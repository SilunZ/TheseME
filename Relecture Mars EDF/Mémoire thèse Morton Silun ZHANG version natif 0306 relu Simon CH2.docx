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F44109">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F44109">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F44109">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F44109">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F44109">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F44109">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F44109">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F44109">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F44109">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F44109">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F44109">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F44109">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F44109">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F44109">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F44109">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F44109">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F44109">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F44109">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F44109">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F44109">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F44109"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4410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4410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4410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4410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F4410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4410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4410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4410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F4410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4410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4410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F4410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4410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4410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F4410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4410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4410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4410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4410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4410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4410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4410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4410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F44109"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4410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F4410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4410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4410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F44109"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4410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4410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F4410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F44109"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F4410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4410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4410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4410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4410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4410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4410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4410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4410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4410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4410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4410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F4410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4410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F44109"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F4410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4410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4410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F44109"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F44109"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F44109"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F44109"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F44109"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F44109"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F44109"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F44109"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F44109"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F4410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F4410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F44109"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F44109"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F44109"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F4410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F4410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haute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C53484" w:rsidDel="00D01E64">
          <w:rPr>
            <w:b/>
          </w:rPr>
          <w:fldChar w:fldCharType="begin"/>
        </w:r>
        <w:r w:rsidR="002A534D" w:rsidRPr="00B45C37" w:rsidDel="00D01E64">
          <w:rPr>
            <w:b/>
          </w:rPr>
          <w:delInstrText xml:space="preserve"> REF _Ref534813007 \h  \* MERGEFORMAT </w:delInstrText>
        </w:r>
        <w:r w:rsidR="002A534D" w:rsidRPr="00C53484" w:rsidDel="00D01E64">
          <w:rPr>
            <w:b/>
          </w:rPr>
        </w:r>
        <w:r w:rsidR="002A534D" w:rsidRPr="00C53484"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C53484"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lang w:eastAsia="zh-CN"/>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del w:id="306" w:author="HASSINI Mohamed-amine" w:date="2019-03-11T14:52:00Z">
        <w:r w:rsidDel="00F92F22">
          <w:delText xml:space="preserve"> </w:delText>
        </w:r>
      </w:del>
      <w:ins w:id="307" w:author="HASSINI Mohamed-amine" w:date="2019-03-11T14:52:00Z">
        <w:r w:rsidR="00F92F22">
          <w:t>Lorsque</w:t>
        </w:r>
      </w:ins>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par</w:t>
        </w:r>
      </w:ins>
      <w:del w:id="311" w:author="HASSINI Mohamed-amine" w:date="2019-03-11T17:18:00Z">
        <w:r w:rsidDel="00A97346">
          <w:delText xml:space="preserve"> de </w:delText>
        </w:r>
      </w:del>
      <w:r>
        <w:t>la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effet</w:t>
        </w:r>
      </w:ins>
      <w:r>
        <w:t xml:space="preserve"> </w:t>
      </w:r>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330"/>
            <w:bookmarkEnd w:id="331"/>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w:t>
      </w:r>
      <w:r w:rsidRPr="00075D6B">
        <w:lastRenderedPageBreak/>
        <w:t>en faisant des hypothèses</w:t>
      </w:r>
      <w:ins w:id="422" w:author="HASSINI Mohamed-amine" w:date="2019-03-11T18:11:00Z">
        <w:r w:rsidR="002F0F9A">
          <w:t xml:space="preserve"> simplificatrices</w:t>
        </w:r>
      </w:ins>
      <w:ins w:id="423" w:author="HASSINI Mohamed-amine" w:date="2019-03-11T18:12:00Z">
        <w:r w:rsidR="002F0F9A">
          <w:t xml:space="preserve">. Dans ce modèle, Kellenberger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Newkirk,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 xml:space="preserve">synchrones plus ou moins prononcées, </w:t>
        </w:r>
      </w:ins>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correlée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lang w:eastAsia="zh-CN"/>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r w:rsidRPr="00124FD8">
        <w:t>Panara et al.</w:t>
      </w:r>
      <w:r>
        <w:t xml:space="preserve"> l’ont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ont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199C4C88"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w:t>
      </w:r>
      <w:ins w:id="750" w:author="HASSINI Mohamed-amine" w:date="2019-03-12T10:12:00Z">
        <w:r w:rsidR="00285B5F">
          <w:t>E</w:t>
        </w:r>
      </w:ins>
      <w:del w:id="751" w:author="HASSINI Mohamed-amine" w:date="2019-03-12T10:12:00Z">
        <w:r w:rsidRPr="00675419" w:rsidDel="00285B5F">
          <w:delText>u</w:delText>
        </w:r>
      </w:del>
      <w:r w:rsidRPr="00675419">
        <w:t xml:space="preserve"> </w:t>
      </w:r>
      <w:r>
        <w:t>contrôle</w:t>
      </w:r>
      <w:bookmarkEnd w:id="748"/>
      <w:bookmarkEnd w:id="749"/>
    </w:p>
    <w:p w14:paraId="2108EDF9" w14:textId="103C72C7"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w:t>
      </w:r>
      <w:ins w:id="752" w:author="HASSINI Mohamed-amine" w:date="2019-03-12T10:13:00Z">
        <w:r w:rsidR="00285B5F">
          <w:t xml:space="preserve"> vise</w:t>
        </w:r>
      </w:ins>
      <w:del w:id="753" w:author="HASSINI Mohamed-amine" w:date="2019-03-12T10:13:00Z">
        <w:r w:rsidDel="00285B5F">
          <w:delText xml:space="preserve"> a pour but </w:delText>
        </w:r>
      </w:del>
      <w:ins w:id="754" w:author="HASSINI Mohamed-amine" w:date="2019-03-12T10:13:00Z">
        <w:r w:rsidR="00285B5F">
          <w:t xml:space="preserve">à  mettre en place </w:t>
        </w:r>
      </w:ins>
      <w:del w:id="755" w:author="HASSINI Mohamed-amine" w:date="2019-03-12T10:13:00Z">
        <w:r w:rsidDel="00285B5F">
          <w:delText>d’écrire</w:delText>
        </w:r>
      </w:del>
      <w:r>
        <w:t xml:space="preserve"> d</w:t>
      </w:r>
      <w:r w:rsidRPr="00A22718">
        <w:t>es relations mathématiques</w:t>
      </w:r>
      <w:ins w:id="756" w:author="HASSINI Mohamed-amine" w:date="2019-03-12T10:13:00Z">
        <w:r w:rsidR="00285B5F">
          <w:t xml:space="preserve"> simples</w:t>
        </w:r>
      </w:ins>
      <w:r w:rsidRPr="00A22718">
        <w:t xml:space="preserve"> </w:t>
      </w:r>
      <w:del w:id="757" w:author="HASSINI Mohamed-amine" w:date="2019-03-12T10:13:00Z">
        <w:r w:rsidRPr="00A22718" w:rsidDel="00285B5F">
          <w:delText xml:space="preserve">plus facilement </w:delText>
        </w:r>
      </w:del>
      <w:r w:rsidRPr="00A22718">
        <w:t>et</w:t>
      </w:r>
      <w:ins w:id="758" w:author="HASSINI Mohamed-amine" w:date="2019-03-12T10:13:00Z">
        <w:r w:rsidR="00285B5F">
          <w:t xml:space="preserve"> d’évaluer</w:t>
        </w:r>
      </w:ins>
      <w:del w:id="759" w:author="HASSINI Mohamed-amine" w:date="2019-03-12T10:13:00Z">
        <w:r w:rsidRPr="00A22718" w:rsidDel="00285B5F">
          <w:delText xml:space="preserve"> de voir</w:delText>
        </w:r>
      </w:del>
      <w:r w:rsidRPr="00A22718">
        <w:t xml:space="preserve">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w:t>
      </w:r>
      <w:del w:id="760" w:author="HASSINI Mohamed-amine" w:date="2019-03-12T10:14:00Z">
        <w:r w:rsidR="00CA66C0" w:rsidRPr="00A22718" w:rsidDel="00285B5F">
          <w:delText>s</w:delText>
        </w:r>
      </w:del>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w:t>
      </w:r>
      <w:ins w:id="761" w:author="HASSINI Mohamed-amine" w:date="2019-03-12T10:15:00Z">
        <w:r w:rsidR="00285B5F">
          <w:t xml:space="preserve">es </w:t>
        </w:r>
      </w:ins>
      <w:del w:id="762" w:author="HASSINI Mohamed-amine" w:date="2019-03-12T10:15:00Z">
        <w:r w:rsidDel="00285B5F">
          <w:delText>’</w:delText>
        </w:r>
      </w:del>
      <w:r>
        <w:t>hypothèse</w:t>
      </w:r>
      <w:ins w:id="763" w:author="HASSINI Mohamed-amine" w:date="2019-03-12T10:15:00Z">
        <w:r w:rsidR="00285B5F">
          <w:t>s</w:t>
        </w:r>
      </w:ins>
      <w:r w:rsidRPr="00A22718">
        <w:t xml:space="preserve"> du palier court </w:t>
      </w:r>
      <w:r>
        <w:t xml:space="preserve">et </w:t>
      </w:r>
      <w:del w:id="764" w:author="HASSINI Mohamed-amine" w:date="2019-03-12T10:16:00Z">
        <w:r w:rsidDel="00285B5F">
          <w:delText>la</w:delText>
        </w:r>
      </w:del>
      <w:ins w:id="765" w:author="HASSINI Mohamed-amine" w:date="2019-03-12T10:16:00Z">
        <w:r w:rsidR="00285B5F">
          <w:t>d’une</w:t>
        </w:r>
      </w:ins>
      <w:r w:rsidRPr="00A22718">
        <w:t xml:space="preserve"> viscosité </w:t>
      </w:r>
      <w:r w:rsidRPr="00A22718">
        <w:lastRenderedPageBreak/>
        <w:t>constante</w:t>
      </w:r>
      <w:r>
        <w:t xml:space="preserve"> sont</w:t>
      </w:r>
      <w:ins w:id="766" w:author="HASSINI Mohamed-amine" w:date="2019-03-12T10:16:00Z">
        <w:r w:rsidR="00285B5F">
          <w:t xml:space="preserve"> utilisées </w:t>
        </w:r>
      </w:ins>
      <w:del w:id="767" w:author="HASSINI Mohamed-amine" w:date="2019-03-12T10:16:00Z">
        <w:r w:rsidDel="00285B5F">
          <w:delText xml:space="preserve"> imposées</w:delText>
        </w:r>
      </w:del>
      <w:r w:rsidRPr="00A22718">
        <w:t xml:space="preserve"> </w:t>
      </w:r>
      <w:del w:id="768" w:author="HASSINI Mohamed-amine" w:date="2019-03-12T10:16:00Z">
        <w:r w:rsidDel="00285B5F">
          <w:delText>dans le but de</w:delText>
        </w:r>
        <w:r w:rsidRPr="00A22718" w:rsidDel="00285B5F">
          <w:delText xml:space="preserve"> </w:delText>
        </w:r>
      </w:del>
      <w:ins w:id="769" w:author="HASSINI Mohamed-amine" w:date="2019-03-12T10:16:00Z">
        <w:r w:rsidR="00285B5F">
          <w:t xml:space="preserve"> afin de </w:t>
        </w:r>
      </w:ins>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w:t>
      </w:r>
      <w:ins w:id="770" w:author="HASSINI Mohamed-amine" w:date="2019-03-12T10:17:00Z">
        <w:r w:rsidR="00285B5F">
          <w:t xml:space="preserve">la stabilité </w:t>
        </w:r>
      </w:ins>
      <w:del w:id="771" w:author="HASSINI Mohamed-amine" w:date="2019-03-12T10:17:00Z">
        <w:r w:rsidDel="00285B5F">
          <w:delText>l’in</w:delText>
        </w:r>
        <w:r w:rsidRPr="00A22718" w:rsidDel="00285B5F">
          <w:delText>stabilité</w:delText>
        </w:r>
        <w:r w:rsidDel="00285B5F">
          <w:delText xml:space="preserve"> du type</w:delText>
        </w:r>
      </w:del>
      <w:r>
        <w:t xml:space="preserve"> </w:t>
      </w:r>
      <w:ins w:id="772" w:author="HASSINI Mohamed-amine" w:date="2019-03-12T10:17:00Z">
        <w:r w:rsidR="00285B5F">
          <w:t xml:space="preserve">de </w:t>
        </w:r>
      </w:ins>
      <w:r>
        <w:t>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ins w:id="773" w:author="HASSINI Mohamed-amine" w:date="2019-03-12T10:17:00Z">
        <w:r w:rsidR="00285B5F">
          <w:rPr>
            <w:b/>
          </w:rPr>
          <w:t xml:space="preserve"> </w:t>
        </w:r>
        <w:r w:rsidR="00285B5F" w:rsidRPr="00285B5F">
          <w:rPr>
            <w:rPrChange w:id="774" w:author="HASSINI Mohamed-amine" w:date="2019-03-12T10:17:00Z">
              <w:rPr>
                <w:b/>
              </w:rPr>
            </w:rPrChange>
          </w:rPr>
          <w:t>décrivant</w:t>
        </w:r>
      </w:ins>
      <w:r w:rsidRPr="00A22718">
        <w:t xml:space="preserve"> </w:t>
      </w:r>
      <w:del w:id="775" w:author="HASSINI Mohamed-amine" w:date="2019-03-12T10:17:00Z">
        <w:r w:rsidRPr="00A22718" w:rsidDel="00285B5F">
          <w:delText xml:space="preserve">qui </w:delText>
        </w:r>
        <w:r w:rsidDel="00285B5F">
          <w:delText>est</w:delText>
        </w:r>
        <w:r w:rsidRPr="00A22718" w:rsidDel="00285B5F">
          <w:delText xml:space="preserve"> un</w:delText>
        </w:r>
      </w:del>
      <w:r w:rsidRPr="00A22718">
        <w:t xml:space="preserve"> </w:t>
      </w:r>
      <w:ins w:id="776" w:author="HASSINI Mohamed-amine" w:date="2019-03-12T10:17:00Z">
        <w:r w:rsidR="00285B5F">
          <w:t xml:space="preserve">le </w:t>
        </w:r>
      </w:ins>
      <w:r w:rsidRPr="00A22718">
        <w:t xml:space="preserve">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1F20161E"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w:t>
      </w:r>
      <w:ins w:id="777" w:author="HASSINI Mohamed-amine" w:date="2019-03-12T10:18:00Z">
        <w:r w:rsidR="00285B5F">
          <w:t xml:space="preserve"> </w:t>
        </w:r>
      </w:ins>
      <w:r w:rsidR="007F0B3C" w:rsidRPr="00A22718">
        <w:t>&gt;</w:t>
      </w:r>
      <w:ins w:id="778" w:author="HASSINI Mohamed-amine" w:date="2019-03-12T10:18:00Z">
        <w:r w:rsidR="00285B5F">
          <w:t xml:space="preserve"> </w:t>
        </w:r>
      </w:ins>
      <w:r w:rsidR="007F0B3C" w:rsidRPr="00A22718">
        <w:t>1, l’instabilité sera amplifiée alors que si Re(</w:t>
      </w:r>
      <m:oMath>
        <m:r>
          <m:rPr>
            <m:sty m:val="bi"/>
          </m:rPr>
          <w:rPr>
            <w:rFonts w:ascii="Cambria Math" w:hAnsi="Cambria Math"/>
          </w:rPr>
          <m:t>G</m:t>
        </m:r>
      </m:oMath>
      <w:r w:rsidR="007F0B3C" w:rsidRPr="00A22718">
        <w:t>) &lt;1,</w:t>
      </w:r>
      <w:ins w:id="779" w:author="HASSINI Mohamed-amine" w:date="2019-03-12T10:18:00Z">
        <w:r w:rsidR="00285B5F">
          <w:t xml:space="preserve"> l’effet Morton sera stable.</w:t>
        </w:r>
      </w:ins>
      <w:del w:id="780" w:author="HASSINI Mohamed-amine" w:date="2019-03-12T10:18:00Z">
        <w:r w:rsidR="007F0B3C" w:rsidRPr="00A22718" w:rsidDel="00285B5F">
          <w:delText xml:space="preserve"> </w:delText>
        </w:r>
        <w:r w:rsidR="007F0B3C" w:rsidDel="00285B5F">
          <w:delText>elle</w:delText>
        </w:r>
        <w:r w:rsidR="007F0B3C" w:rsidRPr="00A22718" w:rsidDel="00285B5F">
          <w:delText xml:space="preserve"> sera atténuée</w:delText>
        </w:r>
      </w:del>
      <w:r w:rsidR="007F0B3C" w:rsidRPr="00A22718">
        <w:t>.</w:t>
      </w:r>
      <w:r w:rsidR="007F0B3C" w:rsidRPr="002165A2">
        <w:t xml:space="preserve"> </w:t>
      </w:r>
    </w:p>
    <w:p w14:paraId="70115DE4" w14:textId="33766A6C"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ins w:id="781" w:author="HASSINI Mohamed-amine" w:date="2019-03-12T10:19:00Z">
        <w:r w:rsidR="00285B5F">
          <w:t xml:space="preserve"> à l’aide d’un</w:t>
        </w:r>
      </w:ins>
      <w:r w:rsidRPr="00A22718">
        <w:t xml:space="preserve"> </w:t>
      </w:r>
      <w:del w:id="782" w:author="HASSINI Mohamed-amine" w:date="2019-03-12T10:19:00Z">
        <w:r w:rsidDel="00285B5F">
          <w:delText>dans</w:delText>
        </w:r>
        <w:r w:rsidRPr="00A22718" w:rsidDel="00285B5F">
          <w:delText xml:space="preserve"> un</w:delText>
        </w:r>
      </w:del>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F4410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F44109"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F4410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01EA384B"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del w:id="783" w:author="HASSINI Mohamed-amine" w:date="2019-03-12T10:22:00Z">
        <w:r w:rsidR="00CE3BE5" w:rsidDel="00285B5F">
          <w:delText>à</w:delText>
        </w:r>
      </w:del>
      <w:r>
        <w:t xml:space="preserve"> </w:t>
      </w:r>
      <w:ins w:id="784" w:author="HASSINI Mohamed-amine" w:date="2019-03-12T10:22:00Z">
        <w:r w:rsidR="00285B5F">
          <w:t xml:space="preserve">de </w:t>
        </w:r>
      </w:ins>
      <w:r>
        <w:t>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 xml:space="preserve">rotor </w:t>
      </w:r>
      <w:ins w:id="785" w:author="HASSINI Mohamed-amine" w:date="2019-03-12T10:23:00Z">
        <w:r w:rsidR="00D2695E">
          <w:t>muni</w:t>
        </w:r>
      </w:ins>
      <w:del w:id="786" w:author="HASSINI Mohamed-amine" w:date="2019-03-12T10:23:00Z">
        <w:r w:rsidDel="00D2695E">
          <w:delText>avec</w:delText>
        </w:r>
      </w:del>
      <w:r w:rsidRPr="00A75749">
        <w:t xml:space="preserve"> </w:t>
      </w:r>
      <w:ins w:id="787" w:author="HASSINI Mohamed-amine" w:date="2019-03-12T10:23:00Z">
        <w:r w:rsidR="00D2695E">
          <w:t xml:space="preserve">de </w:t>
        </w:r>
      </w:ins>
      <w:r>
        <w:t>deux disques symétrique</w:t>
      </w:r>
      <w:r w:rsidR="00931DA3">
        <w:t>s</w:t>
      </w:r>
      <w:r>
        <w:t xml:space="preserve"> </w:t>
      </w:r>
      <w:ins w:id="788" w:author="HASSINI Mohamed-amine" w:date="2019-03-12T10:23:00Z">
        <w:r w:rsidR="00D2695E">
          <w:t xml:space="preserve">disposés </w:t>
        </w:r>
      </w:ins>
      <w:r>
        <w:t xml:space="preserve">en porte à faux </w:t>
      </w:r>
      <w:del w:id="789" w:author="HASSINI Mohamed-amine" w:date="2019-03-12T10:23:00Z">
        <w:r w:rsidDel="00D2695E">
          <w:delText>décrit dans</w:delText>
        </w:r>
      </w:del>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w:t>
      </w:r>
      <w:ins w:id="790" w:author="HASSINI Mohamed-amine" w:date="2019-03-12T10:24:00Z">
        <w:r w:rsidR="00D2695E">
          <w:t xml:space="preserve"> </w:t>
        </w:r>
        <w:r w:rsidR="00D2695E">
          <w:lastRenderedPageBreak/>
          <w:t>à laquelle</w:t>
        </w:r>
      </w:ins>
      <w:r w:rsidRPr="00A75749">
        <w:t xml:space="preserve"> </w:t>
      </w:r>
      <w:del w:id="791" w:author="HASSINI Mohamed-amine" w:date="2019-03-12T10:24:00Z">
        <w:r w:rsidRPr="00A75749" w:rsidDel="00D2695E">
          <w:delText>d</w:delText>
        </w:r>
      </w:del>
      <w:ins w:id="792" w:author="HASSINI Mohamed-amine" w:date="2019-03-12T10:24:00Z">
        <w:r w:rsidR="00D2695E">
          <w:t>l</w:t>
        </w:r>
      </w:ins>
      <w:r w:rsidRPr="00A75749">
        <w:t>'instabilité</w:t>
      </w:r>
      <w:ins w:id="793" w:author="HASSINI Mohamed-amine" w:date="2019-03-12T10:24:00Z">
        <w:r w:rsidR="00D2695E">
          <w:t xml:space="preserve"> est</w:t>
        </w:r>
      </w:ins>
      <w:r w:rsidRPr="00A75749">
        <w:t xml:space="preserve"> prédite</w:t>
      </w:r>
      <w:ins w:id="794" w:author="HASSINI Mohamed-amine" w:date="2019-03-12T10:24:00Z">
        <w:r w:rsidR="00D2695E">
          <w:t xml:space="preserve"> est</w:t>
        </w:r>
      </w:ins>
      <w:r w:rsidRPr="00A75749">
        <w:t xml:space="preserve"> </w:t>
      </w:r>
      <w:del w:id="795" w:author="HASSINI Mohamed-amine" w:date="2019-03-12T10:24:00Z">
        <w:r w:rsidRPr="00A75749" w:rsidDel="00D2695E">
          <w:delText>était</w:delText>
        </w:r>
      </w:del>
      <w:r w:rsidRPr="00A75749">
        <w:t xml:space="preserve">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96" w:name="_Ref534633049"/>
      <w:bookmarkStart w:id="797" w:name="_Toc536112186"/>
      <w:bookmarkStart w:id="798"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96"/>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97"/>
      <w:bookmarkEnd w:id="798"/>
    </w:p>
    <w:p w14:paraId="0349A708" w14:textId="617552F5"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w:t>
      </w:r>
      <w:ins w:id="799" w:author="HASSINI Mohamed-amine" w:date="2019-03-12T10:25:00Z">
        <w:r w:rsidR="00D2695E">
          <w:t xml:space="preserve"> De</w:t>
        </w:r>
      </w:ins>
      <w:r>
        <w:t xml:space="preserve"> Jongh et </w:t>
      </w:r>
      <w:ins w:id="800" w:author="HASSINI Mohamed-amine" w:date="2019-03-12T10:25:00Z">
        <w:r w:rsidR="00D2695E">
          <w:t xml:space="preserve">ont </w:t>
        </w:r>
      </w:ins>
      <w:r>
        <w:t xml:space="preserve">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w:t>
      </w:r>
      <w:del w:id="801" w:author="HASSINI Mohamed-amine" w:date="2019-03-12T10:25:00Z">
        <w:r w:rsidDel="00D2695E">
          <w:delText>,</w:delText>
        </w:r>
      </w:del>
      <w:r>
        <w:t xml:space="preserve"> </w:t>
      </w:r>
      <m:oMath>
        <m:r>
          <m:rPr>
            <m:sty m:val="bi"/>
          </m:rPr>
          <w:rPr>
            <w:rFonts w:ascii="Cambria Math" w:hAnsi="Cambria Math"/>
          </w:rPr>
          <m:t>V</m:t>
        </m:r>
      </m:oMath>
      <w:r>
        <w:t>, de balourd</w:t>
      </w:r>
      <w:del w:id="802" w:author="HASSINI Mohamed-amine" w:date="2019-03-12T10:25:00Z">
        <w:r w:rsidDel="00D2695E">
          <w:delText>,</w:delText>
        </w:r>
      </w:del>
      <w:r>
        <w:t xml:space="preserve"> </w:t>
      </w:r>
      <m:oMath>
        <m:r>
          <m:rPr>
            <m:sty m:val="bi"/>
          </m:rPr>
          <w:rPr>
            <w:rFonts w:ascii="Cambria Math" w:hAnsi="Cambria Math"/>
          </w:rPr>
          <m:t>U</m:t>
        </m:r>
      </m:oMath>
      <w:r>
        <w:t xml:space="preserve">, et de </w:t>
      </w:r>
      <w:r w:rsidR="00113A61">
        <w:t xml:space="preserve">la différence de </w:t>
      </w:r>
      <w:r>
        <w:t>température</w:t>
      </w:r>
      <w:del w:id="803" w:author="HASSINI Mohamed-amine" w:date="2019-03-12T10:25:00Z">
        <w:r w:rsidDel="00D2695E">
          <w:delText>,</w:delText>
        </w:r>
      </w:del>
      <w:r>
        <w:t xml:space="preserve"> </w:t>
      </w:r>
      <m:oMath>
        <m:r>
          <m:rPr>
            <m:sty m:val="bi"/>
          </m:rPr>
          <w:rPr>
            <w:rFonts w:ascii="Cambria Math" w:hAnsi="Cambria Math"/>
          </w:rPr>
          <m:t>T</m:t>
        </m:r>
      </m:oMath>
      <w:r>
        <w:t>. Le module des coefficients représente la sensibilité des phénomènes physiques qui contribuent au déclenchement de l’instabilité.</w:t>
      </w:r>
      <w:del w:id="804" w:author="HASSINI Mohamed-amine" w:date="2019-03-12T10:26:00Z">
        <w:r w:rsidDel="00D2695E">
          <w:delText xml:space="preserve"> La phase des coefficients décrit un retard entre les informations physiques concernées</w:delText>
        </w:r>
      </w:del>
      <w:r>
        <w:t>.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del w:id="805" w:author="HASSINI Mohamed-amine" w:date="2019-03-12T10:27:00Z">
        <w:r w:rsidR="004468DE" w:rsidDel="00D2695E">
          <w:delText xml:space="preserve"> dans </w:delText>
        </w:r>
        <w:r w:rsidR="004468DE" w:rsidRPr="003A7568" w:rsidDel="00D2695E">
          <w:rPr>
            <w:b/>
          </w:rPr>
          <w:fldChar w:fldCharType="begin"/>
        </w:r>
        <w:r w:rsidR="004468DE" w:rsidRPr="003A7568" w:rsidDel="00D2695E">
          <w:rPr>
            <w:b/>
          </w:rPr>
          <w:delInstrText xml:space="preserve"> REF _Ref533096184 \r \h </w:delInstrText>
        </w:r>
        <w:r w:rsidR="004468DE" w:rsidDel="00D2695E">
          <w:rPr>
            <w:b/>
          </w:rPr>
          <w:delInstrText xml:space="preserve"> \* MERGEFORMAT </w:delInstrText>
        </w:r>
        <w:r w:rsidR="004468DE" w:rsidRPr="003A7568" w:rsidDel="00D2695E">
          <w:rPr>
            <w:b/>
          </w:rPr>
        </w:r>
        <w:r w:rsidR="004468DE" w:rsidRPr="003A7568" w:rsidDel="00D2695E">
          <w:rPr>
            <w:b/>
          </w:rPr>
          <w:fldChar w:fldCharType="separate"/>
        </w:r>
        <w:r w:rsidR="00C20694" w:rsidDel="00D2695E">
          <w:rPr>
            <w:b/>
          </w:rPr>
          <w:delText>[19]</w:delText>
        </w:r>
        <w:r w:rsidR="004468DE" w:rsidRPr="003A7568" w:rsidDel="00D2695E">
          <w:rPr>
            <w:b/>
          </w:rPr>
          <w:fldChar w:fldCharType="end"/>
        </w:r>
      </w:del>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806" w:name="_Toc534294731"/>
      <w:bookmarkStart w:id="807" w:name="_Toc536800377"/>
      <w:r>
        <w:t>Méthode basée sur un balourd critique prédéfini</w:t>
      </w:r>
      <w:bookmarkEnd w:id="806"/>
      <w:bookmarkEnd w:id="807"/>
    </w:p>
    <w:p w14:paraId="6BD40B65" w14:textId="4911697F"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proposé une méthode pour déterminer le balourd critique</w:t>
      </w:r>
      <w:ins w:id="808" w:author="HASSINI Mohamed-amine" w:date="2019-03-12T10:37:00Z">
        <w:r w:rsidR="006F4F39">
          <w:t xml:space="preserve"> au-delà du quel l’effet Morton devient instable</w:t>
        </w:r>
      </w:ins>
      <w:del w:id="809" w:author="HASSINI Mohamed-amine" w:date="2019-03-12T10:37:00Z">
        <w:r w:rsidDel="006F4F39">
          <w:delText xml:space="preserve"> qui </w:delText>
        </w:r>
        <w:r w:rsidRPr="00C64243" w:rsidDel="006F4F39">
          <w:delText>pour</w:delText>
        </w:r>
        <w:r w:rsidDel="006F4F39">
          <w:delText xml:space="preserve">ra </w:delText>
        </w:r>
        <w:r w:rsidR="001C1AD5" w:rsidDel="006F4F39">
          <w:delText>déclencher l’instabilité</w:delText>
        </w:r>
        <w:r w:rsidRPr="00A22718" w:rsidDel="006F4F39">
          <w:delText xml:space="preserve"> de</w:delText>
        </w:r>
        <w:r w:rsidDel="006F4F39">
          <w:delText xml:space="preserve"> l’effet de Morton</w:delText>
        </w:r>
      </w:del>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44109"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lastRenderedPageBreak/>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C0904CE"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w:t>
      </w:r>
      <w:del w:id="810" w:author="HASSINI Mohamed-amine" w:date="2019-03-12T10:38:00Z">
        <w:r w:rsidR="007F0B3C" w:rsidRPr="00A22718" w:rsidDel="006F4F39">
          <w:delText>de gaz</w:delText>
        </w:r>
      </w:del>
      <w:r w:rsidR="007F0B3C" w:rsidRPr="00A22718">
        <w:t xml:space="preserve">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w:t>
      </w:r>
      <w:ins w:id="811" w:author="HASSINI Mohamed-amine" w:date="2019-03-12T10:39:00Z">
        <w:r w:rsidR="006F4F39">
          <w:t xml:space="preserve"> étudié</w:t>
        </w:r>
      </w:ins>
      <w:r w:rsidR="007F0B3C">
        <w:t xml:space="preserve"> </w:t>
      </w:r>
      <w:del w:id="812" w:author="HASSINI Mohamed-amine" w:date="2019-03-12T10:39:00Z">
        <w:r w:rsidR="007F0B3C" w:rsidDel="006F4F39">
          <w:delText>rencontré</w:delText>
        </w:r>
      </w:del>
      <w:r w:rsidR="007F0B3C">
        <w:t xml:space="preserve">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813" w:name="_Toc534294732"/>
      <w:bookmarkStart w:id="814" w:name="_Toc536800378"/>
      <w:r w:rsidRPr="00E160FB">
        <w:t>Méthode</w:t>
      </w:r>
      <w:r>
        <w:t>s</w:t>
      </w:r>
      <w:r w:rsidRPr="00E160FB">
        <w:t xml:space="preserve"> </w:t>
      </w:r>
      <w:r w:rsidR="00BE480F">
        <w:t xml:space="preserve">basees sur le bilan </w:t>
      </w:r>
      <w:bookmarkEnd w:id="813"/>
      <w:r w:rsidR="00BE480F">
        <w:t>thermique</w:t>
      </w:r>
      <w:bookmarkEnd w:id="814"/>
    </w:p>
    <w:p w14:paraId="5BB10549" w14:textId="097DAB84"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w:t>
      </w:r>
      <w:ins w:id="815" w:author="HASSINI Mohamed-amine" w:date="2019-03-12T10:39:00Z">
        <w:r w:rsidR="006F4F39">
          <w:t>u</w:t>
        </w:r>
      </w:ins>
      <w:del w:id="816" w:author="HASSINI Mohamed-amine" w:date="2019-03-12T10:39:00Z">
        <w:r w:rsidDel="006F4F39">
          <w:delText>e</w:delText>
        </w:r>
      </w:del>
      <w:r>
        <w:t xml:space="preserve"> lubrifiant </w:t>
      </w:r>
      <w:ins w:id="817" w:author="HASSINI Mohamed-amine" w:date="2019-03-12T10:39:00Z">
        <w:r w:rsidR="006F4F39">
          <w:t>d</w:t>
        </w:r>
      </w:ins>
      <w:del w:id="818" w:author="HASSINI Mohamed-amine" w:date="2019-03-12T10:39:00Z">
        <w:r w:rsidDel="006F4F39">
          <w:delText>s</w:delText>
        </w:r>
      </w:del>
      <w:r>
        <w:t xml:space="preserve">ans un palier. La méthode </w:t>
      </w:r>
      <w:ins w:id="819" w:author="HASSINI Mohamed-amine" w:date="2019-03-12T10:40:00Z">
        <w:r w:rsidR="006F4F39">
          <w:t>s’appuie</w:t>
        </w:r>
      </w:ins>
      <w:del w:id="820" w:author="HASSINI Mohamed-amine" w:date="2019-03-12T10:40:00Z">
        <w:r w:rsidDel="006F4F39">
          <w:delText>s’est basée</w:delText>
        </w:r>
      </w:del>
      <w:r>
        <w:t xml:space="preserv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del w:id="821" w:author="HASSINI Mohamed-amine" w:date="2019-03-12T10:40:00Z">
        <w:r w:rsidDel="006F4F39">
          <w:delText>,</w:delText>
        </w:r>
      </w:del>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23B39B87" w:rsidR="007F0B3C" w:rsidRDefault="007F0B3C" w:rsidP="00CE515E">
      <w:pPr>
        <w:spacing w:before="240" w:after="240" w:line="360" w:lineRule="auto"/>
      </w:pPr>
      <w:r w:rsidRPr="000A573A">
        <w:t>La chaleur générée</w:t>
      </w:r>
      <w:del w:id="822" w:author="HASSINI Mohamed-amine" w:date="2019-03-12T10:42:00Z">
        <w:r w:rsidR="00D67C2B" w:rsidDel="006B1950">
          <w:delText xml:space="preserve">, </w:delText>
        </w:r>
      </w:del>
      <w:ins w:id="823" w:author="HASSINI Mohamed-amine" w:date="2019-03-12T10:41:00Z">
        <w:r w:rsidR="006F4F39">
          <w:t xml:space="preserve">et </w:t>
        </w:r>
      </w:ins>
      <w:ins w:id="824" w:author="HASSINI Mohamed-amine" w:date="2019-03-12T10:42:00Z">
        <w:r w:rsidR="006B1950">
          <w:t xml:space="preserve">(représentée </w:t>
        </w:r>
      </w:ins>
      <w:del w:id="825" w:author="HASSINI Mohamed-amine" w:date="2019-03-12T10:42:00Z">
        <w:r w:rsidR="005F0D0C" w:rsidDel="006B1950">
          <w:delText xml:space="preserve">calculée </w:delText>
        </w:r>
      </w:del>
      <w:r w:rsidR="005F0D0C">
        <w:t xml:space="preserve">par </w:t>
      </w:r>
      <w:ins w:id="826" w:author="HASSINI Mohamed-amine" w:date="2019-03-12T10:41:00Z">
        <w:r w:rsidR="006F4F39">
          <w:t xml:space="preserve">le </w:t>
        </w:r>
      </w:ins>
      <w:r w:rsidR="005F0D0C">
        <w:t>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ins w:id="827" w:author="HASSINI Mohamed-amine" w:date="2019-03-12T10:42:00Z">
        <w:r w:rsidR="006B1950" w:rsidRPr="006B1950">
          <w:rPr>
            <w:rPrChange w:id="828" w:author="HASSINI Mohamed-amine" w:date="2019-03-12T10:42:00Z">
              <w:rPr>
                <w:b/>
              </w:rPr>
            </w:rPrChange>
          </w:rPr>
          <w:t>)</w:t>
        </w:r>
      </w:ins>
      <w:r w:rsidR="00D67C2B" w:rsidRPr="00D67C2B">
        <w:t>,</w:t>
      </w:r>
      <w:del w:id="829" w:author="HASSINI Mohamed-amine" w:date="2019-03-12T10:41:00Z">
        <w:r w:rsidR="00EB1C99" w:rsidDel="006F4F39">
          <w:delText xml:space="preserve"> </w:delText>
        </w:r>
        <w:r w:rsidRPr="000A573A" w:rsidDel="006F4F39">
          <w:delText>dans le système</w:delText>
        </w:r>
      </w:del>
      <w:r w:rsidRPr="000A573A">
        <w:t xml:space="preserv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w:t>
      </w:r>
      <w:del w:id="830" w:author="HASSINI Mohamed-amine" w:date="2019-03-12T10:42:00Z">
        <w:r w:rsidRPr="000A573A" w:rsidDel="006F4F39">
          <w:delText xml:space="preserve">alors </w:delText>
        </w:r>
      </w:del>
      <w:ins w:id="831" w:author="HASSINI Mohamed-amine" w:date="2019-03-12T10:42:00Z">
        <w:r w:rsidR="006F4F39">
          <w:t xml:space="preserve">tandis </w:t>
        </w:r>
      </w:ins>
      <w:r w:rsidRPr="000A573A">
        <w:t>que la chaleur dégagée</w:t>
      </w:r>
      <w:ins w:id="832" w:author="HASSINI Mohamed-amine" w:date="2019-03-12T10:43:00Z">
        <w:r w:rsidR="006B1950">
          <w:t xml:space="preserve"> (</w:t>
        </w:r>
      </w:ins>
      <w:ins w:id="833" w:author="HASSINI Mohamed-amine" w:date="2019-03-12T10:42:00Z">
        <w:r w:rsidR="006F4F39">
          <w:t xml:space="preserve"> </w:t>
        </w:r>
      </w:ins>
      <w:del w:id="834" w:author="HASSINI Mohamed-amine" w:date="2019-03-12T10:42:00Z">
        <w:r w:rsidR="00D67C2B" w:rsidDel="006F4F39">
          <w:delText xml:space="preserve">, </w:delText>
        </w:r>
      </w:del>
      <w:r w:rsidR="00D67C2B">
        <w:t>représentée par</w:t>
      </w:r>
      <w:ins w:id="835" w:author="HASSINI Mohamed-amine" w:date="2019-03-12T10:43:00Z">
        <w:r w:rsidR="006B1950">
          <w:t xml:space="preserve"> le terme</w:t>
        </w:r>
      </w:ins>
      <w:r w:rsidR="00D67C2B">
        <w:t xml:space="preserve"> </w:t>
      </w:r>
      <m:oMath>
        <m:r>
          <w:rPr>
            <w:rFonts w:ascii="Cambria Math" w:hAnsi="Cambria Math" w:cs="Cambria Math"/>
          </w:rPr>
          <m:t>Q</m:t>
        </m:r>
        <m:r>
          <m:rPr>
            <m:sty m:val="bi"/>
          </m:rPr>
          <w:rPr>
            <w:rFonts w:ascii="Cambria Math" w:hAnsi="Cambria Math" w:cs="Cambria Math"/>
          </w:rPr>
          <m:t>Bx</m:t>
        </m:r>
      </m:oMath>
      <w:ins w:id="836" w:author="HASSINI Mohamed-amine" w:date="2019-03-12T10:43:00Z">
        <w:r w:rsidR="006B1950" w:rsidRPr="006B1950">
          <w:rPr>
            <w:rPrChange w:id="837" w:author="HASSINI Mohamed-amine" w:date="2019-03-12T10:43:00Z">
              <w:rPr>
                <w:b/>
              </w:rPr>
            </w:rPrChange>
          </w:rPr>
          <w:t>)</w:t>
        </w:r>
      </w:ins>
      <w:del w:id="838" w:author="HASSINI Mohamed-amine" w:date="2019-03-12T10:43:00Z">
        <w:r w:rsidR="00D67C2B" w:rsidRPr="00D67C2B" w:rsidDel="006B1950">
          <w:delText>,</w:delText>
        </w:r>
      </w:del>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ins w:id="839" w:author="HASSINI Mohamed-amine" w:date="2019-03-12T10:43:00Z">
        <w:r w:rsidR="006B1950">
          <w:t xml:space="preserve">concernant </w:t>
        </w:r>
      </w:ins>
      <w:del w:id="840" w:author="HASSINI Mohamed-amine" w:date="2019-03-12T10:43:00Z">
        <w:r w:rsidRPr="000A573A" w:rsidDel="006B1950">
          <w:delText>pour</w:delText>
        </w:r>
      </w:del>
      <w:r w:rsidRPr="000A573A">
        <w:t xml:space="preserve"> la chaleur générée et la chaleur dégagée sont calculés </w:t>
      </w:r>
      <w:ins w:id="841" w:author="HASSINI Mohamed-amine" w:date="2019-03-12T10:43:00Z">
        <w:r w:rsidR="006B1950">
          <w:t xml:space="preserve">en fonction </w:t>
        </w:r>
      </w:ins>
      <w:del w:id="842" w:author="HASSINI Mohamed-amine" w:date="2019-03-12T10:43:00Z">
        <w:r w:rsidRPr="000A573A" w:rsidDel="006B1950">
          <w:delText>selon le</w:delText>
        </w:r>
      </w:del>
      <w:r w:rsidRPr="000A573A">
        <w:t xml:space="preserve"> </w:t>
      </w:r>
      <w:ins w:id="843" w:author="HASSINI Mohamed-amine" w:date="2019-03-12T10:43:00Z">
        <w:r w:rsidR="006B1950">
          <w:t xml:space="preserve"> du </w:t>
        </w:r>
      </w:ins>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844" w:name="_Toc534294733"/>
      <w:bookmarkStart w:id="845" w:name="_Toc536800379"/>
      <w:r>
        <w:rPr>
          <w:rFonts w:hint="eastAsia"/>
        </w:rPr>
        <w:t>M</w:t>
      </w:r>
      <w:r>
        <w:t>odeles non-linéaires en régime transitoire</w:t>
      </w:r>
      <w:bookmarkEnd w:id="844"/>
      <w:bookmarkEnd w:id="845"/>
      <w:r>
        <w:t xml:space="preserve"> </w:t>
      </w:r>
    </w:p>
    <w:p w14:paraId="2121F7BE" w14:textId="34347319"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w:t>
      </w:r>
      <w:ins w:id="846" w:author="HASSINI Mohamed-amine" w:date="2019-03-12T10:46:00Z">
        <w:r w:rsidR="006B1950">
          <w:t xml:space="preserve"> qui permettent d’étudier</w:t>
        </w:r>
      </w:ins>
      <w:del w:id="847" w:author="HASSINI Mohamed-amine" w:date="2019-03-12T10:46:00Z">
        <w:r w:rsidDel="006B1950">
          <w:delText xml:space="preserve"> de</w:delText>
        </w:r>
      </w:del>
      <w:r w:rsidR="00676CD1">
        <w:t xml:space="preserve"> la</w:t>
      </w:r>
      <w:r>
        <w:t xml:space="preserve"> stabilité</w:t>
      </w:r>
      <w:r w:rsidR="00676CD1">
        <w:t xml:space="preserve"> de l’effet Morton</w:t>
      </w:r>
      <w:r>
        <w:t xml:space="preserve">. Elles prédisent le déclenchement ou non de l’instabilité </w:t>
      </w:r>
      <w:del w:id="848" w:author="HASSINI Mohamed-amine" w:date="2019-03-12T10:46:00Z">
        <w:r w:rsidDel="006B1950">
          <w:delText>à partir d’un critère</w:delText>
        </w:r>
      </w:del>
      <w:r>
        <w:t xml:space="preserve"> mais pas l’évolution </w:t>
      </w:r>
      <w:ins w:id="849" w:author="HASSINI Mohamed-amine" w:date="2019-03-12T10:47:00Z">
        <w:r w:rsidR="006B1950">
          <w:t xml:space="preserve">dans le temps </w:t>
        </w:r>
      </w:ins>
      <w:del w:id="850" w:author="HASSINI Mohamed-amine" w:date="2019-03-12T10:47:00Z">
        <w:r w:rsidDel="006B1950">
          <w:delText xml:space="preserve">transitoire </w:delText>
        </w:r>
      </w:del>
      <w:r>
        <w:t>de l’effet de Morton.</w:t>
      </w:r>
      <w:r w:rsidRPr="005205D5">
        <w:t xml:space="preserve"> </w:t>
      </w:r>
      <w:r>
        <w:t xml:space="preserve">Ces méthodes pourraient </w:t>
      </w:r>
      <w:r>
        <w:lastRenderedPageBreak/>
        <w:t xml:space="preserve">génériquement être désignées comme étant « linéaires » même si dans une étape ou une autre elles utilisent des algorithmes non-linéaires. </w:t>
      </w:r>
      <w:del w:id="851" w:author="HASSINI Mohamed-amine" w:date="2019-03-12T10:47:00Z">
        <w:r w:rsidDel="006B1950">
          <w:delText>D</w:delText>
        </w:r>
      </w:del>
      <w:ins w:id="852" w:author="HASSINI Mohamed-amine" w:date="2019-03-12T10:47:00Z">
        <w:r w:rsidR="006B1950">
          <w:t>L</w:t>
        </w:r>
      </w:ins>
      <w:r>
        <w:t xml:space="preserve">es simulations en régime transitoire de l’effet de Morton nécessitent des algorithmes non-linéaires, rapides et des couplages robustes. </w:t>
      </w:r>
    </w:p>
    <w:p w14:paraId="2F29E900" w14:textId="6DC28171"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le balourd thermique a été modélisé à l’aide de la masse concentrée</w:t>
      </w:r>
      <w:ins w:id="853" w:author="HASSINI Mohamed-amine" w:date="2019-03-12T10:57:00Z">
        <w:r w:rsidR="00BE14A9">
          <w:t xml:space="preserve"> au niveau</w:t>
        </w:r>
      </w:ins>
      <w:r>
        <w:t xml:space="preserv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4E602CD1"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w:t>
      </w:r>
      <w:ins w:id="854" w:author="HASSINI Mohamed-amine" w:date="2019-03-12T10:57:00Z">
        <w:r w:rsidR="00BE14A9">
          <w:t>comporte</w:t>
        </w:r>
      </w:ins>
      <w:del w:id="855" w:author="HASSINI Mohamed-amine" w:date="2019-03-12T10:58:00Z">
        <w:r w:rsidDel="00BE14A9">
          <w:delText>a</w:delText>
        </w:r>
      </w:del>
      <w:r>
        <w:t xml:space="preserve"> deux étapes. </w:t>
      </w:r>
      <w:del w:id="856" w:author="HASSINI Mohamed-amine" w:date="2019-03-12T10:58:00Z">
        <w:r w:rsidRPr="00854F8B" w:rsidDel="00BE14A9">
          <w:delText>Au cours de</w:delText>
        </w:r>
      </w:del>
      <w:ins w:id="857" w:author="HASSINI Mohamed-amine" w:date="2019-03-12T10:58:00Z">
        <w:r w:rsidR="00BE14A9">
          <w:t>Durant</w:t>
        </w:r>
      </w:ins>
      <w:r w:rsidRPr="00854F8B">
        <w:t xml:space="preserve"> la </w:t>
      </w:r>
      <w:del w:id="858" w:author="HASSINI Mohamed-amine" w:date="2019-03-12T10:58:00Z">
        <w:r w:rsidRPr="00854F8B" w:rsidDel="00BE14A9">
          <w:delText>1ère</w:delText>
        </w:r>
      </w:del>
      <w:r w:rsidRPr="00854F8B">
        <w:t xml:space="preserve"> </w:t>
      </w:r>
      <w:ins w:id="859" w:author="HASSINI Mohamed-amine" w:date="2019-03-12T10:58:00Z">
        <w:r w:rsidR="00BE14A9">
          <w:t xml:space="preserve">première </w:t>
        </w:r>
      </w:ins>
      <w:r w:rsidRPr="00854F8B">
        <w:t>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w:t>
      </w:r>
      <w:ins w:id="860" w:author="HASSINI Mohamed-amine" w:date="2019-03-12T10:58:00Z">
        <w:r w:rsidR="00BE14A9">
          <w:t xml:space="preserve">au niveau </w:t>
        </w:r>
      </w:ins>
      <w:del w:id="861" w:author="HASSINI Mohamed-amine" w:date="2019-03-12T10:58:00Z">
        <w:r w:rsidDel="00BE14A9">
          <w:delText>dans</w:delText>
        </w:r>
      </w:del>
      <w:r>
        <w:t xml:space="preserve"> </w:t>
      </w:r>
      <w:ins w:id="862" w:author="HASSINI Mohamed-amine" w:date="2019-03-12T10:58:00Z">
        <w:r w:rsidR="00BE14A9">
          <w:t xml:space="preserve">de </w:t>
        </w:r>
      </w:ins>
      <w:r>
        <w:t xml:space="preserve">chaque point de la surface du rotor est moyenné sur une période. La deuxième étape est l’intégration </w:t>
      </w:r>
      <w:r w:rsidR="00FB4B61">
        <w:t>temporelle</w:t>
      </w:r>
      <w:r>
        <w:t xml:space="preserve"> de l’équation de transfert de chaleur dans le rotor avec le flux thermique déduit </w:t>
      </w:r>
      <w:ins w:id="863" w:author="HASSINI Mohamed-amine" w:date="2019-03-12T10:59:00Z">
        <w:r w:rsidR="00BE14A9">
          <w:t xml:space="preserve">à partir de </w:t>
        </w:r>
      </w:ins>
      <w:del w:id="864" w:author="HASSINI Mohamed-amine" w:date="2019-03-12T10:59:00Z">
        <w:r w:rsidDel="00BE14A9">
          <w:delText>après</w:delText>
        </w:r>
      </w:del>
      <w:r>
        <w:t xml:space="preserve"> la première étape. </w:t>
      </w:r>
      <w:ins w:id="865" w:author="HASSINI Mohamed-amine" w:date="2019-03-12T10:59:00Z">
        <w:r w:rsidR="00BE14A9">
          <w:t xml:space="preserve">Dans ce cas, </w:t>
        </w:r>
      </w:ins>
      <w:del w:id="866" w:author="HASSINI Mohamed-amine" w:date="2019-03-12T11:00:00Z">
        <w:r w:rsidDel="00BE14A9">
          <w:delText>L</w:delText>
        </w:r>
      </w:del>
      <w:ins w:id="867" w:author="HASSINI Mohamed-amine" w:date="2019-03-12T11:00:00Z">
        <w:r w:rsidR="00BE14A9">
          <w:t>l</w:t>
        </w:r>
      </w:ins>
      <w:r>
        <w:t>e pas de temps</w:t>
      </w:r>
      <w:ins w:id="868" w:author="HASSINI Mohamed-amine" w:date="2019-03-12T11:00:00Z">
        <w:r w:rsidR="00BE14A9">
          <w:t xml:space="preserve"> utilisé</w:t>
        </w:r>
      </w:ins>
      <w:r>
        <w:t xml:space="preserve"> est adapté au transfert de chaleur par conduction dans le rotor,</w:t>
      </w:r>
      <w:ins w:id="869" w:author="HASSINI Mohamed-amine" w:date="2019-03-12T11:00:00Z">
        <w:r w:rsidR="00BE14A9">
          <w:t xml:space="preserve"> c’est-à-dire </w:t>
        </w:r>
      </w:ins>
      <w:del w:id="870" w:author="HASSINI Mohamed-amine" w:date="2019-03-12T11:00:00Z">
        <w:r w:rsidDel="00BE14A9">
          <w:delText xml:space="preserve"> donc </w:delText>
        </w:r>
      </w:del>
      <w:r>
        <w:t>quelques ordres de grandeur</w:t>
      </w:r>
      <w:del w:id="871" w:author="HASSINI Mohamed-amine" w:date="2019-03-12T11:13:00Z">
        <w:r w:rsidDel="0000673B">
          <w:delText>s</w:delText>
        </w:r>
      </w:del>
      <w:r>
        <w:t xml:space="preserve"> supérieur</w:t>
      </w:r>
      <w:ins w:id="872" w:author="HASSINI Mohamed-amine" w:date="2019-03-12T11:12:00Z">
        <w:r w:rsidR="0000673B">
          <w:t xml:space="preserve"> à celui </w:t>
        </w:r>
      </w:ins>
      <w:del w:id="873" w:author="HASSINI Mohamed-amine" w:date="2019-03-12T11:12:00Z">
        <w:r w:rsidDel="0000673B">
          <w:delText xml:space="preserve"> au pas de temps </w:delText>
        </w:r>
      </w:del>
      <w:ins w:id="874" w:author="HASSINI Mohamed-amine" w:date="2019-03-12T11:13:00Z">
        <w:r w:rsidR="0000673B">
          <w:t xml:space="preserve"> </w:t>
        </w:r>
      </w:ins>
      <w:r>
        <w:t>utilisé</w:t>
      </w:r>
      <w:ins w:id="875" w:author="HASSINI Mohamed-amine" w:date="2019-03-12T11:12:00Z">
        <w:r w:rsidR="0000673B">
          <w:t xml:space="preserve"> pendant la première étape.</w:t>
        </w:r>
      </w:ins>
      <w:del w:id="876" w:author="HASSINI Mohamed-amine" w:date="2019-03-12T11:12:00Z">
        <w:r w:rsidDel="0000673B">
          <w:delText xml:space="preserve"> à l’étape 1.</w:delText>
        </w:r>
      </w:del>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ins w:id="877" w:author="HASSINI Mohamed-amine" w:date="2019-03-12T11:14:00Z">
        <w:r w:rsidR="0000673B">
          <w:t xml:space="preserve">mises à jour </w:t>
        </w:r>
      </w:ins>
      <w:del w:id="878" w:author="HASSINI Mohamed-amine" w:date="2019-03-12T11:14:00Z">
        <w:r w:rsidR="002A05EF" w:rsidDel="0000673B">
          <w:delText>actualisées</w:delText>
        </w:r>
        <w:r w:rsidDel="0000673B">
          <w:delText xml:space="preserve"> à</w:delText>
        </w:r>
      </w:del>
      <w:ins w:id="879" w:author="HASSINI Mohamed-amine" w:date="2019-03-12T11:13:00Z">
        <w:r w:rsidR="0000673B">
          <w:t xml:space="preserve"> l’issue de la deuxième étape.</w:t>
        </w:r>
      </w:ins>
      <w:del w:id="880" w:author="HASSINI Mohamed-amine" w:date="2019-03-12T11:14:00Z">
        <w:r w:rsidDel="0000673B">
          <w:delText xml:space="preserve"> la fin de l’étape 2.</w:delText>
        </w:r>
      </w:del>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881" w:name="_Ref534634267"/>
      <w:bookmarkStart w:id="882" w:name="_Toc536112187"/>
      <w:bookmarkStart w:id="883"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881"/>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882"/>
      <w:bookmarkEnd w:id="883"/>
    </w:p>
    <w:p w14:paraId="32428173" w14:textId="4003C97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w:t>
      </w:r>
      <w:ins w:id="884" w:author="HASSINI Mohamed-amine" w:date="2019-03-12T11:14:00Z">
        <w:r w:rsidR="0000673B">
          <w:t xml:space="preserve">en ce qui concerne </w:t>
        </w:r>
      </w:ins>
      <w:del w:id="885" w:author="HASSINI Mohamed-amine" w:date="2019-03-12T11:15:00Z">
        <w:r w:rsidDel="0000673B">
          <w:delText xml:space="preserve">pour </w:delText>
        </w:r>
      </w:del>
      <w:r w:rsidRPr="00A22718">
        <w:t>la distribution non-uniforme de la température. Cependant, l</w:t>
      </w:r>
      <w:r>
        <w:t>a différence de la température</w:t>
      </w:r>
      <w:r w:rsidRPr="00A22718">
        <w:t xml:space="preserve"> est légèrement plus</w:t>
      </w:r>
      <w:ins w:id="886" w:author="HASSINI Mohamed-amine" w:date="2019-03-12T11:15:00Z">
        <w:r w:rsidR="0000673B">
          <w:t xml:space="preserve"> importante</w:t>
        </w:r>
      </w:ins>
      <w:del w:id="887" w:author="HASSINI Mohamed-amine" w:date="2019-03-12T11:15:00Z">
        <w:r w:rsidRPr="00A22718" w:rsidDel="0000673B">
          <w:delText xml:space="preserve"> grande</w:delText>
        </w:r>
      </w:del>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w:t>
      </w:r>
      <w:ins w:id="888" w:author="HASSINI Mohamed-amine" w:date="2019-03-12T11:15:00Z">
        <w:r w:rsidR="0000673B">
          <w:t xml:space="preserve">aux limites </w:t>
        </w:r>
      </w:ins>
      <w:r>
        <w:t xml:space="preserve">adiabatiques utilisées </w:t>
      </w:r>
      <w:ins w:id="889" w:author="HASSINI Mohamed-amine" w:date="2019-03-12T11:15:00Z">
        <w:r w:rsidR="0000673B">
          <w:t>à l</w:t>
        </w:r>
      </w:ins>
      <w:ins w:id="890" w:author="HASSINI Mohamed-amine" w:date="2019-03-12T11:16:00Z">
        <w:r w:rsidR="0000673B">
          <w:t xml:space="preserve">’interface </w:t>
        </w:r>
      </w:ins>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del w:id="891" w:author="HASSINI Mohamed-amine" w:date="2019-03-12T11:16:00Z">
        <w:r w:rsidDel="0000673B">
          <w:delText xml:space="preserve">Ces deux limitations sont introduites par les hypothèses simplificatrices utilisées pour l’équation de l’énergie. </w:delText>
        </w:r>
      </w:del>
    </w:p>
    <w:p w14:paraId="396DF70A" w14:textId="6A44734B" w:rsidR="007F0B3C" w:rsidRDefault="007F0B3C" w:rsidP="00E650C7">
      <w:pPr>
        <w:spacing w:before="120" w:after="120" w:line="360" w:lineRule="auto"/>
        <w:ind w:firstLine="709"/>
      </w:pPr>
      <w:r w:rsidRPr="007F5E26">
        <w:lastRenderedPageBreak/>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w:t>
      </w:r>
      <w:ins w:id="892" w:author="HASSINI Mohamed-amine" w:date="2019-03-12T11:17:00Z">
        <w:r w:rsidR="007F504E">
          <w:t xml:space="preserve"> au niveau</w:t>
        </w:r>
      </w:ins>
      <w:r>
        <w:t xml:space="preserve"> du coussinet </w:t>
      </w:r>
      <w:del w:id="893" w:author="HASSINI Mohamed-amine" w:date="2019-03-12T11:17:00Z">
        <w:r w:rsidDel="007F504E">
          <w:delText>utilisée dans</w:delText>
        </w:r>
      </w:del>
      <w:r>
        <w:t xml:space="preserve">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w:t>
      </w:r>
      <w:ins w:id="894" w:author="HASSINI Mohamed-amine" w:date="2019-03-12T11:17:00Z">
        <w:r w:rsidR="007F504E">
          <w:t xml:space="preserve"> un</w:t>
        </w:r>
      </w:ins>
      <w:r>
        <w:t xml:space="preserve"> </w:t>
      </w:r>
      <w:del w:id="895" w:author="HASSINI Mohamed-amine" w:date="2019-03-12T11:17:00Z">
        <w:r w:rsidDel="007F504E">
          <w:delText>le</w:delText>
        </w:r>
      </w:del>
      <w:r>
        <w:t xml:space="preserve"> couplage entre l’équation de l’énergie dans le film mince et l’équation de la chaleur dans le coussinet. Le flux thermique et la température sont supposés continus à l’interface</w:t>
      </w:r>
      <w:del w:id="896" w:author="HASSINI Mohamed-amine" w:date="2019-03-12T11:18:00Z">
        <w:r w:rsidDel="007F504E">
          <w:delText xml:space="preserve"> </w:delText>
        </w:r>
      </w:del>
      <w:del w:id="897" w:author="HASSINI Mohamed-amine" w:date="2019-03-12T11:17:00Z">
        <w:r w:rsidDel="007F504E">
          <w:delText>du</w:delText>
        </w:r>
      </w:del>
      <w:del w:id="898" w:author="HASSINI Mohamed-amine" w:date="2019-03-12T11:18:00Z">
        <w:r w:rsidDel="007F504E">
          <w:delText xml:space="preserve"> fluide-structure</w:delText>
        </w:r>
      </w:del>
      <w:r>
        <w:t>. Le couplage entre le modèle thermomécanique du rotor et l’équation de la chaleur dans le film mince se fait toujours via le flux thermique moyenné sur une orbite.</w:t>
      </w:r>
      <w:r w:rsidRPr="00856D68">
        <w:t xml:space="preserve"> </w:t>
      </w:r>
      <w:ins w:id="899" w:author="HASSINI Mohamed-amine" w:date="2019-03-12T11:21:00Z">
        <w:r w:rsidR="007F504E">
          <w:t>Dans ce modèle, l’hypothèse d’un balourd concentré au niveau du disque en porte à faux a été relaxée en introduisant l</w:t>
        </w:r>
      </w:ins>
      <w:ins w:id="900" w:author="HASSINI Mohamed-amine" w:date="2019-03-12T11:22:00Z">
        <w:r w:rsidR="007F504E">
          <w:t xml:space="preserve">’ensemble des balourds thermiques </w:t>
        </w:r>
      </w:ins>
      <w:ins w:id="901" w:author="HASSINI Mohamed-amine" w:date="2019-03-12T11:23:00Z">
        <w:r w:rsidR="007F504E">
          <w:t xml:space="preserve">générés par la déformation de la fibre neutre </w:t>
        </w:r>
      </w:ins>
      <w:ins w:id="902" w:author="HASSINI Mohamed-amine" w:date="2019-03-12T11:22:00Z">
        <w:r w:rsidR="007F504E">
          <w:t xml:space="preserve">au droit de chaque nœud du modèle. </w:t>
        </w:r>
      </w:ins>
      <w:del w:id="903" w:author="HASSINI Mohamed-amine" w:date="2019-03-12T11:23:00Z">
        <w:r w:rsidDel="007F504E">
          <w:delText xml:space="preserve">Un modèle de balourd </w:delText>
        </w:r>
        <w:r w:rsidRPr="00AE7B92" w:rsidDel="007F504E">
          <w:delText xml:space="preserve">thermique réparti </w:delText>
        </w:r>
        <w:r w:rsidDel="007F504E">
          <w:delText>le long du rotor</w:delText>
        </w:r>
        <w:r w:rsidRPr="00AE7B92" w:rsidDel="007F504E">
          <w:delText xml:space="preserve"> a été </w:delText>
        </w:r>
        <w:r w:rsidDel="007F504E">
          <w:delText>introduit</w:delText>
        </w:r>
        <w:r w:rsidRPr="00AE7B92" w:rsidDel="007F504E">
          <w:delText xml:space="preserve"> pour inclure tous les </w:delText>
        </w:r>
        <w:r w:rsidDel="007F504E">
          <w:delText xml:space="preserve">balourds </w:delText>
        </w:r>
        <w:r w:rsidRPr="00AE7B92" w:rsidDel="007F504E">
          <w:delText xml:space="preserve">nodaux </w:delText>
        </w:r>
        <w:r w:rsidDel="007F504E">
          <w:delText>et pas seulement celui généré par le</w:delText>
        </w:r>
        <w:r w:rsidRPr="00AE7B92" w:rsidDel="007F504E">
          <w:delText xml:space="preserve"> disque </w:delText>
        </w:r>
        <w:r w:rsidDel="007F504E">
          <w:delText>en porte-à-faux</w:delText>
        </w:r>
        <w:r w:rsidRPr="00AE7B92" w:rsidDel="007F504E">
          <w:delText>.</w:delText>
        </w:r>
      </w:del>
    </w:p>
    <w:p w14:paraId="71C917D6" w14:textId="237F94A5"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w:t>
      </w:r>
      <w:ins w:id="904" w:author="HASSINI Mohamed-amine" w:date="2019-03-12T11:24:00Z">
        <w:r w:rsidR="007F504E">
          <w:t xml:space="preserve">modèle </w:t>
        </w:r>
      </w:ins>
      <w:del w:id="905" w:author="HASSINI Mohamed-amine" w:date="2019-03-12T11:24:00Z">
        <w:r w:rsidDel="007F504E">
          <w:delText xml:space="preserve">maillage des </w:delText>
        </w:r>
      </w:del>
      <w:r>
        <w:t xml:space="preserve">éléments finis hybride 1D/3D pour </w:t>
      </w:r>
      <w:ins w:id="906" w:author="HASSINI Mohamed-amine" w:date="2019-03-12T11:24:00Z">
        <w:r w:rsidR="007F504E">
          <w:t xml:space="preserve">modéliser le transfert thermique dans </w:t>
        </w:r>
      </w:ins>
      <w:r>
        <w:t xml:space="preserve">le rotor. </w:t>
      </w:r>
      <w:ins w:id="907" w:author="HASSINI Mohamed-amine" w:date="2019-03-12T11:25:00Z">
        <w:r w:rsidR="007F504E">
          <w:t xml:space="preserve">D’après Tong et Palazzolo, </w:t>
        </w:r>
      </w:ins>
      <w:del w:id="908" w:author="HASSINI Mohamed-amine" w:date="2019-03-12T11:25:00Z">
        <w:r w:rsidDel="007F504E">
          <w:delText>Ils ont trouvé que</w:delText>
        </w:r>
        <w:r w:rsidR="00E650C7" w:rsidDel="007F504E">
          <w:delText xml:space="preserve"> </w:delText>
        </w:r>
      </w:del>
      <w:r w:rsidR="00E650C7">
        <w:t>la modélisation du balourd thermique</w:t>
      </w:r>
      <w:ins w:id="909" w:author="HASSINI Mohamed-amine" w:date="2019-03-12T11:26:00Z">
        <w:r w:rsidR="007F504E">
          <w:t xml:space="preserve"> en utilisant des</w:t>
        </w:r>
      </w:ins>
      <w:r w:rsidR="00E650C7">
        <w:t xml:space="preserve"> </w:t>
      </w:r>
      <w:del w:id="910" w:author="HASSINI Mohamed-amine" w:date="2019-03-12T11:26:00Z">
        <w:r w:rsidR="00E650C7" w:rsidDel="007F504E">
          <w:delText>par</w:delText>
        </w:r>
        <w:r w:rsidDel="007F504E">
          <w:delText xml:space="preserve"> l’approche de</w:delText>
        </w:r>
      </w:del>
      <w:r>
        <w:t xml:space="preserve"> masse</w:t>
      </w:r>
      <w:ins w:id="911" w:author="HASSINI Mohamed-amine" w:date="2019-03-12T11:26:00Z">
        <w:r w:rsidR="007F504E">
          <w:t>s</w:t>
        </w:r>
      </w:ins>
      <w:r>
        <w:t xml:space="preserve"> concentrée</w:t>
      </w:r>
      <w:ins w:id="912" w:author="HASSINI Mohamed-amine" w:date="2019-03-12T11:26:00Z">
        <w:r w:rsidR="007F504E">
          <w:t>s</w:t>
        </w:r>
      </w:ins>
      <w:r>
        <w:t xml:space="preserve"> surestime la différence de la température</w:t>
      </w:r>
      <w:ins w:id="913" w:author="HASSINI Mohamed-amine" w:date="2019-03-12T11:25:00Z">
        <w:r w:rsidR="007F504E">
          <w:t xml:space="preserve"> à la surface</w:t>
        </w:r>
      </w:ins>
      <w:r>
        <w:t xml:space="preserve"> </w:t>
      </w:r>
      <w:del w:id="914" w:author="HASSINI Mohamed-amine" w:date="2019-03-12T11:25:00Z">
        <w:r w:rsidDel="007F504E">
          <w:delText>au</w:delText>
        </w:r>
      </w:del>
      <w:r>
        <w:t xml:space="preserve">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ont</w:t>
      </w:r>
      <w:ins w:id="915" w:author="HASSINI Mohamed-amine" w:date="2019-03-12T11:27:00Z">
        <w:r w:rsidR="001701D9">
          <w:t xml:space="preserve"> modélisé</w:t>
        </w:r>
      </w:ins>
      <w:r>
        <w:t xml:space="preserve"> </w:t>
      </w:r>
      <w:del w:id="916" w:author="HASSINI Mohamed-amine" w:date="2019-03-12T11:27:00Z">
        <w:r w:rsidDel="001701D9">
          <w:delText>traité</w:delText>
        </w:r>
      </w:del>
      <w:r>
        <w:t xml:space="preserve"> le balourd thermique comme </w:t>
      </w:r>
      <w:ins w:id="917" w:author="HASSINI Mohamed-amine" w:date="2019-03-12T11:27:00Z">
        <w:r w:rsidR="001701D9">
          <w:t xml:space="preserve">étant </w:t>
        </w:r>
      </w:ins>
      <w:r>
        <w:t>un défaut de fibre neutre</w:t>
      </w:r>
      <w:del w:id="918" w:author="HASSINI Mohamed-amine" w:date="2019-03-12T11:28:00Z">
        <w:r w:rsidDel="001701D9">
          <w:delText xml:space="preserve"> du rotor directement dans les équations de la dynamique</w:delText>
        </w:r>
      </w:del>
      <w:r>
        <w:t xml:space="preserve">. </w:t>
      </w:r>
      <w:ins w:id="919" w:author="HASSINI Mohamed-amine" w:date="2019-03-12T11:28:00Z">
        <w:r w:rsidR="001701D9">
          <w:t xml:space="preserve">Ainsi, </w:t>
        </w:r>
      </w:ins>
      <w:del w:id="920" w:author="HASSINI Mohamed-amine" w:date="2019-03-12T11:28:00Z">
        <w:r w:rsidDel="001701D9">
          <w:delText>L</w:delText>
        </w:r>
      </w:del>
      <w:ins w:id="921" w:author="HASSINI Mohamed-amine" w:date="2019-03-12T11:28:00Z">
        <w:r w:rsidR="001701D9">
          <w:t>l</w:t>
        </w:r>
      </w:ins>
      <w:r>
        <w:t>es moments introduits par les déformations thermiques de l’axe du rotor sont également pris en compte. Cette amélioration permet de traiter d’une manière rigoureuse tous les cas de déformation thermiques de l’axe du rotor</w:t>
      </w:r>
      <w:ins w:id="922" w:author="HASSINI Mohamed-amine" w:date="2019-03-12T11:29:00Z">
        <w:r w:rsidR="001701D9">
          <w:t>.</w:t>
        </w:r>
      </w:ins>
      <w:del w:id="923" w:author="HASSINI Mohamed-amine" w:date="2019-03-12T11:29:00Z">
        <w:r w:rsidDel="001701D9">
          <w:delText xml:space="preserve">, aussi bien pour le cas d’une masse importante entre les paliers que </w:delText>
        </w:r>
        <w:r w:rsidR="00E42AF3" w:rsidDel="001701D9">
          <w:delText>pour une masse en porte-à-faux</w:delText>
        </w:r>
      </w:del>
      <w:r w:rsidR="00E42AF3">
        <w:t>.</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924" w:name="_Toc534294734"/>
      <w:bookmarkStart w:id="925" w:name="_Toc536800380"/>
      <w:r>
        <w:t xml:space="preserve">Stratégie de </w:t>
      </w:r>
      <w:r w:rsidR="000948D0">
        <w:t xml:space="preserve">la </w:t>
      </w:r>
      <w:r>
        <w:t>modélisation</w:t>
      </w:r>
      <w:bookmarkEnd w:id="924"/>
      <w:r w:rsidR="00C31B63">
        <w:t> :</w:t>
      </w:r>
      <w:r>
        <w:t xml:space="preserve"> synth</w:t>
      </w:r>
      <w:r w:rsidR="008E3C18">
        <w:t>è</w:t>
      </w:r>
      <w:r>
        <w:t>se</w:t>
      </w:r>
      <w:bookmarkEnd w:id="925"/>
    </w:p>
    <w:p w14:paraId="6027A269" w14:textId="34FEDB82" w:rsidR="007F0B3C" w:rsidRDefault="007F0B3C" w:rsidP="007F0B3C">
      <w:pPr>
        <w:spacing w:line="360" w:lineRule="auto"/>
        <w:ind w:firstLine="708"/>
      </w:pPr>
      <w:r>
        <w:t>De manière générale, toutes les méthodes destinées à</w:t>
      </w:r>
      <w:ins w:id="926" w:author="HASSINI Mohamed-amine" w:date="2019-03-12T11:29:00Z">
        <w:r w:rsidR="001701D9">
          <w:t xml:space="preserve"> l’analyse de</w:t>
        </w:r>
      </w:ins>
      <w:r>
        <w:t xml:space="preserve"> </w:t>
      </w:r>
      <w:del w:id="927" w:author="HASSINI Mohamed-amine" w:date="2019-03-12T11:29:00Z">
        <w:r w:rsidDel="001701D9">
          <w:delText>décrire</w:delText>
        </w:r>
      </w:del>
      <w:r>
        <w:t xml:space="preserv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6A23BA9E" w:rsidR="007F0B3C" w:rsidRDefault="007F0B3C" w:rsidP="00E0308D">
      <w:pPr>
        <w:pStyle w:val="Paragraphedeliste"/>
        <w:numPr>
          <w:ilvl w:val="0"/>
          <w:numId w:val="25"/>
        </w:numPr>
        <w:spacing w:line="360" w:lineRule="auto"/>
        <w:jc w:val="both"/>
      </w:pPr>
      <w:del w:id="928" w:author="HASSINI Mohamed-amine" w:date="2019-03-12T11:30:00Z">
        <w:r w:rsidDel="001701D9">
          <w:delText xml:space="preserve">Le </w:delText>
        </w:r>
      </w:del>
      <w:ins w:id="929" w:author="HASSINI Mohamed-amine" w:date="2019-03-12T11:30:00Z">
        <w:r w:rsidR="001701D9">
          <w:t xml:space="preserve">le </w:t>
        </w:r>
      </w:ins>
      <w:r>
        <w:t>balourd total (mécanique et thermique</w:t>
      </w:r>
      <w:r w:rsidR="00E42AF3">
        <w:t>) entraine</w:t>
      </w:r>
      <w:r>
        <w:t xml:space="preserve"> une précession synchrone du rotor</w:t>
      </w:r>
      <w:ins w:id="930" w:author="HASSINI Mohamed-amine" w:date="2019-03-12T11:30:00Z">
        <w:r w:rsidR="001701D9">
          <w:t>,</w:t>
        </w:r>
      </w:ins>
      <w:del w:id="931" w:author="HASSINI Mohamed-amine" w:date="2019-03-12T11:30:00Z">
        <w:r w:rsidDel="001701D9">
          <w:delText> </w:delText>
        </w:r>
      </w:del>
    </w:p>
    <w:p w14:paraId="5686F8E2" w14:textId="77BB32A3" w:rsidR="007F0B3C" w:rsidRDefault="007F0B3C" w:rsidP="00E0308D">
      <w:pPr>
        <w:pStyle w:val="Paragraphedeliste"/>
        <w:numPr>
          <w:ilvl w:val="0"/>
          <w:numId w:val="25"/>
        </w:numPr>
        <w:spacing w:line="360" w:lineRule="auto"/>
      </w:pPr>
      <w:del w:id="932" w:author="HASSINI Mohamed-amine" w:date="2019-03-12T11:30:00Z">
        <w:r w:rsidDel="001701D9">
          <w:delText>L</w:delText>
        </w:r>
      </w:del>
      <w:ins w:id="933" w:author="HASSINI Mohamed-amine" w:date="2019-03-12T11:30:00Z">
        <w:r w:rsidR="001701D9">
          <w:t>l</w:t>
        </w:r>
      </w:ins>
      <w:r>
        <w:t>e cisaillement du lubrifiant dans le palier induit une température et un flux de chaleur non-uniforme à la surface du rotor</w:t>
      </w:r>
    </w:p>
    <w:p w14:paraId="1306E9B8" w14:textId="63927EFD" w:rsidR="007F0B3C" w:rsidRDefault="007F0B3C" w:rsidP="00E0308D">
      <w:pPr>
        <w:pStyle w:val="Paragraphedeliste"/>
        <w:numPr>
          <w:ilvl w:val="0"/>
          <w:numId w:val="25"/>
        </w:numPr>
        <w:spacing w:line="360" w:lineRule="auto"/>
      </w:pPr>
      <w:del w:id="934" w:author="HASSINI Mohamed-amine" w:date="2019-03-12T11:30:00Z">
        <w:r w:rsidDel="001701D9">
          <w:lastRenderedPageBreak/>
          <w:delText>L</w:delText>
        </w:r>
      </w:del>
      <w:ins w:id="935" w:author="HASSINI Mohamed-amine" w:date="2019-03-12T11:30:00Z">
        <w:r w:rsidR="001701D9">
          <w:t>l</w:t>
        </w:r>
      </w:ins>
      <w:r>
        <w:t xml:space="preserve">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936" w:name="_Ref534635418"/>
      <w:bookmarkStart w:id="937" w:name="_Toc536112188"/>
      <w:bookmarkStart w:id="938"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936"/>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937"/>
      <w:bookmarkEnd w:id="938"/>
      <w:r w:rsidR="00893C90">
        <w:rPr>
          <w:rStyle w:val="shorttext"/>
          <w:rFonts w:ascii="Calibri" w:eastAsia="Times New Roman" w:hAnsi="Calibri" w:cs="Times New Roman"/>
          <w:i w:val="0"/>
          <w:iCs w:val="0"/>
          <w:sz w:val="22"/>
          <w:szCs w:val="20"/>
          <w:lang w:eastAsia="fr-FR"/>
        </w:rPr>
        <w:t xml:space="preserve"> </w:t>
      </w:r>
    </w:p>
    <w:p w14:paraId="25F25910" w14:textId="2723360F" w:rsidR="007F0B3C" w:rsidRDefault="007F0B3C" w:rsidP="003575B0">
      <w:pPr>
        <w:spacing w:before="240" w:line="360" w:lineRule="auto"/>
      </w:pPr>
      <w:r>
        <w:t xml:space="preserve">Ces trois modèles physiques pourraient être représentés par </w:t>
      </w:r>
      <w:r w:rsidR="000F715D">
        <w:t>les fonctions</w:t>
      </w:r>
      <w:r>
        <w:t xml:space="preserve"> de transfert ou </w:t>
      </w:r>
      <w:ins w:id="939" w:author="HASSINI Mohamed-amine" w:date="2019-03-12T11:31:00Z">
        <w:r w:rsidR="001701D9">
          <w:t xml:space="preserve">les </w:t>
        </w:r>
      </w:ins>
      <w:r>
        <w:t xml:space="preserve">coefficients d’influence </w:t>
      </w:r>
      <m:oMath>
        <m:r>
          <m:rPr>
            <m:sty m:val="bi"/>
          </m:rPr>
          <w:rPr>
            <w:rFonts w:ascii="Cambria Math" w:hAnsi="Cambria Math"/>
          </w:rPr>
          <m:t>A,B,C</m:t>
        </m:r>
      </m:oMath>
      <w:r>
        <w:t xml:space="preserve"> comme propo</w:t>
      </w:r>
      <w:r w:rsidR="00024FA1">
        <w:t xml:space="preserve">sé respectivement par </w:t>
      </w:r>
      <w:del w:id="940" w:author="HASSINI Mohamed-amine" w:date="2019-03-12T11:31:00Z">
        <w:r w:rsidR="00024FA1" w:rsidDel="001701D9">
          <w:delText>d</w:delText>
        </w:r>
      </w:del>
      <w:ins w:id="941" w:author="HASSINI Mohamed-amine" w:date="2019-03-12T11:31:00Z">
        <w:r w:rsidR="001701D9">
          <w:t>D</w:t>
        </w:r>
      </w:ins>
      <w:r w:rsidR="00024FA1">
        <w:t xml:space="preserve">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w:t>
      </w:r>
      <w:ins w:id="942" w:author="HASSINI Mohamed-amine" w:date="2019-03-12T11:32:00Z">
        <w:r w:rsidR="001701D9">
          <w:t xml:space="preserve"> de l’effet Morton</w:t>
        </w:r>
      </w:ins>
      <w:del w:id="943" w:author="HASSINI Mohamed-amine" w:date="2019-03-12T11:32:00Z">
        <w:r w:rsidDel="001701D9">
          <w:delText xml:space="preserve"> de</w:delText>
        </w:r>
        <w:r w:rsidR="00893C90" w:rsidDel="001701D9">
          <w:delText>s</w:delText>
        </w:r>
        <w:r w:rsidDel="001701D9">
          <w:delText xml:space="preserve"> vibration</w:delText>
        </w:r>
        <w:r w:rsidR="00893C90" w:rsidDel="001701D9">
          <w:delText>s</w:delText>
        </w:r>
        <w:r w:rsidDel="001701D9">
          <w:delText xml:space="preserve"> synchrone</w:delText>
        </w:r>
        <w:r w:rsidR="00893C90" w:rsidDel="001701D9">
          <w:delText>s</w:delText>
        </w:r>
      </w:del>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02F1F72E" w:rsidR="007F0B3C" w:rsidRDefault="007F0B3C" w:rsidP="003575B0">
      <w:pPr>
        <w:spacing w:before="240" w:after="240" w:line="360" w:lineRule="auto"/>
        <w:ind w:firstLine="709"/>
      </w:pPr>
      <w:r>
        <w:t>Une synthèse des méthodes numériques utilisées pour</w:t>
      </w:r>
      <w:ins w:id="944" w:author="HASSINI Mohamed-amine" w:date="2019-03-12T11:33:00Z">
        <w:r w:rsidR="001701D9">
          <w:t xml:space="preserve"> chacun de</w:t>
        </w:r>
      </w:ins>
      <w:r>
        <w:t xml:space="preserv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w:t>
      </w:r>
      <w:ins w:id="945" w:author="HASSINI Mohamed-amine" w:date="2019-03-12T11:32:00Z">
        <w:r w:rsidR="001701D9">
          <w:t xml:space="preserve"> dans ce qui suit</w:t>
        </w:r>
      </w:ins>
      <w:del w:id="946" w:author="HASSINI Mohamed-amine" w:date="2019-03-12T11:32:00Z">
        <w:r w:rsidDel="001701D9">
          <w:delText xml:space="preserve"> par la suite</w:delText>
        </w:r>
      </w:del>
      <w:r>
        <w:t>.</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459DE158"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w:t>
      </w:r>
      <w:del w:id="947" w:author="HASSINI Mohamed-amine" w:date="2019-03-12T11:33:00Z">
        <w:r w:rsidDel="001701D9">
          <w:delText>, par exemple</w:delText>
        </w:r>
      </w:del>
      <w:r>
        <w:t xml:space="preserv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w:t>
      </w:r>
      <w:del w:id="948" w:author="HASSINI Mohamed-amine" w:date="2019-03-12T11:33:00Z">
        <w:r w:rsidDel="001701D9">
          <w:delText xml:space="preserve">. </w:delText>
        </w:r>
      </w:del>
      <w:del w:id="949" w:author="HASSINI Mohamed-amine" w:date="2019-03-12T11:34:00Z">
        <w:r w:rsidDel="001701D9">
          <w:delText>La solution</w:delText>
        </w:r>
      </w:del>
      <w:r>
        <w:t xml:space="preserve"> </w:t>
      </w:r>
      <w:ins w:id="950" w:author="HASSINI Mohamed-amine" w:date="2019-03-12T11:34:00Z">
        <w:r w:rsidR="001701D9">
          <w:t xml:space="preserve">pour obtenir </w:t>
        </w:r>
      </w:ins>
      <w:del w:id="951" w:author="HASSINI Mohamed-amine" w:date="2019-03-12T11:34:00Z">
        <w:r w:rsidDel="001701D9">
          <w:delText xml:space="preserve">est </w:delText>
        </w:r>
      </w:del>
      <w:r>
        <w:t>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952" w:name="_Ref534635639"/>
            <w:r>
              <w:rPr>
                <w:rFonts w:ascii="Times New Roman" w:eastAsia="Times New Roman" w:hAnsi="Times New Roman"/>
                <w:b/>
                <w:iCs w:val="0"/>
                <w:color w:val="auto"/>
                <w:sz w:val="22"/>
                <w:szCs w:val="22"/>
                <w:lang w:eastAsia="fr-FR"/>
              </w:rPr>
              <w:t xml:space="preserve"> </w:t>
            </w:r>
            <w:bookmarkEnd w:id="952"/>
          </w:p>
        </w:tc>
      </w:tr>
    </w:tbl>
    <w:p w14:paraId="277A6337" w14:textId="35E93EF1" w:rsidR="007F0B3C" w:rsidRDefault="007F0B3C" w:rsidP="000D507C">
      <w:pPr>
        <w:spacing w:before="120" w:line="360" w:lineRule="auto"/>
        <w:ind w:firstLine="709"/>
      </w:pPr>
      <w:r>
        <w:t>La différence principale</w:t>
      </w:r>
      <w:ins w:id="953" w:author="HASSINI Mohamed-amine" w:date="2019-03-12T11:35:00Z">
        <w:r w:rsidR="001701D9">
          <w:t>,</w:t>
        </w:r>
      </w:ins>
      <w:r>
        <w:t xml:space="preserve"> pour calculer </w:t>
      </w:r>
      <m:oMath>
        <m:r>
          <m:rPr>
            <m:sty m:val="bi"/>
          </m:rPr>
          <w:rPr>
            <w:rFonts w:ascii="Cambria Math" w:hAnsi="Cambria Math"/>
          </w:rPr>
          <m:t>A</m:t>
        </m:r>
      </m:oMath>
      <w:ins w:id="954" w:author="HASSINI Mohamed-amine" w:date="2019-03-12T11:35:00Z">
        <w:r w:rsidR="001701D9" w:rsidRPr="001701D9">
          <w:rPr>
            <w:rPrChange w:id="955" w:author="HASSINI Mohamed-amine" w:date="2019-03-12T11:35:00Z">
              <w:rPr>
                <w:b/>
              </w:rPr>
            </w:rPrChange>
          </w:rPr>
          <w:t>,</w:t>
        </w:r>
      </w:ins>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La plupart des études</w:t>
      </w:r>
      <w:ins w:id="956" w:author="HASSINI Mohamed-amine" w:date="2019-03-12T11:37:00Z">
        <w:r w:rsidR="00412693">
          <w:t>,</w:t>
        </w:r>
      </w:ins>
      <w:r>
        <w:t xml:space="preserve">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w:t>
      </w:r>
      <w:ins w:id="957" w:author="HASSINI Mohamed-amine" w:date="2019-03-12T11:37:00Z">
        <w:r w:rsidR="00412693">
          <w:t xml:space="preserve">et </w:t>
        </w:r>
      </w:ins>
      <w:del w:id="958" w:author="HASSINI Mohamed-amine" w:date="2019-03-12T11:37:00Z">
        <w:r w:rsidDel="00412693">
          <w:delText>and</w:delText>
        </w:r>
      </w:del>
      <w:r>
        <w:t xml:space="preserve">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ins w:id="959" w:author="HASSINI Mohamed-amine" w:date="2019-03-12T11:37:00Z">
        <w:r w:rsidR="00412693" w:rsidRPr="00412693">
          <w:rPr>
            <w:rPrChange w:id="960" w:author="HASSINI Mohamed-amine" w:date="2019-03-12T11:37:00Z">
              <w:rPr>
                <w:b/>
              </w:rPr>
            </w:rPrChange>
          </w:rPr>
          <w:t>,</w:t>
        </w:r>
      </w:ins>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w:t>
      </w:r>
      <w:r>
        <w:lastRenderedPageBreak/>
        <w:t>sur le couplage du modèle thermo-hydrodynamique du palier avec le modèle</w:t>
      </w:r>
      <w:ins w:id="961" w:author="HASSINI Mohamed-amine" w:date="2019-03-12T11:36:00Z">
        <w:r w:rsidR="001701D9">
          <w:t xml:space="preserve"> de</w:t>
        </w:r>
      </w:ins>
      <w:r>
        <w:t xml:space="preserve"> dynamique du rotor. Cette approche impose la résolution de l’équation de Reynolds couplée avec l’équation de l’énergie pour obtenir les efforts</w:t>
      </w:r>
      <w:ins w:id="962" w:author="HASSINI Mohamed-amine" w:date="2019-03-12T11:36:00Z">
        <w:r w:rsidR="001701D9">
          <w:t xml:space="preserve"> au</w:t>
        </w:r>
      </w:ins>
      <w:r>
        <w:t xml:space="preserve"> </w:t>
      </w:r>
      <w:del w:id="963" w:author="HASSINI Mohamed-amine" w:date="2019-03-12T11:36:00Z">
        <w:r w:rsidDel="001701D9">
          <w:delText>du</w:delText>
        </w:r>
      </w:del>
      <w:r>
        <w:t xml:space="preserve"> palier à chaque pas de temps </w:t>
      </w:r>
      <w:ins w:id="964" w:author="HASSINI Mohamed-amine" w:date="2019-03-12T11:36:00Z">
        <w:r w:rsidR="001701D9">
          <w:t xml:space="preserve">lors de </w:t>
        </w:r>
      </w:ins>
      <w:del w:id="965" w:author="HASSINI Mohamed-amine" w:date="2019-03-12T11:36:00Z">
        <w:r w:rsidDel="001701D9">
          <w:delText>d</w:delText>
        </w:r>
      </w:del>
      <w:ins w:id="966" w:author="HASSINI Mohamed-amine" w:date="2019-03-12T11:36:00Z">
        <w:r w:rsidR="001701D9">
          <w:t>l</w:t>
        </w:r>
      </w:ins>
      <w:r>
        <w:t>’intégration de l’équation de mouvement. Par conséquent, le calcul est précis mais très couteux en</w:t>
      </w:r>
      <w:del w:id="967" w:author="HASSINI Mohamed-amine" w:date="2019-03-12T11:37:00Z">
        <w:r w:rsidDel="00F95B53">
          <w:delText xml:space="preserve"> terme du</w:delText>
        </w:r>
      </w:del>
      <w:r>
        <w:t xml:space="preserve">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5330ED94"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ins w:id="968" w:author="HASSINI Mohamed-amine" w:date="2019-03-12T11:38:00Z">
        <w:r w:rsidR="00412693">
          <w:t xml:space="preserve">consiste à calculer </w:t>
        </w:r>
      </w:ins>
      <w:del w:id="969" w:author="HASSINI Mohamed-amine" w:date="2019-03-12T11:38:00Z">
        <w:r w:rsidDel="00412693">
          <w:delText xml:space="preserve">revient au calcul de </w:delText>
        </w:r>
      </w:del>
      <w:r>
        <w:t xml:space="preserve">la </w:t>
      </w:r>
      <w:r w:rsidR="007F0B3C">
        <w:t>différence de la température à la surface du rotor</w:t>
      </w:r>
      <m:oMath>
        <m:r>
          <w:rPr>
            <w:rFonts w:ascii="Cambria Math" w:hAnsi="Cambria Math"/>
          </w:rPr>
          <m:t xml:space="preserve"> ∆T</m:t>
        </m:r>
      </m:oMath>
      <w:r w:rsidR="007F0B3C">
        <w:t xml:space="preserve"> pour une orbite synchrone donnée</w:t>
      </w:r>
      <w:r>
        <w:t xml:space="preserve">. </w:t>
      </w:r>
      <w:ins w:id="970" w:author="HASSINI Mohamed-amine" w:date="2019-03-12T11:38:00Z">
        <w:r w:rsidR="00412693">
          <w:t xml:space="preserve">Sa détermination précise </w:t>
        </w:r>
      </w:ins>
      <w:del w:id="971" w:author="HASSINI Mohamed-amine" w:date="2019-03-12T11:38:00Z">
        <w:r w:rsidDel="00412693">
          <w:delText xml:space="preserve">Elle </w:delText>
        </w:r>
      </w:del>
      <w:r>
        <w:t>est</w:t>
      </w:r>
      <w:r w:rsidR="007F0B3C">
        <w:t xml:space="preserve"> capitale pour la simulation de l’effet Morton. Il s’agit de résoudre un problème de transfert convectif et t</w:t>
      </w:r>
      <w:r w:rsidR="00BF4749">
        <w:t xml:space="preserve">ransitoire de chaleur </w:t>
      </w:r>
      <w:r w:rsidR="007F0B3C">
        <w:t>à l’interface rotor-lubrifiant. D’une manière générale, il est nécessaire de faire intervenir deux échelles de temps différentes</w:t>
      </w:r>
      <w:del w:id="972" w:author="HASSINI Mohamed-amine" w:date="2019-03-12T11:39:00Z">
        <w:r w:rsidR="007F0B3C" w:rsidDel="00412693">
          <w:delText xml:space="preserve"> pour le calcul de la température du rotor</w:delText>
        </w:r>
      </w:del>
      <w:r w:rsidR="007F0B3C">
        <w:t>. La dissipation due au cisaillement visqueux d</w:t>
      </w:r>
      <w:ins w:id="973" w:author="HASSINI Mohamed-amine" w:date="2019-03-12T11:39:00Z">
        <w:r w:rsidR="00412693">
          <w:t>u</w:t>
        </w:r>
      </w:ins>
      <w:del w:id="974" w:author="HASSINI Mohamed-amine" w:date="2019-03-12T11:39:00Z">
        <w:r w:rsidR="007F0B3C" w:rsidDel="00412693">
          <w:delText>e</w:delText>
        </w:r>
      </w:del>
      <w:r w:rsidR="007F0B3C">
        <w:t xml:space="preserve"> lubrifiant est gouvernée par l’échelle de temps </w:t>
      </w:r>
      <w:ins w:id="975" w:author="HASSINI Mohamed-amine" w:date="2019-03-12T11:39:00Z">
        <w:r w:rsidR="00412693">
          <w:t xml:space="preserve">relative à la </w:t>
        </w:r>
      </w:ins>
      <w:r w:rsidR="007F0B3C">
        <w:t>dynamique</w:t>
      </w:r>
      <w:ins w:id="976" w:author="HASSINI Mohamed-amine" w:date="2019-03-12T11:39:00Z">
        <w:r w:rsidR="00412693">
          <w:t xml:space="preserve"> du rotor</w:t>
        </w:r>
      </w:ins>
      <w:r w:rsidR="007F0B3C">
        <w:t xml:space="preserve"> (millisecondes) tandis que le transfert de chaleur dans le rotor</w:t>
      </w:r>
      <w:ins w:id="977" w:author="HASSINI Mohamed-amine" w:date="2019-03-12T11:41:00Z">
        <w:r w:rsidR="00412693">
          <w:t xml:space="preserve"> a lieu</w:t>
        </w:r>
      </w:ins>
      <w:r w:rsidR="007F0B3C">
        <w:t xml:space="preserve"> sui</w:t>
      </w:r>
      <w:ins w:id="978" w:author="HASSINI Mohamed-amine" w:date="2019-03-12T11:41:00Z">
        <w:r w:rsidR="00412693">
          <w:t>van</w:t>
        </w:r>
      </w:ins>
      <w:r w:rsidR="007F0B3C">
        <w:t>t l’échelle d</w:t>
      </w:r>
      <w:ins w:id="979" w:author="HASSINI Mohamed-amine" w:date="2019-03-12T11:42:00Z">
        <w:r w:rsidR="00412693">
          <w:t>e</w:t>
        </w:r>
      </w:ins>
      <w:del w:id="980" w:author="HASSINI Mohamed-amine" w:date="2019-03-12T11:42:00Z">
        <w:r w:rsidR="007F0B3C" w:rsidDel="00412693">
          <w:delText>u</w:delText>
        </w:r>
      </w:del>
      <w:r w:rsidR="007F0B3C">
        <w:t xml:space="preserve">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3A5252D7"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w:t>
      </w:r>
      <w:ins w:id="981" w:author="HASSINI Mohamed-amine" w:date="2019-03-12T11:43:00Z">
        <w:r w:rsidR="00412693">
          <w:t>u</w:t>
        </w:r>
      </w:ins>
      <w:del w:id="982" w:author="HASSINI Mohamed-amine" w:date="2019-03-12T11:43:00Z">
        <w:r w:rsidR="007F0B3C" w:rsidRPr="00B25777" w:rsidDel="00412693">
          <w:delText>e</w:delText>
        </w:r>
      </w:del>
      <w:r w:rsidR="007F0B3C" w:rsidRPr="00B25777">
        <w:t xml:space="preserv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ins w:id="983" w:author="HASSINI Mohamed-amine" w:date="2019-03-12T11:44:00Z">
        <w:r w:rsidR="00412693">
          <w:t xml:space="preserve"> à la surface du rotor</w:t>
        </w:r>
      </w:ins>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w:t>
      </w:r>
      <w:ins w:id="984" w:author="HASSINI Mohamed-amine" w:date="2019-03-12T11:46:00Z">
        <w:r w:rsidR="00412693">
          <w:t xml:space="preserve">utilise </w:t>
        </w:r>
      </w:ins>
      <w:del w:id="985" w:author="HASSINI Mohamed-amine" w:date="2019-03-12T11:46:00Z">
        <w:r w:rsidR="007F0B3C" w:rsidDel="00412693">
          <w:delText>e</w:delText>
        </w:r>
        <w:r w:rsidR="00204629" w:rsidDel="00412693">
          <w:delText>s</w:delText>
        </w:r>
        <w:r w:rsidR="007F0B3C" w:rsidDel="00412693">
          <w:delText xml:space="preserve">t </w:delText>
        </w:r>
      </w:del>
      <w:r w:rsidR="007F0B3C">
        <w:t>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2B27B379" w:rsidR="007F0B3C" w:rsidRPr="00800CFD" w:rsidRDefault="00412693" w:rsidP="007F0B3C">
      <w:pPr>
        <w:spacing w:line="360" w:lineRule="auto"/>
        <w:ind w:firstLine="708"/>
      </w:pPr>
      <w:ins w:id="986" w:author="HASSINI Mohamed-amine" w:date="2019-03-12T11:46:00Z">
        <w:r>
          <w:t xml:space="preserve">La présence d’un champ de température non-uniforme à la surface du rotor génère une déformation élastique </w:t>
        </w:r>
      </w:ins>
      <w:del w:id="987" w:author="HASSINI Mohamed-amine" w:date="2019-03-12T11:47:00Z">
        <w:r w:rsidR="007F0B3C" w:rsidDel="00412693">
          <w:delText xml:space="preserve">Le rotor va se déformer élastiquement suite à la variation non-uniforme de la </w:delText>
        </w:r>
        <w:r w:rsidR="007F0B3C" w:rsidDel="00412693">
          <w:lastRenderedPageBreak/>
          <w:delText>température à sa surface.</w:delText>
        </w:r>
      </w:del>
      <w:r w:rsidR="007F0B3C">
        <w:t xml:space="preserve"> </w:t>
      </w:r>
      <w:ins w:id="988" w:author="HASSINI Mohamed-amine" w:date="2019-03-12T11:47:00Z">
        <w:r w:rsidR="00E3378A">
          <w:t xml:space="preserve">Selon les cas, </w:t>
        </w:r>
      </w:ins>
      <w:del w:id="989" w:author="HASSINI Mohamed-amine" w:date="2019-03-12T11:47:00Z">
        <w:r w:rsidR="007F0B3C" w:rsidDel="00E3378A">
          <w:delText>C</w:delText>
        </w:r>
      </w:del>
      <w:ins w:id="990" w:author="HASSINI Mohamed-amine" w:date="2019-03-12T11:47:00Z">
        <w:r w:rsidR="00E3378A">
          <w:t>c</w:t>
        </w:r>
      </w:ins>
      <w:r w:rsidR="007F0B3C">
        <w:t xml:space="preserve">ette déformation </w:t>
      </w:r>
      <w:ins w:id="991" w:author="HASSINI Mohamed-amine" w:date="2019-03-12T11:47:00Z">
        <w:r w:rsidR="00E3378A">
          <w:t>amplifie ou diminue</w:t>
        </w:r>
      </w:ins>
      <w:del w:id="992" w:author="HASSINI Mohamed-amine" w:date="2019-03-12T11:47:00Z">
        <w:r w:rsidR="007F0B3C" w:rsidDel="00E3378A">
          <w:delText>va amplifier ou va diminuer</w:delText>
        </w:r>
      </w:del>
      <w:r w:rsidR="007F0B3C">
        <w:t xml:space="preserve"> les vibrations synchrones du rotor. Deux approches différentes </w:t>
      </w:r>
      <w:r w:rsidR="00D33C52">
        <w:t>sont utilisées pour modéliser</w:t>
      </w:r>
      <w:r w:rsidR="007F0B3C">
        <w:t xml:space="preserve"> </w:t>
      </w:r>
      <w:ins w:id="993" w:author="HASSINI Mohamed-amine" w:date="2019-03-12T11:47:00Z">
        <w:r w:rsidR="00E3378A">
          <w:t>l’</w:t>
        </w:r>
      </w:ins>
      <w:ins w:id="994" w:author="HASSINI Mohamed-amine" w:date="2019-03-12T11:48:00Z">
        <w:r w:rsidR="00E3378A">
          <w:t>excitation</w:t>
        </w:r>
      </w:ins>
      <w:ins w:id="995" w:author="HASSINI Mohamed-amine" w:date="2019-03-12T11:47:00Z">
        <w:r w:rsidR="00E3378A">
          <w:t xml:space="preserve"> générée </w:t>
        </w:r>
      </w:ins>
      <w:del w:id="996" w:author="HASSINI Mohamed-amine" w:date="2019-03-12T11:48:00Z">
        <w:r w:rsidR="007F0B3C" w:rsidDel="00E3378A">
          <w:delText>l’effet mécanique de la déformation mécanique du roto</w:delText>
        </w:r>
      </w:del>
      <w:r w:rsidR="007F0B3C">
        <w:t xml:space="preserve">r : une </w:t>
      </w:r>
      <w:r w:rsidR="007F0B3C" w:rsidRPr="00800CFD">
        <w:t>approche</w:t>
      </w:r>
      <w:r w:rsidR="00614BD4">
        <w:t xml:space="preserve"> simplifiée</w:t>
      </w:r>
      <w:r w:rsidR="007F0B3C" w:rsidRPr="00800CFD">
        <w:t xml:space="preserve"> </w:t>
      </w:r>
      <w:r w:rsidR="007F0B3C">
        <w:t xml:space="preserve">de type </w:t>
      </w:r>
      <w:r w:rsidR="007F0B3C" w:rsidRPr="00800CFD">
        <w:t xml:space="preserve">de masse concentrée </w:t>
      </w:r>
      <w:r w:rsidR="007F0B3C">
        <w:t xml:space="preserve">(balourd thermique) </w:t>
      </w:r>
      <w:r w:rsidR="007F0B3C" w:rsidRPr="00800CFD">
        <w:t>et l’approche</w:t>
      </w:r>
      <w:r w:rsidR="004C65C4">
        <w:t xml:space="preserve"> rigoureuse</w:t>
      </w:r>
      <w:r w:rsidR="007F0B3C" w:rsidRPr="00800CFD">
        <w:t xml:space="preserve"> du défaut de la fibre neutre</w:t>
      </w:r>
      <w:r w:rsidR="007F0B3C">
        <w:t xml:space="preserve"> du rotor</w:t>
      </w:r>
      <w:r w:rsidR="007F0B3C" w:rsidRPr="00800CFD">
        <w:t xml:space="preserve">. </w:t>
      </w:r>
    </w:p>
    <w:p w14:paraId="12CC7244" w14:textId="664A437E" w:rsidR="007F0B3C" w:rsidRDefault="007F0B3C" w:rsidP="007F0B3C">
      <w:pPr>
        <w:spacing w:line="360" w:lineRule="auto"/>
        <w:ind w:firstLine="708"/>
      </w:pPr>
      <w:r>
        <w:t xml:space="preserve">L’approche de masse concentrée modélise la contribution dynamique de la déformation thermique du rotor comme </w:t>
      </w:r>
      <w:ins w:id="997" w:author="HASSINI Mohamed-amine" w:date="2019-03-12T11:50:00Z">
        <w:r w:rsidR="00E3378A">
          <w:t xml:space="preserve">étant un balourd qui vient s’ajouter </w:t>
        </w:r>
      </w:ins>
      <w:del w:id="998" w:author="HASSINI Mohamed-amine" w:date="2019-03-12T11:50:00Z">
        <w:r w:rsidDel="00E3378A">
          <w:delText>une addition</w:delText>
        </w:r>
      </w:del>
      <w:r>
        <w:t xml:space="preserve"> au balourd mécanique</w:t>
      </w:r>
      <w:ins w:id="999" w:author="HASSINI Mohamed-amine" w:date="2019-03-12T11:50:00Z">
        <w:r w:rsidR="00E3378A">
          <w:t xml:space="preserve"> initial</w:t>
        </w:r>
      </w:ins>
      <w:r>
        <w:t xml:space="preserve">. En considérant </w:t>
      </w:r>
      <w:ins w:id="1000" w:author="HASSINI Mohamed-amine" w:date="2019-03-12T11:51:00Z">
        <w:r w:rsidR="00E3378A">
          <w:t xml:space="preserve">que </w:t>
        </w:r>
      </w:ins>
      <w:r>
        <w:t>la masse du disque</w:t>
      </w:r>
      <w:r w:rsidRPr="00C10C24">
        <w:t xml:space="preserve"> </w:t>
      </w:r>
      <w:r>
        <w:t xml:space="preserve">située en porte à faux </w:t>
      </w:r>
      <w:ins w:id="1001" w:author="HASSINI Mohamed-amine" w:date="2019-03-12T11:51:00Z">
        <w:r w:rsidR="00E3378A">
          <w:t xml:space="preserve">est </w:t>
        </w:r>
      </w:ins>
      <w:r>
        <w:t>prépondérante</w:t>
      </w:r>
      <w:ins w:id="1002" w:author="HASSINI Mohamed-amine" w:date="2019-03-12T11:51:00Z">
        <w:r w:rsidR="00E3378A">
          <w:t xml:space="preserve"> par rapport à la masse du rotor</w:t>
        </w:r>
      </w:ins>
      <w:r>
        <w:t>, la déformation thermique du rotor génère un balourd thermique au niveau du centre de masse du disque. Le balourd thermique</w:t>
      </w:r>
      <w:r w:rsidDel="00C10C24">
        <w:t xml:space="preserve"> </w:t>
      </w:r>
      <w:r>
        <w:t xml:space="preserve">est </w:t>
      </w:r>
      <w:ins w:id="1003" w:author="HASSINI Mohamed-amine" w:date="2019-03-12T11:50:00Z">
        <w:r w:rsidR="00E3378A">
          <w:t xml:space="preserve">alors </w:t>
        </w:r>
      </w:ins>
      <w:r>
        <w:t xml:space="preserve">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 xml:space="preserve">ont amélioré cette approche en l’appliquant sur tous les nœuds du rotor. </w:t>
      </w:r>
      <w:del w:id="1004" w:author="HASSINI Mohamed-amine" w:date="2019-03-12T11:53:00Z">
        <w:r w:rsidDel="00E3378A">
          <w:delText>Les résultats obtenus sont ajoutés au balourd mécanique initial.</w:delText>
        </w:r>
      </w:del>
    </w:p>
    <w:p w14:paraId="4848693A" w14:textId="4D1C8FEE"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w:t>
      </w:r>
      <w:ins w:id="1005" w:author="HASSINI Mohamed-amine" w:date="2019-03-12T11:53:00Z">
        <w:r w:rsidR="00E3378A">
          <w:t xml:space="preserve"> considère</w:t>
        </w:r>
      </w:ins>
      <w:r>
        <w:t xml:space="preserve"> </w:t>
      </w:r>
      <w:del w:id="1006" w:author="HASSINI Mohamed-amine" w:date="2019-03-12T11:53:00Z">
        <w:r w:rsidDel="00E3378A">
          <w:delText>c</w:delText>
        </w:r>
        <w:r w:rsidR="00EE6B26" w:rsidDel="00E3378A">
          <w:delText xml:space="preserve">onsidéré </w:delText>
        </w:r>
      </w:del>
      <w:r w:rsidR="00EE6B26">
        <w:t>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w:t>
      </w:r>
      <w:ins w:id="1007" w:author="HASSINI Mohamed-amine" w:date="2019-03-12T11:53:00Z">
        <w:r w:rsidR="00E3378A">
          <w:t xml:space="preserve"> utilisant des</w:t>
        </w:r>
      </w:ins>
      <w:r>
        <w:t xml:space="preserve"> masse</w:t>
      </w:r>
      <w:ins w:id="1008" w:author="HASSINI Mohamed-amine" w:date="2019-03-12T11:53:00Z">
        <w:r w:rsidR="00E3378A">
          <w:t>s</w:t>
        </w:r>
      </w:ins>
      <w:r>
        <w:t xml:space="preserve"> concentrée</w:t>
      </w:r>
      <w:ins w:id="1009" w:author="HASSINI Mohamed-amine" w:date="2019-03-12T11:53:00Z">
        <w:r w:rsidR="00E3378A">
          <w:t>s</w:t>
        </w:r>
      </w:ins>
      <w:r>
        <w:t xml:space="preserve"> </w:t>
      </w:r>
      <w:ins w:id="1010" w:author="HASSINI Mohamed-amine" w:date="2019-03-12T11:53:00Z">
        <w:r w:rsidR="00E3378A">
          <w:t xml:space="preserve">néglige </w:t>
        </w:r>
      </w:ins>
      <w:del w:id="1011" w:author="HASSINI Mohamed-amine" w:date="2019-03-12T11:54:00Z">
        <w:r w:rsidDel="00E3378A">
          <w:delText xml:space="preserve">ignore </w:delText>
        </w:r>
      </w:del>
      <w:r>
        <w:t>les moments engendrés par la déformation thermique du rotor</w:t>
      </w:r>
      <w:del w:id="1012" w:author="HASSINI Mohamed-amine" w:date="2019-03-12T11:54:00Z">
        <w:r w:rsidR="00B307A7" w:rsidDel="00E3378A">
          <w:delText>,</w:delText>
        </w:r>
      </w:del>
      <w:r w:rsidR="00B307A7">
        <w:t xml:space="preserve"> </w:t>
      </w:r>
      <w:ins w:id="1013" w:author="HASSINI Mohamed-amine" w:date="2019-03-12T11:54:00Z">
        <w:r w:rsidR="00E3378A">
          <w:t xml:space="preserve">conduit à </w:t>
        </w:r>
      </w:ins>
      <w:ins w:id="1014" w:author="HASSINI Mohamed-amine" w:date="2019-03-12T11:56:00Z">
        <w:r w:rsidR="00E3378A">
          <w:t>aux</w:t>
        </w:r>
      </w:ins>
      <w:ins w:id="1015" w:author="HASSINI Mohamed-amine" w:date="2019-03-12T11:54:00Z">
        <w:r w:rsidR="00E3378A">
          <w:t xml:space="preserve"> surestimation</w:t>
        </w:r>
      </w:ins>
      <w:ins w:id="1016" w:author="HASSINI Mohamed-amine" w:date="2019-03-12T11:56:00Z">
        <w:r w:rsidR="00E3378A">
          <w:t>s</w:t>
        </w:r>
      </w:ins>
      <w:ins w:id="1017" w:author="HASSINI Mohamed-amine" w:date="2019-03-12T11:54:00Z">
        <w:r w:rsidR="00E3378A">
          <w:t xml:space="preserve"> </w:t>
        </w:r>
      </w:ins>
      <w:del w:id="1018" w:author="HASSINI Mohamed-amine" w:date="2019-03-12T11:54:00Z">
        <w:r w:rsidR="00B307A7" w:rsidDel="00E3378A">
          <w:delText>elle</w:delText>
        </w:r>
        <w:r w:rsidDel="00E3378A">
          <w:delText xml:space="preserve"> peu</w:delText>
        </w:r>
        <w:r w:rsidR="005F38A6" w:rsidDel="00E3378A">
          <w:delText>t</w:delText>
        </w:r>
        <w:r w:rsidDel="00E3378A">
          <w:delText xml:space="preserve"> surestimer</w:delText>
        </w:r>
      </w:del>
      <w:r>
        <w:t xml:space="preserve"> </w:t>
      </w:r>
      <w:ins w:id="1019" w:author="HASSINI Mohamed-amine" w:date="2019-03-12T11:54:00Z">
        <w:r w:rsidR="00E3378A">
          <w:t xml:space="preserve">de </w:t>
        </w:r>
      </w:ins>
      <w:r>
        <w:t>l’amplitude</w:t>
      </w:r>
      <w:ins w:id="1020" w:author="HASSINI Mohamed-amine" w:date="2019-03-12T11:54:00Z">
        <w:r w:rsidR="00E3378A">
          <w:t xml:space="preserve"> vibratoire</w:t>
        </w:r>
      </w:ins>
      <w:ins w:id="1021" w:author="HASSINI Mohamed-amine" w:date="2019-03-12T11:57:00Z">
        <w:r w:rsidR="00E3378A">
          <w:t xml:space="preserve"> </w:t>
        </w:r>
        <w:r w:rsidR="00A82EF3">
          <w:t xml:space="preserve">au droit du palier </w:t>
        </w:r>
        <w:r w:rsidR="00E3378A">
          <w:t>et de la différence de température à la surface du rotor.</w:t>
        </w:r>
      </w:ins>
      <w:ins w:id="1022" w:author="HASSINI Mohamed-amine" w:date="2019-03-12T11:56:00Z">
        <w:r w:rsidR="00E3378A">
          <w:t xml:space="preserve"> </w:t>
        </w:r>
      </w:ins>
      <w:del w:id="1023" w:author="HASSINI Mohamed-amine" w:date="2019-03-12T11:54:00Z">
        <w:r w:rsidR="00D959F5" w:rsidDel="00E3378A">
          <w:delText xml:space="preserve"> des vibrations dans le </w:delText>
        </w:r>
      </w:del>
      <w:del w:id="1024" w:author="HASSINI Mohamed-amine" w:date="2019-03-12T11:57:00Z">
        <w:r w:rsidR="00D959F5" w:rsidDel="00E3378A">
          <w:delText>palier, ainsi que</w:delText>
        </w:r>
        <w:r w:rsidDel="00E3378A">
          <w:delText xml:space="preserve"> la différence de</w:delText>
        </w:r>
        <w:r w:rsidR="00D959F5" w:rsidDel="00E3378A">
          <w:delText xml:space="preserve"> la</w:delText>
        </w:r>
        <w:r w:rsidDel="00E3378A">
          <w:delText xml:space="preserve"> température</w:delText>
        </w:r>
        <w:r w:rsidR="00D959F5" w:rsidDel="00E3378A">
          <w:delText xml:space="preserve"> </w:delText>
        </w:r>
        <m:oMath>
          <m:r>
            <w:rPr>
              <w:rFonts w:ascii="Cambria Math" w:hAnsi="Cambria Math"/>
            </w:rPr>
            <m:t xml:space="preserve"> ∆T</m:t>
          </m:r>
        </m:oMath>
        <w:r w:rsidDel="00E3378A">
          <w:delText xml:space="preserve"> à la surface du rotor.</w:delText>
        </w:r>
      </w:del>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1025" w:name="_Toc534294735"/>
      <w:bookmarkStart w:id="1026" w:name="_Toc536800381"/>
      <w:r>
        <w:lastRenderedPageBreak/>
        <w:t>Conclusion</w:t>
      </w:r>
      <w:bookmarkEnd w:id="1025"/>
      <w:bookmarkEnd w:id="1026"/>
    </w:p>
    <w:p w14:paraId="7B31CBB2" w14:textId="5D9B9BC4" w:rsidR="007F0B3C" w:rsidRDefault="007F0B3C" w:rsidP="00CA66C0">
      <w:pPr>
        <w:spacing w:before="120" w:line="360" w:lineRule="auto"/>
        <w:ind w:firstLine="709"/>
      </w:pPr>
      <w:r>
        <w:t>Ce chapitre a introduit le</w:t>
      </w:r>
      <w:del w:id="1027" w:author="HASSINI Mohamed-amine" w:date="2019-03-12T11:58:00Z">
        <w:r w:rsidDel="00A82EF3">
          <w:delText>s</w:delText>
        </w:r>
      </w:del>
      <w:r>
        <w:t xml:space="preserve"> </w:t>
      </w:r>
      <w:ins w:id="1028" w:author="HASSINI Mohamed-amine" w:date="2019-03-12T11:58:00Z">
        <w:r w:rsidR="00A82EF3">
          <w:t xml:space="preserve">phénomène </w:t>
        </w:r>
      </w:ins>
      <w:del w:id="1029" w:author="HASSINI Mohamed-amine" w:date="2019-03-12T11:58:00Z">
        <w:r w:rsidDel="00A82EF3">
          <w:delText>p</w:delText>
        </w:r>
        <w:r w:rsidR="00663F59" w:rsidDel="00A82EF3">
          <w:delText xml:space="preserve">roblèmes </w:delText>
        </w:r>
      </w:del>
      <w:r w:rsidR="00663F59">
        <w:t xml:space="preserve">de l’instabilité des </w:t>
      </w:r>
      <w:r>
        <w:t>vibration</w:t>
      </w:r>
      <w:r w:rsidR="00663F59">
        <w:t>s</w:t>
      </w:r>
      <w:r>
        <w:t xml:space="preserve"> synchrone</w:t>
      </w:r>
      <w:r w:rsidR="00663F59">
        <w:t>s</w:t>
      </w:r>
      <w:r>
        <w:t xml:space="preserve"> due à l’effet thermique</w:t>
      </w:r>
      <w:del w:id="1030" w:author="HASSINI Mohamed-amine" w:date="2019-03-12T11:58:00Z">
        <w:r w:rsidDel="00A82EF3">
          <w:delText xml:space="preserve"> dans les paliers</w:delText>
        </w:r>
      </w:del>
      <w:r>
        <w:t>. Deux effets thermiques peuvent être à l’origine de cette instabilité : l’effet Newkirk ou l’effet Morton. Ces effets</w:t>
      </w:r>
      <w:ins w:id="1031" w:author="HASSINI Mohamed-amine" w:date="2019-03-12T11:59:00Z">
        <w:r w:rsidR="00A82EF3">
          <w:t xml:space="preserve"> ont été</w:t>
        </w:r>
      </w:ins>
      <w:del w:id="1032" w:author="HASSINI Mohamed-amine" w:date="2019-03-12T11:59:00Z">
        <w:r w:rsidDel="00A82EF3">
          <w:delText xml:space="preserve"> sont</w:delText>
        </w:r>
      </w:del>
      <w:r>
        <w:t xml:space="preserve"> </w:t>
      </w:r>
      <w:r w:rsidR="00F95877">
        <w:t>expliqués</w:t>
      </w:r>
      <w:r>
        <w:t xml:space="preserve"> de manière qualitative. </w:t>
      </w:r>
    </w:p>
    <w:p w14:paraId="40605876" w14:textId="07D3C522"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w:t>
      </w:r>
      <w:ins w:id="1033" w:author="HASSINI Mohamed-amine" w:date="2019-03-12T11:59:00Z">
        <w:r w:rsidR="00A82EF3">
          <w:t>ont été</w:t>
        </w:r>
      </w:ins>
      <w:del w:id="1034" w:author="HASSINI Mohamed-amine" w:date="2019-03-12T11:59:00Z">
        <w:r w:rsidDel="00A82EF3">
          <w:delText>sont</w:delText>
        </w:r>
      </w:del>
      <w:r>
        <w:t xml:space="preserve"> présenté</w:t>
      </w:r>
      <w:r w:rsidR="00D41E57">
        <w:t>e</w:t>
      </w:r>
      <w:r>
        <w:t xml:space="preserve">s. La synthèse de ces études permet de mettre en évidence une stratégie générale </w:t>
      </w:r>
      <w:ins w:id="1035" w:author="HASSINI Mohamed-amine" w:date="2019-03-12T11:59:00Z">
        <w:r w:rsidR="00A82EF3">
          <w:t xml:space="preserve">pour modéliser </w:t>
        </w:r>
      </w:ins>
      <w:del w:id="1036" w:author="HASSINI Mohamed-amine" w:date="2019-03-12T11:59:00Z">
        <w:r w:rsidDel="00A82EF3">
          <w:delText xml:space="preserve">de modélisation numérique de </w:delText>
        </w:r>
      </w:del>
      <w:r>
        <w:t xml:space="preserve">l’effet Morton basée </w:t>
      </w:r>
      <w:ins w:id="1037" w:author="HASSINI Mohamed-amine" w:date="2019-03-12T12:00:00Z">
        <w:r w:rsidR="00A82EF3">
          <w:t xml:space="preserve">en s’appuyant </w:t>
        </w:r>
      </w:ins>
      <w:r>
        <w:t xml:space="preserve">sur trois modèles physiques. </w:t>
      </w:r>
    </w:p>
    <w:p w14:paraId="4B2E76D1" w14:textId="4068D898" w:rsidR="007F0B3C" w:rsidRDefault="007F0B3C" w:rsidP="007F0B3C">
      <w:pPr>
        <w:spacing w:line="360" w:lineRule="auto"/>
        <w:ind w:firstLine="708"/>
      </w:pPr>
      <w:del w:id="1038" w:author="HASSINI Mohamed-amine" w:date="2019-03-12T12:00:00Z">
        <w:r w:rsidDel="00A82EF3">
          <w:delText xml:space="preserve">En suivant cette stratégie, trois sous-modèles numériques sont nécessaires pour la simulation et l’analyse de </w:delText>
        </w:r>
        <w:r w:rsidR="003727DA" w:rsidDel="00A82EF3">
          <w:delText xml:space="preserve">la stabilité de </w:delText>
        </w:r>
        <w:r w:rsidDel="00A82EF3">
          <w:delText xml:space="preserve">l’effet Morton. </w:delText>
        </w:r>
      </w:del>
      <w:r>
        <w:t xml:space="preserve">Ces </w:t>
      </w:r>
      <w:del w:id="1039" w:author="HASSINI Mohamed-amine" w:date="2019-03-12T12:00:00Z">
        <w:r w:rsidDel="00A82EF3">
          <w:delText>sous-modèles</w:delText>
        </w:r>
      </w:del>
      <w:ins w:id="1040" w:author="HASSINI Mohamed-amine" w:date="2019-03-12T12:00:00Z">
        <w:r w:rsidR="00A82EF3">
          <w:t>modèles</w:t>
        </w:r>
      </w:ins>
      <w:r>
        <w:t xml:space="preserve">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w:t>
      </w:r>
      <w:ins w:id="1041" w:author="HASSINI Mohamed-amine" w:date="2019-03-12T12:00:00Z">
        <w:r w:rsidR="00A82EF3">
          <w:t xml:space="preserve"> numériques</w:t>
        </w:r>
      </w:ins>
      <w:del w:id="1042" w:author="HASSINI Mohamed-amine" w:date="2019-03-12T12:01:00Z">
        <w:r w:rsidR="00DA3269" w:rsidDel="00A82EF3">
          <w:delText xml:space="preserve"> de calcul</w:delText>
        </w:r>
      </w:del>
      <w:r w:rsidR="00DA3269">
        <w:t xml:space="preserve"> mis</w:t>
      </w:r>
      <w:r>
        <w:t xml:space="preserve"> aux points, les simulations et les analyses de</w:t>
      </w:r>
      <w:r w:rsidR="003727DA">
        <w:t xml:space="preserve"> la stabilité</w:t>
      </w:r>
      <w:r w:rsidR="000532A5">
        <w:t xml:space="preserve"> de</w:t>
      </w:r>
      <w:r>
        <w:t xml:space="preserve"> l’effet Morton s</w:t>
      </w:r>
      <w:ins w:id="1043" w:author="HASSINI Mohamed-amine" w:date="2019-03-12T12:01:00Z">
        <w:r w:rsidR="00A82EF3">
          <w:t>er</w:t>
        </w:r>
      </w:ins>
      <w:r>
        <w:t xml:space="preserve">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1044" w:name="_Chapitre_2_:"/>
      <w:bookmarkStart w:id="1045" w:name="_Ref536103204"/>
      <w:bookmarkStart w:id="1046" w:name="_Ref536103212"/>
      <w:bookmarkStart w:id="1047" w:name="_Ref536103216"/>
      <w:bookmarkStart w:id="1048" w:name="_Toc536800382"/>
      <w:bookmarkEnd w:id="1044"/>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commentRangeStart w:id="1049"/>
      <w:r w:rsidRPr="00493D1F">
        <w:t>hydrodynamiques</w:t>
      </w:r>
      <w:bookmarkEnd w:id="1045"/>
      <w:bookmarkEnd w:id="1046"/>
      <w:bookmarkEnd w:id="1047"/>
      <w:bookmarkEnd w:id="1048"/>
      <w:commentRangeEnd w:id="1049"/>
      <w:r w:rsidR="00BA15EC">
        <w:rPr>
          <w:rStyle w:val="Marquedecommentaire"/>
          <w:b w:val="0"/>
          <w:caps w:val="0"/>
        </w:rPr>
        <w:commentReference w:id="1049"/>
      </w:r>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1050" w:name="_Toc533165043"/>
      <w:bookmarkStart w:id="1051" w:name="_Toc533165498"/>
      <w:bookmarkStart w:id="1052" w:name="_Toc533165854"/>
      <w:bookmarkStart w:id="1053" w:name="_Toc533165905"/>
      <w:bookmarkStart w:id="1054" w:name="_Toc533166093"/>
      <w:bookmarkStart w:id="1055" w:name="_Toc533166127"/>
      <w:bookmarkStart w:id="1056" w:name="_Toc533167316"/>
      <w:bookmarkStart w:id="1057" w:name="_Toc533168739"/>
      <w:bookmarkStart w:id="1058" w:name="_Toc533168965"/>
      <w:bookmarkStart w:id="1059" w:name="_Toc533169249"/>
      <w:bookmarkStart w:id="1060" w:name="_Toc533169500"/>
      <w:bookmarkStart w:id="1061" w:name="_Toc533170191"/>
      <w:bookmarkStart w:id="1062" w:name="_Toc533170329"/>
      <w:bookmarkStart w:id="1063" w:name="_Toc533171274"/>
      <w:bookmarkStart w:id="1064" w:name="_Toc533172556"/>
      <w:bookmarkStart w:id="1065" w:name="_Toc533172735"/>
      <w:bookmarkStart w:id="1066" w:name="_Toc533173191"/>
      <w:bookmarkStart w:id="1067" w:name="_Toc533173483"/>
      <w:bookmarkStart w:id="1068" w:name="_Toc533173685"/>
      <w:bookmarkStart w:id="1069" w:name="_Toc533173936"/>
      <w:bookmarkStart w:id="1070" w:name="_Toc533173989"/>
      <w:bookmarkStart w:id="1071" w:name="_Toc533174155"/>
      <w:bookmarkStart w:id="1072" w:name="_Toc533768820"/>
      <w:bookmarkStart w:id="1073" w:name="_Toc533769119"/>
      <w:bookmarkStart w:id="1074" w:name="_Toc533769291"/>
      <w:bookmarkStart w:id="1075" w:name="_Toc533769343"/>
      <w:bookmarkStart w:id="1076" w:name="_Toc533769742"/>
      <w:bookmarkStart w:id="1077" w:name="_Toc533771803"/>
      <w:bookmarkStart w:id="1078" w:name="_Toc533772291"/>
      <w:bookmarkStart w:id="1079" w:name="_Toc533774363"/>
      <w:bookmarkStart w:id="1080" w:name="_Toc533775555"/>
      <w:bookmarkStart w:id="1081" w:name="_Toc533776199"/>
      <w:bookmarkStart w:id="1082" w:name="_Toc533776326"/>
      <w:bookmarkStart w:id="1083" w:name="_Toc533777551"/>
      <w:bookmarkStart w:id="1084" w:name="_Toc534279459"/>
      <w:bookmarkStart w:id="1085" w:name="_Toc534279557"/>
      <w:bookmarkStart w:id="1086" w:name="_Toc534279635"/>
      <w:bookmarkStart w:id="1087" w:name="_Toc534290931"/>
      <w:bookmarkStart w:id="1088" w:name="_Toc534293213"/>
      <w:bookmarkStart w:id="1089" w:name="_Toc534293497"/>
      <w:bookmarkStart w:id="1090" w:name="_Toc534293575"/>
      <w:bookmarkStart w:id="1091" w:name="_Toc534387874"/>
      <w:bookmarkStart w:id="1092" w:name="_Toc534410845"/>
      <w:bookmarkStart w:id="1093" w:name="_Toc534620759"/>
      <w:bookmarkStart w:id="1094" w:name="_Toc534621245"/>
      <w:bookmarkStart w:id="1095" w:name="_Toc534621350"/>
      <w:bookmarkStart w:id="1096" w:name="_Toc534621457"/>
      <w:bookmarkStart w:id="1097" w:name="_Toc534625116"/>
      <w:bookmarkStart w:id="1098" w:name="_Toc534631416"/>
      <w:bookmarkStart w:id="1099" w:name="_Toc534631516"/>
      <w:bookmarkStart w:id="1100" w:name="_Toc534631869"/>
      <w:bookmarkStart w:id="1101" w:name="_Toc534632102"/>
      <w:bookmarkStart w:id="1102" w:name="_Toc534632314"/>
      <w:bookmarkStart w:id="1103" w:name="_Toc534632436"/>
      <w:bookmarkStart w:id="1104" w:name="_Toc534632535"/>
      <w:bookmarkStart w:id="1105" w:name="_Toc534633828"/>
      <w:bookmarkStart w:id="1106" w:name="_Toc534634172"/>
      <w:bookmarkStart w:id="1107" w:name="_Toc534634576"/>
      <w:bookmarkStart w:id="1108" w:name="_Toc534634951"/>
      <w:bookmarkStart w:id="1109" w:name="_Toc534635051"/>
      <w:bookmarkStart w:id="1110" w:name="_Toc534635151"/>
      <w:bookmarkStart w:id="1111" w:name="_Toc534635251"/>
      <w:bookmarkStart w:id="1112" w:name="_Toc534635351"/>
      <w:bookmarkStart w:id="1113" w:name="_Toc534635472"/>
      <w:bookmarkStart w:id="1114" w:name="_Toc534635571"/>
      <w:bookmarkStart w:id="1115" w:name="_Toc534636621"/>
      <w:bookmarkStart w:id="1116" w:name="_Toc534638249"/>
      <w:bookmarkStart w:id="1117" w:name="_Toc534638335"/>
      <w:bookmarkStart w:id="1118" w:name="_Toc534638702"/>
      <w:bookmarkStart w:id="1119" w:name="_Toc534640557"/>
      <w:bookmarkStart w:id="1120" w:name="_Toc534650367"/>
      <w:bookmarkStart w:id="1121" w:name="_Toc534707643"/>
      <w:bookmarkStart w:id="1122" w:name="_Toc534719948"/>
      <w:bookmarkStart w:id="1123" w:name="_Toc534720631"/>
      <w:bookmarkStart w:id="1124" w:name="_Toc534721403"/>
      <w:bookmarkStart w:id="1125" w:name="_Toc534723181"/>
      <w:bookmarkStart w:id="1126" w:name="_Toc534724093"/>
      <w:bookmarkStart w:id="1127" w:name="_Toc534724638"/>
      <w:bookmarkStart w:id="1128" w:name="_Toc534724942"/>
      <w:bookmarkStart w:id="1129" w:name="_Toc534725613"/>
      <w:bookmarkStart w:id="1130" w:name="_Toc534729696"/>
      <w:bookmarkStart w:id="1131" w:name="_Toc534792245"/>
      <w:bookmarkStart w:id="1132" w:name="_Toc534792894"/>
      <w:bookmarkStart w:id="1133" w:name="_Toc534793218"/>
      <w:bookmarkStart w:id="1134" w:name="_Toc534793976"/>
      <w:bookmarkStart w:id="1135" w:name="_Toc534794071"/>
      <w:bookmarkStart w:id="1136" w:name="_Toc534794168"/>
      <w:bookmarkStart w:id="1137" w:name="_Toc534796800"/>
      <w:bookmarkStart w:id="1138" w:name="_Toc534878056"/>
      <w:bookmarkStart w:id="1139" w:name="_Toc534878150"/>
      <w:bookmarkStart w:id="1140" w:name="_Toc534880488"/>
      <w:bookmarkStart w:id="1141" w:name="_Toc534895220"/>
      <w:bookmarkStart w:id="1142" w:name="_Toc534895937"/>
      <w:bookmarkStart w:id="1143" w:name="_Toc534896491"/>
      <w:bookmarkStart w:id="1144" w:name="_Toc534896884"/>
      <w:bookmarkStart w:id="1145" w:name="_Toc534983280"/>
      <w:bookmarkStart w:id="1146" w:name="_Toc534984814"/>
      <w:bookmarkStart w:id="1147" w:name="_Toc535242906"/>
      <w:bookmarkStart w:id="1148" w:name="_Toc535243258"/>
      <w:bookmarkStart w:id="1149" w:name="_Toc535245041"/>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14:paraId="18F09B98" w14:textId="77777777" w:rsidR="0008634E" w:rsidRPr="0008634E" w:rsidRDefault="0008634E" w:rsidP="006506B8">
      <w:pPr>
        <w:spacing w:line="360" w:lineRule="auto"/>
      </w:pPr>
      <w:bookmarkStart w:id="1150" w:name="_Toc533768821"/>
      <w:bookmarkStart w:id="1151" w:name="_Toc533769120"/>
      <w:bookmarkStart w:id="1152" w:name="_Toc533769292"/>
      <w:bookmarkStart w:id="1153" w:name="_Toc533769344"/>
      <w:bookmarkStart w:id="1154" w:name="_Toc533769743"/>
      <w:bookmarkStart w:id="1155" w:name="_Toc533771804"/>
      <w:bookmarkStart w:id="1156" w:name="_Toc533772292"/>
      <w:bookmarkStart w:id="1157" w:name="_Toc533774364"/>
      <w:bookmarkStart w:id="1158" w:name="_Toc533775556"/>
      <w:bookmarkStart w:id="1159" w:name="_Toc533776200"/>
      <w:bookmarkStart w:id="1160" w:name="_Toc533776327"/>
      <w:bookmarkStart w:id="1161" w:name="_Toc533777552"/>
      <w:bookmarkStart w:id="1162" w:name="_Toc534279460"/>
      <w:bookmarkStart w:id="1163" w:name="_Toc534279558"/>
      <w:bookmarkStart w:id="1164" w:name="_Toc534279636"/>
      <w:bookmarkStart w:id="1165" w:name="_Toc534290932"/>
      <w:bookmarkStart w:id="1166" w:name="_Toc534293214"/>
      <w:bookmarkStart w:id="1167" w:name="_Toc534293498"/>
      <w:bookmarkStart w:id="1168" w:name="_Toc534293576"/>
      <w:bookmarkStart w:id="1169" w:name="_Toc534387875"/>
      <w:bookmarkStart w:id="1170" w:name="_Toc534410846"/>
      <w:bookmarkStart w:id="1171" w:name="_Toc534620760"/>
      <w:bookmarkStart w:id="1172" w:name="_Toc534621246"/>
      <w:bookmarkStart w:id="1173" w:name="_Toc534621351"/>
      <w:bookmarkStart w:id="1174" w:name="_Toc534621458"/>
      <w:bookmarkStart w:id="1175" w:name="_Toc534625117"/>
      <w:bookmarkStart w:id="1176" w:name="_Toc534631417"/>
      <w:bookmarkStart w:id="1177" w:name="_Toc534631517"/>
      <w:bookmarkStart w:id="1178" w:name="_Toc534631870"/>
      <w:bookmarkStart w:id="1179" w:name="_Toc534632103"/>
      <w:bookmarkStart w:id="1180" w:name="_Toc534632315"/>
      <w:bookmarkStart w:id="1181" w:name="_Toc534632437"/>
      <w:bookmarkStart w:id="1182" w:name="_Toc534632536"/>
      <w:bookmarkStart w:id="1183" w:name="_Toc534633829"/>
      <w:bookmarkStart w:id="1184" w:name="_Toc534634173"/>
      <w:bookmarkStart w:id="1185" w:name="_Toc534634577"/>
      <w:bookmarkStart w:id="1186" w:name="_Toc534634952"/>
      <w:bookmarkStart w:id="1187" w:name="_Toc534635052"/>
      <w:bookmarkStart w:id="1188" w:name="_Toc534635152"/>
      <w:bookmarkStart w:id="1189" w:name="_Toc534635252"/>
      <w:bookmarkStart w:id="1190" w:name="_Toc534635352"/>
      <w:bookmarkStart w:id="1191" w:name="_Toc534635473"/>
      <w:bookmarkStart w:id="1192" w:name="_Toc534635572"/>
      <w:bookmarkStart w:id="1193" w:name="_Toc534636622"/>
      <w:bookmarkStart w:id="1194" w:name="_Toc534638250"/>
      <w:bookmarkStart w:id="1195" w:name="_Toc534638336"/>
      <w:bookmarkStart w:id="1196" w:name="_Toc534638703"/>
      <w:bookmarkStart w:id="1197" w:name="_Toc534640558"/>
      <w:bookmarkStart w:id="1198" w:name="_Toc534650368"/>
      <w:bookmarkStart w:id="1199" w:name="_Toc534707644"/>
      <w:bookmarkStart w:id="1200" w:name="_Toc534719949"/>
      <w:bookmarkStart w:id="1201" w:name="_Toc534720632"/>
      <w:bookmarkStart w:id="1202" w:name="_Toc534721404"/>
      <w:bookmarkStart w:id="1203" w:name="_Toc534723182"/>
      <w:bookmarkStart w:id="1204" w:name="_Toc534724094"/>
      <w:bookmarkStart w:id="1205" w:name="_Toc534724639"/>
      <w:bookmarkStart w:id="1206" w:name="_Toc534724943"/>
      <w:bookmarkStart w:id="1207" w:name="_Toc534725614"/>
      <w:bookmarkStart w:id="1208" w:name="_Toc534729697"/>
      <w:bookmarkStart w:id="1209" w:name="_Toc534792246"/>
      <w:bookmarkStart w:id="1210" w:name="_Toc534792895"/>
      <w:bookmarkStart w:id="1211" w:name="_Toc534793219"/>
      <w:bookmarkStart w:id="1212" w:name="_Toc534793977"/>
      <w:bookmarkStart w:id="1213" w:name="_Toc534794072"/>
      <w:bookmarkStart w:id="1214" w:name="_Toc534794169"/>
      <w:bookmarkStart w:id="1215" w:name="_Toc534796801"/>
      <w:bookmarkStart w:id="1216" w:name="_Toc534878057"/>
      <w:bookmarkStart w:id="1217" w:name="_Toc534878151"/>
      <w:bookmarkStart w:id="1218" w:name="_Toc534880489"/>
      <w:bookmarkStart w:id="1219" w:name="_Toc534895221"/>
      <w:bookmarkStart w:id="1220" w:name="_Toc534895938"/>
      <w:bookmarkStart w:id="1221" w:name="_Toc534896492"/>
      <w:bookmarkStart w:id="1222" w:name="_Toc534896885"/>
      <w:bookmarkStart w:id="1223" w:name="_Toc534983281"/>
      <w:bookmarkStart w:id="1224" w:name="_Toc534984815"/>
      <w:bookmarkStart w:id="1225" w:name="_Toc535242907"/>
      <w:bookmarkStart w:id="1226" w:name="_Toc535243259"/>
      <w:bookmarkStart w:id="1227" w:name="_Toc535245042"/>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7B4EB787" w14:textId="77777777" w:rsidR="00106910" w:rsidRDefault="00106910" w:rsidP="006506B8">
      <w:pPr>
        <w:spacing w:line="360" w:lineRule="auto"/>
      </w:pPr>
      <w:bookmarkStart w:id="1228" w:name="_Toc534793220"/>
      <w:bookmarkStart w:id="1229" w:name="_Toc534793978"/>
      <w:bookmarkStart w:id="1230" w:name="_Toc534794073"/>
      <w:bookmarkStart w:id="1231" w:name="_Toc534794170"/>
      <w:bookmarkStart w:id="1232" w:name="_Toc534796802"/>
      <w:bookmarkStart w:id="1233" w:name="_Toc534878058"/>
      <w:bookmarkStart w:id="1234" w:name="_Toc534878152"/>
      <w:bookmarkStart w:id="1235" w:name="_Toc534880490"/>
      <w:bookmarkStart w:id="1236" w:name="_Toc534895222"/>
      <w:bookmarkStart w:id="1237" w:name="_Toc534895939"/>
      <w:bookmarkStart w:id="1238" w:name="_Toc534896493"/>
      <w:bookmarkStart w:id="1239" w:name="_Toc534896886"/>
      <w:bookmarkStart w:id="1240" w:name="_Toc534983282"/>
      <w:bookmarkStart w:id="1241" w:name="_Toc534984816"/>
      <w:bookmarkStart w:id="1242" w:name="_Toc535242908"/>
      <w:bookmarkStart w:id="1243" w:name="_Toc535243260"/>
      <w:bookmarkStart w:id="1244" w:name="_Toc535245043"/>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45" w:name="_Toc535248167"/>
      <w:bookmarkStart w:id="1246" w:name="_Toc535248584"/>
      <w:bookmarkStart w:id="1247" w:name="_Toc535250063"/>
      <w:bookmarkStart w:id="1248" w:name="_Toc535251243"/>
      <w:bookmarkStart w:id="1249" w:name="_Toc535251784"/>
      <w:bookmarkStart w:id="1250" w:name="_Toc535252138"/>
      <w:bookmarkStart w:id="1251" w:name="_Toc535346206"/>
      <w:bookmarkStart w:id="1252" w:name="_Toc535418733"/>
      <w:bookmarkStart w:id="1253" w:name="_Toc535505035"/>
      <w:bookmarkStart w:id="1254" w:name="_Toc535509355"/>
      <w:bookmarkStart w:id="1255" w:name="_Toc535510048"/>
      <w:bookmarkStart w:id="1256" w:name="_Toc535512801"/>
      <w:bookmarkStart w:id="1257" w:name="_Toc535512890"/>
      <w:bookmarkStart w:id="1258" w:name="_Toc535527914"/>
      <w:bookmarkStart w:id="1259" w:name="_Toc535536119"/>
      <w:bookmarkStart w:id="1260" w:name="_Toc535575112"/>
      <w:bookmarkStart w:id="1261" w:name="_Toc535587570"/>
      <w:bookmarkStart w:id="1262" w:name="_Toc535587827"/>
      <w:bookmarkStart w:id="1263" w:name="_Toc535588512"/>
      <w:bookmarkStart w:id="1264" w:name="_Toc535589739"/>
      <w:bookmarkStart w:id="1265" w:name="_Toc535590203"/>
      <w:bookmarkStart w:id="1266" w:name="_Toc535594633"/>
      <w:bookmarkStart w:id="1267" w:name="_Toc535832314"/>
      <w:bookmarkStart w:id="1268" w:name="_Toc535834250"/>
      <w:bookmarkStart w:id="1269" w:name="_Toc535846086"/>
      <w:bookmarkStart w:id="1270" w:name="_Toc535846278"/>
      <w:bookmarkStart w:id="1271" w:name="_Toc535853002"/>
      <w:bookmarkStart w:id="1272" w:name="_Toc535853249"/>
      <w:bookmarkStart w:id="1273" w:name="_Toc535854143"/>
      <w:bookmarkStart w:id="1274" w:name="_Toc535854669"/>
      <w:bookmarkStart w:id="1275" w:name="_Toc535918632"/>
      <w:bookmarkStart w:id="1276" w:name="_Toc535932495"/>
      <w:bookmarkStart w:id="1277" w:name="_Toc535932587"/>
      <w:bookmarkStart w:id="1278" w:name="_Toc535933418"/>
      <w:bookmarkStart w:id="1279" w:name="_Toc535934310"/>
      <w:bookmarkStart w:id="1280" w:name="_Toc535935061"/>
      <w:bookmarkStart w:id="1281" w:name="_Toc535935837"/>
      <w:bookmarkStart w:id="1282" w:name="_Toc535938372"/>
      <w:bookmarkStart w:id="1283" w:name="_Toc535938721"/>
      <w:bookmarkStart w:id="1284" w:name="_Toc535942407"/>
      <w:bookmarkStart w:id="1285" w:name="_Toc535942644"/>
      <w:bookmarkStart w:id="1286" w:name="_Toc535942866"/>
      <w:bookmarkStart w:id="1287" w:name="_Toc535942962"/>
      <w:bookmarkStart w:id="1288" w:name="_Toc535943058"/>
      <w:bookmarkStart w:id="1289" w:name="_Toc535947807"/>
      <w:bookmarkStart w:id="1290" w:name="_Toc536006861"/>
      <w:bookmarkStart w:id="1291" w:name="_Toc536110492"/>
      <w:bookmarkStart w:id="1292" w:name="_Toc536110868"/>
      <w:bookmarkStart w:id="1293" w:name="_Toc536112087"/>
      <w:bookmarkStart w:id="1294" w:name="_Toc536112407"/>
      <w:bookmarkStart w:id="1295" w:name="_Toc536113292"/>
      <w:bookmarkStart w:id="1296" w:name="_Toc536113504"/>
      <w:bookmarkStart w:id="1297" w:name="_Toc536113716"/>
      <w:bookmarkStart w:id="1298" w:name="_Toc536115015"/>
      <w:bookmarkStart w:id="1299" w:name="_Toc536115285"/>
      <w:bookmarkStart w:id="1300" w:name="_Toc536117475"/>
      <w:bookmarkStart w:id="1301" w:name="_Toc536117690"/>
      <w:bookmarkStart w:id="1302" w:name="_Toc536118711"/>
      <w:bookmarkStart w:id="1303" w:name="_Toc536120003"/>
      <w:bookmarkStart w:id="1304" w:name="_Toc536120219"/>
      <w:bookmarkStart w:id="1305" w:name="_Toc536127281"/>
      <w:bookmarkStart w:id="1306" w:name="_Toc536127498"/>
      <w:bookmarkStart w:id="1307" w:name="_Toc536128282"/>
      <w:bookmarkStart w:id="1308" w:name="_Toc536129405"/>
      <w:bookmarkStart w:id="1309" w:name="_Toc536129623"/>
      <w:bookmarkStart w:id="1310" w:name="_Toc536129844"/>
      <w:bookmarkStart w:id="1311" w:name="_Toc536130067"/>
      <w:bookmarkStart w:id="1312" w:name="_Toc536130293"/>
      <w:bookmarkStart w:id="1313" w:name="_Toc536130529"/>
      <w:bookmarkStart w:id="1314" w:name="_Toc536131223"/>
      <w:bookmarkStart w:id="1315" w:name="_Toc536131484"/>
      <w:bookmarkStart w:id="1316" w:name="_Toc536199897"/>
      <w:bookmarkStart w:id="1317" w:name="_Toc536200144"/>
      <w:bookmarkStart w:id="1318" w:name="_Toc536200639"/>
      <w:bookmarkStart w:id="1319" w:name="_Toc536200887"/>
      <w:bookmarkStart w:id="1320" w:name="_Toc536201134"/>
      <w:bookmarkStart w:id="1321" w:name="_Toc536201381"/>
      <w:bookmarkStart w:id="1322" w:name="_Toc536202296"/>
      <w:bookmarkStart w:id="1323" w:name="_Toc536203667"/>
      <w:bookmarkStart w:id="1324" w:name="_Toc536203913"/>
      <w:bookmarkStart w:id="1325" w:name="_Toc536204159"/>
      <w:bookmarkStart w:id="1326" w:name="_Toc536539307"/>
      <w:bookmarkStart w:id="1327" w:name="_Toc536539560"/>
      <w:bookmarkStart w:id="1328" w:name="_Toc536543336"/>
      <w:bookmarkStart w:id="1329" w:name="_Toc536543590"/>
      <w:bookmarkStart w:id="1330" w:name="_Toc536544481"/>
      <w:bookmarkStart w:id="1331" w:name="_Toc536545421"/>
      <w:bookmarkStart w:id="1332" w:name="_Toc536546572"/>
      <w:bookmarkStart w:id="1333" w:name="_Toc536626868"/>
      <w:bookmarkStart w:id="1334" w:name="_Toc536725947"/>
      <w:bookmarkStart w:id="1335" w:name="_Toc536741043"/>
      <w:bookmarkStart w:id="1336" w:name="_Toc536741300"/>
      <w:bookmarkStart w:id="1337" w:name="_Toc536741556"/>
      <w:bookmarkStart w:id="1338" w:name="_Toc536784615"/>
      <w:bookmarkStart w:id="1339" w:name="_Toc536797510"/>
      <w:bookmarkStart w:id="1340" w:name="_Toc536797773"/>
      <w:bookmarkStart w:id="1341" w:name="_Toc536798170"/>
      <w:bookmarkStart w:id="1342" w:name="_Toc536798425"/>
      <w:bookmarkStart w:id="1343" w:name="_Toc536798680"/>
      <w:bookmarkStart w:id="1344" w:name="_Toc536800383"/>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1988AFD7" w14:textId="30B3078D" w:rsidR="00166F02" w:rsidRDefault="00166F02" w:rsidP="003A178B">
      <w:pPr>
        <w:pStyle w:val="Titre2"/>
        <w:ind w:left="709"/>
      </w:pPr>
      <w:bookmarkStart w:id="1345" w:name="_Toc536800384"/>
      <w:r>
        <w:t>Introduction</w:t>
      </w:r>
      <w:bookmarkEnd w:id="1345"/>
    </w:p>
    <w:p w14:paraId="227CF0F7" w14:textId="3AEC6350"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00C53484">
        <w:tab/>
        <w:t>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3169" cy="2653620"/>
                    </a:xfrm>
                    <a:prstGeom prst="rect">
                      <a:avLst/>
                    </a:prstGeom>
                  </pic:spPr>
                </pic:pic>
              </a:graphicData>
            </a:graphic>
          </wp:inline>
        </w:drawing>
      </w:r>
    </w:p>
    <w:p w14:paraId="3D7194C4" w14:textId="19AAB900" w:rsidR="0093422C" w:rsidRPr="00657B2B" w:rsidRDefault="0093422C" w:rsidP="00111BBB">
      <w:pPr>
        <w:pStyle w:val="Lgende"/>
        <w:jc w:val="center"/>
        <w:rPr>
          <w:i w:val="0"/>
          <w:sz w:val="22"/>
        </w:rPr>
      </w:pPr>
      <w:bookmarkStart w:id="1346" w:name="_Ref525808327"/>
      <w:bookmarkStart w:id="1347" w:name="_Toc536112189"/>
      <w:bookmarkStart w:id="1348"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46"/>
      <w:r>
        <w:rPr>
          <w:i w:val="0"/>
          <w:sz w:val="22"/>
        </w:rPr>
        <w:t> :</w:t>
      </w:r>
      <w:r w:rsidRPr="00FD3405">
        <w:t xml:space="preserve"> </w:t>
      </w:r>
      <w:r w:rsidR="00313F19">
        <w:rPr>
          <w:i w:val="0"/>
          <w:sz w:val="22"/>
        </w:rPr>
        <w:t>F</w:t>
      </w:r>
      <w:r w:rsidRPr="00FD3405">
        <w:rPr>
          <w:i w:val="0"/>
          <w:sz w:val="22"/>
        </w:rPr>
        <w:t>orces hydrodynamiques et distribution de pression dans un palier</w:t>
      </w:r>
      <w:bookmarkEnd w:id="1347"/>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commentRangeStart w:id="1349"/>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commentRangeEnd w:id="1349"/>
      <w:r w:rsidR="00FF2FA4">
        <w:rPr>
          <w:rStyle w:val="Marquedecommentaire"/>
          <w:rFonts w:ascii="Calibri" w:eastAsia="Times New Roman" w:hAnsi="Calibri" w:cs="Times New Roman"/>
          <w:i w:val="0"/>
          <w:iCs w:val="0"/>
          <w:color w:val="auto"/>
          <w:lang w:eastAsia="fr-FR"/>
        </w:rPr>
        <w:commentReference w:id="1349"/>
      </w:r>
      <w:r w:rsidR="002711C1" w:rsidRPr="002711C1">
        <w:rPr>
          <w:i w:val="0"/>
          <w:sz w:val="22"/>
        </w:rPr>
        <w:t>)</w:t>
      </w:r>
      <w:bookmarkEnd w:id="1348"/>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0A8F5AC1"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w:t>
      </w:r>
      <w:r w:rsidR="00FF2FA4">
        <w:t>Puis u</w:t>
      </w:r>
      <w:r>
        <w:t xml:space="preserve">ne comparaison de cette méthode avec la méthode </w:t>
      </w:r>
      <w:r w:rsidR="00895849">
        <w:t xml:space="preserve">de résolution </w:t>
      </w:r>
      <w:r w:rsidR="005E3B0A">
        <w:t xml:space="preserve">classique est décrite </w:t>
      </w:r>
      <w:r w:rsidR="00401EFE">
        <w:t xml:space="preserve">en </w:t>
      </w:r>
      <w:r w:rsidR="00FF2FA4">
        <w:t>s’</w:t>
      </w:r>
      <w:r w:rsidR="00401EFE">
        <w:t>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350" w:name="_Toc536800385"/>
      <w:r>
        <w:t>Epaisseur du film mince en présence d’un désalignement</w:t>
      </w:r>
      <w:bookmarkEnd w:id="1350"/>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8"/>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351" w:name="_Ref526328409"/>
      <w:bookmarkStart w:id="1352" w:name="_Toc536112190"/>
      <w:bookmarkStart w:id="1353"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51"/>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352"/>
      <w:bookmarkEnd w:id="1353"/>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354"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55" w:name="_Ref533168788"/>
            <w:r w:rsidRPr="005600FC">
              <w:rPr>
                <w:rFonts w:ascii="Times New Roman" w:eastAsia="Times New Roman" w:hAnsi="Times New Roman"/>
                <w:b/>
                <w:iCs w:val="0"/>
                <w:color w:val="auto"/>
                <w:sz w:val="22"/>
                <w:szCs w:val="22"/>
                <w:lang w:eastAsia="fr-FR"/>
              </w:rPr>
              <w:t xml:space="preserve"> </w:t>
            </w:r>
            <w:bookmarkEnd w:id="1354"/>
            <w:bookmarkEnd w:id="1355"/>
          </w:p>
        </w:tc>
      </w:tr>
    </w:tbl>
    <w:p w14:paraId="0CB25A39" w14:textId="3899508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FF2FA4">
        <w:t>u</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w:t>
      </w:r>
      <w:r w:rsidR="00FF2FA4">
        <w:t>s</w:t>
      </w:r>
      <w:r w:rsidR="0093422C">
        <w:t xml:space="preserv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9"/>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356" w:name="_Ref526342507"/>
      <w:bookmarkStart w:id="1357" w:name="_Toc536112191"/>
      <w:bookmarkStart w:id="1358"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356"/>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357"/>
      <w:bookmarkEnd w:id="1358"/>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6CB3A156" w:rsidR="0093422C" w:rsidRDefault="00AC0E7C" w:rsidP="00F776F1">
      <w:pPr>
        <w:spacing w:before="240" w:after="240" w:line="360" w:lineRule="auto"/>
      </w:pPr>
      <w:r>
        <w:t>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44109"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59" w:name="_Ref535400220"/>
            <w:r w:rsidRPr="005600FC">
              <w:rPr>
                <w:rFonts w:ascii="Times New Roman" w:eastAsia="Times New Roman" w:hAnsi="Times New Roman"/>
                <w:b/>
                <w:iCs w:val="0"/>
                <w:color w:val="auto"/>
                <w:sz w:val="22"/>
                <w:szCs w:val="22"/>
                <w:lang w:eastAsia="fr-FR"/>
              </w:rPr>
              <w:t xml:space="preserve"> </w:t>
            </w:r>
            <w:bookmarkEnd w:id="1359"/>
          </w:p>
        </w:tc>
      </w:tr>
    </w:tbl>
    <w:p w14:paraId="510752F2" w14:textId="42414CF7"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w:t>
      </w:r>
      <w:r w:rsidR="00FF2FA4">
        <w:t>u</w:t>
      </w:r>
      <w:r>
        <w:t xml:space="preserv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360" w:name="_Toc536800386"/>
      <w:r>
        <w:t>Equations de la lubrification thermohydrodynamique</w:t>
      </w:r>
      <w:bookmarkEnd w:id="1360"/>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361" w:name="_Toc536800387"/>
      <w:r>
        <w:t xml:space="preserve">Equation de Reynolds </w:t>
      </w:r>
      <w:r w:rsidRPr="0078195A">
        <w:t>généralisée</w:t>
      </w:r>
      <w:bookmarkEnd w:id="1361"/>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362" w:name="_Ref525808346"/>
      <w:bookmarkStart w:id="1363" w:name="_Toc536112192"/>
      <w:bookmarkStart w:id="1364"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362"/>
      <w:r w:rsidRPr="0065305A">
        <w:rPr>
          <w:i w:val="0"/>
          <w:sz w:val="22"/>
        </w:rPr>
        <w:t xml:space="preserve"> : domaine d’étude </w:t>
      </w:r>
      <w:r>
        <w:rPr>
          <w:i w:val="0"/>
          <w:sz w:val="22"/>
        </w:rPr>
        <w:t>entre deux parois</w:t>
      </w:r>
      <w:bookmarkEnd w:id="1363"/>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364"/>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44109"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5" w:name="_Ref525751376"/>
            <w:r w:rsidRPr="005600FC">
              <w:rPr>
                <w:rFonts w:ascii="Times New Roman" w:eastAsia="Times New Roman" w:hAnsi="Times New Roman"/>
                <w:b/>
                <w:iCs w:val="0"/>
                <w:color w:val="auto"/>
                <w:sz w:val="22"/>
                <w:szCs w:val="22"/>
                <w:lang w:eastAsia="fr-FR"/>
              </w:rPr>
              <w:t xml:space="preserve"> </w:t>
            </w:r>
            <w:bookmarkEnd w:id="1365"/>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44109"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6" w:name="_Ref525824932"/>
            <w:r w:rsidRPr="005600FC">
              <w:rPr>
                <w:rFonts w:ascii="Times New Roman" w:eastAsia="Times New Roman" w:hAnsi="Times New Roman"/>
                <w:b/>
                <w:iCs w:val="0"/>
                <w:color w:val="auto"/>
                <w:sz w:val="22"/>
                <w:szCs w:val="22"/>
                <w:lang w:eastAsia="fr-FR"/>
              </w:rPr>
              <w:t xml:space="preserve"> </w:t>
            </w:r>
            <w:bookmarkEnd w:id="1366"/>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44109"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7" w:name="_Ref525772474"/>
            <w:r w:rsidRPr="005600FC">
              <w:rPr>
                <w:rFonts w:ascii="Times New Roman" w:eastAsia="Times New Roman" w:hAnsi="Times New Roman"/>
                <w:b/>
                <w:iCs w:val="0"/>
                <w:color w:val="auto"/>
                <w:sz w:val="22"/>
                <w:szCs w:val="22"/>
                <w:lang w:eastAsia="fr-FR"/>
              </w:rPr>
              <w:t xml:space="preserve"> </w:t>
            </w:r>
            <w:bookmarkEnd w:id="1367"/>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44109"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8" w:name="_Ref525808447"/>
            <w:r w:rsidRPr="005600FC">
              <w:rPr>
                <w:rFonts w:ascii="Times New Roman" w:eastAsia="Times New Roman" w:hAnsi="Times New Roman"/>
                <w:b/>
                <w:iCs w:val="0"/>
                <w:color w:val="auto"/>
                <w:sz w:val="22"/>
                <w:szCs w:val="22"/>
                <w:lang w:eastAsia="fr-FR"/>
              </w:rPr>
              <w:t xml:space="preserve"> </w:t>
            </w:r>
            <w:bookmarkEnd w:id="1368"/>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44109"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44109"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4410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44109"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9" w:name="_Ref528678284"/>
            <w:r w:rsidRPr="005600FC">
              <w:rPr>
                <w:rFonts w:ascii="Times New Roman" w:eastAsia="Times New Roman" w:hAnsi="Times New Roman"/>
                <w:b/>
                <w:iCs w:val="0"/>
                <w:color w:val="auto"/>
                <w:sz w:val="22"/>
                <w:szCs w:val="22"/>
                <w:lang w:eastAsia="fr-FR"/>
              </w:rPr>
              <w:t xml:space="preserve"> </w:t>
            </w:r>
            <w:bookmarkEnd w:id="1369"/>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44109"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370" w:name="_Ref534719748"/>
            <w:r w:rsidRPr="005600FC">
              <w:rPr>
                <w:rFonts w:ascii="Times New Roman" w:eastAsia="Times New Roman" w:hAnsi="Times New Roman"/>
                <w:b/>
                <w:iCs w:val="0"/>
                <w:color w:val="auto"/>
                <w:sz w:val="22"/>
                <w:szCs w:val="22"/>
                <w:lang w:eastAsia="fr-FR"/>
              </w:rPr>
              <w:t xml:space="preserve"> </w:t>
            </w:r>
            <w:bookmarkEnd w:id="1370"/>
          </w:p>
        </w:tc>
      </w:tr>
    </w:tbl>
    <w:p w14:paraId="6992E778" w14:textId="77777777" w:rsidR="0030124D" w:rsidRDefault="0030124D" w:rsidP="005360D9"/>
    <w:p w14:paraId="2F9E974D" w14:textId="51C842D0" w:rsidR="0093422C" w:rsidRDefault="0093422C" w:rsidP="00B74996">
      <w:pPr>
        <w:pStyle w:val="Titre3"/>
        <w:ind w:left="709"/>
      </w:pPr>
      <w:bookmarkStart w:id="1371" w:name="_Toc536800388"/>
      <w:r>
        <w:t>Modèles de rupture et reformation du film (cavitation)</w:t>
      </w:r>
      <w:bookmarkEnd w:id="1371"/>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372" w:name="_Ref534652550"/>
      <w:bookmarkStart w:id="1373" w:name="_Toc536112193"/>
      <w:bookmarkStart w:id="1374"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372"/>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373"/>
      <w:bookmarkEnd w:id="1374"/>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4410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525835347"/>
            <w:r w:rsidRPr="005600FC">
              <w:rPr>
                <w:rFonts w:ascii="Times New Roman" w:eastAsia="Times New Roman" w:hAnsi="Times New Roman"/>
                <w:b/>
                <w:iCs w:val="0"/>
                <w:color w:val="auto"/>
                <w:sz w:val="22"/>
                <w:szCs w:val="22"/>
                <w:lang w:eastAsia="fr-FR"/>
              </w:rPr>
              <w:t xml:space="preserve"> </w:t>
            </w:r>
            <w:bookmarkEnd w:id="1375"/>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w:t>
      </w:r>
      <w:commentRangeStart w:id="1376"/>
      <w:r w:rsidRPr="008317A9">
        <w:rPr>
          <w:szCs w:val="23"/>
        </w:rPr>
        <w:t>efficace</w:t>
      </w:r>
      <w:commentRangeEnd w:id="1376"/>
      <w:r w:rsidR="006010D8">
        <w:rPr>
          <w:rStyle w:val="Marquedecommentaire"/>
        </w:rPr>
        <w:commentReference w:id="1376"/>
      </w:r>
      <w:r w:rsidRPr="008317A9">
        <w:rPr>
          <w:szCs w:val="23"/>
        </w:rPr>
        <w:t xml:space="preserv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44109"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7" w:name="_Ref525840140"/>
            <w:r w:rsidRPr="005600FC">
              <w:rPr>
                <w:rFonts w:ascii="Times New Roman" w:eastAsia="Times New Roman" w:hAnsi="Times New Roman"/>
                <w:b/>
                <w:iCs w:val="0"/>
                <w:color w:val="auto"/>
                <w:sz w:val="22"/>
                <w:szCs w:val="22"/>
                <w:lang w:eastAsia="fr-FR"/>
              </w:rPr>
              <w:t xml:space="preserve"> </w:t>
            </w:r>
            <w:bookmarkEnd w:id="1377"/>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44109"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8" w:name="_Ref525842533"/>
            <w:r w:rsidRPr="005600FC">
              <w:rPr>
                <w:rFonts w:ascii="Times New Roman" w:eastAsia="Times New Roman" w:hAnsi="Times New Roman"/>
                <w:b/>
                <w:iCs w:val="0"/>
                <w:color w:val="auto"/>
                <w:sz w:val="22"/>
                <w:szCs w:val="22"/>
                <w:lang w:eastAsia="fr-FR"/>
              </w:rPr>
              <w:t xml:space="preserve"> </w:t>
            </w:r>
            <w:bookmarkEnd w:id="1378"/>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6267109"/>
            <w:r w:rsidRPr="005600FC">
              <w:rPr>
                <w:rFonts w:ascii="Times New Roman" w:eastAsia="Times New Roman" w:hAnsi="Times New Roman"/>
                <w:b/>
                <w:iCs w:val="0"/>
                <w:color w:val="auto"/>
                <w:sz w:val="22"/>
                <w:szCs w:val="22"/>
                <w:lang w:eastAsia="fr-FR"/>
              </w:rPr>
              <w:t xml:space="preserve"> </w:t>
            </w:r>
            <w:bookmarkEnd w:id="1379"/>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0" w:name="_Ref526267143"/>
            <w:r w:rsidRPr="005600FC">
              <w:rPr>
                <w:rFonts w:ascii="Times New Roman" w:eastAsia="Times New Roman" w:hAnsi="Times New Roman"/>
                <w:b/>
                <w:iCs w:val="0"/>
                <w:color w:val="auto"/>
                <w:sz w:val="22"/>
                <w:szCs w:val="22"/>
                <w:lang w:eastAsia="fr-FR"/>
              </w:rPr>
              <w:t xml:space="preserve"> </w:t>
            </w:r>
            <w:bookmarkEnd w:id="1380"/>
          </w:p>
        </w:tc>
      </w:tr>
    </w:tbl>
    <w:p w14:paraId="70C925C0" w14:textId="5E3268C9"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un paramètre de régularisation</w:t>
      </w:r>
      <w:r w:rsidR="007C3C78">
        <w:rPr>
          <w:szCs w:val="23"/>
        </w:rPr>
        <w:t>.</w:t>
      </w:r>
    </w:p>
    <w:p w14:paraId="38795F14" w14:textId="32394269" w:rsidR="0093422C" w:rsidRDefault="0093422C" w:rsidP="009D60BF">
      <w:pPr>
        <w:pStyle w:val="Titre3"/>
        <w:spacing w:before="240" w:after="240"/>
        <w:ind w:left="709"/>
      </w:pPr>
      <w:bookmarkStart w:id="1381" w:name="_Toc536800389"/>
      <w:r>
        <w:t>Equation de l’énergie</w:t>
      </w:r>
      <w:bookmarkEnd w:id="1381"/>
    </w:p>
    <w:p w14:paraId="37CFB6B4" w14:textId="4EEAC4A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w:t>
      </w:r>
      <w:r w:rsidR="006010D8">
        <w:t>En</w:t>
      </w:r>
      <w:r>
        <w:t xml:space="preserve">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82" w:name="_Ref525825321"/>
            <w:r w:rsidRPr="005600FC">
              <w:rPr>
                <w:rFonts w:ascii="Times New Roman" w:eastAsia="Times New Roman" w:hAnsi="Times New Roman"/>
                <w:b/>
                <w:iCs w:val="0"/>
                <w:color w:val="auto"/>
                <w:sz w:val="22"/>
                <w:szCs w:val="22"/>
                <w:lang w:eastAsia="fr-FR"/>
              </w:rPr>
              <w:t xml:space="preserve"> </w:t>
            </w:r>
            <w:bookmarkEnd w:id="1382"/>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44109"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F882300" w:rsidR="00AE5F7D" w:rsidRDefault="006707F0" w:rsidP="00CF49B6">
      <w:pPr>
        <w:pStyle w:val="Titre3"/>
        <w:spacing w:before="240" w:after="240"/>
        <w:ind w:left="709"/>
      </w:pPr>
      <w:bookmarkStart w:id="1383" w:name="_Ref536009631"/>
      <w:bookmarkStart w:id="1384" w:name="_Ref536009632"/>
      <w:bookmarkStart w:id="1385" w:name="_Toc536800390"/>
      <w:bookmarkStart w:id="1386" w:name="_Ref528670063"/>
      <w:r>
        <w:t>A</w:t>
      </w:r>
      <w:r w:rsidR="001275DD">
        <w:t>pproximation de la temperature par des polyn</w:t>
      </w:r>
      <w:r w:rsidR="00861B4B">
        <w:t>Ô</w:t>
      </w:r>
      <w:r w:rsidR="001275DD">
        <w:t>mes de legendre</w:t>
      </w:r>
      <w:bookmarkEnd w:id="1383"/>
      <w:bookmarkEnd w:id="1384"/>
      <w:bookmarkEnd w:id="1385"/>
    </w:p>
    <w:p w14:paraId="7EDF5BCE" w14:textId="44B37E08"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w:t>
      </w:r>
      <w:r w:rsidR="00861B4B">
        <w:t>e l’</w:t>
      </w:r>
      <w:r w:rsidR="00AE5F7D">
        <w:t xml:space="preserve">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44109"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44109"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44109"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7" w:name="_Ref534709750"/>
            <w:r w:rsidRPr="00134F70">
              <w:rPr>
                <w:rFonts w:ascii="Times New Roman" w:eastAsia="Times New Roman" w:hAnsi="Times New Roman"/>
                <w:b/>
                <w:iCs w:val="0"/>
                <w:color w:val="auto"/>
                <w:sz w:val="22"/>
                <w:szCs w:val="22"/>
                <w:lang w:eastAsia="fr-FR"/>
              </w:rPr>
              <w:t xml:space="preserve"> </w:t>
            </w:r>
            <w:bookmarkEnd w:id="1387"/>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44109"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88" w:name="_Ref526242254"/>
            <w:r w:rsidRPr="00134F70">
              <w:rPr>
                <w:rFonts w:ascii="Times New Roman" w:eastAsia="Times New Roman" w:hAnsi="Times New Roman"/>
                <w:b/>
                <w:iCs w:val="0"/>
                <w:color w:val="auto"/>
                <w:sz w:val="22"/>
                <w:szCs w:val="22"/>
                <w:lang w:eastAsia="fr-FR"/>
              </w:rPr>
              <w:t xml:space="preserve"> </w:t>
            </w:r>
            <w:bookmarkEnd w:id="1388"/>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4410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4410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4410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4410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89" w:name="_Ref534712804"/>
            <w:r w:rsidRPr="001C390D">
              <w:rPr>
                <w:rFonts w:ascii="Calibri" w:eastAsia="Times New Roman" w:hAnsi="Calibri" w:cs="Times New Roman"/>
                <w:i w:val="0"/>
                <w:iCs w:val="0"/>
                <w:color w:val="auto"/>
                <w:sz w:val="22"/>
                <w:szCs w:val="20"/>
                <w:lang w:eastAsia="fr-FR"/>
              </w:rPr>
              <w:t xml:space="preserve"> </w:t>
            </w:r>
            <w:bookmarkEnd w:id="1389"/>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44109"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0" w:name="_Ref534722716"/>
            <w:r w:rsidRPr="001C390D">
              <w:rPr>
                <w:rFonts w:ascii="Calibri" w:eastAsia="Times New Roman" w:hAnsi="Calibri" w:cs="Times New Roman"/>
                <w:i w:val="0"/>
                <w:iCs w:val="0"/>
                <w:color w:val="auto"/>
                <w:sz w:val="22"/>
                <w:szCs w:val="20"/>
                <w:lang w:eastAsia="fr-FR"/>
              </w:rPr>
              <w:t xml:space="preserve"> </w:t>
            </w:r>
            <w:bookmarkEnd w:id="139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44109"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1" w:name="_Ref534721791"/>
            <w:r w:rsidRPr="001C390D">
              <w:rPr>
                <w:rFonts w:ascii="Calibri" w:eastAsia="Times New Roman" w:hAnsi="Calibri" w:cs="Times New Roman"/>
                <w:i w:val="0"/>
                <w:iCs w:val="0"/>
                <w:color w:val="auto"/>
                <w:sz w:val="22"/>
                <w:szCs w:val="20"/>
                <w:lang w:eastAsia="fr-FR"/>
              </w:rPr>
              <w:t xml:space="preserve"> </w:t>
            </w:r>
            <w:bookmarkEnd w:id="1391"/>
          </w:p>
        </w:tc>
      </w:tr>
    </w:tbl>
    <w:p w14:paraId="3DC30926" w14:textId="77951A18"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w:t>
      </w:r>
      <w:r w:rsidR="004D25EC">
        <w:t>e</w:t>
      </w:r>
      <w:r>
        <w:t xml:space="preserv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F44109"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F44109"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44109"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44109"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2" w:name="_Ref528678596"/>
            <w:r w:rsidRPr="001C390D">
              <w:rPr>
                <w:rFonts w:ascii="Calibri" w:eastAsia="Times New Roman" w:hAnsi="Calibri" w:cs="Times New Roman"/>
                <w:i w:val="0"/>
                <w:iCs w:val="0"/>
                <w:color w:val="auto"/>
                <w:sz w:val="22"/>
                <w:szCs w:val="20"/>
                <w:lang w:eastAsia="fr-FR"/>
              </w:rPr>
              <w:t xml:space="preserve"> </w:t>
            </w:r>
            <w:bookmarkEnd w:id="1392"/>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393" w:name="_Toc536800391"/>
      <w:r>
        <w:t>Résolution des équations couplées</w:t>
      </w:r>
      <w:bookmarkEnd w:id="1386"/>
      <w:bookmarkEnd w:id="1393"/>
    </w:p>
    <w:p w14:paraId="67CF7F2E" w14:textId="425050D5"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w:t>
      </w:r>
      <w:r w:rsidR="004D25EC">
        <w:t>s</w:t>
      </w:r>
      <w:r>
        <w:t xml:space="preserve"> volume</w:t>
      </w:r>
      <w:r w:rsidR="004D25EC">
        <w:t>s</w:t>
      </w:r>
      <w:r>
        <w:t xml:space="preserv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394" w:name="_Ref528671596"/>
      <w:r>
        <w:t>Discrétisation de l’équation de Reynolds avec cavitation</w:t>
      </w:r>
      <w:bookmarkEnd w:id="1394"/>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2"/>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395" w:name="_Ref525899785"/>
      <w:bookmarkStart w:id="1396" w:name="_Toc536112194"/>
      <w:bookmarkStart w:id="1397"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395"/>
      <w:r>
        <w:rPr>
          <w:i w:val="0"/>
          <w:noProof/>
          <w:sz w:val="22"/>
        </w:rPr>
        <w:t> : le maillge 2D utilisé pour l’équation de Reynolds</w:t>
      </w:r>
      <w:bookmarkEnd w:id="1396"/>
      <w:bookmarkEnd w:id="1397"/>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44109"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F44109"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44109"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44109"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F44109"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8" w:name="_Ref535854114"/>
            <w:r w:rsidRPr="00134F70">
              <w:rPr>
                <w:rFonts w:ascii="Times New Roman" w:eastAsia="Times New Roman" w:hAnsi="Times New Roman"/>
                <w:b/>
                <w:iCs w:val="0"/>
                <w:color w:val="auto"/>
                <w:sz w:val="22"/>
                <w:szCs w:val="22"/>
                <w:lang w:eastAsia="fr-FR"/>
              </w:rPr>
              <w:t xml:space="preserve"> </w:t>
            </w:r>
            <w:bookmarkEnd w:id="1398"/>
          </w:p>
        </w:tc>
      </w:tr>
    </w:tbl>
    <w:p w14:paraId="72BB36BE" w14:textId="2C3CB0F0"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w:t>
      </w:r>
      <w:r w:rsidR="004D25EC">
        <w:t xml:space="preserve">la </w:t>
      </w:r>
      <w:r>
        <w:t xml:space="preserve">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w:t>
      </w:r>
      <w:r w:rsidR="004D25EC">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4410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4410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99" w:name="_Ref525844214"/>
            <w:r w:rsidRPr="00134F70">
              <w:rPr>
                <w:rFonts w:ascii="Times New Roman" w:eastAsia="Times New Roman" w:hAnsi="Times New Roman"/>
                <w:b/>
                <w:iCs w:val="0"/>
                <w:color w:val="auto"/>
                <w:sz w:val="22"/>
                <w:szCs w:val="22"/>
                <w:lang w:eastAsia="fr-FR"/>
              </w:rPr>
              <w:t xml:space="preserve"> </w:t>
            </w:r>
            <w:bookmarkEnd w:id="1399"/>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F4410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F4410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F44109"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0" w:name="_Ref535400579"/>
            <w:r w:rsidRPr="00134F70">
              <w:rPr>
                <w:rFonts w:ascii="Times New Roman" w:eastAsia="Times New Roman" w:hAnsi="Times New Roman"/>
                <w:b/>
                <w:iCs w:val="0"/>
                <w:color w:val="auto"/>
                <w:sz w:val="22"/>
                <w:szCs w:val="22"/>
                <w:lang w:eastAsia="fr-FR"/>
              </w:rPr>
              <w:t xml:space="preserve"> </w:t>
            </w:r>
            <w:bookmarkEnd w:id="1400"/>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F44109"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1" w:name="_Ref535400601"/>
            <w:r w:rsidRPr="00134F70">
              <w:rPr>
                <w:rFonts w:ascii="Times New Roman" w:eastAsia="Times New Roman" w:hAnsi="Times New Roman"/>
                <w:b/>
                <w:iCs w:val="0"/>
                <w:color w:val="auto"/>
                <w:sz w:val="22"/>
                <w:szCs w:val="22"/>
                <w:lang w:eastAsia="fr-FR"/>
              </w:rPr>
              <w:t xml:space="preserve"> </w:t>
            </w:r>
            <w:bookmarkEnd w:id="1401"/>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2" w:name="_Ref525898126"/>
            <w:r w:rsidRPr="00134F70">
              <w:rPr>
                <w:rFonts w:ascii="Times New Roman" w:eastAsia="Times New Roman" w:hAnsi="Times New Roman"/>
                <w:b/>
                <w:iCs w:val="0"/>
                <w:color w:val="auto"/>
                <w:sz w:val="22"/>
                <w:szCs w:val="22"/>
                <w:lang w:eastAsia="fr-FR"/>
              </w:rPr>
              <w:t xml:space="preserve"> </w:t>
            </w:r>
            <w:bookmarkEnd w:id="1402"/>
          </w:p>
        </w:tc>
      </w:tr>
    </w:tbl>
    <w:p w14:paraId="7C59F0A8" w14:textId="39628590"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w:t>
      </w:r>
      <w:commentRangeStart w:id="1403"/>
      <w:r w:rsidR="007E6515">
        <w:t xml:space="preserve">des termes </w:t>
      </w:r>
      <m:oMath>
        <m:r>
          <w:rPr>
            <w:rFonts w:ascii="Cambria Math" w:hAnsi="Cambria Math"/>
          </w:rPr>
          <m:t>c</m:t>
        </m:r>
        <w:commentRangeEnd w:id="1403"/>
        <m:r>
          <m:rPr>
            <m:sty m:val="p"/>
          </m:rPr>
          <w:rPr>
            <w:rStyle w:val="Marquedecommentaire"/>
          </w:rPr>
          <w:commentReference w:id="1403"/>
        </m:r>
      </m:oMath>
      <w:r w:rsidR="007E6515">
        <w:t xml:space="preserve"> </w:t>
      </w:r>
      <w:r w:rsidR="00F44109">
        <w:t>(</w:t>
      </w:r>
      <w:r w:rsidR="00F44109" w:rsidRPr="00F44109">
        <w:rPr>
          <w:b/>
        </w:rPr>
        <w:fldChar w:fldCharType="begin"/>
      </w:r>
      <w:r w:rsidR="00F44109" w:rsidRPr="00F44109">
        <w:rPr>
          <w:b/>
        </w:rPr>
        <w:instrText xml:space="preserve"> REF _Ref535854114 \r \h </w:instrText>
      </w:r>
      <w:r w:rsidR="00F44109" w:rsidRPr="00F44109">
        <w:rPr>
          <w:b/>
        </w:rPr>
      </w:r>
      <w:r w:rsidR="00F44109">
        <w:rPr>
          <w:b/>
        </w:rPr>
        <w:instrText xml:space="preserve"> \* MERGEFORMAT </w:instrText>
      </w:r>
      <w:r w:rsidR="00F44109" w:rsidRPr="00F44109">
        <w:rPr>
          <w:b/>
        </w:rPr>
        <w:fldChar w:fldCharType="separate"/>
      </w:r>
      <w:r w:rsidR="00F44109" w:rsidRPr="00F44109">
        <w:rPr>
          <w:b/>
        </w:rPr>
        <w:t>Eq.2-39</w:t>
      </w:r>
      <w:r w:rsidR="00F44109" w:rsidRPr="00F44109">
        <w:rPr>
          <w:b/>
        </w:rPr>
        <w:fldChar w:fldCharType="end"/>
      </w:r>
      <w:r w:rsidR="00F44109">
        <w:rPr>
          <w:b/>
        </w:rPr>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bookmarkStart w:id="1404" w:name="_GoBack"/>
      <w:bookmarkEnd w:id="1404"/>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44109"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405" w:name="_Ref534738787"/>
      <w:r>
        <w:t>Discrétisation de l’équation de l’énergie</w:t>
      </w:r>
      <w:bookmarkEnd w:id="1405"/>
      <w:r>
        <w:t xml:space="preserve"> </w:t>
      </w:r>
    </w:p>
    <w:p w14:paraId="1F6F61FB" w14:textId="5C22B429"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 xml:space="preserve">utilisant l’approximation des températures par des polynômes de </w:t>
      </w:r>
      <w:r w:rsidR="00580039">
        <w:lastRenderedPageBreak/>
        <w:t>Legendre et une</w:t>
      </w:r>
      <w:r w:rsidR="00A75667">
        <w:t xml:space="preserve"> méthode de</w:t>
      </w:r>
      <w:r w:rsidR="00580039">
        <w:t xml:space="preserve"> col</w:t>
      </w:r>
      <w:ins w:id="1406" w:author="GATIGNOL Simon" w:date="2019-03-12T17:43:00Z">
        <w:r w:rsidR="00A86491">
          <w:t>l</w:t>
        </w:r>
      </w:ins>
      <w:r w:rsidR="00580039">
        <w:t>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ins w:id="1407" w:author="GATIGNOL Simon" w:date="2019-03-12T17:44:00Z">
        <w:r w:rsidR="00A86491">
          <w:rPr>
            <w:b/>
          </w:rPr>
          <w:t xml:space="preserve">, elle est exposée </w:t>
        </w:r>
      </w:ins>
      <w:del w:id="1408" w:author="GATIGNOL Simon" w:date="2019-03-12T17:44:00Z">
        <w:r w:rsidR="00CB503B" w:rsidRPr="00CB503B" w:rsidDel="00A86491">
          <w:delText xml:space="preserve">et montré </w:delText>
        </w:r>
      </w:del>
      <w:r w:rsidR="00CB503B" w:rsidRPr="00CB503B">
        <w:t>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commentRangeStart w:id="1409"/>
      <w:r>
        <w:t>D</w:t>
      </w:r>
      <w:r w:rsidR="000A7DBC">
        <w:t>iscrétisation classique</w:t>
      </w:r>
      <w:r w:rsidR="00580039">
        <w:t xml:space="preserve"> par la méthode des volumes finis 3D</w:t>
      </w:r>
      <w:commentRangeEnd w:id="1409"/>
      <w:r w:rsidR="00A86491">
        <w:rPr>
          <w:rStyle w:val="Marquedecommentaire"/>
        </w:rPr>
        <w:commentReference w:id="1409"/>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3"/>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410" w:name="_Ref535416936"/>
      <w:bookmarkStart w:id="1411" w:name="_Toc536112195"/>
      <w:bookmarkStart w:id="1412"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410"/>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411"/>
      <w:bookmarkEnd w:id="1412"/>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3" w:name="_Ref526268159"/>
            <w:r w:rsidRPr="00134F70">
              <w:rPr>
                <w:rFonts w:ascii="Times New Roman" w:eastAsia="Times New Roman" w:hAnsi="Times New Roman"/>
                <w:b/>
                <w:iCs w:val="0"/>
                <w:color w:val="auto"/>
                <w:sz w:val="22"/>
                <w:szCs w:val="22"/>
                <w:lang w:eastAsia="fr-FR"/>
              </w:rPr>
              <w:t xml:space="preserve"> </w:t>
            </w:r>
            <w:bookmarkEnd w:id="1413"/>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44109"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44109"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44109"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44109"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44109"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44109"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44109"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498D77BA"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w:t>
      </w:r>
      <w:ins w:id="1414" w:author="GATIGNOL Simon" w:date="2019-03-12T17:48:00Z">
        <w:r w:rsidR="00A86491">
          <w:t>e</w:t>
        </w:r>
      </w:ins>
      <w:r w:rsidR="00C409A0">
        <w:t xml:space="preserve">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4"/>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415" w:name="_Ref534729764"/>
      <w:bookmarkStart w:id="1416" w:name="_Toc536112196"/>
      <w:bookmarkStart w:id="1417"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415"/>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416"/>
      <w:bookmarkEnd w:id="1417"/>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44109"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44109"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44109"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44109"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44109"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44109"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D3A1E19" w:rsidR="00DB5661" w:rsidRDefault="00056882" w:rsidP="00EC3A77">
      <w:pPr>
        <w:spacing w:before="120" w:after="120" w:line="360" w:lineRule="auto"/>
      </w:pPr>
      <w:r>
        <w:lastRenderedPageBreak/>
        <w:t xml:space="preserve">Après la discrétisation </w:t>
      </w:r>
      <w:r w:rsidR="00DB5661">
        <w:t>par</w:t>
      </w:r>
      <w:r>
        <w:t xml:space="preserve"> la méthode </w:t>
      </w:r>
      <w:ins w:id="1418" w:author="GATIGNOL Simon" w:date="2019-03-12T17:49:00Z">
        <w:r w:rsidR="00A86491">
          <w:t xml:space="preserve">des </w:t>
        </w:r>
      </w:ins>
      <w:r>
        <w:t>volume</w:t>
      </w:r>
      <w:ins w:id="1419" w:author="GATIGNOL Simon" w:date="2019-03-12T17:49:00Z">
        <w:r w:rsidR="00A86491">
          <w:t>s</w:t>
        </w:r>
      </w:ins>
      <w:r>
        <w:t xml:space="preserv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44109"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20" w:name="_Ref535418455"/>
            <w:r w:rsidRPr="00134F70">
              <w:rPr>
                <w:rFonts w:ascii="Times New Roman" w:eastAsia="Times New Roman" w:hAnsi="Times New Roman"/>
                <w:b/>
                <w:iCs w:val="0"/>
                <w:color w:val="auto"/>
                <w:sz w:val="22"/>
                <w:szCs w:val="22"/>
                <w:lang w:eastAsia="fr-FR"/>
              </w:rPr>
              <w:t xml:space="preserve"> </w:t>
            </w:r>
            <w:bookmarkEnd w:id="1420"/>
          </w:p>
        </w:tc>
      </w:tr>
    </w:tbl>
    <w:p w14:paraId="081BA2F4" w14:textId="62AF51CC"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ins w:id="1421" w:author="GATIGNOL Simon" w:date="2019-03-12T17:51:00Z">
        <w:r w:rsidR="00DF6735">
          <w:t>,</w:t>
        </w:r>
      </w:ins>
      <w:del w:id="1422" w:author="GATIGNOL Simon" w:date="2019-03-12T17:51:00Z">
        <w:r w:rsidR="002C4D7E" w:rsidDel="00DF6735">
          <w:delText>.</w:delText>
        </w:r>
        <w:r w:rsidDel="00DF6735">
          <w:delText xml:space="preserve"> </w:delText>
        </w:r>
        <w:r w:rsidR="008D1986" w:rsidDel="00DF6735">
          <w:delText>L</w:delText>
        </w:r>
      </w:del>
      <w:ins w:id="1423" w:author="GATIGNOL Simon" w:date="2019-03-12T17:51:00Z">
        <w:r w:rsidR="00DF6735">
          <w:t>l</w:t>
        </w:r>
      </w:ins>
      <w:r w:rsidR="008D1986">
        <w:t>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ins w:id="1424" w:author="GATIGNOL Simon" w:date="2019-03-12T17:51:00Z">
        <w:r w:rsidR="00DF6735">
          <w:t xml:space="preserve">aussi appelées </w:t>
        </w:r>
      </w:ins>
      <w:del w:id="1425" w:author="GATIGNOL Simon" w:date="2019-03-12T17:51:00Z">
        <w:r w:rsidDel="00DF6735">
          <w:delText xml:space="preserve">connus comme les </w:delText>
        </w:r>
      </w:del>
      <w:r>
        <w:t xml:space="preserve">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59CEC4A" w:rsidR="0093422C" w:rsidRDefault="0093422C" w:rsidP="00B74996">
      <w:pPr>
        <w:pStyle w:val="Titre4"/>
        <w:ind w:left="709"/>
      </w:pPr>
      <w:bookmarkStart w:id="1427" w:name="_Ref535860528"/>
      <w:r w:rsidRPr="003519E6">
        <w:t>Algorithme</w:t>
      </w:r>
      <w:r>
        <w:t xml:space="preserve"> de</w:t>
      </w:r>
      <w:ins w:id="1428" w:author="GATIGNOL Simon" w:date="2019-03-12T17:52:00Z">
        <w:r w:rsidR="00AA221F">
          <w:t xml:space="preserve"> </w:t>
        </w:r>
      </w:ins>
      <w:del w:id="1429" w:author="GATIGNOL Simon" w:date="2019-03-12T17:52:00Z">
        <w:r w:rsidDel="00AA221F">
          <w:delText xml:space="preserve"> la </w:delText>
        </w:r>
      </w:del>
      <w:r>
        <w:t>résolution des équations couplée</w:t>
      </w:r>
      <w:ins w:id="1430" w:author="GATIGNOL Simon" w:date="2019-03-12T17:52:00Z">
        <w:r w:rsidR="00AA221F">
          <w:t>s</w:t>
        </w:r>
      </w:ins>
      <w:r>
        <w:t>.</w:t>
      </w:r>
      <w:bookmarkEnd w:id="1427"/>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Tant que les champs de pression et température ne sont pas stabilisé</w:t>
      </w:r>
      <w:del w:id="1431" w:author="GATIGNOL Simon" w:date="2019-03-12T17:55:00Z">
        <w:r w:rsidDel="00AA221F">
          <w:delText>e</w:delText>
        </w:r>
      </w:del>
      <w:r>
        <w:t>s, ces 4 étapes se répètent avec une mise à jour du fluide à l’issue de chaque itération. A la fin de la résolution, les champs de température et pression sont obtenus, ainsi que le flux thermique aux parois. Ces flux servent de</w:t>
      </w:r>
      <w:del w:id="1432" w:author="GATIGNOL Simon" w:date="2019-03-12T17:55:00Z">
        <w:r w:rsidDel="00AA221F">
          <w:delText>s</w:delText>
        </w:r>
      </w:del>
      <w:r>
        <w:t xml:space="preserve">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433" w:name="_Ref525914764"/>
      <w:bookmarkStart w:id="1434" w:name="_Toc536112197"/>
      <w:bookmarkStart w:id="1435"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433"/>
      <w:r>
        <w:rPr>
          <w:i w:val="0"/>
          <w:noProof/>
          <w:sz w:val="22"/>
        </w:rPr>
        <w:t> : algorithme du calcul THD</w:t>
      </w:r>
      <w:bookmarkEnd w:id="1434"/>
      <w:bookmarkEnd w:id="1435"/>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436" w:name="_Ref536005250"/>
      <w:bookmarkStart w:id="1437" w:name="_Toc536800392"/>
      <w:r>
        <w:t>Etude</w:t>
      </w:r>
      <w:r w:rsidR="00EE5ADC">
        <w:t xml:space="preserve"> de cas d’un patin incliné 1D</w:t>
      </w:r>
      <w:bookmarkEnd w:id="1436"/>
      <w:bookmarkEnd w:id="1437"/>
      <w:r w:rsidR="006957CA" w:rsidRPr="006957CA">
        <w:t xml:space="preserve"> </w:t>
      </w:r>
    </w:p>
    <w:p w14:paraId="73AB6BA7" w14:textId="2A542296" w:rsidR="0046642B" w:rsidRDefault="0046642B" w:rsidP="0046642B">
      <w:pPr>
        <w:spacing w:before="240" w:after="240" w:line="360" w:lineRule="auto"/>
        <w:ind w:firstLine="709"/>
      </w:pPr>
      <w:r>
        <w:t>Dans cette section, une étude basé</w:t>
      </w:r>
      <w:ins w:id="1438" w:author="GATIGNOL Simon" w:date="2019-03-12T17:55:00Z">
        <w:r w:rsidR="00AA221F">
          <w:t>e</w:t>
        </w:r>
      </w:ins>
      <w:r>
        <w:t xml:space="preserv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w:t>
      </w:r>
      <w:commentRangeStart w:id="1439"/>
      <w:r>
        <w:t xml:space="preserve">massive </w:t>
      </w:r>
      <w:commentRangeEnd w:id="1439"/>
      <w:r w:rsidR="00AA221F">
        <w:rPr>
          <w:rStyle w:val="Marquedecommentaire"/>
        </w:rPr>
        <w:commentReference w:id="1439"/>
      </w:r>
      <w:r>
        <w:t xml:space="preserve">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w:t>
      </w:r>
      <w:del w:id="1440" w:author="GATIGNOL Simon" w:date="2019-03-12T17:57:00Z">
        <w:r w:rsidDel="00AA221F">
          <w:rPr>
            <w:szCs w:val="22"/>
          </w:rPr>
          <w:delText>e</w:delText>
        </w:r>
      </w:del>
      <w:r>
        <w:rPr>
          <w:szCs w:val="22"/>
        </w:rPr>
        <w:t xml:space="preserv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441" w:name="_Ref535859015"/>
      <w:bookmarkStart w:id="1442" w:name="_Toc536112198"/>
      <w:bookmarkStart w:id="1443"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441"/>
      <w:r>
        <w:rPr>
          <w:rFonts w:ascii="Calibri" w:eastAsia="Times New Roman" w:hAnsi="Calibri" w:cs="Times New Roman"/>
          <w:i w:val="0"/>
          <w:iCs w:val="0"/>
          <w:color w:val="auto"/>
          <w:sz w:val="22"/>
          <w:szCs w:val="20"/>
          <w:lang w:eastAsia="fr-FR"/>
        </w:rPr>
        <w:t> : Le patin incliné 1D</w:t>
      </w:r>
      <w:bookmarkEnd w:id="1442"/>
      <w:bookmarkEnd w:id="1443"/>
    </w:p>
    <w:p w14:paraId="1D928677" w14:textId="22365C34"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120 volumes de contrôle sont utilisé</w:t>
      </w:r>
      <w:ins w:id="1444" w:author="GATIGNOL Simon" w:date="2019-03-12T17:57:00Z">
        <w:r w:rsidR="00AA221F">
          <w:t>s</w:t>
        </w:r>
      </w:ins>
      <w:r w:rsidR="00353A7B">
        <w:t xml:space="preserve"> par la NDM tandis que </w:t>
      </w:r>
      <w:r w:rsidR="00B117CF" w:rsidRPr="00B117CF">
        <w:t>10 points Lobatto</w:t>
      </w:r>
      <w:r w:rsidR="00353A7B">
        <w:t xml:space="preserve"> sont utilisé</w:t>
      </w:r>
      <w:ins w:id="1445" w:author="GATIGNOL Simon" w:date="2019-03-12T17:57:00Z">
        <w:r w:rsidR="00AA221F">
          <w:t>s</w:t>
        </w:r>
      </w:ins>
      <w:r w:rsidR="00353A7B">
        <w:t xml:space="preserve">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446" w:name="_Ref535915060"/>
      <w:bookmarkStart w:id="1447" w:name="_Toc536112199"/>
      <w:bookmarkStart w:id="1448"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446"/>
      <w:r>
        <w:rPr>
          <w:rFonts w:ascii="Calibri" w:eastAsia="Times New Roman" w:hAnsi="Calibri" w:cs="Times New Roman"/>
          <w:i w:val="0"/>
          <w:iCs w:val="0"/>
          <w:color w:val="auto"/>
          <w:sz w:val="22"/>
          <w:szCs w:val="20"/>
          <w:lang w:eastAsia="fr-FR"/>
        </w:rPr>
        <w:t> : Résultats du champ de pression du patin incliné 1D</w:t>
      </w:r>
      <w:bookmarkEnd w:id="1447"/>
      <w:bookmarkEnd w:id="1448"/>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8"/>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449" w:name="_Ref535915082"/>
      <w:bookmarkStart w:id="1450" w:name="_Toc536112200"/>
      <w:bookmarkStart w:id="1451"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49"/>
      <w:r>
        <w:rPr>
          <w:rFonts w:ascii="Calibri" w:eastAsia="Times New Roman" w:hAnsi="Calibri" w:cs="Times New Roman"/>
          <w:i w:val="0"/>
          <w:iCs w:val="0"/>
          <w:color w:val="auto"/>
          <w:sz w:val="22"/>
          <w:szCs w:val="20"/>
          <w:lang w:eastAsia="fr-FR"/>
        </w:rPr>
        <w:t> : Résultats du champ de température à la sortie du patin incliné 1D</w:t>
      </w:r>
      <w:bookmarkEnd w:id="1450"/>
      <w:bookmarkEnd w:id="1451"/>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1A7BE9FF"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w:t>
      </w:r>
      <w:ins w:id="1452" w:author="GATIGNOL Simon" w:date="2019-03-12T17:58:00Z">
        <w:r w:rsidR="00AA221F">
          <w:t>s</w:t>
        </w:r>
      </w:ins>
      <w:r>
        <w:t xml:space="preserve">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F44109"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53" w:name="_Ref535917419"/>
      <w:bookmarkStart w:id="1454" w:name="_Toc536112201"/>
      <w:bookmarkStart w:id="1455"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453"/>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454"/>
      <w:r w:rsidR="00E80581">
        <w:rPr>
          <w:rFonts w:ascii="Calibri" w:eastAsia="Times New Roman" w:hAnsi="Calibri" w:cs="Times New Roman"/>
          <w:i w:val="0"/>
          <w:iCs w:val="0"/>
          <w:color w:val="auto"/>
          <w:sz w:val="22"/>
          <w:szCs w:val="20"/>
          <w:lang w:eastAsia="fr-FR"/>
        </w:rPr>
        <w:t>successifs</w:t>
      </w:r>
      <w:bookmarkEnd w:id="1455"/>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456" w:name="_Ref535917499"/>
      <w:bookmarkStart w:id="1457" w:name="_Toc536112202"/>
      <w:bookmarkStart w:id="1458"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456"/>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457"/>
      <w:bookmarkEnd w:id="1458"/>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459" w:name="_Ref536543969"/>
      <w:bookmarkStart w:id="1460" w:name="_Toc536112203"/>
      <w:bookmarkStart w:id="1461"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459"/>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460"/>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461"/>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462" w:name="_Ref536543985"/>
      <w:bookmarkStart w:id="1463" w:name="_Toc536112204"/>
      <w:bookmarkStart w:id="1464"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462"/>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463"/>
      <w:bookmarkEnd w:id="1464"/>
    </w:p>
    <w:p w14:paraId="5582AE5B" w14:textId="78654E5F"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ins w:id="1465" w:author="GATIGNOL Simon" w:date="2019-03-12T18:00:00Z">
        <w:r w:rsidR="00B303F7">
          <w:t xml:space="preserve">se </w:t>
        </w:r>
      </w:ins>
      <w:r w:rsidR="004B4879">
        <w:t>concentre sur la résolution de l’équation de l’énergie sans</w:t>
      </w:r>
      <w:ins w:id="1466" w:author="GATIGNOL Simon" w:date="2019-03-12T18:00:00Z">
        <w:r w:rsidR="00B303F7">
          <w:t xml:space="preserve"> la</w:t>
        </w:r>
      </w:ins>
      <w:r w:rsidR="004B4879">
        <w:t xml:space="preserve">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467" w:name="_Toc536800393"/>
      <w:r>
        <w:lastRenderedPageBreak/>
        <w:t>Études de cas d’un palier avec deux lobes</w:t>
      </w:r>
      <w:bookmarkEnd w:id="1467"/>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468" w:name="_Ref476837092"/>
      <w:bookmarkStart w:id="1469" w:name="_Toc536112205"/>
      <w:bookmarkStart w:id="1470"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468"/>
      <w:r>
        <w:rPr>
          <w:i w:val="0"/>
          <w:iCs w:val="0"/>
          <w:color w:val="auto"/>
          <w:sz w:val="22"/>
          <w:szCs w:val="22"/>
        </w:rPr>
        <w:t xml:space="preserve"> la géométrie du palier</w:t>
      </w:r>
      <w:bookmarkEnd w:id="1469"/>
      <w:bookmarkEnd w:id="1470"/>
    </w:p>
    <w:p w14:paraId="63128A4F" w14:textId="571EC7DF" w:rsidR="00092B1D" w:rsidRDefault="00092B1D" w:rsidP="002A1B18">
      <w:pPr>
        <w:pStyle w:val="Lgende"/>
        <w:spacing w:after="0"/>
        <w:jc w:val="center"/>
        <w:rPr>
          <w:i w:val="0"/>
          <w:iCs w:val="0"/>
          <w:color w:val="auto"/>
          <w:sz w:val="22"/>
          <w:szCs w:val="22"/>
        </w:rPr>
      </w:pPr>
      <w:bookmarkStart w:id="1471" w:name="_Ref476837107"/>
      <w:bookmarkStart w:id="1472" w:name="_Toc536112269"/>
      <w:bookmarkStart w:id="1473"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471"/>
      <w:r>
        <w:rPr>
          <w:i w:val="0"/>
          <w:iCs w:val="0"/>
          <w:color w:val="auto"/>
          <w:sz w:val="22"/>
          <w:szCs w:val="22"/>
        </w:rPr>
        <w:t> : Caractéristiques géométriques et du lubrifiant</w:t>
      </w:r>
      <w:bookmarkEnd w:id="1472"/>
      <w:bookmarkEnd w:id="1473"/>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F44109"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F4410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5341038F"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474" w:name="_Ref528707371"/>
      <w:bookmarkStart w:id="1475" w:name="_Toc536112270"/>
      <w:bookmarkStart w:id="1476"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474"/>
      <w:r>
        <w:rPr>
          <w:rFonts w:ascii="Calibri" w:eastAsia="Times New Roman" w:hAnsi="Calibri" w:cs="Times New Roman"/>
          <w:bCs/>
          <w:i w:val="0"/>
          <w:iCs w:val="0"/>
          <w:color w:val="auto"/>
          <w:sz w:val="22"/>
          <w:szCs w:val="20"/>
          <w:lang w:eastAsia="fr-FR"/>
        </w:rPr>
        <w:t> : Trois configurations de calcul avec le</w:t>
      </w:r>
      <w:ins w:id="1477" w:author="GATIGNOL Simon" w:date="2019-03-12T18:02:00Z">
        <w:r w:rsidR="000E0DC8">
          <w:rPr>
            <w:rFonts w:ascii="Calibri" w:eastAsia="Times New Roman" w:hAnsi="Calibri" w:cs="Times New Roman"/>
            <w:bCs/>
            <w:i w:val="0"/>
            <w:iCs w:val="0"/>
            <w:color w:val="auto"/>
            <w:sz w:val="22"/>
            <w:szCs w:val="20"/>
            <w:lang w:eastAsia="fr-FR"/>
          </w:rPr>
          <w:t>ur</w:t>
        </w:r>
      </w:ins>
      <w:r>
        <w:rPr>
          <w:rFonts w:ascii="Calibri" w:eastAsia="Times New Roman" w:hAnsi="Calibri" w:cs="Times New Roman"/>
          <w:bCs/>
          <w:i w:val="0"/>
          <w:iCs w:val="0"/>
          <w:color w:val="auto"/>
          <w:sz w:val="22"/>
          <w:szCs w:val="20"/>
          <w:lang w:eastAsia="fr-FR"/>
        </w:rPr>
        <w:t>s conditions aux limites</w:t>
      </w:r>
      <w:bookmarkEnd w:id="1475"/>
      <w:bookmarkEnd w:id="1476"/>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00327220"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ins w:id="1478" w:author="GATIGNOL Simon" w:date="2019-03-12T18:03:00Z">
        <w:r w:rsidR="000E0DC8">
          <w:rPr>
            <w:sz w:val="23"/>
            <w:szCs w:val="23"/>
          </w:rPr>
          <w:t xml:space="preserve"> de</w:t>
        </w:r>
      </w:ins>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479" w:name="_Ref524006364"/>
      <w:bookmarkStart w:id="1480" w:name="_Toc536112206"/>
      <w:bookmarkStart w:id="1481"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479"/>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480"/>
      <w:bookmarkEnd w:id="1481"/>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482" w:name="_Toc536112207"/>
      <w:bookmarkStart w:id="1483"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482"/>
      <w:bookmarkEnd w:id="1483"/>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484" w:name="_Ref526272542"/>
      <w:bookmarkStart w:id="1485" w:name="_Toc536112208"/>
      <w:bookmarkStart w:id="1486"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484"/>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485"/>
      <w:bookmarkEnd w:id="1486"/>
    </w:p>
    <w:p w14:paraId="05769FCB" w14:textId="77777777" w:rsidR="00CD1219" w:rsidRDefault="00CD1219" w:rsidP="00E75151">
      <w:pPr>
        <w:jc w:val="center"/>
      </w:pPr>
    </w:p>
    <w:p w14:paraId="77C96987" w14:textId="77777777" w:rsidR="00942367" w:rsidRDefault="00942367" w:rsidP="00942367">
      <w:pPr>
        <w:pStyle w:val="Titre2"/>
        <w:ind w:left="567"/>
      </w:pPr>
      <w:bookmarkStart w:id="1487" w:name="_Toc536800394"/>
      <w:r>
        <w:t>Efforts générés dans paliers hydrodynamiques</w:t>
      </w:r>
      <w:bookmarkEnd w:id="1487"/>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F44109"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488" w:name="_Toc536800395"/>
      <w:r w:rsidRPr="00CC16EF">
        <w:t>Conclusion</w:t>
      </w:r>
      <w:bookmarkEnd w:id="1488"/>
    </w:p>
    <w:p w14:paraId="40A8C02B" w14:textId="77777777" w:rsidR="0093422C" w:rsidRDefault="0093422C" w:rsidP="0093422C"/>
    <w:p w14:paraId="24E116A0" w14:textId="65322068" w:rsidR="0093422C" w:rsidRDefault="0093422C" w:rsidP="007A2180">
      <w:pPr>
        <w:spacing w:before="240" w:after="240" w:line="360" w:lineRule="auto"/>
        <w:ind w:firstLine="709"/>
      </w:pPr>
      <w:r>
        <w:rPr>
          <w:sz w:val="23"/>
          <w:szCs w:val="23"/>
        </w:rPr>
        <w:t xml:space="preserve">Ce chapitre </w:t>
      </w:r>
      <w:ins w:id="1489" w:author="GATIGNOL Simon" w:date="2019-03-12T18:04:00Z">
        <w:r w:rsidR="000E0DC8">
          <w:rPr>
            <w:sz w:val="23"/>
            <w:szCs w:val="23"/>
          </w:rPr>
          <w:t>a présenté</w:t>
        </w:r>
      </w:ins>
      <w:del w:id="1490" w:author="GATIGNOL Simon" w:date="2019-03-12T18:04:00Z">
        <w:r w:rsidDel="000E0DC8">
          <w:rPr>
            <w:sz w:val="23"/>
            <w:szCs w:val="23"/>
          </w:rPr>
          <w:delText xml:space="preserve">a permis de présenter </w:delText>
        </w:r>
      </w:del>
      <w:r>
        <w:rPr>
          <w:sz w:val="23"/>
          <w:szCs w:val="23"/>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w:t>
      </w:r>
      <w:r w:rsidR="00383F21">
        <w:rPr>
          <w:sz w:val="23"/>
          <w:szCs w:val="23"/>
        </w:rPr>
        <w:lastRenderedPageBreak/>
        <w:t>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méthode de col</w:t>
      </w:r>
      <w:ins w:id="1491" w:author="GATIGNOL Simon" w:date="2019-03-12T18:05:00Z">
        <w:r w:rsidR="000E0DC8">
          <w:rPr>
            <w:sz w:val="23"/>
            <w:szCs w:val="23"/>
          </w:rPr>
          <w:t>l</w:t>
        </w:r>
      </w:ins>
      <w:r>
        <w:rPr>
          <w:sz w:val="23"/>
          <w:szCs w:val="23"/>
        </w:rPr>
        <w:t xml:space="preserve">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4F1219A9" w:rsidR="004C2DD0" w:rsidRDefault="0093422C" w:rsidP="007A2180">
      <w:pPr>
        <w:spacing w:line="360" w:lineRule="auto"/>
        <w:ind w:firstLine="708"/>
      </w:pPr>
      <w:r>
        <w:t>La modélisation du palier hydrodynamique permet d’évaluer la force et la chaleur générées au sein d</w:t>
      </w:r>
      <w:ins w:id="1492" w:author="GATIGNOL Simon" w:date="2019-03-12T18:05:00Z">
        <w:r w:rsidR="000E0DC8">
          <w:t>u</w:t>
        </w:r>
      </w:ins>
      <w:del w:id="1493" w:author="GATIGNOL Simon" w:date="2019-03-12T18:05:00Z">
        <w:r w:rsidDel="000E0DC8">
          <w:delText>e</w:delText>
        </w:r>
      </w:del>
      <w:r>
        <w:t xml:space="preserv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494" w:name="_Toc536800396"/>
      <w:r>
        <w:lastRenderedPageBreak/>
        <w:t xml:space="preserve">Chapitre 3 : </w:t>
      </w:r>
      <w:r w:rsidR="00FE05DA">
        <w:br/>
      </w:r>
      <w:r>
        <w:t>Modélisation des rotors</w:t>
      </w:r>
      <w:bookmarkEnd w:id="149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495" w:name="_Toc533768834"/>
      <w:bookmarkStart w:id="1496" w:name="_Toc533769133"/>
      <w:bookmarkStart w:id="1497" w:name="_Toc533769305"/>
      <w:bookmarkStart w:id="1498" w:name="_Toc533769357"/>
      <w:bookmarkStart w:id="1499" w:name="_Toc533769756"/>
      <w:bookmarkStart w:id="1500" w:name="_Toc533771817"/>
      <w:bookmarkStart w:id="1501" w:name="_Toc533772305"/>
      <w:bookmarkStart w:id="1502" w:name="_Toc533774377"/>
      <w:bookmarkStart w:id="1503" w:name="_Toc533775569"/>
      <w:bookmarkStart w:id="1504" w:name="_Toc533776213"/>
      <w:bookmarkStart w:id="1505" w:name="_Toc533776340"/>
      <w:bookmarkStart w:id="1506" w:name="_Toc533777565"/>
      <w:bookmarkStart w:id="1507" w:name="_Toc534279473"/>
      <w:bookmarkStart w:id="1508" w:name="_Toc534279571"/>
      <w:bookmarkStart w:id="1509" w:name="_Toc534279649"/>
      <w:bookmarkStart w:id="1510" w:name="_Toc534290945"/>
      <w:bookmarkStart w:id="1511" w:name="_Toc534293227"/>
      <w:bookmarkStart w:id="1512" w:name="_Toc534293511"/>
      <w:bookmarkStart w:id="1513" w:name="_Toc534293589"/>
      <w:bookmarkStart w:id="1514" w:name="_Toc534387888"/>
      <w:bookmarkStart w:id="1515" w:name="_Toc534410859"/>
      <w:bookmarkStart w:id="1516" w:name="_Toc534620773"/>
      <w:bookmarkStart w:id="1517" w:name="_Toc534621259"/>
      <w:bookmarkStart w:id="1518" w:name="_Toc534621364"/>
      <w:bookmarkStart w:id="1519" w:name="_Toc534621471"/>
      <w:bookmarkStart w:id="1520" w:name="_Toc534625130"/>
      <w:bookmarkStart w:id="1521" w:name="_Toc534631430"/>
      <w:bookmarkStart w:id="1522" w:name="_Toc534631530"/>
      <w:bookmarkStart w:id="1523" w:name="_Toc534631883"/>
      <w:bookmarkStart w:id="1524" w:name="_Toc534632116"/>
      <w:bookmarkStart w:id="1525" w:name="_Toc534632328"/>
      <w:bookmarkStart w:id="1526" w:name="_Toc534632450"/>
      <w:bookmarkStart w:id="1527" w:name="_Toc534632549"/>
      <w:bookmarkStart w:id="1528" w:name="_Toc534633842"/>
      <w:bookmarkStart w:id="1529" w:name="_Toc534634186"/>
      <w:bookmarkStart w:id="1530" w:name="_Toc534634590"/>
      <w:bookmarkStart w:id="1531" w:name="_Toc534634965"/>
      <w:bookmarkStart w:id="1532" w:name="_Toc534635065"/>
      <w:bookmarkStart w:id="1533" w:name="_Toc534635165"/>
      <w:bookmarkStart w:id="1534" w:name="_Toc534635265"/>
      <w:bookmarkStart w:id="1535" w:name="_Toc534635365"/>
      <w:bookmarkStart w:id="1536" w:name="_Toc534635486"/>
      <w:bookmarkStart w:id="1537" w:name="_Toc534635585"/>
      <w:bookmarkStart w:id="1538" w:name="_Toc534636635"/>
      <w:bookmarkStart w:id="1539" w:name="_Toc534638263"/>
      <w:bookmarkStart w:id="1540" w:name="_Toc534638349"/>
      <w:bookmarkStart w:id="1541" w:name="_Toc534638716"/>
      <w:bookmarkStart w:id="1542" w:name="_Toc534640571"/>
      <w:bookmarkStart w:id="1543" w:name="_Toc534650381"/>
      <w:bookmarkStart w:id="1544" w:name="_Toc534707657"/>
      <w:bookmarkStart w:id="1545" w:name="_Toc534719962"/>
      <w:bookmarkStart w:id="1546" w:name="_Toc534720645"/>
      <w:bookmarkStart w:id="1547" w:name="_Toc534721417"/>
      <w:bookmarkStart w:id="1548" w:name="_Toc534723195"/>
      <w:bookmarkStart w:id="1549" w:name="_Toc534724107"/>
      <w:bookmarkStart w:id="1550" w:name="_Toc534724652"/>
      <w:bookmarkStart w:id="1551" w:name="_Toc534724956"/>
      <w:bookmarkStart w:id="1552" w:name="_Toc534725627"/>
      <w:bookmarkStart w:id="1553" w:name="_Toc534729710"/>
      <w:bookmarkStart w:id="1554" w:name="_Toc534792259"/>
      <w:bookmarkStart w:id="1555" w:name="_Toc534792908"/>
      <w:bookmarkStart w:id="1556" w:name="_Toc534793233"/>
      <w:bookmarkStart w:id="1557" w:name="_Toc534793991"/>
      <w:bookmarkStart w:id="1558" w:name="_Toc534794086"/>
      <w:bookmarkStart w:id="1559" w:name="_Toc534794183"/>
      <w:bookmarkStart w:id="1560" w:name="_Toc534796815"/>
      <w:bookmarkStart w:id="1561" w:name="_Toc534878071"/>
      <w:bookmarkStart w:id="1562" w:name="_Toc534878165"/>
      <w:bookmarkStart w:id="1563" w:name="_Toc534880503"/>
      <w:bookmarkStart w:id="1564" w:name="_Toc534895235"/>
      <w:bookmarkStart w:id="1565" w:name="_Toc534895952"/>
      <w:bookmarkStart w:id="1566" w:name="_Toc534896506"/>
      <w:bookmarkStart w:id="1567" w:name="_Toc534896899"/>
      <w:bookmarkStart w:id="1568" w:name="_Toc534983295"/>
      <w:bookmarkStart w:id="1569" w:name="_Toc534984829"/>
      <w:bookmarkStart w:id="1570" w:name="_Toc535242921"/>
      <w:bookmarkStart w:id="1571" w:name="_Toc535243273"/>
      <w:bookmarkStart w:id="1572" w:name="_Toc535245056"/>
      <w:bookmarkStart w:id="1573" w:name="_Toc535248180"/>
      <w:bookmarkStart w:id="1574" w:name="_Toc535248597"/>
      <w:bookmarkStart w:id="1575" w:name="_Toc535250076"/>
      <w:bookmarkStart w:id="1576" w:name="_Toc535251256"/>
      <w:bookmarkStart w:id="1577" w:name="_Toc535251797"/>
      <w:bookmarkStart w:id="1578" w:name="_Toc535252151"/>
      <w:bookmarkStart w:id="1579" w:name="_Toc535346219"/>
      <w:bookmarkStart w:id="1580" w:name="_Toc535418746"/>
      <w:bookmarkStart w:id="1581" w:name="_Toc535505048"/>
      <w:bookmarkStart w:id="1582" w:name="_Toc535509368"/>
      <w:bookmarkStart w:id="1583" w:name="_Toc535510061"/>
      <w:bookmarkStart w:id="1584" w:name="_Toc535512814"/>
      <w:bookmarkStart w:id="1585" w:name="_Toc535512903"/>
      <w:bookmarkStart w:id="1586" w:name="_Toc535527927"/>
      <w:bookmarkStart w:id="1587" w:name="_Toc535536132"/>
      <w:bookmarkStart w:id="1588" w:name="_Toc535575125"/>
      <w:bookmarkStart w:id="1589" w:name="_Toc535587583"/>
      <w:bookmarkStart w:id="1590" w:name="_Toc535587840"/>
      <w:bookmarkStart w:id="1591" w:name="_Toc535588525"/>
      <w:bookmarkStart w:id="1592" w:name="_Toc535589752"/>
      <w:bookmarkStart w:id="1593" w:name="_Toc535590216"/>
      <w:bookmarkStart w:id="1594" w:name="_Toc535594646"/>
      <w:bookmarkStart w:id="1595" w:name="_Toc535832327"/>
      <w:bookmarkStart w:id="1596" w:name="_Toc535834263"/>
      <w:bookmarkStart w:id="1597" w:name="_Toc535846099"/>
      <w:bookmarkStart w:id="1598" w:name="_Toc535846291"/>
      <w:bookmarkStart w:id="1599" w:name="_Toc535853015"/>
      <w:bookmarkStart w:id="1600" w:name="_Toc535853262"/>
      <w:bookmarkStart w:id="1601" w:name="_Toc535854156"/>
      <w:bookmarkStart w:id="1602" w:name="_Toc535854682"/>
      <w:bookmarkStart w:id="1603" w:name="_Toc535918646"/>
      <w:bookmarkStart w:id="1604" w:name="_Toc535932509"/>
      <w:bookmarkStart w:id="1605" w:name="_Toc535932601"/>
      <w:bookmarkStart w:id="1606" w:name="_Toc535933432"/>
      <w:bookmarkStart w:id="1607" w:name="_Toc535934324"/>
      <w:bookmarkStart w:id="1608" w:name="_Toc535935075"/>
      <w:bookmarkStart w:id="1609" w:name="_Toc535935851"/>
      <w:bookmarkStart w:id="1610" w:name="_Toc535938386"/>
      <w:bookmarkStart w:id="1611" w:name="_Toc535938735"/>
      <w:bookmarkStart w:id="1612" w:name="_Toc535942421"/>
      <w:bookmarkStart w:id="1613" w:name="_Toc535942658"/>
      <w:bookmarkStart w:id="1614" w:name="_Toc535942880"/>
      <w:bookmarkStart w:id="1615" w:name="_Toc535942976"/>
      <w:bookmarkStart w:id="1616" w:name="_Toc535943072"/>
      <w:bookmarkStart w:id="1617" w:name="_Toc535947821"/>
      <w:bookmarkStart w:id="1618" w:name="_Toc536006875"/>
      <w:bookmarkStart w:id="1619" w:name="_Toc536110506"/>
      <w:bookmarkStart w:id="1620" w:name="_Toc536110882"/>
      <w:bookmarkStart w:id="1621" w:name="_Toc536112101"/>
      <w:bookmarkStart w:id="1622" w:name="_Toc536112421"/>
      <w:bookmarkStart w:id="1623" w:name="_Toc536113306"/>
      <w:bookmarkStart w:id="1624" w:name="_Toc536113518"/>
      <w:bookmarkStart w:id="1625" w:name="_Toc536113730"/>
      <w:bookmarkStart w:id="1626" w:name="_Toc536115029"/>
      <w:bookmarkStart w:id="1627" w:name="_Toc536115299"/>
      <w:bookmarkStart w:id="1628" w:name="_Toc536117489"/>
      <w:bookmarkStart w:id="1629" w:name="_Toc536117704"/>
      <w:bookmarkStart w:id="1630" w:name="_Toc536118725"/>
      <w:bookmarkStart w:id="1631" w:name="_Toc536120017"/>
      <w:bookmarkStart w:id="1632" w:name="_Toc536120233"/>
      <w:bookmarkStart w:id="1633" w:name="_Toc536127295"/>
      <w:bookmarkStart w:id="1634" w:name="_Toc536127512"/>
      <w:bookmarkStart w:id="1635" w:name="_Toc536128296"/>
      <w:bookmarkStart w:id="1636" w:name="_Toc536129419"/>
      <w:bookmarkStart w:id="1637" w:name="_Toc536129637"/>
      <w:bookmarkStart w:id="1638" w:name="_Toc536129858"/>
      <w:bookmarkStart w:id="1639" w:name="_Toc536130081"/>
      <w:bookmarkStart w:id="1640" w:name="_Toc536130307"/>
      <w:bookmarkStart w:id="1641" w:name="_Toc536130543"/>
      <w:bookmarkStart w:id="1642" w:name="_Toc536131237"/>
      <w:bookmarkStart w:id="1643" w:name="_Toc536131498"/>
      <w:bookmarkStart w:id="1644" w:name="_Toc536199911"/>
      <w:bookmarkStart w:id="1645" w:name="_Toc536200158"/>
      <w:bookmarkStart w:id="1646" w:name="_Toc536200653"/>
      <w:bookmarkStart w:id="1647" w:name="_Toc536200901"/>
      <w:bookmarkStart w:id="1648" w:name="_Toc536201148"/>
      <w:bookmarkStart w:id="1649" w:name="_Toc536201395"/>
      <w:bookmarkStart w:id="1650" w:name="_Toc536202310"/>
      <w:bookmarkStart w:id="1651" w:name="_Toc536203681"/>
      <w:bookmarkStart w:id="1652" w:name="_Toc536203927"/>
      <w:bookmarkStart w:id="1653" w:name="_Toc536204173"/>
      <w:bookmarkStart w:id="1654" w:name="_Toc536539321"/>
      <w:bookmarkStart w:id="1655" w:name="_Toc536539574"/>
      <w:bookmarkStart w:id="1656" w:name="_Toc536543350"/>
      <w:bookmarkStart w:id="1657" w:name="_Toc536543604"/>
      <w:bookmarkStart w:id="1658" w:name="_Toc536544495"/>
      <w:bookmarkStart w:id="1659" w:name="_Toc536545435"/>
      <w:bookmarkStart w:id="1660" w:name="_Toc536546586"/>
      <w:bookmarkStart w:id="1661" w:name="_Toc536626882"/>
      <w:bookmarkStart w:id="1662" w:name="_Toc536725961"/>
      <w:bookmarkStart w:id="1663" w:name="_Toc536741057"/>
      <w:bookmarkStart w:id="1664" w:name="_Toc536741314"/>
      <w:bookmarkStart w:id="1665" w:name="_Toc536741570"/>
      <w:bookmarkStart w:id="1666" w:name="_Toc536784629"/>
      <w:bookmarkStart w:id="1667" w:name="_Toc536797524"/>
      <w:bookmarkStart w:id="1668" w:name="_Toc536797787"/>
      <w:bookmarkStart w:id="1669" w:name="_Toc536798184"/>
      <w:bookmarkStart w:id="1670" w:name="_Toc536798439"/>
      <w:bookmarkStart w:id="1671" w:name="_Toc536798694"/>
      <w:bookmarkStart w:id="1672" w:name="_Toc536800397"/>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673" w:name="_Toc533768835"/>
      <w:bookmarkStart w:id="1674" w:name="_Toc533769134"/>
      <w:bookmarkStart w:id="1675" w:name="_Toc533769306"/>
      <w:bookmarkStart w:id="1676" w:name="_Toc533769358"/>
      <w:bookmarkStart w:id="1677" w:name="_Toc533769757"/>
      <w:bookmarkStart w:id="1678" w:name="_Toc533771818"/>
      <w:bookmarkStart w:id="1679" w:name="_Toc533772306"/>
      <w:bookmarkStart w:id="1680" w:name="_Toc533774378"/>
      <w:bookmarkStart w:id="1681" w:name="_Toc533775570"/>
      <w:bookmarkStart w:id="1682" w:name="_Toc533776214"/>
      <w:bookmarkStart w:id="1683" w:name="_Toc533776341"/>
      <w:bookmarkStart w:id="1684" w:name="_Toc533777566"/>
      <w:bookmarkStart w:id="1685" w:name="_Toc534279474"/>
      <w:bookmarkStart w:id="1686" w:name="_Toc534279572"/>
      <w:bookmarkStart w:id="1687" w:name="_Toc534279650"/>
      <w:bookmarkStart w:id="1688" w:name="_Toc534290946"/>
      <w:bookmarkStart w:id="1689" w:name="_Toc534293228"/>
      <w:bookmarkStart w:id="1690" w:name="_Toc534293512"/>
      <w:bookmarkStart w:id="1691" w:name="_Toc534293590"/>
      <w:bookmarkStart w:id="1692" w:name="_Toc534387889"/>
      <w:bookmarkStart w:id="1693" w:name="_Toc534410860"/>
      <w:bookmarkStart w:id="1694" w:name="_Toc534620774"/>
      <w:bookmarkStart w:id="1695" w:name="_Toc534621260"/>
      <w:bookmarkStart w:id="1696" w:name="_Toc534621365"/>
      <w:bookmarkStart w:id="1697" w:name="_Toc534621472"/>
      <w:bookmarkStart w:id="1698" w:name="_Toc534625131"/>
      <w:bookmarkStart w:id="1699" w:name="_Toc534631431"/>
      <w:bookmarkStart w:id="1700" w:name="_Toc534631531"/>
      <w:bookmarkStart w:id="1701" w:name="_Toc534631884"/>
      <w:bookmarkStart w:id="1702" w:name="_Toc534632117"/>
      <w:bookmarkStart w:id="1703" w:name="_Toc534632329"/>
      <w:bookmarkStart w:id="1704" w:name="_Toc534632451"/>
      <w:bookmarkStart w:id="1705" w:name="_Toc534632550"/>
      <w:bookmarkStart w:id="1706" w:name="_Toc534633843"/>
      <w:bookmarkStart w:id="1707" w:name="_Toc534634187"/>
      <w:bookmarkStart w:id="1708" w:name="_Toc534634591"/>
      <w:bookmarkStart w:id="1709" w:name="_Toc534634966"/>
      <w:bookmarkStart w:id="1710" w:name="_Toc534635066"/>
      <w:bookmarkStart w:id="1711" w:name="_Toc534635166"/>
      <w:bookmarkStart w:id="1712" w:name="_Toc534635266"/>
      <w:bookmarkStart w:id="1713" w:name="_Toc534635366"/>
      <w:bookmarkStart w:id="1714" w:name="_Toc534635487"/>
      <w:bookmarkStart w:id="1715" w:name="_Toc534635586"/>
      <w:bookmarkStart w:id="1716" w:name="_Toc534636636"/>
      <w:bookmarkStart w:id="1717" w:name="_Toc534638264"/>
      <w:bookmarkStart w:id="1718" w:name="_Toc534638350"/>
      <w:bookmarkStart w:id="1719" w:name="_Toc534638717"/>
      <w:bookmarkStart w:id="1720" w:name="_Toc534640572"/>
      <w:bookmarkStart w:id="1721" w:name="_Toc534650382"/>
      <w:bookmarkStart w:id="1722" w:name="_Toc534707658"/>
      <w:bookmarkStart w:id="1723" w:name="_Toc534719963"/>
      <w:bookmarkStart w:id="1724" w:name="_Toc534720646"/>
      <w:bookmarkStart w:id="1725" w:name="_Toc534721418"/>
      <w:bookmarkStart w:id="1726" w:name="_Toc534723196"/>
      <w:bookmarkStart w:id="1727" w:name="_Toc534724108"/>
      <w:bookmarkStart w:id="1728" w:name="_Toc534724653"/>
      <w:bookmarkStart w:id="1729" w:name="_Toc534724957"/>
      <w:bookmarkStart w:id="1730" w:name="_Toc534725628"/>
      <w:bookmarkStart w:id="1731" w:name="_Toc534729711"/>
      <w:bookmarkStart w:id="1732" w:name="_Toc534792260"/>
      <w:bookmarkStart w:id="1733" w:name="_Toc534792909"/>
      <w:bookmarkStart w:id="1734" w:name="_Toc534793234"/>
      <w:bookmarkStart w:id="1735" w:name="_Toc534793992"/>
      <w:bookmarkStart w:id="1736" w:name="_Toc534794087"/>
      <w:bookmarkStart w:id="1737" w:name="_Toc534794184"/>
      <w:bookmarkStart w:id="1738" w:name="_Toc534796816"/>
      <w:bookmarkStart w:id="1739" w:name="_Toc534878072"/>
      <w:bookmarkStart w:id="1740" w:name="_Toc534878166"/>
      <w:bookmarkStart w:id="1741" w:name="_Toc534880504"/>
      <w:bookmarkStart w:id="1742" w:name="_Toc534895236"/>
      <w:bookmarkStart w:id="1743" w:name="_Toc534895953"/>
      <w:bookmarkStart w:id="1744" w:name="_Toc534896507"/>
      <w:bookmarkStart w:id="1745" w:name="_Toc534896900"/>
      <w:bookmarkStart w:id="1746" w:name="_Toc534983296"/>
      <w:bookmarkStart w:id="1747" w:name="_Toc534984830"/>
      <w:bookmarkStart w:id="1748" w:name="_Toc535242922"/>
      <w:bookmarkStart w:id="1749" w:name="_Toc535243274"/>
      <w:bookmarkStart w:id="1750" w:name="_Toc535245057"/>
      <w:bookmarkStart w:id="1751" w:name="_Toc535248181"/>
      <w:bookmarkStart w:id="1752" w:name="_Toc535248598"/>
      <w:bookmarkStart w:id="1753" w:name="_Toc535250077"/>
      <w:bookmarkStart w:id="1754" w:name="_Toc535251257"/>
      <w:bookmarkStart w:id="1755" w:name="_Toc535251798"/>
      <w:bookmarkStart w:id="1756" w:name="_Toc535252152"/>
      <w:bookmarkStart w:id="1757" w:name="_Toc535346220"/>
      <w:bookmarkStart w:id="1758" w:name="_Toc535418747"/>
      <w:bookmarkStart w:id="1759" w:name="_Toc535505049"/>
      <w:bookmarkStart w:id="1760" w:name="_Toc535509369"/>
      <w:bookmarkStart w:id="1761" w:name="_Toc535510062"/>
      <w:bookmarkStart w:id="1762" w:name="_Toc535512815"/>
      <w:bookmarkStart w:id="1763" w:name="_Toc535512904"/>
      <w:bookmarkStart w:id="1764" w:name="_Toc535527928"/>
      <w:bookmarkStart w:id="1765" w:name="_Toc535536133"/>
      <w:bookmarkStart w:id="1766" w:name="_Toc535575126"/>
      <w:bookmarkStart w:id="1767" w:name="_Toc535587584"/>
      <w:bookmarkStart w:id="1768" w:name="_Toc535587841"/>
      <w:bookmarkStart w:id="1769" w:name="_Toc535588526"/>
      <w:bookmarkStart w:id="1770" w:name="_Toc535589753"/>
      <w:bookmarkStart w:id="1771" w:name="_Toc535590217"/>
      <w:bookmarkStart w:id="1772" w:name="_Toc535594647"/>
      <w:bookmarkStart w:id="1773" w:name="_Toc535832328"/>
      <w:bookmarkStart w:id="1774" w:name="_Toc535834264"/>
      <w:bookmarkStart w:id="1775" w:name="_Toc535846100"/>
      <w:bookmarkStart w:id="1776" w:name="_Toc535846292"/>
      <w:bookmarkStart w:id="1777" w:name="_Toc535853016"/>
      <w:bookmarkStart w:id="1778" w:name="_Toc535853263"/>
      <w:bookmarkStart w:id="1779" w:name="_Toc535854157"/>
      <w:bookmarkStart w:id="1780" w:name="_Toc535854683"/>
      <w:bookmarkStart w:id="1781" w:name="_Toc535918647"/>
      <w:bookmarkStart w:id="1782" w:name="_Toc535932510"/>
      <w:bookmarkStart w:id="1783" w:name="_Toc535932602"/>
      <w:bookmarkStart w:id="1784" w:name="_Toc535933433"/>
      <w:bookmarkStart w:id="1785" w:name="_Toc535934325"/>
      <w:bookmarkStart w:id="1786" w:name="_Toc535935076"/>
      <w:bookmarkStart w:id="1787" w:name="_Toc535935852"/>
      <w:bookmarkStart w:id="1788" w:name="_Toc535938387"/>
      <w:bookmarkStart w:id="1789" w:name="_Toc535938736"/>
      <w:bookmarkStart w:id="1790" w:name="_Toc535942422"/>
      <w:bookmarkStart w:id="1791" w:name="_Toc535942659"/>
      <w:bookmarkStart w:id="1792" w:name="_Toc535942881"/>
      <w:bookmarkStart w:id="1793" w:name="_Toc535942977"/>
      <w:bookmarkStart w:id="1794" w:name="_Toc535943073"/>
      <w:bookmarkStart w:id="1795" w:name="_Toc535947822"/>
      <w:bookmarkStart w:id="1796" w:name="_Toc536006876"/>
      <w:bookmarkStart w:id="1797" w:name="_Toc536110507"/>
      <w:bookmarkStart w:id="1798" w:name="_Toc536110883"/>
      <w:bookmarkStart w:id="1799" w:name="_Toc536112102"/>
      <w:bookmarkStart w:id="1800" w:name="_Toc536112422"/>
      <w:bookmarkStart w:id="1801" w:name="_Toc536113307"/>
      <w:bookmarkStart w:id="1802" w:name="_Toc536113519"/>
      <w:bookmarkStart w:id="1803" w:name="_Toc536113731"/>
      <w:bookmarkStart w:id="1804" w:name="_Toc536115030"/>
      <w:bookmarkStart w:id="1805" w:name="_Toc536115300"/>
      <w:bookmarkStart w:id="1806" w:name="_Toc536117490"/>
      <w:bookmarkStart w:id="1807" w:name="_Toc536117705"/>
      <w:bookmarkStart w:id="1808" w:name="_Toc536118726"/>
      <w:bookmarkStart w:id="1809" w:name="_Toc536120018"/>
      <w:bookmarkStart w:id="1810" w:name="_Toc536120234"/>
      <w:bookmarkStart w:id="1811" w:name="_Toc536127296"/>
      <w:bookmarkStart w:id="1812" w:name="_Toc536127513"/>
      <w:bookmarkStart w:id="1813" w:name="_Toc536128297"/>
      <w:bookmarkStart w:id="1814" w:name="_Toc536129420"/>
      <w:bookmarkStart w:id="1815" w:name="_Toc536129638"/>
      <w:bookmarkStart w:id="1816" w:name="_Toc536129859"/>
      <w:bookmarkStart w:id="1817" w:name="_Toc536130082"/>
      <w:bookmarkStart w:id="1818" w:name="_Toc536130308"/>
      <w:bookmarkStart w:id="1819" w:name="_Toc536130544"/>
      <w:bookmarkStart w:id="1820" w:name="_Toc536131238"/>
      <w:bookmarkStart w:id="1821" w:name="_Toc536131499"/>
      <w:bookmarkStart w:id="1822" w:name="_Toc536199912"/>
      <w:bookmarkStart w:id="1823" w:name="_Toc536200159"/>
      <w:bookmarkStart w:id="1824" w:name="_Toc536200654"/>
      <w:bookmarkStart w:id="1825" w:name="_Toc536200902"/>
      <w:bookmarkStart w:id="1826" w:name="_Toc536201149"/>
      <w:bookmarkStart w:id="1827" w:name="_Toc536201396"/>
      <w:bookmarkStart w:id="1828" w:name="_Toc536202311"/>
      <w:bookmarkStart w:id="1829" w:name="_Toc536203682"/>
      <w:bookmarkStart w:id="1830" w:name="_Toc536203928"/>
      <w:bookmarkStart w:id="1831" w:name="_Toc536204174"/>
      <w:bookmarkStart w:id="1832" w:name="_Toc536539322"/>
      <w:bookmarkStart w:id="1833" w:name="_Toc536539575"/>
      <w:bookmarkStart w:id="1834" w:name="_Toc536543351"/>
      <w:bookmarkStart w:id="1835" w:name="_Toc536543605"/>
      <w:bookmarkStart w:id="1836" w:name="_Toc536544496"/>
      <w:bookmarkStart w:id="1837" w:name="_Toc536545436"/>
      <w:bookmarkStart w:id="1838" w:name="_Toc536546587"/>
      <w:bookmarkStart w:id="1839" w:name="_Toc536626883"/>
      <w:bookmarkStart w:id="1840" w:name="_Toc536725962"/>
      <w:bookmarkStart w:id="1841" w:name="_Toc536741058"/>
      <w:bookmarkStart w:id="1842" w:name="_Toc536741315"/>
      <w:bookmarkStart w:id="1843" w:name="_Toc536741571"/>
      <w:bookmarkStart w:id="1844" w:name="_Toc536784630"/>
      <w:bookmarkStart w:id="1845" w:name="_Toc536797525"/>
      <w:bookmarkStart w:id="1846" w:name="_Toc536797788"/>
      <w:bookmarkStart w:id="1847" w:name="_Toc536798185"/>
      <w:bookmarkStart w:id="1848" w:name="_Toc536798440"/>
      <w:bookmarkStart w:id="1849" w:name="_Toc536798695"/>
      <w:bookmarkStart w:id="1850" w:name="_Toc536800398"/>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851" w:name="_Toc533768836"/>
      <w:bookmarkStart w:id="1852" w:name="_Toc533769135"/>
      <w:bookmarkStart w:id="1853" w:name="_Toc533769307"/>
      <w:bookmarkStart w:id="1854" w:name="_Toc533769359"/>
      <w:bookmarkStart w:id="1855" w:name="_Toc533769758"/>
      <w:bookmarkStart w:id="1856" w:name="_Toc533771819"/>
      <w:bookmarkStart w:id="1857" w:name="_Toc533772307"/>
      <w:bookmarkStart w:id="1858" w:name="_Toc533774379"/>
      <w:bookmarkStart w:id="1859" w:name="_Toc533775571"/>
      <w:bookmarkStart w:id="1860" w:name="_Toc533776215"/>
      <w:bookmarkStart w:id="1861" w:name="_Toc533776342"/>
      <w:bookmarkStart w:id="1862" w:name="_Toc533777567"/>
      <w:bookmarkStart w:id="1863" w:name="_Toc534279475"/>
      <w:bookmarkStart w:id="1864" w:name="_Toc534279573"/>
      <w:bookmarkStart w:id="1865" w:name="_Toc534279651"/>
      <w:bookmarkStart w:id="1866" w:name="_Toc534290947"/>
      <w:bookmarkStart w:id="1867" w:name="_Toc534293229"/>
      <w:bookmarkStart w:id="1868" w:name="_Toc534293513"/>
      <w:bookmarkStart w:id="1869" w:name="_Toc534293591"/>
      <w:bookmarkStart w:id="1870" w:name="_Toc534387890"/>
      <w:bookmarkStart w:id="1871" w:name="_Toc534410861"/>
      <w:bookmarkStart w:id="1872" w:name="_Toc534620775"/>
      <w:bookmarkStart w:id="1873" w:name="_Toc534621261"/>
      <w:bookmarkStart w:id="1874" w:name="_Toc534621366"/>
      <w:bookmarkStart w:id="1875" w:name="_Toc534621473"/>
      <w:bookmarkStart w:id="1876" w:name="_Toc534625132"/>
      <w:bookmarkStart w:id="1877" w:name="_Toc534631432"/>
      <w:bookmarkStart w:id="1878" w:name="_Toc534631532"/>
      <w:bookmarkStart w:id="1879" w:name="_Toc534631885"/>
      <w:bookmarkStart w:id="1880" w:name="_Toc534632118"/>
      <w:bookmarkStart w:id="1881" w:name="_Toc534632330"/>
      <w:bookmarkStart w:id="1882" w:name="_Toc534632452"/>
      <w:bookmarkStart w:id="1883" w:name="_Toc534632551"/>
      <w:bookmarkStart w:id="1884" w:name="_Toc534633844"/>
      <w:bookmarkStart w:id="1885" w:name="_Toc534634188"/>
      <w:bookmarkStart w:id="1886" w:name="_Toc534634592"/>
      <w:bookmarkStart w:id="1887" w:name="_Toc534634967"/>
      <w:bookmarkStart w:id="1888" w:name="_Toc534635067"/>
      <w:bookmarkStart w:id="1889" w:name="_Toc534635167"/>
      <w:bookmarkStart w:id="1890" w:name="_Toc534635267"/>
      <w:bookmarkStart w:id="1891" w:name="_Toc534635367"/>
      <w:bookmarkStart w:id="1892" w:name="_Toc534635488"/>
      <w:bookmarkStart w:id="1893" w:name="_Toc534635587"/>
      <w:bookmarkStart w:id="1894" w:name="_Toc534636637"/>
      <w:bookmarkStart w:id="1895" w:name="_Toc534638265"/>
      <w:bookmarkStart w:id="1896" w:name="_Toc534638351"/>
      <w:bookmarkStart w:id="1897" w:name="_Toc534638718"/>
      <w:bookmarkStart w:id="1898" w:name="_Toc534640573"/>
      <w:bookmarkStart w:id="1899" w:name="_Toc534650383"/>
      <w:bookmarkStart w:id="1900" w:name="_Toc534707659"/>
      <w:bookmarkStart w:id="1901" w:name="_Toc534719964"/>
      <w:bookmarkStart w:id="1902" w:name="_Toc534720647"/>
      <w:bookmarkStart w:id="1903" w:name="_Toc534721419"/>
      <w:bookmarkStart w:id="1904" w:name="_Toc534723197"/>
      <w:bookmarkStart w:id="1905" w:name="_Toc534724109"/>
      <w:bookmarkStart w:id="1906" w:name="_Toc534724654"/>
      <w:bookmarkStart w:id="1907" w:name="_Toc534724958"/>
      <w:bookmarkStart w:id="1908" w:name="_Toc534725629"/>
      <w:bookmarkStart w:id="1909" w:name="_Toc534729712"/>
      <w:bookmarkStart w:id="1910" w:name="_Toc534792261"/>
      <w:bookmarkStart w:id="1911" w:name="_Toc534792910"/>
      <w:bookmarkStart w:id="1912" w:name="_Toc534793235"/>
      <w:bookmarkStart w:id="1913" w:name="_Toc534793993"/>
      <w:bookmarkStart w:id="1914" w:name="_Toc534794088"/>
      <w:bookmarkStart w:id="1915" w:name="_Toc534794185"/>
      <w:bookmarkStart w:id="1916" w:name="_Toc534796817"/>
      <w:bookmarkStart w:id="1917" w:name="_Toc534878073"/>
      <w:bookmarkStart w:id="1918" w:name="_Toc534878167"/>
      <w:bookmarkStart w:id="1919" w:name="_Toc534880505"/>
      <w:bookmarkStart w:id="1920" w:name="_Toc534895237"/>
      <w:bookmarkStart w:id="1921" w:name="_Toc534895954"/>
      <w:bookmarkStart w:id="1922" w:name="_Toc534896508"/>
      <w:bookmarkStart w:id="1923" w:name="_Toc534896901"/>
      <w:bookmarkStart w:id="1924" w:name="_Toc534983297"/>
      <w:bookmarkStart w:id="1925" w:name="_Toc534984831"/>
      <w:bookmarkStart w:id="1926" w:name="_Toc535242923"/>
      <w:bookmarkStart w:id="1927" w:name="_Toc535243275"/>
      <w:bookmarkStart w:id="1928" w:name="_Toc535245058"/>
      <w:bookmarkStart w:id="1929" w:name="_Toc535248182"/>
      <w:bookmarkStart w:id="1930" w:name="_Toc535248599"/>
      <w:bookmarkStart w:id="1931" w:name="_Toc535250078"/>
      <w:bookmarkStart w:id="1932" w:name="_Toc535251258"/>
      <w:bookmarkStart w:id="1933" w:name="_Toc535251799"/>
      <w:bookmarkStart w:id="1934" w:name="_Toc535252153"/>
      <w:bookmarkStart w:id="1935" w:name="_Toc535346221"/>
      <w:bookmarkStart w:id="1936" w:name="_Toc535418748"/>
      <w:bookmarkStart w:id="1937" w:name="_Toc535505050"/>
      <w:bookmarkStart w:id="1938" w:name="_Toc535509370"/>
      <w:bookmarkStart w:id="1939" w:name="_Toc535510063"/>
      <w:bookmarkStart w:id="1940" w:name="_Toc535512816"/>
      <w:bookmarkStart w:id="1941" w:name="_Toc535512905"/>
      <w:bookmarkStart w:id="1942" w:name="_Toc535527929"/>
      <w:bookmarkStart w:id="1943" w:name="_Toc535536134"/>
      <w:bookmarkStart w:id="1944" w:name="_Toc535575127"/>
      <w:bookmarkStart w:id="1945" w:name="_Toc535587585"/>
      <w:bookmarkStart w:id="1946" w:name="_Toc535587842"/>
      <w:bookmarkStart w:id="1947" w:name="_Toc535588527"/>
      <w:bookmarkStart w:id="1948" w:name="_Toc535589754"/>
      <w:bookmarkStart w:id="1949" w:name="_Toc535590218"/>
      <w:bookmarkStart w:id="1950" w:name="_Toc535594648"/>
      <w:bookmarkStart w:id="1951" w:name="_Toc535832329"/>
      <w:bookmarkStart w:id="1952" w:name="_Toc535834265"/>
      <w:bookmarkStart w:id="1953" w:name="_Toc535846101"/>
      <w:bookmarkStart w:id="1954" w:name="_Toc535846293"/>
      <w:bookmarkStart w:id="1955" w:name="_Toc535853017"/>
      <w:bookmarkStart w:id="1956" w:name="_Toc535853264"/>
      <w:bookmarkStart w:id="1957" w:name="_Toc535854158"/>
      <w:bookmarkStart w:id="1958" w:name="_Toc535854684"/>
      <w:bookmarkStart w:id="1959" w:name="_Toc535918648"/>
      <w:bookmarkStart w:id="1960" w:name="_Toc535932511"/>
      <w:bookmarkStart w:id="1961" w:name="_Toc535932603"/>
      <w:bookmarkStart w:id="1962" w:name="_Toc535933434"/>
      <w:bookmarkStart w:id="1963" w:name="_Toc535934326"/>
      <w:bookmarkStart w:id="1964" w:name="_Toc535935077"/>
      <w:bookmarkStart w:id="1965" w:name="_Toc535935853"/>
      <w:bookmarkStart w:id="1966" w:name="_Toc535938388"/>
      <w:bookmarkStart w:id="1967" w:name="_Toc535938737"/>
      <w:bookmarkStart w:id="1968" w:name="_Toc535942423"/>
      <w:bookmarkStart w:id="1969" w:name="_Toc535942660"/>
      <w:bookmarkStart w:id="1970" w:name="_Toc535942882"/>
      <w:bookmarkStart w:id="1971" w:name="_Toc535942978"/>
      <w:bookmarkStart w:id="1972" w:name="_Toc535943074"/>
      <w:bookmarkStart w:id="1973" w:name="_Toc535947823"/>
      <w:bookmarkStart w:id="1974" w:name="_Toc536006877"/>
      <w:bookmarkStart w:id="1975" w:name="_Toc536110508"/>
      <w:bookmarkStart w:id="1976" w:name="_Toc536110884"/>
      <w:bookmarkStart w:id="1977" w:name="_Toc536112103"/>
      <w:bookmarkStart w:id="1978" w:name="_Toc536112423"/>
      <w:bookmarkStart w:id="1979" w:name="_Toc536113308"/>
      <w:bookmarkStart w:id="1980" w:name="_Toc536113520"/>
      <w:bookmarkStart w:id="1981" w:name="_Toc536113732"/>
      <w:bookmarkStart w:id="1982" w:name="_Toc536115031"/>
      <w:bookmarkStart w:id="1983" w:name="_Toc536115301"/>
      <w:bookmarkStart w:id="1984" w:name="_Toc536117491"/>
      <w:bookmarkStart w:id="1985" w:name="_Toc536117706"/>
      <w:bookmarkStart w:id="1986" w:name="_Toc536118727"/>
      <w:bookmarkStart w:id="1987" w:name="_Toc536120019"/>
      <w:bookmarkStart w:id="1988" w:name="_Toc536120235"/>
      <w:bookmarkStart w:id="1989" w:name="_Toc536127297"/>
      <w:bookmarkStart w:id="1990" w:name="_Toc536127514"/>
      <w:bookmarkStart w:id="1991" w:name="_Toc536128298"/>
      <w:bookmarkStart w:id="1992" w:name="_Toc536129421"/>
      <w:bookmarkStart w:id="1993" w:name="_Toc536129639"/>
      <w:bookmarkStart w:id="1994" w:name="_Toc536129860"/>
      <w:bookmarkStart w:id="1995" w:name="_Toc536130083"/>
      <w:bookmarkStart w:id="1996" w:name="_Toc536130309"/>
      <w:bookmarkStart w:id="1997" w:name="_Toc536130545"/>
      <w:bookmarkStart w:id="1998" w:name="_Toc536131239"/>
      <w:bookmarkStart w:id="1999" w:name="_Toc536131500"/>
      <w:bookmarkStart w:id="2000" w:name="_Toc536199913"/>
      <w:bookmarkStart w:id="2001" w:name="_Toc536200160"/>
      <w:bookmarkStart w:id="2002" w:name="_Toc536200655"/>
      <w:bookmarkStart w:id="2003" w:name="_Toc536200903"/>
      <w:bookmarkStart w:id="2004" w:name="_Toc536201150"/>
      <w:bookmarkStart w:id="2005" w:name="_Toc536201397"/>
      <w:bookmarkStart w:id="2006" w:name="_Toc536202312"/>
      <w:bookmarkStart w:id="2007" w:name="_Toc536203683"/>
      <w:bookmarkStart w:id="2008" w:name="_Toc536203929"/>
      <w:bookmarkStart w:id="2009" w:name="_Toc536204175"/>
      <w:bookmarkStart w:id="2010" w:name="_Toc536539323"/>
      <w:bookmarkStart w:id="2011" w:name="_Toc536539576"/>
      <w:bookmarkStart w:id="2012" w:name="_Toc536543352"/>
      <w:bookmarkStart w:id="2013" w:name="_Toc536543606"/>
      <w:bookmarkStart w:id="2014" w:name="_Toc536544497"/>
      <w:bookmarkStart w:id="2015" w:name="_Toc536545437"/>
      <w:bookmarkStart w:id="2016" w:name="_Toc536546588"/>
      <w:bookmarkStart w:id="2017" w:name="_Toc536626884"/>
      <w:bookmarkStart w:id="2018" w:name="_Toc536725963"/>
      <w:bookmarkStart w:id="2019" w:name="_Toc536741059"/>
      <w:bookmarkStart w:id="2020" w:name="_Toc536741316"/>
      <w:bookmarkStart w:id="2021" w:name="_Toc536741572"/>
      <w:bookmarkStart w:id="2022" w:name="_Toc536784631"/>
      <w:bookmarkStart w:id="2023" w:name="_Toc536797526"/>
      <w:bookmarkStart w:id="2024" w:name="_Toc536797789"/>
      <w:bookmarkStart w:id="2025" w:name="_Toc536798186"/>
      <w:bookmarkStart w:id="2026" w:name="_Toc536798441"/>
      <w:bookmarkStart w:id="2027" w:name="_Toc536798696"/>
      <w:bookmarkStart w:id="2028" w:name="_Toc536800399"/>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029" w:name="_Toc533768837"/>
      <w:bookmarkStart w:id="2030" w:name="_Toc533769136"/>
      <w:bookmarkStart w:id="2031" w:name="_Toc533769308"/>
      <w:bookmarkStart w:id="2032" w:name="_Toc533769360"/>
      <w:bookmarkStart w:id="2033" w:name="_Toc533769759"/>
      <w:bookmarkStart w:id="2034" w:name="_Toc533771820"/>
      <w:bookmarkStart w:id="2035" w:name="_Toc533772308"/>
      <w:bookmarkStart w:id="2036" w:name="_Toc533774380"/>
      <w:bookmarkStart w:id="2037" w:name="_Toc533775572"/>
      <w:bookmarkStart w:id="2038" w:name="_Toc533776216"/>
      <w:bookmarkStart w:id="2039" w:name="_Toc533776343"/>
      <w:bookmarkStart w:id="2040" w:name="_Toc533777568"/>
      <w:bookmarkStart w:id="2041" w:name="_Toc534279476"/>
      <w:bookmarkStart w:id="2042" w:name="_Toc534279574"/>
      <w:bookmarkStart w:id="2043" w:name="_Toc534279652"/>
      <w:bookmarkStart w:id="2044" w:name="_Toc534290948"/>
      <w:bookmarkStart w:id="2045" w:name="_Toc534293230"/>
      <w:bookmarkStart w:id="2046" w:name="_Toc534293514"/>
      <w:bookmarkStart w:id="2047" w:name="_Toc534293592"/>
      <w:bookmarkStart w:id="2048" w:name="_Toc534387891"/>
      <w:bookmarkStart w:id="2049" w:name="_Toc534410862"/>
      <w:bookmarkStart w:id="2050" w:name="_Toc534620776"/>
      <w:bookmarkStart w:id="2051" w:name="_Toc534621262"/>
      <w:bookmarkStart w:id="2052" w:name="_Toc534621367"/>
      <w:bookmarkStart w:id="2053" w:name="_Toc534621474"/>
      <w:bookmarkStart w:id="2054" w:name="_Toc534625133"/>
      <w:bookmarkStart w:id="2055" w:name="_Toc534631433"/>
      <w:bookmarkStart w:id="2056" w:name="_Toc534631533"/>
      <w:bookmarkStart w:id="2057" w:name="_Toc534631886"/>
      <w:bookmarkStart w:id="2058" w:name="_Toc534632119"/>
      <w:bookmarkStart w:id="2059" w:name="_Toc534632331"/>
      <w:bookmarkStart w:id="2060" w:name="_Toc534632453"/>
      <w:bookmarkStart w:id="2061" w:name="_Toc534632552"/>
      <w:bookmarkStart w:id="2062" w:name="_Toc534633845"/>
      <w:bookmarkStart w:id="2063" w:name="_Toc534634189"/>
      <w:bookmarkStart w:id="2064" w:name="_Toc534634593"/>
      <w:bookmarkStart w:id="2065" w:name="_Toc534634968"/>
      <w:bookmarkStart w:id="2066" w:name="_Toc534635068"/>
      <w:bookmarkStart w:id="2067" w:name="_Toc534635168"/>
      <w:bookmarkStart w:id="2068" w:name="_Toc534635268"/>
      <w:bookmarkStart w:id="2069" w:name="_Toc534635368"/>
      <w:bookmarkStart w:id="2070" w:name="_Toc534635489"/>
      <w:bookmarkStart w:id="2071" w:name="_Toc534635588"/>
      <w:bookmarkStart w:id="2072" w:name="_Toc534636638"/>
      <w:bookmarkStart w:id="2073" w:name="_Toc534638266"/>
      <w:bookmarkStart w:id="2074" w:name="_Toc534638352"/>
      <w:bookmarkStart w:id="2075" w:name="_Toc534638719"/>
      <w:bookmarkStart w:id="2076" w:name="_Toc534640574"/>
      <w:bookmarkStart w:id="2077" w:name="_Toc534650384"/>
      <w:bookmarkStart w:id="2078" w:name="_Toc534707660"/>
      <w:bookmarkStart w:id="2079" w:name="_Toc534719965"/>
      <w:bookmarkStart w:id="2080" w:name="_Toc534720648"/>
      <w:bookmarkStart w:id="2081" w:name="_Toc534721420"/>
      <w:bookmarkStart w:id="2082" w:name="_Toc534723198"/>
      <w:bookmarkStart w:id="2083" w:name="_Toc534724110"/>
      <w:bookmarkStart w:id="2084" w:name="_Toc534724655"/>
      <w:bookmarkStart w:id="2085" w:name="_Toc534724959"/>
      <w:bookmarkStart w:id="2086" w:name="_Toc534725630"/>
      <w:bookmarkStart w:id="2087" w:name="_Toc534729713"/>
      <w:bookmarkStart w:id="2088" w:name="_Toc534792262"/>
      <w:bookmarkStart w:id="2089" w:name="_Toc534792911"/>
      <w:bookmarkStart w:id="2090" w:name="_Toc534793236"/>
      <w:bookmarkStart w:id="2091" w:name="_Toc534793994"/>
      <w:bookmarkStart w:id="2092" w:name="_Toc534794089"/>
      <w:bookmarkStart w:id="2093" w:name="_Toc534794186"/>
      <w:bookmarkStart w:id="2094" w:name="_Toc534796818"/>
      <w:bookmarkStart w:id="2095" w:name="_Toc534878074"/>
      <w:bookmarkStart w:id="2096" w:name="_Toc534878168"/>
      <w:bookmarkStart w:id="2097" w:name="_Toc534880506"/>
      <w:bookmarkStart w:id="2098" w:name="_Toc534895238"/>
      <w:bookmarkStart w:id="2099" w:name="_Toc534895955"/>
      <w:bookmarkStart w:id="2100" w:name="_Toc534896509"/>
      <w:bookmarkStart w:id="2101" w:name="_Toc534896902"/>
      <w:bookmarkStart w:id="2102" w:name="_Toc534983298"/>
      <w:bookmarkStart w:id="2103" w:name="_Toc534984832"/>
      <w:bookmarkStart w:id="2104" w:name="_Toc535242924"/>
      <w:bookmarkStart w:id="2105" w:name="_Toc535243276"/>
      <w:bookmarkStart w:id="2106" w:name="_Toc535245059"/>
      <w:bookmarkStart w:id="2107" w:name="_Toc535248183"/>
      <w:bookmarkStart w:id="2108" w:name="_Toc535248600"/>
      <w:bookmarkStart w:id="2109" w:name="_Toc535250079"/>
      <w:bookmarkStart w:id="2110" w:name="_Toc535251259"/>
      <w:bookmarkStart w:id="2111" w:name="_Toc535251800"/>
      <w:bookmarkStart w:id="2112" w:name="_Toc535252154"/>
      <w:bookmarkStart w:id="2113" w:name="_Toc535346222"/>
      <w:bookmarkStart w:id="2114" w:name="_Toc535418749"/>
      <w:bookmarkStart w:id="2115" w:name="_Toc535505051"/>
      <w:bookmarkStart w:id="2116" w:name="_Toc535509371"/>
      <w:bookmarkStart w:id="2117" w:name="_Toc535510064"/>
      <w:bookmarkStart w:id="2118" w:name="_Toc535512817"/>
      <w:bookmarkStart w:id="2119" w:name="_Toc535512906"/>
      <w:bookmarkStart w:id="2120" w:name="_Toc535527930"/>
      <w:bookmarkStart w:id="2121" w:name="_Toc535536135"/>
      <w:bookmarkStart w:id="2122" w:name="_Toc535575128"/>
      <w:bookmarkStart w:id="2123" w:name="_Toc535587586"/>
      <w:bookmarkStart w:id="2124" w:name="_Toc535587843"/>
      <w:bookmarkStart w:id="2125" w:name="_Toc535588528"/>
      <w:bookmarkStart w:id="2126" w:name="_Toc535589755"/>
      <w:bookmarkStart w:id="2127" w:name="_Toc535590219"/>
      <w:bookmarkStart w:id="2128" w:name="_Toc535594649"/>
      <w:bookmarkStart w:id="2129" w:name="_Toc535832330"/>
      <w:bookmarkStart w:id="2130" w:name="_Toc535834266"/>
      <w:bookmarkStart w:id="2131" w:name="_Toc535846102"/>
      <w:bookmarkStart w:id="2132" w:name="_Toc535846294"/>
      <w:bookmarkStart w:id="2133" w:name="_Toc535853018"/>
      <w:bookmarkStart w:id="2134" w:name="_Toc535853265"/>
      <w:bookmarkStart w:id="2135" w:name="_Toc535854159"/>
      <w:bookmarkStart w:id="2136" w:name="_Toc535854685"/>
      <w:bookmarkStart w:id="2137" w:name="_Toc535918649"/>
      <w:bookmarkStart w:id="2138" w:name="_Toc535932512"/>
      <w:bookmarkStart w:id="2139" w:name="_Toc535932604"/>
      <w:bookmarkStart w:id="2140" w:name="_Toc535933435"/>
      <w:bookmarkStart w:id="2141" w:name="_Toc535934327"/>
      <w:bookmarkStart w:id="2142" w:name="_Toc535935078"/>
      <w:bookmarkStart w:id="2143" w:name="_Toc535935854"/>
      <w:bookmarkStart w:id="2144" w:name="_Toc535938389"/>
      <w:bookmarkStart w:id="2145" w:name="_Toc535938738"/>
      <w:bookmarkStart w:id="2146" w:name="_Toc535942424"/>
      <w:bookmarkStart w:id="2147" w:name="_Toc535942661"/>
      <w:bookmarkStart w:id="2148" w:name="_Toc535942883"/>
      <w:bookmarkStart w:id="2149" w:name="_Toc535942979"/>
      <w:bookmarkStart w:id="2150" w:name="_Toc535943075"/>
      <w:bookmarkStart w:id="2151" w:name="_Toc535947824"/>
      <w:bookmarkStart w:id="2152" w:name="_Toc536006878"/>
      <w:bookmarkStart w:id="2153" w:name="_Toc536110509"/>
      <w:bookmarkStart w:id="2154" w:name="_Toc536110885"/>
      <w:bookmarkStart w:id="2155" w:name="_Toc536112104"/>
      <w:bookmarkStart w:id="2156" w:name="_Toc536112424"/>
      <w:bookmarkStart w:id="2157" w:name="_Toc536113309"/>
      <w:bookmarkStart w:id="2158" w:name="_Toc536113521"/>
      <w:bookmarkStart w:id="2159" w:name="_Toc536113733"/>
      <w:bookmarkStart w:id="2160" w:name="_Toc536115032"/>
      <w:bookmarkStart w:id="2161" w:name="_Toc536115302"/>
      <w:bookmarkStart w:id="2162" w:name="_Toc536117492"/>
      <w:bookmarkStart w:id="2163" w:name="_Toc536117707"/>
      <w:bookmarkStart w:id="2164" w:name="_Toc536118728"/>
      <w:bookmarkStart w:id="2165" w:name="_Toc536120020"/>
      <w:bookmarkStart w:id="2166" w:name="_Toc536120236"/>
      <w:bookmarkStart w:id="2167" w:name="_Toc536127298"/>
      <w:bookmarkStart w:id="2168" w:name="_Toc536127515"/>
      <w:bookmarkStart w:id="2169" w:name="_Toc536128299"/>
      <w:bookmarkStart w:id="2170" w:name="_Toc536129422"/>
      <w:bookmarkStart w:id="2171" w:name="_Toc536129640"/>
      <w:bookmarkStart w:id="2172" w:name="_Toc536129861"/>
      <w:bookmarkStart w:id="2173" w:name="_Toc536130084"/>
      <w:bookmarkStart w:id="2174" w:name="_Toc536130310"/>
      <w:bookmarkStart w:id="2175" w:name="_Toc536130546"/>
      <w:bookmarkStart w:id="2176" w:name="_Toc536131240"/>
      <w:bookmarkStart w:id="2177" w:name="_Toc536131501"/>
      <w:bookmarkStart w:id="2178" w:name="_Toc536199914"/>
      <w:bookmarkStart w:id="2179" w:name="_Toc536200161"/>
      <w:bookmarkStart w:id="2180" w:name="_Toc536200656"/>
      <w:bookmarkStart w:id="2181" w:name="_Toc536200904"/>
      <w:bookmarkStart w:id="2182" w:name="_Toc536201151"/>
      <w:bookmarkStart w:id="2183" w:name="_Toc536201398"/>
      <w:bookmarkStart w:id="2184" w:name="_Toc536202313"/>
      <w:bookmarkStart w:id="2185" w:name="_Toc536203684"/>
      <w:bookmarkStart w:id="2186" w:name="_Toc536203930"/>
      <w:bookmarkStart w:id="2187" w:name="_Toc536204176"/>
      <w:bookmarkStart w:id="2188" w:name="_Toc536539324"/>
      <w:bookmarkStart w:id="2189" w:name="_Toc536539577"/>
      <w:bookmarkStart w:id="2190" w:name="_Toc536543353"/>
      <w:bookmarkStart w:id="2191" w:name="_Toc536543607"/>
      <w:bookmarkStart w:id="2192" w:name="_Toc536544498"/>
      <w:bookmarkStart w:id="2193" w:name="_Toc536545438"/>
      <w:bookmarkStart w:id="2194" w:name="_Toc536546589"/>
      <w:bookmarkStart w:id="2195" w:name="_Toc536626885"/>
      <w:bookmarkStart w:id="2196" w:name="_Toc536725964"/>
      <w:bookmarkStart w:id="2197" w:name="_Toc536741060"/>
      <w:bookmarkStart w:id="2198" w:name="_Toc536741317"/>
      <w:bookmarkStart w:id="2199" w:name="_Toc536741573"/>
      <w:bookmarkStart w:id="2200" w:name="_Toc536784632"/>
      <w:bookmarkStart w:id="2201" w:name="_Toc536797527"/>
      <w:bookmarkStart w:id="2202" w:name="_Toc536797790"/>
      <w:bookmarkStart w:id="2203" w:name="_Toc536798187"/>
      <w:bookmarkStart w:id="2204" w:name="_Toc536798442"/>
      <w:bookmarkStart w:id="2205" w:name="_Toc536798697"/>
      <w:bookmarkStart w:id="2206" w:name="_Toc536800400"/>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207" w:name="_Toc534793237"/>
      <w:bookmarkStart w:id="2208" w:name="_Toc534793995"/>
      <w:bookmarkStart w:id="2209" w:name="_Toc534794090"/>
      <w:bookmarkStart w:id="2210" w:name="_Toc534794187"/>
      <w:bookmarkStart w:id="2211" w:name="_Toc534796819"/>
      <w:bookmarkStart w:id="2212" w:name="_Toc534878075"/>
      <w:bookmarkStart w:id="2213" w:name="_Toc534878169"/>
      <w:bookmarkStart w:id="2214" w:name="_Toc534880507"/>
      <w:bookmarkStart w:id="2215" w:name="_Toc534895239"/>
      <w:bookmarkStart w:id="2216" w:name="_Toc534895956"/>
      <w:bookmarkStart w:id="2217" w:name="_Toc534896510"/>
      <w:bookmarkStart w:id="2218" w:name="_Toc534896903"/>
      <w:bookmarkStart w:id="2219" w:name="_Toc534983299"/>
      <w:bookmarkStart w:id="2220" w:name="_Toc534984833"/>
      <w:bookmarkStart w:id="2221" w:name="_Toc535242925"/>
      <w:bookmarkStart w:id="2222" w:name="_Toc535243277"/>
      <w:bookmarkStart w:id="2223" w:name="_Toc535245060"/>
      <w:bookmarkStart w:id="2224" w:name="_Toc535248184"/>
      <w:bookmarkStart w:id="2225" w:name="_Toc535248601"/>
      <w:bookmarkStart w:id="2226" w:name="_Toc535250080"/>
      <w:bookmarkStart w:id="2227" w:name="_Toc535251260"/>
      <w:bookmarkStart w:id="2228" w:name="_Toc535251801"/>
      <w:bookmarkStart w:id="2229" w:name="_Toc535252155"/>
      <w:bookmarkStart w:id="2230" w:name="_Toc535346223"/>
      <w:bookmarkStart w:id="2231" w:name="_Toc535418750"/>
      <w:bookmarkStart w:id="2232" w:name="_Toc535505052"/>
      <w:bookmarkStart w:id="2233" w:name="_Toc535509372"/>
      <w:bookmarkStart w:id="2234" w:name="_Toc535510065"/>
      <w:bookmarkStart w:id="2235" w:name="_Toc535512818"/>
      <w:bookmarkStart w:id="2236" w:name="_Toc535512907"/>
      <w:bookmarkStart w:id="2237" w:name="_Toc535527931"/>
      <w:bookmarkStart w:id="2238" w:name="_Toc535536136"/>
      <w:bookmarkStart w:id="2239" w:name="_Toc535575129"/>
      <w:bookmarkStart w:id="2240" w:name="_Toc535587587"/>
      <w:bookmarkStart w:id="2241" w:name="_Toc535587844"/>
      <w:bookmarkStart w:id="2242" w:name="_Toc535588529"/>
      <w:bookmarkStart w:id="2243" w:name="_Toc535589756"/>
      <w:bookmarkStart w:id="2244" w:name="_Toc535590220"/>
      <w:bookmarkStart w:id="2245" w:name="_Toc535594650"/>
      <w:bookmarkStart w:id="2246" w:name="_Toc535832331"/>
      <w:bookmarkStart w:id="2247" w:name="_Toc535834267"/>
      <w:bookmarkStart w:id="2248" w:name="_Toc535846103"/>
      <w:bookmarkStart w:id="2249" w:name="_Toc535846295"/>
      <w:bookmarkStart w:id="2250" w:name="_Toc535853019"/>
      <w:bookmarkStart w:id="2251" w:name="_Toc535853266"/>
      <w:bookmarkStart w:id="2252" w:name="_Toc535854160"/>
      <w:bookmarkStart w:id="2253" w:name="_Toc535854686"/>
      <w:bookmarkStart w:id="2254" w:name="_Toc535918650"/>
      <w:bookmarkStart w:id="2255" w:name="_Toc535932513"/>
      <w:bookmarkStart w:id="2256" w:name="_Toc535932605"/>
      <w:bookmarkStart w:id="2257" w:name="_Toc535933436"/>
      <w:bookmarkStart w:id="2258" w:name="_Toc535934328"/>
      <w:bookmarkStart w:id="2259" w:name="_Toc535935079"/>
      <w:bookmarkStart w:id="2260" w:name="_Toc535935855"/>
      <w:bookmarkStart w:id="2261" w:name="_Toc535938390"/>
      <w:bookmarkStart w:id="2262" w:name="_Toc535938739"/>
      <w:bookmarkStart w:id="2263" w:name="_Toc535942425"/>
      <w:bookmarkStart w:id="2264" w:name="_Toc535942662"/>
      <w:bookmarkStart w:id="2265" w:name="_Toc535942884"/>
      <w:bookmarkStart w:id="2266" w:name="_Toc535942980"/>
      <w:bookmarkStart w:id="2267" w:name="_Toc535943076"/>
      <w:bookmarkStart w:id="2268" w:name="_Toc535947825"/>
      <w:bookmarkStart w:id="2269" w:name="_Toc536006879"/>
      <w:bookmarkStart w:id="2270" w:name="_Toc536110510"/>
      <w:bookmarkStart w:id="2271" w:name="_Toc536110886"/>
      <w:bookmarkStart w:id="2272" w:name="_Toc536112105"/>
      <w:bookmarkStart w:id="2273" w:name="_Toc536112425"/>
      <w:bookmarkStart w:id="2274" w:name="_Toc536113310"/>
      <w:bookmarkStart w:id="2275" w:name="_Toc536113522"/>
      <w:bookmarkStart w:id="2276" w:name="_Toc536113734"/>
      <w:bookmarkStart w:id="2277" w:name="_Toc536115033"/>
      <w:bookmarkStart w:id="2278" w:name="_Toc536115303"/>
      <w:bookmarkStart w:id="2279" w:name="_Toc536117493"/>
      <w:bookmarkStart w:id="2280" w:name="_Toc536117708"/>
      <w:bookmarkStart w:id="2281" w:name="_Toc536118729"/>
      <w:bookmarkStart w:id="2282" w:name="_Toc536120021"/>
      <w:bookmarkStart w:id="2283" w:name="_Toc536120237"/>
      <w:bookmarkStart w:id="2284" w:name="_Toc536127299"/>
      <w:bookmarkStart w:id="2285" w:name="_Toc536127516"/>
      <w:bookmarkStart w:id="2286" w:name="_Toc536128300"/>
      <w:bookmarkStart w:id="2287" w:name="_Toc536129423"/>
      <w:bookmarkStart w:id="2288" w:name="_Toc536129641"/>
      <w:bookmarkStart w:id="2289" w:name="_Toc536129862"/>
      <w:bookmarkStart w:id="2290" w:name="_Toc536130085"/>
      <w:bookmarkStart w:id="2291" w:name="_Toc536130311"/>
      <w:bookmarkStart w:id="2292" w:name="_Toc536130547"/>
      <w:bookmarkStart w:id="2293" w:name="_Toc536131241"/>
      <w:bookmarkStart w:id="2294" w:name="_Toc536131502"/>
      <w:bookmarkStart w:id="2295" w:name="_Toc536199915"/>
      <w:bookmarkStart w:id="2296" w:name="_Toc536200162"/>
      <w:bookmarkStart w:id="2297" w:name="_Toc536200657"/>
      <w:bookmarkStart w:id="2298" w:name="_Toc536200905"/>
      <w:bookmarkStart w:id="2299" w:name="_Toc536201152"/>
      <w:bookmarkStart w:id="2300" w:name="_Toc536201399"/>
      <w:bookmarkStart w:id="2301" w:name="_Toc536202314"/>
      <w:bookmarkStart w:id="2302" w:name="_Toc536203685"/>
      <w:bookmarkStart w:id="2303" w:name="_Toc536203931"/>
      <w:bookmarkStart w:id="2304" w:name="_Toc536204177"/>
      <w:bookmarkStart w:id="2305" w:name="_Toc536539325"/>
      <w:bookmarkStart w:id="2306" w:name="_Toc536539578"/>
      <w:bookmarkStart w:id="2307" w:name="_Toc536543354"/>
      <w:bookmarkStart w:id="2308" w:name="_Toc536543608"/>
      <w:bookmarkStart w:id="2309" w:name="_Toc536544499"/>
      <w:bookmarkStart w:id="2310" w:name="_Toc536545439"/>
      <w:bookmarkStart w:id="2311" w:name="_Toc536546590"/>
      <w:bookmarkStart w:id="2312" w:name="_Toc536626886"/>
      <w:bookmarkStart w:id="2313" w:name="_Toc536725965"/>
      <w:bookmarkStart w:id="2314" w:name="_Toc536741061"/>
      <w:bookmarkStart w:id="2315" w:name="_Toc536741318"/>
      <w:bookmarkStart w:id="2316" w:name="_Toc536741574"/>
      <w:bookmarkStart w:id="2317" w:name="_Toc536784633"/>
      <w:bookmarkStart w:id="2318" w:name="_Toc536797528"/>
      <w:bookmarkStart w:id="2319" w:name="_Toc536797791"/>
      <w:bookmarkStart w:id="2320" w:name="_Toc536798188"/>
      <w:bookmarkStart w:id="2321" w:name="_Toc536798443"/>
      <w:bookmarkStart w:id="2322" w:name="_Toc536798698"/>
      <w:bookmarkStart w:id="2323" w:name="_Toc536800401"/>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14:paraId="1706BCAC" w14:textId="09ADD96C" w:rsidR="008F23B1" w:rsidRDefault="006C2BAC" w:rsidP="00A07716">
      <w:pPr>
        <w:pStyle w:val="Titre2"/>
        <w:spacing w:after="240"/>
        <w:ind w:left="708" w:hanging="578"/>
      </w:pPr>
      <w:bookmarkStart w:id="2324" w:name="_Toc536800402"/>
      <w:r>
        <w:t>M</w:t>
      </w:r>
      <w:r w:rsidR="008F23B1" w:rsidRPr="00170752">
        <w:t>odèle thermomécanique des rotors</w:t>
      </w:r>
      <w:bookmarkEnd w:id="2324"/>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325" w:name="_Ref533769151"/>
      <w:bookmarkStart w:id="2326" w:name="_Toc536112209"/>
      <w:bookmarkStart w:id="2327"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25"/>
      <w:r>
        <w:rPr>
          <w:rFonts w:ascii="Calibri" w:eastAsia="Times New Roman" w:hAnsi="Calibri" w:cs="Times New Roman"/>
          <w:i w:val="0"/>
          <w:iCs w:val="0"/>
          <w:color w:val="auto"/>
          <w:sz w:val="22"/>
          <w:szCs w:val="20"/>
          <w:lang w:eastAsia="fr-FR"/>
        </w:rPr>
        <w:t xml:space="preserve"> : déformation thermique de rotor </w:t>
      </w:r>
      <w:bookmarkEnd w:id="2326"/>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327"/>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2328" w:name="_Toc536800403"/>
      <w:r>
        <w:lastRenderedPageBreak/>
        <w:t>M</w:t>
      </w:r>
      <w:r w:rsidR="008F23B1">
        <w:t>odèle thermique linéaire</w:t>
      </w:r>
      <w:bookmarkEnd w:id="2328"/>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44109"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2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329"/>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44109"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330" w:name="_Toc536112271"/>
      <w:bookmarkStart w:id="2331"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330"/>
      <w:bookmarkEnd w:id="2331"/>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332" w:name="_Ref529545990"/>
      <w:bookmarkStart w:id="2333" w:name="_Toc536112210"/>
      <w:bookmarkStart w:id="2334"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32"/>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2333"/>
      <w:bookmarkEnd w:id="2334"/>
    </w:p>
    <w:p w14:paraId="4EFFDEA6" w14:textId="7DFBBF4F" w:rsidR="008F23B1" w:rsidRPr="00C40A7A" w:rsidRDefault="008F23B1" w:rsidP="00192383">
      <w:pPr>
        <w:pStyle w:val="Titre4"/>
        <w:spacing w:before="240" w:after="240"/>
        <w:ind w:left="709" w:hanging="862"/>
      </w:pPr>
      <w:bookmarkStart w:id="2335" w:name="_Ref533776278"/>
      <w:r>
        <w:t>Intégration numérique</w:t>
      </w:r>
      <w:bookmarkEnd w:id="2335"/>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44109"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36" w:name="_Ref529547194"/>
            <w:r w:rsidRPr="005600FC">
              <w:rPr>
                <w:rFonts w:ascii="Times New Roman" w:eastAsia="Times New Roman" w:hAnsi="Times New Roman"/>
                <w:b/>
                <w:iCs w:val="0"/>
                <w:color w:val="auto"/>
                <w:sz w:val="22"/>
                <w:szCs w:val="22"/>
                <w:lang w:eastAsia="fr-FR"/>
              </w:rPr>
              <w:t xml:space="preserve"> </w:t>
            </w:r>
            <w:bookmarkEnd w:id="2336"/>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44109"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44109"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337" w:name="_Ref529548381"/>
            <w:r w:rsidRPr="005600FC">
              <w:rPr>
                <w:rFonts w:ascii="Times New Roman" w:eastAsia="Times New Roman" w:hAnsi="Times New Roman"/>
                <w:b/>
                <w:iCs w:val="0"/>
                <w:color w:val="auto"/>
                <w:sz w:val="22"/>
                <w:szCs w:val="22"/>
                <w:lang w:eastAsia="fr-FR"/>
              </w:rPr>
              <w:t xml:space="preserve"> </w:t>
            </w:r>
            <w:bookmarkEnd w:id="2337"/>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338"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2338"/>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F44109"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44109"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339" w:name="_Ref530004758"/>
      <w:bookmarkStart w:id="2340" w:name="_Toc536112272"/>
      <w:bookmarkStart w:id="2341"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339"/>
      <w:r w:rsidRPr="00AE331A">
        <w:rPr>
          <w:rFonts w:ascii="Calibri" w:eastAsia="Times New Roman" w:hAnsi="Calibri" w:cs="Times New Roman"/>
          <w:i w:val="0"/>
          <w:iCs w:val="0"/>
          <w:color w:val="auto"/>
          <w:sz w:val="22"/>
          <w:szCs w:val="20"/>
          <w:lang w:eastAsia="fr-FR"/>
        </w:rPr>
        <w:t> : Ordres de grandeur du coefficient de dilatation thermique</w:t>
      </w:r>
      <w:bookmarkEnd w:id="2340"/>
      <w:bookmarkEnd w:id="2341"/>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44109"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F44109"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42" w:name="_Ref535846162"/>
            <w:r w:rsidRPr="00222B71">
              <w:rPr>
                <w:rFonts w:ascii="Calibri" w:eastAsia="Times New Roman" w:hAnsi="Calibri" w:cs="Times New Roman"/>
                <w:i w:val="0"/>
                <w:iCs w:val="0"/>
                <w:color w:val="auto"/>
                <w:sz w:val="22"/>
                <w:szCs w:val="20"/>
                <w:lang w:eastAsia="fr-FR"/>
              </w:rPr>
              <w:t xml:space="preserve"> </w:t>
            </w:r>
            <w:bookmarkEnd w:id="2342"/>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F44109"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343" w:name="_Toc536112211"/>
      <w:bookmarkStart w:id="2344"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343"/>
      <w:bookmarkEnd w:id="2344"/>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345" w:name="_Ref530004549"/>
      <w:bookmarkStart w:id="2346" w:name="_Toc536112212"/>
      <w:bookmarkStart w:id="2347"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45"/>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346"/>
      <w:bookmarkEnd w:id="2347"/>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348" w:name="_Ref530003394"/>
      <w:bookmarkStart w:id="2349" w:name="_Toc536112213"/>
      <w:bookmarkStart w:id="2350"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34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349"/>
      <w:bookmarkEnd w:id="2350"/>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44109"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2351" w:name="_Toc536800405"/>
      <w:r>
        <w:t>M</w:t>
      </w:r>
      <w:r w:rsidR="008F23B1">
        <w:t>odèles dynamiques des rotors</w:t>
      </w:r>
      <w:bookmarkEnd w:id="2351"/>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2352" w:name="_Toc536800406"/>
      <w:r w:rsidRPr="00FE7BC5">
        <w:t xml:space="preserve">Rotor rigide à </w:t>
      </w:r>
      <w:r>
        <w:t>quatres degrés de</w:t>
      </w:r>
      <w:r w:rsidR="00232DB3">
        <w:t xml:space="preserve"> </w:t>
      </w:r>
      <w:r>
        <w:t>liberté</w:t>
      </w:r>
      <w:bookmarkEnd w:id="2352"/>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4410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4410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4410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4410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53" w:name="_Ref527451513"/>
            <w:r w:rsidRPr="001C390D">
              <w:rPr>
                <w:rFonts w:ascii="Calibri" w:eastAsia="Times New Roman" w:hAnsi="Calibri" w:cs="Times New Roman"/>
                <w:i w:val="0"/>
                <w:iCs w:val="0"/>
                <w:color w:val="auto"/>
                <w:sz w:val="22"/>
                <w:szCs w:val="20"/>
                <w:lang w:eastAsia="fr-FR"/>
              </w:rPr>
              <w:t xml:space="preserve"> </w:t>
            </w:r>
            <w:bookmarkEnd w:id="2353"/>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354" w:name="_Ref527447015"/>
      <w:bookmarkStart w:id="2355" w:name="_Toc536112214"/>
      <w:bookmarkStart w:id="2356"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54"/>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355"/>
      <w:bookmarkEnd w:id="2356"/>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44109"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57" w:name="_Ref535846348"/>
            <w:r w:rsidRPr="001C390D">
              <w:rPr>
                <w:rFonts w:ascii="Calibri" w:eastAsia="Times New Roman" w:hAnsi="Calibri" w:cs="Times New Roman"/>
                <w:i w:val="0"/>
                <w:iCs w:val="0"/>
                <w:color w:val="auto"/>
                <w:sz w:val="22"/>
                <w:szCs w:val="20"/>
                <w:lang w:eastAsia="fr-FR"/>
              </w:rPr>
              <w:t xml:space="preserve"> </w:t>
            </w:r>
            <w:bookmarkEnd w:id="2357"/>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44109"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44109"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58" w:name="_Ref529996805"/>
            <w:r w:rsidRPr="001C390D">
              <w:rPr>
                <w:rFonts w:ascii="Calibri" w:eastAsia="Times New Roman" w:hAnsi="Calibri" w:cs="Times New Roman"/>
                <w:i w:val="0"/>
                <w:iCs w:val="0"/>
                <w:color w:val="auto"/>
                <w:sz w:val="22"/>
                <w:szCs w:val="20"/>
                <w:lang w:eastAsia="fr-FR"/>
              </w:rPr>
              <w:t xml:space="preserve"> </w:t>
            </w:r>
            <w:bookmarkEnd w:id="235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4410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4410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59" w:name="_Ref527450146"/>
            <w:r w:rsidRPr="001C390D">
              <w:rPr>
                <w:rFonts w:ascii="Calibri" w:eastAsia="Times New Roman" w:hAnsi="Calibri" w:cs="Times New Roman"/>
                <w:i w:val="0"/>
                <w:iCs w:val="0"/>
                <w:color w:val="auto"/>
                <w:sz w:val="22"/>
                <w:szCs w:val="20"/>
                <w:lang w:eastAsia="fr-FR"/>
              </w:rPr>
              <w:t xml:space="preserve"> </w:t>
            </w:r>
            <w:bookmarkEnd w:id="2359"/>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44109"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44109"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0" w:name="_Ref527451487"/>
            <w:r w:rsidRPr="001C390D">
              <w:rPr>
                <w:rFonts w:ascii="Calibri" w:eastAsia="Times New Roman" w:hAnsi="Calibri" w:cs="Times New Roman"/>
                <w:i w:val="0"/>
                <w:iCs w:val="0"/>
                <w:color w:val="auto"/>
                <w:sz w:val="22"/>
                <w:szCs w:val="20"/>
                <w:lang w:eastAsia="fr-FR"/>
              </w:rPr>
              <w:t xml:space="preserve"> </w:t>
            </w:r>
            <w:bookmarkEnd w:id="2360"/>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1" w:name="_Ref532491934"/>
            <w:r w:rsidRPr="001C390D">
              <w:rPr>
                <w:rFonts w:ascii="Calibri" w:eastAsia="Times New Roman" w:hAnsi="Calibri" w:cs="Times New Roman"/>
                <w:i w:val="0"/>
                <w:iCs w:val="0"/>
                <w:color w:val="auto"/>
                <w:sz w:val="22"/>
                <w:szCs w:val="20"/>
                <w:lang w:eastAsia="fr-FR"/>
              </w:rPr>
              <w:t xml:space="preserve"> </w:t>
            </w:r>
            <w:bookmarkEnd w:id="236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362" w:name="_Toc536800407"/>
      <w:r w:rsidRPr="005C43B6">
        <w:t xml:space="preserve">Rotor flexible à </w:t>
      </w:r>
      <m:oMath>
        <m:r>
          <m:rPr>
            <m:sty m:val="bi"/>
          </m:rPr>
          <w:rPr>
            <w:rFonts w:ascii="Cambria Math" w:hAnsi="Cambria Math"/>
          </w:rPr>
          <m:t>N</m:t>
        </m:r>
      </m:oMath>
      <w:r w:rsidRPr="005C43B6">
        <w:t xml:space="preserve"> degrés de liberté</w:t>
      </w:r>
      <w:bookmarkEnd w:id="2362"/>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3" w:name="_Ref532491926"/>
            <w:r w:rsidRPr="001C390D">
              <w:rPr>
                <w:rFonts w:ascii="Calibri" w:eastAsia="Times New Roman" w:hAnsi="Calibri" w:cs="Times New Roman"/>
                <w:i w:val="0"/>
                <w:iCs w:val="0"/>
                <w:color w:val="auto"/>
                <w:sz w:val="22"/>
                <w:szCs w:val="20"/>
                <w:lang w:eastAsia="fr-FR"/>
              </w:rPr>
              <w:t xml:space="preserve"> </w:t>
            </w:r>
            <w:bookmarkEnd w:id="236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64" w:name="_Toc536800408"/>
      <w:r>
        <w:t>Méthode numérique d’intégration temporelles</w:t>
      </w:r>
      <w:bookmarkEnd w:id="2364"/>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5" w:name="_Ref527642609"/>
            <w:r w:rsidRPr="001C390D">
              <w:rPr>
                <w:rFonts w:ascii="Calibri" w:eastAsia="Times New Roman" w:hAnsi="Calibri" w:cs="Times New Roman"/>
                <w:i w:val="0"/>
                <w:iCs w:val="0"/>
                <w:color w:val="auto"/>
                <w:sz w:val="22"/>
                <w:szCs w:val="20"/>
                <w:lang w:eastAsia="fr-FR"/>
              </w:rPr>
              <w:t xml:space="preserve"> </w:t>
            </w:r>
            <w:bookmarkEnd w:id="236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44109"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44109"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66" w:name="_Ref527644224"/>
            <w:r w:rsidRPr="001C390D">
              <w:rPr>
                <w:rFonts w:ascii="Calibri" w:eastAsia="Times New Roman" w:hAnsi="Calibri" w:cs="Times New Roman"/>
                <w:i w:val="0"/>
                <w:iCs w:val="0"/>
                <w:color w:val="auto"/>
                <w:sz w:val="22"/>
                <w:szCs w:val="20"/>
                <w:lang w:eastAsia="fr-FR"/>
              </w:rPr>
              <w:t xml:space="preserve"> </w:t>
            </w:r>
            <w:bookmarkEnd w:id="2366"/>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67" w:name="_Ref527647596"/>
            <w:r w:rsidRPr="00F37648">
              <w:rPr>
                <w:rFonts w:eastAsiaTheme="minorEastAsia"/>
              </w:rPr>
              <w:t xml:space="preserve"> </w:t>
            </w:r>
            <w:bookmarkEnd w:id="2367"/>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44109"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44109"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44109"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68" w:name="_Ref532560710"/>
            <w:r w:rsidRPr="00F37648">
              <w:rPr>
                <w:rFonts w:eastAsiaTheme="minorEastAsia"/>
              </w:rPr>
              <w:t xml:space="preserve"> </w:t>
            </w:r>
            <w:bookmarkEnd w:id="2368"/>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44109"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44109"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44109"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F44109"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69" w:name="_Ref528070494"/>
      <w:bookmarkStart w:id="2370" w:name="_Toc536112215"/>
      <w:bookmarkStart w:id="2371"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6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70"/>
      <w:bookmarkEnd w:id="2371"/>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372" w:name="_Ref533776247"/>
      <w:bookmarkStart w:id="2373" w:name="_Toc536800409"/>
      <w:r>
        <w:t>Vibration</w:t>
      </w:r>
      <w:r w:rsidR="00565E70">
        <w:t>s</w:t>
      </w:r>
      <w:r>
        <w:t xml:space="preserve"> synchrone</w:t>
      </w:r>
      <w:r w:rsidR="00565E70">
        <w:t>s</w:t>
      </w:r>
      <w:r>
        <w:t xml:space="preserve"> et solution</w:t>
      </w:r>
      <w:r w:rsidR="00565E70">
        <w:t>s</w:t>
      </w:r>
      <w:r>
        <w:t xml:space="preserve"> périodique</w:t>
      </w:r>
      <w:bookmarkEnd w:id="2372"/>
      <w:r w:rsidR="00565E70">
        <w:t>s</w:t>
      </w:r>
      <w:bookmarkEnd w:id="237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44109"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74" w:name="_Ref478549772"/>
            <w:bookmarkStart w:id="2375" w:name="_Ref478549690"/>
            <w:r w:rsidRPr="00737867">
              <w:rPr>
                <w:rFonts w:ascii="Times New Roman" w:eastAsia="Times New Roman" w:hAnsi="Times New Roman"/>
                <w:b/>
                <w:iCs w:val="0"/>
                <w:color w:val="auto"/>
                <w:sz w:val="22"/>
                <w:szCs w:val="22"/>
                <w:lang w:eastAsia="fr-FR"/>
              </w:rPr>
              <w:t xml:space="preserve"> </w:t>
            </w:r>
            <w:bookmarkEnd w:id="2374"/>
          </w:p>
        </w:tc>
        <w:bookmarkEnd w:id="2375"/>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44109"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76" w:name="_Ref532562776"/>
            <w:r>
              <w:rPr>
                <w:rFonts w:ascii="Times New Roman" w:eastAsia="Times New Roman" w:hAnsi="Times New Roman"/>
                <w:b/>
                <w:iCs w:val="0"/>
                <w:color w:val="auto"/>
                <w:sz w:val="22"/>
                <w:szCs w:val="22"/>
                <w:lang w:val="en-US" w:eastAsia="fr-FR"/>
              </w:rPr>
              <w:t xml:space="preserve"> </w:t>
            </w:r>
            <w:bookmarkEnd w:id="237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44109"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77" w:name="_Ref507252382"/>
            <w:r w:rsidRPr="00BC5E15">
              <w:rPr>
                <w:rFonts w:ascii="Times New Roman" w:eastAsia="Times New Roman" w:hAnsi="Times New Roman"/>
                <w:b/>
                <w:iCs w:val="0"/>
                <w:color w:val="auto"/>
                <w:sz w:val="22"/>
                <w:szCs w:val="22"/>
                <w:lang w:eastAsia="fr-FR"/>
              </w:rPr>
              <w:t xml:space="preserve"> </w:t>
            </w:r>
            <w:bookmarkEnd w:id="237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4410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44109"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378" w:name="_Ref528576979"/>
            <w:r w:rsidRPr="00CE7924">
              <w:rPr>
                <w:rFonts w:ascii="Times New Roman" w:eastAsia="Times New Roman" w:hAnsi="Times New Roman"/>
                <w:b/>
                <w:iCs w:val="0"/>
                <w:color w:val="auto"/>
                <w:sz w:val="22"/>
                <w:szCs w:val="22"/>
                <w:lang w:eastAsia="fr-FR"/>
              </w:rPr>
              <w:t xml:space="preserve"> </w:t>
            </w:r>
            <w:bookmarkEnd w:id="237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4410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379" w:name="_Ref528576952"/>
            <w:r>
              <w:rPr>
                <w:rFonts w:ascii="Times New Roman" w:eastAsia="Times New Roman" w:hAnsi="Times New Roman"/>
                <w:b/>
                <w:iCs w:val="0"/>
                <w:color w:val="auto"/>
                <w:sz w:val="22"/>
                <w:szCs w:val="22"/>
                <w:lang w:val="en-US" w:eastAsia="fr-FR"/>
              </w:rPr>
              <w:t xml:space="preserve"> </w:t>
            </w:r>
            <w:bookmarkEnd w:id="2379"/>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44109"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380" w:name="_Ref528059593"/>
      <w:bookmarkStart w:id="2381" w:name="_Toc536112216"/>
      <w:bookmarkStart w:id="2382"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38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381"/>
      <w:bookmarkEnd w:id="2382"/>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383" w:name="_Ref535232690"/>
      <w:bookmarkStart w:id="2384" w:name="_Toc536112217"/>
      <w:bookmarkStart w:id="2385"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38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384"/>
      <w:bookmarkEnd w:id="2385"/>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4410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386" w:name="_Ref528618353"/>
      <w:bookmarkStart w:id="2387" w:name="_Toc536112218"/>
      <w:bookmarkStart w:id="2388"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386"/>
      <w:r>
        <w:t xml:space="preserve"> : </w:t>
      </w:r>
      <w:r w:rsidRPr="000F0B32">
        <w:t>Diagramme de l’algorithme classique pour trouver la solution périodique</w:t>
      </w:r>
      <w:bookmarkEnd w:id="2387"/>
      <w:bookmarkEnd w:id="238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2389" w:name="_Ref533770770"/>
      <w:bookmarkStart w:id="2390" w:name="_Toc536800410"/>
      <w:r>
        <w:t>Modélisation du balourd thermique</w:t>
      </w:r>
      <w:bookmarkEnd w:id="2389"/>
      <w:bookmarkEnd w:id="2390"/>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391" w:name="_Ref535847826"/>
      <w:bookmarkStart w:id="2392" w:name="_Toc536112219"/>
      <w:bookmarkStart w:id="2393"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91"/>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392"/>
      <w:bookmarkEnd w:id="2393"/>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2394" w:name="_Ref536534158"/>
      <w:bookmarkStart w:id="2395" w:name="_Ref536534174"/>
      <w:bookmarkStart w:id="2396" w:name="_Toc536800411"/>
      <w:r>
        <w:t>Approche de</w:t>
      </w:r>
      <w:r w:rsidR="008F23B1">
        <w:t xml:space="preserve"> masse concentrée</w:t>
      </w:r>
      <w:bookmarkEnd w:id="2394"/>
      <w:bookmarkEnd w:id="2395"/>
      <w:bookmarkEnd w:id="2396"/>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F44109"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F44109"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F44109"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97" w:name="_Ref536535907"/>
            <w:r w:rsidRPr="00222B71">
              <w:rPr>
                <w:rFonts w:ascii="Calibri" w:eastAsia="Times New Roman" w:hAnsi="Calibri" w:cs="Times New Roman"/>
                <w:i w:val="0"/>
                <w:iCs w:val="0"/>
                <w:color w:val="auto"/>
                <w:sz w:val="22"/>
                <w:szCs w:val="20"/>
                <w:lang w:eastAsia="fr-FR"/>
              </w:rPr>
              <w:t xml:space="preserve"> </w:t>
            </w:r>
            <w:bookmarkEnd w:id="2397"/>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398" w:name="_Ref536524018"/>
      <w:bookmarkStart w:id="2399"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398"/>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399"/>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F44109"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F44109"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400" w:name="_Ref503981360"/>
      <w:bookmarkStart w:id="2401" w:name="_Toc536112220"/>
      <w:bookmarkStart w:id="2402"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00"/>
      <w:r w:rsidRPr="00BD0636">
        <w:rPr>
          <w:rFonts w:ascii="Calibri" w:eastAsia="Times New Roman" w:hAnsi="Calibri" w:cs="Times New Roman"/>
          <w:i w:val="0"/>
          <w:iCs w:val="0"/>
          <w:color w:val="auto"/>
          <w:sz w:val="22"/>
          <w:szCs w:val="20"/>
          <w:lang w:eastAsia="fr-FR"/>
        </w:rPr>
        <w:t> : défaut de la fibre neutre</w:t>
      </w:r>
      <w:bookmarkEnd w:id="2401"/>
      <w:bookmarkEnd w:id="2402"/>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F44109"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F44109"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240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04" w:name="_Ref528586408"/>
            <w:r w:rsidRPr="00222B71">
              <w:rPr>
                <w:rFonts w:ascii="Calibri" w:eastAsia="Times New Roman" w:hAnsi="Calibri" w:cs="Times New Roman"/>
                <w:i w:val="0"/>
                <w:iCs w:val="0"/>
                <w:color w:val="auto"/>
                <w:sz w:val="22"/>
                <w:szCs w:val="20"/>
                <w:lang w:eastAsia="fr-FR"/>
              </w:rPr>
              <w:t xml:space="preserve"> </w:t>
            </w:r>
            <w:bookmarkEnd w:id="240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2405" w:name="_Toc536800412"/>
      <w:r>
        <w:t>Approche de défaut</w:t>
      </w:r>
      <w:r w:rsidR="008F23B1">
        <w:t xml:space="preserve"> de la fibre neutre</w:t>
      </w:r>
      <w:bookmarkEnd w:id="2403"/>
      <w:bookmarkEnd w:id="240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4410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4410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44109"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06" w:name="_Ref528591501"/>
            <w:r w:rsidRPr="00222B71">
              <w:rPr>
                <w:rFonts w:ascii="Calibri" w:eastAsia="Times New Roman" w:hAnsi="Calibri" w:cs="Times New Roman"/>
                <w:i w:val="0"/>
                <w:iCs w:val="0"/>
                <w:color w:val="auto"/>
                <w:sz w:val="22"/>
                <w:szCs w:val="20"/>
                <w:lang w:eastAsia="fr-FR"/>
              </w:rPr>
              <w:t xml:space="preserve"> </w:t>
            </w:r>
            <w:bookmarkEnd w:id="240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44109"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F44109"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F44109"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407" w:name="_Ref532583633"/>
            <w:r w:rsidRPr="00222B71">
              <w:rPr>
                <w:rFonts w:ascii="Calibri" w:eastAsia="Times New Roman" w:hAnsi="Calibri" w:cs="Times New Roman"/>
                <w:i w:val="0"/>
                <w:iCs w:val="0"/>
                <w:color w:val="auto"/>
                <w:sz w:val="22"/>
                <w:szCs w:val="20"/>
                <w:lang w:eastAsia="fr-FR"/>
              </w:rPr>
              <w:t xml:space="preserve"> </w:t>
            </w:r>
            <w:bookmarkEnd w:id="2407"/>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44109"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408" w:name="_Toc536800413"/>
      <w:r w:rsidRPr="006F3AB9">
        <w:rPr>
          <w:sz w:val="24"/>
        </w:rPr>
        <w:t>Conclusion</w:t>
      </w:r>
      <w:bookmarkEnd w:id="240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409" w:name="_Toc536800414"/>
      <w:r>
        <w:lastRenderedPageBreak/>
        <w:t>Chapitre 4</w:t>
      </w:r>
      <w:r w:rsidR="00B431E6">
        <w:t xml:space="preserve"> : </w:t>
      </w:r>
      <w:r>
        <w:br/>
      </w:r>
      <w:r w:rsidR="00B431E6">
        <w:t>Simulations numériques</w:t>
      </w:r>
      <w:bookmarkEnd w:id="240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410" w:name="_Toc533772322"/>
      <w:bookmarkStart w:id="2411" w:name="_Toc533774394"/>
      <w:bookmarkStart w:id="2412" w:name="_Toc533775586"/>
      <w:bookmarkStart w:id="2413" w:name="_Toc533776230"/>
      <w:bookmarkStart w:id="2414" w:name="_Toc533776357"/>
      <w:bookmarkStart w:id="2415" w:name="_Toc533777582"/>
      <w:bookmarkStart w:id="2416" w:name="_Toc534279490"/>
      <w:bookmarkStart w:id="2417" w:name="_Toc534279588"/>
      <w:bookmarkStart w:id="2418" w:name="_Toc534279666"/>
      <w:bookmarkStart w:id="2419" w:name="_Toc534290962"/>
      <w:bookmarkStart w:id="2420" w:name="_Toc534293244"/>
      <w:bookmarkStart w:id="2421" w:name="_Toc534293528"/>
      <w:bookmarkStart w:id="2422" w:name="_Toc534293606"/>
      <w:bookmarkStart w:id="2423" w:name="_Toc534387905"/>
      <w:bookmarkStart w:id="2424" w:name="_Toc534410876"/>
      <w:bookmarkStart w:id="2425" w:name="_Toc534620790"/>
      <w:bookmarkStart w:id="2426" w:name="_Toc534621276"/>
      <w:bookmarkStart w:id="2427" w:name="_Toc534621381"/>
      <w:bookmarkStart w:id="2428" w:name="_Toc534621488"/>
      <w:bookmarkStart w:id="2429" w:name="_Toc534625147"/>
      <w:bookmarkStart w:id="2430" w:name="_Toc534631447"/>
      <w:bookmarkStart w:id="2431" w:name="_Toc534631547"/>
      <w:bookmarkStart w:id="2432" w:name="_Toc534631900"/>
      <w:bookmarkStart w:id="2433" w:name="_Toc534632133"/>
      <w:bookmarkStart w:id="2434" w:name="_Toc534632345"/>
      <w:bookmarkStart w:id="2435" w:name="_Toc534632467"/>
      <w:bookmarkStart w:id="2436" w:name="_Toc534632566"/>
      <w:bookmarkStart w:id="2437" w:name="_Toc534633859"/>
      <w:bookmarkStart w:id="2438" w:name="_Toc534634203"/>
      <w:bookmarkStart w:id="2439" w:name="_Toc534634607"/>
      <w:bookmarkStart w:id="2440" w:name="_Toc534634982"/>
      <w:bookmarkStart w:id="2441" w:name="_Toc534635082"/>
      <w:bookmarkStart w:id="2442" w:name="_Toc534635182"/>
      <w:bookmarkStart w:id="2443" w:name="_Toc534635282"/>
      <w:bookmarkStart w:id="2444" w:name="_Toc534635382"/>
      <w:bookmarkStart w:id="2445" w:name="_Toc534635503"/>
      <w:bookmarkStart w:id="2446" w:name="_Toc534635602"/>
      <w:bookmarkStart w:id="2447" w:name="_Toc534636652"/>
      <w:bookmarkStart w:id="2448" w:name="_Toc534638280"/>
      <w:bookmarkStart w:id="2449" w:name="_Toc534638366"/>
      <w:bookmarkStart w:id="2450" w:name="_Toc534638733"/>
      <w:bookmarkStart w:id="2451" w:name="_Toc534640588"/>
      <w:bookmarkStart w:id="2452" w:name="_Toc534650398"/>
      <w:bookmarkStart w:id="2453" w:name="_Toc534707674"/>
      <w:bookmarkStart w:id="2454" w:name="_Toc534719979"/>
      <w:bookmarkStart w:id="2455" w:name="_Toc534720662"/>
      <w:bookmarkStart w:id="2456" w:name="_Toc534721434"/>
      <w:bookmarkStart w:id="2457" w:name="_Toc534723212"/>
      <w:bookmarkStart w:id="2458" w:name="_Toc534724124"/>
      <w:bookmarkStart w:id="2459" w:name="_Toc534724669"/>
      <w:bookmarkStart w:id="2460" w:name="_Toc534724973"/>
      <w:bookmarkStart w:id="2461" w:name="_Toc534725644"/>
      <w:bookmarkStart w:id="2462" w:name="_Toc534729727"/>
      <w:bookmarkStart w:id="2463" w:name="_Toc534792276"/>
      <w:bookmarkStart w:id="2464" w:name="_Toc534792925"/>
      <w:bookmarkStart w:id="2465" w:name="_Toc534793251"/>
      <w:bookmarkStart w:id="2466" w:name="_Toc534794009"/>
      <w:bookmarkStart w:id="2467" w:name="_Toc534794104"/>
      <w:bookmarkStart w:id="2468" w:name="_Toc534794201"/>
      <w:bookmarkStart w:id="2469" w:name="_Toc534796833"/>
      <w:bookmarkStart w:id="2470" w:name="_Toc534878089"/>
      <w:bookmarkStart w:id="2471" w:name="_Toc534878183"/>
      <w:bookmarkStart w:id="2472" w:name="_Toc534880521"/>
      <w:bookmarkStart w:id="2473" w:name="_Toc534895253"/>
      <w:bookmarkStart w:id="2474" w:name="_Toc534895970"/>
      <w:bookmarkStart w:id="2475" w:name="_Toc534896524"/>
      <w:bookmarkStart w:id="2476" w:name="_Toc534896917"/>
      <w:bookmarkStart w:id="2477" w:name="_Toc534983313"/>
      <w:bookmarkStart w:id="2478" w:name="_Toc534984847"/>
      <w:bookmarkStart w:id="2479" w:name="_Toc535242939"/>
      <w:bookmarkStart w:id="2480" w:name="_Toc535243291"/>
      <w:bookmarkStart w:id="2481" w:name="_Toc535245074"/>
      <w:bookmarkStart w:id="2482" w:name="_Toc535248198"/>
      <w:bookmarkStart w:id="2483" w:name="_Toc535248615"/>
      <w:bookmarkStart w:id="2484" w:name="_Toc535250094"/>
      <w:bookmarkStart w:id="2485" w:name="_Toc535251274"/>
      <w:bookmarkStart w:id="2486" w:name="_Toc535251815"/>
      <w:bookmarkStart w:id="2487" w:name="_Toc535252169"/>
      <w:bookmarkStart w:id="2488" w:name="_Toc535346237"/>
      <w:bookmarkStart w:id="2489" w:name="_Toc535418764"/>
      <w:bookmarkStart w:id="2490" w:name="_Toc535505066"/>
      <w:bookmarkStart w:id="2491" w:name="_Toc535509386"/>
      <w:bookmarkStart w:id="2492" w:name="_Toc535510079"/>
      <w:bookmarkStart w:id="2493" w:name="_Toc535512832"/>
      <w:bookmarkStart w:id="2494" w:name="_Toc535512921"/>
      <w:bookmarkStart w:id="2495" w:name="_Toc535527945"/>
      <w:bookmarkStart w:id="2496" w:name="_Toc535536150"/>
      <w:bookmarkStart w:id="2497" w:name="_Toc535575143"/>
      <w:bookmarkStart w:id="2498" w:name="_Toc535587601"/>
      <w:bookmarkStart w:id="2499" w:name="_Toc535587858"/>
      <w:bookmarkStart w:id="2500" w:name="_Toc535588543"/>
      <w:bookmarkStart w:id="2501" w:name="_Toc535589770"/>
      <w:bookmarkStart w:id="2502" w:name="_Toc535590234"/>
      <w:bookmarkStart w:id="2503" w:name="_Toc535594664"/>
      <w:bookmarkStart w:id="2504" w:name="_Toc535832345"/>
      <w:bookmarkStart w:id="2505" w:name="_Toc535834281"/>
      <w:bookmarkStart w:id="2506" w:name="_Toc535846117"/>
      <w:bookmarkStart w:id="2507" w:name="_Toc535846309"/>
      <w:bookmarkStart w:id="2508" w:name="_Toc535853033"/>
      <w:bookmarkStart w:id="2509" w:name="_Toc535853280"/>
      <w:bookmarkStart w:id="2510" w:name="_Toc535854174"/>
      <w:bookmarkStart w:id="2511" w:name="_Toc535854700"/>
      <w:bookmarkStart w:id="2512" w:name="_Toc535918664"/>
      <w:bookmarkStart w:id="2513" w:name="_Toc535932527"/>
      <w:bookmarkStart w:id="2514" w:name="_Toc535932619"/>
      <w:bookmarkStart w:id="2515" w:name="_Toc535933450"/>
      <w:bookmarkStart w:id="2516" w:name="_Toc535934342"/>
      <w:bookmarkStart w:id="2517" w:name="_Toc535935093"/>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518" w:name="_Toc534793252"/>
      <w:bookmarkStart w:id="2519" w:name="_Toc534794010"/>
      <w:bookmarkStart w:id="2520" w:name="_Toc534794105"/>
      <w:bookmarkStart w:id="2521" w:name="_Toc534794202"/>
      <w:bookmarkStart w:id="2522" w:name="_Toc534796834"/>
      <w:bookmarkStart w:id="2523" w:name="_Toc534878090"/>
      <w:bookmarkStart w:id="2524" w:name="_Toc534878184"/>
      <w:bookmarkStart w:id="2525" w:name="_Toc534880522"/>
      <w:bookmarkStart w:id="2526" w:name="_Toc534895254"/>
      <w:bookmarkStart w:id="2527" w:name="_Toc534895971"/>
      <w:bookmarkStart w:id="2528" w:name="_Toc534896525"/>
      <w:bookmarkStart w:id="2529" w:name="_Toc534896918"/>
      <w:bookmarkStart w:id="2530" w:name="_Toc534983314"/>
      <w:bookmarkStart w:id="2531" w:name="_Toc534984848"/>
      <w:bookmarkStart w:id="2532" w:name="_Toc535242940"/>
      <w:bookmarkStart w:id="2533" w:name="_Toc535243292"/>
      <w:bookmarkStart w:id="2534" w:name="_Toc535245075"/>
      <w:bookmarkStart w:id="2535" w:name="_Toc535248199"/>
      <w:bookmarkStart w:id="2536" w:name="_Toc535248616"/>
      <w:bookmarkStart w:id="2537" w:name="_Toc535250095"/>
      <w:bookmarkStart w:id="2538" w:name="_Toc535251275"/>
      <w:bookmarkStart w:id="2539" w:name="_Toc535251816"/>
      <w:bookmarkStart w:id="2540" w:name="_Toc535252170"/>
      <w:bookmarkStart w:id="2541" w:name="_Toc535346238"/>
      <w:bookmarkStart w:id="2542" w:name="_Toc535418765"/>
      <w:bookmarkStart w:id="2543" w:name="_Toc535505067"/>
      <w:bookmarkStart w:id="2544" w:name="_Toc535509387"/>
      <w:bookmarkStart w:id="2545" w:name="_Toc535510080"/>
      <w:bookmarkStart w:id="2546" w:name="_Toc535512833"/>
      <w:bookmarkStart w:id="2547" w:name="_Toc535512922"/>
      <w:bookmarkStart w:id="2548" w:name="_Toc535527946"/>
      <w:bookmarkStart w:id="2549" w:name="_Toc535536151"/>
      <w:bookmarkStart w:id="2550" w:name="_Toc535575144"/>
      <w:bookmarkStart w:id="2551" w:name="_Toc535587602"/>
      <w:bookmarkStart w:id="2552" w:name="_Toc535587859"/>
      <w:bookmarkStart w:id="2553" w:name="_Toc535588544"/>
      <w:bookmarkStart w:id="2554" w:name="_Toc535589771"/>
      <w:bookmarkStart w:id="2555" w:name="_Toc535590235"/>
      <w:bookmarkStart w:id="2556" w:name="_Toc535594665"/>
      <w:bookmarkStart w:id="2557" w:name="_Toc535832346"/>
      <w:bookmarkStart w:id="2558" w:name="_Toc535834282"/>
      <w:bookmarkStart w:id="2559" w:name="_Toc535846118"/>
      <w:bookmarkStart w:id="2560" w:name="_Toc535846310"/>
      <w:bookmarkStart w:id="2561" w:name="_Toc535853034"/>
      <w:bookmarkStart w:id="2562" w:name="_Toc535853281"/>
      <w:bookmarkStart w:id="2563" w:name="_Toc535854175"/>
      <w:bookmarkStart w:id="2564" w:name="_Toc535854701"/>
      <w:bookmarkStart w:id="2565" w:name="_Toc535918665"/>
      <w:bookmarkStart w:id="2566" w:name="_Toc535932528"/>
      <w:bookmarkStart w:id="2567" w:name="_Toc535932620"/>
      <w:bookmarkStart w:id="2568" w:name="_Toc535933451"/>
      <w:bookmarkStart w:id="2569" w:name="_Toc535934343"/>
      <w:bookmarkStart w:id="2570" w:name="_Toc535935094"/>
      <w:bookmarkStart w:id="2571" w:name="_Toc535935869"/>
      <w:bookmarkStart w:id="2572" w:name="_Toc535938404"/>
      <w:bookmarkStart w:id="2573" w:name="_Toc535938753"/>
      <w:bookmarkStart w:id="2574" w:name="_Toc535942439"/>
      <w:bookmarkStart w:id="2575" w:name="_Toc535942676"/>
      <w:bookmarkStart w:id="2576" w:name="_Toc535942898"/>
      <w:bookmarkStart w:id="2577" w:name="_Toc535942994"/>
      <w:bookmarkStart w:id="2578" w:name="_Toc535943090"/>
      <w:bookmarkStart w:id="2579" w:name="_Toc535947839"/>
      <w:bookmarkStart w:id="2580" w:name="_Toc536006893"/>
      <w:bookmarkStart w:id="2581" w:name="_Toc536110524"/>
      <w:bookmarkStart w:id="2582" w:name="_Toc536110900"/>
      <w:bookmarkStart w:id="2583" w:name="_Toc536112119"/>
      <w:bookmarkStart w:id="2584" w:name="_Toc536112439"/>
      <w:bookmarkStart w:id="2585" w:name="_Toc536113324"/>
      <w:bookmarkStart w:id="2586" w:name="_Toc536113536"/>
      <w:bookmarkStart w:id="2587" w:name="_Toc536113748"/>
      <w:bookmarkStart w:id="2588" w:name="_Toc536115047"/>
      <w:bookmarkStart w:id="2589" w:name="_Toc536115317"/>
      <w:bookmarkStart w:id="2590" w:name="_Toc536117507"/>
      <w:bookmarkStart w:id="2591" w:name="_Toc536117722"/>
      <w:bookmarkStart w:id="2592" w:name="_Toc536118743"/>
      <w:bookmarkStart w:id="2593" w:name="_Toc536120035"/>
      <w:bookmarkStart w:id="2594" w:name="_Toc536120251"/>
      <w:bookmarkStart w:id="2595" w:name="_Toc536127313"/>
      <w:bookmarkStart w:id="2596" w:name="_Toc536127530"/>
      <w:bookmarkStart w:id="2597" w:name="_Toc536128314"/>
      <w:bookmarkStart w:id="2598" w:name="_Toc536129437"/>
      <w:bookmarkStart w:id="2599" w:name="_Toc536129655"/>
      <w:bookmarkStart w:id="2600" w:name="_Toc536129876"/>
      <w:bookmarkStart w:id="2601" w:name="_Toc536130099"/>
      <w:bookmarkStart w:id="2602" w:name="_Toc536130325"/>
      <w:bookmarkStart w:id="2603" w:name="_Toc536130561"/>
      <w:bookmarkStart w:id="2604" w:name="_Toc536131255"/>
      <w:bookmarkStart w:id="2605" w:name="_Toc536131516"/>
      <w:bookmarkStart w:id="2606" w:name="_Toc536199929"/>
      <w:bookmarkStart w:id="2607" w:name="_Toc536200176"/>
      <w:bookmarkStart w:id="2608" w:name="_Toc536200671"/>
      <w:bookmarkStart w:id="2609" w:name="_Toc536200919"/>
      <w:bookmarkStart w:id="2610" w:name="_Toc536201166"/>
      <w:bookmarkStart w:id="2611" w:name="_Toc536201413"/>
      <w:bookmarkStart w:id="2612" w:name="_Toc536202328"/>
      <w:bookmarkStart w:id="2613" w:name="_Toc536203699"/>
      <w:bookmarkStart w:id="2614" w:name="_Toc536203945"/>
      <w:bookmarkStart w:id="2615" w:name="_Toc536204191"/>
      <w:bookmarkStart w:id="2616" w:name="_Toc536539339"/>
      <w:bookmarkStart w:id="2617" w:name="_Toc536539592"/>
      <w:bookmarkStart w:id="2618" w:name="_Toc536543368"/>
      <w:bookmarkStart w:id="2619" w:name="_Toc536543622"/>
      <w:bookmarkStart w:id="2620" w:name="_Toc536544513"/>
      <w:bookmarkStart w:id="2621" w:name="_Toc536545453"/>
      <w:bookmarkStart w:id="2622" w:name="_Toc536546604"/>
      <w:bookmarkStart w:id="2623" w:name="_Toc536626900"/>
      <w:bookmarkStart w:id="2624" w:name="_Toc536725979"/>
      <w:bookmarkStart w:id="2625" w:name="_Toc536741075"/>
      <w:bookmarkStart w:id="2626" w:name="_Toc536741332"/>
      <w:bookmarkStart w:id="2627" w:name="_Toc536741588"/>
      <w:bookmarkStart w:id="2628" w:name="_Toc536784647"/>
      <w:bookmarkStart w:id="2629" w:name="_Toc536797542"/>
      <w:bookmarkStart w:id="2630" w:name="_Toc536797805"/>
      <w:bookmarkStart w:id="2631" w:name="_Toc536798202"/>
      <w:bookmarkStart w:id="2632" w:name="_Toc536798457"/>
      <w:bookmarkStart w:id="2633" w:name="_Toc536798712"/>
      <w:bookmarkStart w:id="2634" w:name="_Toc536800415"/>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p>
    <w:p w14:paraId="6C078B5F" w14:textId="77777777" w:rsidR="007B54E2" w:rsidRDefault="007B54E2" w:rsidP="007B54E2">
      <w:pPr>
        <w:pStyle w:val="Titre2"/>
        <w:ind w:left="709" w:hanging="709"/>
      </w:pPr>
      <w:bookmarkStart w:id="2635" w:name="_Toc534984849"/>
      <w:bookmarkStart w:id="2636" w:name="_Toc536800416"/>
      <w:bookmarkStart w:id="2637" w:name="_Toc534984850"/>
      <w:r>
        <w:t>Modèle transitoire et non linéaire de l’effet Morton</w:t>
      </w:r>
      <w:bookmarkEnd w:id="2635"/>
      <w:bookmarkEnd w:id="2636"/>
    </w:p>
    <w:p w14:paraId="7CC86699" w14:textId="54371251" w:rsidR="007B54E2" w:rsidRDefault="007B54E2" w:rsidP="00E52E30">
      <w:pPr>
        <w:pStyle w:val="Titre3"/>
        <w:spacing w:before="240" w:after="240"/>
        <w:ind w:left="709"/>
      </w:pPr>
      <w:bookmarkStart w:id="2638" w:name="_Toc536800417"/>
      <w:r>
        <w:t xml:space="preserve">Flux thermique </w:t>
      </w:r>
      <w:bookmarkEnd w:id="2637"/>
      <w:r>
        <w:t>moyen stationnaire</w:t>
      </w:r>
      <w:bookmarkEnd w:id="2638"/>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639" w:name="_Ref525135958"/>
      <w:bookmarkStart w:id="2640" w:name="_Toc536112221"/>
      <w:bookmarkStart w:id="2641"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639"/>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640"/>
      <w:bookmarkEnd w:id="2641"/>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F44109"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642" w:name="_Ref525134360"/>
            <w:bookmarkStart w:id="2643"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644" w:name="_Ref535513450"/>
            <w:bookmarkStart w:id="2645" w:name="_Ref535513430"/>
            <w:bookmarkEnd w:id="2642"/>
            <w:r>
              <w:rPr>
                <w:rFonts w:eastAsiaTheme="minorHAnsi"/>
                <w:lang w:val="en-US"/>
              </w:rPr>
              <w:t xml:space="preserve"> </w:t>
            </w:r>
            <w:bookmarkEnd w:id="2644"/>
          </w:p>
        </w:tc>
        <w:bookmarkEnd w:id="2643"/>
        <w:bookmarkEnd w:id="2645"/>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F44109"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646" w:name="_Toc536800418"/>
      <w:bookmarkStart w:id="2647" w:name="_Toc534984851"/>
      <w:r>
        <w:t>Algorithme non stationnaire</w:t>
      </w:r>
      <w:bookmarkEnd w:id="2646"/>
      <w:r>
        <w:t xml:space="preserve"> </w:t>
      </w:r>
      <w:bookmarkEnd w:id="2647"/>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648" w:name="_Ref533260304"/>
      <w:bookmarkStart w:id="2649" w:name="_Toc536112222"/>
      <w:bookmarkStart w:id="2650"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648"/>
      <w:r>
        <w:rPr>
          <w:i w:val="0"/>
          <w:sz w:val="22"/>
        </w:rPr>
        <w:t xml:space="preserve"> : schéma de la simulation en régime transitoire de l’effet </w:t>
      </w:r>
      <w:r w:rsidR="00C3159C">
        <w:rPr>
          <w:i w:val="0"/>
          <w:sz w:val="22"/>
        </w:rPr>
        <w:t>Morton</w:t>
      </w:r>
      <w:bookmarkEnd w:id="2649"/>
      <w:bookmarkEnd w:id="2650"/>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651" w:name="_Ref533777748"/>
      <w:bookmarkStart w:id="2652" w:name="_Toc536112223"/>
      <w:bookmarkStart w:id="2653"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651"/>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652"/>
      <w:bookmarkEnd w:id="2653"/>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654" w:name="_Description_du_banc"/>
      <w:bookmarkStart w:id="2655" w:name="_Toc534984852"/>
      <w:bookmarkStart w:id="2656" w:name="_Toc536800419"/>
      <w:bookmarkEnd w:id="2654"/>
      <w:r>
        <w:t>Description du b</w:t>
      </w:r>
      <w:r w:rsidR="001C2D08">
        <w:t>anc développé à l’intitut PPRIME</w:t>
      </w:r>
      <w:bookmarkEnd w:id="2655"/>
      <w:bookmarkEnd w:id="2656"/>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657" w:name="_Toc536800420"/>
      <w:r>
        <w:t>Caractéristiques du palier testé et lubrifiant</w:t>
      </w:r>
      <w:bookmarkEnd w:id="265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658" w:name="_Ref496169139"/>
      <w:bookmarkStart w:id="2659" w:name="_Toc536112224"/>
      <w:bookmarkStart w:id="2660"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658"/>
      <w:r w:rsidRPr="00D842A2">
        <w:rPr>
          <w:rFonts w:ascii="Calibri" w:eastAsia="Times New Roman" w:hAnsi="Calibri" w:cs="Times New Roman"/>
          <w:i w:val="0"/>
          <w:iCs w:val="0"/>
          <w:color w:val="auto"/>
          <w:sz w:val="22"/>
          <w:szCs w:val="20"/>
          <w:lang w:eastAsia="fr-FR"/>
        </w:rPr>
        <w:t xml:space="preserve"> : Palier testé</w:t>
      </w:r>
      <w:bookmarkEnd w:id="2659"/>
      <w:bookmarkEnd w:id="2660"/>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661" w:name="_Ref498706171"/>
      <w:bookmarkStart w:id="2662" w:name="_Toc536112273"/>
      <w:bookmarkStart w:id="2663"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661"/>
      <w:r w:rsidRPr="00446927">
        <w:rPr>
          <w:rFonts w:ascii="Calibri" w:eastAsia="Times New Roman" w:hAnsi="Calibri" w:cs="Times New Roman"/>
          <w:i w:val="0"/>
          <w:iCs w:val="0"/>
          <w:color w:val="auto"/>
          <w:sz w:val="22"/>
          <w:szCs w:val="20"/>
          <w:lang w:eastAsia="fr-FR"/>
        </w:rPr>
        <w:t xml:space="preserve"> : Propriétés du lubrifiant</w:t>
      </w:r>
      <w:bookmarkEnd w:id="2662"/>
      <w:bookmarkEnd w:id="2663"/>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664" w:name="_Ref535494648"/>
      <w:bookmarkStart w:id="2665" w:name="_Toc536800421"/>
      <w:r>
        <w:t>Configuration du rotor 430mm</w:t>
      </w:r>
      <w:bookmarkEnd w:id="2664"/>
      <w:bookmarkEnd w:id="2665"/>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666" w:name="_Ref530413322"/>
      <w:bookmarkStart w:id="2667" w:name="_Toc536112225"/>
      <w:bookmarkStart w:id="2668"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666"/>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667"/>
      <w:bookmarkEnd w:id="2668"/>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2669"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2670" w:name="_Ref535932567"/>
      <w:bookmarkStart w:id="2671" w:name="_Toc536112274"/>
      <w:bookmarkStart w:id="2672"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2669"/>
      <w:bookmarkEnd w:id="2670"/>
      <w:r>
        <w:t> : paramètres physiques du rotor 430mm</w:t>
      </w:r>
      <w:bookmarkEnd w:id="2671"/>
      <w:bookmarkEnd w:id="2672"/>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2673" w:name="_Ref530417381"/>
      <w:bookmarkStart w:id="2674" w:name="_Toc536112226"/>
      <w:bookmarkStart w:id="2675"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2673"/>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2674"/>
      <w:bookmarkEnd w:id="2675"/>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2676" w:name="_Ref530417384"/>
      <w:bookmarkStart w:id="2677" w:name="_Toc536112227"/>
      <w:bookmarkStart w:id="2678"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676"/>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2677"/>
      <w:bookmarkEnd w:id="2678"/>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2679" w:name="_Ref530417410"/>
      <w:bookmarkStart w:id="2680" w:name="_Toc536112228"/>
      <w:bookmarkStart w:id="2681"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679"/>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2680"/>
      <w:bookmarkEnd w:id="2681"/>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2682" w:name="_Ref530417483"/>
      <w:bookmarkStart w:id="2683" w:name="_Toc536112229"/>
      <w:bookmarkStart w:id="2684"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682"/>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2683"/>
      <w:bookmarkEnd w:id="2684"/>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2685" w:name="_Toc536800422"/>
      <w:r>
        <w:lastRenderedPageBreak/>
        <w:t>Configuration du rotor 700mm</w:t>
      </w:r>
      <w:bookmarkEnd w:id="268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2686" w:name="_Ref531180650"/>
      <w:bookmarkStart w:id="2687" w:name="_Toc536112230"/>
      <w:bookmarkStart w:id="2688"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686"/>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2687"/>
      <w:bookmarkEnd w:id="2688"/>
    </w:p>
    <w:p w14:paraId="78BDE072" w14:textId="61E170A0" w:rsidR="00586149" w:rsidRDefault="00586149" w:rsidP="00586149">
      <w:pPr>
        <w:spacing w:before="240" w:after="240" w:line="360" w:lineRule="auto"/>
        <w:ind w:firstLine="709"/>
      </w:pPr>
      <w:bookmarkStart w:id="2689"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2690" w:name="_Ref535932983"/>
      <w:bookmarkStart w:id="2691" w:name="_Toc536112275"/>
      <w:bookmarkStart w:id="2692"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689"/>
      <w:bookmarkEnd w:id="2690"/>
      <w:r w:rsidRPr="00FC14C6">
        <w:rPr>
          <w:rFonts w:ascii="Calibri" w:hAnsi="Calibri" w:cs="Calibri"/>
          <w:i w:val="0"/>
          <w:iCs w:val="0"/>
          <w:color w:val="000000"/>
          <w:sz w:val="22"/>
          <w:szCs w:val="24"/>
        </w:rPr>
        <w:t> : paramètres physiques du rotor 700mm</w:t>
      </w:r>
      <w:bookmarkEnd w:id="2691"/>
      <w:bookmarkEnd w:id="2692"/>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2693" w:name="_Ref535920258"/>
      <w:bookmarkStart w:id="2694" w:name="_Toc536112231"/>
      <w:bookmarkStart w:id="2695"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693"/>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2694"/>
      <w:bookmarkEnd w:id="2695"/>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2696" w:name="_Ref535920264"/>
      <w:bookmarkStart w:id="2697" w:name="_Toc536112232"/>
      <w:bookmarkStart w:id="2698"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2696"/>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2697"/>
      <w:bookmarkEnd w:id="2698"/>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2699" w:name="_Ref535920319"/>
      <w:bookmarkStart w:id="2700" w:name="_Toc536112233"/>
      <w:bookmarkStart w:id="2701"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699"/>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2700"/>
      <w:bookmarkEnd w:id="2701"/>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2702" w:name="_Ref531190495"/>
      <w:bookmarkStart w:id="2703" w:name="_Toc536112234"/>
      <w:bookmarkStart w:id="2704"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702"/>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2703"/>
      <w:bookmarkEnd w:id="2704"/>
    </w:p>
    <w:p w14:paraId="0AA2BD30" w14:textId="77777777" w:rsidR="00B431E6" w:rsidRDefault="00B431E6" w:rsidP="00665DA5">
      <w:pPr>
        <w:pStyle w:val="Titre2"/>
        <w:ind w:left="709"/>
      </w:pPr>
      <w:bookmarkStart w:id="2705" w:name="_Toc536800423"/>
      <w:r>
        <w:lastRenderedPageBreak/>
        <w:t>Simulation du rotor 430mm</w:t>
      </w:r>
      <w:bookmarkEnd w:id="2705"/>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2706" w:name="_Ref533608481"/>
      <w:bookmarkStart w:id="2707" w:name="_Toc536112235"/>
      <w:bookmarkStart w:id="2708"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0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2707"/>
      <w:bookmarkEnd w:id="2708"/>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2709" w:name="_Toc536800424"/>
      <w:r>
        <w:t>Vibrations synchrones</w:t>
      </w:r>
      <w:bookmarkEnd w:id="2709"/>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2710" w:name="_Ref533687109"/>
      <w:bookmarkStart w:id="2711" w:name="_Toc536112236"/>
      <w:bookmarkStart w:id="2712"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710"/>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2711"/>
      <w:bookmarkEnd w:id="2712"/>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2713" w:name="_Ref533687112"/>
      <w:bookmarkStart w:id="2714" w:name="_Toc536112237"/>
      <w:bookmarkStart w:id="2715"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13"/>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2714"/>
      <w:bookmarkEnd w:id="2715"/>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2716" w:name="_Ref535571778"/>
      <w:bookmarkStart w:id="2717" w:name="_Toc536112238"/>
      <w:bookmarkStart w:id="2718"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2716"/>
      <w:r w:rsidRPr="006865B8">
        <w:t xml:space="preserve"> : Evolution des amplitudes (a) et des phases (b) avec </w:t>
      </w:r>
      <w:r>
        <w:t xml:space="preserve">la </w:t>
      </w:r>
      <w:r w:rsidRPr="006865B8">
        <w:t>température</w:t>
      </w:r>
      <w:r>
        <w:t xml:space="preserve"> pour un balourd constant</w:t>
      </w:r>
      <w:bookmarkEnd w:id="2717"/>
      <w:bookmarkEnd w:id="2718"/>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2719" w:name="_Ref536539541"/>
      <w:bookmarkStart w:id="2720"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2719"/>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2720"/>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2721" w:name="_Ref535573725"/>
      <w:bookmarkStart w:id="2722" w:name="_Toc536112239"/>
      <w:bookmarkStart w:id="2723"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2721"/>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2722"/>
      <w:bookmarkEnd w:id="2723"/>
    </w:p>
    <w:p w14:paraId="3BFF5968" w14:textId="77777777" w:rsidR="00B431E6" w:rsidRDefault="00B431E6" w:rsidP="00590F91">
      <w:pPr>
        <w:pStyle w:val="Titre3"/>
        <w:spacing w:before="240" w:after="240"/>
        <w:ind w:left="709"/>
      </w:pPr>
      <w:bookmarkStart w:id="2724" w:name="_Toc536800425"/>
      <w:r>
        <w:t>Température du rotor</w:t>
      </w:r>
      <w:bookmarkEnd w:id="2724"/>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2725" w:name="_Ref535575040"/>
      <w:bookmarkStart w:id="2726" w:name="_Toc536112240"/>
      <w:bookmarkStart w:id="2727"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2725"/>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2726"/>
      <w:bookmarkEnd w:id="2727"/>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2728" w:name="_Ref536537873"/>
      <w:bookmarkStart w:id="2729"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2728"/>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2729"/>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2730" w:name="_Ref533694038"/>
      <w:bookmarkStart w:id="2731" w:name="_Toc536112241"/>
      <w:bookmarkStart w:id="2732"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2730"/>
      <w:r>
        <w:rPr>
          <w:rFonts w:ascii="Calibri" w:eastAsia="Times New Roman" w:hAnsi="Calibri" w:cs="Times New Roman"/>
          <w:i w:val="0"/>
          <w:iCs w:val="0"/>
          <w:color w:val="auto"/>
          <w:sz w:val="22"/>
          <w:szCs w:val="20"/>
          <w:lang w:eastAsia="fr-FR"/>
        </w:rPr>
        <w:t> : Comparaison des variations des températures calculées et mesurées</w:t>
      </w:r>
      <w:bookmarkEnd w:id="2731"/>
      <w:bookmarkEnd w:id="2732"/>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2733" w:name="_Ref533692432"/>
      <w:bookmarkStart w:id="2734" w:name="_Toc536112242"/>
      <w:bookmarkStart w:id="2735"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2733"/>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2734"/>
      <w:bookmarkEnd w:id="2735"/>
    </w:p>
    <w:p w14:paraId="184F3461" w14:textId="26740615" w:rsidR="00B431E6" w:rsidRDefault="00B431E6" w:rsidP="00665DA5">
      <w:pPr>
        <w:pStyle w:val="Titre3"/>
        <w:ind w:left="709"/>
      </w:pPr>
      <w:bookmarkStart w:id="2736" w:name="_Toc536800426"/>
      <w:r>
        <w:lastRenderedPageBreak/>
        <w:t xml:space="preserve">Phases du balourd, </w:t>
      </w:r>
      <w:r w:rsidR="000370E4">
        <w:t xml:space="preserve">du </w:t>
      </w:r>
      <w:r>
        <w:t xml:space="preserve">point haut et </w:t>
      </w:r>
      <w:r w:rsidR="000370E4">
        <w:t xml:space="preserve">du </w:t>
      </w:r>
      <w:r>
        <w:t>point chaud</w:t>
      </w:r>
      <w:bookmarkEnd w:id="2736"/>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2737" w:name="_Ref533714904"/>
      <w:bookmarkStart w:id="2738" w:name="_Toc536112243"/>
      <w:bookmarkStart w:id="2739"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2737"/>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2738"/>
      <w:bookmarkEnd w:id="2739"/>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2740" w:name="_Toc534984860"/>
      <w:bookmarkStart w:id="2741" w:name="_Toc536800427"/>
      <w:r>
        <w:t>Critiques des résultats</w:t>
      </w:r>
      <w:bookmarkEnd w:id="2740"/>
      <w:bookmarkEnd w:id="2741"/>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2742" w:name="_Ref535934633"/>
      <w:bookmarkStart w:id="2743" w:name="_Toc536112244"/>
      <w:bookmarkStart w:id="2744"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2742"/>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2743"/>
      <w:bookmarkEnd w:id="2744"/>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2745" w:name="_Simulation_du_rotor"/>
      <w:bookmarkStart w:id="2746" w:name="_Toc536800428"/>
      <w:bookmarkEnd w:id="2745"/>
      <w:r>
        <w:t>Simulation du rotor 700mm</w:t>
      </w:r>
      <w:bookmarkEnd w:id="2746"/>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2747" w:name="_Ref533629031"/>
      <w:bookmarkStart w:id="2748" w:name="_Toc536112245"/>
      <w:bookmarkStart w:id="2749"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747"/>
      <w:r>
        <w:rPr>
          <w:rFonts w:ascii="Calibri" w:hAnsi="Calibri" w:cs="Calibri"/>
          <w:i w:val="0"/>
          <w:iCs w:val="0"/>
          <w:color w:val="000000"/>
          <w:sz w:val="22"/>
          <w:szCs w:val="24"/>
        </w:rPr>
        <w:t> : Amplitude des vibrations synchrones au niveau du palier</w:t>
      </w:r>
      <w:bookmarkEnd w:id="2748"/>
      <w:bookmarkEnd w:id="2749"/>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2750" w:name="_Ref533629033"/>
            <w:bookmarkStart w:id="2751" w:name="_Toc536112246"/>
            <w:bookmarkStart w:id="2752"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2750"/>
            <w:r>
              <w:rPr>
                <w:rFonts w:ascii="Calibri" w:hAnsi="Calibri" w:cs="Calibri"/>
                <w:i w:val="0"/>
                <w:iCs w:val="0"/>
                <w:color w:val="000000"/>
                <w:sz w:val="22"/>
                <w:szCs w:val="24"/>
              </w:rPr>
              <w:t> : Phases des vibrations synchrones au niveau du palier</w:t>
            </w:r>
            <w:bookmarkEnd w:id="2751"/>
            <w:bookmarkEnd w:id="2752"/>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2753" w:name="_Ref535935133"/>
      <w:bookmarkStart w:id="2754" w:name="_Toc536112247"/>
      <w:bookmarkStart w:id="2755"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753"/>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2754"/>
      <w:bookmarkEnd w:id="2755"/>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2756" w:name="_Ref533631693"/>
      <w:bookmarkStart w:id="2757" w:name="_Toc536112248"/>
      <w:bookmarkStart w:id="2758"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2756"/>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2757"/>
      <w:bookmarkEnd w:id="2758"/>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2759" w:name="_Ref533631685"/>
      <w:bookmarkStart w:id="2760" w:name="_Toc536112249"/>
      <w:bookmarkStart w:id="2761"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275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2760"/>
      <w:bookmarkEnd w:id="2761"/>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2762" w:name="_Ref533631691"/>
      <w:bookmarkStart w:id="2763" w:name="_Toc536112250"/>
      <w:bookmarkStart w:id="2764"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762"/>
      <w:r>
        <w:rPr>
          <w:rFonts w:ascii="Calibri" w:hAnsi="Calibri" w:cs="Calibri"/>
          <w:i w:val="0"/>
          <w:iCs w:val="0"/>
          <w:color w:val="000000"/>
          <w:sz w:val="22"/>
          <w:szCs w:val="24"/>
        </w:rPr>
        <w:t> : Phase du point chaud dans la direction circonférentielle du rotor</w:t>
      </w:r>
      <w:bookmarkEnd w:id="2763"/>
      <w:bookmarkEnd w:id="2764"/>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2765" w:name="_Ref533631144"/>
      <w:bookmarkStart w:id="2766" w:name="_Toc536112251"/>
      <w:bookmarkStart w:id="2767"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765"/>
      <w:r>
        <w:rPr>
          <w:rFonts w:ascii="Calibri" w:hAnsi="Calibri" w:cs="Calibri"/>
          <w:i w:val="0"/>
          <w:iCs w:val="0"/>
          <w:color w:val="000000"/>
          <w:sz w:val="22"/>
          <w:szCs w:val="24"/>
        </w:rPr>
        <w:t> : Déphasage du point chaud par rapport au point haut</w:t>
      </w:r>
      <w:bookmarkEnd w:id="2766"/>
      <w:bookmarkEnd w:id="2767"/>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2768" w:name="_Toc536800429"/>
      <w:r>
        <w:lastRenderedPageBreak/>
        <w:t>Conclusion</w:t>
      </w:r>
      <w:bookmarkEnd w:id="2768"/>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2769" w:name="_Chapitre_5_:"/>
      <w:bookmarkStart w:id="2770" w:name="_Toc536800430"/>
      <w:bookmarkEnd w:id="2769"/>
      <w:r>
        <w:lastRenderedPageBreak/>
        <w:t xml:space="preserve">Chapitre 5 : </w:t>
      </w:r>
      <w:r>
        <w:br/>
        <w:t>Analyses de la stabilité</w:t>
      </w:r>
      <w:r w:rsidR="0055099E">
        <w:t xml:space="preserve"> de l’effet morton</w:t>
      </w:r>
      <w:bookmarkEnd w:id="2770"/>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2771" w:name="_Toc534279506"/>
      <w:bookmarkStart w:id="2772" w:name="_Toc534279604"/>
      <w:bookmarkStart w:id="2773" w:name="_Toc534279682"/>
      <w:bookmarkStart w:id="2774" w:name="_Toc534290978"/>
      <w:bookmarkStart w:id="2775" w:name="_Toc534293260"/>
      <w:bookmarkStart w:id="2776" w:name="_Toc534293544"/>
      <w:bookmarkStart w:id="2777" w:name="_Toc534293622"/>
      <w:bookmarkStart w:id="2778" w:name="_Toc534387921"/>
      <w:bookmarkStart w:id="2779" w:name="_Toc534410892"/>
      <w:bookmarkStart w:id="2780" w:name="_Toc534620806"/>
      <w:bookmarkStart w:id="2781" w:name="_Toc534621292"/>
      <w:bookmarkStart w:id="2782" w:name="_Toc534621397"/>
      <w:bookmarkStart w:id="2783" w:name="_Toc534621504"/>
      <w:bookmarkStart w:id="2784" w:name="_Toc534625163"/>
      <w:bookmarkStart w:id="2785" w:name="_Toc534631463"/>
      <w:bookmarkStart w:id="2786" w:name="_Toc534631563"/>
      <w:bookmarkStart w:id="2787" w:name="_Toc534631916"/>
      <w:bookmarkStart w:id="2788" w:name="_Toc534632149"/>
      <w:bookmarkStart w:id="2789" w:name="_Toc534632361"/>
      <w:bookmarkStart w:id="2790" w:name="_Toc534632483"/>
      <w:bookmarkStart w:id="2791" w:name="_Toc534632582"/>
      <w:bookmarkStart w:id="2792" w:name="_Toc534633875"/>
      <w:bookmarkStart w:id="2793" w:name="_Toc534634219"/>
      <w:bookmarkStart w:id="2794" w:name="_Toc534634623"/>
      <w:bookmarkStart w:id="2795" w:name="_Toc534634998"/>
      <w:bookmarkStart w:id="2796" w:name="_Toc534635098"/>
      <w:bookmarkStart w:id="2797" w:name="_Toc534635198"/>
      <w:bookmarkStart w:id="2798" w:name="_Toc534635298"/>
      <w:bookmarkStart w:id="2799" w:name="_Toc534635398"/>
      <w:bookmarkStart w:id="2800" w:name="_Toc534635519"/>
      <w:bookmarkStart w:id="2801" w:name="_Toc534635618"/>
      <w:bookmarkStart w:id="2802" w:name="_Toc534636668"/>
      <w:bookmarkStart w:id="2803" w:name="_Toc534638296"/>
      <w:bookmarkStart w:id="2804" w:name="_Toc534638382"/>
      <w:bookmarkStart w:id="2805" w:name="_Toc534638749"/>
      <w:bookmarkStart w:id="2806" w:name="_Toc534640604"/>
      <w:bookmarkStart w:id="2807" w:name="_Toc534650414"/>
      <w:bookmarkStart w:id="2808" w:name="_Toc534707690"/>
      <w:bookmarkStart w:id="2809" w:name="_Toc534719995"/>
      <w:bookmarkStart w:id="2810" w:name="_Toc534720678"/>
      <w:bookmarkStart w:id="2811" w:name="_Toc534721450"/>
      <w:bookmarkStart w:id="2812" w:name="_Toc534723228"/>
      <w:bookmarkStart w:id="2813" w:name="_Toc534724140"/>
      <w:bookmarkStart w:id="2814" w:name="_Toc534724685"/>
      <w:bookmarkStart w:id="2815" w:name="_Toc534724989"/>
      <w:bookmarkStart w:id="2816" w:name="_Toc534725660"/>
      <w:bookmarkStart w:id="2817" w:name="_Toc534729743"/>
      <w:bookmarkStart w:id="2818" w:name="_Toc534792292"/>
      <w:bookmarkStart w:id="2819" w:name="_Toc534792941"/>
      <w:bookmarkStart w:id="2820" w:name="_Toc534793268"/>
      <w:bookmarkStart w:id="2821" w:name="_Toc534794026"/>
      <w:bookmarkStart w:id="2822" w:name="_Toc534794121"/>
      <w:bookmarkStart w:id="2823" w:name="_Toc534794218"/>
      <w:bookmarkStart w:id="2824" w:name="_Toc534796850"/>
      <w:bookmarkStart w:id="2825" w:name="_Toc534878106"/>
      <w:bookmarkStart w:id="2826" w:name="_Toc534878200"/>
      <w:bookmarkStart w:id="2827" w:name="_Toc534880538"/>
      <w:bookmarkStart w:id="2828" w:name="_Toc534895270"/>
      <w:bookmarkStart w:id="2829" w:name="_Toc534895987"/>
      <w:bookmarkStart w:id="2830" w:name="_Toc534896541"/>
      <w:bookmarkStart w:id="2831" w:name="_Toc534896934"/>
      <w:bookmarkStart w:id="2832" w:name="_Toc534983330"/>
      <w:bookmarkStart w:id="2833" w:name="_Toc534984864"/>
      <w:bookmarkStart w:id="2834" w:name="_Toc535242956"/>
      <w:bookmarkStart w:id="2835" w:name="_Toc535243308"/>
      <w:bookmarkStart w:id="2836" w:name="_Toc535245091"/>
      <w:bookmarkStart w:id="2837" w:name="_Toc535248215"/>
      <w:bookmarkStart w:id="2838" w:name="_Toc535248632"/>
      <w:bookmarkStart w:id="2839" w:name="_Toc535250111"/>
      <w:bookmarkStart w:id="2840" w:name="_Toc535251291"/>
      <w:bookmarkStart w:id="2841" w:name="_Toc535251832"/>
      <w:bookmarkStart w:id="2842" w:name="_Toc535252186"/>
      <w:bookmarkStart w:id="2843" w:name="_Toc535346254"/>
      <w:bookmarkStart w:id="2844" w:name="_Toc535418781"/>
      <w:bookmarkStart w:id="2845" w:name="_Toc535505083"/>
      <w:bookmarkStart w:id="2846" w:name="_Toc535509403"/>
      <w:bookmarkStart w:id="2847" w:name="_Toc535510096"/>
      <w:bookmarkStart w:id="2848" w:name="_Toc535512849"/>
      <w:bookmarkStart w:id="2849" w:name="_Toc535512938"/>
      <w:bookmarkStart w:id="2850" w:name="_Toc535527962"/>
      <w:bookmarkStart w:id="2851" w:name="_Toc535536167"/>
      <w:bookmarkStart w:id="2852" w:name="_Toc535575160"/>
      <w:bookmarkStart w:id="2853" w:name="_Toc535587618"/>
      <w:bookmarkStart w:id="2854" w:name="_Toc535587875"/>
      <w:bookmarkStart w:id="2855" w:name="_Toc535588560"/>
      <w:bookmarkStart w:id="2856" w:name="_Toc535589787"/>
      <w:bookmarkStart w:id="2857" w:name="_Toc535590251"/>
      <w:bookmarkStart w:id="2858" w:name="_Toc535594681"/>
      <w:bookmarkStart w:id="2859" w:name="_Toc535832362"/>
      <w:bookmarkStart w:id="2860" w:name="_Toc535834298"/>
      <w:bookmarkStart w:id="2861" w:name="_Toc535846134"/>
      <w:bookmarkStart w:id="2862" w:name="_Toc535846326"/>
      <w:bookmarkStart w:id="2863" w:name="_Toc535853050"/>
      <w:bookmarkStart w:id="2864" w:name="_Toc535853297"/>
      <w:bookmarkStart w:id="2865" w:name="_Toc535854191"/>
      <w:bookmarkStart w:id="2866" w:name="_Toc535854717"/>
      <w:bookmarkStart w:id="2867" w:name="_Toc535918681"/>
      <w:bookmarkStart w:id="2868" w:name="_Toc535932544"/>
      <w:bookmarkStart w:id="2869" w:name="_Toc535932636"/>
      <w:bookmarkStart w:id="2870" w:name="_Toc535933467"/>
      <w:bookmarkStart w:id="2871" w:name="_Toc535934359"/>
      <w:bookmarkStart w:id="2872" w:name="_Toc535935110"/>
      <w:bookmarkStart w:id="2873" w:name="_Toc535935885"/>
      <w:bookmarkStart w:id="2874" w:name="_Toc535938420"/>
      <w:bookmarkStart w:id="2875" w:name="_Toc535938769"/>
      <w:bookmarkStart w:id="2876" w:name="_Toc535942455"/>
      <w:bookmarkStart w:id="2877" w:name="_Toc535942692"/>
      <w:bookmarkStart w:id="2878" w:name="_Toc535942914"/>
      <w:bookmarkStart w:id="2879" w:name="_Toc535943010"/>
      <w:bookmarkStart w:id="2880" w:name="_Toc535943106"/>
      <w:bookmarkStart w:id="2881" w:name="_Toc535947855"/>
      <w:bookmarkStart w:id="2882" w:name="_Toc536006909"/>
      <w:bookmarkStart w:id="2883" w:name="_Toc536110540"/>
      <w:bookmarkStart w:id="2884" w:name="_Toc536110916"/>
      <w:bookmarkStart w:id="2885" w:name="_Toc536112135"/>
      <w:bookmarkStart w:id="2886" w:name="_Toc536112455"/>
      <w:bookmarkStart w:id="2887" w:name="_Toc536113340"/>
      <w:bookmarkStart w:id="2888" w:name="_Toc536113552"/>
      <w:bookmarkStart w:id="2889" w:name="_Toc536113764"/>
      <w:bookmarkStart w:id="2890" w:name="_Toc536115063"/>
      <w:bookmarkStart w:id="2891" w:name="_Toc536115333"/>
      <w:bookmarkStart w:id="2892" w:name="_Toc536117523"/>
      <w:bookmarkStart w:id="2893" w:name="_Toc536117738"/>
      <w:bookmarkStart w:id="2894" w:name="_Toc536118759"/>
      <w:bookmarkStart w:id="2895" w:name="_Toc536120051"/>
      <w:bookmarkStart w:id="2896" w:name="_Toc536120267"/>
      <w:bookmarkStart w:id="2897" w:name="_Toc536127329"/>
      <w:bookmarkStart w:id="2898" w:name="_Toc536127546"/>
      <w:bookmarkStart w:id="2899" w:name="_Toc536128330"/>
      <w:bookmarkStart w:id="2900" w:name="_Toc536129453"/>
      <w:bookmarkStart w:id="2901" w:name="_Toc536129671"/>
      <w:bookmarkStart w:id="2902" w:name="_Toc536129892"/>
      <w:bookmarkStart w:id="2903" w:name="_Toc536130115"/>
      <w:bookmarkStart w:id="2904" w:name="_Toc536130341"/>
      <w:bookmarkStart w:id="2905" w:name="_Toc536130577"/>
      <w:bookmarkStart w:id="2906" w:name="_Toc536131271"/>
      <w:bookmarkStart w:id="2907" w:name="_Toc536131532"/>
      <w:bookmarkStart w:id="2908" w:name="_Toc536199945"/>
      <w:bookmarkStart w:id="2909" w:name="_Toc536200192"/>
      <w:bookmarkStart w:id="2910" w:name="_Toc536200687"/>
      <w:bookmarkStart w:id="2911" w:name="_Toc536200935"/>
      <w:bookmarkStart w:id="2912" w:name="_Toc536201182"/>
      <w:bookmarkStart w:id="2913" w:name="_Toc536201429"/>
      <w:bookmarkStart w:id="2914" w:name="_Toc536202344"/>
      <w:bookmarkStart w:id="2915" w:name="_Toc536203715"/>
      <w:bookmarkStart w:id="2916" w:name="_Toc536203961"/>
      <w:bookmarkStart w:id="2917" w:name="_Toc536204207"/>
      <w:bookmarkStart w:id="2918" w:name="_Toc536539355"/>
      <w:bookmarkStart w:id="2919" w:name="_Toc536539608"/>
      <w:bookmarkStart w:id="2920" w:name="_Toc536543384"/>
      <w:bookmarkStart w:id="2921" w:name="_Toc536543638"/>
      <w:bookmarkStart w:id="2922" w:name="_Toc536544529"/>
      <w:bookmarkStart w:id="2923" w:name="_Toc536545469"/>
      <w:bookmarkStart w:id="2924" w:name="_Toc536546620"/>
      <w:bookmarkStart w:id="2925" w:name="_Toc536626916"/>
      <w:bookmarkStart w:id="2926" w:name="_Toc536725995"/>
      <w:bookmarkStart w:id="2927" w:name="_Toc536741091"/>
      <w:bookmarkStart w:id="2928" w:name="_Toc536741348"/>
      <w:bookmarkStart w:id="2929" w:name="_Toc536741604"/>
      <w:bookmarkStart w:id="2930" w:name="_Toc536784663"/>
      <w:bookmarkStart w:id="2931" w:name="_Toc536797558"/>
      <w:bookmarkStart w:id="2932" w:name="_Toc536797821"/>
      <w:bookmarkStart w:id="2933" w:name="_Toc536798218"/>
      <w:bookmarkStart w:id="2934" w:name="_Toc536798473"/>
      <w:bookmarkStart w:id="2935" w:name="_Toc536798728"/>
      <w:bookmarkStart w:id="2936" w:name="_Toc536800431"/>
      <w:bookmarkStart w:id="2937" w:name="_Ref531012649"/>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938" w:name="_Toc534793269"/>
      <w:bookmarkStart w:id="2939" w:name="_Toc534794027"/>
      <w:bookmarkStart w:id="2940" w:name="_Toc534794122"/>
      <w:bookmarkStart w:id="2941" w:name="_Toc534794219"/>
      <w:bookmarkStart w:id="2942" w:name="_Toc534796851"/>
      <w:bookmarkStart w:id="2943" w:name="_Toc534878107"/>
      <w:bookmarkStart w:id="2944" w:name="_Toc534878201"/>
      <w:bookmarkStart w:id="2945" w:name="_Toc534880539"/>
      <w:bookmarkStart w:id="2946" w:name="_Toc534895271"/>
      <w:bookmarkStart w:id="2947" w:name="_Toc534895988"/>
      <w:bookmarkStart w:id="2948" w:name="_Toc534896542"/>
      <w:bookmarkStart w:id="2949" w:name="_Toc534896935"/>
      <w:bookmarkStart w:id="2950" w:name="_Toc534983331"/>
      <w:bookmarkStart w:id="2951" w:name="_Toc534984865"/>
      <w:bookmarkStart w:id="2952" w:name="_Toc535242957"/>
      <w:bookmarkStart w:id="2953" w:name="_Toc535243309"/>
      <w:bookmarkStart w:id="2954" w:name="_Toc535245092"/>
      <w:bookmarkStart w:id="2955" w:name="_Toc535248216"/>
      <w:bookmarkStart w:id="2956" w:name="_Toc535248633"/>
      <w:bookmarkStart w:id="2957" w:name="_Toc535250112"/>
      <w:bookmarkStart w:id="2958" w:name="_Toc535251292"/>
      <w:bookmarkStart w:id="2959" w:name="_Toc535251833"/>
      <w:bookmarkStart w:id="2960" w:name="_Toc535252187"/>
      <w:bookmarkStart w:id="2961" w:name="_Toc535346255"/>
      <w:bookmarkStart w:id="2962" w:name="_Toc535418782"/>
      <w:bookmarkStart w:id="2963" w:name="_Toc535505084"/>
      <w:bookmarkStart w:id="2964" w:name="_Toc535509404"/>
      <w:bookmarkStart w:id="2965" w:name="_Toc535510097"/>
      <w:bookmarkStart w:id="2966" w:name="_Toc535512850"/>
      <w:bookmarkStart w:id="2967" w:name="_Toc535512939"/>
      <w:bookmarkStart w:id="2968" w:name="_Toc535527963"/>
      <w:bookmarkStart w:id="2969" w:name="_Toc535536168"/>
      <w:bookmarkStart w:id="2970" w:name="_Toc535575161"/>
      <w:bookmarkStart w:id="2971" w:name="_Toc535587619"/>
      <w:bookmarkStart w:id="2972" w:name="_Toc535587876"/>
      <w:bookmarkStart w:id="2973" w:name="_Toc535588561"/>
      <w:bookmarkStart w:id="2974" w:name="_Toc535589788"/>
      <w:bookmarkStart w:id="2975" w:name="_Toc535590252"/>
      <w:bookmarkStart w:id="2976" w:name="_Toc535594682"/>
      <w:bookmarkStart w:id="2977" w:name="_Toc535832363"/>
      <w:bookmarkStart w:id="2978" w:name="_Toc535834299"/>
      <w:bookmarkStart w:id="2979" w:name="_Toc535846135"/>
      <w:bookmarkStart w:id="2980" w:name="_Toc535846327"/>
      <w:bookmarkStart w:id="2981" w:name="_Toc535853051"/>
      <w:bookmarkStart w:id="2982" w:name="_Toc535853298"/>
      <w:bookmarkStart w:id="2983" w:name="_Toc535854192"/>
      <w:bookmarkStart w:id="2984" w:name="_Toc535854718"/>
      <w:bookmarkStart w:id="2985" w:name="_Toc535918682"/>
      <w:bookmarkStart w:id="2986" w:name="_Toc535932545"/>
      <w:bookmarkStart w:id="2987" w:name="_Toc535932637"/>
      <w:bookmarkStart w:id="2988" w:name="_Toc535933468"/>
      <w:bookmarkStart w:id="2989" w:name="_Toc535934360"/>
      <w:bookmarkStart w:id="2990" w:name="_Toc535935111"/>
      <w:bookmarkStart w:id="2991" w:name="_Toc535935886"/>
      <w:bookmarkStart w:id="2992" w:name="_Toc535938421"/>
      <w:bookmarkStart w:id="2993" w:name="_Toc535938770"/>
      <w:bookmarkStart w:id="2994" w:name="_Toc535942456"/>
      <w:bookmarkStart w:id="2995" w:name="_Toc535942693"/>
      <w:bookmarkStart w:id="2996" w:name="_Toc535942915"/>
      <w:bookmarkStart w:id="2997" w:name="_Toc535943011"/>
      <w:bookmarkStart w:id="2998" w:name="_Toc535943107"/>
      <w:bookmarkStart w:id="2999" w:name="_Toc535947856"/>
      <w:bookmarkStart w:id="3000" w:name="_Toc536006910"/>
      <w:bookmarkStart w:id="3001" w:name="_Toc536110541"/>
      <w:bookmarkStart w:id="3002" w:name="_Toc536110917"/>
      <w:bookmarkStart w:id="3003" w:name="_Toc536112136"/>
      <w:bookmarkStart w:id="3004" w:name="_Toc536112456"/>
      <w:bookmarkStart w:id="3005" w:name="_Toc536113341"/>
      <w:bookmarkStart w:id="3006" w:name="_Toc536113553"/>
      <w:bookmarkStart w:id="3007" w:name="_Toc536113765"/>
      <w:bookmarkStart w:id="3008" w:name="_Toc536115064"/>
      <w:bookmarkStart w:id="3009" w:name="_Toc536115334"/>
      <w:bookmarkStart w:id="3010" w:name="_Toc536117524"/>
      <w:bookmarkStart w:id="3011" w:name="_Toc536117739"/>
      <w:bookmarkStart w:id="3012" w:name="_Toc536118760"/>
      <w:bookmarkStart w:id="3013" w:name="_Toc536120052"/>
      <w:bookmarkStart w:id="3014" w:name="_Toc536120268"/>
      <w:bookmarkStart w:id="3015" w:name="_Toc536127330"/>
      <w:bookmarkStart w:id="3016" w:name="_Toc536127547"/>
      <w:bookmarkStart w:id="3017" w:name="_Toc536128331"/>
      <w:bookmarkStart w:id="3018" w:name="_Toc536129454"/>
      <w:bookmarkStart w:id="3019" w:name="_Toc536129672"/>
      <w:bookmarkStart w:id="3020" w:name="_Toc536129893"/>
      <w:bookmarkStart w:id="3021" w:name="_Toc536130116"/>
      <w:bookmarkStart w:id="3022" w:name="_Toc536130342"/>
      <w:bookmarkStart w:id="3023" w:name="_Toc536130578"/>
      <w:bookmarkStart w:id="3024" w:name="_Toc536131272"/>
      <w:bookmarkStart w:id="3025" w:name="_Toc536131533"/>
      <w:bookmarkStart w:id="3026" w:name="_Toc536199946"/>
      <w:bookmarkStart w:id="3027" w:name="_Toc536200193"/>
      <w:bookmarkStart w:id="3028" w:name="_Toc536200688"/>
      <w:bookmarkStart w:id="3029" w:name="_Toc536200936"/>
      <w:bookmarkStart w:id="3030" w:name="_Toc536201183"/>
      <w:bookmarkStart w:id="3031" w:name="_Toc536201430"/>
      <w:bookmarkStart w:id="3032" w:name="_Toc536202345"/>
      <w:bookmarkStart w:id="3033" w:name="_Toc536203716"/>
      <w:bookmarkStart w:id="3034" w:name="_Toc536203962"/>
      <w:bookmarkStart w:id="3035" w:name="_Toc536204208"/>
      <w:bookmarkStart w:id="3036" w:name="_Toc536539356"/>
      <w:bookmarkStart w:id="3037" w:name="_Toc536539609"/>
      <w:bookmarkStart w:id="3038" w:name="_Toc536543385"/>
      <w:bookmarkStart w:id="3039" w:name="_Toc536543639"/>
      <w:bookmarkStart w:id="3040" w:name="_Toc536544530"/>
      <w:bookmarkStart w:id="3041" w:name="_Toc536545470"/>
      <w:bookmarkStart w:id="3042" w:name="_Toc536546621"/>
      <w:bookmarkStart w:id="3043" w:name="_Toc536626917"/>
      <w:bookmarkStart w:id="3044" w:name="_Toc536725996"/>
      <w:bookmarkStart w:id="3045" w:name="_Toc536741092"/>
      <w:bookmarkStart w:id="3046" w:name="_Toc536741349"/>
      <w:bookmarkStart w:id="3047" w:name="_Toc536741605"/>
      <w:bookmarkStart w:id="3048" w:name="_Toc536784664"/>
      <w:bookmarkStart w:id="3049" w:name="_Toc536797559"/>
      <w:bookmarkStart w:id="3050" w:name="_Toc536797822"/>
      <w:bookmarkStart w:id="3051" w:name="_Toc536798219"/>
      <w:bookmarkStart w:id="3052" w:name="_Toc536798474"/>
      <w:bookmarkStart w:id="3053" w:name="_Toc536798729"/>
      <w:bookmarkStart w:id="3054" w:name="_Toc536800432"/>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p>
    <w:p w14:paraId="58616707" w14:textId="31864B3D" w:rsidR="006F4286" w:rsidRDefault="006F4286" w:rsidP="0062290B">
      <w:pPr>
        <w:pStyle w:val="Titre2"/>
        <w:spacing w:after="240"/>
        <w:ind w:left="708" w:hanging="578"/>
      </w:pPr>
      <w:bookmarkStart w:id="3055" w:name="_Toc536800433"/>
      <w:r>
        <w:t xml:space="preserve">Méthode d’analyse de la </w:t>
      </w:r>
      <w:bookmarkEnd w:id="2937"/>
      <w:r>
        <w:t>stabilité</w:t>
      </w:r>
      <w:bookmarkEnd w:id="3055"/>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F44109"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056" w:name="_Toc536800434"/>
      <w:r>
        <w:t>Coefficients d’influence de l’effet Morton</w:t>
      </w:r>
      <w:bookmarkEnd w:id="3056"/>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F44109"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57" w:name="_Ref536438342"/>
            <w:r w:rsidRPr="00822191">
              <w:rPr>
                <w:rFonts w:ascii="Times New Roman" w:eastAsia="Times New Roman" w:hAnsi="Times New Roman"/>
                <w:b/>
                <w:iCs w:val="0"/>
                <w:color w:val="auto"/>
                <w:sz w:val="22"/>
                <w:szCs w:val="22"/>
                <w:lang w:eastAsia="fr-FR"/>
              </w:rPr>
              <w:t xml:space="preserve"> </w:t>
            </w:r>
            <w:bookmarkEnd w:id="3057"/>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058" w:name="_Ref518574219"/>
            <w:r w:rsidRPr="00B70EB0">
              <w:rPr>
                <w:rFonts w:ascii="Times New Roman" w:eastAsia="Times New Roman" w:hAnsi="Times New Roman"/>
                <w:b/>
                <w:iCs w:val="0"/>
                <w:color w:val="auto"/>
                <w:sz w:val="22"/>
                <w:szCs w:val="22"/>
                <w:lang w:eastAsia="fr-FR"/>
              </w:rPr>
              <w:t xml:space="preserve"> </w:t>
            </w:r>
            <w:bookmarkEnd w:id="3058"/>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F4410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059" w:name="_Ref534201420"/>
            <w:r>
              <w:rPr>
                <w:rFonts w:ascii="Times New Roman" w:eastAsia="Times New Roman" w:hAnsi="Times New Roman"/>
                <w:b/>
                <w:iCs w:val="0"/>
                <w:color w:val="auto"/>
                <w:sz w:val="22"/>
                <w:szCs w:val="22"/>
                <w:lang w:val="en-US" w:eastAsia="fr-FR"/>
              </w:rPr>
              <w:t xml:space="preserve"> </w:t>
            </w:r>
            <w:bookmarkEnd w:id="3059"/>
          </w:p>
        </w:tc>
      </w:tr>
    </w:tbl>
    <w:p w14:paraId="00974CFA" w14:textId="58F2A63C" w:rsidR="006F4286" w:rsidRPr="00FA40FE" w:rsidRDefault="006F4286" w:rsidP="006F4286">
      <w:pPr>
        <w:pStyle w:val="Titre3"/>
        <w:spacing w:before="240" w:after="240"/>
        <w:ind w:left="709"/>
      </w:pPr>
      <w:bookmarkStart w:id="3060" w:name="_Toc536800435"/>
      <w:r>
        <w:t>Critère de stabilité</w:t>
      </w:r>
      <w:bookmarkEnd w:id="3060"/>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061" w:name="_Ref530059670"/>
            <w:r w:rsidRPr="00E03861">
              <w:rPr>
                <w:rFonts w:ascii="Times New Roman" w:eastAsiaTheme="minorEastAsia" w:hAnsi="Times New Roman"/>
                <w:b/>
                <w:i/>
              </w:rPr>
              <w:t xml:space="preserve"> </w:t>
            </w:r>
            <w:bookmarkEnd w:id="3061"/>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F44109"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62" w:name="_Ref530060431"/>
            <w:r w:rsidRPr="00E03861">
              <w:rPr>
                <w:rFonts w:ascii="Times New Roman" w:eastAsiaTheme="minorEastAsia" w:hAnsi="Times New Roman"/>
                <w:b/>
                <w:i/>
              </w:rPr>
              <w:t xml:space="preserve"> </w:t>
            </w:r>
            <w:bookmarkEnd w:id="3062"/>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063" w:name="_Ref531096466"/>
            <w:r w:rsidRPr="00E03861">
              <w:rPr>
                <w:rFonts w:ascii="Times New Roman" w:eastAsiaTheme="minorEastAsia" w:hAnsi="Times New Roman"/>
                <w:b/>
                <w:i/>
              </w:rPr>
              <w:t xml:space="preserve"> </w:t>
            </w:r>
            <w:bookmarkEnd w:id="3063"/>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064" w:name="_Toc536800436"/>
      <w:r>
        <w:t>Approche Lorenz et Murphy</w:t>
      </w:r>
      <w:bookmarkEnd w:id="3064"/>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065" w:name="_Ref518572565"/>
            <w:r w:rsidRPr="008C024E">
              <w:rPr>
                <w:rFonts w:ascii="Times New Roman" w:eastAsia="Times New Roman" w:hAnsi="Times New Roman"/>
                <w:b/>
                <w:iCs w:val="0"/>
                <w:color w:val="auto"/>
                <w:sz w:val="22"/>
                <w:szCs w:val="22"/>
                <w:lang w:eastAsia="fr-FR"/>
              </w:rPr>
              <w:t xml:space="preserve"> </w:t>
            </w:r>
            <w:bookmarkEnd w:id="3065"/>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066" w:name="_Toc536800437"/>
      <w:r>
        <w:t>Approche analytique améliorée</w:t>
      </w:r>
      <w:bookmarkEnd w:id="3066"/>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067" w:name="_Ref531204113"/>
      <w:bookmarkStart w:id="3068" w:name="_Toc536112276"/>
      <w:bookmarkStart w:id="3069"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06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068"/>
      <w:bookmarkEnd w:id="3069"/>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F44109"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070" w:name="_Toc536800438"/>
      <w:r w:rsidRPr="00EA3D98">
        <w:t xml:space="preserve">Application au Banc de l’effet Morton </w:t>
      </w:r>
      <w:r>
        <w:t>(BEM)</w:t>
      </w:r>
      <w:bookmarkEnd w:id="3070"/>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071" w:name="_Toc536800439"/>
      <w:r>
        <w:lastRenderedPageBreak/>
        <w:t>Configuration du rotor</w:t>
      </w:r>
      <w:r w:rsidR="003F464C">
        <w:t xml:space="preserve"> court</w:t>
      </w:r>
      <w:r>
        <w:t xml:space="preserve"> 430mm</w:t>
      </w:r>
      <w:bookmarkEnd w:id="307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072" w:name="_Ref531015477"/>
            <w:bookmarkStart w:id="3073" w:name="_Toc536112252"/>
            <w:bookmarkStart w:id="3074"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72"/>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3073"/>
            <w:bookmarkEnd w:id="3074"/>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075" w:name="_Ref531019019"/>
            <w:bookmarkStart w:id="3076" w:name="_Toc536112253"/>
            <w:bookmarkStart w:id="3077"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075"/>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076"/>
            <w:bookmarkEnd w:id="3077"/>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078" w:name="_Ref534218071"/>
      <w:bookmarkStart w:id="3079" w:name="_Toc536112277"/>
      <w:bookmarkStart w:id="3080"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078"/>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079"/>
      <w:bookmarkEnd w:id="3080"/>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081" w:name="_Ref531193074"/>
            <w:bookmarkStart w:id="3082" w:name="_Toc536112254"/>
            <w:bookmarkStart w:id="3083"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081"/>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082"/>
            <w:bookmarkEnd w:id="3083"/>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084" w:name="_Ref535497157"/>
      <w:bookmarkStart w:id="3085" w:name="_Toc536112255"/>
      <w:bookmarkStart w:id="3086"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084"/>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085"/>
      <w:bookmarkEnd w:id="3086"/>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087" w:name="_Ref531095594"/>
      <w:bookmarkStart w:id="3088" w:name="_Toc536112256"/>
      <w:bookmarkStart w:id="3089"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087"/>
      <w:r w:rsidRPr="00FC14C6">
        <w:rPr>
          <w:sz w:val="22"/>
        </w:rPr>
        <w:t> : champ de température imposé au modèle thermomécanique</w:t>
      </w:r>
      <w:bookmarkEnd w:id="3088"/>
      <w:bookmarkEnd w:id="3089"/>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090" w:name="_Ref531096885"/>
      <w:bookmarkStart w:id="3091" w:name="_Toc536112258"/>
      <w:bookmarkStart w:id="3092"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9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091"/>
      <w:bookmarkEnd w:id="3092"/>
    </w:p>
    <w:p w14:paraId="46F1C6C6" w14:textId="03C6BD99" w:rsidR="00AE4728" w:rsidRPr="00FC14C6" w:rsidRDefault="00AE4728" w:rsidP="0037172D">
      <w:pPr>
        <w:pStyle w:val="Default"/>
        <w:spacing w:before="240" w:after="240" w:line="360" w:lineRule="auto"/>
        <w:ind w:firstLine="709"/>
        <w:jc w:val="both"/>
        <w:rPr>
          <w:sz w:val="22"/>
        </w:rPr>
      </w:pPr>
      <w:bookmarkStart w:id="309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094" w:name="_Ref535593984"/>
      <w:bookmarkStart w:id="3095" w:name="_Toc536800440"/>
      <w:r>
        <w:lastRenderedPageBreak/>
        <w:t xml:space="preserve">Configuration du rotor </w:t>
      </w:r>
      <w:bookmarkEnd w:id="3093"/>
      <w:r w:rsidR="008A6682">
        <w:t>long 700mm</w:t>
      </w:r>
      <w:bookmarkEnd w:id="3094"/>
      <w:bookmarkEnd w:id="3095"/>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096" w:name="_Ref531189711"/>
            <w:bookmarkStart w:id="3097" w:name="_Toc536112259"/>
            <w:bookmarkStart w:id="3098"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09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3097"/>
            <w:bookmarkEnd w:id="3098"/>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099" w:name="_Ref534232364"/>
            <w:bookmarkStart w:id="3100" w:name="_Toc536112260"/>
            <w:bookmarkStart w:id="3101"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09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100"/>
            <w:bookmarkEnd w:id="3101"/>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102" w:name="_Ref531186850"/>
      <w:bookmarkStart w:id="3103" w:name="_Ref534380440"/>
      <w:bookmarkStart w:id="3104" w:name="_Toc536112278"/>
      <w:bookmarkStart w:id="3105"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102"/>
      <w:bookmarkEnd w:id="3103"/>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104"/>
      <w:bookmarkEnd w:id="3105"/>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106" w:name="_Ref534295302"/>
            <w:bookmarkStart w:id="3107" w:name="_Toc536112261"/>
            <w:bookmarkStart w:id="3108"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10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107"/>
            <w:bookmarkEnd w:id="3108"/>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109" w:name="_Ref531186145"/>
      <w:bookmarkStart w:id="3110" w:name="_Toc536112262"/>
      <w:bookmarkStart w:id="3111"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10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110"/>
      <w:bookmarkEnd w:id="3111"/>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112" w:name="_Ref531184866"/>
      <w:bookmarkStart w:id="3113" w:name="_Toc536112263"/>
      <w:bookmarkStart w:id="3114"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11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113"/>
      <w:bookmarkEnd w:id="3114"/>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115" w:name="_Ref534382904"/>
      <w:bookmarkStart w:id="3116" w:name="_Toc536112279"/>
      <w:bookmarkStart w:id="3117"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115"/>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116"/>
      <w:bookmarkEnd w:id="3117"/>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118" w:name="_Toc536800441"/>
      <w:bookmarkStart w:id="3119" w:name="_Toc534984877"/>
      <w:r>
        <w:rPr>
          <w:lang w:eastAsia="zh-CN"/>
        </w:rPr>
        <w:t>Tech</w:t>
      </w:r>
      <w:r w:rsidR="0052000A">
        <w:rPr>
          <w:lang w:eastAsia="zh-CN"/>
        </w:rPr>
        <w:t>niques à mettre en oeuvre pour é</w:t>
      </w:r>
      <w:r>
        <w:rPr>
          <w:lang w:eastAsia="zh-CN"/>
        </w:rPr>
        <w:t>viter l’instabilite de l’effet Morton</w:t>
      </w:r>
      <w:bookmarkEnd w:id="3118"/>
      <w:r>
        <w:rPr>
          <w:lang w:eastAsia="zh-CN"/>
        </w:rPr>
        <w:t xml:space="preserve"> </w:t>
      </w:r>
      <w:bookmarkEnd w:id="3119"/>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120"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120"/>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CFC75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w:ins w:id="3121" w:author="HASSINI Mohamed-amine" w:date="2019-03-12T10:29:00Z">
            <w:rPr>
              <w:rFonts w:ascii="Cambria Math" w:hAnsi="Cambria Math"/>
            </w:rPr>
            <m:t xml:space="preserve"> </m:t>
          </w:ins>
        </m:r>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122" w:name="_Ref536721498"/>
      <w:bookmarkStart w:id="3123" w:name="_Toc536112264"/>
      <w:bookmarkStart w:id="3124"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22"/>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123"/>
      <w:bookmarkEnd w:id="3124"/>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disque et le palier est de 200 mm</w:t>
      </w:r>
      <w:del w:id="3125" w:author="HASSINI Mohamed-amine" w:date="2019-03-12T10:29:00Z">
        <w:r w:rsidR="001436E0" w:rsidDel="00D2695E">
          <w:rPr>
            <w:szCs w:val="22"/>
          </w:rPr>
          <w:delText xml:space="preserve"> </w:delText>
        </w:r>
      </w:del>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126" w:name="_Ref536452193"/>
      <w:bookmarkStart w:id="3127"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126"/>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127"/>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128" w:name="_Ref536798917"/>
      <w:bookmarkStart w:id="3129"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128"/>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129"/>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130" w:name="_Ref535589702"/>
      <w:bookmarkStart w:id="3131" w:name="_Toc536112265"/>
      <w:bookmarkStart w:id="3132"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130"/>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131"/>
      <w:bookmarkEnd w:id="3132"/>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133" w:name="_Ref532235910"/>
      <w:bookmarkStart w:id="3134" w:name="_Toc536112266"/>
      <w:bookmarkStart w:id="3135"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133"/>
      <w:r w:rsidRPr="002344CF">
        <w:rPr>
          <w:rFonts w:ascii="Calibri" w:eastAsia="Times New Roman" w:hAnsi="Calibri" w:cs="Times New Roman"/>
          <w:i w:val="0"/>
          <w:iCs w:val="0"/>
          <w:color w:val="auto"/>
          <w:sz w:val="22"/>
          <w:szCs w:val="22"/>
        </w:rPr>
        <w:t> : Comparaison des coefficients d’influence de l’effet Morton entre les cas d’études</w:t>
      </w:r>
      <w:bookmarkEnd w:id="3134"/>
      <w:bookmarkEnd w:id="3135"/>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136" w:name="_Ref532235878"/>
      <w:bookmarkStart w:id="3137" w:name="_Toc536112267"/>
      <w:bookmarkStart w:id="3138"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136"/>
      <w:r w:rsidRPr="00872B75">
        <w:rPr>
          <w:rFonts w:ascii="Calibri" w:eastAsia="Times New Roman" w:hAnsi="Calibri" w:cs="Times New Roman"/>
          <w:i w:val="0"/>
          <w:iCs w:val="0"/>
          <w:color w:val="auto"/>
          <w:sz w:val="22"/>
          <w:szCs w:val="22"/>
        </w:rPr>
        <w:t> : Résultat de l’analyse de l’effet Morton des cas</w:t>
      </w:r>
      <w:bookmarkEnd w:id="3137"/>
      <w:bookmarkEnd w:id="3138"/>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139" w:name="_Toc534984879"/>
      <w:bookmarkStart w:id="3140"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139"/>
      <w:bookmarkEnd w:id="3140"/>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141" w:name="_Toc536800444"/>
      <w:r>
        <w:rPr>
          <w:lang w:eastAsia="zh-CN"/>
        </w:rPr>
        <w:t xml:space="preserve">Parametres influents sur le coefficient </w:t>
      </w:r>
      <m:oMath>
        <m:r>
          <m:rPr>
            <m:sty m:val="bi"/>
          </m:rPr>
          <w:rPr>
            <w:rFonts w:ascii="Cambria Math" w:hAnsi="Cambria Math"/>
            <w:lang w:eastAsia="zh-CN"/>
          </w:rPr>
          <m:t>B</m:t>
        </m:r>
      </m:oMath>
      <w:bookmarkEnd w:id="3141"/>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43DB5F3A"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potentiellement une augmentation d</w:t>
      </w:r>
      <w:ins w:id="3142" w:author="HASSINI Mohamed-amine" w:date="2019-03-12T10:34:00Z">
        <w:r w:rsidR="006F4F39">
          <w:rPr>
            <w:lang w:eastAsia="zh-CN"/>
          </w:rPr>
          <w:t>es</w:t>
        </w:r>
      </w:ins>
      <w:del w:id="3143" w:author="HASSINI Mohamed-amine" w:date="2019-03-12T10:34:00Z">
        <w:r w:rsidDel="006F4F39">
          <w:rPr>
            <w:lang w:eastAsia="zh-CN"/>
          </w:rPr>
          <w:delText>u</w:delText>
        </w:r>
      </w:del>
      <w:r>
        <w:rPr>
          <w:lang w:eastAsia="zh-CN"/>
        </w:rPr>
        <w:t xml:space="preserve"> coefficient</w:t>
      </w:r>
      <w:ins w:id="3144" w:author="HASSINI Mohamed-amine" w:date="2019-03-12T10:34:00Z">
        <w:r w:rsidR="006F4F39">
          <w:rPr>
            <w:lang w:eastAsia="zh-CN"/>
          </w:rPr>
          <w:t>s</w:t>
        </w:r>
      </w:ins>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145" w:name="_Toc536800445"/>
      <w:r>
        <w:rPr>
          <w:lang w:eastAsia="zh-CN"/>
        </w:rPr>
        <w:t xml:space="preserve">Parametres influents sur le coefficient </w:t>
      </w:r>
      <m:oMath>
        <m:r>
          <m:rPr>
            <m:sty m:val="bi"/>
          </m:rPr>
          <w:rPr>
            <w:rFonts w:ascii="Cambria Math" w:hAnsi="Cambria Math"/>
            <w:lang w:eastAsia="zh-CN"/>
          </w:rPr>
          <m:t>A</m:t>
        </m:r>
      </m:oMath>
      <w:bookmarkEnd w:id="3145"/>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146" w:name="_Ref532298509"/>
      <w:bookmarkStart w:id="3147" w:name="_Toc536112280"/>
      <w:bookmarkStart w:id="3148" w:name="_Toc536627097"/>
      <w:bookmarkStart w:id="3149"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146"/>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147"/>
      <w:bookmarkEnd w:id="3148"/>
      <w:bookmarkEnd w:id="314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150" w:name="_Toc536800446"/>
      <w:r>
        <w:t>Conclusion</w:t>
      </w:r>
      <w:bookmarkEnd w:id="3150"/>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151" w:name="_Toc536800447"/>
      <w:r w:rsidRPr="005B6FDA">
        <w:lastRenderedPageBreak/>
        <w:t>Conclusion</w:t>
      </w:r>
      <w:r w:rsidR="005C2433" w:rsidRPr="005B6FDA">
        <w:t xml:space="preserve"> générale</w:t>
      </w:r>
      <w:bookmarkEnd w:id="315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152" w:name="_Annexe_A_:"/>
      <w:bookmarkStart w:id="3153" w:name="_Ref535938142"/>
      <w:bookmarkStart w:id="3154" w:name="_Toc536800448"/>
      <w:bookmarkEnd w:id="315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153"/>
      <w:bookmarkEnd w:id="315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155" w:name="_Ref536127479"/>
      <w:bookmarkStart w:id="3156"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155"/>
      <w:r w:rsidR="007B25CC" w:rsidRPr="005320DE">
        <w:rPr>
          <w:rFonts w:eastAsia="Times New Roman" w:cs="Times New Roman"/>
          <w:i w:val="0"/>
          <w:iCs w:val="0"/>
          <w:color w:val="auto"/>
          <w:sz w:val="22"/>
          <w:szCs w:val="20"/>
          <w:lang w:eastAsia="fr-FR"/>
        </w:rPr>
        <w:t>: Le patin incliné 1D</w:t>
      </w:r>
      <w:bookmarkEnd w:id="3156"/>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157" w:name="_Ref536128481"/>
      <w:bookmarkStart w:id="3158"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15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15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159"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159"/>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160" w:name="_Ref536129341"/>
      <w:bookmarkStart w:id="3161"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16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161"/>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F44109"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F44109"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162" w:name="_Ref536008842"/>
            <w:r w:rsidRPr="005600FC">
              <w:rPr>
                <w:rFonts w:ascii="Times New Roman" w:eastAsia="Times New Roman" w:hAnsi="Times New Roman"/>
                <w:b/>
                <w:iCs w:val="0"/>
                <w:color w:val="auto"/>
                <w:sz w:val="22"/>
                <w:szCs w:val="22"/>
                <w:lang w:eastAsia="fr-FR"/>
              </w:rPr>
              <w:t xml:space="preserve"> </w:t>
            </w:r>
            <w:bookmarkEnd w:id="316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163" w:name="_Ref536129823"/>
      <w:bookmarkStart w:id="3164"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6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316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165" w:name="_Ref536129824"/>
      <w:bookmarkStart w:id="3166"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16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316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167" w:name="_Ref536129825"/>
      <w:bookmarkStart w:id="3168"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16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3168"/>
    </w:p>
    <w:p w14:paraId="377A807A" w14:textId="701C29A8" w:rsidR="00704E8C" w:rsidRDefault="00704E8C" w:rsidP="00E0308D">
      <w:pPr>
        <w:pStyle w:val="Titre2"/>
        <w:numPr>
          <w:ilvl w:val="1"/>
          <w:numId w:val="33"/>
        </w:numPr>
        <w:ind w:left="709"/>
        <w:rPr>
          <w:caps w:val="0"/>
        </w:rPr>
      </w:pPr>
      <w:bookmarkStart w:id="3169" w:name="_Toc536800450"/>
      <w:r w:rsidRPr="00704E8C">
        <w:rPr>
          <w:caps w:val="0"/>
        </w:rPr>
        <w:t>Discrétisation quand la température e</w:t>
      </w:r>
      <w:r>
        <w:rPr>
          <w:caps w:val="0"/>
        </w:rPr>
        <w:t xml:space="preserve">st approximée par des polynômes </w:t>
      </w:r>
      <w:r w:rsidRPr="00704E8C">
        <w:rPr>
          <w:caps w:val="0"/>
        </w:rPr>
        <w:t>de Legendre</w:t>
      </w:r>
      <w:bookmarkEnd w:id="3169"/>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170" w:name="_Ref536130758"/>
      <w:bookmarkStart w:id="3171"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7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317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172" w:name="_Ref536130759"/>
      <w:bookmarkStart w:id="3173" w:name="_Ref524006384"/>
      <w:bookmarkStart w:id="3174"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7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3173"/>
      <w:bookmarkEnd w:id="317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175" w:name="_Ref536130760"/>
      <w:bookmarkStart w:id="3176" w:name="_Ref524006726"/>
      <w:bookmarkStart w:id="3177"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17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3176"/>
      <w:bookmarkEnd w:id="3177"/>
    </w:p>
    <w:p w14:paraId="11FDD87F" w14:textId="62A3C2F2" w:rsidR="009564B9" w:rsidRPr="00642BE2" w:rsidRDefault="00431295" w:rsidP="00E0308D">
      <w:pPr>
        <w:pStyle w:val="Titre2"/>
        <w:numPr>
          <w:ilvl w:val="1"/>
          <w:numId w:val="33"/>
        </w:numPr>
        <w:spacing w:after="240"/>
        <w:ind w:left="709" w:hanging="709"/>
        <w:rPr>
          <w:caps w:val="0"/>
        </w:rPr>
      </w:pPr>
      <w:bookmarkStart w:id="3178" w:name="_Toc536800451"/>
      <w:r w:rsidRPr="00431295">
        <w:rPr>
          <w:caps w:val="0"/>
        </w:rPr>
        <w:t xml:space="preserve">Comparaison </w:t>
      </w:r>
      <w:r>
        <w:rPr>
          <w:caps w:val="0"/>
        </w:rPr>
        <w:t>supplémentaires</w:t>
      </w:r>
      <w:r w:rsidRPr="00431295">
        <w:rPr>
          <w:caps w:val="0"/>
        </w:rPr>
        <w:t xml:space="preserve"> des résultats numériques</w:t>
      </w:r>
      <w:bookmarkEnd w:id="317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179" w:name="_Ref536130802"/>
      <w:bookmarkStart w:id="3180"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17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318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181" w:name="_Ref536130851"/>
      <w:bookmarkStart w:id="3182"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18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318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183" w:name="_Ref536130807"/>
      <w:bookmarkStart w:id="3184"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18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3184"/>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185" w:name="_Ref536130944"/>
      <w:bookmarkStart w:id="3186"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18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18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187" w:name="_Ref536130958"/>
      <w:bookmarkStart w:id="3188"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18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18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189" w:name="_Ref536130965"/>
      <w:bookmarkStart w:id="3190"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18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319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191" w:name="_Ref536131451"/>
      <w:bookmarkStart w:id="3192"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19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319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193" w:name="_Ref536131452"/>
      <w:bookmarkStart w:id="3194"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19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3194"/>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195" w:name="_Ref536131453"/>
      <w:bookmarkStart w:id="3196"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19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19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197" w:name="_Ref536131454"/>
      <w:bookmarkStart w:id="3198"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19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19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199" w:name="_Ref536106071"/>
      <w:bookmarkStart w:id="3200" w:name="_Toc536800452"/>
      <w:r>
        <w:rPr>
          <w:caps w:val="0"/>
        </w:rPr>
        <w:lastRenderedPageBreak/>
        <w:t>Figures des champs de température des cas de calcul</w:t>
      </w:r>
      <w:bookmarkEnd w:id="3199"/>
      <w:bookmarkEnd w:id="320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201" w:name="_Ref536130761"/>
            <w:bookmarkStart w:id="3202"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201"/>
            <w:r w:rsidR="005656F1" w:rsidRPr="008D6A91">
              <w:rPr>
                <w:i w:val="0"/>
                <w:sz w:val="20"/>
              </w:rPr>
              <w:t>: LPCM, N</w:t>
            </w:r>
            <w:r w:rsidR="005656F1">
              <w:rPr>
                <w:i w:val="0"/>
                <w:sz w:val="20"/>
              </w:rPr>
              <w:t>=12</w:t>
            </w:r>
            <w:bookmarkEnd w:id="3202"/>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203" w:name="_Ref536130762"/>
            <w:bookmarkStart w:id="3204"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203"/>
            <w:r w:rsidR="005656F1" w:rsidRPr="008D6A91">
              <w:rPr>
                <w:i w:val="0"/>
                <w:sz w:val="20"/>
              </w:rPr>
              <w:t>: NDM, N</w:t>
            </w:r>
            <w:r w:rsidR="005656F1" w:rsidRPr="00CB4979">
              <w:rPr>
                <w:i w:val="0"/>
                <w:sz w:val="20"/>
              </w:rPr>
              <w:t>y</w:t>
            </w:r>
            <w:r w:rsidR="005656F1" w:rsidRPr="008D6A91">
              <w:rPr>
                <w:i w:val="0"/>
                <w:sz w:val="20"/>
              </w:rPr>
              <w:t>=80</w:t>
            </w:r>
            <w:bookmarkEnd w:id="320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205" w:name="_Ref536131133"/>
            <w:bookmarkStart w:id="3206"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205"/>
            <w:r w:rsidR="005656F1" w:rsidRPr="008D6A91">
              <w:rPr>
                <w:i w:val="0"/>
                <w:sz w:val="20"/>
              </w:rPr>
              <w:t>: LPCM, N</w:t>
            </w:r>
            <w:r w:rsidR="005656F1">
              <w:rPr>
                <w:i w:val="0"/>
                <w:sz w:val="20"/>
              </w:rPr>
              <w:t>=16</w:t>
            </w:r>
            <w:bookmarkEnd w:id="3206"/>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207"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320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208"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208"/>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209" w:name="_Ref536131144"/>
            <w:bookmarkStart w:id="3210"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209"/>
            <w:r w:rsidR="005656F1" w:rsidRPr="008D6A91">
              <w:rPr>
                <w:i w:val="0"/>
                <w:sz w:val="20"/>
              </w:rPr>
              <w:t>: NDM, N</w:t>
            </w:r>
            <w:r w:rsidR="005656F1" w:rsidRPr="00CB4979">
              <w:rPr>
                <w:i w:val="0"/>
                <w:sz w:val="20"/>
              </w:rPr>
              <w:t>y</w:t>
            </w:r>
            <w:r w:rsidR="005656F1" w:rsidRPr="008D6A91">
              <w:rPr>
                <w:i w:val="0"/>
                <w:sz w:val="20"/>
              </w:rPr>
              <w:t>=160</w:t>
            </w:r>
            <w:bookmarkEnd w:id="321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211" w:name="_Ref536131455"/>
            <w:bookmarkStart w:id="3212"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211"/>
            <w:r w:rsidR="005656F1" w:rsidRPr="005403DE">
              <w:rPr>
                <w:i w:val="0"/>
                <w:sz w:val="20"/>
              </w:rPr>
              <w:t>: LPCM, N</w:t>
            </w:r>
            <w:r w:rsidR="005656F1">
              <w:rPr>
                <w:i w:val="0"/>
                <w:sz w:val="20"/>
              </w:rPr>
              <w:t>=16</w:t>
            </w:r>
            <w:bookmarkEnd w:id="3212"/>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213"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321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214"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214"/>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215" w:name="_Ref536131456"/>
            <w:bookmarkStart w:id="3216"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215"/>
            <w:r w:rsidR="005656F1" w:rsidRPr="005403DE">
              <w:rPr>
                <w:i w:val="0"/>
                <w:sz w:val="20"/>
              </w:rPr>
              <w:t>: NDM, N</w:t>
            </w:r>
            <w:r w:rsidR="005656F1" w:rsidRPr="005403DE">
              <w:rPr>
                <w:i w:val="0"/>
                <w:sz w:val="20"/>
                <w:vertAlign w:val="subscript"/>
              </w:rPr>
              <w:t>y</w:t>
            </w:r>
            <w:r w:rsidR="005656F1" w:rsidRPr="005403DE">
              <w:rPr>
                <w:i w:val="0"/>
                <w:sz w:val="20"/>
              </w:rPr>
              <w:t>=160</w:t>
            </w:r>
            <w:bookmarkEnd w:id="321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217" w:name="_Ref536104119"/>
      <w:bookmarkStart w:id="3218" w:name="_Toc536800453"/>
      <w:r w:rsidRPr="002D11AE">
        <w:rPr>
          <w:caps w:val="0"/>
        </w:rPr>
        <w:lastRenderedPageBreak/>
        <w:t>Valeurs de référence</w:t>
      </w:r>
      <w:r>
        <w:rPr>
          <w:caps w:val="0"/>
        </w:rPr>
        <w:t xml:space="preserve"> à l’issu des cas numériques</w:t>
      </w:r>
      <w:bookmarkEnd w:id="3217"/>
      <w:bookmarkEnd w:id="3218"/>
    </w:p>
    <w:p w14:paraId="456510C5" w14:textId="77777777" w:rsidR="00886DA9" w:rsidRDefault="00886DA9" w:rsidP="00886DA9"/>
    <w:p w14:paraId="251EFA5D" w14:textId="4CBD85DB" w:rsidR="00B63BB3" w:rsidRDefault="00B63BB3" w:rsidP="00B63BB3">
      <w:pPr>
        <w:pStyle w:val="Lgende"/>
        <w:keepNext/>
        <w:jc w:val="center"/>
      </w:pPr>
      <w:bookmarkStart w:id="3219" w:name="_Ref536130757"/>
      <w:bookmarkStart w:id="3220"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21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22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F44109"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221" w:name="_Ref536130763"/>
      <w:bookmarkStart w:id="3222"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22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22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F44109"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223" w:name="_Annexe_B_:"/>
      <w:bookmarkStart w:id="3224" w:name="_Toc536800454"/>
      <w:bookmarkEnd w:id="322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22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225" w:name="_Toc535932562"/>
      <w:bookmarkStart w:id="3226" w:name="_Toc535932654"/>
      <w:bookmarkStart w:id="3227" w:name="_Toc535933485"/>
      <w:bookmarkStart w:id="3228" w:name="_Toc535934377"/>
      <w:bookmarkStart w:id="3229" w:name="_Toc535935128"/>
      <w:bookmarkStart w:id="3230" w:name="_Toc535935903"/>
      <w:bookmarkStart w:id="3231" w:name="_Toc535938441"/>
      <w:bookmarkStart w:id="3232" w:name="_Toc535938790"/>
      <w:bookmarkStart w:id="3233" w:name="_Toc535942619"/>
      <w:bookmarkStart w:id="3234" w:name="_Toc535942841"/>
      <w:bookmarkStart w:id="3235" w:name="_Toc535942937"/>
      <w:bookmarkStart w:id="3236" w:name="_Toc535943033"/>
      <w:bookmarkStart w:id="3237" w:name="_Toc535943129"/>
      <w:bookmarkStart w:id="3238" w:name="_Toc535947878"/>
      <w:bookmarkStart w:id="3239" w:name="_Toc536006932"/>
      <w:bookmarkStart w:id="3240" w:name="_Toc536110564"/>
      <w:bookmarkStart w:id="3241" w:name="_Toc536110940"/>
      <w:bookmarkStart w:id="3242" w:name="_Toc536112159"/>
      <w:bookmarkStart w:id="3243" w:name="_Toc536112479"/>
      <w:bookmarkStart w:id="3244" w:name="_Toc536113364"/>
      <w:bookmarkStart w:id="3245" w:name="_Toc536113576"/>
      <w:bookmarkStart w:id="3246" w:name="_Toc536113788"/>
      <w:bookmarkStart w:id="3247" w:name="_Toc536115087"/>
      <w:bookmarkStart w:id="3248" w:name="_Toc536115357"/>
      <w:bookmarkStart w:id="3249" w:name="_Toc536117547"/>
      <w:bookmarkStart w:id="3250" w:name="_Toc536117762"/>
      <w:bookmarkStart w:id="3251" w:name="_Toc536118783"/>
      <w:bookmarkStart w:id="3252" w:name="_Toc536120075"/>
      <w:bookmarkStart w:id="3253" w:name="_Toc536120291"/>
      <w:bookmarkStart w:id="3254" w:name="_Toc536127353"/>
      <w:bookmarkStart w:id="3255" w:name="_Toc536127570"/>
      <w:bookmarkStart w:id="3256" w:name="_Toc536128354"/>
      <w:bookmarkStart w:id="3257" w:name="_Toc536129477"/>
      <w:bookmarkStart w:id="3258" w:name="_Toc536129695"/>
      <w:bookmarkStart w:id="3259" w:name="_Toc536129916"/>
      <w:bookmarkStart w:id="3260" w:name="_Toc536130139"/>
      <w:bookmarkStart w:id="3261" w:name="_Toc536130365"/>
      <w:bookmarkStart w:id="3262" w:name="_Toc536130601"/>
      <w:bookmarkStart w:id="3263" w:name="_Toc536131295"/>
      <w:bookmarkStart w:id="3264" w:name="_Toc536131556"/>
      <w:bookmarkStart w:id="3265" w:name="_Toc536199969"/>
      <w:bookmarkStart w:id="3266" w:name="_Toc536200216"/>
      <w:bookmarkStart w:id="3267" w:name="_Toc536200711"/>
      <w:bookmarkStart w:id="3268" w:name="_Toc536200959"/>
      <w:bookmarkStart w:id="3269" w:name="_Toc536201206"/>
      <w:bookmarkStart w:id="3270" w:name="_Toc536201453"/>
      <w:bookmarkStart w:id="3271" w:name="_Toc536202368"/>
      <w:bookmarkStart w:id="3272" w:name="_Toc536203739"/>
      <w:bookmarkStart w:id="3273" w:name="_Toc536203985"/>
      <w:bookmarkStart w:id="3274" w:name="_Toc536204231"/>
      <w:bookmarkStart w:id="3275" w:name="_Toc536539379"/>
      <w:bookmarkStart w:id="3276" w:name="_Toc536539632"/>
      <w:bookmarkStart w:id="3277" w:name="_Toc536543408"/>
      <w:bookmarkStart w:id="3278" w:name="_Toc536543662"/>
      <w:bookmarkStart w:id="3279" w:name="_Toc536544553"/>
      <w:bookmarkStart w:id="3280" w:name="_Toc536545493"/>
      <w:bookmarkStart w:id="3281" w:name="_Toc536546644"/>
      <w:bookmarkStart w:id="3282" w:name="_Toc536626940"/>
      <w:bookmarkStart w:id="3283" w:name="_Toc536726019"/>
      <w:bookmarkStart w:id="3284" w:name="_Toc536741115"/>
      <w:bookmarkStart w:id="3285" w:name="_Toc536741372"/>
      <w:bookmarkStart w:id="3286" w:name="_Toc536741628"/>
      <w:bookmarkStart w:id="3287" w:name="_Toc536784687"/>
      <w:bookmarkStart w:id="3288" w:name="_Toc536797582"/>
      <w:bookmarkStart w:id="3289" w:name="_Toc536797845"/>
      <w:bookmarkStart w:id="3290" w:name="_Toc536798242"/>
      <w:bookmarkStart w:id="3291" w:name="_Toc536798497"/>
      <w:bookmarkStart w:id="3292" w:name="_Toc536798752"/>
      <w:bookmarkStart w:id="3293" w:name="_Toc536800455"/>
      <w:bookmarkStart w:id="3294" w:name="_Ref535834176"/>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295" w:name="_Toc535938442"/>
      <w:bookmarkStart w:id="3296" w:name="_Toc535938791"/>
      <w:bookmarkStart w:id="3297" w:name="_Toc535942620"/>
      <w:bookmarkStart w:id="3298" w:name="_Toc535942842"/>
      <w:bookmarkStart w:id="3299" w:name="_Toc535942938"/>
      <w:bookmarkStart w:id="3300" w:name="_Toc535943034"/>
      <w:bookmarkStart w:id="3301" w:name="_Toc535943130"/>
      <w:bookmarkStart w:id="3302" w:name="_Toc535947879"/>
      <w:bookmarkStart w:id="3303" w:name="_Toc536006933"/>
      <w:bookmarkStart w:id="3304" w:name="_Toc536110565"/>
      <w:bookmarkStart w:id="3305" w:name="_Toc536110941"/>
      <w:bookmarkStart w:id="3306" w:name="_Toc536112160"/>
      <w:bookmarkStart w:id="3307" w:name="_Toc536112480"/>
      <w:bookmarkStart w:id="3308" w:name="_Toc536113365"/>
      <w:bookmarkStart w:id="3309" w:name="_Toc536113577"/>
      <w:bookmarkStart w:id="3310" w:name="_Toc536113789"/>
      <w:bookmarkStart w:id="3311" w:name="_Toc536115088"/>
      <w:bookmarkStart w:id="3312" w:name="_Toc536115358"/>
      <w:bookmarkStart w:id="3313" w:name="_Toc536117548"/>
      <w:bookmarkStart w:id="3314" w:name="_Toc536117763"/>
      <w:bookmarkStart w:id="3315" w:name="_Toc536118784"/>
      <w:bookmarkStart w:id="3316" w:name="_Toc536120076"/>
      <w:bookmarkStart w:id="3317" w:name="_Toc536120292"/>
      <w:bookmarkStart w:id="3318" w:name="_Toc536127354"/>
      <w:bookmarkStart w:id="3319" w:name="_Toc536127571"/>
      <w:bookmarkStart w:id="3320" w:name="_Toc536128355"/>
      <w:bookmarkStart w:id="3321" w:name="_Toc536129478"/>
      <w:bookmarkStart w:id="3322" w:name="_Toc536129696"/>
      <w:bookmarkStart w:id="3323" w:name="_Toc536129917"/>
      <w:bookmarkStart w:id="3324" w:name="_Toc536130140"/>
      <w:bookmarkStart w:id="3325" w:name="_Toc536130366"/>
      <w:bookmarkStart w:id="3326" w:name="_Toc536130602"/>
      <w:bookmarkStart w:id="3327" w:name="_Toc536131296"/>
      <w:bookmarkStart w:id="3328" w:name="_Toc536131557"/>
      <w:bookmarkStart w:id="3329" w:name="_Toc536199970"/>
      <w:bookmarkStart w:id="3330" w:name="_Toc536200217"/>
      <w:bookmarkStart w:id="3331" w:name="_Toc536200712"/>
      <w:bookmarkStart w:id="3332" w:name="_Toc536200960"/>
      <w:bookmarkStart w:id="3333" w:name="_Toc536201207"/>
      <w:bookmarkStart w:id="3334" w:name="_Toc536201454"/>
      <w:bookmarkStart w:id="3335" w:name="_Toc536202369"/>
      <w:bookmarkStart w:id="3336" w:name="_Toc536203740"/>
      <w:bookmarkStart w:id="3337" w:name="_Toc536203986"/>
      <w:bookmarkStart w:id="3338" w:name="_Toc536204232"/>
      <w:bookmarkStart w:id="3339" w:name="_Toc536539380"/>
      <w:bookmarkStart w:id="3340" w:name="_Toc536539633"/>
      <w:bookmarkStart w:id="3341" w:name="_Toc536543409"/>
      <w:bookmarkStart w:id="3342" w:name="_Toc536543663"/>
      <w:bookmarkStart w:id="3343" w:name="_Toc536544554"/>
      <w:bookmarkStart w:id="3344" w:name="_Toc536545494"/>
      <w:bookmarkStart w:id="3345" w:name="_Toc536546645"/>
      <w:bookmarkStart w:id="3346" w:name="_Toc536626941"/>
      <w:bookmarkStart w:id="3347" w:name="_Toc536726020"/>
      <w:bookmarkStart w:id="3348" w:name="_Toc536741116"/>
      <w:bookmarkStart w:id="3349" w:name="_Toc536741373"/>
      <w:bookmarkStart w:id="3350" w:name="_Toc536741629"/>
      <w:bookmarkStart w:id="3351" w:name="_Toc536784688"/>
      <w:bookmarkStart w:id="3352" w:name="_Toc536797583"/>
      <w:bookmarkStart w:id="3353" w:name="_Toc536797846"/>
      <w:bookmarkStart w:id="3354" w:name="_Toc536798243"/>
      <w:bookmarkStart w:id="3355" w:name="_Toc536798498"/>
      <w:bookmarkStart w:id="3356" w:name="_Toc536798753"/>
      <w:bookmarkStart w:id="3357" w:name="_Toc536800456"/>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p>
    <w:p w14:paraId="057E0C28" w14:textId="436E9568" w:rsidR="00B429DC" w:rsidRDefault="00B429DC" w:rsidP="00E0308D">
      <w:pPr>
        <w:pStyle w:val="Titre2"/>
        <w:numPr>
          <w:ilvl w:val="1"/>
          <w:numId w:val="28"/>
        </w:numPr>
        <w:tabs>
          <w:tab w:val="clear" w:pos="0"/>
          <w:tab w:val="num" w:pos="-709"/>
        </w:tabs>
        <w:ind w:left="709"/>
      </w:pPr>
      <w:bookmarkStart w:id="3358" w:name="_Toc536800457"/>
      <w:r>
        <w:t>Formulation variationnelle du problème conduction thermique</w:t>
      </w:r>
      <w:bookmarkEnd w:id="3294"/>
      <w:bookmarkEnd w:id="3358"/>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4410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359" w:name="_Ref528621363"/>
            <w:r w:rsidRPr="005600FC">
              <w:rPr>
                <w:rFonts w:ascii="Times New Roman" w:eastAsia="Times New Roman" w:hAnsi="Times New Roman"/>
                <w:b/>
                <w:iCs w:val="0"/>
                <w:color w:val="auto"/>
                <w:sz w:val="22"/>
                <w:szCs w:val="22"/>
                <w:lang w:eastAsia="fr-FR"/>
              </w:rPr>
              <w:t xml:space="preserve"> </w:t>
            </w:r>
            <w:bookmarkEnd w:id="3359"/>
          </w:p>
        </w:tc>
      </w:tr>
    </w:tbl>
    <w:p w14:paraId="534FFF4F" w14:textId="77777777" w:rsidR="00B429DC" w:rsidRPr="00E4270F" w:rsidRDefault="00B429DC" w:rsidP="00E0308D">
      <w:pPr>
        <w:pStyle w:val="Titre2"/>
        <w:numPr>
          <w:ilvl w:val="1"/>
          <w:numId w:val="28"/>
        </w:numPr>
        <w:ind w:left="709"/>
      </w:pPr>
      <w:bookmarkStart w:id="3360" w:name="_Toc536800458"/>
      <w:r>
        <w:t xml:space="preserve">Approximation </w:t>
      </w:r>
      <w:r w:rsidRPr="00E4270F">
        <w:t>nodale élémentaire</w:t>
      </w:r>
      <w:r>
        <w:t xml:space="preserve"> et assemblage final</w:t>
      </w:r>
      <w:bookmarkEnd w:id="336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4410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4410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4410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4410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4410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F4410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361" w:name="_Annexe_C_:"/>
      <w:bookmarkStart w:id="3362" w:name="_Ref535938690"/>
      <w:bookmarkStart w:id="3363" w:name="_Toc536800459"/>
      <w:bookmarkEnd w:id="3361"/>
      <w:r>
        <w:lastRenderedPageBreak/>
        <w:t>Ann</w:t>
      </w:r>
      <w:r w:rsidR="003C3B41">
        <w:t>exe C</w:t>
      </w:r>
      <w:r w:rsidR="005B17DF">
        <w:t xml:space="preserve"> : </w:t>
      </w:r>
      <w:r w:rsidR="00A64F15">
        <w:br/>
        <w:t>Détermination du point haut</w:t>
      </w:r>
      <w:bookmarkEnd w:id="3362"/>
      <w:bookmarkEnd w:id="3363"/>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364" w:name="_Toc536113793"/>
      <w:bookmarkStart w:id="3365" w:name="_Toc536115092"/>
      <w:bookmarkStart w:id="3366" w:name="_Toc536115362"/>
      <w:bookmarkStart w:id="3367" w:name="_Toc536117552"/>
      <w:bookmarkStart w:id="3368" w:name="_Toc536117767"/>
      <w:bookmarkStart w:id="3369" w:name="_Toc536118788"/>
      <w:bookmarkStart w:id="3370" w:name="_Toc536120080"/>
      <w:bookmarkStart w:id="3371" w:name="_Toc536120296"/>
      <w:bookmarkStart w:id="3372" w:name="_Toc536127358"/>
      <w:bookmarkStart w:id="3373" w:name="_Toc536127575"/>
      <w:bookmarkStart w:id="3374" w:name="_Toc536128359"/>
      <w:bookmarkStart w:id="3375" w:name="_Toc536129482"/>
      <w:bookmarkStart w:id="3376" w:name="_Toc536129700"/>
      <w:bookmarkStart w:id="3377" w:name="_Toc536129921"/>
      <w:bookmarkStart w:id="3378" w:name="_Toc536130144"/>
      <w:bookmarkStart w:id="3379" w:name="_Toc536130370"/>
      <w:bookmarkStart w:id="3380" w:name="_Toc536130606"/>
      <w:bookmarkStart w:id="3381" w:name="_Toc536131300"/>
      <w:bookmarkStart w:id="3382" w:name="_Toc536131561"/>
      <w:bookmarkStart w:id="3383" w:name="_Toc536199974"/>
      <w:bookmarkStart w:id="3384" w:name="_Toc536200221"/>
      <w:bookmarkStart w:id="3385" w:name="_Toc536200716"/>
      <w:bookmarkStart w:id="3386" w:name="_Toc536200964"/>
      <w:bookmarkStart w:id="3387" w:name="_Toc536201211"/>
      <w:bookmarkStart w:id="3388" w:name="_Toc536201458"/>
      <w:bookmarkStart w:id="3389" w:name="_Toc536202373"/>
      <w:bookmarkStart w:id="3390" w:name="_Toc536203744"/>
      <w:bookmarkStart w:id="3391" w:name="_Toc536203990"/>
      <w:bookmarkStart w:id="3392" w:name="_Toc536204236"/>
      <w:bookmarkStart w:id="3393" w:name="_Toc536539384"/>
      <w:bookmarkStart w:id="3394" w:name="_Toc536539637"/>
      <w:bookmarkStart w:id="3395" w:name="_Toc536543413"/>
      <w:bookmarkStart w:id="3396" w:name="_Toc536543667"/>
      <w:bookmarkStart w:id="3397" w:name="_Toc536544558"/>
      <w:bookmarkStart w:id="3398" w:name="_Toc536545498"/>
      <w:bookmarkStart w:id="3399" w:name="_Toc536546649"/>
      <w:bookmarkStart w:id="3400" w:name="_Toc536626945"/>
      <w:bookmarkStart w:id="3401" w:name="_Toc536726024"/>
      <w:bookmarkStart w:id="3402" w:name="_Toc536741120"/>
      <w:bookmarkStart w:id="3403" w:name="_Toc536741377"/>
      <w:bookmarkStart w:id="3404" w:name="_Toc536741633"/>
      <w:bookmarkStart w:id="3405" w:name="_Toc536784692"/>
      <w:bookmarkStart w:id="3406" w:name="_Toc536797587"/>
      <w:bookmarkStart w:id="3407" w:name="_Toc536797850"/>
      <w:bookmarkStart w:id="3408" w:name="_Toc536798247"/>
      <w:bookmarkStart w:id="3409" w:name="_Toc536798502"/>
      <w:bookmarkStart w:id="3410" w:name="_Toc536798757"/>
      <w:bookmarkStart w:id="3411" w:name="_Toc536800460"/>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12" w:name="_Toc536113794"/>
      <w:bookmarkStart w:id="3413" w:name="_Toc536115093"/>
      <w:bookmarkStart w:id="3414" w:name="_Toc536115363"/>
      <w:bookmarkStart w:id="3415" w:name="_Toc536117553"/>
      <w:bookmarkStart w:id="3416" w:name="_Toc536117768"/>
      <w:bookmarkStart w:id="3417" w:name="_Toc536118789"/>
      <w:bookmarkStart w:id="3418" w:name="_Toc536120081"/>
      <w:bookmarkStart w:id="3419" w:name="_Toc536120297"/>
      <w:bookmarkStart w:id="3420" w:name="_Toc536127359"/>
      <w:bookmarkStart w:id="3421" w:name="_Toc536127576"/>
      <w:bookmarkStart w:id="3422" w:name="_Toc536128360"/>
      <w:bookmarkStart w:id="3423" w:name="_Toc536129483"/>
      <w:bookmarkStart w:id="3424" w:name="_Toc536129701"/>
      <w:bookmarkStart w:id="3425" w:name="_Toc536129922"/>
      <w:bookmarkStart w:id="3426" w:name="_Toc536130145"/>
      <w:bookmarkStart w:id="3427" w:name="_Toc536130371"/>
      <w:bookmarkStart w:id="3428" w:name="_Toc536130607"/>
      <w:bookmarkStart w:id="3429" w:name="_Toc536131301"/>
      <w:bookmarkStart w:id="3430" w:name="_Toc536131562"/>
      <w:bookmarkStart w:id="3431" w:name="_Toc536199975"/>
      <w:bookmarkStart w:id="3432" w:name="_Toc536200222"/>
      <w:bookmarkStart w:id="3433" w:name="_Toc536200717"/>
      <w:bookmarkStart w:id="3434" w:name="_Toc536200965"/>
      <w:bookmarkStart w:id="3435" w:name="_Toc536201212"/>
      <w:bookmarkStart w:id="3436" w:name="_Toc536201459"/>
      <w:bookmarkStart w:id="3437" w:name="_Toc536202374"/>
      <w:bookmarkStart w:id="3438" w:name="_Toc536203745"/>
      <w:bookmarkStart w:id="3439" w:name="_Toc536203991"/>
      <w:bookmarkStart w:id="3440" w:name="_Toc536204237"/>
      <w:bookmarkStart w:id="3441" w:name="_Toc536539385"/>
      <w:bookmarkStart w:id="3442" w:name="_Toc536539638"/>
      <w:bookmarkStart w:id="3443" w:name="_Toc536543414"/>
      <w:bookmarkStart w:id="3444" w:name="_Toc536543668"/>
      <w:bookmarkStart w:id="3445" w:name="_Toc536544559"/>
      <w:bookmarkStart w:id="3446" w:name="_Toc536545499"/>
      <w:bookmarkStart w:id="3447" w:name="_Toc536546650"/>
      <w:bookmarkStart w:id="3448" w:name="_Toc536626946"/>
      <w:bookmarkStart w:id="3449" w:name="_Toc536726025"/>
      <w:bookmarkStart w:id="3450" w:name="_Toc536741121"/>
      <w:bookmarkStart w:id="3451" w:name="_Toc536741378"/>
      <w:bookmarkStart w:id="3452" w:name="_Toc536741634"/>
      <w:bookmarkStart w:id="3453" w:name="_Toc536784693"/>
      <w:bookmarkStart w:id="3454" w:name="_Toc536797588"/>
      <w:bookmarkStart w:id="3455" w:name="_Toc536797851"/>
      <w:bookmarkStart w:id="3456" w:name="_Toc536798248"/>
      <w:bookmarkStart w:id="3457" w:name="_Toc536798503"/>
      <w:bookmarkStart w:id="3458" w:name="_Toc536798758"/>
      <w:bookmarkStart w:id="3459" w:name="_Toc53680046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460" w:name="_Toc536113795"/>
      <w:bookmarkStart w:id="3461" w:name="_Toc536115094"/>
      <w:bookmarkStart w:id="3462" w:name="_Toc536115364"/>
      <w:bookmarkStart w:id="3463" w:name="_Toc536117554"/>
      <w:bookmarkStart w:id="3464" w:name="_Toc536117769"/>
      <w:bookmarkStart w:id="3465" w:name="_Toc536118790"/>
      <w:bookmarkStart w:id="3466" w:name="_Toc536120082"/>
      <w:bookmarkStart w:id="3467" w:name="_Toc536120298"/>
      <w:bookmarkStart w:id="3468" w:name="_Toc536127360"/>
      <w:bookmarkStart w:id="3469" w:name="_Toc536127577"/>
      <w:bookmarkStart w:id="3470" w:name="_Toc536128361"/>
      <w:bookmarkStart w:id="3471" w:name="_Toc536129484"/>
      <w:bookmarkStart w:id="3472" w:name="_Toc536129702"/>
      <w:bookmarkStart w:id="3473" w:name="_Toc536129923"/>
      <w:bookmarkStart w:id="3474" w:name="_Toc536130146"/>
      <w:bookmarkStart w:id="3475" w:name="_Toc536130372"/>
      <w:bookmarkStart w:id="3476" w:name="_Toc536130608"/>
      <w:bookmarkStart w:id="3477" w:name="_Toc536131302"/>
      <w:bookmarkStart w:id="3478" w:name="_Toc536131563"/>
      <w:bookmarkStart w:id="3479" w:name="_Toc536199976"/>
      <w:bookmarkStart w:id="3480" w:name="_Toc536200223"/>
      <w:bookmarkStart w:id="3481" w:name="_Toc536200718"/>
      <w:bookmarkStart w:id="3482" w:name="_Toc536200966"/>
      <w:bookmarkStart w:id="3483" w:name="_Toc536201213"/>
      <w:bookmarkStart w:id="3484" w:name="_Toc536201460"/>
      <w:bookmarkStart w:id="3485" w:name="_Toc536202375"/>
      <w:bookmarkStart w:id="3486" w:name="_Toc536203746"/>
      <w:bookmarkStart w:id="3487" w:name="_Toc536203992"/>
      <w:bookmarkStart w:id="3488" w:name="_Toc536204238"/>
      <w:bookmarkStart w:id="3489" w:name="_Toc536539386"/>
      <w:bookmarkStart w:id="3490" w:name="_Toc536539639"/>
      <w:bookmarkStart w:id="3491" w:name="_Toc536543415"/>
      <w:bookmarkStart w:id="3492" w:name="_Toc536543669"/>
      <w:bookmarkStart w:id="3493" w:name="_Toc536544560"/>
      <w:bookmarkStart w:id="3494" w:name="_Toc536545500"/>
      <w:bookmarkStart w:id="3495" w:name="_Toc536546651"/>
      <w:bookmarkStart w:id="3496" w:name="_Toc536626947"/>
      <w:bookmarkStart w:id="3497" w:name="_Toc536726026"/>
      <w:bookmarkStart w:id="3498" w:name="_Toc536741122"/>
      <w:bookmarkStart w:id="3499" w:name="_Toc536741379"/>
      <w:bookmarkStart w:id="3500" w:name="_Toc536741635"/>
      <w:bookmarkStart w:id="3501" w:name="_Toc536784694"/>
      <w:bookmarkStart w:id="3502" w:name="_Toc536797589"/>
      <w:bookmarkStart w:id="3503" w:name="_Toc536797852"/>
      <w:bookmarkStart w:id="3504" w:name="_Toc536798249"/>
      <w:bookmarkStart w:id="3505" w:name="_Toc536798504"/>
      <w:bookmarkStart w:id="3506" w:name="_Toc536798759"/>
      <w:bookmarkStart w:id="3507" w:name="_Toc536800462"/>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p>
    <w:p w14:paraId="5EF6F5C7" w14:textId="3C384A25" w:rsidR="00E0308D" w:rsidRDefault="00D50E82" w:rsidP="00D50E82">
      <w:pPr>
        <w:pStyle w:val="Titre2"/>
        <w:numPr>
          <w:ilvl w:val="1"/>
          <w:numId w:val="39"/>
        </w:numPr>
        <w:tabs>
          <w:tab w:val="clear" w:pos="0"/>
          <w:tab w:val="num" w:pos="-709"/>
        </w:tabs>
        <w:ind w:left="709"/>
      </w:pPr>
      <w:bookmarkStart w:id="3508" w:name="_Toc536800463"/>
      <w:r>
        <w:t>Définition du point haut</w:t>
      </w:r>
      <w:bookmarkEnd w:id="3508"/>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09" w:name="_Toc536112164"/>
      <w:bookmarkStart w:id="3510" w:name="_Toc536112484"/>
      <w:bookmarkStart w:id="3511" w:name="_Toc536113369"/>
      <w:bookmarkStart w:id="3512" w:name="_Toc536113581"/>
      <w:bookmarkStart w:id="3513" w:name="_Toc536113797"/>
      <w:bookmarkStart w:id="3514" w:name="_Toc536115096"/>
      <w:bookmarkStart w:id="3515" w:name="_Toc536115366"/>
      <w:bookmarkStart w:id="3516" w:name="_Toc536117556"/>
      <w:bookmarkStart w:id="3517" w:name="_Toc536117771"/>
      <w:bookmarkStart w:id="3518" w:name="_Toc536118792"/>
      <w:bookmarkStart w:id="3519" w:name="_Toc536120084"/>
      <w:bookmarkStart w:id="3520" w:name="_Toc536120300"/>
      <w:bookmarkStart w:id="3521" w:name="_Toc536127362"/>
      <w:bookmarkStart w:id="3522" w:name="_Toc536127579"/>
      <w:bookmarkStart w:id="3523" w:name="_Toc536128363"/>
      <w:bookmarkStart w:id="3524" w:name="_Toc536129486"/>
      <w:bookmarkStart w:id="3525" w:name="_Toc536129704"/>
      <w:bookmarkStart w:id="3526" w:name="_Toc536129925"/>
      <w:bookmarkStart w:id="3527" w:name="_Toc536130148"/>
      <w:bookmarkStart w:id="3528" w:name="_Toc536130374"/>
      <w:bookmarkStart w:id="3529" w:name="_Toc536130610"/>
      <w:bookmarkStart w:id="3530" w:name="_Toc536131304"/>
      <w:bookmarkStart w:id="3531" w:name="_Toc536131565"/>
      <w:bookmarkStart w:id="3532" w:name="_Toc536199978"/>
      <w:bookmarkStart w:id="3533" w:name="_Toc536200225"/>
      <w:bookmarkStart w:id="3534" w:name="_Toc536200720"/>
      <w:bookmarkStart w:id="3535" w:name="_Toc536200968"/>
      <w:bookmarkStart w:id="3536" w:name="_Toc536201215"/>
      <w:bookmarkStart w:id="3537" w:name="_Toc536201462"/>
      <w:bookmarkStart w:id="3538" w:name="_Toc536202377"/>
      <w:bookmarkStart w:id="3539" w:name="_Toc536203748"/>
      <w:bookmarkStart w:id="3540" w:name="_Toc536203994"/>
      <w:bookmarkStart w:id="3541" w:name="_Toc536204240"/>
      <w:bookmarkStart w:id="3542" w:name="_Toc536539388"/>
      <w:bookmarkStart w:id="3543" w:name="_Toc536539641"/>
      <w:bookmarkStart w:id="3544" w:name="_Toc536543417"/>
      <w:bookmarkStart w:id="3545" w:name="_Toc536543671"/>
      <w:bookmarkStart w:id="3546" w:name="_Toc536544562"/>
      <w:bookmarkStart w:id="3547" w:name="_Toc536545502"/>
      <w:bookmarkStart w:id="3548" w:name="_Toc536546653"/>
      <w:bookmarkStart w:id="3549" w:name="_Toc536626949"/>
      <w:bookmarkStart w:id="3550" w:name="_Toc536726028"/>
      <w:bookmarkStart w:id="3551" w:name="_Toc536741124"/>
      <w:bookmarkStart w:id="3552" w:name="_Toc536741381"/>
      <w:bookmarkStart w:id="3553" w:name="_Toc536741637"/>
      <w:bookmarkStart w:id="3554" w:name="_Toc536784696"/>
      <w:bookmarkStart w:id="3555" w:name="_Toc536797591"/>
      <w:bookmarkStart w:id="3556" w:name="_Toc536797854"/>
      <w:bookmarkStart w:id="3557" w:name="_Toc536798251"/>
      <w:bookmarkStart w:id="3558" w:name="_Toc536798506"/>
      <w:bookmarkStart w:id="3559" w:name="_Toc536798761"/>
      <w:bookmarkStart w:id="3560" w:name="_Toc536800464"/>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561" w:name="_Toc536112165"/>
      <w:bookmarkStart w:id="3562" w:name="_Toc536112485"/>
      <w:bookmarkStart w:id="3563" w:name="_Toc536113370"/>
      <w:bookmarkStart w:id="3564" w:name="_Toc536113582"/>
      <w:bookmarkStart w:id="3565" w:name="_Toc536113798"/>
      <w:bookmarkStart w:id="3566" w:name="_Toc536115097"/>
      <w:bookmarkStart w:id="3567" w:name="_Toc536115367"/>
      <w:bookmarkStart w:id="3568" w:name="_Toc536117557"/>
      <w:bookmarkStart w:id="3569" w:name="_Toc536117772"/>
      <w:bookmarkStart w:id="3570" w:name="_Toc536118793"/>
      <w:bookmarkStart w:id="3571" w:name="_Toc536120085"/>
      <w:bookmarkStart w:id="3572" w:name="_Toc536120301"/>
      <w:bookmarkStart w:id="3573" w:name="_Toc536127363"/>
      <w:bookmarkStart w:id="3574" w:name="_Toc536127580"/>
      <w:bookmarkStart w:id="3575" w:name="_Toc536128364"/>
      <w:bookmarkStart w:id="3576" w:name="_Toc536129487"/>
      <w:bookmarkStart w:id="3577" w:name="_Toc536129705"/>
      <w:bookmarkStart w:id="3578" w:name="_Toc536129926"/>
      <w:bookmarkStart w:id="3579" w:name="_Toc536130149"/>
      <w:bookmarkStart w:id="3580" w:name="_Toc536130375"/>
      <w:bookmarkStart w:id="3581" w:name="_Toc536130611"/>
      <w:bookmarkStart w:id="3582" w:name="_Toc536131305"/>
      <w:bookmarkStart w:id="3583" w:name="_Toc536131566"/>
      <w:bookmarkStart w:id="3584" w:name="_Toc536199979"/>
      <w:bookmarkStart w:id="3585" w:name="_Toc536200226"/>
      <w:bookmarkStart w:id="3586" w:name="_Toc536200721"/>
      <w:bookmarkStart w:id="3587" w:name="_Toc536200969"/>
      <w:bookmarkStart w:id="3588" w:name="_Toc536201216"/>
      <w:bookmarkStart w:id="3589" w:name="_Toc536201463"/>
      <w:bookmarkStart w:id="3590" w:name="_Toc536202378"/>
      <w:bookmarkStart w:id="3591" w:name="_Toc536203749"/>
      <w:bookmarkStart w:id="3592" w:name="_Toc536203995"/>
      <w:bookmarkStart w:id="3593" w:name="_Toc536204241"/>
      <w:bookmarkStart w:id="3594" w:name="_Toc536539389"/>
      <w:bookmarkStart w:id="3595" w:name="_Toc536539642"/>
      <w:bookmarkStart w:id="3596" w:name="_Toc536543418"/>
      <w:bookmarkStart w:id="3597" w:name="_Toc536543672"/>
      <w:bookmarkStart w:id="3598" w:name="_Toc536544563"/>
      <w:bookmarkStart w:id="3599" w:name="_Toc536545503"/>
      <w:bookmarkStart w:id="3600" w:name="_Toc536546654"/>
      <w:bookmarkStart w:id="3601" w:name="_Toc536626950"/>
      <w:bookmarkStart w:id="3602" w:name="_Toc536726029"/>
      <w:bookmarkStart w:id="3603" w:name="_Toc536741125"/>
      <w:bookmarkStart w:id="3604" w:name="_Toc536741382"/>
      <w:bookmarkStart w:id="3605" w:name="_Toc536741638"/>
      <w:bookmarkStart w:id="3606" w:name="_Toc536784697"/>
      <w:bookmarkStart w:id="3607" w:name="_Toc536797592"/>
      <w:bookmarkStart w:id="3608" w:name="_Toc536797855"/>
      <w:bookmarkStart w:id="3609" w:name="_Toc536798252"/>
      <w:bookmarkStart w:id="3610" w:name="_Toc536798507"/>
      <w:bookmarkStart w:id="3611" w:name="_Toc536798762"/>
      <w:bookmarkStart w:id="3612" w:name="_Toc536800465"/>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613" w:name="_Toc536112166"/>
      <w:bookmarkStart w:id="3614" w:name="_Toc536112486"/>
      <w:bookmarkStart w:id="3615" w:name="_Toc536113371"/>
      <w:bookmarkStart w:id="3616" w:name="_Toc536113583"/>
      <w:bookmarkStart w:id="3617" w:name="_Toc536113799"/>
      <w:bookmarkStart w:id="3618" w:name="_Toc536115098"/>
      <w:bookmarkStart w:id="3619" w:name="_Toc536115368"/>
      <w:bookmarkStart w:id="3620" w:name="_Toc536117558"/>
      <w:bookmarkStart w:id="3621" w:name="_Toc536117773"/>
      <w:bookmarkStart w:id="3622" w:name="_Toc536118794"/>
      <w:bookmarkStart w:id="3623" w:name="_Toc536120086"/>
      <w:bookmarkStart w:id="3624" w:name="_Toc536120302"/>
      <w:bookmarkStart w:id="3625" w:name="_Toc536127364"/>
      <w:bookmarkStart w:id="3626" w:name="_Toc536127581"/>
      <w:bookmarkStart w:id="3627" w:name="_Toc536128365"/>
      <w:bookmarkStart w:id="3628" w:name="_Toc536129488"/>
      <w:bookmarkStart w:id="3629" w:name="_Toc536129706"/>
      <w:bookmarkStart w:id="3630" w:name="_Toc536129927"/>
      <w:bookmarkStart w:id="3631" w:name="_Toc536130150"/>
      <w:bookmarkStart w:id="3632" w:name="_Toc536130376"/>
      <w:bookmarkStart w:id="3633" w:name="_Toc536130612"/>
      <w:bookmarkStart w:id="3634" w:name="_Toc536131306"/>
      <w:bookmarkStart w:id="3635" w:name="_Toc536131567"/>
      <w:bookmarkStart w:id="3636" w:name="_Toc536199980"/>
      <w:bookmarkStart w:id="3637" w:name="_Toc536200227"/>
      <w:bookmarkStart w:id="3638" w:name="_Toc536200722"/>
      <w:bookmarkStart w:id="3639" w:name="_Toc536200970"/>
      <w:bookmarkStart w:id="3640" w:name="_Toc536201217"/>
      <w:bookmarkStart w:id="3641" w:name="_Toc536201464"/>
      <w:bookmarkStart w:id="3642" w:name="_Toc536202379"/>
      <w:bookmarkStart w:id="3643" w:name="_Toc536203750"/>
      <w:bookmarkStart w:id="3644" w:name="_Toc536203996"/>
      <w:bookmarkStart w:id="3645" w:name="_Toc536204242"/>
      <w:bookmarkStart w:id="3646" w:name="_Toc536539390"/>
      <w:bookmarkStart w:id="3647" w:name="_Toc536539643"/>
      <w:bookmarkStart w:id="3648" w:name="_Toc536543419"/>
      <w:bookmarkStart w:id="3649" w:name="_Toc536543673"/>
      <w:bookmarkStart w:id="3650" w:name="_Toc536544564"/>
      <w:bookmarkStart w:id="3651" w:name="_Toc536545504"/>
      <w:bookmarkStart w:id="3652" w:name="_Toc536546655"/>
      <w:bookmarkStart w:id="3653" w:name="_Toc536626951"/>
      <w:bookmarkStart w:id="3654" w:name="_Toc536726030"/>
      <w:bookmarkStart w:id="3655" w:name="_Toc536741126"/>
      <w:bookmarkStart w:id="3656" w:name="_Toc536741383"/>
      <w:bookmarkStart w:id="3657" w:name="_Toc536741639"/>
      <w:bookmarkStart w:id="3658" w:name="_Toc536784698"/>
      <w:bookmarkStart w:id="3659" w:name="_Toc536797593"/>
      <w:bookmarkStart w:id="3660" w:name="_Toc536797856"/>
      <w:bookmarkStart w:id="3661" w:name="_Toc536798253"/>
      <w:bookmarkStart w:id="3662" w:name="_Toc536798508"/>
      <w:bookmarkStart w:id="3663" w:name="_Toc536798763"/>
      <w:bookmarkStart w:id="3664" w:name="_Toc536800466"/>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665" w:name="_Toc536800467"/>
      <w:r>
        <w:t>Relations géométriques</w:t>
      </w:r>
      <w:bookmarkEnd w:id="3665"/>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F44109"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F4410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F44109"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666" w:name="_Ref525656363"/>
            <w:r w:rsidRPr="00E37D96">
              <w:rPr>
                <w:rFonts w:eastAsiaTheme="minorHAnsi"/>
              </w:rPr>
              <w:t xml:space="preserve"> </w:t>
            </w:r>
            <w:bookmarkEnd w:id="3666"/>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3667" w:name="_Ref525659754"/>
      <w:bookmarkStart w:id="3668" w:name="_Toc536112268"/>
      <w:bookmarkStart w:id="3669"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667"/>
      <w:r w:rsidR="001B7C74">
        <w:rPr>
          <w:i w:val="0"/>
          <w:sz w:val="22"/>
        </w:rPr>
        <w:t> : R</w:t>
      </w:r>
      <w:r>
        <w:rPr>
          <w:i w:val="0"/>
          <w:sz w:val="22"/>
        </w:rPr>
        <w:t>elation géométrique pour déterminer le point haut à la surface du rotor</w:t>
      </w:r>
      <w:bookmarkEnd w:id="3668"/>
      <w:bookmarkEnd w:id="3669"/>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670" w:name="_Annexe_D_:"/>
      <w:bookmarkStart w:id="3671" w:name="_Toc536800468"/>
      <w:bookmarkEnd w:id="3670"/>
      <w:r>
        <w:lastRenderedPageBreak/>
        <w:t xml:space="preserve">Annexe D : </w:t>
      </w:r>
      <w:r>
        <w:br/>
        <w:t>Valeurs des coefficients d’influence de l’effet Morton</w:t>
      </w:r>
      <w:bookmarkEnd w:id="3671"/>
    </w:p>
    <w:p w14:paraId="353A6254" w14:textId="25BC3C04" w:rsidR="00B055A9" w:rsidRPr="00D13F67" w:rsidRDefault="00B055A9" w:rsidP="0030526A">
      <w:pPr>
        <w:pStyle w:val="Lgende"/>
        <w:keepNext/>
        <w:spacing w:before="240" w:after="120"/>
        <w:jc w:val="center"/>
        <w:rPr>
          <w:i w:val="0"/>
          <w:noProof/>
          <w:sz w:val="28"/>
        </w:rPr>
      </w:pPr>
      <w:bookmarkStart w:id="3672"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672"/>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F44109"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3673"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3673"/>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F44109"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3674"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3674"/>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F44109"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3675" w:name="_Toc536800469"/>
      <w:r>
        <w:lastRenderedPageBreak/>
        <w:t>Liste des figures</w:t>
      </w:r>
      <w:bookmarkEnd w:id="3675"/>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3676" w:name="_Toc536800470"/>
      <w:r>
        <w:lastRenderedPageBreak/>
        <w:t>Liste des tableaux</w:t>
      </w:r>
      <w:bookmarkEnd w:id="3676"/>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F44109">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3677" w:name="_Toc536800471"/>
      <w:r>
        <w:lastRenderedPageBreak/>
        <w:t>Références</w:t>
      </w:r>
      <w:bookmarkEnd w:id="3677"/>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3678" w:name="_Ref526346265"/>
      <w:bookmarkStart w:id="3679" w:name="_Ref534794244"/>
      <w:bookmarkStart w:id="3680" w:name="_Ref533094789"/>
      <w:bookmarkStart w:id="3681"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3678"/>
    </w:p>
    <w:p w14:paraId="20BD8504" w14:textId="597D1526" w:rsidR="0054208F" w:rsidRDefault="004E03AF" w:rsidP="00E0308D">
      <w:pPr>
        <w:pStyle w:val="Paragraphedeliste"/>
        <w:numPr>
          <w:ilvl w:val="0"/>
          <w:numId w:val="30"/>
        </w:numPr>
        <w:spacing w:line="360" w:lineRule="auto"/>
        <w:jc w:val="both"/>
        <w:rPr>
          <w:lang w:val="en-US"/>
        </w:rPr>
      </w:pPr>
      <w:bookmarkStart w:id="3682"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3679"/>
      <w:bookmarkEnd w:id="3682"/>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3683"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3683"/>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368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3684"/>
    </w:p>
    <w:p w14:paraId="22F6FDEE" w14:textId="77777777" w:rsidR="00851955" w:rsidRDefault="00851955" w:rsidP="00E0308D">
      <w:pPr>
        <w:pStyle w:val="Paragraphedeliste"/>
        <w:numPr>
          <w:ilvl w:val="0"/>
          <w:numId w:val="30"/>
        </w:numPr>
        <w:spacing w:line="360" w:lineRule="auto"/>
        <w:jc w:val="both"/>
        <w:rPr>
          <w:lang w:val="en-US"/>
        </w:rPr>
      </w:pPr>
      <w:bookmarkStart w:id="3685" w:name="_Ref534794429"/>
      <w:bookmarkEnd w:id="3680"/>
      <w:r>
        <w:rPr>
          <w:lang w:val="en-US"/>
        </w:rPr>
        <w:t>D</w:t>
      </w:r>
      <w:r w:rsidRPr="004638BF">
        <w:rPr>
          <w:lang w:val="en-US"/>
        </w:rPr>
        <w:t>e Jongh, Frits. (2018). The Synchronous Rotor Instability Phenomenon - Morton Effect - (update 2018).</w:t>
      </w:r>
      <w:bookmarkEnd w:id="3685"/>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86"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3686"/>
    </w:p>
    <w:p w14:paraId="60D06719" w14:textId="347A2917" w:rsidR="00851955" w:rsidRDefault="00BB4BF1" w:rsidP="00E0308D">
      <w:pPr>
        <w:pStyle w:val="Paragraphedeliste"/>
        <w:numPr>
          <w:ilvl w:val="0"/>
          <w:numId w:val="30"/>
        </w:numPr>
        <w:spacing w:line="360" w:lineRule="auto"/>
        <w:jc w:val="both"/>
        <w:rPr>
          <w:lang w:val="en-US"/>
        </w:rPr>
      </w:pPr>
      <w:bookmarkStart w:id="3687"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3687"/>
    </w:p>
    <w:p w14:paraId="3FCE7534" w14:textId="435D680D" w:rsidR="002B0F67" w:rsidRDefault="006400B9" w:rsidP="002B0F67">
      <w:pPr>
        <w:pStyle w:val="Paragraphedeliste"/>
        <w:numPr>
          <w:ilvl w:val="0"/>
          <w:numId w:val="30"/>
        </w:numPr>
        <w:spacing w:line="360" w:lineRule="auto"/>
        <w:jc w:val="both"/>
      </w:pPr>
      <w:bookmarkStart w:id="3688"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3688"/>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89" w:name="_Ref533092212"/>
      <w:bookmarkEnd w:id="3681"/>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3689"/>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90" w:name="_Ref534796769"/>
      <w:r w:rsidRPr="001B73DC">
        <w:rPr>
          <w:rFonts w:asciiTheme="minorHAnsi" w:hAnsiTheme="minorHAnsi"/>
          <w:lang w:val="en-US"/>
        </w:rPr>
        <w:t>Muszynska, A. (2005). Rotordynamics. Boca Raton: CRC Press.</w:t>
      </w:r>
      <w:bookmarkEnd w:id="3690"/>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91"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3691"/>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92"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3692"/>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3693"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3693"/>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94"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3694"/>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695" w:name="_Ref534632381"/>
      <w:r>
        <w:rPr>
          <w:rFonts w:asciiTheme="minorHAnsi" w:hAnsiTheme="minorHAnsi"/>
          <w:lang w:val="en-US"/>
        </w:rPr>
        <w:t xml:space="preserve"> </w:t>
      </w:r>
      <w:bookmarkStart w:id="3696"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3695"/>
      <w:bookmarkEnd w:id="3696"/>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697"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3697"/>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698"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3698"/>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3699" w:name="_Ref533096146"/>
      <w:r>
        <w:rPr>
          <w:rFonts w:asciiTheme="minorHAnsi" w:hAnsiTheme="minorHAnsi"/>
          <w:lang w:val="en-US"/>
        </w:rPr>
        <w:t xml:space="preserve"> </w:t>
      </w:r>
      <w:bookmarkStart w:id="3700"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3699"/>
      <w:bookmarkEnd w:id="3700"/>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3701"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3701"/>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02"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3702"/>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03"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3703"/>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04" w:name="_Ref533096550"/>
      <w:r>
        <w:rPr>
          <w:rFonts w:asciiTheme="minorHAnsi" w:hAnsiTheme="minorHAnsi"/>
          <w:lang w:val="en-US"/>
        </w:rPr>
        <w:t xml:space="preserve"> </w:t>
      </w:r>
      <w:bookmarkStart w:id="3705"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3704"/>
      <w:bookmarkEnd w:id="3705"/>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06"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3706"/>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07" w:name="_Ref533096918"/>
      <w:r>
        <w:rPr>
          <w:rFonts w:asciiTheme="minorHAnsi" w:hAnsiTheme="minorHAnsi"/>
          <w:lang w:val="en-US"/>
        </w:rPr>
        <w:t xml:space="preserve"> </w:t>
      </w:r>
      <w:bookmarkStart w:id="3708"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3707"/>
      <w:bookmarkEnd w:id="3708"/>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09"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3709"/>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0"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3710"/>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11"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3711"/>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2" w:name="_Ref534635218"/>
      <w:r>
        <w:rPr>
          <w:rFonts w:asciiTheme="minorHAnsi" w:hAnsiTheme="minorHAnsi"/>
          <w:lang w:val="en-US"/>
        </w:rPr>
        <w:t xml:space="preserve"> </w:t>
      </w:r>
      <w:bookmarkStart w:id="3713"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3712"/>
      <w:bookmarkEnd w:id="3713"/>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4"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3714"/>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15" w:name="_Ref533115138"/>
      <w:bookmarkStart w:id="3716"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3715"/>
      <w:bookmarkEnd w:id="3716"/>
    </w:p>
    <w:p w14:paraId="5DF0CFC4" w14:textId="49D75779" w:rsidR="006A4449" w:rsidRPr="005F2035" w:rsidRDefault="006A4449" w:rsidP="006A4449">
      <w:pPr>
        <w:pStyle w:val="Paragraphedeliste"/>
        <w:numPr>
          <w:ilvl w:val="0"/>
          <w:numId w:val="30"/>
        </w:numPr>
        <w:spacing w:line="360" w:lineRule="auto"/>
        <w:jc w:val="both"/>
      </w:pPr>
      <w:bookmarkStart w:id="3717"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3717"/>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3718" w:name="_Ref528660528"/>
      <w:bookmarkStart w:id="3719"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3718"/>
      <w:bookmarkEnd w:id="3719"/>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3720"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3720"/>
    </w:p>
    <w:p w14:paraId="7F03D491" w14:textId="38DB6578" w:rsidR="00AE0E1B" w:rsidRDefault="00AE0E1B" w:rsidP="00AE0E1B">
      <w:pPr>
        <w:pStyle w:val="Paragraphedeliste"/>
        <w:numPr>
          <w:ilvl w:val="0"/>
          <w:numId w:val="30"/>
        </w:numPr>
        <w:spacing w:line="360" w:lineRule="auto"/>
        <w:jc w:val="both"/>
        <w:rPr>
          <w:lang w:val="en-US"/>
        </w:rPr>
      </w:pPr>
      <w:bookmarkStart w:id="3721" w:name="_Ref526263911"/>
      <w:r>
        <w:rPr>
          <w:lang w:val="en-US"/>
        </w:rPr>
        <w:t xml:space="preserve"> </w:t>
      </w:r>
      <w:bookmarkStart w:id="3722"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3721"/>
      <w:bookmarkEnd w:id="3722"/>
    </w:p>
    <w:p w14:paraId="08B4D7ED" w14:textId="009028A4" w:rsidR="00670DF5" w:rsidRDefault="003273AF" w:rsidP="00670DF5">
      <w:pPr>
        <w:pStyle w:val="Paragraphedeliste"/>
        <w:numPr>
          <w:ilvl w:val="0"/>
          <w:numId w:val="30"/>
        </w:numPr>
        <w:spacing w:line="360" w:lineRule="auto"/>
        <w:jc w:val="both"/>
      </w:pPr>
      <w:bookmarkStart w:id="3723" w:name="_Ref525750678"/>
      <w:bookmarkStart w:id="3724"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3723"/>
      <w:bookmarkEnd w:id="3724"/>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3725" w:name="_Ref526330394"/>
      <w:r>
        <w:t xml:space="preserve"> </w:t>
      </w:r>
      <w:r w:rsidR="00AE0E1B" w:rsidRPr="00CD63D5">
        <w:t>Bonneau, D. ; Fatu, A. ; Souchet, D. “Paliers hydrodynamiques1 and 2, équations, modèles numériques isothermes et lubrification mixte”, Lavoisier, Paris, 2011, ISBN 978-2-7462-32990</w:t>
      </w:r>
      <w:bookmarkEnd w:id="3725"/>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3726"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3726"/>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3727"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3727"/>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3728"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3728"/>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3729"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3729"/>
    </w:p>
    <w:p w14:paraId="3C9EC656" w14:textId="2ED4FC1E" w:rsidR="00AE0E1B" w:rsidRDefault="00082A93" w:rsidP="00AE0E1B">
      <w:pPr>
        <w:pStyle w:val="Paragraphedeliste"/>
        <w:numPr>
          <w:ilvl w:val="0"/>
          <w:numId w:val="30"/>
        </w:numPr>
        <w:spacing w:line="360" w:lineRule="auto"/>
        <w:jc w:val="both"/>
        <w:rPr>
          <w:lang w:val="en-US"/>
        </w:rPr>
      </w:pPr>
      <w:bookmarkStart w:id="3730"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3730"/>
    </w:p>
    <w:p w14:paraId="5EB8D043" w14:textId="2F7615C1" w:rsidR="0071775C" w:rsidRDefault="00082A93" w:rsidP="0071775C">
      <w:pPr>
        <w:pStyle w:val="Paragraphedeliste"/>
        <w:numPr>
          <w:ilvl w:val="0"/>
          <w:numId w:val="30"/>
        </w:numPr>
        <w:spacing w:line="360" w:lineRule="auto"/>
        <w:rPr>
          <w:lang w:val="en-US"/>
        </w:rPr>
      </w:pPr>
      <w:bookmarkStart w:id="3731"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3731"/>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3732"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3732"/>
    </w:p>
    <w:p w14:paraId="18A0E002" w14:textId="153A8DB3" w:rsidR="00710DF8" w:rsidRDefault="00710DF8" w:rsidP="00710DF8">
      <w:pPr>
        <w:pStyle w:val="Paragraphedeliste"/>
        <w:numPr>
          <w:ilvl w:val="0"/>
          <w:numId w:val="30"/>
        </w:numPr>
        <w:spacing w:line="360" w:lineRule="auto"/>
        <w:jc w:val="both"/>
        <w:rPr>
          <w:lang w:val="en-US"/>
        </w:rPr>
      </w:pPr>
      <w:bookmarkStart w:id="3733" w:name="_Ref528171614"/>
      <w:r>
        <w:rPr>
          <w:lang w:val="en-US"/>
        </w:rPr>
        <w:t xml:space="preserve"> </w:t>
      </w:r>
      <w:bookmarkStart w:id="3734"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3733"/>
      <w:bookmarkEnd w:id="3734"/>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3735"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3735"/>
      <w:r>
        <w:t xml:space="preserve"> </w:t>
      </w:r>
    </w:p>
    <w:p w14:paraId="0AA299A1" w14:textId="1AEC690B" w:rsidR="00CA41D6" w:rsidRDefault="00CA41D6" w:rsidP="00CA41D6">
      <w:pPr>
        <w:pStyle w:val="Paragraphedeliste"/>
        <w:numPr>
          <w:ilvl w:val="0"/>
          <w:numId w:val="30"/>
        </w:numPr>
        <w:spacing w:line="360" w:lineRule="auto"/>
        <w:jc w:val="both"/>
      </w:pPr>
      <w:bookmarkStart w:id="3736" w:name="_Ref528232242"/>
      <w:r>
        <w:t xml:space="preserve"> </w:t>
      </w:r>
      <w:r w:rsidRPr="00034058">
        <w:t>CodeAster</w:t>
      </w:r>
      <w:r>
        <w:t xml:space="preserve">© Référence </w:t>
      </w:r>
      <w:r w:rsidRPr="00034058">
        <w:t>R5.02.01</w:t>
      </w:r>
      <w:r>
        <w:t xml:space="preserve">, </w:t>
      </w:r>
      <w:r w:rsidRPr="00034058">
        <w:t>“Algorithme de thermique linéaire transitoire”</w:t>
      </w:r>
      <w:bookmarkEnd w:id="3736"/>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37"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3737"/>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3738" w:name="_Ref528255279"/>
      <w:r w:rsidR="00902415">
        <w:t>CodeAster© Référence R</w:t>
      </w:r>
      <w:r w:rsidR="00902415" w:rsidRPr="00866FE3">
        <w:t>3.03.08</w:t>
      </w:r>
      <w:r w:rsidR="00902415">
        <w:t>, "</w:t>
      </w:r>
      <w:r w:rsidR="00902415" w:rsidRPr="00866FE3">
        <w:t>Relations cinématiques linéaires de type RBE3</w:t>
      </w:r>
      <w:r w:rsidR="00902415">
        <w:t>"</w:t>
      </w:r>
      <w:bookmarkEnd w:id="3738"/>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3739"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3739"/>
    </w:p>
    <w:p w14:paraId="7FEDAB21" w14:textId="64C8E20E" w:rsidR="00EA38FB" w:rsidRDefault="009246F4" w:rsidP="00EA38FB">
      <w:pPr>
        <w:pStyle w:val="Paragraphedeliste"/>
        <w:numPr>
          <w:ilvl w:val="0"/>
          <w:numId w:val="30"/>
        </w:numPr>
        <w:spacing w:line="360" w:lineRule="auto"/>
        <w:jc w:val="both"/>
        <w:rPr>
          <w:lang w:val="en-US"/>
        </w:rPr>
      </w:pPr>
      <w:bookmarkStart w:id="3740"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3740"/>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3741"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3741"/>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3742"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3742"/>
    </w:p>
    <w:p w14:paraId="29EB4C45" w14:textId="57A95720" w:rsidR="008C2975" w:rsidRDefault="008C2975" w:rsidP="008C2975">
      <w:pPr>
        <w:pStyle w:val="Paragraphedeliste"/>
        <w:numPr>
          <w:ilvl w:val="0"/>
          <w:numId w:val="30"/>
        </w:numPr>
        <w:spacing w:line="360" w:lineRule="auto"/>
        <w:jc w:val="both"/>
      </w:pPr>
      <w:bookmarkStart w:id="3743"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3743"/>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3744"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3744"/>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3745"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3745"/>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3746"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3746"/>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3747"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3747"/>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3748"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3748"/>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3749"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3749"/>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3750" w:name="_Toc536800472"/>
      <w:r w:rsidRPr="0065054C">
        <w:lastRenderedPageBreak/>
        <w:t>Résumé</w:t>
      </w:r>
      <w:bookmarkEnd w:id="3750"/>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3751" w:name="_Toc536800473"/>
      <w:r w:rsidRPr="00214956">
        <w:rPr>
          <w:rFonts w:eastAsiaTheme="majorEastAsia"/>
          <w:lang w:val="en-US"/>
        </w:rPr>
        <w:t>Abstract</w:t>
      </w:r>
      <w:bookmarkEnd w:id="3751"/>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49" w:author="GATIGNOL Simon" w:date="2019-03-12T18:07:00Z" w:initials="GS">
    <w:p w14:paraId="372634AB" w14:textId="41912888" w:rsidR="00BA15EC" w:rsidRDefault="00BA15EC">
      <w:pPr>
        <w:pStyle w:val="Commentaire"/>
      </w:pPr>
      <w:r>
        <w:rPr>
          <w:rStyle w:val="Marquedecommentaire"/>
        </w:rPr>
        <w:annotationRef/>
      </w:r>
      <w:r>
        <w:t>Le chapitre est bien écrit et se suit bien. Des erreurs d’orthographe principalement ATTENTION « collocation » est alternativement écrit avec 1 ou 2 « l »</w:t>
      </w:r>
    </w:p>
  </w:comment>
  <w:comment w:id="1349" w:author="GATIGNOL Simon" w:date="2019-03-12T16:51:00Z" w:initials="GS">
    <w:p w14:paraId="2D02BE99" w14:textId="4A1320BE" w:rsidR="00FF2FA4" w:rsidRDefault="00FF2FA4">
      <w:pPr>
        <w:pStyle w:val="Commentaire"/>
      </w:pPr>
      <w:r>
        <w:rPr>
          <w:rStyle w:val="Marquedecommentaire"/>
        </w:rPr>
        <w:annotationRef/>
      </w:r>
      <w:r>
        <w:t>[GRAPHIQUE] « Résultante des pouSSées »</w:t>
      </w:r>
    </w:p>
  </w:comment>
  <w:comment w:id="1376" w:author="GATIGNOL Simon" w:date="2019-03-12T17:10:00Z" w:initials="GS">
    <w:p w14:paraId="501B5B9A" w14:textId="1D865534" w:rsidR="006010D8" w:rsidRDefault="006010D8">
      <w:pPr>
        <w:pStyle w:val="Commentaire"/>
      </w:pPr>
      <w:r>
        <w:rPr>
          <w:rStyle w:val="Marquedecommentaire"/>
        </w:rPr>
        <w:annotationRef/>
      </w:r>
      <w:r>
        <w:t xml:space="preserve">Ce terme est subjectif. Est-il utile ? </w:t>
      </w:r>
    </w:p>
  </w:comment>
  <w:comment w:id="1403" w:author="GATIGNOL Simon" w:date="2019-03-12T17:41:00Z" w:initials="GS">
    <w:p w14:paraId="664336DB" w14:textId="78DD7B83" w:rsidR="00A86491" w:rsidRDefault="00A86491">
      <w:pPr>
        <w:pStyle w:val="Commentaire"/>
      </w:pPr>
      <w:r>
        <w:rPr>
          <w:rStyle w:val="Marquedecommentaire"/>
        </w:rPr>
        <w:annotationRef/>
      </w:r>
      <w:r>
        <w:t>???</w:t>
      </w:r>
    </w:p>
  </w:comment>
  <w:comment w:id="1409" w:author="GATIGNOL Simon" w:date="2019-03-12T17:46:00Z" w:initials="GS">
    <w:p w14:paraId="3A666821" w14:textId="53323E50" w:rsidR="00A86491" w:rsidRDefault="00A86491">
      <w:pPr>
        <w:pStyle w:val="Commentaire"/>
      </w:pPr>
      <w:r>
        <w:rPr>
          <w:rStyle w:val="Marquedecommentaire"/>
        </w:rPr>
        <w:annotationRef/>
      </w:r>
      <w:r>
        <w:t>Eventuellement, mettre une mise en forme un peu plus marquée pour ces titres</w:t>
      </w:r>
    </w:p>
  </w:comment>
  <w:comment w:id="1439" w:author="GATIGNOL Simon" w:date="2019-03-12T17:56:00Z" w:initials="GS">
    <w:p w14:paraId="78BFAFD4" w14:textId="7FF47492" w:rsidR="00AA221F" w:rsidRDefault="00AA221F">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2634AB" w15:done="0"/>
  <w15:commentEx w15:paraId="2D02BE99" w15:done="0"/>
  <w15:commentEx w15:paraId="501B5B9A" w15:done="0"/>
  <w15:commentEx w15:paraId="664336DB" w15:done="0"/>
  <w15:commentEx w15:paraId="3A666821" w15:done="0"/>
  <w15:commentEx w15:paraId="78BFAFD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E6C5B" w14:textId="77777777" w:rsidR="00FF2FA4" w:rsidRDefault="00FF2FA4" w:rsidP="00263793">
      <w:r>
        <w:separator/>
      </w:r>
    </w:p>
  </w:endnote>
  <w:endnote w:type="continuationSeparator" w:id="0">
    <w:p w14:paraId="36DE32D1" w14:textId="77777777" w:rsidR="00FF2FA4" w:rsidRDefault="00FF2FA4"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EndPr/>
    <w:sdtContent>
      <w:p w14:paraId="6E0720FC" w14:textId="0AB93A9A" w:rsidR="00FF2FA4" w:rsidRDefault="00FF2FA4">
        <w:pPr>
          <w:pStyle w:val="Pieddepage"/>
        </w:pPr>
        <w:r>
          <w:fldChar w:fldCharType="begin"/>
        </w:r>
        <w:r>
          <w:instrText>PAGE   \* MERGEFORMAT</w:instrText>
        </w:r>
        <w:r>
          <w:fldChar w:fldCharType="separate"/>
        </w:r>
        <w:r w:rsidR="00F44109">
          <w:rPr>
            <w:noProof/>
          </w:rPr>
          <w:t>54</w:t>
        </w:r>
        <w:r>
          <w:fldChar w:fldCharType="end"/>
        </w:r>
      </w:p>
    </w:sdtContent>
  </w:sdt>
  <w:p w14:paraId="745B396C" w14:textId="77777777" w:rsidR="00FF2FA4" w:rsidRDefault="00FF2FA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EndPr/>
    <w:sdtContent>
      <w:p w14:paraId="439ADBD1" w14:textId="565B3D2F" w:rsidR="00FF2FA4" w:rsidRDefault="00FF2FA4">
        <w:pPr>
          <w:pStyle w:val="Pieddepage"/>
          <w:jc w:val="right"/>
        </w:pPr>
        <w:r>
          <w:fldChar w:fldCharType="begin"/>
        </w:r>
        <w:r>
          <w:instrText>PAGE   \* MERGEFORMAT</w:instrText>
        </w:r>
        <w:r>
          <w:fldChar w:fldCharType="separate"/>
        </w:r>
        <w:r w:rsidR="00F44109">
          <w:rPr>
            <w:noProof/>
          </w:rPr>
          <w:t>55</w:t>
        </w:r>
        <w:r>
          <w:fldChar w:fldCharType="end"/>
        </w:r>
      </w:p>
    </w:sdtContent>
  </w:sdt>
  <w:p w14:paraId="6F7FB6C7" w14:textId="77777777" w:rsidR="00FF2FA4" w:rsidRDefault="00FF2FA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FF2FA4" w:rsidRDefault="00FF2FA4">
    <w:pPr>
      <w:pStyle w:val="Pieddepage"/>
      <w:jc w:val="right"/>
    </w:pPr>
  </w:p>
  <w:p w14:paraId="7600F2DC" w14:textId="77777777" w:rsidR="00FF2FA4" w:rsidRDefault="00FF2FA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55E2FF" w14:textId="77777777" w:rsidR="00FF2FA4" w:rsidRDefault="00FF2FA4" w:rsidP="00263793">
      <w:r>
        <w:separator/>
      </w:r>
    </w:p>
  </w:footnote>
  <w:footnote w:type="continuationSeparator" w:id="0">
    <w:p w14:paraId="76AA1594" w14:textId="77777777" w:rsidR="00FF2FA4" w:rsidRDefault="00FF2FA4" w:rsidP="00263793">
      <w:r>
        <w:continuationSeparator/>
      </w:r>
    </w:p>
  </w:footnote>
  <w:footnote w:id="1">
    <w:p w14:paraId="4E1F30BE" w14:textId="2BD13CF5" w:rsidR="00FF2FA4" w:rsidRDefault="00FF2FA4">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FF2FA4" w:rsidRDefault="00FF2FA4"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FF2FA4" w:rsidRDefault="00FF2FA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3E06EA37" w:rsidR="00FF2FA4" w:rsidRPr="00AC3448" w:rsidRDefault="00FF2FA4"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ins w:id="1426" w:author="GATIGNOL Simon" w:date="2019-03-12T17:55:00Z">
        <w:r w:rsidR="00AA221F">
          <w:t>l</w:t>
        </w:r>
      </w:ins>
      <w:r w:rsidRPr="00AC3448">
        <w:t>ocation aux points de Lobatto est plus précise.</w:t>
      </w:r>
    </w:p>
  </w:footnote>
  <w:footnote w:id="5">
    <w:p w14:paraId="500EC087" w14:textId="14FCAC71" w:rsidR="00FF2FA4" w:rsidRDefault="00FF2FA4">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FF2FA4" w:rsidRDefault="00FF2FA4">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FF2FA4" w:rsidRDefault="00FF2FA4"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FF2FA4" w:rsidRDefault="00FF2FA4"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FF2FA4" w:rsidRDefault="00FF2FA4"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FF2FA4" w:rsidRDefault="00FF2FA4"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GATIGNOL Simon">
    <w15:presenceInfo w15:providerId="AD" w15:userId="S-1-5-21-2415383333-406384120-3540199839-963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73B"/>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0F"/>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0DC8"/>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5EC2"/>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1D9"/>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B5F"/>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79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693"/>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5EC"/>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3EA8"/>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0D8"/>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950"/>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4F39"/>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97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04E"/>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B4B"/>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2EF3"/>
    <w:rsid w:val="00A833DF"/>
    <w:rsid w:val="00A83567"/>
    <w:rsid w:val="00A83DC5"/>
    <w:rsid w:val="00A83E14"/>
    <w:rsid w:val="00A8455C"/>
    <w:rsid w:val="00A846AB"/>
    <w:rsid w:val="00A84A0E"/>
    <w:rsid w:val="00A84E59"/>
    <w:rsid w:val="00A84F42"/>
    <w:rsid w:val="00A85804"/>
    <w:rsid w:val="00A85C3F"/>
    <w:rsid w:val="00A86491"/>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21F"/>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3F7"/>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5EC"/>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4A9"/>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484"/>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5E"/>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1A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35"/>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4E47"/>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378A"/>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109"/>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5B53"/>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2FA4"/>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9C40B-44F7-41EF-B15C-E90C198F5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179</Pages>
  <Words>51327</Words>
  <Characters>282302</Characters>
  <Application>Microsoft Office Word</Application>
  <DocSecurity>0</DocSecurity>
  <Lines>2352</Lines>
  <Paragraphs>665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46</cp:revision>
  <cp:lastPrinted>2019-03-06T17:01:00Z</cp:lastPrinted>
  <dcterms:created xsi:type="dcterms:W3CDTF">2019-02-01T15:19:00Z</dcterms:created>
  <dcterms:modified xsi:type="dcterms:W3CDTF">2019-03-12T17:58:00Z</dcterms:modified>
</cp:coreProperties>
</file>