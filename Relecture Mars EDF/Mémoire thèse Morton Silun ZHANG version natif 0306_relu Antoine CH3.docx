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proofErr w:type="spellStart"/>
      <w:r w:rsidR="008871C3" w:rsidRPr="008871C3">
        <w:t>Andreea</w:t>
      </w:r>
      <w:proofErr w:type="spellEnd"/>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w:t>
      </w:r>
      <w:proofErr w:type="spellStart"/>
      <w:r w:rsidR="001F582E">
        <w:t>Yuwei</w:t>
      </w:r>
      <w:proofErr w:type="spellEnd"/>
      <w:r w:rsidR="001F582E">
        <w:t xml:space="preserve">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311997">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311997">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311997">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311997">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311997">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311997">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311997">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311997">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311997">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311997">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311997">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311997">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311997">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311997">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311997">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311997">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311997">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311997">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311997">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311997">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311997"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31199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31199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311997"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311997"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311997"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311997"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311997"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311997"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311997"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311997"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311997"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311997"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311997"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311997"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311997"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311997"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311997"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311997"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311997"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31199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311997"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311997"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311997"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311997"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311997"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311997"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311997"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311997"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311997"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31199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311997"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311997"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311997"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311997"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311997"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311997"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311997"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311997"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311997"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w:t>
            </w:r>
            <w:proofErr w:type="spellStart"/>
            <w:r>
              <w:t>jacobienne</w:t>
            </w:r>
            <w:proofErr w:type="spellEnd"/>
            <w:r>
              <w:t xml:space="preserv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311997"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31199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311997"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311997"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311997"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 xml:space="preserve">matrice </w:t>
            </w:r>
            <w:proofErr w:type="spellStart"/>
            <w:r>
              <w:t>jacobienne</w:t>
            </w:r>
            <w:proofErr w:type="spellEnd"/>
            <w:r>
              <w:t xml:space="preserv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311997"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311997"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311997"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311997"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311997"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311997"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311997"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311997"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311997"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311997"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311997"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311997"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311997"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311997"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311997"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311997"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311997"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311997"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311997"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311997"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311997"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311997"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311997"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w:t>
            </w:r>
            <w:proofErr w:type="spellStart"/>
            <w:r>
              <w:t>Lobatto</w:t>
            </w:r>
            <w:proofErr w:type="spellEnd"/>
            <w:r>
              <w:t xml:space="preserve"> </w:t>
            </w:r>
            <w:r>
              <w:br/>
              <w:t>(</w:t>
            </w:r>
            <w:proofErr w:type="spellStart"/>
            <w:r w:rsidRPr="002B49CE">
              <w:rPr>
                <w:b/>
              </w:rPr>
              <w:t>L</w:t>
            </w:r>
            <w:r>
              <w:t>obatto</w:t>
            </w:r>
            <w:proofErr w:type="spellEnd"/>
            <w:r>
              <w:t xml:space="preserve">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w:t>
        </w:r>
        <w:proofErr w:type="gramStart"/>
        <w:r w:rsidR="00D01E64">
          <w:t>haute</w:t>
        </w:r>
        <w:proofErr w:type="gramEnd"/>
        <w:r w:rsidR="00D01E64">
          <w:t xml:space="preserv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F159C5" w:rsidDel="00D01E64">
          <w:rPr>
            <w:b/>
          </w:rPr>
          <w:fldChar w:fldCharType="begin"/>
        </w:r>
        <w:r w:rsidR="002A534D" w:rsidRPr="00B45C37" w:rsidDel="00D01E64">
          <w:rPr>
            <w:b/>
          </w:rPr>
          <w:delInstrText xml:space="preserve"> REF _Ref534813007 \h  \* MERGEFORMAT </w:delInstrText>
        </w:r>
        <w:r w:rsidR="002A534D" w:rsidRPr="00F159C5" w:rsidDel="00D01E64">
          <w:rPr>
            <w:b/>
          </w:rPr>
        </w:r>
        <w:r w:rsidR="002A534D" w:rsidRPr="00F159C5"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F159C5"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w:t>
      </w:r>
      <w:proofErr w:type="spellStart"/>
      <w:r>
        <w:t>e.g</w:t>
      </w:r>
      <w:proofErr w:type="spellEnd"/>
      <w:r>
        <w:t>.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proofErr w:type="spellStart"/>
      <w:r w:rsidR="006C75C0">
        <w:t>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a</w:t>
        </w:r>
        <w:proofErr w:type="spellEnd"/>
        <w:r w:rsidR="00806A0C">
          <w:t xml:space="preserve">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proofErr w:type="spellStart"/>
      <w:r w:rsidR="0026547A" w:rsidRPr="00C77AF5">
        <w:t>Hesseborn</w:t>
      </w:r>
      <w:proofErr w:type="spellEnd"/>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proofErr w:type="spellStart"/>
      <w:r w:rsidR="003C1391">
        <w:rPr>
          <w:szCs w:val="22"/>
        </w:rPr>
        <w:t>multiphysique</w:t>
      </w:r>
      <w:proofErr w:type="spellEnd"/>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4" w:author="HASSINI Mohamed-amine" w:date="2019-03-11T14:20:00Z">
        <w:r w:rsidR="004D0AD4">
          <w:t>.</w:t>
        </w:r>
      </w:ins>
      <w:r w:rsidR="003A74BA">
        <w:t xml:space="preserve"> </w:t>
      </w:r>
      <w:r w:rsidR="00CE6965">
        <w:t>L</w:t>
      </w:r>
      <w:r w:rsidR="001A67CA">
        <w:t xml:space="preserve">e chapitre 5 expose une méthode </w:t>
      </w:r>
      <w:ins w:id="265" w:author="HASSINI Mohamed-amine" w:date="2019-03-11T14:20:00Z">
        <w:r w:rsidR="004D0AD4">
          <w:t xml:space="preserve">pour analyser </w:t>
        </w:r>
      </w:ins>
      <w:del w:id="266" w:author="HASSINI Mohamed-amine" w:date="2019-03-11T14:21:00Z">
        <w:r w:rsidR="001A67CA" w:rsidDel="004D0AD4">
          <w:delText>d’analyse de</w:delText>
        </w:r>
      </w:del>
      <w:r w:rsidR="001A67CA">
        <w:t xml:space="preserve"> la stabilité</w:t>
      </w:r>
      <w:ins w:id="267" w:author="HASSINI Mohamed-amine" w:date="2019-03-11T14:21:00Z">
        <w:r w:rsidR="004D0AD4">
          <w:t xml:space="preserve"> du phénomène</w:t>
        </w:r>
      </w:ins>
      <w:del w:id="268" w:author="HASSINI Mohamed-amine" w:date="2019-03-11T14:21:00Z">
        <w:r w:rsidR="001A67CA" w:rsidDel="004D0AD4">
          <w:delText xml:space="preserve"> de l’effet Morton</w:delText>
        </w:r>
      </w:del>
      <w:r w:rsidR="001A67CA">
        <w:t>. Cette méthode permet de prédire l’instabilité de manière</w:t>
      </w:r>
      <w:del w:id="269"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70" w:author="HASSINI Mohamed-amine" w:date="2019-03-11T14:22:00Z">
        <w:r w:rsidR="001458F9">
          <w:t xml:space="preserve">observé </w:t>
        </w:r>
      </w:ins>
      <w:r w:rsidR="005165CF">
        <w:t>expérimentalement</w:t>
      </w:r>
      <w:del w:id="271"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72"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72"/>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3" w:name="_Toc534294718"/>
      <w:bookmarkStart w:id="274"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3"/>
      <w:r w:rsidR="00864DC5">
        <w:t>s</w:t>
      </w:r>
      <w:bookmarkEnd w:id="274"/>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w:t>
      </w:r>
      <w:proofErr w:type="spellStart"/>
      <w:r>
        <w:rPr>
          <w:szCs w:val="22"/>
        </w:rPr>
        <w:t>Newkirk</w:t>
      </w:r>
      <w:proofErr w:type="spellEnd"/>
      <w:r>
        <w:rPr>
          <w:szCs w:val="22"/>
        </w:rPr>
        <w:t xml:space="preserve"> et l’effet Morton. Pour l’effet de </w:t>
      </w:r>
      <w:proofErr w:type="spellStart"/>
      <w:r>
        <w:rPr>
          <w:szCs w:val="22"/>
        </w:rPr>
        <w:t>Newkirk</w:t>
      </w:r>
      <w:proofErr w:type="spellEnd"/>
      <w:r>
        <w:rPr>
          <w:szCs w:val="22"/>
        </w:rPr>
        <w:t>, la source de chaleur est un contact «</w:t>
      </w:r>
      <w:r w:rsidR="00420547">
        <w:rPr>
          <w:szCs w:val="22"/>
        </w:rPr>
        <w:t xml:space="preserve"> </w:t>
      </w:r>
      <w:r>
        <w:rPr>
          <w:szCs w:val="22"/>
        </w:rPr>
        <w:t>faible » entre le rotor et le stator, tandis que pour l’effet de Morton</w:t>
      </w:r>
      <w:ins w:id="275" w:author="HASSINI Mohamed-amine" w:date="2019-03-11T14:25:00Z">
        <w:r w:rsidR="001458F9">
          <w:rPr>
            <w:szCs w:val="22"/>
          </w:rPr>
          <w:t>,</w:t>
        </w:r>
      </w:ins>
      <w:r>
        <w:rPr>
          <w:szCs w:val="22"/>
        </w:rPr>
        <w:t xml:space="preserve"> </w:t>
      </w:r>
      <w:r>
        <w:t xml:space="preserve">la chaleur est générée par le cisaillement du film lubrifiant </w:t>
      </w:r>
      <w:ins w:id="276" w:author="HASSINI Mohamed-amine" w:date="2019-03-11T14:25:00Z">
        <w:r w:rsidR="001458F9">
          <w:t>au niveau des</w:t>
        </w:r>
      </w:ins>
      <w:del w:id="277"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8" w:name="_Toc534294719"/>
      <w:bookmarkStart w:id="279" w:name="_Toc536800372"/>
      <w:r>
        <w:t>E</w:t>
      </w:r>
      <w:r w:rsidRPr="00814672">
        <w:t xml:space="preserve">ffet </w:t>
      </w:r>
      <w:r w:rsidRPr="00C65243">
        <w:t>Newkirk</w:t>
      </w:r>
      <w:bookmarkEnd w:id="278"/>
      <w:bookmarkEnd w:id="279"/>
    </w:p>
    <w:p w14:paraId="3395DD68" w14:textId="704C6995" w:rsidR="00E82DF1" w:rsidRDefault="00E82DF1" w:rsidP="00E82DF1">
      <w:pPr>
        <w:spacing w:line="360" w:lineRule="auto"/>
        <w:ind w:firstLine="708"/>
      </w:pPr>
      <w:r>
        <w:t xml:space="preserve">L’effet de </w:t>
      </w:r>
      <w:proofErr w:type="spellStart"/>
      <w:r>
        <w:t>Newkirk</w:t>
      </w:r>
      <w:proofErr w:type="spellEnd"/>
      <w:r>
        <w:t xml:space="preserve">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80"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81" w:author="HASSINI Mohamed-amine" w:date="2019-03-11T14:28:00Z">
        <w:r w:rsidDel="001458F9">
          <w:delText>L</w:delText>
        </w:r>
      </w:del>
      <w:ins w:id="282"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3" w:author="HASSINI Mohamed-amine" w:date="2019-03-11T14:28:00Z">
        <w:r w:rsidR="00C93726" w:rsidDel="001458F9">
          <w:delText>de f</w:delText>
        </w:r>
      </w:del>
      <w:del w:id="284" w:author="HASSINI Mohamed-amine" w:date="2019-03-11T14:29:00Z">
        <w:r w:rsidR="00C93726" w:rsidDel="001458F9">
          <w:delText>lexion</w:delText>
        </w:r>
      </w:del>
      <w:r w:rsidR="00C93726">
        <w:t xml:space="preserve"> </w:t>
      </w:r>
      <w:r>
        <w:t>du rotor. Cette déformation</w:t>
      </w:r>
      <w:ins w:id="285" w:author="HASSINI Mohamed-amine" w:date="2019-03-11T14:29:00Z">
        <w:r w:rsidR="001458F9">
          <w:t xml:space="preserve"> </w:t>
        </w:r>
      </w:ins>
      <w:del w:id="286" w:author="HASSINI Mohamed-amine" w:date="2019-03-11T14:29:00Z">
        <w:r w:rsidDel="001458F9">
          <w:delText xml:space="preserve"> </w:delText>
        </w:r>
      </w:del>
      <w:r>
        <w:t>conduit à un balourd thermique</w:t>
      </w:r>
      <w:ins w:id="287"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8" w:author="HASSINI Mohamed-amine" w:date="2019-03-11T14:29:00Z">
        <w:r w:rsidR="001458F9">
          <w:t xml:space="preserve">lors </w:t>
        </w:r>
      </w:ins>
      <w:del w:id="289" w:author="HASSINI Mohamed-amine" w:date="2019-03-11T14:29:00Z">
        <w:r w:rsidDel="001458F9">
          <w:delText>dans le</w:delText>
        </w:r>
      </w:del>
      <w:r>
        <w:t xml:space="preserve"> </w:t>
      </w:r>
      <w:ins w:id="290" w:author="HASSINI Mohamed-amine" w:date="2019-03-11T14:29:00Z">
        <w:r w:rsidR="001458F9">
          <w:t xml:space="preserve">du </w:t>
        </w:r>
      </w:ins>
      <w:r>
        <w:t xml:space="preserve">contact. </w:t>
      </w:r>
      <w:ins w:id="291" w:author="HASSINI Mohamed-amine" w:date="2019-03-11T14:51:00Z">
        <w:r w:rsidR="00F92F22">
          <w:t>Un tel couplage peut</w:t>
        </w:r>
      </w:ins>
      <w:ins w:id="292" w:author="HASSINI Mohamed-amine" w:date="2019-03-11T14:52:00Z">
        <w:r w:rsidR="00F92F22">
          <w:t xml:space="preserve"> ainsi</w:t>
        </w:r>
      </w:ins>
      <w:ins w:id="293" w:author="HASSINI Mohamed-amine" w:date="2019-03-11T14:51:00Z">
        <w:r w:rsidR="00F92F22">
          <w:t xml:space="preserve"> conduire à</w:t>
        </w:r>
      </w:ins>
      <w:del w:id="294" w:author="HASSINI Mohamed-amine" w:date="2019-03-11T14:30:00Z">
        <w:r w:rsidDel="001458F9">
          <w:delText>U</w:delText>
        </w:r>
      </w:del>
      <w:del w:id="295" w:author="HASSINI Mohamed-amine" w:date="2019-03-11T14:51:00Z">
        <w:r w:rsidDel="00F92F22">
          <w:delText>n</w:delText>
        </w:r>
      </w:del>
      <w:ins w:id="296" w:author="HASSINI Mohamed-amine" w:date="2019-03-11T14:51:00Z">
        <w:r w:rsidR="00F92F22">
          <w:t xml:space="preserve"> un</w:t>
        </w:r>
      </w:ins>
      <w:r>
        <w:t xml:space="preserve"> comportement instable</w:t>
      </w:r>
      <w:del w:id="297"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8" w:name="_Ref534621765"/>
      <w:bookmarkStart w:id="299" w:name="_Toc536112176"/>
      <w:bookmarkStart w:id="300"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8"/>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9"/>
      <w:r w:rsidR="008F5F78">
        <w:rPr>
          <w:rStyle w:val="shorttext"/>
          <w:rFonts w:ascii="Calibri" w:eastAsia="Times New Roman" w:hAnsi="Calibri" w:cs="Times New Roman"/>
          <w:i w:val="0"/>
          <w:iCs w:val="0"/>
          <w:noProof/>
          <w:color w:val="auto"/>
          <w:sz w:val="22"/>
          <w:szCs w:val="20"/>
          <w:lang w:eastAsia="fr-FR"/>
        </w:rPr>
        <w:t>s</w:t>
      </w:r>
      <w:bookmarkEnd w:id="300"/>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w:t>
      </w:r>
      <w:proofErr w:type="spellStart"/>
      <w:r>
        <w:t>Newkirk</w:t>
      </w:r>
      <w:proofErr w:type="spellEnd"/>
      <w:r>
        <w:t xml:space="preserve">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301" w:author="HASSINI Mohamed-amine" w:date="2019-03-11T14:30:00Z">
        <w:r w:rsidR="001458F9">
          <w:t xml:space="preserve">analysé </w:t>
        </w:r>
      </w:ins>
      <w:del w:id="302" w:author="HASSINI Mohamed-amine" w:date="2019-03-11T14:30:00Z">
        <w:r w:rsidDel="001458F9">
          <w:delText xml:space="preserve">investigué </w:delText>
        </w:r>
      </w:del>
      <w:r>
        <w:t xml:space="preserve">l’augmentation progressive </w:t>
      </w:r>
      <w:r w:rsidR="004C526E">
        <w:t>de</w:t>
      </w:r>
      <w:del w:id="303" w:author="HASSINI Mohamed-amine" w:date="2019-03-11T14:30:00Z">
        <w:r w:rsidR="004C526E" w:rsidDel="001458F9">
          <w:delText>s</w:delText>
        </w:r>
      </w:del>
      <w:r w:rsidR="00852A53">
        <w:t xml:space="preserve"> </w:t>
      </w:r>
      <w:ins w:id="304" w:author="HASSINI Mohamed-amine" w:date="2019-03-11T14:30:00Z">
        <w:r w:rsidR="001458F9">
          <w:t>l’</w:t>
        </w:r>
      </w:ins>
      <w:r>
        <w:t>amplitude</w:t>
      </w:r>
      <w:del w:id="305"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w:t>
      </w:r>
      <w:proofErr w:type="spellStart"/>
      <w:r>
        <w:t>roue</w:t>
      </w:r>
      <w:r w:rsidR="00C93726">
        <w:t>t</w:t>
      </w:r>
      <w:r>
        <w:t>.</w:t>
      </w:r>
      <w:del w:id="306" w:author="HASSINI Mohamed-amine" w:date="2019-03-11T14:52:00Z">
        <w:r w:rsidDel="00F92F22">
          <w:delText xml:space="preserve"> </w:delText>
        </w:r>
      </w:del>
      <w:ins w:id="307" w:author="HASSINI Mohamed-amine" w:date="2019-03-11T14:52:00Z">
        <w:r w:rsidR="00F92F22">
          <w:t>Lorsque</w:t>
        </w:r>
      </w:ins>
      <w:proofErr w:type="spellEnd"/>
      <w:ins w:id="308" w:author="HASSINI Mohamed-amine" w:date="2019-03-11T14:53:00Z">
        <w:r w:rsidR="00F92F22">
          <w:t xml:space="preserve"> </w:t>
        </w:r>
      </w:ins>
      <w:del w:id="309"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10" w:author="HASSINI Mohamed-amine" w:date="2019-03-11T17:18:00Z">
        <w:r w:rsidR="00A97346">
          <w:t xml:space="preserve"> du balourd thermique généré </w:t>
        </w:r>
        <w:proofErr w:type="spellStart"/>
        <w:r w:rsidR="00A97346">
          <w:t>par</w:t>
        </w:r>
      </w:ins>
      <w:del w:id="311" w:author="HASSINI Mohamed-amine" w:date="2019-03-11T17:18:00Z">
        <w:r w:rsidDel="00A97346">
          <w:delText xml:space="preserve"> de </w:delText>
        </w:r>
      </w:del>
      <w:r>
        <w:t>la</w:t>
      </w:r>
      <w:proofErr w:type="spellEnd"/>
      <w:r>
        <w:t xml:space="preserve"> flexion thermique</w:t>
      </w:r>
      <w:ins w:id="312" w:author="HASSINI Mohamed-amine" w:date="2019-03-11T17:20:00Z">
        <w:r w:rsidR="00A97346">
          <w:t xml:space="preserve"> </w:t>
        </w:r>
      </w:ins>
      <w:del w:id="313" w:author="HASSINI Mohamed-amine" w:date="2019-03-11T17:19:00Z">
        <w:r w:rsidDel="00A97346">
          <w:delText xml:space="preserve"> </w:delText>
        </w:r>
      </w:del>
      <w:r>
        <w:t>en phase avec le balourd</w:t>
      </w:r>
      <w:ins w:id="314"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5" w:author="HASSINI Mohamed-amine" w:date="2019-03-11T14:58:00Z">
        <w:r w:rsidR="00F92F22">
          <w:t xml:space="preserve">Par conséquent, </w:t>
        </w:r>
      </w:ins>
      <w:del w:id="316" w:author="HASSINI Mohamed-amine" w:date="2019-03-11T14:58:00Z">
        <w:r w:rsidDel="00F92F22">
          <w:delText>Ceci</w:delText>
        </w:r>
      </w:del>
      <w:del w:id="317" w:author="HASSINI Mohamed-amine" w:date="2019-03-11T17:20:00Z">
        <w:r w:rsidDel="00A97346">
          <w:delText xml:space="preserve"> aggravait</w:delText>
        </w:r>
      </w:del>
      <w:r>
        <w:t xml:space="preserve"> le contact rotor-stator</w:t>
      </w:r>
      <w:ins w:id="318"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9" w:author="HASSINI Mohamed-amine" w:date="2019-03-11T14:55:00Z">
        <w:r w:rsidR="00F92F22">
          <w:t xml:space="preserve">Par contre, lorsque le rotor opérait </w:t>
        </w:r>
      </w:ins>
      <w:del w:id="320" w:author="HASSINI Mohamed-amine" w:date="2019-03-11T14:55:00Z">
        <w:r w:rsidDel="00F92F22">
          <w:delText>Lors du fonctionnement au-dessus</w:delText>
        </w:r>
      </w:del>
      <w:r>
        <w:t xml:space="preserve"> </w:t>
      </w:r>
      <w:ins w:id="321" w:author="HASSINI Mohamed-amine" w:date="2019-03-11T14:55:00Z">
        <w:r w:rsidR="00F92F22">
          <w:t xml:space="preserve">à une vitesse de rotation au-delà </w:t>
        </w:r>
      </w:ins>
      <w:r>
        <w:t>de la première vitesse critique, le rotor se comportait de manière stable. En</w:t>
      </w:r>
      <w:ins w:id="322" w:author="HASSINI Mohamed-amine" w:date="2019-03-11T14:56:00Z">
        <w:r w:rsidR="00F92F22">
          <w:t xml:space="preserve"> </w:t>
        </w:r>
        <w:proofErr w:type="gramStart"/>
        <w:r w:rsidR="00F92F22">
          <w:t>effet</w:t>
        </w:r>
      </w:ins>
      <w:r>
        <w:t xml:space="preserve"> </w:t>
      </w:r>
      <w:proofErr w:type="gramEnd"/>
      <w:del w:id="323" w:author="HASSINI Mohamed-amine" w:date="2019-03-11T14:56:00Z">
        <w:r w:rsidDel="00F92F22">
          <w:delText>fait</w:delText>
        </w:r>
      </w:del>
      <w:r>
        <w:t xml:space="preserve">, la flexion thermique était </w:t>
      </w:r>
      <w:ins w:id="324" w:author="HASSINI Mohamed-amine" w:date="2019-03-11T14:56:00Z">
        <w:r w:rsidR="00F92F22">
          <w:t xml:space="preserve">en opposition de phase </w:t>
        </w:r>
      </w:ins>
      <w:del w:id="325" w:author="HASSINI Mohamed-amine" w:date="2019-03-11T14:57:00Z">
        <w:r w:rsidDel="00F92F22">
          <w:delText xml:space="preserve">déphasée </w:delText>
        </w:r>
      </w:del>
      <w:r>
        <w:t>par rapport au balourd</w:t>
      </w:r>
      <w:ins w:id="326"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7" w:author="HASSINI Mohamed-amine" w:date="2019-03-11T17:21:00Z">
        <w:r w:rsidR="00A97346">
          <w:t xml:space="preserve"> la position angulaire</w:t>
        </w:r>
      </w:ins>
      <w:r>
        <w:t xml:space="preserve"> </w:t>
      </w:r>
      <w:del w:id="328"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w:t>
      </w:r>
      <w:proofErr w:type="spellStart"/>
      <w:r>
        <w:t>Newkirk</w:t>
      </w:r>
      <w:proofErr w:type="spellEnd"/>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9" w:name="_Ref534621903"/>
            <w:bookmarkStart w:id="330" w:name="_Toc536112177"/>
            <w:bookmarkStart w:id="331"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9"/>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 xml:space="preserve">llustration de l’effet </w:t>
            </w:r>
            <w:proofErr w:type="spellStart"/>
            <w:r>
              <w:rPr>
                <w:rStyle w:val="shorttext"/>
                <w:rFonts w:ascii="Calibri" w:eastAsia="Times New Roman" w:hAnsi="Calibri" w:cs="Times New Roman"/>
                <w:i w:val="0"/>
                <w:iCs w:val="0"/>
                <w:color w:val="auto"/>
                <w:sz w:val="22"/>
                <w:szCs w:val="20"/>
                <w:lang w:eastAsia="fr-FR"/>
              </w:rPr>
              <w:t>Newkirk</w:t>
            </w:r>
            <w:bookmarkEnd w:id="330"/>
            <w:bookmarkEnd w:id="331"/>
            <w:proofErr w:type="spellEnd"/>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32"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3" w:author="HASSINI Mohamed-amine" w:date="2019-03-11T17:24:00Z">
        <w:r w:rsidDel="00A97346">
          <w:rPr>
            <w:rStyle w:val="shorttext"/>
            <w:iCs/>
          </w:rPr>
          <w:delText xml:space="preserve">Suite </w:delText>
        </w:r>
      </w:del>
      <w:ins w:id="334" w:author="HASSINI Mohamed-amine" w:date="2019-03-11T17:24:00Z">
        <w:r w:rsidR="00A97346">
          <w:rPr>
            <w:rStyle w:val="shorttext"/>
            <w:iCs/>
          </w:rPr>
          <w:t xml:space="preserve">A cause du </w:t>
        </w:r>
      </w:ins>
      <w:del w:id="335"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6" w:author="HASSINI Mohamed-amine" w:date="2019-03-11T17:26:00Z">
        <w:r w:rsidR="00A97346">
          <w:t xml:space="preserve"> dont l’amplitude est supérieure au balourd mécanique initial</w:t>
        </w:r>
      </w:ins>
      <w:ins w:id="337" w:author="HASSINI Mohamed-amine" w:date="2019-03-11T17:33:00Z">
        <w:r w:rsidR="007127A8">
          <w:t xml:space="preserve"> conduisant de fait à une augmentation de l</w:t>
        </w:r>
      </w:ins>
      <w:ins w:id="338" w:author="HASSINI Mohamed-amine" w:date="2019-03-11T17:34:00Z">
        <w:r w:rsidR="007127A8">
          <w:t>’amplitude vibratoire</w:t>
        </w:r>
      </w:ins>
      <w:del w:id="339" w:author="HASSINI Mohamed-amine" w:date="2019-03-11T17:26:00Z">
        <w:r w:rsidDel="00A97346">
          <w:delText xml:space="preserve"> augmenté</w:delText>
        </w:r>
      </w:del>
      <w:del w:id="340"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41"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42" w:author="HASSINI Mohamed-amine" w:date="2019-03-11T17:35:00Z">
        <w:r w:rsidR="007127A8">
          <w:rPr>
            <w:rStyle w:val="shorttext"/>
            <w:iCs/>
          </w:rPr>
          <w:t xml:space="preserve"> la phase du </w:t>
        </w:r>
      </w:ins>
      <w:del w:id="343" w:author="HASSINI Mohamed-amine" w:date="2019-03-11T17:35:00Z">
        <w:r w:rsidDel="007127A8">
          <w:rPr>
            <w:rStyle w:val="shorttext"/>
            <w:iCs/>
          </w:rPr>
          <w:delText xml:space="preserve"> le vecteur de</w:delText>
        </w:r>
      </w:del>
      <w:r>
        <w:rPr>
          <w:rStyle w:val="shorttext"/>
          <w:iCs/>
        </w:rPr>
        <w:t xml:space="preserve"> balourd total </w:t>
      </w:r>
      <w:ins w:id="344" w:author="HASSINI Mohamed-amine" w:date="2019-03-11T17:36:00Z">
        <w:r w:rsidR="007127A8">
          <w:rPr>
            <w:rStyle w:val="shorttext"/>
            <w:iCs/>
          </w:rPr>
          <w:t xml:space="preserve">évolue </w:t>
        </w:r>
      </w:ins>
      <w:del w:id="345" w:author="HASSINI Mohamed-amine" w:date="2019-03-11T17:36:00Z">
        <w:r w:rsidDel="007127A8">
          <w:rPr>
            <w:rStyle w:val="shorttext"/>
            <w:iCs/>
          </w:rPr>
          <w:delText xml:space="preserve">subit une rotation du </w:delText>
        </w:r>
      </w:del>
      <w:ins w:id="346"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7" w:author="HASSINI Mohamed-amine" w:date="2019-03-11T17:36:00Z">
        <w:r w:rsidDel="007127A8">
          <w:rPr>
            <w:rStyle w:val="shorttext"/>
          </w:rPr>
          <w:delText>,</w:delText>
        </w:r>
      </w:del>
      <w:r>
        <w:rPr>
          <w:rStyle w:val="shorttext"/>
        </w:rPr>
        <w:t xml:space="preserve"> comme </w:t>
      </w:r>
      <w:ins w:id="348" w:author="HASSINI Mohamed-amine" w:date="2019-03-11T17:36:00Z">
        <w:r w:rsidR="007127A8">
          <w:rPr>
            <w:rStyle w:val="shorttext"/>
          </w:rPr>
          <w:t>illustré</w:t>
        </w:r>
      </w:ins>
      <w:del w:id="349" w:author="HASSINI Mohamed-amine" w:date="2019-03-11T17:36:00Z">
        <w:r w:rsidDel="007127A8">
          <w:rPr>
            <w:rStyle w:val="shorttext"/>
          </w:rPr>
          <w:delText>montré sur</w:delText>
        </w:r>
      </w:del>
      <w:r>
        <w:rPr>
          <w:rStyle w:val="shorttext"/>
        </w:rPr>
        <w:t xml:space="preserve"> </w:t>
      </w:r>
      <w:ins w:id="350"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51" w:author="HASSINI Mohamed-amine" w:date="2019-03-11T17:37:00Z">
        <w:r w:rsidR="007127A8" w:rsidRPr="007127A8">
          <w:rPr>
            <w:rStyle w:val="shorttext"/>
            <w:iCs/>
            <w:rPrChange w:id="352" w:author="HASSINI Mohamed-amine" w:date="2019-03-11T17:37:00Z">
              <w:rPr>
                <w:rStyle w:val="shorttext"/>
                <w:b/>
                <w:iCs/>
              </w:rPr>
            </w:rPrChange>
          </w:rPr>
          <w:t>Par conséquent,</w:t>
        </w:r>
        <w:r w:rsidR="007127A8">
          <w:rPr>
            <w:rStyle w:val="shorttext"/>
            <w:b/>
            <w:iCs/>
          </w:rPr>
          <w:t xml:space="preserve"> </w:t>
        </w:r>
      </w:ins>
      <w:del w:id="353" w:author="HASSINI Mohamed-amine" w:date="2019-03-11T17:37:00Z">
        <w:r w:rsidRPr="00B01964" w:rsidDel="007127A8">
          <w:rPr>
            <w:rStyle w:val="shorttext"/>
            <w:iCs/>
          </w:rPr>
          <w:delText>U</w:delText>
        </w:r>
      </w:del>
      <w:ins w:id="354"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5"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6" w:author="HASSINI Mohamed-amine" w:date="2019-03-11T17:45:00Z">
        <w:r w:rsidR="00A5732F">
          <w:rPr>
            <w:rStyle w:val="shorttext"/>
            <w:iCs/>
          </w:rPr>
          <w:t xml:space="preserve">En effet, </w:t>
        </w:r>
      </w:ins>
      <w:del w:id="357" w:author="HASSINI Mohamed-amine" w:date="2019-03-11T17:45:00Z">
        <w:r w:rsidDel="00A5732F">
          <w:rPr>
            <w:rStyle w:val="shorttext"/>
            <w:iCs/>
          </w:rPr>
          <w:delText>P</w:delText>
        </w:r>
      </w:del>
      <w:ins w:id="358" w:author="HASSINI Mohamed-amine" w:date="2019-03-11T17:45:00Z">
        <w:r w:rsidR="00A5732F">
          <w:rPr>
            <w:rStyle w:val="shorttext"/>
            <w:iCs/>
          </w:rPr>
          <w:t>p</w:t>
        </w:r>
      </w:ins>
      <w:r>
        <w:rPr>
          <w:rStyle w:val="shorttext"/>
          <w:iCs/>
        </w:rPr>
        <w:t>our</w:t>
      </w:r>
      <w:ins w:id="359" w:author="HASSINI Mohamed-amine" w:date="2019-03-11T17:41:00Z">
        <w:r w:rsidR="007127A8">
          <w:rPr>
            <w:rStyle w:val="shorttext"/>
            <w:iCs/>
          </w:rPr>
          <w:t xml:space="preserve"> une</w:t>
        </w:r>
      </w:ins>
      <w:r>
        <w:rPr>
          <w:rStyle w:val="shorttext"/>
          <w:iCs/>
        </w:rPr>
        <w:t xml:space="preserve"> </w:t>
      </w:r>
      <w:del w:id="360" w:author="HASSINI Mohamed-amine" w:date="2019-03-11T17:41:00Z">
        <w:r w:rsidDel="007127A8">
          <w:rPr>
            <w:rStyle w:val="shorttext"/>
            <w:iCs/>
          </w:rPr>
          <w:delText>la</w:delText>
        </w:r>
      </w:del>
      <w:r>
        <w:rPr>
          <w:rStyle w:val="shorttext"/>
          <w:iCs/>
        </w:rPr>
        <w:t xml:space="preserve"> déformée modale </w:t>
      </w:r>
      <w:ins w:id="361" w:author="HASSINI Mohamed-amine" w:date="2019-03-11T17:41:00Z">
        <w:r w:rsidR="007127A8">
          <w:rPr>
            <w:rStyle w:val="shorttext"/>
            <w:iCs/>
          </w:rPr>
          <w:t xml:space="preserve">telle que celle </w:t>
        </w:r>
      </w:ins>
      <w:r>
        <w:rPr>
          <w:rStyle w:val="shorttext"/>
          <w:iCs/>
        </w:rPr>
        <w:t>représenté</w:t>
      </w:r>
      <w:ins w:id="362" w:author="HASSINI Mohamed-amine" w:date="2019-03-11T17:41:00Z">
        <w:r w:rsidR="007127A8">
          <w:rPr>
            <w:rStyle w:val="shorttext"/>
            <w:iCs/>
          </w:rPr>
          <w:t>e</w:t>
        </w:r>
      </w:ins>
      <w:r>
        <w:rPr>
          <w:rStyle w:val="shorttext"/>
          <w:iCs/>
        </w:rPr>
        <w:t xml:space="preserve"> </w:t>
      </w:r>
      <w:ins w:id="363" w:author="HASSINI Mohamed-amine" w:date="2019-03-11T17:41:00Z">
        <w:r w:rsidR="007127A8">
          <w:rPr>
            <w:rStyle w:val="shorttext"/>
            <w:iCs/>
          </w:rPr>
          <w:t xml:space="preserve">par </w:t>
        </w:r>
      </w:ins>
      <w:del w:id="364"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5" w:author="HASSINI Mohamed-amine" w:date="2019-03-11T17:42:00Z">
        <w:r w:rsidR="007127A8">
          <w:t>(cas où</w:t>
        </w:r>
      </w:ins>
      <w:ins w:id="366" w:author="HASSINI Mohamed-amine" w:date="2019-03-11T17:46:00Z">
        <w:r w:rsidR="00A5732F">
          <w:t xml:space="preserve"> le</w:t>
        </w:r>
      </w:ins>
      <w:ins w:id="367" w:author="HASSINI Mohamed-amine" w:date="2019-03-11T17:42:00Z">
        <w:r w:rsidR="007127A8">
          <w:t xml:space="preserve"> </w:t>
        </w:r>
      </w:ins>
      <w:del w:id="368"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9" w:author="HASSINI Mohamed-amine" w:date="2019-03-11T17:46:00Z">
        <w:r w:rsidDel="00A5732F">
          <w:delText>un</w:delText>
        </w:r>
      </w:del>
      <w:r>
        <w:t xml:space="preserve"> disque se</w:t>
      </w:r>
      <w:ins w:id="370" w:author="HASSINI Mohamed-amine" w:date="2019-03-11T17:45:00Z">
        <w:r w:rsidR="00A5732F">
          <w:t xml:space="preserve"> situe</w:t>
        </w:r>
      </w:ins>
      <w:r>
        <w:t xml:space="preserve"> </w:t>
      </w:r>
      <w:del w:id="371" w:author="HASSINI Mohamed-amine" w:date="2019-03-11T17:45:00Z">
        <w:r w:rsidDel="00A5732F">
          <w:delText>trouve</w:delText>
        </w:r>
      </w:del>
      <w:r>
        <w:t xml:space="preserve"> entre deux paliers</w:t>
      </w:r>
      <w:ins w:id="372" w:author="HASSINI Mohamed-amine" w:date="2019-03-11T17:46:00Z">
        <w:r w:rsidR="00A5732F">
          <w:t>)</w:t>
        </w:r>
      </w:ins>
      <w:r>
        <w:t xml:space="preserve">, le sens de la spirale coïncide avec </w:t>
      </w:r>
      <w:ins w:id="373" w:author="HASSINI Mohamed-amine" w:date="2019-03-11T17:46:00Z">
        <w:r w:rsidR="00A5732F">
          <w:t xml:space="preserve">le sens de </w:t>
        </w:r>
      </w:ins>
      <w:del w:id="374"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5" w:author="HASSINI Mohamed-amine" w:date="2019-03-11T17:49:00Z">
        <w:r w:rsidR="00A5732F">
          <w:t xml:space="preserve">Le sens de </w:t>
        </w:r>
      </w:ins>
      <w:del w:id="376" w:author="HASSINI Mohamed-amine" w:date="2019-03-11T17:49:00Z">
        <w:r w:rsidDel="00A5732F">
          <w:delText>L</w:delText>
        </w:r>
      </w:del>
      <w:ins w:id="377" w:author="HASSINI Mohamed-amine" w:date="2019-03-11T17:49:00Z">
        <w:r w:rsidR="00A5732F">
          <w:t>l</w:t>
        </w:r>
      </w:ins>
      <w:r>
        <w:t xml:space="preserve">a spirale </w:t>
      </w:r>
      <w:ins w:id="378" w:author="HASSINI Mohamed-amine" w:date="2019-03-11T17:49:00Z">
        <w:r w:rsidR="00A5732F">
          <w:t xml:space="preserve">évolue alors </w:t>
        </w:r>
      </w:ins>
      <w:del w:id="379" w:author="HASSINI Mohamed-amine" w:date="2019-03-11T17:49:00Z">
        <w:r w:rsidDel="00A5732F">
          <w:delText>v</w:delText>
        </w:r>
      </w:del>
      <w:del w:id="380" w:author="HASSINI Mohamed-amine" w:date="2019-03-11T17:50:00Z">
        <w:r w:rsidDel="00A5732F">
          <w:delText>a alors tourner</w:delText>
        </w:r>
      </w:del>
      <w:r>
        <w:t xml:space="preserve"> dans </w:t>
      </w:r>
      <w:ins w:id="381" w:author="HASSINI Mohamed-amine" w:date="2019-03-11T17:50:00Z">
        <w:r w:rsidR="00A5732F">
          <w:t xml:space="preserve">le </w:t>
        </w:r>
      </w:ins>
      <w:del w:id="382" w:author="HASSINI Mohamed-amine" w:date="2019-03-11T17:50:00Z">
        <w:r w:rsidDel="00A5732F">
          <w:delText xml:space="preserve">un </w:delText>
        </w:r>
      </w:del>
      <w:r>
        <w:t>sens opposé</w:t>
      </w:r>
      <w:ins w:id="383" w:author="HASSINI Mohamed-amine" w:date="2019-03-11T17:50:00Z">
        <w:r w:rsidR="00A5732F">
          <w:t xml:space="preserve"> à celui de</w:t>
        </w:r>
      </w:ins>
      <w:del w:id="384" w:author="HASSINI Mohamed-amine" w:date="2019-03-11T17:50:00Z">
        <w:r w:rsidDel="00A5732F">
          <w:delText xml:space="preserve"> à la vitesse</w:delText>
        </w:r>
      </w:del>
      <w:r>
        <w:t xml:space="preserve"> de </w:t>
      </w:r>
      <w:ins w:id="385" w:author="HASSINI Mohamed-amine" w:date="2019-03-11T17:50:00Z">
        <w:r w:rsidR="00A5732F">
          <w:t xml:space="preserve">la </w:t>
        </w:r>
      </w:ins>
      <w:r>
        <w:t>rotation.</w:t>
      </w:r>
    </w:p>
    <w:p w14:paraId="0720B14C" w14:textId="77777777" w:rsidR="00C93726" w:rsidRDefault="00C93726" w:rsidP="00C93726">
      <w:pPr>
        <w:jc w:val="center"/>
      </w:pPr>
      <w:r w:rsidRPr="00C93726">
        <w:rPr>
          <w:noProof/>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6" w:name="_Ref534797277"/>
      <w:bookmarkStart w:id="387" w:name="_Toc536112178"/>
      <w:bookmarkStart w:id="38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6"/>
      <w:r w:rsidRPr="00C93726">
        <w:rPr>
          <w:rStyle w:val="shorttext"/>
        </w:rPr>
        <w:t xml:space="preserve"> : Explication des vibrations spirales générées par l’effet </w:t>
      </w:r>
      <w:proofErr w:type="spellStart"/>
      <w:r w:rsidRPr="00C93726">
        <w:rPr>
          <w:rStyle w:val="shorttext"/>
        </w:rPr>
        <w:t>Newkirk</w:t>
      </w:r>
      <w:proofErr w:type="spellEnd"/>
      <w:r w:rsidRPr="00C93726">
        <w:rPr>
          <w:rStyle w:val="shorttext"/>
        </w:rPr>
        <w:t xml:space="preserve">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7"/>
      <w:bookmarkEnd w:id="388"/>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proofErr w:type="spellStart"/>
      <w:r w:rsidRPr="005342F4">
        <w:rPr>
          <w:rFonts w:asciiTheme="minorHAnsi" w:hAnsiTheme="minorHAnsi"/>
        </w:rPr>
        <w:t>Dimarogonas</w:t>
      </w:r>
      <w:proofErr w:type="spellEnd"/>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 xml:space="preserve">a publié un modèle analytique pour analyser l’effet </w:t>
      </w:r>
      <w:proofErr w:type="spellStart"/>
      <w:r>
        <w:t>Newkirk</w:t>
      </w:r>
      <w:proofErr w:type="spellEnd"/>
      <w:r>
        <w:t>. Il a calculé la flexion</w:t>
      </w:r>
      <w:r w:rsidRPr="00AE00E8">
        <w:t xml:space="preserve"> thermique </w:t>
      </w:r>
      <w:r>
        <w:t>statique avec un flux de chaleur arbitraire. Cette flexion thermique était ensuite injectée dans</w:t>
      </w:r>
      <w:ins w:id="389" w:author="HASSINI Mohamed-amine" w:date="2019-03-11T17:53:00Z">
        <w:r w:rsidR="007D77F7">
          <w:t xml:space="preserve"> un</w:t>
        </w:r>
      </w:ins>
      <w:r>
        <w:t xml:space="preserve"> </w:t>
      </w:r>
      <w:del w:id="390" w:author="HASSINI Mohamed-amine" w:date="2019-03-11T17:53:00Z">
        <w:r w:rsidDel="007D77F7">
          <w:delText>le</w:delText>
        </w:r>
      </w:del>
      <w:r>
        <w:t xml:space="preserve"> modèle</w:t>
      </w:r>
      <w:r w:rsidR="003F19A7">
        <w:t xml:space="preserve"> de</w:t>
      </w:r>
      <w:r>
        <w:t xml:space="preserve"> dynamique du rotor. </w:t>
      </w:r>
      <w:ins w:id="391" w:author="HASSINI Mohamed-amine" w:date="2019-03-11T18:00:00Z">
        <w:r w:rsidR="007D77F7">
          <w:t xml:space="preserve">Le modèle ainsi développé était constitué de deux </w:t>
        </w:r>
      </w:ins>
      <w:ins w:id="392" w:author="HASSINI Mohamed-amine" w:date="2019-03-11T18:01:00Z">
        <w:r w:rsidR="007D77F7">
          <w:t>équation</w:t>
        </w:r>
      </w:ins>
      <w:ins w:id="393" w:author="HASSINI Mohamed-amine" w:date="2019-03-11T18:02:00Z">
        <w:r w:rsidR="007D77F7">
          <w:t>s</w:t>
        </w:r>
      </w:ins>
      <w:ins w:id="394" w:author="HASSINI Mohamed-amine" w:date="2019-03-11T18:01:00Z">
        <w:r w:rsidR="007D77F7">
          <w:t xml:space="preserve"> différentielles non linéaires</w:t>
        </w:r>
      </w:ins>
      <w:ins w:id="395" w:author="HASSINI Mohamed-amine" w:date="2019-03-11T18:02:00Z">
        <w:r w:rsidR="007D77F7">
          <w:t xml:space="preserve"> et couplées</w:t>
        </w:r>
      </w:ins>
      <w:ins w:id="396" w:author="HASSINI Mohamed-amine" w:date="2019-03-11T18:03:00Z">
        <w:r w:rsidR="004769C2">
          <w:t xml:space="preserve"> qui devaient être résolues numériquement</w:t>
        </w:r>
      </w:ins>
      <w:ins w:id="397" w:author="HASSINI Mohamed-amine" w:date="2019-03-11T18:02:00Z">
        <w:r w:rsidR="007D77F7">
          <w:t xml:space="preserve">. </w:t>
        </w:r>
      </w:ins>
      <w:del w:id="398"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proofErr w:type="spellStart"/>
      <w:r w:rsidRPr="00742C72">
        <w:rPr>
          <w:rFonts w:asciiTheme="minorHAnsi" w:hAnsiTheme="minorHAnsi"/>
        </w:rPr>
        <w:t>Dimarogonas</w:t>
      </w:r>
      <w:proofErr w:type="spellEnd"/>
      <w:r w:rsidRPr="00AD3FE8">
        <w:t xml:space="preserve"> indiquait que l’effet </w:t>
      </w:r>
      <w:proofErr w:type="spellStart"/>
      <w:r w:rsidRPr="00AD3FE8">
        <w:t>Newkirk</w:t>
      </w:r>
      <w:proofErr w:type="spellEnd"/>
      <w:r w:rsidRPr="00AD3FE8">
        <w:t xml:space="preserve"> </w:t>
      </w:r>
      <w:r>
        <w:t>pouvait mener</w:t>
      </w:r>
      <w:ins w:id="399" w:author="HASSINI Mohamed-amine" w:date="2019-03-11T17:56:00Z">
        <w:r w:rsidR="007D77F7">
          <w:t xml:space="preserve"> à</w:t>
        </w:r>
      </w:ins>
      <w:r>
        <w:t xml:space="preserve"> </w:t>
      </w:r>
      <w:del w:id="400" w:author="HASSINI Mohamed-amine" w:date="2019-03-11T17:56:00Z">
        <w:r w:rsidDel="007D77F7">
          <w:delText>aux</w:delText>
        </w:r>
      </w:del>
      <w:r w:rsidRPr="00AD3FE8">
        <w:t xml:space="preserve"> </w:t>
      </w:r>
      <w:del w:id="401" w:author="HASSINI Mohamed-amine" w:date="2019-03-11T17:56:00Z">
        <w:r w:rsidRPr="00AD3FE8" w:rsidDel="007D77F7">
          <w:delText>3</w:delText>
        </w:r>
      </w:del>
      <w:r w:rsidRPr="00AD3FE8">
        <w:t xml:space="preserve"> </w:t>
      </w:r>
      <w:ins w:id="402"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3" w:author="HASSINI Mohamed-amine" w:date="2019-03-11T17:59:00Z">
        <w:r w:rsidDel="007D77F7">
          <w:delText xml:space="preserve">Vibration </w:delText>
        </w:r>
      </w:del>
      <w:ins w:id="404" w:author="HASSINI Mohamed-amine" w:date="2019-03-11T17:59:00Z">
        <w:r w:rsidR="007D77F7">
          <w:t xml:space="preserve">vibration </w:t>
        </w:r>
      </w:ins>
      <w:r>
        <w:t>spirale divergente où l’amplitude de</w:t>
      </w:r>
      <w:ins w:id="405" w:author="HASSINI Mohamed-amine" w:date="2019-03-11T17:57:00Z">
        <w:r w:rsidR="007D77F7">
          <w:t>s</w:t>
        </w:r>
      </w:ins>
      <w:r>
        <w:t xml:space="preserve"> vibration</w:t>
      </w:r>
      <w:ins w:id="406" w:author="HASSINI Mohamed-amine" w:date="2019-03-11T17:57:00Z">
        <w:r w:rsidR="007D77F7">
          <w:t>s</w:t>
        </w:r>
      </w:ins>
      <w:r>
        <w:t xml:space="preserve"> augmente </w:t>
      </w:r>
      <w:ins w:id="407" w:author="HASSINI Mohamed-amine" w:date="2019-03-11T17:57:00Z">
        <w:r w:rsidR="007D77F7">
          <w:t xml:space="preserve">de manière continue et dont </w:t>
        </w:r>
      </w:ins>
      <w:del w:id="408" w:author="HASSINI Mohamed-amine" w:date="2019-03-11T17:57:00Z">
        <w:r w:rsidDel="007D77F7">
          <w:delText>et l</w:delText>
        </w:r>
      </w:del>
      <w:ins w:id="409" w:author="HASSINI Mohamed-amine" w:date="2019-03-11T17:58:00Z">
        <w:r w:rsidR="007D77F7">
          <w:t xml:space="preserve"> l</w:t>
        </w:r>
      </w:ins>
      <w:r>
        <w:t xml:space="preserve">a phase </w:t>
      </w:r>
      <w:del w:id="410" w:author="HASSINI Mohamed-amine" w:date="2019-03-11T17:58:00Z">
        <w:r w:rsidDel="007D77F7">
          <w:delText>de vibration</w:delText>
        </w:r>
      </w:del>
      <w:r>
        <w:t xml:space="preserve"> évolue au cours du temps</w:t>
      </w:r>
      <w:ins w:id="411"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cyclique où le niveau de vibration oscille autour d’une amplitude constante dans le temps</w:t>
      </w:r>
      <w:ins w:id="414"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5" w:author="HASSINI Mohamed-amine" w:date="2019-03-11T17:59:00Z">
        <w:r w:rsidDel="007D77F7">
          <w:delText xml:space="preserve">Vibration </w:delText>
        </w:r>
      </w:del>
      <w:ins w:id="416" w:author="HASSINI Mohamed-amine" w:date="2019-03-11T17:59:00Z">
        <w:r w:rsidR="007D77F7">
          <w:t xml:space="preserve">vibration </w:t>
        </w:r>
      </w:ins>
      <w:r>
        <w:t>spirale stabilisée où l</w:t>
      </w:r>
      <w:ins w:id="417" w:author="HASSINI Mohamed-amine" w:date="2019-03-11T17:59:00Z">
        <w:r w:rsidR="007D77F7">
          <w:t xml:space="preserve">’amplitude </w:t>
        </w:r>
      </w:ins>
      <w:del w:id="418" w:author="HASSINI Mohamed-amine" w:date="2019-03-11T17:59:00Z">
        <w:r w:rsidDel="007D77F7">
          <w:delText>es amplitudes</w:delText>
        </w:r>
      </w:del>
      <w:r>
        <w:t xml:space="preserve"> de</w:t>
      </w:r>
      <w:ins w:id="419" w:author="HASSINI Mohamed-amine" w:date="2019-03-11T17:59:00Z">
        <w:r w:rsidR="007D77F7">
          <w:t>s</w:t>
        </w:r>
      </w:ins>
      <w:r>
        <w:t xml:space="preserve"> vibration</w:t>
      </w:r>
      <w:ins w:id="420"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proofErr w:type="spellStart"/>
      <w:r w:rsidRPr="00107542">
        <w:t>Kellenberger</w:t>
      </w:r>
      <w:proofErr w:type="spellEnd"/>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21" w:author="HASSINI Mohamed-amine" w:date="2019-03-11T18:08:00Z">
        <w:r w:rsidR="004769C2">
          <w:t xml:space="preserve">l’apparition de </w:t>
        </w:r>
      </w:ins>
      <w:r>
        <w:t xml:space="preserve">l’effet </w:t>
      </w:r>
      <w:proofErr w:type="spellStart"/>
      <w:r>
        <w:t>Newkirk</w:t>
      </w:r>
      <w:proofErr w:type="spellEnd"/>
      <w:r>
        <w:t xml:space="preserve">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proofErr w:type="spellStart"/>
      <w:r w:rsidRPr="00075D6B">
        <w:t>Dimarogonas</w:t>
      </w:r>
      <w:proofErr w:type="spellEnd"/>
      <w:r w:rsidRPr="00075D6B">
        <w:t xml:space="preserve">, </w:t>
      </w:r>
      <w:proofErr w:type="spellStart"/>
      <w:r w:rsidRPr="00075D6B">
        <w:t>Kellenberger</w:t>
      </w:r>
      <w:proofErr w:type="spellEnd"/>
      <w:r w:rsidRPr="00075D6B">
        <w:t xml:space="preserve"> a </w:t>
      </w:r>
      <w:r>
        <w:t>utilisé</w:t>
      </w:r>
      <w:r w:rsidRPr="00075D6B">
        <w:t xml:space="preserve"> des équations linéaires </w:t>
      </w:r>
      <w:r w:rsidRPr="00075D6B">
        <w:lastRenderedPageBreak/>
        <w:t>en faisant des hypothèses</w:t>
      </w:r>
      <w:ins w:id="422" w:author="HASSINI Mohamed-amine" w:date="2019-03-11T18:11:00Z">
        <w:r w:rsidR="002F0F9A">
          <w:t xml:space="preserve"> simplificatrices</w:t>
        </w:r>
      </w:ins>
      <w:ins w:id="423" w:author="HASSINI Mohamed-amine" w:date="2019-03-11T18:12:00Z">
        <w:r w:rsidR="002F0F9A">
          <w:t xml:space="preserve">. Dans ce modèle, </w:t>
        </w:r>
        <w:proofErr w:type="spellStart"/>
        <w:r w:rsidR="002F0F9A">
          <w:t>Kellenberger</w:t>
        </w:r>
        <w:proofErr w:type="spellEnd"/>
        <w:r w:rsidR="002F0F9A">
          <w:t xml:space="preserve"> suppose </w:t>
        </w:r>
      </w:ins>
      <w:del w:id="424" w:author="HASSINI Mohamed-amine" w:date="2019-03-11T18:13:00Z">
        <w:r w:rsidRPr="00075D6B" w:rsidDel="002F0F9A">
          <w:delText xml:space="preserve"> </w:delText>
        </w:r>
      </w:del>
      <w:del w:id="425" w:author="HASSINI Mohamed-amine" w:date="2019-03-11T18:11:00Z">
        <w:r w:rsidDel="002F0F9A">
          <w:delText>simples</w:delText>
        </w:r>
      </w:del>
      <w:del w:id="426" w:author="HASSINI Mohamed-amine" w:date="2019-03-11T18:08:00Z">
        <w:r w:rsidRPr="00075D6B" w:rsidDel="004769C2">
          <w:delText>,</w:delText>
        </w:r>
      </w:del>
      <w:del w:id="427" w:author="HASSINI Mohamed-amine" w:date="2019-03-11T18:13:00Z">
        <w:r w:rsidRPr="00075D6B" w:rsidDel="002F0F9A">
          <w:delText xml:space="preserve"> </w:delText>
        </w:r>
        <w:r w:rsidDel="002F0F9A">
          <w:delText>tel que</w:delText>
        </w:r>
      </w:del>
      <w:ins w:id="428" w:author="HASSINI Mohamed-amine" w:date="2019-03-11T18:13:00Z">
        <w:r w:rsidR="002F0F9A">
          <w:t xml:space="preserve"> </w:t>
        </w:r>
      </w:ins>
      <w:ins w:id="429" w:author="HASSINI Mohamed-amine" w:date="2019-03-11T18:11:00Z">
        <w:r w:rsidR="002F0F9A">
          <w:t>l’existence d</w:t>
        </w:r>
      </w:ins>
      <w:ins w:id="430" w:author="HASSINI Mohamed-amine" w:date="2019-03-11T18:12:00Z">
        <w:r w:rsidR="002F0F9A">
          <w:t>’une relation linéaire entre</w:t>
        </w:r>
      </w:ins>
      <w:r w:rsidRPr="00075D6B">
        <w:t xml:space="preserve"> l</w:t>
      </w:r>
      <w:r>
        <w:t>a flexion thermique du rotor</w:t>
      </w:r>
      <w:ins w:id="431" w:author="HASSINI Mohamed-amine" w:date="2019-03-11T18:12:00Z">
        <w:r w:rsidR="002F0F9A">
          <w:t xml:space="preserve"> et</w:t>
        </w:r>
      </w:ins>
      <w:r>
        <w:t xml:space="preserve"> </w:t>
      </w:r>
      <w:del w:id="432"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3" w:name="_Toc536800373"/>
      <w:r>
        <w:t>E</w:t>
      </w:r>
      <w:r w:rsidRPr="00814672">
        <w:t xml:space="preserve">ffet </w:t>
      </w:r>
      <w:r w:rsidRPr="00C65243">
        <w:t>Morton</w:t>
      </w:r>
      <w:bookmarkEnd w:id="433"/>
    </w:p>
    <w:p w14:paraId="24EFE6FF" w14:textId="3AFBF02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4" w:author="HASSINI Mohamed-amine" w:date="2019-03-11T18:15:00Z">
        <w:r w:rsidR="006B1F4A">
          <w:t xml:space="preserve"> et</w:t>
        </w:r>
      </w:ins>
      <w:r>
        <w:t xml:space="preserve"> divergentes</w:t>
      </w:r>
      <w:r w:rsidRPr="00195FD5">
        <w:t xml:space="preserve"> </w:t>
      </w:r>
      <w:r>
        <w:t xml:space="preserve">caractérisant l’effet de </w:t>
      </w:r>
      <w:proofErr w:type="spellStart"/>
      <w:r>
        <w:t>Newkirk</w:t>
      </w:r>
      <w:proofErr w:type="spellEnd"/>
      <w:r>
        <w:t xml:space="preserve">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w:t>
      </w:r>
      <w:proofErr w:type="spellStart"/>
      <w:r>
        <w:t>Newkirk</w:t>
      </w:r>
      <w:proofErr w:type="spellEnd"/>
      <w:r>
        <w:t xml:space="preserve"> et de Morton sont très proches, voire quasi-identiques. Pour cette raison les méthodes théoriques d’analyse de l’effet de Morton se sont largement inspirées des modèles de prédiction mis au point pour l’effet de </w:t>
      </w:r>
      <w:proofErr w:type="spellStart"/>
      <w:r>
        <w:t>Newkirk</w:t>
      </w:r>
      <w:proofErr w:type="spellEnd"/>
      <w:r>
        <w:t xml:space="preserve">. Toutefois, le fait que la source de l’échauffement </w:t>
      </w:r>
      <w:del w:id="435"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6" w:author="HASSINI Mohamed-amine" w:date="2019-03-11T18:17:00Z">
        <w:r w:rsidR="006B1F4A">
          <w:t>complexe</w:t>
        </w:r>
      </w:ins>
      <w:del w:id="437"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8" w:author="HASSINI Mohamed-amine" w:date="2019-03-11T18:18:00Z">
        <w:r w:rsidR="006B1F4A">
          <w:t xml:space="preserve"> représentant</w:t>
        </w:r>
      </w:ins>
      <w:r>
        <w:t xml:space="preserve"> </w:t>
      </w:r>
      <w:del w:id="439" w:author="HASSINI Mohamed-amine" w:date="2019-03-11T18:18:00Z">
        <w:r w:rsidDel="006B1F4A">
          <w:delText>i</w:delText>
        </w:r>
      </w:del>
      <w:del w:id="440"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41" w:author="HASSINI Mohamed-amine" w:date="2019-03-11T18:19:00Z">
        <w:r w:rsidR="006B1F4A">
          <w:t>la précession du</w:t>
        </w:r>
      </w:ins>
      <w:del w:id="442" w:author="HASSINI Mohamed-amine" w:date="2019-03-11T18:19:00Z">
        <w:r w:rsidDel="006B1F4A">
          <w:delText>le</w:delText>
        </w:r>
      </w:del>
      <w:r>
        <w:t xml:space="preserve"> rotor </w:t>
      </w:r>
      <w:ins w:id="443" w:author="HASSINI Mohamed-amine" w:date="2019-03-11T18:19:00Z">
        <w:r w:rsidR="006B1F4A">
          <w:t>se fait dans le sens direct (sens de la rotation)</w:t>
        </w:r>
      </w:ins>
      <w:del w:id="444" w:author="HASSINI Mohamed-amine" w:date="2019-03-11T18:20:00Z">
        <w:r w:rsidDel="006B1F4A">
          <w:delText>décrit une précession directe</w:delText>
        </w:r>
      </w:del>
      <w:r>
        <w:t xml:space="preserve"> à vitesse constante</w:t>
      </w:r>
      <w:ins w:id="445" w:author="HASSINI Mohamed-amine" w:date="2019-03-11T18:20:00Z">
        <w:r w:rsidR="006B1F4A">
          <w:t xml:space="preserve"> donnée</w:t>
        </w:r>
      </w:ins>
      <w:r>
        <w:t xml:space="preserve">. Une zone particulière de la surface du rotor se trouve toujours à l’extérieur de l’orbite. </w:t>
      </w:r>
      <w:del w:id="446" w:author="HASSINI Mohamed-amine" w:date="2019-03-11T18:20:00Z">
        <w:r w:rsidDel="006B1F4A">
          <w:delText>Ceci</w:delText>
        </w:r>
      </w:del>
      <w:ins w:id="447" w:author="HASSINI Mohamed-amine" w:date="2019-03-11T18:20:00Z">
        <w:r w:rsidR="006B1F4A">
          <w:t>Celle-ci est désignée par le terme</w:t>
        </w:r>
      </w:ins>
      <w:r>
        <w:t xml:space="preserve"> </w:t>
      </w:r>
      <w:del w:id="448" w:author="HASSINI Mohamed-amine" w:date="2019-03-11T18:20:00Z">
        <w:r w:rsidDel="006B1F4A">
          <w:delText>est l</w:delText>
        </w:r>
      </w:del>
      <w:del w:id="449"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50" w:author="HASSINI Mohamed-amine" w:date="2019-03-11T18:39:00Z">
        <w:r w:rsidR="00B64385">
          <w:t xml:space="preserve">Etant donné que </w:t>
        </w:r>
      </w:ins>
      <w:del w:id="451" w:author="HASSINI Mohamed-amine" w:date="2019-03-11T18:39:00Z">
        <w:r w:rsidDel="00B64385">
          <w:delText>L</w:delText>
        </w:r>
      </w:del>
      <w:ins w:id="452"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3" w:author="HASSINI Mohamed-amine" w:date="2019-03-11T18:39:00Z">
        <w:r w:rsidR="00B64385">
          <w:t xml:space="preserve">La surface du rotor est donc exposée à un flux de chaleur </w:t>
        </w:r>
      </w:ins>
      <w:del w:id="454" w:author="HASSINI Mohamed-amine" w:date="2019-03-11T18:40:00Z">
        <w:r w:rsidDel="00B64385">
          <w:delText>L’échauffement du rotor n’est donc pas</w:delText>
        </w:r>
      </w:del>
      <w:r>
        <w:t xml:space="preserve"> </w:t>
      </w:r>
      <w:ins w:id="455" w:author="HASSINI Mohamed-amine" w:date="2019-03-11T18:40:00Z">
        <w:r w:rsidR="00B64385">
          <w:t xml:space="preserve">non </w:t>
        </w:r>
      </w:ins>
      <w:r>
        <w:t xml:space="preserve">uniforme suivant la direction circonférentielle. Par conséquent, </w:t>
      </w:r>
      <w:del w:id="456" w:author="HASSINI Mohamed-amine" w:date="2019-03-11T18:40:00Z">
        <w:r w:rsidDel="00B64385">
          <w:delText>tout comme</w:delText>
        </w:r>
      </w:del>
      <w:r>
        <w:t xml:space="preserve"> </w:t>
      </w:r>
      <w:ins w:id="457" w:author="HASSINI Mohamed-amine" w:date="2019-03-11T18:40:00Z">
        <w:r w:rsidR="00B64385">
          <w:t xml:space="preserve">et à l’instar de </w:t>
        </w:r>
      </w:ins>
      <w:del w:id="458" w:author="HASSINI Mohamed-amine" w:date="2019-03-11T18:40:00Z">
        <w:r w:rsidDel="00B64385">
          <w:delText>pour</w:delText>
        </w:r>
      </w:del>
      <w:r>
        <w:t xml:space="preserve"> l’effet de </w:t>
      </w:r>
      <w:proofErr w:type="spellStart"/>
      <w:r>
        <w:t>Newkirk</w:t>
      </w:r>
      <w:proofErr w:type="spellEnd"/>
      <w:r>
        <w:t xml:space="preserve">, </w:t>
      </w:r>
      <w:ins w:id="459"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60" w:author="HASSINI Mohamed-amine" w:date="2019-03-11T18:42:00Z">
        <w:r w:rsidR="00B64385">
          <w:t xml:space="preserve">existe </w:t>
        </w:r>
      </w:ins>
      <w:del w:id="461" w:author="HASSINI Mohamed-amine" w:date="2019-03-11T18:41:00Z">
        <w:r w:rsidDel="00B64385">
          <w:delText xml:space="preserve">la température </w:delText>
        </w:r>
      </w:del>
      <w:r>
        <w:t xml:space="preserve">à la surface du rotor </w:t>
      </w:r>
      <w:del w:id="462"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3" w:author="HASSINI Mohamed-amine" w:date="2019-03-11T18:42:00Z">
        <w:r w:rsidR="00B64385">
          <w:t xml:space="preserve">et </w:t>
        </w:r>
      </w:ins>
      <w:r>
        <w:t xml:space="preserve">compte tenu du caractère convectif du transfert de chaleur </w:t>
      </w:r>
      <w:ins w:id="464" w:author="HASSINI Mohamed-amine" w:date="2019-03-11T18:43:00Z">
        <w:r w:rsidR="00B64385">
          <w:t xml:space="preserve">depuis le film lubrifiant </w:t>
        </w:r>
      </w:ins>
      <w:r>
        <w:t>vers le rotor, le point chaud sera déphasé du point haut où l’épaisseur du film moyenn</w:t>
      </w:r>
      <w:ins w:id="465" w:author="HASSINI Mohamed-amine" w:date="2019-03-11T18:43:00Z">
        <w:r w:rsidR="00B64385">
          <w:t>e</w:t>
        </w:r>
      </w:ins>
      <w:del w:id="466"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7" w:author="HASSINI Mohamed-amine" w:date="2019-03-11T18:43:00Z">
        <w:r w:rsidR="003873CC">
          <w:t>e</w:t>
        </w:r>
      </w:ins>
      <w:del w:id="468" w:author="HASSINI Mohamed-amine" w:date="2019-03-11T18:43:00Z">
        <w:r w:rsidDel="003873CC">
          <w:delText>ait</w:delText>
        </w:r>
      </w:del>
      <w:r>
        <w:t xml:space="preserve"> avec le point </w:t>
      </w:r>
      <w:ins w:id="469" w:author="HASSINI Mohamed-amine" w:date="2019-03-11T18:43:00Z">
        <w:r w:rsidR="003873CC">
          <w:t xml:space="preserve">où </w:t>
        </w:r>
      </w:ins>
      <w:ins w:id="470" w:author="HASSINI Mohamed-amine" w:date="2019-03-11T18:46:00Z">
        <w:r w:rsidR="003873CC">
          <w:t xml:space="preserve">a lieu </w:t>
        </w:r>
      </w:ins>
      <w:ins w:id="471" w:author="HASSINI Mohamed-amine" w:date="2019-03-11T18:43:00Z">
        <w:r w:rsidR="003873CC">
          <w:t xml:space="preserve">le </w:t>
        </w:r>
      </w:ins>
      <w:del w:id="472" w:author="HASSINI Mohamed-amine" w:date="2019-03-11T18:43:00Z">
        <w:r w:rsidDel="003873CC">
          <w:delText>de</w:delText>
        </w:r>
      </w:del>
      <w:del w:id="473" w:author="HASSINI Mohamed-amine" w:date="2019-03-11T18:47:00Z">
        <w:r w:rsidDel="003873CC">
          <w:delText xml:space="preserve"> </w:delText>
        </w:r>
      </w:del>
      <w:r>
        <w:t>contact</w:t>
      </w:r>
      <w:del w:id="474" w:author="HASSINI Mohamed-amine" w:date="2019-03-11T18:43:00Z">
        <w:r w:rsidDel="003873CC">
          <w:delText xml:space="preserve"> haut</w:delText>
        </w:r>
      </w:del>
      <w:r>
        <w:t xml:space="preserve">, </w:t>
      </w:r>
      <w:ins w:id="475" w:author="HASSINI Mohamed-amine" w:date="2019-03-11T18:46:00Z">
        <w:r w:rsidR="003873CC">
          <w:t xml:space="preserve"> il </w:t>
        </w:r>
      </w:ins>
      <w:ins w:id="476" w:author="HASSINI Mohamed-amine" w:date="2019-03-11T18:48:00Z">
        <w:r w:rsidR="003873CC">
          <w:t>n’</w:t>
        </w:r>
      </w:ins>
      <w:ins w:id="477" w:author="HASSINI Mohamed-amine" w:date="2019-03-11T18:46:00Z">
        <w:r w:rsidR="003873CC">
          <w:t>en est pas de même</w:t>
        </w:r>
      </w:ins>
      <w:ins w:id="478" w:author="HASSINI Mohamed-amine" w:date="2019-03-11T18:48:00Z">
        <w:r w:rsidR="003873CC">
          <w:t xml:space="preserve"> en ce qui concerne</w:t>
        </w:r>
      </w:ins>
      <w:ins w:id="479" w:author="HASSINI Mohamed-amine" w:date="2019-03-11T18:46:00Z">
        <w:r w:rsidR="003873CC">
          <w:t xml:space="preserve"> </w:t>
        </w:r>
      </w:ins>
      <w:del w:id="480" w:author="HASSINI Mohamed-amine" w:date="2019-03-11T18:48:00Z">
        <w:r w:rsidDel="003873CC">
          <w:delText>pour</w:delText>
        </w:r>
      </w:del>
      <w:r>
        <w:t xml:space="preserve"> l’effet de Morton</w:t>
      </w:r>
      <w:ins w:id="481" w:author="HASSINI Mohamed-amine" w:date="2019-03-11T18:46:00Z">
        <w:r w:rsidR="003873CC">
          <w:t>.</w:t>
        </w:r>
      </w:ins>
      <w:ins w:id="482"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3" w:author="HASSINI Mohamed-amine" w:date="2019-03-11T18:49:00Z">
        <w:r w:rsidR="003873CC">
          <w:t xml:space="preserve"> en retard de phase</w:t>
        </w:r>
      </w:ins>
      <w:del w:id="484"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5" w:name="_Ref534631211"/>
      <w:bookmarkStart w:id="486" w:name="_Toc536112179"/>
      <w:bookmarkStart w:id="487"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5"/>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6"/>
      <w:bookmarkEnd w:id="487"/>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8" w:name="_Ref534630904"/>
      <w:bookmarkStart w:id="489" w:name="_Toc536112180"/>
      <w:bookmarkStart w:id="490"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8"/>
      <w:r w:rsidRPr="00FC2D7F">
        <w:rPr>
          <w:rStyle w:val="shorttext"/>
          <w:rFonts w:ascii="Calibri" w:eastAsia="Times New Roman" w:hAnsi="Calibri" w:cs="Times New Roman"/>
          <w:i w:val="0"/>
          <w:iCs w:val="0"/>
          <w:color w:val="auto"/>
          <w:sz w:val="22"/>
          <w:szCs w:val="20"/>
          <w:lang w:eastAsia="fr-FR"/>
        </w:rPr>
        <w:t> : Rotor déformé thermiquement</w:t>
      </w:r>
      <w:bookmarkEnd w:id="489"/>
      <w:bookmarkEnd w:id="490"/>
    </w:p>
    <w:p w14:paraId="4AB4B975" w14:textId="0C26E128" w:rsidR="00D22A57" w:rsidRDefault="00E53B0D" w:rsidP="008F42CF">
      <w:pPr>
        <w:spacing w:before="240" w:after="240" w:line="360" w:lineRule="auto"/>
        <w:ind w:firstLine="709"/>
      </w:pPr>
      <w:ins w:id="491" w:author="HASSINI Mohamed-amine" w:date="2019-03-11T18:49:00Z">
        <w:r>
          <w:t>L’existence d</w:t>
        </w:r>
      </w:ins>
      <w:ins w:id="492" w:author="HASSINI Mohamed-amine" w:date="2019-03-11T18:50:00Z">
        <w:r>
          <w:t xml:space="preserve">’un champ de température non-uniforme </w:t>
        </w:r>
      </w:ins>
      <w:del w:id="493"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4" w:author="HASSINI Mohamed-amine" w:date="2019-03-11T18:50:00Z">
        <w:r>
          <w:t xml:space="preserve"> </w:t>
        </w:r>
      </w:ins>
      <w:r w:rsidR="00577ACC">
        <w:t xml:space="preserve">à la surface du rotor </w:t>
      </w:r>
      <w:r w:rsidR="00D22A57" w:rsidRPr="00FB1FE0">
        <w:t xml:space="preserve"> engendre</w:t>
      </w:r>
      <w:del w:id="495"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6" w:author="HASSINI Mohamed-amine" w:date="2019-03-11T18:51:00Z">
        <w:r>
          <w:t xml:space="preserve"> comme illustrée par </w:t>
        </w:r>
        <w:proofErr w:type="spellStart"/>
        <w:r>
          <w:t>la</w:t>
        </w:r>
      </w:ins>
      <w:del w:id="497"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Figure</w:t>
      </w:r>
      <w:proofErr w:type="spellEnd"/>
      <w:r w:rsidR="00C20694" w:rsidRPr="00C20694">
        <w:rPr>
          <w:rStyle w:val="shorttext"/>
          <w:b/>
          <w:iCs/>
        </w:rPr>
        <w:t xml:space="preserv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8"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9"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 xml:space="preserve">est </w:t>
      </w:r>
      <w:proofErr w:type="gramStart"/>
      <w:r w:rsidR="00D22A57" w:rsidRPr="00FB1FE0">
        <w:t>corrélée</w:t>
      </w:r>
      <w:proofErr w:type="gramEnd"/>
      <w:r w:rsidR="00D22A57"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500" w:author="HASSINI Mohamed-amine" w:date="2019-03-11T18:55:00Z">
        <w:r w:rsidR="00A523D6">
          <w:t>Elle vient ainsi s’ajouter aux autres sources d’excitation</w:t>
        </w:r>
      </w:ins>
      <w:ins w:id="501" w:author="HASSINI Mohamed-amine" w:date="2019-03-11T18:56:00Z">
        <w:r w:rsidR="00A523D6">
          <w:t xml:space="preserve"> (notamment le balourd mécanique)</w:t>
        </w:r>
      </w:ins>
      <w:ins w:id="502" w:author="HASSINI Mohamed-amine" w:date="2019-03-11T18:55:00Z">
        <w:r w:rsidR="00A523D6">
          <w:t xml:space="preserve"> modifiant de fait </w:t>
        </w:r>
      </w:ins>
      <w:del w:id="503"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4" w:author="HASSINI Mohamed-amine" w:date="2019-03-11T18:56:00Z">
        <w:r w:rsidR="00D22A57" w:rsidRPr="00FB1FE0" w:rsidDel="00A523D6">
          <w:delText xml:space="preserve">Pour </w:delText>
        </w:r>
      </w:del>
      <w:ins w:id="505"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6" w:author="HASSINI Mohamed-amine" w:date="2019-03-11T18:56:00Z">
        <w:r w:rsidR="00A523D6">
          <w:t>ven</w:t>
        </w:r>
      </w:ins>
      <w:r w:rsidR="00D22A57" w:rsidRPr="00FB1FE0">
        <w:t>t devenir instable</w:t>
      </w:r>
      <w:ins w:id="507"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8" w:author="HASSINI Mohamed-amine" w:date="2019-03-11T18:56:00Z">
        <w:r w:rsidR="00A523D6">
          <w:t xml:space="preserve"> par</w:t>
        </w:r>
      </w:ins>
      <w:r w:rsidR="00D22A57" w:rsidRPr="00FB1FE0">
        <w:t xml:space="preserve"> </w:t>
      </w:r>
      <w:del w:id="509"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10" w:name="_Ref534630975"/>
      <w:bookmarkStart w:id="511" w:name="_Toc536112181"/>
      <w:bookmarkStart w:id="512"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1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11"/>
      <w:bookmarkEnd w:id="512"/>
    </w:p>
    <w:p w14:paraId="542E21E3" w14:textId="16B00031" w:rsidR="00AA4CC0" w:rsidRDefault="00A523D6" w:rsidP="00F031B7">
      <w:pPr>
        <w:snapToGrid w:val="0"/>
        <w:spacing w:line="360" w:lineRule="auto"/>
        <w:ind w:firstLine="708"/>
      </w:pPr>
      <w:ins w:id="513" w:author="HASSINI Mohamed-amine" w:date="2019-03-11T18:59:00Z">
        <w:r>
          <w:t>Etant donné que toute</w:t>
        </w:r>
      </w:ins>
      <w:ins w:id="514" w:author="HASSINI Mohamed-amine" w:date="2019-03-11T19:03:00Z">
        <w:r>
          <w:t>s</w:t>
        </w:r>
      </w:ins>
      <w:ins w:id="515" w:author="HASSINI Mohamed-amine" w:date="2019-03-11T18:59:00Z">
        <w:r>
          <w:t xml:space="preserve"> </w:t>
        </w:r>
      </w:ins>
      <w:ins w:id="516" w:author="HASSINI Mohamed-amine" w:date="2019-03-11T19:03:00Z">
        <w:r>
          <w:t xml:space="preserve">les </w:t>
        </w:r>
      </w:ins>
      <w:ins w:id="517" w:author="HASSINI Mohamed-amine" w:date="2019-03-11T18:59:00Z">
        <w:r>
          <w:t>machine</w:t>
        </w:r>
      </w:ins>
      <w:ins w:id="518" w:author="HASSINI Mohamed-amine" w:date="2019-03-11T19:03:00Z">
        <w:r>
          <w:t>s</w:t>
        </w:r>
      </w:ins>
      <w:ins w:id="519" w:author="HASSINI Mohamed-amine" w:date="2019-03-11T18:59:00Z">
        <w:r>
          <w:t xml:space="preserve"> tournante</w:t>
        </w:r>
      </w:ins>
      <w:ins w:id="520" w:author="HASSINI Mohamed-amine" w:date="2019-03-11T19:03:00Z">
        <w:r>
          <w:t>s</w:t>
        </w:r>
      </w:ins>
      <w:ins w:id="521" w:author="HASSINI Mohamed-amine" w:date="2019-03-11T18:59:00Z">
        <w:r>
          <w:t xml:space="preserve"> </w:t>
        </w:r>
      </w:ins>
      <w:ins w:id="522" w:author="HASSINI Mohamed-amine" w:date="2019-03-11T19:03:00Z">
        <w:r>
          <w:t>sont naturellement</w:t>
        </w:r>
      </w:ins>
      <w:ins w:id="523" w:author="HASSINI Mohamed-amine" w:date="2019-03-11T19:00:00Z">
        <w:r>
          <w:t xml:space="preserve"> le siège de vibrations </w:t>
        </w:r>
      </w:ins>
      <w:ins w:id="524" w:author="HASSINI Mohamed-amine" w:date="2019-03-11T19:01:00Z">
        <w:r>
          <w:t>synchrones plus ou moins prononcées</w:t>
        </w:r>
        <w:proofErr w:type="gramStart"/>
        <w:r>
          <w:t xml:space="preserve">, </w:t>
        </w:r>
      </w:ins>
      <w:proofErr w:type="gramEnd"/>
      <w:del w:id="525"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6" w:author="HASSINI Mohamed-amine" w:date="2019-03-11T19:03:00Z">
        <w:r w:rsidR="008E300B">
          <w:t>donc</w:t>
        </w:r>
      </w:ins>
      <w:ins w:id="527" w:author="HASSINI Mohamed-amine" w:date="2019-03-11T19:04:00Z">
        <w:r w:rsidR="008E300B">
          <w:t xml:space="preserve">, </w:t>
        </w:r>
      </w:ins>
      <w:r w:rsidR="00E82DF1">
        <w:t xml:space="preserve">apparaître sur toutes </w:t>
      </w:r>
      <w:ins w:id="528" w:author="HASSINI Mohamed-amine" w:date="2019-03-11T19:03:00Z">
        <w:r w:rsidR="008E300B">
          <w:t>celles</w:t>
        </w:r>
      </w:ins>
      <w:ins w:id="529" w:author="HASSINI Mohamed-amine" w:date="2019-03-11T19:04:00Z">
        <w:r w:rsidR="008E300B">
          <w:t xml:space="preserve"> qui sont</w:t>
        </w:r>
      </w:ins>
      <w:ins w:id="530" w:author="HASSINI Mohamed-amine" w:date="2019-03-11T19:03:00Z">
        <w:r w:rsidR="008E300B">
          <w:t xml:space="preserve"> </w:t>
        </w:r>
      </w:ins>
      <w:del w:id="531" w:author="HASSINI Mohamed-amine" w:date="2019-03-11T19:03:00Z">
        <w:r w:rsidR="00E82DF1" w:rsidDel="008E300B">
          <w:delText>les mac</w:delText>
        </w:r>
      </w:del>
      <w:del w:id="532" w:author="HASSINI Mohamed-amine" w:date="2019-03-11T19:04:00Z">
        <w:r w:rsidR="00E82DF1" w:rsidDel="008E300B">
          <w:delText>hines</w:delText>
        </w:r>
      </w:del>
      <w:ins w:id="533" w:author="HASSINI Mohamed-amine" w:date="2019-03-11T19:02:00Z">
        <w:r>
          <w:t xml:space="preserve"> </w:t>
        </w:r>
      </w:ins>
      <w:del w:id="534"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5" w:author="HASSINI Mohamed-amine" w:date="2019-03-11T18:58:00Z">
        <w:r>
          <w:t xml:space="preserve"> concerné</w:t>
        </w:r>
      </w:ins>
      <w:ins w:id="536" w:author="HASSINI Mohamed-amine" w:date="2019-03-11T19:04:00Z">
        <w:r w:rsidR="008E300B">
          <w:t>e</w:t>
        </w:r>
      </w:ins>
      <w:ins w:id="537" w:author="HASSINI Mohamed-amine" w:date="2019-03-11T18:58:00Z">
        <w:r>
          <w:t>s et leurs</w:t>
        </w:r>
      </w:ins>
      <w:r w:rsidR="00E82DF1">
        <w:t xml:space="preserve"> </w:t>
      </w:r>
      <w:del w:id="538" w:author="HASSINI Mohamed-amine" w:date="2019-03-11T18:58:00Z">
        <w:r w:rsidR="00E82DF1" w:rsidDel="00A523D6">
          <w:delText>endommagées</w:delText>
        </w:r>
      </w:del>
      <w:r w:rsidR="00E82DF1">
        <w:t xml:space="preserve"> </w:t>
      </w:r>
      <w:del w:id="539" w:author="HASSINI Mohamed-amine" w:date="2019-03-11T18:58:00Z">
        <w:r w:rsidR="00E82DF1" w:rsidDel="00A523D6">
          <w:delText xml:space="preserve">et fonctionnent avec </w:delText>
        </w:r>
      </w:del>
      <w:ins w:id="540" w:author="HASSINI Mohamed-amine" w:date="2019-03-11T19:05:00Z">
        <w:r w:rsidR="008E300B">
          <w:t xml:space="preserve"> et leur</w:t>
        </w:r>
      </w:ins>
      <w:ins w:id="541" w:author="HASSINI Mohamed-amine" w:date="2019-03-11T19:06:00Z">
        <w:r w:rsidR="008E300B">
          <w:t>s</w:t>
        </w:r>
      </w:ins>
      <w:ins w:id="542" w:author="HASSINI Mohamed-amine" w:date="2019-03-11T19:05:00Z">
        <w:r w:rsidR="008E300B">
          <w:t xml:space="preserve"> niveau</w:t>
        </w:r>
      </w:ins>
      <w:ins w:id="543" w:author="HASSINI Mohamed-amine" w:date="2019-03-11T19:06:00Z">
        <w:r w:rsidR="008E300B">
          <w:t>x</w:t>
        </w:r>
      </w:ins>
      <w:ins w:id="544" w:author="HASSINI Mohamed-amine" w:date="2019-03-11T19:05:00Z">
        <w:r w:rsidR="008E300B">
          <w:t xml:space="preserve"> vibratoire</w:t>
        </w:r>
      </w:ins>
      <w:ins w:id="545" w:author="HASSINI Mohamed-amine" w:date="2019-03-11T19:06:00Z">
        <w:r w:rsidR="008E300B">
          <w:t>s</w:t>
        </w:r>
      </w:ins>
      <w:ins w:id="546" w:author="HASSINI Mohamed-amine" w:date="2019-03-11T19:05:00Z">
        <w:r w:rsidR="008E300B">
          <w:t xml:space="preserve"> reste</w:t>
        </w:r>
      </w:ins>
      <w:ins w:id="547" w:author="HASSINI Mohamed-amine" w:date="2019-03-11T19:06:00Z">
        <w:r w:rsidR="008E300B">
          <w:t>nt</w:t>
        </w:r>
      </w:ins>
      <w:ins w:id="548" w:author="HASSINI Mohamed-amine" w:date="2019-03-11T19:05:00Z">
        <w:r w:rsidR="008E300B">
          <w:t xml:space="preserve"> stable</w:t>
        </w:r>
      </w:ins>
      <w:ins w:id="549" w:author="HASSINI Mohamed-amine" w:date="2019-03-11T19:06:00Z">
        <w:r w:rsidR="008E300B">
          <w:t>s</w:t>
        </w:r>
      </w:ins>
      <w:ins w:id="550" w:author="HASSINI Mohamed-amine" w:date="2019-03-11T19:05:00Z">
        <w:r w:rsidR="008E300B">
          <w:t>.</w:t>
        </w:r>
      </w:ins>
      <w:del w:id="551" w:author="HASSINI Mohamed-amine" w:date="2019-03-11T19:06:00Z">
        <w:r w:rsidR="00E82DF1" w:rsidDel="008E300B">
          <w:delText>d</w:delText>
        </w:r>
      </w:del>
      <w:ins w:id="552" w:author="HASSINI Mohamed-amine" w:date="2019-03-11T19:06:00Z">
        <w:r w:rsidR="008E300B">
          <w:t xml:space="preserve"> </w:t>
        </w:r>
      </w:ins>
      <w:del w:id="553"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4" w:author="HASSINI Mohamed-amine" w:date="2019-03-11T19:06:00Z">
        <w:r w:rsidR="008E300B">
          <w:t xml:space="preserve"> du</w:t>
        </w:r>
      </w:ins>
      <w:r w:rsidR="00C33CEA">
        <w:t xml:space="preserve"> </w:t>
      </w:r>
      <w:del w:id="555"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6" w:name="_Toc534294728"/>
      <w:bookmarkStart w:id="557" w:name="_Ref536449148"/>
      <w:bookmarkStart w:id="558" w:name="_Toc536800374"/>
      <w:r>
        <w:t>Etudes</w:t>
      </w:r>
      <w:r w:rsidRPr="00DE7318">
        <w:t xml:space="preserve"> </w:t>
      </w:r>
      <w:r>
        <w:t>expérimentales</w:t>
      </w:r>
      <w:bookmarkEnd w:id="556"/>
      <w:r>
        <w:t xml:space="preserve"> et cas industriels</w:t>
      </w:r>
      <w:bookmarkEnd w:id="557"/>
      <w:bookmarkEnd w:id="558"/>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9" w:author="HASSINI Mohamed-amine" w:date="2019-03-11T19:08:00Z">
        <w:r w:rsidR="008E300B">
          <w:t xml:space="preserve"> lubrifié par un film fluide et</w:t>
        </w:r>
      </w:ins>
      <w:r>
        <w:t xml:space="preserve"> monté en porte-à-faux </w:t>
      </w:r>
      <w:ins w:id="560" w:author="HASSINI Mohamed-amine" w:date="2019-03-11T19:09:00Z">
        <w:r w:rsidR="008E300B">
          <w:t xml:space="preserve">sur un rotor opérant </w:t>
        </w:r>
      </w:ins>
      <w:del w:id="561" w:author="HASSINI Mohamed-amine" w:date="2019-03-11T19:09:00Z">
        <w:r w:rsidDel="008E300B">
          <w:delText>dont</w:delText>
        </w:r>
      </w:del>
      <w:ins w:id="562" w:author="HASSINI Mohamed-amine" w:date="2019-03-11T19:09:00Z">
        <w:r w:rsidR="008E300B">
          <w:t xml:space="preserve"> à</w:t>
        </w:r>
      </w:ins>
      <w:r>
        <w:t xml:space="preserve"> </w:t>
      </w:r>
      <w:ins w:id="563" w:author="HASSINI Mohamed-amine" w:date="2019-03-11T19:09:00Z">
        <w:r w:rsidR="008E300B">
          <w:t xml:space="preserve">une </w:t>
        </w:r>
      </w:ins>
      <w:del w:id="564" w:author="HASSINI Mohamed-amine" w:date="2019-03-11T19:09:00Z">
        <w:r w:rsidDel="008E300B">
          <w:delText>la</w:delText>
        </w:r>
      </w:del>
      <w:r>
        <w:t xml:space="preserve"> vitesse </w:t>
      </w:r>
      <w:del w:id="565" w:author="HASSINI Mohamed-amine" w:date="2019-03-11T19:09:00Z">
        <w:r w:rsidDel="008E300B">
          <w:delText>de rotation était</w:delText>
        </w:r>
      </w:del>
      <w:r>
        <w:t xml:space="preserve"> de</w:t>
      </w:r>
      <w:r w:rsidRPr="00A22718">
        <w:t xml:space="preserve"> 1800 tr/min. Il a également installé 12 thermocouples</w:t>
      </w:r>
      <w:ins w:id="566" w:author="HASSINI Mohamed-amine" w:date="2019-03-11T19:08:00Z">
        <w:r w:rsidR="008E300B">
          <w:t xml:space="preserve"> répartis uniformément le long de la circonférence</w:t>
        </w:r>
      </w:ins>
      <w:ins w:id="567" w:author="HASSINI Mohamed-amine" w:date="2019-03-11T19:10:00Z">
        <w:r w:rsidR="008E300B">
          <w:t xml:space="preserve"> du disque</w:t>
        </w:r>
      </w:ins>
      <w:del w:id="568" w:author="HASSINI Mohamed-amine" w:date="2019-03-11T19:08:00Z">
        <w:r w:rsidRPr="00A22718" w:rsidDel="008E300B">
          <w:delText xml:space="preserve"> autour </w:delText>
        </w:r>
      </w:del>
      <w:del w:id="569" w:author="HASSINI Mohamed-amine" w:date="2019-03-11T19:10:00Z">
        <w:r w:rsidRPr="00A22718" w:rsidDel="008E300B">
          <w:delText>de ce disque lubrifié par un film fluide</w:delText>
        </w:r>
      </w:del>
      <w:r w:rsidRPr="00A22718">
        <w:t xml:space="preserve"> afin de mesurer la température</w:t>
      </w:r>
      <w:ins w:id="570" w:author="HASSINI Mohamed-amine" w:date="2019-03-11T19:10:00Z">
        <w:r w:rsidR="008E300B">
          <w:t xml:space="preserve"> à sa surface.</w:t>
        </w:r>
      </w:ins>
      <w:del w:id="571" w:author="HASSINI Mohamed-amine" w:date="2019-03-11T19:10:00Z">
        <w:r w:rsidRPr="00A22718" w:rsidDel="008E300B">
          <w:delText xml:space="preserve"> circonférentielle du disque.</w:delText>
        </w:r>
      </w:del>
      <w:r w:rsidRPr="00A22718">
        <w:t xml:space="preserve"> Il a</w:t>
      </w:r>
      <w:ins w:id="572" w:author="HASSINI Mohamed-amine" w:date="2019-03-11T19:15:00Z">
        <w:r w:rsidR="00035F22">
          <w:t xml:space="preserve"> ainsi</w:t>
        </w:r>
      </w:ins>
      <w:r w:rsidRPr="00A22718">
        <w:t xml:space="preserve"> constaté qu’une différence</w:t>
      </w:r>
      <w:ins w:id="573" w:author="HASSINI Mohamed-amine" w:date="2019-03-11T19:10:00Z">
        <w:r w:rsidR="008E300B">
          <w:t xml:space="preserve"> de température</w:t>
        </w:r>
      </w:ins>
      <w:r w:rsidRPr="00A22718">
        <w:t xml:space="preserve"> non-négligeable </w:t>
      </w:r>
      <w:del w:id="574"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5" w:author="HASSINI Mohamed-amine" w:date="2019-03-11T19:11:00Z">
        <w:r w:rsidR="008E300B">
          <w:t xml:space="preserve"> à faible niveau vibratoire.</w:t>
        </w:r>
      </w:ins>
      <w:del w:id="576"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proofErr w:type="spellStart"/>
      <w:r w:rsidRPr="00E81C93">
        <w:t>Hesseborn</w:t>
      </w:r>
      <w:proofErr w:type="spellEnd"/>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7" w:author="HASSINI Mohamed-amine" w:date="2019-03-11T19:12:00Z">
        <w:r w:rsidR="008E300B">
          <w:t xml:space="preserve"> poursuivi</w:t>
        </w:r>
      </w:ins>
      <w:r w:rsidRPr="00E81C93">
        <w:t xml:space="preserve"> </w:t>
      </w:r>
      <w:del w:id="578" w:author="HASSINI Mohamed-amine" w:date="2019-03-11T19:12:00Z">
        <w:r w:rsidRPr="00E81C93" w:rsidDel="008E300B">
          <w:delText>continué à</w:delText>
        </w:r>
      </w:del>
      <w:ins w:id="579" w:author="HASSINI Mohamed-amine" w:date="2019-03-11T19:12:00Z">
        <w:r w:rsidR="008E300B">
          <w:t>l’analyse de</w:t>
        </w:r>
      </w:ins>
      <w:r w:rsidRPr="00E81C93">
        <w:t xml:space="preserve"> </w:t>
      </w:r>
      <w:del w:id="580" w:author="HASSINI Mohamed-amine" w:date="2019-03-11T19:12:00Z">
        <w:r w:rsidRPr="00E81C93" w:rsidDel="008E300B">
          <w:delText xml:space="preserve">investiguer </w:delText>
        </w:r>
      </w:del>
      <w:r w:rsidRPr="00E81C93">
        <w:t xml:space="preserve">cette différence de la température </w:t>
      </w:r>
      <w:r>
        <w:t>et a découvert</w:t>
      </w:r>
      <w:ins w:id="581" w:author="HASSINI Mohamed-amine" w:date="2019-03-11T19:13:00Z">
        <w:r w:rsidR="008E300B">
          <w:t>,</w:t>
        </w:r>
      </w:ins>
      <w:r>
        <w:t xml:space="preserve"> expérimentalement</w:t>
      </w:r>
      <w:ins w:id="582" w:author="HASSINI Mohamed-amine" w:date="2019-03-11T19:13:00Z">
        <w:r w:rsidR="008E300B">
          <w:t>,</w:t>
        </w:r>
      </w:ins>
      <w:r>
        <w:t xml:space="preserve"> qu’elle pouvait augmenter le niveau</w:t>
      </w:r>
      <w:ins w:id="583" w:author="HASSINI Mohamed-amine" w:date="2019-03-11T19:12:00Z">
        <w:r w:rsidR="008E300B">
          <w:t xml:space="preserve"> vibratoire</w:t>
        </w:r>
      </w:ins>
      <w:r>
        <w:t xml:space="preserve"> </w:t>
      </w:r>
      <w:del w:id="584"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5" w:author="HASSINI Mohamed-amine" w:date="2019-03-11T19:16:00Z">
        <w:r w:rsidR="00035F22">
          <w:t xml:space="preserve">rencontrées </w:t>
        </w:r>
      </w:ins>
      <w:r w:rsidRPr="00A22718">
        <w:t>dans</w:t>
      </w:r>
      <w:ins w:id="586" w:author="HASSINI Mohamed-amine" w:date="2019-03-11T19:16:00Z">
        <w:r w:rsidR="00035F22">
          <w:t xml:space="preserve"> le cas d’</w:t>
        </w:r>
      </w:ins>
      <w:del w:id="587"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8" w:author="HASSINI Mohamed-amine" w:date="2019-03-11T19:17:00Z">
        <w:r w:rsidDel="00035F22">
          <w:delText xml:space="preserve">Le compresseur exhibait </w:delText>
        </w:r>
        <w:r w:rsidR="000830D3" w:rsidDel="00035F22">
          <w:delText>des</w:delText>
        </w:r>
        <w:r w:rsidDel="00035F22">
          <w:delText xml:space="preserve"> </w:delText>
        </w:r>
      </w:del>
      <w:ins w:id="589"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90"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w:t>
      </w:r>
      <w:proofErr w:type="spellStart"/>
      <w:r>
        <w:t>Newkirk</w:t>
      </w:r>
      <w:proofErr w:type="spellEnd"/>
      <w:r>
        <w:t xml:space="preserve">) </w:t>
      </w:r>
      <w:r w:rsidRPr="00A22718">
        <w:t>ce qui montr</w:t>
      </w:r>
      <w:r>
        <w:t>ait</w:t>
      </w:r>
      <w:r w:rsidRPr="00A22718">
        <w:t xml:space="preserve"> que la </w:t>
      </w:r>
      <w:r>
        <w:t>source n’était pas le contact entre le rotor et le stator</w:t>
      </w:r>
      <w:r w:rsidRPr="00A22718">
        <w:t>. Enfin, la solution technique trouvée pour</w:t>
      </w:r>
      <w:ins w:id="591"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92" w:author="HASSINI Mohamed-amine" w:date="2019-03-11T19:20:00Z">
        <w:r w:rsidR="00035F22">
          <w:t xml:space="preserve"> parties</w:t>
        </w:r>
      </w:ins>
      <w:r w:rsidRPr="00A22718">
        <w:t xml:space="preserve"> </w:t>
      </w:r>
      <w:del w:id="593"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4" w:author="HASSINI Mohamed-amine" w:date="2019-03-11T19:29:00Z">
        <w:r w:rsidDel="008C6D03">
          <w:delText>le</w:delText>
        </w:r>
      </w:del>
      <w:r>
        <w:t xml:space="preserve"> </w:t>
      </w:r>
      <w:ins w:id="595" w:author="HASSINI Mohamed-amine" w:date="2019-03-11T19:29:00Z">
        <w:r w:rsidR="008C6D03">
          <w:t xml:space="preserve">ce </w:t>
        </w:r>
      </w:ins>
      <w:r>
        <w:t>comportement vibratoire instable</w:t>
      </w:r>
      <w:ins w:id="596" w:author="HASSINI Mohamed-amine" w:date="2019-03-11T19:29:00Z">
        <w:r w:rsidR="008C6D03">
          <w:t xml:space="preserve"> en </w:t>
        </w:r>
      </w:ins>
      <w:del w:id="597" w:author="HASSINI Mohamed-amine" w:date="2019-03-11T19:29:00Z">
        <w:r w:rsidDel="008C6D03">
          <w:delText xml:space="preserve"> </w:delText>
        </w:r>
      </w:del>
      <w:ins w:id="598" w:author="HASSINI Mohamed-amine" w:date="2019-03-11T19:29:00Z">
        <w:r w:rsidR="008C6D03">
          <w:t>laboratoire</w:t>
        </w:r>
      </w:ins>
      <w:del w:id="599" w:author="HASSINI Mohamed-amine" w:date="2019-03-11T19:29:00Z">
        <w:r w:rsidDel="008C6D03">
          <w:delText>du compresseur</w:delText>
        </w:r>
      </w:del>
      <w:r>
        <w:t xml:space="preserve">,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600" w:author="HASSINI Mohamed-amine" w:date="2019-03-11T19:28:00Z">
        <w:r w:rsidR="008C6D03">
          <w:t xml:space="preserve"> représentatif </w:t>
        </w:r>
      </w:ins>
      <w:r>
        <w:t xml:space="preserve"> </w:t>
      </w:r>
      <w:del w:id="601" w:author="HASSINI Mohamed-amine" w:date="2019-03-11T19:29:00Z">
        <w:r w:rsidDel="008C6D03">
          <w:delText>inspiré</w:delText>
        </w:r>
      </w:del>
      <w:r>
        <w:t xml:space="preserve"> du compresseur</w:t>
      </w:r>
      <w:ins w:id="602" w:author="HASSINI Mohamed-amine" w:date="2019-03-11T19:29:00Z">
        <w:r w:rsidR="008C6D03">
          <w:t xml:space="preserve"> en question</w:t>
        </w:r>
      </w:ins>
      <w:del w:id="603" w:author="HASSINI Mohamed-amine" w:date="2019-03-11T19:29:00Z">
        <w:r w:rsidDel="008C6D03">
          <w:delText xml:space="preserve"> existant</w:delText>
        </w:r>
      </w:del>
      <w:r>
        <w:t xml:space="preserve"> et ont identifié</w:t>
      </w:r>
      <w:ins w:id="604" w:author="HASSINI Mohamed-amine" w:date="2019-03-11T19:21:00Z">
        <w:r w:rsidR="008C6D03">
          <w:t xml:space="preserve"> que</w:t>
        </w:r>
      </w:ins>
      <w:r>
        <w:t xml:space="preserve"> la source du problème</w:t>
      </w:r>
      <w:ins w:id="605" w:author="HASSINI Mohamed-amine" w:date="2019-03-11T19:30:00Z">
        <w:r w:rsidR="008C6D03">
          <w:t xml:space="preserve"> était</w:t>
        </w:r>
      </w:ins>
      <w:r>
        <w:t xml:space="preserve"> </w:t>
      </w:r>
      <w:del w:id="606" w:author="HASSINI Mohamed-amine" w:date="2019-03-11T19:30:00Z">
        <w:r w:rsidDel="008C6D03">
          <w:delText>comm</w:delText>
        </w:r>
      </w:del>
      <w:del w:id="607" w:author="HASSINI Mohamed-amine" w:date="2019-03-11T19:29:00Z">
        <w:r w:rsidDel="008C6D03">
          <w:delText>e</w:delText>
        </w:r>
      </w:del>
      <w:del w:id="608" w:author="HASSINI Mohamed-amine" w:date="2019-03-11T19:30:00Z">
        <w:r w:rsidDel="008C6D03">
          <w:delText xml:space="preserve"> étant l’</w:delText>
        </w:r>
      </w:del>
      <w:ins w:id="609" w:author="HASSINI Mohamed-amine" w:date="2019-03-11T19:30:00Z">
        <w:r w:rsidR="008C6D03">
          <w:t xml:space="preserve">un </w:t>
        </w:r>
      </w:ins>
      <w:r>
        <w:t>échauffement</w:t>
      </w:r>
      <w:ins w:id="610" w:author="HASSINI Mohamed-amine" w:date="2019-03-11T19:30:00Z">
        <w:r w:rsidR="008C6D03">
          <w:t xml:space="preserve"> non uniforme</w:t>
        </w:r>
      </w:ins>
      <w:r>
        <w:t xml:space="preserve"> du rotor</w:t>
      </w:r>
      <w:ins w:id="611" w:author="HASSINI Mohamed-amine" w:date="2019-03-11T19:30:00Z">
        <w:r w:rsidR="008C6D03">
          <w:t xml:space="preserve"> au niveau du</w:t>
        </w:r>
      </w:ins>
      <w:del w:id="612" w:author="HASSINI Mohamed-amine" w:date="2019-03-11T19:31:00Z">
        <w:r w:rsidDel="008C6D03">
          <w:delText xml:space="preserve"> dans le</w:delText>
        </w:r>
      </w:del>
      <w:r>
        <w:t xml:space="preserve"> palier</w:t>
      </w:r>
      <w:ins w:id="613"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4" w:author="HASSINI Mohamed-amine" w:date="2019-03-11T19:31:00Z">
        <w:r w:rsidR="008C6D03">
          <w:t xml:space="preserve">à la surface du rotor </w:t>
        </w:r>
      </w:ins>
      <w:del w:id="615" w:author="HASSINI Mohamed-amine" w:date="2019-03-11T19:31:00Z">
        <w:r w:rsidDel="008C6D03">
          <w:delText xml:space="preserve">de la partie </w:delText>
        </w:r>
        <w:r w:rsidRPr="00A22718" w:rsidDel="008C6D03">
          <w:delText xml:space="preserve">du rotor </w:delText>
        </w:r>
        <w:r w:rsidDel="008C6D03">
          <w:delText>contenue</w:delText>
        </w:r>
      </w:del>
      <w:ins w:id="616" w:author="HASSINI Mohamed-amine" w:date="2019-03-11T19:31:00Z">
        <w:r w:rsidR="008C6D03">
          <w:t xml:space="preserve"> au droit </w:t>
        </w:r>
      </w:ins>
      <w:del w:id="617" w:author="HASSINI Mohamed-amine" w:date="2019-03-11T19:31:00Z">
        <w:r w:rsidDel="008C6D03">
          <w:delText xml:space="preserve"> </w:delText>
        </w:r>
        <w:r w:rsidRPr="00A22718" w:rsidDel="008C6D03">
          <w:delText>dans le</w:delText>
        </w:r>
      </w:del>
      <w:r w:rsidRPr="00A22718">
        <w:t xml:space="preserve"> </w:t>
      </w:r>
      <w:ins w:id="618" w:author="HASSINI Mohamed-amine" w:date="2019-03-11T19:31:00Z">
        <w:r w:rsidR="008C6D03">
          <w:t xml:space="preserve">du </w:t>
        </w:r>
      </w:ins>
      <w:r w:rsidRPr="00A22718">
        <w:t>palier</w:t>
      </w:r>
      <w:r>
        <w:t xml:space="preserve"> </w:t>
      </w:r>
      <w:ins w:id="619" w:author="HASSINI Mohamed-amine" w:date="2019-03-11T19:32:00Z">
        <w:r w:rsidR="008C6D03">
          <w:t xml:space="preserve">situé du côté opposé du </w:t>
        </w:r>
      </w:ins>
      <w:del w:id="620" w:author="HASSINI Mohamed-amine" w:date="2019-03-11T19:32:00Z">
        <w:r w:rsidDel="008C6D03">
          <w:delText>le plus éloigné du</w:delText>
        </w:r>
      </w:del>
      <w:r>
        <w:t xml:space="preserve"> moteur</w:t>
      </w:r>
      <w:r w:rsidRPr="00A22718">
        <w:t xml:space="preserve">. </w:t>
      </w:r>
      <w:r>
        <w:t xml:space="preserve">Les températures </w:t>
      </w:r>
      <w:ins w:id="621" w:author="HASSINI Mohamed-amine" w:date="2019-03-11T19:34:00Z">
        <w:r w:rsidR="008C6D03">
          <w:t xml:space="preserve">à la surface du rotor </w:t>
        </w:r>
      </w:ins>
      <w:r>
        <w:t xml:space="preserve">ont été mesurées par </w:t>
      </w:r>
      <w:r w:rsidRPr="00A22718">
        <w:t xml:space="preserve">4 capteurs de température </w:t>
      </w:r>
      <w:r>
        <w:t>montés</w:t>
      </w:r>
      <w:ins w:id="622" w:author="HASSINI Mohamed-amine" w:date="2019-03-11T19:32:00Z">
        <w:r w:rsidR="008C6D03">
          <w:t xml:space="preserve"> à l’intérieur</w:t>
        </w:r>
      </w:ins>
      <w:del w:id="623" w:author="HASSINI Mohamed-amine" w:date="2019-03-11T19:32:00Z">
        <w:r w:rsidDel="008C6D03">
          <w:delText xml:space="preserve"> dans </w:delText>
        </w:r>
        <w:r w:rsidRPr="00A22718" w:rsidDel="008C6D03">
          <w:delText>le</w:delText>
        </w:r>
      </w:del>
      <w:r w:rsidRPr="00A22718">
        <w:t xml:space="preserve"> </w:t>
      </w:r>
      <w:ins w:id="624" w:author="HASSINI Mohamed-amine" w:date="2019-03-11T19:32:00Z">
        <w:r w:rsidR="008C6D03">
          <w:t xml:space="preserve">du </w:t>
        </w:r>
      </w:ins>
      <w:r w:rsidRPr="00A22718">
        <w:t>rotor</w:t>
      </w:r>
      <w:r>
        <w:t xml:space="preserve"> </w:t>
      </w:r>
      <w:ins w:id="625" w:author="HASSINI Mohamed-amine" w:date="2019-03-11T19:33:00Z">
        <w:r w:rsidR="008C6D03">
          <w:t xml:space="preserve">en utilisant </w:t>
        </w:r>
      </w:ins>
      <w:del w:id="626" w:author="HASSINI Mohamed-amine" w:date="2019-03-11T19:33:00Z">
        <w:r w:rsidDel="008C6D03">
          <w:delText xml:space="preserve">et </w:delText>
        </w:r>
      </w:del>
      <w:r>
        <w:t>un collecteur tournant.</w:t>
      </w:r>
      <w:r w:rsidRPr="00A22718">
        <w:t xml:space="preserve"> </w:t>
      </w:r>
      <w:r>
        <w:t xml:space="preserve">Les résultats expérimentaux </w:t>
      </w:r>
      <w:ins w:id="627" w:author="HASSINI Mohamed-amine" w:date="2019-03-11T19:34:00Z">
        <w:r w:rsidR="008C6D03">
          <w:t xml:space="preserve">ont montré </w:t>
        </w:r>
      </w:ins>
      <w:del w:id="628" w:author="HASSINI Mohamed-amine" w:date="2019-03-11T19:34:00Z">
        <w:r w:rsidDel="008C6D03">
          <w:delText>montraient</w:delText>
        </w:r>
      </w:del>
      <w:r>
        <w:t xml:space="preserve"> que le rotor était stable </w:t>
      </w:r>
      <w:ins w:id="629" w:author="HASSINI Mohamed-amine" w:date="2019-03-11T19:34:00Z">
        <w:r w:rsidR="008C6D03">
          <w:t xml:space="preserve">lorsque la </w:t>
        </w:r>
      </w:ins>
      <w:del w:id="630" w:author="HASSINI Mohamed-amine" w:date="2019-03-11T19:34:00Z">
        <w:r w:rsidDel="008C6D03">
          <w:delText xml:space="preserve">pour une </w:delText>
        </w:r>
      </w:del>
      <w:r>
        <w:t>différence de température</w:t>
      </w:r>
      <w:ins w:id="631" w:author="HASSINI Mohamed-amine" w:date="2019-03-11T19:34:00Z">
        <w:r w:rsidR="008C6D03">
          <w:t xml:space="preserve"> était</w:t>
        </w:r>
      </w:ins>
      <w:ins w:id="632" w:author="HASSINI Mohamed-amine" w:date="2019-03-11T19:33:00Z">
        <w:r w:rsidR="008C6D03">
          <w:t xml:space="preserve"> inférieur</w:t>
        </w:r>
      </w:ins>
      <w:ins w:id="633" w:author="HASSINI Mohamed-amine" w:date="2019-03-11T19:34:00Z">
        <w:r w:rsidR="008C6D03">
          <w:t>e</w:t>
        </w:r>
      </w:ins>
      <w:ins w:id="634" w:author="HASSINI Mohamed-amine" w:date="2019-03-11T19:33:00Z">
        <w:r w:rsidR="008C6D03">
          <w:t xml:space="preserve"> à</w:t>
        </w:r>
      </w:ins>
      <w:r>
        <w:t xml:space="preserve"> </w:t>
      </w:r>
      <w:del w:id="635" w:author="HASSINI Mohamed-amine" w:date="2019-03-11T19:33:00Z">
        <w:r w:rsidDel="008C6D03">
          <w:delText>de</w:delText>
        </w:r>
      </w:del>
      <w:r>
        <w:t xml:space="preserve"> 3°C</w:t>
      </w:r>
      <w:del w:id="636" w:author="HASSINI Mohamed-amine" w:date="2019-03-11T19:34:00Z">
        <w:r w:rsidDel="008C6D03">
          <w:delText xml:space="preserve"> à la surface du rotor</w:delText>
        </w:r>
      </w:del>
      <w:r>
        <w:t xml:space="preserve">. </w:t>
      </w:r>
      <w:r w:rsidRPr="00FB1FE0">
        <w:t>Cette différence de température augmentait avec la vitesse de rotation</w:t>
      </w:r>
      <w:ins w:id="637" w:author="HASSINI Mohamed-amine" w:date="2019-03-11T19:35:00Z">
        <w:r w:rsidR="008C6D03">
          <w:t xml:space="preserve"> et engendrait des vibrations</w:t>
        </w:r>
      </w:ins>
      <w:del w:id="638" w:author="HASSINI Mohamed-amine" w:date="2019-03-11T19:35:00Z">
        <w:r w:rsidR="00FB1FE0" w:rsidRPr="00FB1FE0" w:rsidDel="008C6D03">
          <w:delText>, déclenchait l’instabilité</w:delText>
        </w:r>
      </w:del>
      <w:r w:rsidR="00FB1FE0" w:rsidRPr="00FB1FE0">
        <w:t xml:space="preserve"> spirale</w:t>
      </w:r>
      <w:ins w:id="639" w:author="HASSINI Mohamed-amine" w:date="2019-03-11T19:35:00Z">
        <w:r w:rsidR="008C6D03">
          <w:t>s divergentes</w:t>
        </w:r>
      </w:ins>
      <w:r w:rsidRPr="00FB1FE0">
        <w:t xml:space="preserve"> </w:t>
      </w:r>
      <w:del w:id="640" w:author="HASSINI Mohamed-amine" w:date="2019-03-11T19:35:00Z">
        <w:r w:rsidRPr="00FB1FE0" w:rsidDel="008C6D03">
          <w:delText xml:space="preserve">et </w:delText>
        </w:r>
      </w:del>
      <w:r w:rsidRPr="00FB1FE0">
        <w:t>limit</w:t>
      </w:r>
      <w:ins w:id="641" w:author="HASSINI Mohamed-amine" w:date="2019-03-11T19:35:00Z">
        <w:r w:rsidR="008C6D03">
          <w:t xml:space="preserve">ant de fait </w:t>
        </w:r>
      </w:ins>
      <w:del w:id="642"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3" w:author="HASSINI Mohamed-amine" w:date="2019-03-11T19:36:00Z">
        <w:r w:rsidR="002B7D39">
          <w:t>Grâce à ces essais, ils ont pu montrer que l’apparition de l</w:t>
        </w:r>
      </w:ins>
      <w:ins w:id="644" w:author="HASSINI Mohamed-amine" w:date="2019-03-11T19:37:00Z">
        <w:r w:rsidR="002B7D39">
          <w:t xml:space="preserve">’effet Morton instable était </w:t>
        </w:r>
        <w:proofErr w:type="spellStart"/>
        <w:r w:rsidR="002B7D39">
          <w:t>correlée</w:t>
        </w:r>
        <w:proofErr w:type="spellEnd"/>
        <w:r w:rsidR="002B7D39">
          <w:t xml:space="preserve"> à l’augmentation de la différence de température à la surface du rotor. </w:t>
        </w:r>
      </w:ins>
      <w:del w:id="645" w:author="HASSINI Mohamed-amine" w:date="2019-03-11T19:37:00Z">
        <w:r w:rsidRPr="00FB1FE0" w:rsidDel="002B7D39">
          <w:delText xml:space="preserve">Le banc d’essai montrait bien que </w:delText>
        </w:r>
      </w:del>
      <w:del w:id="646" w:author="HASSINI Mohamed-amine" w:date="2019-03-11T19:36:00Z">
        <w:r w:rsidRPr="00FB1FE0" w:rsidDel="008C6D03">
          <w:delText>la variation</w:delText>
        </w:r>
      </w:del>
      <w:del w:id="647"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8" w:author="HASSINI Mohamed-amine" w:date="2019-03-11T19:38:00Z">
        <w:r w:rsidR="002B7D39">
          <w:t xml:space="preserve"> massifs</w:t>
        </w:r>
      </w:ins>
      <w:r>
        <w:t xml:space="preserve"> </w:t>
      </w:r>
      <w:del w:id="649" w:author="HASSINI Mohamed-amine" w:date="2019-03-11T19:38:00Z">
        <w:r w:rsidDel="002B7D39">
          <w:delText>l</w:delText>
        </w:r>
      </w:del>
      <w:del w:id="650" w:author="HASSINI Mohamed-amine" w:date="2019-03-11T19:37:00Z">
        <w:r w:rsidDel="002B7D39">
          <w:delText>ourds</w:delText>
        </w:r>
      </w:del>
      <w:r>
        <w:t xml:space="preserve"> en porte-à-faux et un rotor rigide qui fonctionnait à des vitesses élevées proches de 18600 tr/min. </w:t>
      </w:r>
      <w:del w:id="651" w:author="HASSINI Mohamed-amine" w:date="2019-03-11T19:38:00Z">
        <w:r w:rsidDel="002B7D39">
          <w:delText xml:space="preserve">Pendant </w:delText>
        </w:r>
      </w:del>
      <w:ins w:id="652" w:author="HASSINI Mohamed-amine" w:date="2019-03-11T19:38:00Z">
        <w:r w:rsidR="002B7D39">
          <w:t>Lors d’</w:t>
        </w:r>
      </w:ins>
      <w:r>
        <w:t xml:space="preserve">un </w:t>
      </w:r>
      <w:ins w:id="653" w:author="HASSINI Mohamed-amine" w:date="2019-03-11T19:38:00Z">
        <w:r w:rsidR="002B7D39">
          <w:t>essai</w:t>
        </w:r>
      </w:ins>
      <w:del w:id="654"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5" w:author="HASSINI Mohamed-amine" w:date="2019-03-11T19:39:00Z">
        <w:r w:rsidR="002B7D39">
          <w:t xml:space="preserve"> suite à un léger</w:t>
        </w:r>
      </w:ins>
      <w:r w:rsidRPr="007C07AF">
        <w:t xml:space="preserve"> </w:t>
      </w:r>
      <w:del w:id="656" w:author="HASSINI Mohamed-amine" w:date="2019-03-11T19:39:00Z">
        <w:r w:rsidDel="002B7D39">
          <w:delText>après le</w:delText>
        </w:r>
      </w:del>
      <w:r>
        <w:t xml:space="preserve"> dépassement</w:t>
      </w:r>
      <w:del w:id="657"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8" w:author="HASSINI Mohamed-amine" w:date="2019-03-11T19:40:00Z">
        <w:r w:rsidR="002B7D39">
          <w:t xml:space="preserve"> proches</w:t>
        </w:r>
      </w:ins>
      <w:r>
        <w:t xml:space="preserve"> </w:t>
      </w:r>
      <w:del w:id="659" w:author="HASSINI Mohamed-amine" w:date="2019-03-11T19:40:00Z">
        <w:r w:rsidDel="002B7D39">
          <w:delText>près</w:delText>
        </w:r>
      </w:del>
      <w:r>
        <w:t xml:space="preserve"> de la vitesse nominale sont </w:t>
      </w:r>
      <w:r w:rsidR="00457440">
        <w:t>présentés</w:t>
      </w:r>
      <w:ins w:id="660" w:author="HASSINI Mohamed-amine" w:date="2019-03-11T19:40:00Z">
        <w:r w:rsidR="002B7D39">
          <w:t xml:space="preserve"> par</w:t>
        </w:r>
      </w:ins>
      <w:r>
        <w:t xml:space="preserve"> </w:t>
      </w:r>
      <w:del w:id="661"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62" w:author="HASSINI Mohamed-amine" w:date="2019-03-11T19:41:00Z">
        <w:r w:rsidR="002B7D39">
          <w:t xml:space="preserve"> variations</w:t>
        </w:r>
      </w:ins>
      <w:r>
        <w:t xml:space="preserve"> </w:t>
      </w:r>
      <w:del w:id="663"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4" w:author="HASSINI Mohamed-amine" w:date="2019-03-11T19:41:00Z">
        <w:r w:rsidR="002B7D39">
          <w:t xml:space="preserve">rapide </w:t>
        </w:r>
      </w:ins>
      <w:del w:id="665"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6"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7"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8" w:name="_Ref534631936"/>
      <w:bookmarkStart w:id="669" w:name="_Toc536112183"/>
      <w:bookmarkStart w:id="670"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8"/>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1AC8AA83" w14:textId="77777777" w:rsidR="003F5A41" w:rsidRDefault="003F5A41" w:rsidP="003F5A41">
      <w:pPr>
        <w:keepNext/>
        <w:jc w:val="center"/>
      </w:pPr>
      <w:r>
        <w:rPr>
          <w:noProof/>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71" w:name="_Ref534302406"/>
      <w:bookmarkStart w:id="672" w:name="_Toc536112182"/>
      <w:bookmarkStart w:id="673"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71"/>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72"/>
      <w:bookmarkEnd w:id="673"/>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4" w:author="HASSINI Mohamed-amine" w:date="2019-03-11T19:43:00Z">
        <w:r w:rsidR="002B7D39">
          <w:t xml:space="preserve"> étudié</w:t>
        </w:r>
      </w:ins>
      <w:r>
        <w:t xml:space="preserve"> </w:t>
      </w:r>
      <w:del w:id="675" w:author="HASSINI Mohamed-amine" w:date="2019-03-11T19:43:00Z">
        <w:r w:rsidDel="002B7D39">
          <w:delText xml:space="preserve">investigué </w:delText>
        </w:r>
      </w:del>
      <w:r>
        <w:t xml:space="preserve">le prototype d’une </w:t>
      </w:r>
      <w:r>
        <w:rPr>
          <w:rStyle w:val="shorttext"/>
        </w:rPr>
        <w:t>machine électrique qui</w:t>
      </w:r>
      <w:ins w:id="676" w:author="HASSINI Mohamed-amine" w:date="2019-03-11T19:43:00Z">
        <w:r w:rsidR="002B7D39">
          <w:rPr>
            <w:rStyle w:val="shorttext"/>
          </w:rPr>
          <w:t xml:space="preserve"> équipée</w:t>
        </w:r>
      </w:ins>
      <w:r>
        <w:rPr>
          <w:rStyle w:val="shorttext"/>
        </w:rPr>
        <w:t xml:space="preserve"> </w:t>
      </w:r>
      <w:del w:id="677" w:author="HASSINI Mohamed-amine" w:date="2019-03-11T19:43:00Z">
        <w:r w:rsidDel="002B7D39">
          <w:rPr>
            <w:rStyle w:val="shorttext"/>
          </w:rPr>
          <w:delText>possédait</w:delText>
        </w:r>
      </w:del>
      <w:r>
        <w:rPr>
          <w:rStyle w:val="shorttext"/>
        </w:rPr>
        <w:t xml:space="preserve"> </w:t>
      </w:r>
      <w:ins w:id="678"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9" w:author="HASSINI Mohamed-amine" w:date="2019-03-11T19:44:00Z">
        <w:r w:rsidR="002B7D39">
          <w:rPr>
            <w:rStyle w:val="shorttext"/>
          </w:rPr>
          <w:t xml:space="preserve"> suivant</w:t>
        </w:r>
      </w:ins>
      <w:del w:id="680" w:author="HASSINI Mohamed-amine" w:date="2019-03-11T19:44:00Z">
        <w:r w:rsidDel="002B7D39">
          <w:rPr>
            <w:rStyle w:val="shorttext"/>
          </w:rPr>
          <w:delText xml:space="preserve"> en</w:delText>
        </w:r>
      </w:del>
      <w:r>
        <w:rPr>
          <w:rStyle w:val="shorttext"/>
        </w:rPr>
        <w:t xml:space="preserve"> deux plans </w:t>
      </w:r>
      <w:ins w:id="681" w:author="HASSINI Mohamed-amine" w:date="2019-03-11T19:44:00Z">
        <w:r w:rsidR="002B7D39">
          <w:rPr>
            <w:rStyle w:val="shorttext"/>
          </w:rPr>
          <w:t>en utilisant</w:t>
        </w:r>
      </w:ins>
      <w:del w:id="682" w:author="HASSINI Mohamed-amine" w:date="2019-03-11T19:44:00Z">
        <w:r w:rsidDel="002B7D39">
          <w:rPr>
            <w:rStyle w:val="shorttext"/>
          </w:rPr>
          <w:delText>par</w:delText>
        </w:r>
      </w:del>
      <w:r>
        <w:rPr>
          <w:rStyle w:val="shorttext"/>
        </w:rPr>
        <w:t xml:space="preserve"> deux capteurs/plan montés à 90 degrés. Les amplitudes synchrones mesuré</w:t>
      </w:r>
      <w:ins w:id="683"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4" w:author="HASSINI Mohamed-amine" w:date="2019-03-11T19:45:00Z">
        <w:r w:rsidR="002B7D39">
          <w:rPr>
            <w:rStyle w:val="shorttext"/>
          </w:rPr>
          <w:t xml:space="preserve"> avant de devenir, soudainement, </w:t>
        </w:r>
      </w:ins>
      <w:del w:id="685" w:author="HASSINI Mohamed-amine" w:date="2019-03-11T19:45:00Z">
        <w:r w:rsidDel="002B7D39">
          <w:rPr>
            <w:rStyle w:val="shorttext"/>
          </w:rPr>
          <w:delText xml:space="preserve"> et devenait soudain </w:delText>
        </w:r>
      </w:del>
      <w:r>
        <w:rPr>
          <w:rStyle w:val="shorttext"/>
        </w:rPr>
        <w:t>excessive déclenchant</w:t>
      </w:r>
      <w:ins w:id="686"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7" w:author="HASSINI Mohamed-amine" w:date="2019-03-11T19:46:00Z">
        <w:r w:rsidR="00067A2B">
          <w:rPr>
            <w:szCs w:val="22"/>
          </w:rPr>
          <w:t xml:space="preserve">également </w:t>
        </w:r>
      </w:ins>
      <w:r>
        <w:rPr>
          <w:szCs w:val="22"/>
        </w:rPr>
        <w:t>été</w:t>
      </w:r>
      <w:del w:id="688" w:author="HASSINI Mohamed-amine" w:date="2019-03-11T19:46:00Z">
        <w:r w:rsidDel="00067A2B">
          <w:rPr>
            <w:szCs w:val="22"/>
          </w:rPr>
          <w:delText xml:space="preserve"> également</w:delText>
        </w:r>
      </w:del>
      <w:r>
        <w:rPr>
          <w:szCs w:val="22"/>
        </w:rPr>
        <w:t xml:space="preserve"> constaté dans ce cas avant</w:t>
      </w:r>
      <w:ins w:id="689" w:author="HASSINI Mohamed-amine" w:date="2019-03-11T19:47:00Z">
        <w:r w:rsidR="00067A2B">
          <w:rPr>
            <w:szCs w:val="22"/>
          </w:rPr>
          <w:t xml:space="preserve"> l’apparition de</w:t>
        </w:r>
      </w:ins>
      <w:r>
        <w:rPr>
          <w:szCs w:val="22"/>
        </w:rPr>
        <w:t xml:space="preserve"> </w:t>
      </w:r>
      <w:del w:id="690" w:author="HASSINI Mohamed-amine" w:date="2019-03-11T19:47:00Z">
        <w:r w:rsidDel="00067A2B">
          <w:rPr>
            <w:szCs w:val="22"/>
          </w:rPr>
          <w:delText>que</w:delText>
        </w:r>
      </w:del>
      <w:r>
        <w:rPr>
          <w:szCs w:val="22"/>
        </w:rPr>
        <w:t xml:space="preserve"> l’instabilité vibratoire</w:t>
      </w:r>
      <w:del w:id="691"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92" w:name="_Ref534302420"/>
      <w:bookmarkStart w:id="693" w:name="_Toc536112184"/>
      <w:bookmarkStart w:id="694"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9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5" w:name="_Ref534632017"/>
      <w:bookmarkStart w:id="696" w:name="_Toc536112185"/>
      <w:bookmarkStart w:id="697"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6"/>
      <w:bookmarkEnd w:id="697"/>
    </w:p>
    <w:p w14:paraId="19BBC831" w14:textId="4B47F5D8"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8" w:author="HASSINI Mohamed-amine" w:date="2019-03-11T19:48:00Z">
        <w:r w:rsidR="00067A2B">
          <w:rPr>
            <w:szCs w:val="22"/>
          </w:rPr>
          <w:t xml:space="preserve"> caractéristiques</w:t>
        </w:r>
      </w:ins>
      <w:r>
        <w:rPr>
          <w:szCs w:val="22"/>
        </w:rPr>
        <w:t xml:space="preserve"> de</w:t>
      </w:r>
      <w:ins w:id="699" w:author="HASSINI Mohamed-amine" w:date="2019-03-11T19:49:00Z">
        <w:r w:rsidR="00067A2B">
          <w:rPr>
            <w:szCs w:val="22"/>
          </w:rPr>
          <w:t xml:space="preserve"> l’effet Morton instable</w:t>
        </w:r>
      </w:ins>
      <w:del w:id="700"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701" w:author="HASSINI Mohamed-amine" w:date="2019-03-11T19:49:00Z">
        <w:r w:rsidR="00067A2B">
          <w:rPr>
            <w:szCs w:val="22"/>
          </w:rPr>
          <w:t xml:space="preserve"> </w:t>
        </w:r>
      </w:ins>
      <w:r>
        <w:rPr>
          <w:szCs w:val="22"/>
        </w:rPr>
        <w:t>qui peu</w:t>
      </w:r>
      <w:ins w:id="702" w:author="HASSINI Mohamed-amine" w:date="2019-03-11T19:49:00Z">
        <w:r w:rsidR="00067A2B">
          <w:rPr>
            <w:szCs w:val="22"/>
          </w:rPr>
          <w:t>ven</w:t>
        </w:r>
      </w:ins>
      <w:r>
        <w:rPr>
          <w:szCs w:val="22"/>
        </w:rPr>
        <w:t xml:space="preserve">t se développer à vitesse constante. </w:t>
      </w:r>
      <w:ins w:id="703" w:author="HASSINI Mohamed-amine" w:date="2019-03-11T19:50:00Z">
        <w:r w:rsidR="00067A2B">
          <w:rPr>
            <w:szCs w:val="22"/>
          </w:rPr>
          <w:t xml:space="preserve">Contrairement aux </w:t>
        </w:r>
      </w:ins>
      <w:del w:id="704" w:author="HASSINI Mohamed-amine" w:date="2019-03-11T19:50:00Z">
        <w:r w:rsidDel="00067A2B">
          <w:rPr>
            <w:szCs w:val="22"/>
          </w:rPr>
          <w:delText xml:space="preserve">Différente des </w:delText>
        </w:r>
      </w:del>
      <w:r>
        <w:rPr>
          <w:szCs w:val="22"/>
        </w:rPr>
        <w:t xml:space="preserve">autres instabilités vibratoires classiques, </w:t>
      </w:r>
      <w:ins w:id="705" w:author="HASSINI Mohamed-amine" w:date="2019-03-11T19:50:00Z">
        <w:r w:rsidR="00067A2B">
          <w:rPr>
            <w:szCs w:val="22"/>
          </w:rPr>
          <w:t>celle</w:t>
        </w:r>
      </w:ins>
      <w:ins w:id="706" w:author="HASSINI Mohamed-amine" w:date="2019-03-11T19:52:00Z">
        <w:r w:rsidR="00067A2B">
          <w:rPr>
            <w:szCs w:val="22"/>
          </w:rPr>
          <w:t>s</w:t>
        </w:r>
      </w:ins>
      <w:ins w:id="707" w:author="HASSINI Mohamed-amine" w:date="2019-03-11T19:50:00Z">
        <w:r w:rsidR="00067A2B">
          <w:rPr>
            <w:szCs w:val="22"/>
          </w:rPr>
          <w:t xml:space="preserve"> engendrée</w:t>
        </w:r>
      </w:ins>
      <w:ins w:id="708" w:author="HASSINI Mohamed-amine" w:date="2019-03-11T19:52:00Z">
        <w:r w:rsidR="00067A2B">
          <w:rPr>
            <w:szCs w:val="22"/>
          </w:rPr>
          <w:t>s</w:t>
        </w:r>
      </w:ins>
      <w:ins w:id="709" w:author="HASSINI Mohamed-amine" w:date="2019-03-11T19:50:00Z">
        <w:r w:rsidR="00067A2B">
          <w:rPr>
            <w:szCs w:val="22"/>
          </w:rPr>
          <w:t xml:space="preserve"> par </w:t>
        </w:r>
      </w:ins>
      <w:ins w:id="710" w:author="HASSINI Mohamed-amine" w:date="2019-03-11T19:52:00Z">
        <w:r w:rsidR="00067A2B">
          <w:rPr>
            <w:szCs w:val="22"/>
          </w:rPr>
          <w:t xml:space="preserve">les effets thermiques </w:t>
        </w:r>
      </w:ins>
      <w:del w:id="711" w:author="HASSINI Mohamed-amine" w:date="2019-03-11T19:51:00Z">
        <w:r w:rsidDel="00067A2B">
          <w:rPr>
            <w:szCs w:val="22"/>
          </w:rPr>
          <w:delText xml:space="preserve">cette instabilité </w:delText>
        </w:r>
      </w:del>
      <w:del w:id="712"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3"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4" w:author="HASSINI Mohamed-amine" w:date="2019-03-11T19:53:00Z">
        <w:r w:rsidR="00067A2B">
          <w:t xml:space="preserve"> décrivant</w:t>
        </w:r>
      </w:ins>
      <w:del w:id="715" w:author="HASSINI Mohamed-amine" w:date="2019-03-11T19:54:00Z">
        <w:r w:rsidDel="00067A2B">
          <w:delText xml:space="preserve"> de</w:delText>
        </w:r>
        <w:r w:rsidR="00140ACD" w:rsidDel="00067A2B">
          <w:delText>s</w:delText>
        </w:r>
      </w:del>
      <w:r>
        <w:t xml:space="preserve"> </w:t>
      </w:r>
      <w:ins w:id="716"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7" w:author="HASSINI Mohamed-amine" w:date="2019-03-11T19:55:00Z">
        <w:r w:rsidR="00067A2B">
          <w:t xml:space="preserve">notamment en l’absence </w:t>
        </w:r>
      </w:ins>
      <w:del w:id="718" w:author="HASSINI Mohamed-amine" w:date="2019-03-11T19:55:00Z">
        <w:r w:rsidDel="00067A2B">
          <w:delText xml:space="preserve">surtout si l’on ne dispose pas </w:delText>
        </w:r>
      </w:del>
      <w:r>
        <w:t xml:space="preserve">de modèles physiques </w:t>
      </w:r>
      <w:ins w:id="719" w:author="HASSINI Mohamed-amine" w:date="2019-03-11T19:54:00Z">
        <w:r w:rsidR="00067A2B">
          <w:t>assez fins pour représenter l’écoulement du film lubrifiant dans les paliers</w:t>
        </w:r>
      </w:ins>
      <w:del w:id="720" w:author="HASSINI Mohamed-amine" w:date="2019-03-11T19:55:00Z">
        <w:r w:rsidDel="00067A2B">
          <w:delText>raffinés</w:delText>
        </w:r>
      </w:del>
      <w:r>
        <w:t>.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w:t>
      </w:r>
      <w:ins w:id="721" w:author="HASSINI Mohamed-amine" w:date="2019-03-11T19:56:00Z">
        <w:r w:rsidR="00067A2B">
          <w:t xml:space="preserve"> à l’aide de</w:t>
        </w:r>
      </w:ins>
      <w:r>
        <w:t xml:space="preserve"> </w:t>
      </w:r>
      <w:del w:id="722" w:author="HASSINI Mohamed-amine" w:date="2019-03-11T19:56:00Z">
        <w:r w:rsidDel="00067A2B">
          <w:delText>par</w:delText>
        </w:r>
      </w:del>
      <w:r>
        <w:t xml:space="preserve"> huit thermocouples </w:t>
      </w:r>
      <w:ins w:id="723" w:author="HASSINI Mohamed-amine" w:date="2019-03-11T19:56:00Z">
        <w:r w:rsidR="00067A2B">
          <w:t>disposés uniformément</w:t>
        </w:r>
        <w:r w:rsidR="00C425B2">
          <w:t xml:space="preserve"> le long de la circonférence du rotor au droit du palier</w:t>
        </w:r>
        <w:r w:rsidR="00067A2B">
          <w:t xml:space="preserve"> </w:t>
        </w:r>
      </w:ins>
      <w:del w:id="724" w:author="HASSINI Mohamed-amine" w:date="2019-03-11T19:56:00Z">
        <w:r w:rsidDel="00067A2B">
          <w:delText xml:space="preserve">équidistantes dans </w:delText>
        </w:r>
      </w:del>
      <w:del w:id="725" w:author="HASSINI Mohamed-amine" w:date="2019-03-11T19:57:00Z">
        <w:r w:rsidDel="00C425B2">
          <w:delText xml:space="preserve">la  direction circonférentielle </w:delText>
        </w:r>
      </w:del>
      <w:r>
        <w:t>et</w:t>
      </w:r>
      <w:r w:rsidRPr="00AF6740">
        <w:t xml:space="preserve"> </w:t>
      </w:r>
      <w:ins w:id="726"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7" w:author="HASSINI Mohamed-amine" w:date="2019-03-11T19:58:00Z">
        <w:r w:rsidR="00C425B2">
          <w:t xml:space="preserve"> testées</w:t>
        </w:r>
      </w:ins>
      <w:del w:id="728"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9"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w:t>
      </w:r>
      <w:ins w:id="730" w:author="HASSINI Mohamed-amine" w:date="2019-03-11T19:59:00Z">
        <w:r w:rsidR="00C425B2">
          <w:t xml:space="preserve">que le rotor pouvait retrouver </w:t>
        </w:r>
      </w:ins>
      <w:del w:id="731" w:author="HASSINI Mohamed-amine" w:date="2019-03-11T19:59:00Z">
        <w:r w:rsidDel="00C425B2">
          <w:delText>qu</w:delText>
        </w:r>
      </w:del>
      <w:ins w:id="732" w:author="HASSINI Mohamed-amine" w:date="2019-03-11T19:58:00Z">
        <w:r w:rsidR="00C425B2">
          <w:t>un comportement vibratoire stable</w:t>
        </w:r>
      </w:ins>
      <w:del w:id="733" w:author="HASSINI Mohamed-amine" w:date="2019-03-11T19:58:00Z">
        <w:r w:rsidDel="00C425B2">
          <w:delText>e</w:delText>
        </w:r>
      </w:del>
      <w:del w:id="734" w:author="HASSINI Mohamed-amine" w:date="2019-03-11T19:59:00Z">
        <w:r w:rsidDel="00C425B2">
          <w:delText xml:space="preserve"> la stabilité</w:delText>
        </w:r>
      </w:del>
      <w:r>
        <w:t xml:space="preserve"> </w:t>
      </w:r>
      <w:del w:id="735" w:author="HASSINI Mohamed-amine" w:date="2019-03-11T19:59:00Z">
        <w:r w:rsidDel="00C425B2">
          <w:delText xml:space="preserve">pouvait être réacquise </w:delText>
        </w:r>
      </w:del>
      <w:del w:id="736" w:author="HASSINI Mohamed-amine" w:date="2019-03-11T20:00:00Z">
        <w:r w:rsidDel="00C425B2">
          <w:delText xml:space="preserve">quand </w:delText>
        </w:r>
      </w:del>
      <w:ins w:id="737" w:author="HASSINI Mohamed-amine" w:date="2019-03-11T20:00:00Z">
        <w:r w:rsidR="00C425B2">
          <w:t>lorsqu</w:t>
        </w:r>
      </w:ins>
      <w:ins w:id="738" w:author="HASSINI Mohamed-amine" w:date="2019-03-11T20:01:00Z">
        <w:r w:rsidR="00C425B2">
          <w:t>’il opérait</w:t>
        </w:r>
      </w:ins>
      <w:ins w:id="739" w:author="HASSINI Mohamed-amine" w:date="2019-03-11T20:02:00Z">
        <w:r w:rsidR="00C425B2">
          <w:t xml:space="preserve"> avec une marge suffisante</w:t>
        </w:r>
      </w:ins>
      <w:ins w:id="740" w:author="HASSINI Mohamed-amine" w:date="2019-03-11T20:01:00Z">
        <w:r w:rsidR="00C425B2">
          <w:t xml:space="preserve"> au-delà de la vitesse critique</w:t>
        </w:r>
      </w:ins>
      <w:del w:id="741" w:author="HASSINI Mohamed-amine" w:date="2019-03-11T20:02:00Z">
        <w:r w:rsidDel="00C425B2">
          <w:delText xml:space="preserve">la vitesse </w:delText>
        </w:r>
        <w:r w:rsidR="00997B4D" w:rsidDel="00C425B2">
          <w:delText>d</w:delText>
        </w:r>
      </w:del>
      <w:del w:id="742" w:author="HASSINI Mohamed-amine" w:date="2019-03-11T19:59:00Z">
        <w:r w:rsidR="00997B4D" w:rsidDel="00C425B2">
          <w:delText>u</w:delText>
        </w:r>
      </w:del>
      <w:del w:id="743" w:author="HASSINI Mohamed-amine" w:date="2019-03-11T20:00:00Z">
        <w:r w:rsidDel="00C425B2">
          <w:delText xml:space="preserve"> fonctionnement </w:delText>
        </w:r>
      </w:del>
      <w:del w:id="744" w:author="HASSINI Mohamed-amine" w:date="2019-03-11T20:02:00Z">
        <w:r w:rsidDel="00C425B2">
          <w:delText>dépass</w:delText>
        </w:r>
      </w:del>
      <w:del w:id="745" w:author="HASSINI Mohamed-amine" w:date="2019-03-11T20:01:00Z">
        <w:r w:rsidDel="00C425B2">
          <w:delText>e</w:delText>
        </w:r>
      </w:del>
      <w:del w:id="746"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7" w:name="_Toc536800375"/>
      <w:r>
        <w:t>M</w:t>
      </w:r>
      <w:r w:rsidR="007F0B3C">
        <w:t>odeles theoriques</w:t>
      </w:r>
      <w:bookmarkEnd w:id="74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748" w:name="_Toc534294730"/>
      <w:bookmarkStart w:id="749" w:name="_Toc536800376"/>
      <w:r w:rsidRPr="00675419">
        <w:t xml:space="preserve">Méthodes inspirées </w:t>
      </w:r>
      <w:r>
        <w:t>de</w:t>
      </w:r>
      <w:r w:rsidRPr="00675419">
        <w:t xml:space="preserve"> la </w:t>
      </w:r>
      <w:r w:rsidRPr="004106D7">
        <w:t>théorie</w:t>
      </w:r>
      <w:r w:rsidRPr="00675419">
        <w:t xml:space="preserve"> du </w:t>
      </w:r>
      <w:r>
        <w:t>contrôle</w:t>
      </w:r>
      <w:bookmarkEnd w:id="748"/>
      <w:bookmarkEnd w:id="749"/>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w:t>
      </w:r>
      <w:r w:rsidRPr="00A22718">
        <w:lastRenderedPageBreak/>
        <w:t>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311997"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311997"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311997"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50" w:name="_Ref534633049"/>
      <w:bookmarkStart w:id="751" w:name="_Toc536112186"/>
      <w:bookmarkStart w:id="752"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51"/>
      <w:bookmarkEnd w:id="752"/>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w:t>
      </w:r>
      <w:proofErr w:type="spellStart"/>
      <w:r>
        <w:t>siques</w:t>
      </w:r>
      <w:proofErr w:type="spellEnd"/>
      <w:r>
        <w:t xml:space="preserve"> concernées.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753" w:name="_Toc534294731"/>
      <w:bookmarkStart w:id="754" w:name="_Toc536800377"/>
      <w:r>
        <w:t>Méthode basée sur un balourd critique prédéfini</w:t>
      </w:r>
      <w:bookmarkEnd w:id="753"/>
      <w:bookmarkEnd w:id="754"/>
    </w:p>
    <w:p w14:paraId="6BD40B65" w14:textId="7A10D41E" w:rsidR="007F0B3C" w:rsidRDefault="007F0B3C" w:rsidP="008830B0">
      <w:pPr>
        <w:spacing w:before="240" w:line="360" w:lineRule="auto"/>
        <w:ind w:firstLine="709"/>
      </w:pPr>
      <w:r w:rsidRPr="009E26F8">
        <w:t>En 2004,</w:t>
      </w:r>
      <w:r w:rsidRPr="00A22718">
        <w:t xml:space="preserve"> Kirk et </w:t>
      </w:r>
      <w:proofErr w:type="spellStart"/>
      <w:r w:rsidRPr="00A22718">
        <w:t>Balbahadur</w:t>
      </w:r>
      <w:proofErr w:type="spellEnd"/>
      <w:r w:rsidRPr="00A22718">
        <w:t xml:space="preserve">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311997"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w:t>
      </w:r>
      <w:r w:rsidR="007F0B3C">
        <w:lastRenderedPageBreak/>
        <w:t xml:space="preserve">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w:t>
      </w:r>
      <w:proofErr w:type="spellStart"/>
      <w:r w:rsidR="007F0B3C" w:rsidRPr="00A22718">
        <w:t>Balbahadur</w:t>
      </w:r>
      <w:proofErr w:type="spellEnd"/>
      <w:r w:rsidR="007F0B3C" w:rsidRPr="00A22718">
        <w:t xml:space="preserve">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xml:space="preserve">, le compresseur de gaz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 xml:space="preserve">line rencontré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755" w:name="_Toc534294732"/>
      <w:bookmarkStart w:id="756" w:name="_Toc536800378"/>
      <w:r w:rsidRPr="00E160FB">
        <w:t>Méthode</w:t>
      </w:r>
      <w:r>
        <w:t>s</w:t>
      </w:r>
      <w:r w:rsidRPr="00E160FB">
        <w:t xml:space="preserve"> </w:t>
      </w:r>
      <w:r w:rsidR="00BE480F">
        <w:t xml:space="preserve">basees sur le bilan </w:t>
      </w:r>
      <w:bookmarkEnd w:id="755"/>
      <w:r w:rsidR="00BE480F">
        <w:t>thermique</w:t>
      </w:r>
      <w:bookmarkEnd w:id="756"/>
    </w:p>
    <w:p w14:paraId="5BB10549" w14:textId="4470A0B9"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w:t>
      </w:r>
      <w:proofErr w:type="spellStart"/>
      <w:r>
        <w:t>Kellenberger</w:t>
      </w:r>
      <w:proofErr w:type="spellEnd"/>
      <w:r>
        <w:t xml:space="preserve">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 xml:space="preserve">brations spirales induites par l’effet </w:t>
      </w:r>
      <w:proofErr w:type="spellStart"/>
      <w:r>
        <w:t>Newkirk</w:t>
      </w:r>
      <w:proofErr w:type="spellEnd"/>
      <w:r>
        <w:t>.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757" w:name="_Toc534294733"/>
      <w:bookmarkStart w:id="758" w:name="_Toc536800379"/>
      <w:r>
        <w:rPr>
          <w:rFonts w:hint="eastAsia"/>
        </w:rPr>
        <w:t>M</w:t>
      </w:r>
      <w:r>
        <w:t>odeles non-linéaires en régime transitoire</w:t>
      </w:r>
      <w:bookmarkEnd w:id="757"/>
      <w:bookmarkEnd w:id="758"/>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w:t>
      </w:r>
      <w:r>
        <w:lastRenderedPageBreak/>
        <w:t xml:space="preserve">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759" w:name="_Ref534634267"/>
      <w:bookmarkStart w:id="760" w:name="_Toc536112187"/>
      <w:bookmarkStart w:id="761"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75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0"/>
      <w:bookmarkEnd w:id="761"/>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w:t>
      </w:r>
      <w:r>
        <w:lastRenderedPageBreak/>
        <w:t>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62" w:name="_Toc534294734"/>
      <w:bookmarkStart w:id="763" w:name="_Toc536800380"/>
      <w:r>
        <w:t xml:space="preserve">Stratégie de </w:t>
      </w:r>
      <w:r w:rsidR="000948D0">
        <w:t xml:space="preserve">la </w:t>
      </w:r>
      <w:r>
        <w:t>modélisation</w:t>
      </w:r>
      <w:bookmarkEnd w:id="762"/>
      <w:r w:rsidR="00C31B63">
        <w:t> :</w:t>
      </w:r>
      <w:r>
        <w:t xml:space="preserve"> synth</w:t>
      </w:r>
      <w:r w:rsidR="008E3C18">
        <w:t>è</w:t>
      </w:r>
      <w:r>
        <w:t>se</w:t>
      </w:r>
      <w:bookmarkEnd w:id="763"/>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lastRenderedPageBreak/>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64" w:name="_Ref534635418"/>
      <w:bookmarkStart w:id="765" w:name="_Toc536112188"/>
      <w:bookmarkStart w:id="766"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6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65"/>
      <w:bookmarkEnd w:id="766"/>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C20694">
        <w:rPr>
          <w:b/>
        </w:rPr>
        <w:t>Eq</w:t>
      </w:r>
      <w:proofErr w:type="spellEnd"/>
      <w:r w:rsidR="00C20694">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7" w:name="_Ref534635639"/>
            <w:r>
              <w:rPr>
                <w:rFonts w:ascii="Times New Roman" w:eastAsia="Times New Roman" w:hAnsi="Times New Roman"/>
                <w:b/>
                <w:iCs w:val="0"/>
                <w:color w:val="auto"/>
                <w:sz w:val="22"/>
                <w:szCs w:val="22"/>
                <w:lang w:eastAsia="fr-FR"/>
              </w:rPr>
              <w:t xml:space="preserve"> </w:t>
            </w:r>
            <w:bookmarkEnd w:id="767"/>
          </w:p>
        </w:tc>
      </w:tr>
    </w:tbl>
    <w:p w14:paraId="277A6337" w14:textId="181D300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w:t>
      </w:r>
      <w:r>
        <w:lastRenderedPageBreak/>
        <w:t xml:space="preserve">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w:t>
      </w:r>
      <w:proofErr w:type="spellStart"/>
      <w:r w:rsidR="007F0B3C">
        <w:t>rbite</w:t>
      </w:r>
      <w:proofErr w:type="spellEnd"/>
      <w:r w:rsidR="007F0B3C">
        <w:t xml:space="preserv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lastRenderedPageBreak/>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8" w:name="_Toc534294735"/>
      <w:bookmarkStart w:id="769" w:name="_Toc536800381"/>
      <w:r>
        <w:lastRenderedPageBreak/>
        <w:t>Conclusion</w:t>
      </w:r>
      <w:bookmarkEnd w:id="768"/>
      <w:bookmarkEnd w:id="769"/>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w:t>
      </w:r>
      <w:proofErr w:type="spellStart"/>
      <w:r>
        <w:t>Newkirk</w:t>
      </w:r>
      <w:proofErr w:type="spellEnd"/>
      <w:r>
        <w:t xml:space="preserve">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0" w:name="_Chapitre_2_:"/>
      <w:bookmarkStart w:id="771" w:name="_Ref536103204"/>
      <w:bookmarkStart w:id="772" w:name="_Ref536103212"/>
      <w:bookmarkStart w:id="773" w:name="_Ref536103216"/>
      <w:bookmarkStart w:id="774" w:name="_Toc536800382"/>
      <w:bookmarkEnd w:id="77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71"/>
      <w:bookmarkEnd w:id="772"/>
      <w:bookmarkEnd w:id="773"/>
      <w:bookmarkEnd w:id="774"/>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775" w:name="_Toc533165043"/>
      <w:bookmarkStart w:id="776" w:name="_Toc533165498"/>
      <w:bookmarkStart w:id="777" w:name="_Toc533165854"/>
      <w:bookmarkStart w:id="778" w:name="_Toc533165905"/>
      <w:bookmarkStart w:id="779" w:name="_Toc533166093"/>
      <w:bookmarkStart w:id="780" w:name="_Toc533166127"/>
      <w:bookmarkStart w:id="781" w:name="_Toc533167316"/>
      <w:bookmarkStart w:id="782" w:name="_Toc533168739"/>
      <w:bookmarkStart w:id="783" w:name="_Toc533168965"/>
      <w:bookmarkStart w:id="784" w:name="_Toc533169249"/>
      <w:bookmarkStart w:id="785" w:name="_Toc533169500"/>
      <w:bookmarkStart w:id="786" w:name="_Toc533170191"/>
      <w:bookmarkStart w:id="787" w:name="_Toc533170329"/>
      <w:bookmarkStart w:id="788" w:name="_Toc533171274"/>
      <w:bookmarkStart w:id="789" w:name="_Toc533172556"/>
      <w:bookmarkStart w:id="790" w:name="_Toc533172735"/>
      <w:bookmarkStart w:id="791" w:name="_Toc533173191"/>
      <w:bookmarkStart w:id="792" w:name="_Toc533173483"/>
      <w:bookmarkStart w:id="793" w:name="_Toc533173685"/>
      <w:bookmarkStart w:id="794" w:name="_Toc533173936"/>
      <w:bookmarkStart w:id="795" w:name="_Toc533173989"/>
      <w:bookmarkStart w:id="796" w:name="_Toc533174155"/>
      <w:bookmarkStart w:id="797" w:name="_Toc533768820"/>
      <w:bookmarkStart w:id="798" w:name="_Toc533769119"/>
      <w:bookmarkStart w:id="799" w:name="_Toc533769291"/>
      <w:bookmarkStart w:id="800" w:name="_Toc533769343"/>
      <w:bookmarkStart w:id="801" w:name="_Toc533769742"/>
      <w:bookmarkStart w:id="802" w:name="_Toc533771803"/>
      <w:bookmarkStart w:id="803" w:name="_Toc533772291"/>
      <w:bookmarkStart w:id="804" w:name="_Toc533774363"/>
      <w:bookmarkStart w:id="805" w:name="_Toc533775555"/>
      <w:bookmarkStart w:id="806" w:name="_Toc533776199"/>
      <w:bookmarkStart w:id="807" w:name="_Toc533776326"/>
      <w:bookmarkStart w:id="808" w:name="_Toc533777551"/>
      <w:bookmarkStart w:id="809" w:name="_Toc534279459"/>
      <w:bookmarkStart w:id="810" w:name="_Toc534279557"/>
      <w:bookmarkStart w:id="811" w:name="_Toc534279635"/>
      <w:bookmarkStart w:id="812" w:name="_Toc534290931"/>
      <w:bookmarkStart w:id="813" w:name="_Toc534293213"/>
      <w:bookmarkStart w:id="814" w:name="_Toc534293497"/>
      <w:bookmarkStart w:id="815" w:name="_Toc534293575"/>
      <w:bookmarkStart w:id="816" w:name="_Toc534387874"/>
      <w:bookmarkStart w:id="817" w:name="_Toc534410845"/>
      <w:bookmarkStart w:id="818" w:name="_Toc534620759"/>
      <w:bookmarkStart w:id="819" w:name="_Toc534621245"/>
      <w:bookmarkStart w:id="820" w:name="_Toc534621350"/>
      <w:bookmarkStart w:id="821" w:name="_Toc534621457"/>
      <w:bookmarkStart w:id="822" w:name="_Toc534625116"/>
      <w:bookmarkStart w:id="823" w:name="_Toc534631416"/>
      <w:bookmarkStart w:id="824" w:name="_Toc534631516"/>
      <w:bookmarkStart w:id="825" w:name="_Toc534631869"/>
      <w:bookmarkStart w:id="826" w:name="_Toc534632102"/>
      <w:bookmarkStart w:id="827" w:name="_Toc534632314"/>
      <w:bookmarkStart w:id="828" w:name="_Toc534632436"/>
      <w:bookmarkStart w:id="829" w:name="_Toc534632535"/>
      <w:bookmarkStart w:id="830" w:name="_Toc534633828"/>
      <w:bookmarkStart w:id="831" w:name="_Toc534634172"/>
      <w:bookmarkStart w:id="832" w:name="_Toc534634576"/>
      <w:bookmarkStart w:id="833" w:name="_Toc534634951"/>
      <w:bookmarkStart w:id="834" w:name="_Toc534635051"/>
      <w:bookmarkStart w:id="835" w:name="_Toc534635151"/>
      <w:bookmarkStart w:id="836" w:name="_Toc534635251"/>
      <w:bookmarkStart w:id="837" w:name="_Toc534635351"/>
      <w:bookmarkStart w:id="838" w:name="_Toc534635472"/>
      <w:bookmarkStart w:id="839" w:name="_Toc534635571"/>
      <w:bookmarkStart w:id="840" w:name="_Toc534636621"/>
      <w:bookmarkStart w:id="841" w:name="_Toc534638249"/>
      <w:bookmarkStart w:id="842" w:name="_Toc534638335"/>
      <w:bookmarkStart w:id="843" w:name="_Toc534638702"/>
      <w:bookmarkStart w:id="844" w:name="_Toc534640557"/>
      <w:bookmarkStart w:id="845" w:name="_Toc534650367"/>
      <w:bookmarkStart w:id="846" w:name="_Toc534707643"/>
      <w:bookmarkStart w:id="847" w:name="_Toc534719948"/>
      <w:bookmarkStart w:id="848" w:name="_Toc534720631"/>
      <w:bookmarkStart w:id="849" w:name="_Toc534721403"/>
      <w:bookmarkStart w:id="850" w:name="_Toc534723181"/>
      <w:bookmarkStart w:id="851" w:name="_Toc534724093"/>
      <w:bookmarkStart w:id="852" w:name="_Toc534724638"/>
      <w:bookmarkStart w:id="853" w:name="_Toc534724942"/>
      <w:bookmarkStart w:id="854" w:name="_Toc534725613"/>
      <w:bookmarkStart w:id="855" w:name="_Toc534729696"/>
      <w:bookmarkStart w:id="856" w:name="_Toc534792245"/>
      <w:bookmarkStart w:id="857" w:name="_Toc534792894"/>
      <w:bookmarkStart w:id="858" w:name="_Toc534793218"/>
      <w:bookmarkStart w:id="859" w:name="_Toc534793976"/>
      <w:bookmarkStart w:id="860" w:name="_Toc534794071"/>
      <w:bookmarkStart w:id="861" w:name="_Toc534794168"/>
      <w:bookmarkStart w:id="862" w:name="_Toc534796800"/>
      <w:bookmarkStart w:id="863" w:name="_Toc534878056"/>
      <w:bookmarkStart w:id="864" w:name="_Toc534878150"/>
      <w:bookmarkStart w:id="865" w:name="_Toc534880488"/>
      <w:bookmarkStart w:id="866" w:name="_Toc534895220"/>
      <w:bookmarkStart w:id="867" w:name="_Toc534895937"/>
      <w:bookmarkStart w:id="868" w:name="_Toc534896491"/>
      <w:bookmarkStart w:id="869" w:name="_Toc534896884"/>
      <w:bookmarkStart w:id="870" w:name="_Toc534983280"/>
      <w:bookmarkStart w:id="871" w:name="_Toc534984814"/>
      <w:bookmarkStart w:id="872" w:name="_Toc535242906"/>
      <w:bookmarkStart w:id="873" w:name="_Toc535243258"/>
      <w:bookmarkStart w:id="874" w:name="_Toc535245041"/>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18F09B98" w14:textId="77777777" w:rsidR="0008634E" w:rsidRPr="0008634E" w:rsidRDefault="0008634E" w:rsidP="006506B8">
      <w:pPr>
        <w:spacing w:line="360" w:lineRule="auto"/>
      </w:pPr>
      <w:bookmarkStart w:id="875" w:name="_Toc533768821"/>
      <w:bookmarkStart w:id="876" w:name="_Toc533769120"/>
      <w:bookmarkStart w:id="877" w:name="_Toc533769292"/>
      <w:bookmarkStart w:id="878" w:name="_Toc533769344"/>
      <w:bookmarkStart w:id="879" w:name="_Toc533769743"/>
      <w:bookmarkStart w:id="880" w:name="_Toc533771804"/>
      <w:bookmarkStart w:id="881" w:name="_Toc533772292"/>
      <w:bookmarkStart w:id="882" w:name="_Toc533774364"/>
      <w:bookmarkStart w:id="883" w:name="_Toc533775556"/>
      <w:bookmarkStart w:id="884" w:name="_Toc533776200"/>
      <w:bookmarkStart w:id="885" w:name="_Toc533776327"/>
      <w:bookmarkStart w:id="886" w:name="_Toc533777552"/>
      <w:bookmarkStart w:id="887" w:name="_Toc534279460"/>
      <w:bookmarkStart w:id="888" w:name="_Toc534279558"/>
      <w:bookmarkStart w:id="889" w:name="_Toc534279636"/>
      <w:bookmarkStart w:id="890" w:name="_Toc534290932"/>
      <w:bookmarkStart w:id="891" w:name="_Toc534293214"/>
      <w:bookmarkStart w:id="892" w:name="_Toc534293498"/>
      <w:bookmarkStart w:id="893" w:name="_Toc534293576"/>
      <w:bookmarkStart w:id="894" w:name="_Toc534387875"/>
      <w:bookmarkStart w:id="895" w:name="_Toc534410846"/>
      <w:bookmarkStart w:id="896" w:name="_Toc534620760"/>
      <w:bookmarkStart w:id="897" w:name="_Toc534621246"/>
      <w:bookmarkStart w:id="898" w:name="_Toc534621351"/>
      <w:bookmarkStart w:id="899" w:name="_Toc534621458"/>
      <w:bookmarkStart w:id="900" w:name="_Toc534625117"/>
      <w:bookmarkStart w:id="901" w:name="_Toc534631417"/>
      <w:bookmarkStart w:id="902" w:name="_Toc534631517"/>
      <w:bookmarkStart w:id="903" w:name="_Toc534631870"/>
      <w:bookmarkStart w:id="904" w:name="_Toc534632103"/>
      <w:bookmarkStart w:id="905" w:name="_Toc534632315"/>
      <w:bookmarkStart w:id="906" w:name="_Toc534632437"/>
      <w:bookmarkStart w:id="907" w:name="_Toc534632536"/>
      <w:bookmarkStart w:id="908" w:name="_Toc534633829"/>
      <w:bookmarkStart w:id="909" w:name="_Toc534634173"/>
      <w:bookmarkStart w:id="910" w:name="_Toc534634577"/>
      <w:bookmarkStart w:id="911" w:name="_Toc534634952"/>
      <w:bookmarkStart w:id="912" w:name="_Toc534635052"/>
      <w:bookmarkStart w:id="913" w:name="_Toc534635152"/>
      <w:bookmarkStart w:id="914" w:name="_Toc534635252"/>
      <w:bookmarkStart w:id="915" w:name="_Toc534635352"/>
      <w:bookmarkStart w:id="916" w:name="_Toc534635473"/>
      <w:bookmarkStart w:id="917" w:name="_Toc534635572"/>
      <w:bookmarkStart w:id="918" w:name="_Toc534636622"/>
      <w:bookmarkStart w:id="919" w:name="_Toc534638250"/>
      <w:bookmarkStart w:id="920" w:name="_Toc534638336"/>
      <w:bookmarkStart w:id="921" w:name="_Toc534638703"/>
      <w:bookmarkStart w:id="922" w:name="_Toc534640558"/>
      <w:bookmarkStart w:id="923" w:name="_Toc534650368"/>
      <w:bookmarkStart w:id="924" w:name="_Toc534707644"/>
      <w:bookmarkStart w:id="925" w:name="_Toc534719949"/>
      <w:bookmarkStart w:id="926" w:name="_Toc534720632"/>
      <w:bookmarkStart w:id="927" w:name="_Toc534721404"/>
      <w:bookmarkStart w:id="928" w:name="_Toc534723182"/>
      <w:bookmarkStart w:id="929" w:name="_Toc534724094"/>
      <w:bookmarkStart w:id="930" w:name="_Toc534724639"/>
      <w:bookmarkStart w:id="931" w:name="_Toc534724943"/>
      <w:bookmarkStart w:id="932" w:name="_Toc534725614"/>
      <w:bookmarkStart w:id="933" w:name="_Toc534729697"/>
      <w:bookmarkStart w:id="934" w:name="_Toc534792246"/>
      <w:bookmarkStart w:id="935" w:name="_Toc534792895"/>
      <w:bookmarkStart w:id="936" w:name="_Toc534793219"/>
      <w:bookmarkStart w:id="937" w:name="_Toc534793977"/>
      <w:bookmarkStart w:id="938" w:name="_Toc534794072"/>
      <w:bookmarkStart w:id="939" w:name="_Toc534794169"/>
      <w:bookmarkStart w:id="940" w:name="_Toc534796801"/>
      <w:bookmarkStart w:id="941" w:name="_Toc534878057"/>
      <w:bookmarkStart w:id="942" w:name="_Toc534878151"/>
      <w:bookmarkStart w:id="943" w:name="_Toc534880489"/>
      <w:bookmarkStart w:id="944" w:name="_Toc534895221"/>
      <w:bookmarkStart w:id="945" w:name="_Toc534895938"/>
      <w:bookmarkStart w:id="946" w:name="_Toc534896492"/>
      <w:bookmarkStart w:id="947" w:name="_Toc534896885"/>
      <w:bookmarkStart w:id="948" w:name="_Toc534983281"/>
      <w:bookmarkStart w:id="949" w:name="_Toc534984815"/>
      <w:bookmarkStart w:id="950" w:name="_Toc535242907"/>
      <w:bookmarkStart w:id="951" w:name="_Toc535243259"/>
      <w:bookmarkStart w:id="952" w:name="_Toc535245042"/>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p w14:paraId="7B4EB787" w14:textId="77777777" w:rsidR="00106910" w:rsidRDefault="00106910" w:rsidP="006506B8">
      <w:pPr>
        <w:spacing w:line="360" w:lineRule="auto"/>
      </w:pPr>
      <w:bookmarkStart w:id="953" w:name="_Toc534793220"/>
      <w:bookmarkStart w:id="954" w:name="_Toc534793978"/>
      <w:bookmarkStart w:id="955" w:name="_Toc534794073"/>
      <w:bookmarkStart w:id="956" w:name="_Toc534794170"/>
      <w:bookmarkStart w:id="957" w:name="_Toc534796802"/>
      <w:bookmarkStart w:id="958" w:name="_Toc534878058"/>
      <w:bookmarkStart w:id="959" w:name="_Toc534878152"/>
      <w:bookmarkStart w:id="960" w:name="_Toc534880490"/>
      <w:bookmarkStart w:id="961" w:name="_Toc534895222"/>
      <w:bookmarkStart w:id="962" w:name="_Toc534895939"/>
      <w:bookmarkStart w:id="963" w:name="_Toc534896493"/>
      <w:bookmarkStart w:id="964" w:name="_Toc534896886"/>
      <w:bookmarkStart w:id="965" w:name="_Toc534983282"/>
      <w:bookmarkStart w:id="966" w:name="_Toc534984816"/>
      <w:bookmarkStart w:id="967" w:name="_Toc535242908"/>
      <w:bookmarkStart w:id="968" w:name="_Toc535243260"/>
      <w:bookmarkStart w:id="969" w:name="_Toc535245043"/>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970" w:name="_Toc535248167"/>
      <w:bookmarkStart w:id="971" w:name="_Toc535248584"/>
      <w:bookmarkStart w:id="972" w:name="_Toc535250063"/>
      <w:bookmarkStart w:id="973" w:name="_Toc535251243"/>
      <w:bookmarkStart w:id="974" w:name="_Toc535251784"/>
      <w:bookmarkStart w:id="975" w:name="_Toc535252138"/>
      <w:bookmarkStart w:id="976" w:name="_Toc535346206"/>
      <w:bookmarkStart w:id="977" w:name="_Toc535418733"/>
      <w:bookmarkStart w:id="978" w:name="_Toc535505035"/>
      <w:bookmarkStart w:id="979" w:name="_Toc535509355"/>
      <w:bookmarkStart w:id="980" w:name="_Toc535510048"/>
      <w:bookmarkStart w:id="981" w:name="_Toc535512801"/>
      <w:bookmarkStart w:id="982" w:name="_Toc535512890"/>
      <w:bookmarkStart w:id="983" w:name="_Toc535527914"/>
      <w:bookmarkStart w:id="984" w:name="_Toc535536119"/>
      <w:bookmarkStart w:id="985" w:name="_Toc535575112"/>
      <w:bookmarkStart w:id="986" w:name="_Toc535587570"/>
      <w:bookmarkStart w:id="987" w:name="_Toc535587827"/>
      <w:bookmarkStart w:id="988" w:name="_Toc535588512"/>
      <w:bookmarkStart w:id="989" w:name="_Toc535589739"/>
      <w:bookmarkStart w:id="990" w:name="_Toc535590203"/>
      <w:bookmarkStart w:id="991" w:name="_Toc535594633"/>
      <w:bookmarkStart w:id="992" w:name="_Toc535832314"/>
      <w:bookmarkStart w:id="993" w:name="_Toc535834250"/>
      <w:bookmarkStart w:id="994" w:name="_Toc535846086"/>
      <w:bookmarkStart w:id="995" w:name="_Toc535846278"/>
      <w:bookmarkStart w:id="996" w:name="_Toc535853002"/>
      <w:bookmarkStart w:id="997" w:name="_Toc535853249"/>
      <w:bookmarkStart w:id="998" w:name="_Toc535854143"/>
      <w:bookmarkStart w:id="999" w:name="_Toc535854669"/>
      <w:bookmarkStart w:id="1000" w:name="_Toc535918632"/>
      <w:bookmarkStart w:id="1001" w:name="_Toc535932495"/>
      <w:bookmarkStart w:id="1002" w:name="_Toc535932587"/>
      <w:bookmarkStart w:id="1003" w:name="_Toc535933418"/>
      <w:bookmarkStart w:id="1004" w:name="_Toc535934310"/>
      <w:bookmarkStart w:id="1005" w:name="_Toc535935061"/>
      <w:bookmarkStart w:id="1006" w:name="_Toc535935837"/>
      <w:bookmarkStart w:id="1007" w:name="_Toc535938372"/>
      <w:bookmarkStart w:id="1008" w:name="_Toc535938721"/>
      <w:bookmarkStart w:id="1009" w:name="_Toc535942407"/>
      <w:bookmarkStart w:id="1010" w:name="_Toc535942644"/>
      <w:bookmarkStart w:id="1011" w:name="_Toc535942866"/>
      <w:bookmarkStart w:id="1012" w:name="_Toc535942962"/>
      <w:bookmarkStart w:id="1013" w:name="_Toc535943058"/>
      <w:bookmarkStart w:id="1014" w:name="_Toc535947807"/>
      <w:bookmarkStart w:id="1015" w:name="_Toc536006861"/>
      <w:bookmarkStart w:id="1016" w:name="_Toc536110492"/>
      <w:bookmarkStart w:id="1017" w:name="_Toc536110868"/>
      <w:bookmarkStart w:id="1018" w:name="_Toc536112087"/>
      <w:bookmarkStart w:id="1019" w:name="_Toc536112407"/>
      <w:bookmarkStart w:id="1020" w:name="_Toc536113292"/>
      <w:bookmarkStart w:id="1021" w:name="_Toc536113504"/>
      <w:bookmarkStart w:id="1022" w:name="_Toc536113716"/>
      <w:bookmarkStart w:id="1023" w:name="_Toc536115015"/>
      <w:bookmarkStart w:id="1024" w:name="_Toc536115285"/>
      <w:bookmarkStart w:id="1025" w:name="_Toc536117475"/>
      <w:bookmarkStart w:id="1026" w:name="_Toc536117690"/>
      <w:bookmarkStart w:id="1027" w:name="_Toc536118711"/>
      <w:bookmarkStart w:id="1028" w:name="_Toc536120003"/>
      <w:bookmarkStart w:id="1029" w:name="_Toc536120219"/>
      <w:bookmarkStart w:id="1030" w:name="_Toc536127281"/>
      <w:bookmarkStart w:id="1031" w:name="_Toc536127498"/>
      <w:bookmarkStart w:id="1032" w:name="_Toc536128282"/>
      <w:bookmarkStart w:id="1033" w:name="_Toc536129405"/>
      <w:bookmarkStart w:id="1034" w:name="_Toc536129623"/>
      <w:bookmarkStart w:id="1035" w:name="_Toc536129844"/>
      <w:bookmarkStart w:id="1036" w:name="_Toc536130067"/>
      <w:bookmarkStart w:id="1037" w:name="_Toc536130293"/>
      <w:bookmarkStart w:id="1038" w:name="_Toc536130529"/>
      <w:bookmarkStart w:id="1039" w:name="_Toc536131223"/>
      <w:bookmarkStart w:id="1040" w:name="_Toc536131484"/>
      <w:bookmarkStart w:id="1041" w:name="_Toc536199897"/>
      <w:bookmarkStart w:id="1042" w:name="_Toc536200144"/>
      <w:bookmarkStart w:id="1043" w:name="_Toc536200639"/>
      <w:bookmarkStart w:id="1044" w:name="_Toc536200887"/>
      <w:bookmarkStart w:id="1045" w:name="_Toc536201134"/>
      <w:bookmarkStart w:id="1046" w:name="_Toc536201381"/>
      <w:bookmarkStart w:id="1047" w:name="_Toc536202296"/>
      <w:bookmarkStart w:id="1048" w:name="_Toc536203667"/>
      <w:bookmarkStart w:id="1049" w:name="_Toc536203913"/>
      <w:bookmarkStart w:id="1050" w:name="_Toc536204159"/>
      <w:bookmarkStart w:id="1051" w:name="_Toc536539307"/>
      <w:bookmarkStart w:id="1052" w:name="_Toc536539560"/>
      <w:bookmarkStart w:id="1053" w:name="_Toc536543336"/>
      <w:bookmarkStart w:id="1054" w:name="_Toc536543590"/>
      <w:bookmarkStart w:id="1055" w:name="_Toc536544481"/>
      <w:bookmarkStart w:id="1056" w:name="_Toc536545421"/>
      <w:bookmarkStart w:id="1057" w:name="_Toc536546572"/>
      <w:bookmarkStart w:id="1058" w:name="_Toc536626868"/>
      <w:bookmarkStart w:id="1059" w:name="_Toc536725947"/>
      <w:bookmarkStart w:id="1060" w:name="_Toc536741043"/>
      <w:bookmarkStart w:id="1061" w:name="_Toc536741300"/>
      <w:bookmarkStart w:id="1062" w:name="_Toc536741556"/>
      <w:bookmarkStart w:id="1063" w:name="_Toc536784615"/>
      <w:bookmarkStart w:id="1064" w:name="_Toc536797510"/>
      <w:bookmarkStart w:id="1065" w:name="_Toc536797773"/>
      <w:bookmarkStart w:id="1066" w:name="_Toc536798170"/>
      <w:bookmarkStart w:id="1067" w:name="_Toc536798425"/>
      <w:bookmarkStart w:id="1068" w:name="_Toc536798680"/>
      <w:bookmarkStart w:id="1069" w:name="_Toc536800383"/>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1988AFD7" w14:textId="30B3078D" w:rsidR="00166F02" w:rsidRDefault="00166F02" w:rsidP="003A178B">
      <w:pPr>
        <w:pStyle w:val="Titre2"/>
        <w:ind w:left="709"/>
      </w:pPr>
      <w:bookmarkStart w:id="1070" w:name="_Toc536800384"/>
      <w:r>
        <w:t>Introduction</w:t>
      </w:r>
      <w:bookmarkEnd w:id="1070"/>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071" w:name="_Ref525808327"/>
      <w:bookmarkStart w:id="1072" w:name="_Toc536112189"/>
      <w:bookmarkStart w:id="1073"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1"/>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072"/>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073"/>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w:t>
      </w:r>
      <w:proofErr w:type="spellStart"/>
      <w:r w:rsidR="0093422C" w:rsidRPr="006213C9">
        <w:t>Lobatto</w:t>
      </w:r>
      <w:proofErr w:type="spellEnd"/>
      <w:r w:rsidR="0093422C" w:rsidRPr="006213C9">
        <w:t xml:space="preserve">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w:t>
      </w:r>
      <w:proofErr w:type="spellStart"/>
      <w:r w:rsidRPr="006213C9">
        <w:t>Lobatto</w:t>
      </w:r>
      <w:proofErr w:type="spellEnd"/>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074" w:name="_Toc536800385"/>
      <w:r>
        <w:t>Epaisseur du film mince en présence d’un désalignement</w:t>
      </w:r>
      <w:bookmarkEnd w:id="1074"/>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075" w:name="_Ref526328409"/>
      <w:bookmarkStart w:id="1076" w:name="_Toc536112190"/>
      <w:bookmarkStart w:id="1077"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5"/>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076"/>
      <w:bookmarkEnd w:id="1077"/>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78"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79" w:name="_Ref533168788"/>
            <w:r w:rsidRPr="005600FC">
              <w:rPr>
                <w:rFonts w:ascii="Times New Roman" w:eastAsia="Times New Roman" w:hAnsi="Times New Roman"/>
                <w:b/>
                <w:iCs w:val="0"/>
                <w:color w:val="auto"/>
                <w:sz w:val="22"/>
                <w:szCs w:val="22"/>
                <w:lang w:eastAsia="fr-FR"/>
              </w:rPr>
              <w:t xml:space="preserve"> </w:t>
            </w:r>
            <w:bookmarkEnd w:id="1078"/>
            <w:bookmarkEnd w:id="1079"/>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080" w:name="_Ref526342507"/>
      <w:bookmarkStart w:id="1081" w:name="_Toc536112191"/>
      <w:bookmarkStart w:id="1082"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08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081"/>
      <w:bookmarkEnd w:id="1082"/>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311997"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3" w:name="_Ref535400220"/>
            <w:r w:rsidRPr="005600FC">
              <w:rPr>
                <w:rFonts w:ascii="Times New Roman" w:eastAsia="Times New Roman" w:hAnsi="Times New Roman"/>
                <w:b/>
                <w:iCs w:val="0"/>
                <w:color w:val="auto"/>
                <w:sz w:val="22"/>
                <w:szCs w:val="22"/>
                <w:lang w:eastAsia="fr-FR"/>
              </w:rPr>
              <w:t xml:space="preserve"> </w:t>
            </w:r>
            <w:bookmarkEnd w:id="1083"/>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084" w:name="_Toc536800386"/>
      <w:r>
        <w:t>Equations de la lubrification thermohydrodynamique</w:t>
      </w:r>
      <w:bookmarkEnd w:id="1084"/>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085" w:name="_Toc536800387"/>
      <w:r>
        <w:t xml:space="preserve">Equation de Reynolds </w:t>
      </w:r>
      <w:r w:rsidRPr="0078195A">
        <w:t>généralisée</w:t>
      </w:r>
      <w:bookmarkEnd w:id="1085"/>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086" w:name="_Ref525808346"/>
      <w:bookmarkStart w:id="1087" w:name="_Toc536112192"/>
      <w:bookmarkStart w:id="1088"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86"/>
      <w:r w:rsidRPr="0065305A">
        <w:rPr>
          <w:i w:val="0"/>
          <w:sz w:val="22"/>
        </w:rPr>
        <w:t xml:space="preserve"> : domaine d’étude </w:t>
      </w:r>
      <w:r>
        <w:rPr>
          <w:i w:val="0"/>
          <w:sz w:val="22"/>
        </w:rPr>
        <w:t>entre deux parois</w:t>
      </w:r>
      <w:bookmarkEnd w:id="1087"/>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088"/>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311997"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9" w:name="_Ref525751376"/>
            <w:r w:rsidRPr="005600FC">
              <w:rPr>
                <w:rFonts w:ascii="Times New Roman" w:eastAsia="Times New Roman" w:hAnsi="Times New Roman"/>
                <w:b/>
                <w:iCs w:val="0"/>
                <w:color w:val="auto"/>
                <w:sz w:val="22"/>
                <w:szCs w:val="22"/>
                <w:lang w:eastAsia="fr-FR"/>
              </w:rPr>
              <w:t xml:space="preserve"> </w:t>
            </w:r>
            <w:bookmarkEnd w:id="1089"/>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311997"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0" w:name="_Ref525824932"/>
            <w:r w:rsidRPr="005600FC">
              <w:rPr>
                <w:rFonts w:ascii="Times New Roman" w:eastAsia="Times New Roman" w:hAnsi="Times New Roman"/>
                <w:b/>
                <w:iCs w:val="0"/>
                <w:color w:val="auto"/>
                <w:sz w:val="22"/>
                <w:szCs w:val="22"/>
                <w:lang w:eastAsia="fr-FR"/>
              </w:rPr>
              <w:t xml:space="preserve"> </w:t>
            </w:r>
            <w:bookmarkEnd w:id="1090"/>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311997"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1" w:name="_Ref525772474"/>
            <w:r w:rsidRPr="005600FC">
              <w:rPr>
                <w:rFonts w:ascii="Times New Roman" w:eastAsia="Times New Roman" w:hAnsi="Times New Roman"/>
                <w:b/>
                <w:iCs w:val="0"/>
                <w:color w:val="auto"/>
                <w:sz w:val="22"/>
                <w:szCs w:val="22"/>
                <w:lang w:eastAsia="fr-FR"/>
              </w:rPr>
              <w:t xml:space="preserve"> </w:t>
            </w:r>
            <w:bookmarkEnd w:id="1091"/>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311997"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2" w:name="_Ref525808447"/>
            <w:r w:rsidRPr="005600FC">
              <w:rPr>
                <w:rFonts w:ascii="Times New Roman" w:eastAsia="Times New Roman" w:hAnsi="Times New Roman"/>
                <w:b/>
                <w:iCs w:val="0"/>
                <w:color w:val="auto"/>
                <w:sz w:val="22"/>
                <w:szCs w:val="22"/>
                <w:lang w:eastAsia="fr-FR"/>
              </w:rPr>
              <w:t xml:space="preserve"> </w:t>
            </w:r>
            <w:bookmarkEnd w:id="1092"/>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311997"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311997"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31199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311997"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3" w:name="_Ref528678284"/>
            <w:r w:rsidRPr="005600FC">
              <w:rPr>
                <w:rFonts w:ascii="Times New Roman" w:eastAsia="Times New Roman" w:hAnsi="Times New Roman"/>
                <w:b/>
                <w:iCs w:val="0"/>
                <w:color w:val="auto"/>
                <w:sz w:val="22"/>
                <w:szCs w:val="22"/>
                <w:lang w:eastAsia="fr-FR"/>
              </w:rPr>
              <w:t xml:space="preserve"> </w:t>
            </w:r>
            <w:bookmarkEnd w:id="1093"/>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311997"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094" w:name="_Ref534719748"/>
            <w:r w:rsidRPr="005600FC">
              <w:rPr>
                <w:rFonts w:ascii="Times New Roman" w:eastAsia="Times New Roman" w:hAnsi="Times New Roman"/>
                <w:b/>
                <w:iCs w:val="0"/>
                <w:color w:val="auto"/>
                <w:sz w:val="22"/>
                <w:szCs w:val="22"/>
                <w:lang w:eastAsia="fr-FR"/>
              </w:rPr>
              <w:t xml:space="preserve"> </w:t>
            </w:r>
            <w:bookmarkEnd w:id="1094"/>
          </w:p>
        </w:tc>
      </w:tr>
    </w:tbl>
    <w:p w14:paraId="6992E778" w14:textId="77777777" w:rsidR="0030124D" w:rsidRDefault="0030124D" w:rsidP="005360D9"/>
    <w:p w14:paraId="2F9E974D" w14:textId="51C842D0" w:rsidR="0093422C" w:rsidRDefault="0093422C" w:rsidP="00B74996">
      <w:pPr>
        <w:pStyle w:val="Titre3"/>
        <w:ind w:left="709"/>
      </w:pPr>
      <w:bookmarkStart w:id="1095" w:name="_Toc536800388"/>
      <w:r>
        <w:t>Modèles de rupture et reformation du film (cavitation)</w:t>
      </w:r>
      <w:bookmarkEnd w:id="1095"/>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096" w:name="_Ref534652550"/>
      <w:bookmarkStart w:id="1097" w:name="_Toc536112193"/>
      <w:bookmarkStart w:id="1098"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096"/>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097"/>
      <w:bookmarkEnd w:id="1098"/>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w:t>
      </w:r>
      <w:proofErr w:type="spellStart"/>
      <w:r w:rsidR="0093422C" w:rsidRPr="008317A9">
        <w:rPr>
          <w:szCs w:val="23"/>
        </w:rPr>
        <w:t>Elrod</w:t>
      </w:r>
      <w:proofErr w:type="spellEnd"/>
      <w:r w:rsidR="0093422C" w:rsidRPr="008317A9">
        <w:rPr>
          <w:szCs w:val="23"/>
        </w:rPr>
        <w:t xml:space="preserve">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xml:space="preserve">. Il suppose que dans la zone </w:t>
      </w:r>
      <w:proofErr w:type="spellStart"/>
      <w:r w:rsidR="0093422C" w:rsidRPr="008317A9">
        <w:rPr>
          <w:szCs w:val="23"/>
        </w:rPr>
        <w:t>cavitante</w:t>
      </w:r>
      <w:proofErr w:type="spellEnd"/>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311997"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9" w:name="_Ref525835347"/>
            <w:r w:rsidRPr="005600FC">
              <w:rPr>
                <w:rFonts w:ascii="Times New Roman" w:eastAsia="Times New Roman" w:hAnsi="Times New Roman"/>
                <w:b/>
                <w:iCs w:val="0"/>
                <w:color w:val="auto"/>
                <w:sz w:val="22"/>
                <w:szCs w:val="22"/>
                <w:lang w:eastAsia="fr-FR"/>
              </w:rPr>
              <w:t xml:space="preserve"> </w:t>
            </w:r>
            <w:bookmarkEnd w:id="1099"/>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311997"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0" w:name="_Ref525840140"/>
            <w:r w:rsidRPr="005600FC">
              <w:rPr>
                <w:rFonts w:ascii="Times New Roman" w:eastAsia="Times New Roman" w:hAnsi="Times New Roman"/>
                <w:b/>
                <w:iCs w:val="0"/>
                <w:color w:val="auto"/>
                <w:sz w:val="22"/>
                <w:szCs w:val="22"/>
                <w:lang w:eastAsia="fr-FR"/>
              </w:rPr>
              <w:t xml:space="preserve"> </w:t>
            </w:r>
            <w:bookmarkEnd w:id="1100"/>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311997"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1" w:name="_Ref525842533"/>
            <w:r w:rsidRPr="005600FC">
              <w:rPr>
                <w:rFonts w:ascii="Times New Roman" w:eastAsia="Times New Roman" w:hAnsi="Times New Roman"/>
                <w:b/>
                <w:iCs w:val="0"/>
                <w:color w:val="auto"/>
                <w:sz w:val="22"/>
                <w:szCs w:val="22"/>
                <w:lang w:eastAsia="fr-FR"/>
              </w:rPr>
              <w:t xml:space="preserve"> </w:t>
            </w:r>
            <w:bookmarkEnd w:id="1101"/>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2" w:name="_Ref526267109"/>
            <w:r w:rsidRPr="005600FC">
              <w:rPr>
                <w:rFonts w:ascii="Times New Roman" w:eastAsia="Times New Roman" w:hAnsi="Times New Roman"/>
                <w:b/>
                <w:iCs w:val="0"/>
                <w:color w:val="auto"/>
                <w:sz w:val="22"/>
                <w:szCs w:val="22"/>
                <w:lang w:eastAsia="fr-FR"/>
              </w:rPr>
              <w:t xml:space="preserve"> </w:t>
            </w:r>
            <w:bookmarkEnd w:id="1102"/>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3" w:name="_Ref526267143"/>
            <w:r w:rsidRPr="005600FC">
              <w:rPr>
                <w:rFonts w:ascii="Times New Roman" w:eastAsia="Times New Roman" w:hAnsi="Times New Roman"/>
                <w:b/>
                <w:iCs w:val="0"/>
                <w:color w:val="auto"/>
                <w:sz w:val="22"/>
                <w:szCs w:val="22"/>
                <w:lang w:eastAsia="fr-FR"/>
              </w:rPr>
              <w:t xml:space="preserve"> </w:t>
            </w:r>
            <w:bookmarkEnd w:id="1103"/>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104" w:name="_Toc536800389"/>
      <w:r>
        <w:t>Equation de l’énergie</w:t>
      </w:r>
      <w:bookmarkEnd w:id="1104"/>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5" w:name="_Ref525825321"/>
            <w:r w:rsidRPr="005600FC">
              <w:rPr>
                <w:rFonts w:ascii="Times New Roman" w:eastAsia="Times New Roman" w:hAnsi="Times New Roman"/>
                <w:b/>
                <w:iCs w:val="0"/>
                <w:color w:val="auto"/>
                <w:sz w:val="22"/>
                <w:szCs w:val="22"/>
                <w:lang w:eastAsia="fr-FR"/>
              </w:rPr>
              <w:t xml:space="preserve"> </w:t>
            </w:r>
            <w:bookmarkEnd w:id="1105"/>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311997"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w:t>
      </w:r>
      <w:proofErr w:type="spellStart"/>
      <w:r>
        <w:t>cavitante</w:t>
      </w:r>
      <w:proofErr w:type="spellEnd"/>
      <w:r>
        <w:t xml:space="preserv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proofErr w:type="spellStart"/>
      <w:r w:rsidR="008A5A36">
        <w:t>cavitante</w:t>
      </w:r>
      <w:proofErr w:type="spellEnd"/>
      <w:r w:rsidR="008A5A36">
        <w:t xml:space="preserv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106" w:name="_Ref536009631"/>
      <w:bookmarkStart w:id="1107" w:name="_Ref536009632"/>
      <w:bookmarkStart w:id="1108" w:name="_Toc536800390"/>
      <w:bookmarkStart w:id="1109" w:name="_Ref528670063"/>
      <w:r>
        <w:t>A</w:t>
      </w:r>
      <w:r w:rsidR="001275DD">
        <w:t>pproximation de la temperature par des polynomes de legendre</w:t>
      </w:r>
      <w:bookmarkEnd w:id="1106"/>
      <w:bookmarkEnd w:id="1107"/>
      <w:bookmarkEnd w:id="1108"/>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proofErr w:type="spellStart"/>
      <w:r w:rsidR="00AE5F7D" w:rsidRPr="00275C6D">
        <w:t>Elrod</w:t>
      </w:r>
      <w:proofErr w:type="spellEnd"/>
      <w:r w:rsidR="00AE5F7D" w:rsidRPr="00275C6D">
        <w:t xml:space="preserve">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w:t>
      </w:r>
      <w:proofErr w:type="spellStart"/>
      <w:r w:rsidR="00AE5F7D" w:rsidRPr="0037449E">
        <w:t>Elrod</w:t>
      </w:r>
      <w:proofErr w:type="spellEnd"/>
      <w:r w:rsidR="00AE5F7D" w:rsidRPr="0037449E">
        <w:t xml:space="preserve">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w:t>
      </w:r>
      <w:proofErr w:type="spellStart"/>
      <w:r>
        <w:t>Moraru</w:t>
      </w:r>
      <w:proofErr w:type="spellEnd"/>
      <w:r>
        <w:t xml:space="preserve">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w:t>
      </w:r>
      <w:proofErr w:type="spellStart"/>
      <w:r w:rsidRPr="0082282C">
        <w:t>Elrod</w:t>
      </w:r>
      <w:proofErr w:type="spellEnd"/>
      <w:r w:rsidRPr="0082282C">
        <w:t xml:space="preserve">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w:t>
      </w:r>
      <w:proofErr w:type="spellStart"/>
      <w:r w:rsidRPr="00C25B3C">
        <w:t>Moraru</w:t>
      </w:r>
      <w:proofErr w:type="spellEnd"/>
      <w:r w:rsidRPr="00C25B3C">
        <w:t xml:space="preserve"> pour calculer les distributions de température et de pression dans un palier </w:t>
      </w:r>
      <w:r>
        <w:t xml:space="preserve">à </w:t>
      </w:r>
      <w:r w:rsidRPr="00C25B3C">
        <w:t>feuille</w:t>
      </w:r>
      <w:r>
        <w:t>s</w:t>
      </w:r>
      <w:r w:rsidRPr="00C25B3C">
        <w:t xml:space="preserve">. Contrairement à </w:t>
      </w:r>
      <w:proofErr w:type="spellStart"/>
      <w:r w:rsidRPr="00C25B3C">
        <w:t>Moraru</w:t>
      </w:r>
      <w:proofErr w:type="spellEnd"/>
      <w:r w:rsidRPr="00C25B3C">
        <w:t xml:space="preserve">,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311997"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311997"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311997"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0" w:name="_Ref534709750"/>
            <w:r w:rsidRPr="00134F70">
              <w:rPr>
                <w:rFonts w:ascii="Times New Roman" w:eastAsia="Times New Roman" w:hAnsi="Times New Roman"/>
                <w:b/>
                <w:iCs w:val="0"/>
                <w:color w:val="auto"/>
                <w:sz w:val="22"/>
                <w:szCs w:val="22"/>
                <w:lang w:eastAsia="fr-FR"/>
              </w:rPr>
              <w:t xml:space="preserve"> </w:t>
            </w:r>
            <w:bookmarkEnd w:id="1110"/>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311997"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11" w:name="_Ref526242254"/>
            <w:r w:rsidRPr="00134F70">
              <w:rPr>
                <w:rFonts w:ascii="Times New Roman" w:eastAsia="Times New Roman" w:hAnsi="Times New Roman"/>
                <w:b/>
                <w:iCs w:val="0"/>
                <w:color w:val="auto"/>
                <w:sz w:val="22"/>
                <w:szCs w:val="22"/>
                <w:lang w:eastAsia="fr-FR"/>
              </w:rPr>
              <w:t xml:space="preserve"> </w:t>
            </w:r>
            <w:bookmarkEnd w:id="1111"/>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31199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311997"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31199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311997"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2" w:name="_Ref534712804"/>
            <w:r w:rsidRPr="001C390D">
              <w:rPr>
                <w:rFonts w:ascii="Calibri" w:eastAsia="Times New Roman" w:hAnsi="Calibri" w:cs="Times New Roman"/>
                <w:i w:val="0"/>
                <w:iCs w:val="0"/>
                <w:color w:val="auto"/>
                <w:sz w:val="22"/>
                <w:szCs w:val="20"/>
                <w:lang w:eastAsia="fr-FR"/>
              </w:rPr>
              <w:t xml:space="preserve"> </w:t>
            </w:r>
            <w:bookmarkEnd w:id="1112"/>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311997"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3" w:name="_Ref534722716"/>
            <w:r w:rsidRPr="001C390D">
              <w:rPr>
                <w:rFonts w:ascii="Calibri" w:eastAsia="Times New Roman" w:hAnsi="Calibri" w:cs="Times New Roman"/>
                <w:i w:val="0"/>
                <w:iCs w:val="0"/>
                <w:color w:val="auto"/>
                <w:sz w:val="22"/>
                <w:szCs w:val="20"/>
                <w:lang w:eastAsia="fr-FR"/>
              </w:rPr>
              <w:t xml:space="preserve"> </w:t>
            </w:r>
            <w:bookmarkEnd w:id="1113"/>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311997"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4" w:name="_Ref534721791"/>
            <w:r w:rsidRPr="001C390D">
              <w:rPr>
                <w:rFonts w:ascii="Calibri" w:eastAsia="Times New Roman" w:hAnsi="Calibri" w:cs="Times New Roman"/>
                <w:i w:val="0"/>
                <w:iCs w:val="0"/>
                <w:color w:val="auto"/>
                <w:sz w:val="22"/>
                <w:szCs w:val="20"/>
                <w:lang w:eastAsia="fr-FR"/>
              </w:rPr>
              <w:t xml:space="preserve"> </w:t>
            </w:r>
            <w:bookmarkEnd w:id="1114"/>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311997"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311997"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311997"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311997"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5" w:name="_Ref528678596"/>
            <w:r w:rsidRPr="001C390D">
              <w:rPr>
                <w:rFonts w:ascii="Calibri" w:eastAsia="Times New Roman" w:hAnsi="Calibri" w:cs="Times New Roman"/>
                <w:i w:val="0"/>
                <w:iCs w:val="0"/>
                <w:color w:val="auto"/>
                <w:sz w:val="22"/>
                <w:szCs w:val="20"/>
                <w:lang w:eastAsia="fr-FR"/>
              </w:rPr>
              <w:t xml:space="preserve"> </w:t>
            </w:r>
            <w:bookmarkEnd w:id="1115"/>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116" w:name="_Toc536800391"/>
      <w:r>
        <w:t>Résolution des équations couplées</w:t>
      </w:r>
      <w:bookmarkEnd w:id="1109"/>
      <w:bookmarkEnd w:id="1116"/>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117" w:name="_Ref528671596"/>
      <w:r>
        <w:t>Discrétisation de l’équation de Reynolds avec cavitation</w:t>
      </w:r>
      <w:bookmarkEnd w:id="1117"/>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118" w:name="_Ref525899785"/>
      <w:bookmarkStart w:id="1119" w:name="_Toc536112194"/>
      <w:bookmarkStart w:id="1120"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118"/>
      <w:r>
        <w:rPr>
          <w:i w:val="0"/>
          <w:noProof/>
          <w:sz w:val="22"/>
        </w:rPr>
        <w:t> : le maillge 2D utilisé pour l’équation de Reynolds</w:t>
      </w:r>
      <w:bookmarkEnd w:id="1119"/>
      <w:bookmarkEnd w:id="1120"/>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311997"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311997"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311997"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311997"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311997"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1" w:name="_Ref535854114"/>
            <w:r w:rsidRPr="00134F70">
              <w:rPr>
                <w:rFonts w:ascii="Times New Roman" w:eastAsia="Times New Roman" w:hAnsi="Times New Roman"/>
                <w:b/>
                <w:iCs w:val="0"/>
                <w:color w:val="auto"/>
                <w:sz w:val="22"/>
                <w:szCs w:val="22"/>
                <w:lang w:eastAsia="fr-FR"/>
              </w:rPr>
              <w:t xml:space="preserve"> </w:t>
            </w:r>
            <w:bookmarkEnd w:id="1121"/>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31199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311997"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2" w:name="_Ref525844214"/>
            <w:r w:rsidRPr="00134F70">
              <w:rPr>
                <w:rFonts w:ascii="Times New Roman" w:eastAsia="Times New Roman" w:hAnsi="Times New Roman"/>
                <w:b/>
                <w:iCs w:val="0"/>
                <w:color w:val="auto"/>
                <w:sz w:val="22"/>
                <w:szCs w:val="22"/>
                <w:lang w:eastAsia="fr-FR"/>
              </w:rPr>
              <w:t xml:space="preserve"> </w:t>
            </w:r>
            <w:bookmarkEnd w:id="1122"/>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311997"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311997"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311997"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3" w:name="_Ref535400579"/>
            <w:r w:rsidRPr="00134F70">
              <w:rPr>
                <w:rFonts w:ascii="Times New Roman" w:eastAsia="Times New Roman" w:hAnsi="Times New Roman"/>
                <w:b/>
                <w:iCs w:val="0"/>
                <w:color w:val="auto"/>
                <w:sz w:val="22"/>
                <w:szCs w:val="22"/>
                <w:lang w:eastAsia="fr-FR"/>
              </w:rPr>
              <w:t xml:space="preserve"> </w:t>
            </w:r>
            <w:bookmarkEnd w:id="1123"/>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311997"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4" w:name="_Ref535400601"/>
            <w:r w:rsidRPr="00134F70">
              <w:rPr>
                <w:rFonts w:ascii="Times New Roman" w:eastAsia="Times New Roman" w:hAnsi="Times New Roman"/>
                <w:b/>
                <w:iCs w:val="0"/>
                <w:color w:val="auto"/>
                <w:sz w:val="22"/>
                <w:szCs w:val="22"/>
                <w:lang w:eastAsia="fr-FR"/>
              </w:rPr>
              <w:t xml:space="preserve"> </w:t>
            </w:r>
            <w:bookmarkEnd w:id="1124"/>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5" w:name="_Ref525898126"/>
            <w:r w:rsidRPr="00134F70">
              <w:rPr>
                <w:rFonts w:ascii="Times New Roman" w:eastAsia="Times New Roman" w:hAnsi="Times New Roman"/>
                <w:b/>
                <w:iCs w:val="0"/>
                <w:color w:val="auto"/>
                <w:sz w:val="22"/>
                <w:szCs w:val="22"/>
                <w:lang w:eastAsia="fr-FR"/>
              </w:rPr>
              <w:t xml:space="preserve"> </w:t>
            </w:r>
            <w:bookmarkEnd w:id="1125"/>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311997"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126" w:name="_Ref534738787"/>
      <w:r>
        <w:t>Discrétisation de l’équation de l’énergie</w:t>
      </w:r>
      <w:bookmarkEnd w:id="1126"/>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w:t>
      </w:r>
      <w:proofErr w:type="spellStart"/>
      <w:r w:rsidR="00580039">
        <w:t>Lobatto</w:t>
      </w:r>
      <w:proofErr w:type="spellEnd"/>
      <w:r w:rsidR="00580039">
        <w:t>.</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127" w:name="_Ref535416936"/>
      <w:bookmarkStart w:id="1128" w:name="_Toc536112195"/>
      <w:bookmarkStart w:id="1129"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127"/>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128"/>
      <w:bookmarkEnd w:id="1129"/>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0" w:name="_Ref526268159"/>
            <w:r w:rsidRPr="00134F70">
              <w:rPr>
                <w:rFonts w:ascii="Times New Roman" w:eastAsia="Times New Roman" w:hAnsi="Times New Roman"/>
                <w:b/>
                <w:iCs w:val="0"/>
                <w:color w:val="auto"/>
                <w:sz w:val="22"/>
                <w:szCs w:val="22"/>
                <w:lang w:eastAsia="fr-FR"/>
              </w:rPr>
              <w:t xml:space="preserve"> </w:t>
            </w:r>
            <w:bookmarkEnd w:id="113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311997"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311997"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311997"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311997"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311997"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311997"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311997"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 xml:space="preserve">la méthode de collocation aux points de </w:t>
      </w:r>
      <w:proofErr w:type="spellStart"/>
      <w:r w:rsidR="00DB5661">
        <w:t>Lobatto</w:t>
      </w:r>
      <w:proofErr w:type="spellEnd"/>
      <w:r w:rsidR="00DB5661">
        <w:t xml:space="preserve">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131" w:name="_Ref534729764"/>
      <w:bookmarkStart w:id="1132" w:name="_Toc536112196"/>
      <w:bookmarkStart w:id="1133"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131"/>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132"/>
      <w:bookmarkEnd w:id="1133"/>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311997"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311997"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311997"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311997"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311997"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311997"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311997"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4" w:name="_Ref535418455"/>
            <w:r w:rsidRPr="00134F70">
              <w:rPr>
                <w:rFonts w:ascii="Times New Roman" w:eastAsia="Times New Roman" w:hAnsi="Times New Roman"/>
                <w:b/>
                <w:iCs w:val="0"/>
                <w:color w:val="auto"/>
                <w:sz w:val="22"/>
                <w:szCs w:val="22"/>
                <w:lang w:eastAsia="fr-FR"/>
              </w:rPr>
              <w:t xml:space="preserve"> </w:t>
            </w:r>
            <w:bookmarkEnd w:id="1134"/>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w:t>
      </w:r>
      <w:proofErr w:type="spellStart"/>
      <w:r w:rsidR="00AC3448" w:rsidRPr="004D208A">
        <w:t>Lobatto</w:t>
      </w:r>
      <w:proofErr w:type="spellEnd"/>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135" w:name="_Ref535860528"/>
      <w:r w:rsidRPr="003519E6">
        <w:t>Algorithme</w:t>
      </w:r>
      <w:r>
        <w:t xml:space="preserve"> de la résolution des équations couplée.</w:t>
      </w:r>
      <w:bookmarkEnd w:id="1135"/>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136" w:name="_Ref525914764"/>
      <w:bookmarkStart w:id="1137" w:name="_Toc536112197"/>
      <w:bookmarkStart w:id="1138"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136"/>
      <w:r>
        <w:rPr>
          <w:i w:val="0"/>
          <w:noProof/>
          <w:sz w:val="22"/>
        </w:rPr>
        <w:t> : algorithme du calcul THD</w:t>
      </w:r>
      <w:bookmarkEnd w:id="1137"/>
      <w:bookmarkEnd w:id="1138"/>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139" w:name="_Ref536005250"/>
      <w:bookmarkStart w:id="1140" w:name="_Toc536800392"/>
      <w:r>
        <w:t>Etude</w:t>
      </w:r>
      <w:r w:rsidR="00EE5ADC">
        <w:t xml:space="preserve"> de cas d’un patin incliné 1D</w:t>
      </w:r>
      <w:bookmarkEnd w:id="1139"/>
      <w:bookmarkEnd w:id="1140"/>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w:t>
      </w:r>
      <w:proofErr w:type="spellStart"/>
      <w:r>
        <w:t>Lobatto</w:t>
      </w:r>
      <w:proofErr w:type="spellEnd"/>
      <w:r>
        <w:t xml:space="preserve"> (</w:t>
      </w:r>
      <w:proofErr w:type="spellStart"/>
      <w:r>
        <w:t>Lobatto</w:t>
      </w:r>
      <w:proofErr w:type="spellEnd"/>
      <w:r>
        <w:t xml:space="preserve">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141" w:name="_Ref535859015"/>
      <w:bookmarkStart w:id="1142" w:name="_Toc536112198"/>
      <w:bookmarkStart w:id="1143"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141"/>
      <w:r>
        <w:rPr>
          <w:rFonts w:ascii="Calibri" w:eastAsia="Times New Roman" w:hAnsi="Calibri" w:cs="Times New Roman"/>
          <w:i w:val="0"/>
          <w:iCs w:val="0"/>
          <w:color w:val="auto"/>
          <w:sz w:val="22"/>
          <w:szCs w:val="20"/>
          <w:lang w:eastAsia="fr-FR"/>
        </w:rPr>
        <w:t> : Le patin incliné 1D</w:t>
      </w:r>
      <w:bookmarkEnd w:id="1142"/>
      <w:bookmarkEnd w:id="1143"/>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 xml:space="preserve">10 points </w:t>
      </w:r>
      <w:proofErr w:type="spellStart"/>
      <w:r w:rsidR="00B117CF" w:rsidRPr="00B117CF">
        <w:t>Lobatto</w:t>
      </w:r>
      <w:proofErr w:type="spellEnd"/>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144" w:name="_Ref535915060"/>
      <w:bookmarkStart w:id="1145" w:name="_Toc536112199"/>
      <w:bookmarkStart w:id="1146"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44"/>
      <w:r>
        <w:rPr>
          <w:rFonts w:ascii="Calibri" w:eastAsia="Times New Roman" w:hAnsi="Calibri" w:cs="Times New Roman"/>
          <w:i w:val="0"/>
          <w:iCs w:val="0"/>
          <w:color w:val="auto"/>
          <w:sz w:val="22"/>
          <w:szCs w:val="20"/>
          <w:lang w:eastAsia="fr-FR"/>
        </w:rPr>
        <w:t> : Résultats du champ de pression du patin incliné 1D</w:t>
      </w:r>
      <w:bookmarkEnd w:id="1145"/>
      <w:bookmarkEnd w:id="1146"/>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147" w:name="_Ref535915082"/>
      <w:bookmarkStart w:id="1148" w:name="_Toc536112200"/>
      <w:bookmarkStart w:id="1149"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147"/>
      <w:r>
        <w:rPr>
          <w:rFonts w:ascii="Calibri" w:eastAsia="Times New Roman" w:hAnsi="Calibri" w:cs="Times New Roman"/>
          <w:i w:val="0"/>
          <w:iCs w:val="0"/>
          <w:color w:val="auto"/>
          <w:sz w:val="22"/>
          <w:szCs w:val="20"/>
          <w:lang w:eastAsia="fr-FR"/>
        </w:rPr>
        <w:t> : Résultats du champ de température à la sortie du patin incliné 1D</w:t>
      </w:r>
      <w:bookmarkEnd w:id="1148"/>
      <w:bookmarkEnd w:id="1149"/>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w:t>
      </w:r>
      <w:proofErr w:type="spellStart"/>
      <w:r w:rsidRPr="00080987">
        <w:t>Ny</w:t>
      </w:r>
      <w:proofErr w:type="spellEnd"/>
      <w:r w:rsidRPr="00080987">
        <w:t xml:space="preserve">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311997"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0" w:name="_Ref535917419"/>
      <w:bookmarkStart w:id="1151" w:name="_Toc536112201"/>
      <w:bookmarkStart w:id="1152"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15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151"/>
      <w:r w:rsidR="00E80581">
        <w:rPr>
          <w:rFonts w:ascii="Calibri" w:eastAsia="Times New Roman" w:hAnsi="Calibri" w:cs="Times New Roman"/>
          <w:i w:val="0"/>
          <w:iCs w:val="0"/>
          <w:color w:val="auto"/>
          <w:sz w:val="22"/>
          <w:szCs w:val="20"/>
          <w:lang w:eastAsia="fr-FR"/>
        </w:rPr>
        <w:t>successifs</w:t>
      </w:r>
      <w:bookmarkEnd w:id="1152"/>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3" w:name="_Ref535917499"/>
      <w:bookmarkStart w:id="1154" w:name="_Toc536112202"/>
      <w:bookmarkStart w:id="1155"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15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154"/>
      <w:bookmarkEnd w:id="1155"/>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proofErr w:type="spellStart"/>
      <w:r w:rsidRPr="002454F6">
        <w:t>Lobatto</w:t>
      </w:r>
      <w:proofErr w:type="spellEnd"/>
      <w:r w:rsidRPr="002454F6">
        <w:t xml:space="preserve">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w:t>
      </w:r>
      <w:proofErr w:type="spellStart"/>
      <w:r w:rsidRPr="002454F6">
        <w:t>Lobatto</w:t>
      </w:r>
      <w:proofErr w:type="spellEnd"/>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156" w:name="_Ref536543969"/>
      <w:bookmarkStart w:id="1157" w:name="_Toc536112203"/>
      <w:bookmarkStart w:id="1158"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156"/>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proofErr w:type="spellStart"/>
      <w:r w:rsidR="009448CD">
        <w:rPr>
          <w:rFonts w:ascii="Calibri" w:eastAsia="Times New Roman" w:hAnsi="Calibri" w:cs="Times New Roman"/>
          <w:i w:val="0"/>
          <w:iCs w:val="0"/>
          <w:color w:val="auto"/>
          <w:sz w:val="22"/>
          <w:szCs w:val="20"/>
          <w:lang w:eastAsia="fr-FR"/>
        </w:rPr>
        <w:t>a</w:t>
      </w:r>
      <w:proofErr w:type="spellEnd"/>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157"/>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proofErr w:type="spellStart"/>
      <w:r w:rsidR="002368E4" w:rsidRPr="009448CD">
        <w:rPr>
          <w:rFonts w:ascii="Calibri" w:eastAsia="Times New Roman" w:hAnsi="Calibri" w:cs="Times New Roman"/>
          <w:i w:val="0"/>
          <w:iCs w:val="0"/>
          <w:color w:val="auto"/>
          <w:sz w:val="22"/>
          <w:szCs w:val="20"/>
          <w:lang w:eastAsia="fr-FR"/>
        </w:rPr>
        <w:t>Ny</w:t>
      </w:r>
      <w:proofErr w:type="spellEnd"/>
      <w:r w:rsidR="002368E4" w:rsidRPr="009448CD">
        <w:rPr>
          <w:rFonts w:ascii="Calibri" w:eastAsia="Times New Roman" w:hAnsi="Calibri" w:cs="Times New Roman"/>
          <w:i w:val="0"/>
          <w:iCs w:val="0"/>
          <w:color w:val="auto"/>
          <w:sz w:val="22"/>
          <w:szCs w:val="20"/>
          <w:lang w:eastAsia="fr-FR"/>
        </w:rPr>
        <w:t xml:space="preserve"> = 120</w:t>
      </w:r>
      <w:r w:rsidR="002368E4">
        <w:rPr>
          <w:rFonts w:ascii="Calibri" w:eastAsia="Times New Roman" w:hAnsi="Calibri" w:cs="Times New Roman"/>
          <w:i w:val="0"/>
          <w:iCs w:val="0"/>
          <w:color w:val="auto"/>
          <w:sz w:val="22"/>
          <w:szCs w:val="20"/>
          <w:lang w:eastAsia="fr-FR"/>
        </w:rPr>
        <w:t>)</w:t>
      </w:r>
      <w:bookmarkEnd w:id="1158"/>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159" w:name="_Ref536543985"/>
      <w:bookmarkStart w:id="1160" w:name="_Toc536112204"/>
      <w:bookmarkStart w:id="1161"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159"/>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 xml:space="preserve">à la NDM de référence </w:t>
      </w:r>
      <w:proofErr w:type="spellStart"/>
      <w:r w:rsidR="009448CD">
        <w:rPr>
          <w:rFonts w:ascii="Calibri" w:eastAsia="Times New Roman" w:hAnsi="Calibri" w:cs="Times New Roman"/>
          <w:i w:val="0"/>
          <w:iCs w:val="0"/>
          <w:color w:val="auto"/>
          <w:sz w:val="22"/>
          <w:szCs w:val="20"/>
          <w:lang w:eastAsia="fr-FR"/>
        </w:rPr>
        <w:t>Ny</w:t>
      </w:r>
      <w:proofErr w:type="spellEnd"/>
      <w:r w:rsidR="009448CD">
        <w:rPr>
          <w:rFonts w:ascii="Calibri" w:eastAsia="Times New Roman" w:hAnsi="Calibri" w:cs="Times New Roman"/>
          <w:i w:val="0"/>
          <w:iCs w:val="0"/>
          <w:color w:val="auto"/>
          <w:sz w:val="22"/>
          <w:szCs w:val="20"/>
          <w:lang w:eastAsia="fr-FR"/>
        </w:rPr>
        <w:t xml:space="preserve"> = 120</w:t>
      </w:r>
      <w:bookmarkEnd w:id="1160"/>
      <w:bookmarkEnd w:id="1161"/>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162" w:name="_Toc536800393"/>
      <w:r>
        <w:lastRenderedPageBreak/>
        <w:t>Études de cas d’un palier avec deux lobes</w:t>
      </w:r>
      <w:bookmarkEnd w:id="1162"/>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163" w:name="_Ref476837092"/>
      <w:bookmarkStart w:id="1164" w:name="_Toc536112205"/>
      <w:bookmarkStart w:id="1165"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163"/>
      <w:r>
        <w:rPr>
          <w:i w:val="0"/>
          <w:iCs w:val="0"/>
          <w:color w:val="auto"/>
          <w:sz w:val="22"/>
          <w:szCs w:val="22"/>
        </w:rPr>
        <w:t xml:space="preserve"> la géométrie du palier</w:t>
      </w:r>
      <w:bookmarkEnd w:id="1164"/>
      <w:bookmarkEnd w:id="1165"/>
    </w:p>
    <w:p w14:paraId="63128A4F" w14:textId="571EC7DF" w:rsidR="00092B1D" w:rsidRDefault="00092B1D" w:rsidP="002A1B18">
      <w:pPr>
        <w:pStyle w:val="Lgende"/>
        <w:spacing w:after="0"/>
        <w:jc w:val="center"/>
        <w:rPr>
          <w:i w:val="0"/>
          <w:iCs w:val="0"/>
          <w:color w:val="auto"/>
          <w:sz w:val="22"/>
          <w:szCs w:val="22"/>
        </w:rPr>
      </w:pPr>
      <w:bookmarkStart w:id="1166" w:name="_Ref476837107"/>
      <w:bookmarkStart w:id="1167" w:name="_Toc536112269"/>
      <w:bookmarkStart w:id="1168"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166"/>
      <w:r>
        <w:rPr>
          <w:i w:val="0"/>
          <w:iCs w:val="0"/>
          <w:color w:val="auto"/>
          <w:sz w:val="22"/>
          <w:szCs w:val="22"/>
        </w:rPr>
        <w:t> : Caractéristiques géométriques et du lubrifiant</w:t>
      </w:r>
      <w:bookmarkEnd w:id="1167"/>
      <w:bookmarkEnd w:id="1168"/>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311997"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311997"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169" w:name="_Ref528707371"/>
      <w:bookmarkStart w:id="1170" w:name="_Toc536112270"/>
      <w:bookmarkStart w:id="1171"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169"/>
      <w:r>
        <w:rPr>
          <w:rFonts w:ascii="Calibri" w:eastAsia="Times New Roman" w:hAnsi="Calibri" w:cs="Times New Roman"/>
          <w:bCs/>
          <w:i w:val="0"/>
          <w:iCs w:val="0"/>
          <w:color w:val="auto"/>
          <w:sz w:val="22"/>
          <w:szCs w:val="20"/>
          <w:lang w:eastAsia="fr-FR"/>
        </w:rPr>
        <w:t> : Trois configurations de calcul avec les conditions aux limites</w:t>
      </w:r>
      <w:bookmarkEnd w:id="1170"/>
      <w:bookmarkEnd w:id="1171"/>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w:t>
      </w:r>
      <w:proofErr w:type="spellStart"/>
      <w:r w:rsidRPr="003849C1">
        <w:rPr>
          <w:sz w:val="23"/>
          <w:szCs w:val="23"/>
        </w:rPr>
        <w:t>Lobatto</w:t>
      </w:r>
      <w:proofErr w:type="spellEnd"/>
      <w:r w:rsidRPr="003849C1">
        <w:rPr>
          <w:sz w:val="23"/>
          <w:szCs w:val="23"/>
        </w:rPr>
        <w:t xml:space="preserve">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172" w:name="_Ref524006364"/>
      <w:bookmarkStart w:id="1173" w:name="_Toc536112206"/>
      <w:bookmarkStart w:id="1174"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172"/>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173"/>
      <w:bookmarkEnd w:id="1174"/>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175" w:name="_Toc536112207"/>
      <w:bookmarkStart w:id="1176"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175"/>
      <w:bookmarkEnd w:id="1176"/>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177" w:name="_Ref526272542"/>
      <w:bookmarkStart w:id="1178" w:name="_Toc536112208"/>
      <w:bookmarkStart w:id="1179"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177"/>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178"/>
      <w:bookmarkEnd w:id="1179"/>
    </w:p>
    <w:p w14:paraId="05769FCB" w14:textId="77777777" w:rsidR="00CD1219" w:rsidRDefault="00CD1219" w:rsidP="00E75151">
      <w:pPr>
        <w:jc w:val="center"/>
      </w:pPr>
    </w:p>
    <w:p w14:paraId="77C96987" w14:textId="77777777" w:rsidR="00942367" w:rsidRDefault="00942367" w:rsidP="00942367">
      <w:pPr>
        <w:pStyle w:val="Titre2"/>
        <w:ind w:left="567"/>
      </w:pPr>
      <w:bookmarkStart w:id="1180" w:name="_Toc536800394"/>
      <w:r>
        <w:t>Efforts générés dans paliers hydrodynamiques</w:t>
      </w:r>
      <w:bookmarkEnd w:id="1180"/>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311997"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181" w:name="_Toc536800395"/>
      <w:r w:rsidRPr="00CC16EF">
        <w:t>Conclusion</w:t>
      </w:r>
      <w:bookmarkEnd w:id="1181"/>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w:t>
      </w:r>
      <w:proofErr w:type="spellStart"/>
      <w:r>
        <w:rPr>
          <w:sz w:val="23"/>
          <w:szCs w:val="23"/>
        </w:rPr>
        <w:t>Lobatto</w:t>
      </w:r>
      <w:proofErr w:type="spellEnd"/>
      <w:r>
        <w:rPr>
          <w:sz w:val="23"/>
          <w:szCs w:val="23"/>
        </w:rPr>
        <w:t xml:space="preserve">.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182" w:name="_Toc536800396"/>
      <w:r>
        <w:lastRenderedPageBreak/>
        <w:t xml:space="preserve">Chapitre 3 : </w:t>
      </w:r>
      <w:r w:rsidR="00FE05DA">
        <w:br/>
      </w:r>
      <w:r>
        <w:t>Modélisation des rotors</w:t>
      </w:r>
      <w:bookmarkEnd w:id="1182"/>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4B5F5ABD"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w:t>
      </w:r>
      <w:ins w:id="1183" w:author="KUCZKOWIAK Antoine" w:date="2019-03-12T09:59:00Z">
        <w:r w:rsidR="00A071AF">
          <w:rPr>
            <w:rFonts w:asciiTheme="minorHAnsi" w:hAnsiTheme="minorHAnsi"/>
            <w:szCs w:val="22"/>
          </w:rPr>
          <w:t>x</w:t>
        </w:r>
      </w:ins>
      <w:r w:rsidR="008F23B1" w:rsidRPr="00A60B6F">
        <w:rPr>
          <w:rFonts w:asciiTheme="minorHAnsi" w:hAnsiTheme="minorHAnsi"/>
          <w:szCs w:val="22"/>
        </w:rPr>
        <w:t xml:space="preserve"> calcul</w:t>
      </w:r>
      <w:ins w:id="1184" w:author="KUCZKOWIAK Antoine" w:date="2019-03-12T09:59:00Z">
        <w:r w:rsidR="00A071AF">
          <w:rPr>
            <w:rFonts w:asciiTheme="minorHAnsi" w:hAnsiTheme="minorHAnsi"/>
            <w:szCs w:val="22"/>
          </w:rPr>
          <w:t>s</w:t>
        </w:r>
      </w:ins>
      <w:r w:rsidR="008F23B1" w:rsidRPr="00A60B6F">
        <w:rPr>
          <w:rFonts w:asciiTheme="minorHAnsi" w:hAnsiTheme="minorHAnsi"/>
          <w:szCs w:val="22"/>
        </w:rPr>
        <w:t xml:space="preserve"> de la force hydrodynamique et </w:t>
      </w:r>
      <w:ins w:id="1185" w:author="KUCZKOWIAK Antoine" w:date="2019-03-12T09:58:00Z">
        <w:r w:rsidR="00A071AF">
          <w:rPr>
            <w:rFonts w:asciiTheme="minorHAnsi" w:hAnsiTheme="minorHAnsi"/>
            <w:szCs w:val="22"/>
          </w:rPr>
          <w:t>d</w:t>
        </w:r>
      </w:ins>
      <w:del w:id="1186" w:author="KUCZKOWIAK Antoine" w:date="2019-03-12T09:58:00Z">
        <w:r w:rsidR="008F23B1" w:rsidRPr="00A60B6F" w:rsidDel="00A071AF">
          <w:rPr>
            <w:rFonts w:asciiTheme="minorHAnsi" w:hAnsiTheme="minorHAnsi"/>
            <w:szCs w:val="22"/>
          </w:rPr>
          <w:delText>l</w:delText>
        </w:r>
      </w:del>
      <w:r w:rsidR="008F23B1" w:rsidRPr="00A60B6F">
        <w:rPr>
          <w:rFonts w:asciiTheme="minorHAnsi" w:hAnsiTheme="minorHAnsi"/>
          <w:szCs w:val="22"/>
        </w:rPr>
        <w:t xml:space="preserve">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w:t>
      </w:r>
      <w:ins w:id="1187" w:author="KUCZKOWIAK Antoine" w:date="2019-03-12T10:00:00Z">
        <w:r w:rsidR="00A071AF">
          <w:rPr>
            <w:rFonts w:asciiTheme="minorHAnsi" w:hAnsiTheme="minorHAnsi"/>
            <w:szCs w:val="22"/>
          </w:rPr>
          <w:t xml:space="preserve">la </w:t>
        </w:r>
      </w:ins>
      <w:r w:rsidR="008F23B1" w:rsidRPr="00A60B6F">
        <w:rPr>
          <w:rFonts w:asciiTheme="minorHAnsi" w:hAnsiTheme="minorHAnsi"/>
          <w:szCs w:val="22"/>
        </w:rPr>
        <w:t xml:space="preserve">stabilité de l’effet Morton. </w:t>
      </w:r>
    </w:p>
    <w:p w14:paraId="7B2D619D" w14:textId="594B634C"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ins w:id="1188" w:author="KUCZKOWIAK Antoine" w:date="2019-03-12T10:00:00Z">
        <w:r w:rsidR="00A071AF">
          <w:rPr>
            <w:rFonts w:asciiTheme="minorHAnsi" w:hAnsiTheme="minorHAnsi"/>
            <w:szCs w:val="22"/>
          </w:rPr>
          <w:t xml:space="preserve">es </w:t>
        </w:r>
      </w:ins>
      <w:del w:id="1189" w:author="KUCZKOWIAK Antoine" w:date="2019-03-12T10:00:00Z">
        <w:r w:rsidRPr="00A60B6F" w:rsidDel="00A071AF">
          <w:rPr>
            <w:rFonts w:asciiTheme="minorHAnsi" w:hAnsiTheme="minorHAnsi"/>
            <w:szCs w:val="22"/>
          </w:rPr>
          <w:delText>’</w:delText>
        </w:r>
      </w:del>
      <w:r w:rsidRPr="00A60B6F">
        <w:rPr>
          <w:rFonts w:asciiTheme="minorHAnsi" w:hAnsiTheme="minorHAnsi"/>
          <w:szCs w:val="22"/>
        </w:rPr>
        <w:t xml:space="preserve">éléments finis est présenté. </w:t>
      </w:r>
      <w:ins w:id="1190" w:author="KUCZKOWIAK Antoine" w:date="2019-03-12T10:05:00Z">
        <w:r w:rsidR="00226D63">
          <w:rPr>
            <w:rFonts w:asciiTheme="minorHAnsi" w:hAnsiTheme="minorHAnsi"/>
            <w:szCs w:val="22"/>
          </w:rPr>
          <w:t xml:space="preserve">Ce modèle </w:t>
        </w:r>
      </w:ins>
      <w:del w:id="1191" w:author="KUCZKOWIAK Antoine" w:date="2019-03-12T10:04:00Z">
        <w:r w:rsidRPr="00A60B6F" w:rsidDel="00226D63">
          <w:rPr>
            <w:rFonts w:asciiTheme="minorHAnsi" w:hAnsiTheme="minorHAnsi"/>
            <w:szCs w:val="22"/>
          </w:rPr>
          <w:delText>Il</w:delText>
        </w:r>
      </w:del>
      <w:r w:rsidRPr="00A60B6F">
        <w:rPr>
          <w:rFonts w:asciiTheme="minorHAnsi" w:hAnsiTheme="minorHAnsi"/>
          <w:szCs w:val="22"/>
        </w:rPr>
        <w:t xml:space="preserve"> permet de prédire </w:t>
      </w:r>
      <w:commentRangeStart w:id="1192"/>
      <w:r w:rsidRPr="00A60B6F">
        <w:rPr>
          <w:rFonts w:asciiTheme="minorHAnsi" w:hAnsiTheme="minorHAnsi"/>
          <w:szCs w:val="22"/>
        </w:rPr>
        <w:t xml:space="preserve">la déformation thermique </w:t>
      </w:r>
      <w:commentRangeEnd w:id="1192"/>
      <w:r w:rsidR="00226D63">
        <w:rPr>
          <w:rStyle w:val="Marquedecommentaire"/>
        </w:rPr>
        <w:commentReference w:id="1192"/>
      </w:r>
      <w:r w:rsidRPr="00A60B6F">
        <w:rPr>
          <w:rFonts w:asciiTheme="minorHAnsi" w:hAnsiTheme="minorHAnsi"/>
          <w:szCs w:val="22"/>
        </w:rPr>
        <w:t xml:space="preserve">du rotor sous chargement thermique. Ensuite, la modélisation de la dynamique des rotors </w:t>
      </w:r>
      <w:ins w:id="1193" w:author="KUCZKOWIAK Antoine" w:date="2019-03-12T10:17:00Z">
        <w:r w:rsidR="00344AC6">
          <w:rPr>
            <w:rFonts w:asciiTheme="minorHAnsi" w:hAnsiTheme="minorHAnsi"/>
            <w:szCs w:val="22"/>
          </w:rPr>
          <w:t xml:space="preserve">est </w:t>
        </w:r>
      </w:ins>
      <w:del w:id="1194" w:author="KUCZKOWIAK Antoine" w:date="2019-03-12T10:17:00Z">
        <w:r w:rsidRPr="00A60B6F" w:rsidDel="00344AC6">
          <w:rPr>
            <w:rFonts w:asciiTheme="minorHAnsi" w:hAnsiTheme="minorHAnsi"/>
            <w:szCs w:val="22"/>
          </w:rPr>
          <w:delText>sont</w:delText>
        </w:r>
      </w:del>
      <w:r w:rsidRPr="00A60B6F">
        <w:rPr>
          <w:rFonts w:asciiTheme="minorHAnsi" w:hAnsiTheme="minorHAnsi"/>
          <w:szCs w:val="22"/>
        </w:rPr>
        <w:t xml:space="preserve"> décrite</w:t>
      </w:r>
      <w:del w:id="1195"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Deux modèles</w:t>
      </w:r>
      <w:ins w:id="1196" w:author="KUCZKOWIAK Antoine" w:date="2019-03-12T10:17:00Z">
        <w:r w:rsidR="00344AC6">
          <w:rPr>
            <w:rFonts w:asciiTheme="minorHAnsi" w:hAnsiTheme="minorHAnsi"/>
            <w:szCs w:val="22"/>
          </w:rPr>
          <w:t xml:space="preserve"> de</w:t>
        </w:r>
      </w:ins>
      <w:r w:rsidRPr="00A60B6F">
        <w:rPr>
          <w:rFonts w:asciiTheme="minorHAnsi" w:hAnsiTheme="minorHAnsi"/>
          <w:szCs w:val="22"/>
        </w:rPr>
        <w:t xml:space="preserve"> dynamique</w:t>
      </w:r>
      <w:del w:id="1197"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xml:space="preserve"> des rotors </w:t>
      </w:r>
      <w:r w:rsidR="00A60B6F" w:rsidRPr="00A60B6F">
        <w:rPr>
          <w:rFonts w:asciiTheme="minorHAnsi" w:hAnsiTheme="minorHAnsi"/>
          <w:szCs w:val="22"/>
        </w:rPr>
        <w:t xml:space="preserve">sont </w:t>
      </w:r>
      <w:del w:id="1198" w:author="KUCZKOWIAK Antoine" w:date="2019-03-12T10:17:00Z">
        <w:r w:rsidR="00A60B6F" w:rsidRPr="00A60B6F" w:rsidDel="00344AC6">
          <w:rPr>
            <w:rFonts w:asciiTheme="minorHAnsi" w:hAnsiTheme="minorHAnsi"/>
            <w:szCs w:val="22"/>
          </w:rPr>
          <w:delText>exposés </w:delText>
        </w:r>
      </w:del>
      <w:ins w:id="1199" w:author="KUCZKOWIAK Antoine" w:date="2019-03-12T10:19:00Z">
        <w:r w:rsidR="00344AC6">
          <w:rPr>
            <w:rFonts w:asciiTheme="minorHAnsi" w:hAnsiTheme="minorHAnsi"/>
            <w:szCs w:val="22"/>
          </w:rPr>
          <w:t>introduits</w:t>
        </w:r>
      </w:ins>
      <w:ins w:id="1200" w:author="KUCZKOWIAK Antoine" w:date="2019-03-12T10:17:00Z">
        <w:r w:rsidR="00344AC6" w:rsidRPr="00A60B6F">
          <w:rPr>
            <w:rFonts w:asciiTheme="minorHAnsi" w:hAnsiTheme="minorHAnsi"/>
            <w:szCs w:val="22"/>
          </w:rPr>
          <w:t> </w:t>
        </w:r>
      </w:ins>
      <w:r w:rsidR="00A60B6F" w:rsidRPr="00A60B6F">
        <w:rPr>
          <w:rFonts w:asciiTheme="minorHAnsi" w:hAnsiTheme="minorHAnsi"/>
          <w:szCs w:val="22"/>
        </w:rPr>
        <w:t xml:space="preserve">: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w:t>
      </w:r>
      <w:proofErr w:type="spellStart"/>
      <w:r w:rsidR="00A60B6F" w:rsidRPr="00A60B6F">
        <w:rPr>
          <w:rFonts w:asciiTheme="minorHAnsi" w:hAnsiTheme="minorHAnsi"/>
          <w:szCs w:val="22"/>
        </w:rPr>
        <w:t>Newmark</w:t>
      </w:r>
      <w:proofErr w:type="spellEnd"/>
      <w:ins w:id="1201" w:author="KUCZKOWIAK Antoine" w:date="2019-03-12T10:19:00Z">
        <w:r w:rsidR="00344AC6">
          <w:rPr>
            <w:rFonts w:asciiTheme="minorHAnsi" w:hAnsiTheme="minorHAnsi"/>
            <w:szCs w:val="22"/>
          </w:rPr>
          <w:t xml:space="preserve"> -</w:t>
        </w:r>
      </w:ins>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ins w:id="1202" w:author="KUCZKOWIAK Antoine" w:date="2019-03-12T10:19:00Z">
        <w:r w:rsidR="00344AC6">
          <w:rPr>
            <w:rFonts w:asciiTheme="minorHAnsi" w:hAnsiTheme="minorHAnsi"/>
            <w:szCs w:val="22"/>
          </w:rPr>
          <w:t xml:space="preserve"> -</w:t>
        </w:r>
      </w:ins>
      <w:r w:rsidRPr="00A60B6F">
        <w:rPr>
          <w:rFonts w:asciiTheme="minorHAnsi" w:hAnsiTheme="minorHAnsi"/>
          <w:szCs w:val="22"/>
        </w:rPr>
        <w:t xml:space="preserve"> </w:t>
      </w:r>
      <w:ins w:id="1203" w:author="KUCZKOWIAK Antoine" w:date="2019-03-12T10:19:00Z">
        <w:r w:rsidR="00344AC6">
          <w:rPr>
            <w:rFonts w:asciiTheme="minorHAnsi" w:hAnsiTheme="minorHAnsi"/>
            <w:szCs w:val="22"/>
          </w:rPr>
          <w:t xml:space="preserve">est </w:t>
        </w:r>
      </w:ins>
      <w:del w:id="1204" w:author="KUCZKOWIAK Antoine" w:date="2019-03-12T10:19:00Z">
        <w:r w:rsidR="00A60B6F" w:rsidDel="00344AC6">
          <w:rPr>
            <w:rFonts w:asciiTheme="minorHAnsi" w:hAnsiTheme="minorHAnsi"/>
            <w:szCs w:val="22"/>
          </w:rPr>
          <w:delText>sont</w:delText>
        </w:r>
      </w:del>
      <w:r w:rsidR="00A60B6F">
        <w:rPr>
          <w:rFonts w:asciiTheme="minorHAnsi" w:hAnsiTheme="minorHAnsi"/>
          <w:szCs w:val="22"/>
        </w:rPr>
        <w:t xml:space="preserve"> utilisée</w:t>
      </w:r>
      <w:del w:id="1205" w:author="KUCZKOWIAK Antoine" w:date="2019-03-12T10:19:00Z">
        <w:r w:rsidR="00A60B6F" w:rsidDel="00344AC6">
          <w:rPr>
            <w:rFonts w:asciiTheme="minorHAnsi" w:hAnsiTheme="minorHAnsi"/>
            <w:szCs w:val="22"/>
          </w:rPr>
          <w:delText>s</w:delText>
        </w:r>
      </w:del>
      <w:r w:rsidR="00A60B6F">
        <w:rPr>
          <w:rFonts w:asciiTheme="minorHAnsi" w:hAnsiTheme="minorHAnsi"/>
          <w:szCs w:val="22"/>
        </w:rPr>
        <w:t xml:space="preserve">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206" w:name="_Toc533768834"/>
      <w:bookmarkStart w:id="1207" w:name="_Toc533769133"/>
      <w:bookmarkStart w:id="1208" w:name="_Toc533769305"/>
      <w:bookmarkStart w:id="1209" w:name="_Toc533769357"/>
      <w:bookmarkStart w:id="1210" w:name="_Toc533769756"/>
      <w:bookmarkStart w:id="1211" w:name="_Toc533771817"/>
      <w:bookmarkStart w:id="1212" w:name="_Toc533772305"/>
      <w:bookmarkStart w:id="1213" w:name="_Toc533774377"/>
      <w:bookmarkStart w:id="1214" w:name="_Toc533775569"/>
      <w:bookmarkStart w:id="1215" w:name="_Toc533776213"/>
      <w:bookmarkStart w:id="1216" w:name="_Toc533776340"/>
      <w:bookmarkStart w:id="1217" w:name="_Toc533777565"/>
      <w:bookmarkStart w:id="1218" w:name="_Toc534279473"/>
      <w:bookmarkStart w:id="1219" w:name="_Toc534279571"/>
      <w:bookmarkStart w:id="1220" w:name="_Toc534279649"/>
      <w:bookmarkStart w:id="1221" w:name="_Toc534290945"/>
      <w:bookmarkStart w:id="1222" w:name="_Toc534293227"/>
      <w:bookmarkStart w:id="1223" w:name="_Toc534293511"/>
      <w:bookmarkStart w:id="1224" w:name="_Toc534293589"/>
      <w:bookmarkStart w:id="1225" w:name="_Toc534387888"/>
      <w:bookmarkStart w:id="1226" w:name="_Toc534410859"/>
      <w:bookmarkStart w:id="1227" w:name="_Toc534620773"/>
      <w:bookmarkStart w:id="1228" w:name="_Toc534621259"/>
      <w:bookmarkStart w:id="1229" w:name="_Toc534621364"/>
      <w:bookmarkStart w:id="1230" w:name="_Toc534621471"/>
      <w:bookmarkStart w:id="1231" w:name="_Toc534625130"/>
      <w:bookmarkStart w:id="1232" w:name="_Toc534631430"/>
      <w:bookmarkStart w:id="1233" w:name="_Toc534631530"/>
      <w:bookmarkStart w:id="1234" w:name="_Toc534631883"/>
      <w:bookmarkStart w:id="1235" w:name="_Toc534632116"/>
      <w:bookmarkStart w:id="1236" w:name="_Toc534632328"/>
      <w:bookmarkStart w:id="1237" w:name="_Toc534632450"/>
      <w:bookmarkStart w:id="1238" w:name="_Toc534632549"/>
      <w:bookmarkStart w:id="1239" w:name="_Toc534633842"/>
      <w:bookmarkStart w:id="1240" w:name="_Toc534634186"/>
      <w:bookmarkStart w:id="1241" w:name="_Toc534634590"/>
      <w:bookmarkStart w:id="1242" w:name="_Toc534634965"/>
      <w:bookmarkStart w:id="1243" w:name="_Toc534635065"/>
      <w:bookmarkStart w:id="1244" w:name="_Toc534635165"/>
      <w:bookmarkStart w:id="1245" w:name="_Toc534635265"/>
      <w:bookmarkStart w:id="1246" w:name="_Toc534635365"/>
      <w:bookmarkStart w:id="1247" w:name="_Toc534635486"/>
      <w:bookmarkStart w:id="1248" w:name="_Toc534635585"/>
      <w:bookmarkStart w:id="1249" w:name="_Toc534636635"/>
      <w:bookmarkStart w:id="1250" w:name="_Toc534638263"/>
      <w:bookmarkStart w:id="1251" w:name="_Toc534638349"/>
      <w:bookmarkStart w:id="1252" w:name="_Toc534638716"/>
      <w:bookmarkStart w:id="1253" w:name="_Toc534640571"/>
      <w:bookmarkStart w:id="1254" w:name="_Toc534650381"/>
      <w:bookmarkStart w:id="1255" w:name="_Toc534707657"/>
      <w:bookmarkStart w:id="1256" w:name="_Toc534719962"/>
      <w:bookmarkStart w:id="1257" w:name="_Toc534720645"/>
      <w:bookmarkStart w:id="1258" w:name="_Toc534721417"/>
      <w:bookmarkStart w:id="1259" w:name="_Toc534723195"/>
      <w:bookmarkStart w:id="1260" w:name="_Toc534724107"/>
      <w:bookmarkStart w:id="1261" w:name="_Toc534724652"/>
      <w:bookmarkStart w:id="1262" w:name="_Toc534724956"/>
      <w:bookmarkStart w:id="1263" w:name="_Toc534725627"/>
      <w:bookmarkStart w:id="1264" w:name="_Toc534729710"/>
      <w:bookmarkStart w:id="1265" w:name="_Toc534792259"/>
      <w:bookmarkStart w:id="1266" w:name="_Toc534792908"/>
      <w:bookmarkStart w:id="1267" w:name="_Toc534793233"/>
      <w:bookmarkStart w:id="1268" w:name="_Toc534793991"/>
      <w:bookmarkStart w:id="1269" w:name="_Toc534794086"/>
      <w:bookmarkStart w:id="1270" w:name="_Toc534794183"/>
      <w:bookmarkStart w:id="1271" w:name="_Toc534796815"/>
      <w:bookmarkStart w:id="1272" w:name="_Toc534878071"/>
      <w:bookmarkStart w:id="1273" w:name="_Toc534878165"/>
      <w:bookmarkStart w:id="1274" w:name="_Toc534880503"/>
      <w:bookmarkStart w:id="1275" w:name="_Toc534895235"/>
      <w:bookmarkStart w:id="1276" w:name="_Toc534895952"/>
      <w:bookmarkStart w:id="1277" w:name="_Toc534896506"/>
      <w:bookmarkStart w:id="1278" w:name="_Toc534896899"/>
      <w:bookmarkStart w:id="1279" w:name="_Toc534983295"/>
      <w:bookmarkStart w:id="1280" w:name="_Toc534984829"/>
      <w:bookmarkStart w:id="1281" w:name="_Toc535242921"/>
      <w:bookmarkStart w:id="1282" w:name="_Toc535243273"/>
      <w:bookmarkStart w:id="1283" w:name="_Toc535245056"/>
      <w:bookmarkStart w:id="1284" w:name="_Toc535248180"/>
      <w:bookmarkStart w:id="1285" w:name="_Toc535248597"/>
      <w:bookmarkStart w:id="1286" w:name="_Toc535250076"/>
      <w:bookmarkStart w:id="1287" w:name="_Toc535251256"/>
      <w:bookmarkStart w:id="1288" w:name="_Toc535251797"/>
      <w:bookmarkStart w:id="1289" w:name="_Toc535252151"/>
      <w:bookmarkStart w:id="1290" w:name="_Toc535346219"/>
      <w:bookmarkStart w:id="1291" w:name="_Toc535418746"/>
      <w:bookmarkStart w:id="1292" w:name="_Toc535505048"/>
      <w:bookmarkStart w:id="1293" w:name="_Toc535509368"/>
      <w:bookmarkStart w:id="1294" w:name="_Toc535510061"/>
      <w:bookmarkStart w:id="1295" w:name="_Toc535512814"/>
      <w:bookmarkStart w:id="1296" w:name="_Toc535512903"/>
      <w:bookmarkStart w:id="1297" w:name="_Toc535527927"/>
      <w:bookmarkStart w:id="1298" w:name="_Toc535536132"/>
      <w:bookmarkStart w:id="1299" w:name="_Toc535575125"/>
      <w:bookmarkStart w:id="1300" w:name="_Toc535587583"/>
      <w:bookmarkStart w:id="1301" w:name="_Toc535587840"/>
      <w:bookmarkStart w:id="1302" w:name="_Toc535588525"/>
      <w:bookmarkStart w:id="1303" w:name="_Toc535589752"/>
      <w:bookmarkStart w:id="1304" w:name="_Toc535590216"/>
      <w:bookmarkStart w:id="1305" w:name="_Toc535594646"/>
      <w:bookmarkStart w:id="1306" w:name="_Toc535832327"/>
      <w:bookmarkStart w:id="1307" w:name="_Toc535834263"/>
      <w:bookmarkStart w:id="1308" w:name="_Toc535846099"/>
      <w:bookmarkStart w:id="1309" w:name="_Toc535846291"/>
      <w:bookmarkStart w:id="1310" w:name="_Toc535853015"/>
      <w:bookmarkStart w:id="1311" w:name="_Toc535853262"/>
      <w:bookmarkStart w:id="1312" w:name="_Toc535854156"/>
      <w:bookmarkStart w:id="1313" w:name="_Toc535854682"/>
      <w:bookmarkStart w:id="1314" w:name="_Toc535918646"/>
      <w:bookmarkStart w:id="1315" w:name="_Toc535932509"/>
      <w:bookmarkStart w:id="1316" w:name="_Toc535932601"/>
      <w:bookmarkStart w:id="1317" w:name="_Toc535933432"/>
      <w:bookmarkStart w:id="1318" w:name="_Toc535934324"/>
      <w:bookmarkStart w:id="1319" w:name="_Toc535935075"/>
      <w:bookmarkStart w:id="1320" w:name="_Toc535935851"/>
      <w:bookmarkStart w:id="1321" w:name="_Toc535938386"/>
      <w:bookmarkStart w:id="1322" w:name="_Toc535938735"/>
      <w:bookmarkStart w:id="1323" w:name="_Toc535942421"/>
      <w:bookmarkStart w:id="1324" w:name="_Toc535942658"/>
      <w:bookmarkStart w:id="1325" w:name="_Toc535942880"/>
      <w:bookmarkStart w:id="1326" w:name="_Toc535942976"/>
      <w:bookmarkStart w:id="1327" w:name="_Toc535943072"/>
      <w:bookmarkStart w:id="1328" w:name="_Toc535947821"/>
      <w:bookmarkStart w:id="1329" w:name="_Toc536006875"/>
      <w:bookmarkStart w:id="1330" w:name="_Toc536110506"/>
      <w:bookmarkStart w:id="1331" w:name="_Toc536110882"/>
      <w:bookmarkStart w:id="1332" w:name="_Toc536112101"/>
      <w:bookmarkStart w:id="1333" w:name="_Toc536112421"/>
      <w:bookmarkStart w:id="1334" w:name="_Toc536113306"/>
      <w:bookmarkStart w:id="1335" w:name="_Toc536113518"/>
      <w:bookmarkStart w:id="1336" w:name="_Toc536113730"/>
      <w:bookmarkStart w:id="1337" w:name="_Toc536115029"/>
      <w:bookmarkStart w:id="1338" w:name="_Toc536115299"/>
      <w:bookmarkStart w:id="1339" w:name="_Toc536117489"/>
      <w:bookmarkStart w:id="1340" w:name="_Toc536117704"/>
      <w:bookmarkStart w:id="1341" w:name="_Toc536118725"/>
      <w:bookmarkStart w:id="1342" w:name="_Toc536120017"/>
      <w:bookmarkStart w:id="1343" w:name="_Toc536120233"/>
      <w:bookmarkStart w:id="1344" w:name="_Toc536127295"/>
      <w:bookmarkStart w:id="1345" w:name="_Toc536127512"/>
      <w:bookmarkStart w:id="1346" w:name="_Toc536128296"/>
      <w:bookmarkStart w:id="1347" w:name="_Toc536129419"/>
      <w:bookmarkStart w:id="1348" w:name="_Toc536129637"/>
      <w:bookmarkStart w:id="1349" w:name="_Toc536129858"/>
      <w:bookmarkStart w:id="1350" w:name="_Toc536130081"/>
      <w:bookmarkStart w:id="1351" w:name="_Toc536130307"/>
      <w:bookmarkStart w:id="1352" w:name="_Toc536130543"/>
      <w:bookmarkStart w:id="1353" w:name="_Toc536131237"/>
      <w:bookmarkStart w:id="1354" w:name="_Toc536131498"/>
      <w:bookmarkStart w:id="1355" w:name="_Toc536199911"/>
      <w:bookmarkStart w:id="1356" w:name="_Toc536200158"/>
      <w:bookmarkStart w:id="1357" w:name="_Toc536200653"/>
      <w:bookmarkStart w:id="1358" w:name="_Toc536200901"/>
      <w:bookmarkStart w:id="1359" w:name="_Toc536201148"/>
      <w:bookmarkStart w:id="1360" w:name="_Toc536201395"/>
      <w:bookmarkStart w:id="1361" w:name="_Toc536202310"/>
      <w:bookmarkStart w:id="1362" w:name="_Toc536203681"/>
      <w:bookmarkStart w:id="1363" w:name="_Toc536203927"/>
      <w:bookmarkStart w:id="1364" w:name="_Toc536204173"/>
      <w:bookmarkStart w:id="1365" w:name="_Toc536539321"/>
      <w:bookmarkStart w:id="1366" w:name="_Toc536539574"/>
      <w:bookmarkStart w:id="1367" w:name="_Toc536543350"/>
      <w:bookmarkStart w:id="1368" w:name="_Toc536543604"/>
      <w:bookmarkStart w:id="1369" w:name="_Toc536544495"/>
      <w:bookmarkStart w:id="1370" w:name="_Toc536545435"/>
      <w:bookmarkStart w:id="1371" w:name="_Toc536546586"/>
      <w:bookmarkStart w:id="1372" w:name="_Toc536626882"/>
      <w:bookmarkStart w:id="1373" w:name="_Toc536725961"/>
      <w:bookmarkStart w:id="1374" w:name="_Toc536741057"/>
      <w:bookmarkStart w:id="1375" w:name="_Toc536741314"/>
      <w:bookmarkStart w:id="1376" w:name="_Toc536741570"/>
      <w:bookmarkStart w:id="1377" w:name="_Toc536784629"/>
      <w:bookmarkStart w:id="1378" w:name="_Toc536797524"/>
      <w:bookmarkStart w:id="1379" w:name="_Toc536797787"/>
      <w:bookmarkStart w:id="1380" w:name="_Toc536798184"/>
      <w:bookmarkStart w:id="1381" w:name="_Toc536798439"/>
      <w:bookmarkStart w:id="1382" w:name="_Toc536798694"/>
      <w:bookmarkStart w:id="1383" w:name="_Toc536800397"/>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384" w:name="_Toc533768835"/>
      <w:bookmarkStart w:id="1385" w:name="_Toc533769134"/>
      <w:bookmarkStart w:id="1386" w:name="_Toc533769306"/>
      <w:bookmarkStart w:id="1387" w:name="_Toc533769358"/>
      <w:bookmarkStart w:id="1388" w:name="_Toc533769757"/>
      <w:bookmarkStart w:id="1389" w:name="_Toc533771818"/>
      <w:bookmarkStart w:id="1390" w:name="_Toc533772306"/>
      <w:bookmarkStart w:id="1391" w:name="_Toc533774378"/>
      <w:bookmarkStart w:id="1392" w:name="_Toc533775570"/>
      <w:bookmarkStart w:id="1393" w:name="_Toc533776214"/>
      <w:bookmarkStart w:id="1394" w:name="_Toc533776341"/>
      <w:bookmarkStart w:id="1395" w:name="_Toc533777566"/>
      <w:bookmarkStart w:id="1396" w:name="_Toc534279474"/>
      <w:bookmarkStart w:id="1397" w:name="_Toc534279572"/>
      <w:bookmarkStart w:id="1398" w:name="_Toc534279650"/>
      <w:bookmarkStart w:id="1399" w:name="_Toc534290946"/>
      <w:bookmarkStart w:id="1400" w:name="_Toc534293228"/>
      <w:bookmarkStart w:id="1401" w:name="_Toc534293512"/>
      <w:bookmarkStart w:id="1402" w:name="_Toc534293590"/>
      <w:bookmarkStart w:id="1403" w:name="_Toc534387889"/>
      <w:bookmarkStart w:id="1404" w:name="_Toc534410860"/>
      <w:bookmarkStart w:id="1405" w:name="_Toc534620774"/>
      <w:bookmarkStart w:id="1406" w:name="_Toc534621260"/>
      <w:bookmarkStart w:id="1407" w:name="_Toc534621365"/>
      <w:bookmarkStart w:id="1408" w:name="_Toc534621472"/>
      <w:bookmarkStart w:id="1409" w:name="_Toc534625131"/>
      <w:bookmarkStart w:id="1410" w:name="_Toc534631431"/>
      <w:bookmarkStart w:id="1411" w:name="_Toc534631531"/>
      <w:bookmarkStart w:id="1412" w:name="_Toc534631884"/>
      <w:bookmarkStart w:id="1413" w:name="_Toc534632117"/>
      <w:bookmarkStart w:id="1414" w:name="_Toc534632329"/>
      <w:bookmarkStart w:id="1415" w:name="_Toc534632451"/>
      <w:bookmarkStart w:id="1416" w:name="_Toc534632550"/>
      <w:bookmarkStart w:id="1417" w:name="_Toc534633843"/>
      <w:bookmarkStart w:id="1418" w:name="_Toc534634187"/>
      <w:bookmarkStart w:id="1419" w:name="_Toc534634591"/>
      <w:bookmarkStart w:id="1420" w:name="_Toc534634966"/>
      <w:bookmarkStart w:id="1421" w:name="_Toc534635066"/>
      <w:bookmarkStart w:id="1422" w:name="_Toc534635166"/>
      <w:bookmarkStart w:id="1423" w:name="_Toc534635266"/>
      <w:bookmarkStart w:id="1424" w:name="_Toc534635366"/>
      <w:bookmarkStart w:id="1425" w:name="_Toc534635487"/>
      <w:bookmarkStart w:id="1426" w:name="_Toc534635586"/>
      <w:bookmarkStart w:id="1427" w:name="_Toc534636636"/>
      <w:bookmarkStart w:id="1428" w:name="_Toc534638264"/>
      <w:bookmarkStart w:id="1429" w:name="_Toc534638350"/>
      <w:bookmarkStart w:id="1430" w:name="_Toc534638717"/>
      <w:bookmarkStart w:id="1431" w:name="_Toc534640572"/>
      <w:bookmarkStart w:id="1432" w:name="_Toc534650382"/>
      <w:bookmarkStart w:id="1433" w:name="_Toc534707658"/>
      <w:bookmarkStart w:id="1434" w:name="_Toc534719963"/>
      <w:bookmarkStart w:id="1435" w:name="_Toc534720646"/>
      <w:bookmarkStart w:id="1436" w:name="_Toc534721418"/>
      <w:bookmarkStart w:id="1437" w:name="_Toc534723196"/>
      <w:bookmarkStart w:id="1438" w:name="_Toc534724108"/>
      <w:bookmarkStart w:id="1439" w:name="_Toc534724653"/>
      <w:bookmarkStart w:id="1440" w:name="_Toc534724957"/>
      <w:bookmarkStart w:id="1441" w:name="_Toc534725628"/>
      <w:bookmarkStart w:id="1442" w:name="_Toc534729711"/>
      <w:bookmarkStart w:id="1443" w:name="_Toc534792260"/>
      <w:bookmarkStart w:id="1444" w:name="_Toc534792909"/>
      <w:bookmarkStart w:id="1445" w:name="_Toc534793234"/>
      <w:bookmarkStart w:id="1446" w:name="_Toc534793992"/>
      <w:bookmarkStart w:id="1447" w:name="_Toc534794087"/>
      <w:bookmarkStart w:id="1448" w:name="_Toc534794184"/>
      <w:bookmarkStart w:id="1449" w:name="_Toc534796816"/>
      <w:bookmarkStart w:id="1450" w:name="_Toc534878072"/>
      <w:bookmarkStart w:id="1451" w:name="_Toc534878166"/>
      <w:bookmarkStart w:id="1452" w:name="_Toc534880504"/>
      <w:bookmarkStart w:id="1453" w:name="_Toc534895236"/>
      <w:bookmarkStart w:id="1454" w:name="_Toc534895953"/>
      <w:bookmarkStart w:id="1455" w:name="_Toc534896507"/>
      <w:bookmarkStart w:id="1456" w:name="_Toc534896900"/>
      <w:bookmarkStart w:id="1457" w:name="_Toc534983296"/>
      <w:bookmarkStart w:id="1458" w:name="_Toc534984830"/>
      <w:bookmarkStart w:id="1459" w:name="_Toc535242922"/>
      <w:bookmarkStart w:id="1460" w:name="_Toc535243274"/>
      <w:bookmarkStart w:id="1461" w:name="_Toc535245057"/>
      <w:bookmarkStart w:id="1462" w:name="_Toc535248181"/>
      <w:bookmarkStart w:id="1463" w:name="_Toc535248598"/>
      <w:bookmarkStart w:id="1464" w:name="_Toc535250077"/>
      <w:bookmarkStart w:id="1465" w:name="_Toc535251257"/>
      <w:bookmarkStart w:id="1466" w:name="_Toc535251798"/>
      <w:bookmarkStart w:id="1467" w:name="_Toc535252152"/>
      <w:bookmarkStart w:id="1468" w:name="_Toc535346220"/>
      <w:bookmarkStart w:id="1469" w:name="_Toc535418747"/>
      <w:bookmarkStart w:id="1470" w:name="_Toc535505049"/>
      <w:bookmarkStart w:id="1471" w:name="_Toc535509369"/>
      <w:bookmarkStart w:id="1472" w:name="_Toc535510062"/>
      <w:bookmarkStart w:id="1473" w:name="_Toc535512815"/>
      <w:bookmarkStart w:id="1474" w:name="_Toc535512904"/>
      <w:bookmarkStart w:id="1475" w:name="_Toc535527928"/>
      <w:bookmarkStart w:id="1476" w:name="_Toc535536133"/>
      <w:bookmarkStart w:id="1477" w:name="_Toc535575126"/>
      <w:bookmarkStart w:id="1478" w:name="_Toc535587584"/>
      <w:bookmarkStart w:id="1479" w:name="_Toc535587841"/>
      <w:bookmarkStart w:id="1480" w:name="_Toc535588526"/>
      <w:bookmarkStart w:id="1481" w:name="_Toc535589753"/>
      <w:bookmarkStart w:id="1482" w:name="_Toc535590217"/>
      <w:bookmarkStart w:id="1483" w:name="_Toc535594647"/>
      <w:bookmarkStart w:id="1484" w:name="_Toc535832328"/>
      <w:bookmarkStart w:id="1485" w:name="_Toc535834264"/>
      <w:bookmarkStart w:id="1486" w:name="_Toc535846100"/>
      <w:bookmarkStart w:id="1487" w:name="_Toc535846292"/>
      <w:bookmarkStart w:id="1488" w:name="_Toc535853016"/>
      <w:bookmarkStart w:id="1489" w:name="_Toc535853263"/>
      <w:bookmarkStart w:id="1490" w:name="_Toc535854157"/>
      <w:bookmarkStart w:id="1491" w:name="_Toc535854683"/>
      <w:bookmarkStart w:id="1492" w:name="_Toc535918647"/>
      <w:bookmarkStart w:id="1493" w:name="_Toc535932510"/>
      <w:bookmarkStart w:id="1494" w:name="_Toc535932602"/>
      <w:bookmarkStart w:id="1495" w:name="_Toc535933433"/>
      <w:bookmarkStart w:id="1496" w:name="_Toc535934325"/>
      <w:bookmarkStart w:id="1497" w:name="_Toc535935076"/>
      <w:bookmarkStart w:id="1498" w:name="_Toc535935852"/>
      <w:bookmarkStart w:id="1499" w:name="_Toc535938387"/>
      <w:bookmarkStart w:id="1500" w:name="_Toc535938736"/>
      <w:bookmarkStart w:id="1501" w:name="_Toc535942422"/>
      <w:bookmarkStart w:id="1502" w:name="_Toc535942659"/>
      <w:bookmarkStart w:id="1503" w:name="_Toc535942881"/>
      <w:bookmarkStart w:id="1504" w:name="_Toc535942977"/>
      <w:bookmarkStart w:id="1505" w:name="_Toc535943073"/>
      <w:bookmarkStart w:id="1506" w:name="_Toc535947822"/>
      <w:bookmarkStart w:id="1507" w:name="_Toc536006876"/>
      <w:bookmarkStart w:id="1508" w:name="_Toc536110507"/>
      <w:bookmarkStart w:id="1509" w:name="_Toc536110883"/>
      <w:bookmarkStart w:id="1510" w:name="_Toc536112102"/>
      <w:bookmarkStart w:id="1511" w:name="_Toc536112422"/>
      <w:bookmarkStart w:id="1512" w:name="_Toc536113307"/>
      <w:bookmarkStart w:id="1513" w:name="_Toc536113519"/>
      <w:bookmarkStart w:id="1514" w:name="_Toc536113731"/>
      <w:bookmarkStart w:id="1515" w:name="_Toc536115030"/>
      <w:bookmarkStart w:id="1516" w:name="_Toc536115300"/>
      <w:bookmarkStart w:id="1517" w:name="_Toc536117490"/>
      <w:bookmarkStart w:id="1518" w:name="_Toc536117705"/>
      <w:bookmarkStart w:id="1519" w:name="_Toc536118726"/>
      <w:bookmarkStart w:id="1520" w:name="_Toc536120018"/>
      <w:bookmarkStart w:id="1521" w:name="_Toc536120234"/>
      <w:bookmarkStart w:id="1522" w:name="_Toc536127296"/>
      <w:bookmarkStart w:id="1523" w:name="_Toc536127513"/>
      <w:bookmarkStart w:id="1524" w:name="_Toc536128297"/>
      <w:bookmarkStart w:id="1525" w:name="_Toc536129420"/>
      <w:bookmarkStart w:id="1526" w:name="_Toc536129638"/>
      <w:bookmarkStart w:id="1527" w:name="_Toc536129859"/>
      <w:bookmarkStart w:id="1528" w:name="_Toc536130082"/>
      <w:bookmarkStart w:id="1529" w:name="_Toc536130308"/>
      <w:bookmarkStart w:id="1530" w:name="_Toc536130544"/>
      <w:bookmarkStart w:id="1531" w:name="_Toc536131238"/>
      <w:bookmarkStart w:id="1532" w:name="_Toc536131499"/>
      <w:bookmarkStart w:id="1533" w:name="_Toc536199912"/>
      <w:bookmarkStart w:id="1534" w:name="_Toc536200159"/>
      <w:bookmarkStart w:id="1535" w:name="_Toc536200654"/>
      <w:bookmarkStart w:id="1536" w:name="_Toc536200902"/>
      <w:bookmarkStart w:id="1537" w:name="_Toc536201149"/>
      <w:bookmarkStart w:id="1538" w:name="_Toc536201396"/>
      <w:bookmarkStart w:id="1539" w:name="_Toc536202311"/>
      <w:bookmarkStart w:id="1540" w:name="_Toc536203682"/>
      <w:bookmarkStart w:id="1541" w:name="_Toc536203928"/>
      <w:bookmarkStart w:id="1542" w:name="_Toc536204174"/>
      <w:bookmarkStart w:id="1543" w:name="_Toc536539322"/>
      <w:bookmarkStart w:id="1544" w:name="_Toc536539575"/>
      <w:bookmarkStart w:id="1545" w:name="_Toc536543351"/>
      <w:bookmarkStart w:id="1546" w:name="_Toc536543605"/>
      <w:bookmarkStart w:id="1547" w:name="_Toc536544496"/>
      <w:bookmarkStart w:id="1548" w:name="_Toc536545436"/>
      <w:bookmarkStart w:id="1549" w:name="_Toc536546587"/>
      <w:bookmarkStart w:id="1550" w:name="_Toc536626883"/>
      <w:bookmarkStart w:id="1551" w:name="_Toc536725962"/>
      <w:bookmarkStart w:id="1552" w:name="_Toc536741058"/>
      <w:bookmarkStart w:id="1553" w:name="_Toc536741315"/>
      <w:bookmarkStart w:id="1554" w:name="_Toc536741571"/>
      <w:bookmarkStart w:id="1555" w:name="_Toc536784630"/>
      <w:bookmarkStart w:id="1556" w:name="_Toc536797525"/>
      <w:bookmarkStart w:id="1557" w:name="_Toc536797788"/>
      <w:bookmarkStart w:id="1558" w:name="_Toc536798185"/>
      <w:bookmarkStart w:id="1559" w:name="_Toc536798440"/>
      <w:bookmarkStart w:id="1560" w:name="_Toc536798695"/>
      <w:bookmarkStart w:id="1561" w:name="_Toc536800398"/>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62" w:name="_Toc533768836"/>
      <w:bookmarkStart w:id="1563" w:name="_Toc533769135"/>
      <w:bookmarkStart w:id="1564" w:name="_Toc533769307"/>
      <w:bookmarkStart w:id="1565" w:name="_Toc533769359"/>
      <w:bookmarkStart w:id="1566" w:name="_Toc533769758"/>
      <w:bookmarkStart w:id="1567" w:name="_Toc533771819"/>
      <w:bookmarkStart w:id="1568" w:name="_Toc533772307"/>
      <w:bookmarkStart w:id="1569" w:name="_Toc533774379"/>
      <w:bookmarkStart w:id="1570" w:name="_Toc533775571"/>
      <w:bookmarkStart w:id="1571" w:name="_Toc533776215"/>
      <w:bookmarkStart w:id="1572" w:name="_Toc533776342"/>
      <w:bookmarkStart w:id="1573" w:name="_Toc533777567"/>
      <w:bookmarkStart w:id="1574" w:name="_Toc534279475"/>
      <w:bookmarkStart w:id="1575" w:name="_Toc534279573"/>
      <w:bookmarkStart w:id="1576" w:name="_Toc534279651"/>
      <w:bookmarkStart w:id="1577" w:name="_Toc534290947"/>
      <w:bookmarkStart w:id="1578" w:name="_Toc534293229"/>
      <w:bookmarkStart w:id="1579" w:name="_Toc534293513"/>
      <w:bookmarkStart w:id="1580" w:name="_Toc534293591"/>
      <w:bookmarkStart w:id="1581" w:name="_Toc534387890"/>
      <w:bookmarkStart w:id="1582" w:name="_Toc534410861"/>
      <w:bookmarkStart w:id="1583" w:name="_Toc534620775"/>
      <w:bookmarkStart w:id="1584" w:name="_Toc534621261"/>
      <w:bookmarkStart w:id="1585" w:name="_Toc534621366"/>
      <w:bookmarkStart w:id="1586" w:name="_Toc534621473"/>
      <w:bookmarkStart w:id="1587" w:name="_Toc534625132"/>
      <w:bookmarkStart w:id="1588" w:name="_Toc534631432"/>
      <w:bookmarkStart w:id="1589" w:name="_Toc534631532"/>
      <w:bookmarkStart w:id="1590" w:name="_Toc534631885"/>
      <w:bookmarkStart w:id="1591" w:name="_Toc534632118"/>
      <w:bookmarkStart w:id="1592" w:name="_Toc534632330"/>
      <w:bookmarkStart w:id="1593" w:name="_Toc534632452"/>
      <w:bookmarkStart w:id="1594" w:name="_Toc534632551"/>
      <w:bookmarkStart w:id="1595" w:name="_Toc534633844"/>
      <w:bookmarkStart w:id="1596" w:name="_Toc534634188"/>
      <w:bookmarkStart w:id="1597" w:name="_Toc534634592"/>
      <w:bookmarkStart w:id="1598" w:name="_Toc534634967"/>
      <w:bookmarkStart w:id="1599" w:name="_Toc534635067"/>
      <w:bookmarkStart w:id="1600" w:name="_Toc534635167"/>
      <w:bookmarkStart w:id="1601" w:name="_Toc534635267"/>
      <w:bookmarkStart w:id="1602" w:name="_Toc534635367"/>
      <w:bookmarkStart w:id="1603" w:name="_Toc534635488"/>
      <w:bookmarkStart w:id="1604" w:name="_Toc534635587"/>
      <w:bookmarkStart w:id="1605" w:name="_Toc534636637"/>
      <w:bookmarkStart w:id="1606" w:name="_Toc534638265"/>
      <w:bookmarkStart w:id="1607" w:name="_Toc534638351"/>
      <w:bookmarkStart w:id="1608" w:name="_Toc534638718"/>
      <w:bookmarkStart w:id="1609" w:name="_Toc534640573"/>
      <w:bookmarkStart w:id="1610" w:name="_Toc534650383"/>
      <w:bookmarkStart w:id="1611" w:name="_Toc534707659"/>
      <w:bookmarkStart w:id="1612" w:name="_Toc534719964"/>
      <w:bookmarkStart w:id="1613" w:name="_Toc534720647"/>
      <w:bookmarkStart w:id="1614" w:name="_Toc534721419"/>
      <w:bookmarkStart w:id="1615" w:name="_Toc534723197"/>
      <w:bookmarkStart w:id="1616" w:name="_Toc534724109"/>
      <w:bookmarkStart w:id="1617" w:name="_Toc534724654"/>
      <w:bookmarkStart w:id="1618" w:name="_Toc534724958"/>
      <w:bookmarkStart w:id="1619" w:name="_Toc534725629"/>
      <w:bookmarkStart w:id="1620" w:name="_Toc534729712"/>
      <w:bookmarkStart w:id="1621" w:name="_Toc534792261"/>
      <w:bookmarkStart w:id="1622" w:name="_Toc534792910"/>
      <w:bookmarkStart w:id="1623" w:name="_Toc534793235"/>
      <w:bookmarkStart w:id="1624" w:name="_Toc534793993"/>
      <w:bookmarkStart w:id="1625" w:name="_Toc534794088"/>
      <w:bookmarkStart w:id="1626" w:name="_Toc534794185"/>
      <w:bookmarkStart w:id="1627" w:name="_Toc534796817"/>
      <w:bookmarkStart w:id="1628" w:name="_Toc534878073"/>
      <w:bookmarkStart w:id="1629" w:name="_Toc534878167"/>
      <w:bookmarkStart w:id="1630" w:name="_Toc534880505"/>
      <w:bookmarkStart w:id="1631" w:name="_Toc534895237"/>
      <w:bookmarkStart w:id="1632" w:name="_Toc534895954"/>
      <w:bookmarkStart w:id="1633" w:name="_Toc534896508"/>
      <w:bookmarkStart w:id="1634" w:name="_Toc534896901"/>
      <w:bookmarkStart w:id="1635" w:name="_Toc534983297"/>
      <w:bookmarkStart w:id="1636" w:name="_Toc534984831"/>
      <w:bookmarkStart w:id="1637" w:name="_Toc535242923"/>
      <w:bookmarkStart w:id="1638" w:name="_Toc535243275"/>
      <w:bookmarkStart w:id="1639" w:name="_Toc535245058"/>
      <w:bookmarkStart w:id="1640" w:name="_Toc535248182"/>
      <w:bookmarkStart w:id="1641" w:name="_Toc535248599"/>
      <w:bookmarkStart w:id="1642" w:name="_Toc535250078"/>
      <w:bookmarkStart w:id="1643" w:name="_Toc535251258"/>
      <w:bookmarkStart w:id="1644" w:name="_Toc535251799"/>
      <w:bookmarkStart w:id="1645" w:name="_Toc535252153"/>
      <w:bookmarkStart w:id="1646" w:name="_Toc535346221"/>
      <w:bookmarkStart w:id="1647" w:name="_Toc535418748"/>
      <w:bookmarkStart w:id="1648" w:name="_Toc535505050"/>
      <w:bookmarkStart w:id="1649" w:name="_Toc535509370"/>
      <w:bookmarkStart w:id="1650" w:name="_Toc535510063"/>
      <w:bookmarkStart w:id="1651" w:name="_Toc535512816"/>
      <w:bookmarkStart w:id="1652" w:name="_Toc535512905"/>
      <w:bookmarkStart w:id="1653" w:name="_Toc535527929"/>
      <w:bookmarkStart w:id="1654" w:name="_Toc535536134"/>
      <w:bookmarkStart w:id="1655" w:name="_Toc535575127"/>
      <w:bookmarkStart w:id="1656" w:name="_Toc535587585"/>
      <w:bookmarkStart w:id="1657" w:name="_Toc535587842"/>
      <w:bookmarkStart w:id="1658" w:name="_Toc535588527"/>
      <w:bookmarkStart w:id="1659" w:name="_Toc535589754"/>
      <w:bookmarkStart w:id="1660" w:name="_Toc535590218"/>
      <w:bookmarkStart w:id="1661" w:name="_Toc535594648"/>
      <w:bookmarkStart w:id="1662" w:name="_Toc535832329"/>
      <w:bookmarkStart w:id="1663" w:name="_Toc535834265"/>
      <w:bookmarkStart w:id="1664" w:name="_Toc535846101"/>
      <w:bookmarkStart w:id="1665" w:name="_Toc535846293"/>
      <w:bookmarkStart w:id="1666" w:name="_Toc535853017"/>
      <w:bookmarkStart w:id="1667" w:name="_Toc535853264"/>
      <w:bookmarkStart w:id="1668" w:name="_Toc535854158"/>
      <w:bookmarkStart w:id="1669" w:name="_Toc535854684"/>
      <w:bookmarkStart w:id="1670" w:name="_Toc535918648"/>
      <w:bookmarkStart w:id="1671" w:name="_Toc535932511"/>
      <w:bookmarkStart w:id="1672" w:name="_Toc535932603"/>
      <w:bookmarkStart w:id="1673" w:name="_Toc535933434"/>
      <w:bookmarkStart w:id="1674" w:name="_Toc535934326"/>
      <w:bookmarkStart w:id="1675" w:name="_Toc535935077"/>
      <w:bookmarkStart w:id="1676" w:name="_Toc535935853"/>
      <w:bookmarkStart w:id="1677" w:name="_Toc535938388"/>
      <w:bookmarkStart w:id="1678" w:name="_Toc535938737"/>
      <w:bookmarkStart w:id="1679" w:name="_Toc535942423"/>
      <w:bookmarkStart w:id="1680" w:name="_Toc535942660"/>
      <w:bookmarkStart w:id="1681" w:name="_Toc535942882"/>
      <w:bookmarkStart w:id="1682" w:name="_Toc535942978"/>
      <w:bookmarkStart w:id="1683" w:name="_Toc535943074"/>
      <w:bookmarkStart w:id="1684" w:name="_Toc535947823"/>
      <w:bookmarkStart w:id="1685" w:name="_Toc536006877"/>
      <w:bookmarkStart w:id="1686" w:name="_Toc536110508"/>
      <w:bookmarkStart w:id="1687" w:name="_Toc536110884"/>
      <w:bookmarkStart w:id="1688" w:name="_Toc536112103"/>
      <w:bookmarkStart w:id="1689" w:name="_Toc536112423"/>
      <w:bookmarkStart w:id="1690" w:name="_Toc536113308"/>
      <w:bookmarkStart w:id="1691" w:name="_Toc536113520"/>
      <w:bookmarkStart w:id="1692" w:name="_Toc536113732"/>
      <w:bookmarkStart w:id="1693" w:name="_Toc536115031"/>
      <w:bookmarkStart w:id="1694" w:name="_Toc536115301"/>
      <w:bookmarkStart w:id="1695" w:name="_Toc536117491"/>
      <w:bookmarkStart w:id="1696" w:name="_Toc536117706"/>
      <w:bookmarkStart w:id="1697" w:name="_Toc536118727"/>
      <w:bookmarkStart w:id="1698" w:name="_Toc536120019"/>
      <w:bookmarkStart w:id="1699" w:name="_Toc536120235"/>
      <w:bookmarkStart w:id="1700" w:name="_Toc536127297"/>
      <w:bookmarkStart w:id="1701" w:name="_Toc536127514"/>
      <w:bookmarkStart w:id="1702" w:name="_Toc536128298"/>
      <w:bookmarkStart w:id="1703" w:name="_Toc536129421"/>
      <w:bookmarkStart w:id="1704" w:name="_Toc536129639"/>
      <w:bookmarkStart w:id="1705" w:name="_Toc536129860"/>
      <w:bookmarkStart w:id="1706" w:name="_Toc536130083"/>
      <w:bookmarkStart w:id="1707" w:name="_Toc536130309"/>
      <w:bookmarkStart w:id="1708" w:name="_Toc536130545"/>
      <w:bookmarkStart w:id="1709" w:name="_Toc536131239"/>
      <w:bookmarkStart w:id="1710" w:name="_Toc536131500"/>
      <w:bookmarkStart w:id="1711" w:name="_Toc536199913"/>
      <w:bookmarkStart w:id="1712" w:name="_Toc536200160"/>
      <w:bookmarkStart w:id="1713" w:name="_Toc536200655"/>
      <w:bookmarkStart w:id="1714" w:name="_Toc536200903"/>
      <w:bookmarkStart w:id="1715" w:name="_Toc536201150"/>
      <w:bookmarkStart w:id="1716" w:name="_Toc536201397"/>
      <w:bookmarkStart w:id="1717" w:name="_Toc536202312"/>
      <w:bookmarkStart w:id="1718" w:name="_Toc536203683"/>
      <w:bookmarkStart w:id="1719" w:name="_Toc536203929"/>
      <w:bookmarkStart w:id="1720" w:name="_Toc536204175"/>
      <w:bookmarkStart w:id="1721" w:name="_Toc536539323"/>
      <w:bookmarkStart w:id="1722" w:name="_Toc536539576"/>
      <w:bookmarkStart w:id="1723" w:name="_Toc536543352"/>
      <w:bookmarkStart w:id="1724" w:name="_Toc536543606"/>
      <w:bookmarkStart w:id="1725" w:name="_Toc536544497"/>
      <w:bookmarkStart w:id="1726" w:name="_Toc536545437"/>
      <w:bookmarkStart w:id="1727" w:name="_Toc536546588"/>
      <w:bookmarkStart w:id="1728" w:name="_Toc536626884"/>
      <w:bookmarkStart w:id="1729" w:name="_Toc536725963"/>
      <w:bookmarkStart w:id="1730" w:name="_Toc536741059"/>
      <w:bookmarkStart w:id="1731" w:name="_Toc536741316"/>
      <w:bookmarkStart w:id="1732" w:name="_Toc536741572"/>
      <w:bookmarkStart w:id="1733" w:name="_Toc536784631"/>
      <w:bookmarkStart w:id="1734" w:name="_Toc536797526"/>
      <w:bookmarkStart w:id="1735" w:name="_Toc536797789"/>
      <w:bookmarkStart w:id="1736" w:name="_Toc536798186"/>
      <w:bookmarkStart w:id="1737" w:name="_Toc536798441"/>
      <w:bookmarkStart w:id="1738" w:name="_Toc536798696"/>
      <w:bookmarkStart w:id="1739" w:name="_Toc536800399"/>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40" w:name="_Toc533768837"/>
      <w:bookmarkStart w:id="1741" w:name="_Toc533769136"/>
      <w:bookmarkStart w:id="1742" w:name="_Toc533769308"/>
      <w:bookmarkStart w:id="1743" w:name="_Toc533769360"/>
      <w:bookmarkStart w:id="1744" w:name="_Toc533769759"/>
      <w:bookmarkStart w:id="1745" w:name="_Toc533771820"/>
      <w:bookmarkStart w:id="1746" w:name="_Toc533772308"/>
      <w:bookmarkStart w:id="1747" w:name="_Toc533774380"/>
      <w:bookmarkStart w:id="1748" w:name="_Toc533775572"/>
      <w:bookmarkStart w:id="1749" w:name="_Toc533776216"/>
      <w:bookmarkStart w:id="1750" w:name="_Toc533776343"/>
      <w:bookmarkStart w:id="1751" w:name="_Toc533777568"/>
      <w:bookmarkStart w:id="1752" w:name="_Toc534279476"/>
      <w:bookmarkStart w:id="1753" w:name="_Toc534279574"/>
      <w:bookmarkStart w:id="1754" w:name="_Toc534279652"/>
      <w:bookmarkStart w:id="1755" w:name="_Toc534290948"/>
      <w:bookmarkStart w:id="1756" w:name="_Toc534293230"/>
      <w:bookmarkStart w:id="1757" w:name="_Toc534293514"/>
      <w:bookmarkStart w:id="1758" w:name="_Toc534293592"/>
      <w:bookmarkStart w:id="1759" w:name="_Toc534387891"/>
      <w:bookmarkStart w:id="1760" w:name="_Toc534410862"/>
      <w:bookmarkStart w:id="1761" w:name="_Toc534620776"/>
      <w:bookmarkStart w:id="1762" w:name="_Toc534621262"/>
      <w:bookmarkStart w:id="1763" w:name="_Toc534621367"/>
      <w:bookmarkStart w:id="1764" w:name="_Toc534621474"/>
      <w:bookmarkStart w:id="1765" w:name="_Toc534625133"/>
      <w:bookmarkStart w:id="1766" w:name="_Toc534631433"/>
      <w:bookmarkStart w:id="1767" w:name="_Toc534631533"/>
      <w:bookmarkStart w:id="1768" w:name="_Toc534631886"/>
      <w:bookmarkStart w:id="1769" w:name="_Toc534632119"/>
      <w:bookmarkStart w:id="1770" w:name="_Toc534632331"/>
      <w:bookmarkStart w:id="1771" w:name="_Toc534632453"/>
      <w:bookmarkStart w:id="1772" w:name="_Toc534632552"/>
      <w:bookmarkStart w:id="1773" w:name="_Toc534633845"/>
      <w:bookmarkStart w:id="1774" w:name="_Toc534634189"/>
      <w:bookmarkStart w:id="1775" w:name="_Toc534634593"/>
      <w:bookmarkStart w:id="1776" w:name="_Toc534634968"/>
      <w:bookmarkStart w:id="1777" w:name="_Toc534635068"/>
      <w:bookmarkStart w:id="1778" w:name="_Toc534635168"/>
      <w:bookmarkStart w:id="1779" w:name="_Toc534635268"/>
      <w:bookmarkStart w:id="1780" w:name="_Toc534635368"/>
      <w:bookmarkStart w:id="1781" w:name="_Toc534635489"/>
      <w:bookmarkStart w:id="1782" w:name="_Toc534635588"/>
      <w:bookmarkStart w:id="1783" w:name="_Toc534636638"/>
      <w:bookmarkStart w:id="1784" w:name="_Toc534638266"/>
      <w:bookmarkStart w:id="1785" w:name="_Toc534638352"/>
      <w:bookmarkStart w:id="1786" w:name="_Toc534638719"/>
      <w:bookmarkStart w:id="1787" w:name="_Toc534640574"/>
      <w:bookmarkStart w:id="1788" w:name="_Toc534650384"/>
      <w:bookmarkStart w:id="1789" w:name="_Toc534707660"/>
      <w:bookmarkStart w:id="1790" w:name="_Toc534719965"/>
      <w:bookmarkStart w:id="1791" w:name="_Toc534720648"/>
      <w:bookmarkStart w:id="1792" w:name="_Toc534721420"/>
      <w:bookmarkStart w:id="1793" w:name="_Toc534723198"/>
      <w:bookmarkStart w:id="1794" w:name="_Toc534724110"/>
      <w:bookmarkStart w:id="1795" w:name="_Toc534724655"/>
      <w:bookmarkStart w:id="1796" w:name="_Toc534724959"/>
      <w:bookmarkStart w:id="1797" w:name="_Toc534725630"/>
      <w:bookmarkStart w:id="1798" w:name="_Toc534729713"/>
      <w:bookmarkStart w:id="1799" w:name="_Toc534792262"/>
      <w:bookmarkStart w:id="1800" w:name="_Toc534792911"/>
      <w:bookmarkStart w:id="1801" w:name="_Toc534793236"/>
      <w:bookmarkStart w:id="1802" w:name="_Toc534793994"/>
      <w:bookmarkStart w:id="1803" w:name="_Toc534794089"/>
      <w:bookmarkStart w:id="1804" w:name="_Toc534794186"/>
      <w:bookmarkStart w:id="1805" w:name="_Toc534796818"/>
      <w:bookmarkStart w:id="1806" w:name="_Toc534878074"/>
      <w:bookmarkStart w:id="1807" w:name="_Toc534878168"/>
      <w:bookmarkStart w:id="1808" w:name="_Toc534880506"/>
      <w:bookmarkStart w:id="1809" w:name="_Toc534895238"/>
      <w:bookmarkStart w:id="1810" w:name="_Toc534895955"/>
      <w:bookmarkStart w:id="1811" w:name="_Toc534896509"/>
      <w:bookmarkStart w:id="1812" w:name="_Toc534896902"/>
      <w:bookmarkStart w:id="1813" w:name="_Toc534983298"/>
      <w:bookmarkStart w:id="1814" w:name="_Toc534984832"/>
      <w:bookmarkStart w:id="1815" w:name="_Toc535242924"/>
      <w:bookmarkStart w:id="1816" w:name="_Toc535243276"/>
      <w:bookmarkStart w:id="1817" w:name="_Toc535245059"/>
      <w:bookmarkStart w:id="1818" w:name="_Toc535248183"/>
      <w:bookmarkStart w:id="1819" w:name="_Toc535248600"/>
      <w:bookmarkStart w:id="1820" w:name="_Toc535250079"/>
      <w:bookmarkStart w:id="1821" w:name="_Toc535251259"/>
      <w:bookmarkStart w:id="1822" w:name="_Toc535251800"/>
      <w:bookmarkStart w:id="1823" w:name="_Toc535252154"/>
      <w:bookmarkStart w:id="1824" w:name="_Toc535346222"/>
      <w:bookmarkStart w:id="1825" w:name="_Toc535418749"/>
      <w:bookmarkStart w:id="1826" w:name="_Toc535505051"/>
      <w:bookmarkStart w:id="1827" w:name="_Toc535509371"/>
      <w:bookmarkStart w:id="1828" w:name="_Toc535510064"/>
      <w:bookmarkStart w:id="1829" w:name="_Toc535512817"/>
      <w:bookmarkStart w:id="1830" w:name="_Toc535512906"/>
      <w:bookmarkStart w:id="1831" w:name="_Toc535527930"/>
      <w:bookmarkStart w:id="1832" w:name="_Toc535536135"/>
      <w:bookmarkStart w:id="1833" w:name="_Toc535575128"/>
      <w:bookmarkStart w:id="1834" w:name="_Toc535587586"/>
      <w:bookmarkStart w:id="1835" w:name="_Toc535587843"/>
      <w:bookmarkStart w:id="1836" w:name="_Toc535588528"/>
      <w:bookmarkStart w:id="1837" w:name="_Toc535589755"/>
      <w:bookmarkStart w:id="1838" w:name="_Toc535590219"/>
      <w:bookmarkStart w:id="1839" w:name="_Toc535594649"/>
      <w:bookmarkStart w:id="1840" w:name="_Toc535832330"/>
      <w:bookmarkStart w:id="1841" w:name="_Toc535834266"/>
      <w:bookmarkStart w:id="1842" w:name="_Toc535846102"/>
      <w:bookmarkStart w:id="1843" w:name="_Toc535846294"/>
      <w:bookmarkStart w:id="1844" w:name="_Toc535853018"/>
      <w:bookmarkStart w:id="1845" w:name="_Toc535853265"/>
      <w:bookmarkStart w:id="1846" w:name="_Toc535854159"/>
      <w:bookmarkStart w:id="1847" w:name="_Toc535854685"/>
      <w:bookmarkStart w:id="1848" w:name="_Toc535918649"/>
      <w:bookmarkStart w:id="1849" w:name="_Toc535932512"/>
      <w:bookmarkStart w:id="1850" w:name="_Toc535932604"/>
      <w:bookmarkStart w:id="1851" w:name="_Toc535933435"/>
      <w:bookmarkStart w:id="1852" w:name="_Toc535934327"/>
      <w:bookmarkStart w:id="1853" w:name="_Toc535935078"/>
      <w:bookmarkStart w:id="1854" w:name="_Toc535935854"/>
      <w:bookmarkStart w:id="1855" w:name="_Toc535938389"/>
      <w:bookmarkStart w:id="1856" w:name="_Toc535938738"/>
      <w:bookmarkStart w:id="1857" w:name="_Toc535942424"/>
      <w:bookmarkStart w:id="1858" w:name="_Toc535942661"/>
      <w:bookmarkStart w:id="1859" w:name="_Toc535942883"/>
      <w:bookmarkStart w:id="1860" w:name="_Toc535942979"/>
      <w:bookmarkStart w:id="1861" w:name="_Toc535943075"/>
      <w:bookmarkStart w:id="1862" w:name="_Toc535947824"/>
      <w:bookmarkStart w:id="1863" w:name="_Toc536006878"/>
      <w:bookmarkStart w:id="1864" w:name="_Toc536110509"/>
      <w:bookmarkStart w:id="1865" w:name="_Toc536110885"/>
      <w:bookmarkStart w:id="1866" w:name="_Toc536112104"/>
      <w:bookmarkStart w:id="1867" w:name="_Toc536112424"/>
      <w:bookmarkStart w:id="1868" w:name="_Toc536113309"/>
      <w:bookmarkStart w:id="1869" w:name="_Toc536113521"/>
      <w:bookmarkStart w:id="1870" w:name="_Toc536113733"/>
      <w:bookmarkStart w:id="1871" w:name="_Toc536115032"/>
      <w:bookmarkStart w:id="1872" w:name="_Toc536115302"/>
      <w:bookmarkStart w:id="1873" w:name="_Toc536117492"/>
      <w:bookmarkStart w:id="1874" w:name="_Toc536117707"/>
      <w:bookmarkStart w:id="1875" w:name="_Toc536118728"/>
      <w:bookmarkStart w:id="1876" w:name="_Toc536120020"/>
      <w:bookmarkStart w:id="1877" w:name="_Toc536120236"/>
      <w:bookmarkStart w:id="1878" w:name="_Toc536127298"/>
      <w:bookmarkStart w:id="1879" w:name="_Toc536127515"/>
      <w:bookmarkStart w:id="1880" w:name="_Toc536128299"/>
      <w:bookmarkStart w:id="1881" w:name="_Toc536129422"/>
      <w:bookmarkStart w:id="1882" w:name="_Toc536129640"/>
      <w:bookmarkStart w:id="1883" w:name="_Toc536129861"/>
      <w:bookmarkStart w:id="1884" w:name="_Toc536130084"/>
      <w:bookmarkStart w:id="1885" w:name="_Toc536130310"/>
      <w:bookmarkStart w:id="1886" w:name="_Toc536130546"/>
      <w:bookmarkStart w:id="1887" w:name="_Toc536131240"/>
      <w:bookmarkStart w:id="1888" w:name="_Toc536131501"/>
      <w:bookmarkStart w:id="1889" w:name="_Toc536199914"/>
      <w:bookmarkStart w:id="1890" w:name="_Toc536200161"/>
      <w:bookmarkStart w:id="1891" w:name="_Toc536200656"/>
      <w:bookmarkStart w:id="1892" w:name="_Toc536200904"/>
      <w:bookmarkStart w:id="1893" w:name="_Toc536201151"/>
      <w:bookmarkStart w:id="1894" w:name="_Toc536201398"/>
      <w:bookmarkStart w:id="1895" w:name="_Toc536202313"/>
      <w:bookmarkStart w:id="1896" w:name="_Toc536203684"/>
      <w:bookmarkStart w:id="1897" w:name="_Toc536203930"/>
      <w:bookmarkStart w:id="1898" w:name="_Toc536204176"/>
      <w:bookmarkStart w:id="1899" w:name="_Toc536539324"/>
      <w:bookmarkStart w:id="1900" w:name="_Toc536539577"/>
      <w:bookmarkStart w:id="1901" w:name="_Toc536543353"/>
      <w:bookmarkStart w:id="1902" w:name="_Toc536543607"/>
      <w:bookmarkStart w:id="1903" w:name="_Toc536544498"/>
      <w:bookmarkStart w:id="1904" w:name="_Toc536545438"/>
      <w:bookmarkStart w:id="1905" w:name="_Toc536546589"/>
      <w:bookmarkStart w:id="1906" w:name="_Toc536626885"/>
      <w:bookmarkStart w:id="1907" w:name="_Toc536725964"/>
      <w:bookmarkStart w:id="1908" w:name="_Toc536741060"/>
      <w:bookmarkStart w:id="1909" w:name="_Toc536741317"/>
      <w:bookmarkStart w:id="1910" w:name="_Toc536741573"/>
      <w:bookmarkStart w:id="1911" w:name="_Toc536784632"/>
      <w:bookmarkStart w:id="1912" w:name="_Toc536797527"/>
      <w:bookmarkStart w:id="1913" w:name="_Toc536797790"/>
      <w:bookmarkStart w:id="1914" w:name="_Toc536798187"/>
      <w:bookmarkStart w:id="1915" w:name="_Toc536798442"/>
      <w:bookmarkStart w:id="1916" w:name="_Toc536798697"/>
      <w:bookmarkStart w:id="1917" w:name="_Toc536800400"/>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18" w:name="_Toc534793237"/>
      <w:bookmarkStart w:id="1919" w:name="_Toc534793995"/>
      <w:bookmarkStart w:id="1920" w:name="_Toc534794090"/>
      <w:bookmarkStart w:id="1921" w:name="_Toc534794187"/>
      <w:bookmarkStart w:id="1922" w:name="_Toc534796819"/>
      <w:bookmarkStart w:id="1923" w:name="_Toc534878075"/>
      <w:bookmarkStart w:id="1924" w:name="_Toc534878169"/>
      <w:bookmarkStart w:id="1925" w:name="_Toc534880507"/>
      <w:bookmarkStart w:id="1926" w:name="_Toc534895239"/>
      <w:bookmarkStart w:id="1927" w:name="_Toc534895956"/>
      <w:bookmarkStart w:id="1928" w:name="_Toc534896510"/>
      <w:bookmarkStart w:id="1929" w:name="_Toc534896903"/>
      <w:bookmarkStart w:id="1930" w:name="_Toc534983299"/>
      <w:bookmarkStart w:id="1931" w:name="_Toc534984833"/>
      <w:bookmarkStart w:id="1932" w:name="_Toc535242925"/>
      <w:bookmarkStart w:id="1933" w:name="_Toc535243277"/>
      <w:bookmarkStart w:id="1934" w:name="_Toc535245060"/>
      <w:bookmarkStart w:id="1935" w:name="_Toc535248184"/>
      <w:bookmarkStart w:id="1936" w:name="_Toc535248601"/>
      <w:bookmarkStart w:id="1937" w:name="_Toc535250080"/>
      <w:bookmarkStart w:id="1938" w:name="_Toc535251260"/>
      <w:bookmarkStart w:id="1939" w:name="_Toc535251801"/>
      <w:bookmarkStart w:id="1940" w:name="_Toc535252155"/>
      <w:bookmarkStart w:id="1941" w:name="_Toc535346223"/>
      <w:bookmarkStart w:id="1942" w:name="_Toc535418750"/>
      <w:bookmarkStart w:id="1943" w:name="_Toc535505052"/>
      <w:bookmarkStart w:id="1944" w:name="_Toc535509372"/>
      <w:bookmarkStart w:id="1945" w:name="_Toc535510065"/>
      <w:bookmarkStart w:id="1946" w:name="_Toc535512818"/>
      <w:bookmarkStart w:id="1947" w:name="_Toc535512907"/>
      <w:bookmarkStart w:id="1948" w:name="_Toc535527931"/>
      <w:bookmarkStart w:id="1949" w:name="_Toc535536136"/>
      <w:bookmarkStart w:id="1950" w:name="_Toc535575129"/>
      <w:bookmarkStart w:id="1951" w:name="_Toc535587587"/>
      <w:bookmarkStart w:id="1952" w:name="_Toc535587844"/>
      <w:bookmarkStart w:id="1953" w:name="_Toc535588529"/>
      <w:bookmarkStart w:id="1954" w:name="_Toc535589756"/>
      <w:bookmarkStart w:id="1955" w:name="_Toc535590220"/>
      <w:bookmarkStart w:id="1956" w:name="_Toc535594650"/>
      <w:bookmarkStart w:id="1957" w:name="_Toc535832331"/>
      <w:bookmarkStart w:id="1958" w:name="_Toc535834267"/>
      <w:bookmarkStart w:id="1959" w:name="_Toc535846103"/>
      <w:bookmarkStart w:id="1960" w:name="_Toc535846295"/>
      <w:bookmarkStart w:id="1961" w:name="_Toc535853019"/>
      <w:bookmarkStart w:id="1962" w:name="_Toc535853266"/>
      <w:bookmarkStart w:id="1963" w:name="_Toc535854160"/>
      <w:bookmarkStart w:id="1964" w:name="_Toc535854686"/>
      <w:bookmarkStart w:id="1965" w:name="_Toc535918650"/>
      <w:bookmarkStart w:id="1966" w:name="_Toc535932513"/>
      <w:bookmarkStart w:id="1967" w:name="_Toc535932605"/>
      <w:bookmarkStart w:id="1968" w:name="_Toc535933436"/>
      <w:bookmarkStart w:id="1969" w:name="_Toc535934328"/>
      <w:bookmarkStart w:id="1970" w:name="_Toc535935079"/>
      <w:bookmarkStart w:id="1971" w:name="_Toc535935855"/>
      <w:bookmarkStart w:id="1972" w:name="_Toc535938390"/>
      <w:bookmarkStart w:id="1973" w:name="_Toc535938739"/>
      <w:bookmarkStart w:id="1974" w:name="_Toc535942425"/>
      <w:bookmarkStart w:id="1975" w:name="_Toc535942662"/>
      <w:bookmarkStart w:id="1976" w:name="_Toc535942884"/>
      <w:bookmarkStart w:id="1977" w:name="_Toc535942980"/>
      <w:bookmarkStart w:id="1978" w:name="_Toc535943076"/>
      <w:bookmarkStart w:id="1979" w:name="_Toc535947825"/>
      <w:bookmarkStart w:id="1980" w:name="_Toc536006879"/>
      <w:bookmarkStart w:id="1981" w:name="_Toc536110510"/>
      <w:bookmarkStart w:id="1982" w:name="_Toc536110886"/>
      <w:bookmarkStart w:id="1983" w:name="_Toc536112105"/>
      <w:bookmarkStart w:id="1984" w:name="_Toc536112425"/>
      <w:bookmarkStart w:id="1985" w:name="_Toc536113310"/>
      <w:bookmarkStart w:id="1986" w:name="_Toc536113522"/>
      <w:bookmarkStart w:id="1987" w:name="_Toc536113734"/>
      <w:bookmarkStart w:id="1988" w:name="_Toc536115033"/>
      <w:bookmarkStart w:id="1989" w:name="_Toc536115303"/>
      <w:bookmarkStart w:id="1990" w:name="_Toc536117493"/>
      <w:bookmarkStart w:id="1991" w:name="_Toc536117708"/>
      <w:bookmarkStart w:id="1992" w:name="_Toc536118729"/>
      <w:bookmarkStart w:id="1993" w:name="_Toc536120021"/>
      <w:bookmarkStart w:id="1994" w:name="_Toc536120237"/>
      <w:bookmarkStart w:id="1995" w:name="_Toc536127299"/>
      <w:bookmarkStart w:id="1996" w:name="_Toc536127516"/>
      <w:bookmarkStart w:id="1997" w:name="_Toc536128300"/>
      <w:bookmarkStart w:id="1998" w:name="_Toc536129423"/>
      <w:bookmarkStart w:id="1999" w:name="_Toc536129641"/>
      <w:bookmarkStart w:id="2000" w:name="_Toc536129862"/>
      <w:bookmarkStart w:id="2001" w:name="_Toc536130085"/>
      <w:bookmarkStart w:id="2002" w:name="_Toc536130311"/>
      <w:bookmarkStart w:id="2003" w:name="_Toc536130547"/>
      <w:bookmarkStart w:id="2004" w:name="_Toc536131241"/>
      <w:bookmarkStart w:id="2005" w:name="_Toc536131502"/>
      <w:bookmarkStart w:id="2006" w:name="_Toc536199915"/>
      <w:bookmarkStart w:id="2007" w:name="_Toc536200162"/>
      <w:bookmarkStart w:id="2008" w:name="_Toc536200657"/>
      <w:bookmarkStart w:id="2009" w:name="_Toc536200905"/>
      <w:bookmarkStart w:id="2010" w:name="_Toc536201152"/>
      <w:bookmarkStart w:id="2011" w:name="_Toc536201399"/>
      <w:bookmarkStart w:id="2012" w:name="_Toc536202314"/>
      <w:bookmarkStart w:id="2013" w:name="_Toc536203685"/>
      <w:bookmarkStart w:id="2014" w:name="_Toc536203931"/>
      <w:bookmarkStart w:id="2015" w:name="_Toc536204177"/>
      <w:bookmarkStart w:id="2016" w:name="_Toc536539325"/>
      <w:bookmarkStart w:id="2017" w:name="_Toc536539578"/>
      <w:bookmarkStart w:id="2018" w:name="_Toc536543354"/>
      <w:bookmarkStart w:id="2019" w:name="_Toc536543608"/>
      <w:bookmarkStart w:id="2020" w:name="_Toc536544499"/>
      <w:bookmarkStart w:id="2021" w:name="_Toc536545439"/>
      <w:bookmarkStart w:id="2022" w:name="_Toc536546590"/>
      <w:bookmarkStart w:id="2023" w:name="_Toc536626886"/>
      <w:bookmarkStart w:id="2024" w:name="_Toc536725965"/>
      <w:bookmarkStart w:id="2025" w:name="_Toc536741061"/>
      <w:bookmarkStart w:id="2026" w:name="_Toc536741318"/>
      <w:bookmarkStart w:id="2027" w:name="_Toc536741574"/>
      <w:bookmarkStart w:id="2028" w:name="_Toc536784633"/>
      <w:bookmarkStart w:id="2029" w:name="_Toc536797528"/>
      <w:bookmarkStart w:id="2030" w:name="_Toc536797791"/>
      <w:bookmarkStart w:id="2031" w:name="_Toc536798188"/>
      <w:bookmarkStart w:id="2032" w:name="_Toc536798443"/>
      <w:bookmarkStart w:id="2033" w:name="_Toc536798698"/>
      <w:bookmarkStart w:id="2034" w:name="_Toc536800401"/>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1706BCAC" w14:textId="09ADD96C" w:rsidR="008F23B1" w:rsidRDefault="006C2BAC" w:rsidP="00A07716">
      <w:pPr>
        <w:pStyle w:val="Titre2"/>
        <w:spacing w:after="240"/>
        <w:ind w:left="708" w:hanging="578"/>
      </w:pPr>
      <w:bookmarkStart w:id="2035" w:name="_Toc536800402"/>
      <w:r>
        <w:t>M</w:t>
      </w:r>
      <w:r w:rsidR="008F23B1" w:rsidRPr="00170752">
        <w:t>odèle thermomécanique des rotors</w:t>
      </w:r>
      <w:bookmarkEnd w:id="2035"/>
    </w:p>
    <w:p w14:paraId="7880D70A" w14:textId="0A291B5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w:t>
      </w:r>
      <w:ins w:id="2036" w:author="HASSINI Mohamed-amine" w:date="2019-03-12T13:50:00Z">
        <w:r w:rsidR="00311997">
          <w:t xml:space="preserve">dans la direction </w:t>
        </w:r>
      </w:ins>
      <w:r>
        <w:t xml:space="preserve">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037" w:name="_Ref533769151"/>
      <w:bookmarkStart w:id="2038" w:name="_Toc536112209"/>
      <w:bookmarkStart w:id="2039"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37"/>
      <w:r>
        <w:rPr>
          <w:rFonts w:ascii="Calibri" w:eastAsia="Times New Roman" w:hAnsi="Calibri" w:cs="Times New Roman"/>
          <w:i w:val="0"/>
          <w:iCs w:val="0"/>
          <w:color w:val="auto"/>
          <w:sz w:val="22"/>
          <w:szCs w:val="20"/>
          <w:lang w:eastAsia="fr-FR"/>
        </w:rPr>
        <w:t xml:space="preserve"> : déformation thermique de rotor </w:t>
      </w:r>
      <w:bookmarkEnd w:id="2038"/>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039"/>
      <w:r w:rsidR="00E80E4B" w:rsidRPr="00E80E4B">
        <w:rPr>
          <w:b/>
          <w:i w:val="0"/>
          <w:sz w:val="22"/>
        </w:rPr>
        <w:fldChar w:fldCharType="end"/>
      </w:r>
    </w:p>
    <w:p w14:paraId="0646911F" w14:textId="538E895B"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w:t>
      </w:r>
      <w:ins w:id="2040" w:author="HASSINI Mohamed-amine" w:date="2019-03-12T13:50:00Z">
        <w:r w:rsidR="00311997">
          <w:rPr>
            <w:rFonts w:eastAsiaTheme="minorEastAsia"/>
          </w:rPr>
          <w:t xml:space="preserve"> modifie</w:t>
        </w:r>
      </w:ins>
      <w:del w:id="2041" w:author="HASSINI Mohamed-amine" w:date="2019-03-12T13:50:00Z">
        <w:r w:rsidR="008F23B1" w:rsidDel="00311997">
          <w:rPr>
            <w:rFonts w:eastAsiaTheme="minorEastAsia"/>
          </w:rPr>
          <w:delText xml:space="preserve"> </w:delText>
        </w:r>
        <w:r w:rsidR="00B2678F" w:rsidDel="00311997">
          <w:rPr>
            <w:rFonts w:eastAsiaTheme="minorEastAsia"/>
          </w:rPr>
          <w:delText>peut modifier</w:delText>
        </w:r>
      </w:del>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e du rotor</w:t>
      </w:r>
      <w:ins w:id="2042" w:author="KUCZKOWIAK Antoine" w:date="2019-03-12T10:20:00Z">
        <w:r w:rsidR="00344AC6">
          <w:rPr>
            <w:rFonts w:eastAsiaTheme="minorEastAsia"/>
          </w:rPr>
          <w:t>,</w:t>
        </w:r>
      </w:ins>
      <w:r w:rsidR="008F23B1">
        <w:rPr>
          <w:rFonts w:eastAsiaTheme="minorEastAsia"/>
        </w:rPr>
        <w:t xml:space="preserve">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del w:id="2043" w:author="KUCZKOWIAK Antoine" w:date="2019-03-12T10:21:00Z">
        <w:r w:rsidR="00B2678F" w:rsidRPr="006C182B" w:rsidDel="00344AC6">
          <w:rPr>
            <w:rFonts w:eastAsiaTheme="minorEastAsia"/>
          </w:rPr>
          <w:delText>dénommée</w:delText>
        </w:r>
        <w:r w:rsidR="00B2678F" w:rsidDel="00344AC6">
          <w:rPr>
            <w:rFonts w:eastAsiaTheme="minorEastAsia"/>
          </w:rPr>
          <w:delText xml:space="preserve"> </w:delText>
        </w:r>
      </w:del>
      <w:ins w:id="2044" w:author="KUCZKOWIAK Antoine" w:date="2019-03-12T10:21:00Z">
        <w:r w:rsidR="00344AC6">
          <w:rPr>
            <w:rFonts w:eastAsiaTheme="minorEastAsia"/>
          </w:rPr>
          <w:t xml:space="preserve">excitation qui est couramment qualifiée de </w:t>
        </w:r>
      </w:ins>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E385156" w:rsidR="008F23B1" w:rsidRDefault="008F23B1" w:rsidP="00A07716">
      <w:pPr>
        <w:spacing w:before="240" w:after="240" w:line="360" w:lineRule="auto"/>
        <w:ind w:firstLine="709"/>
      </w:pPr>
      <w:r>
        <w:t>Dans cette thèse, l’attention porte uniquement sur l’</w:t>
      </w:r>
      <w:ins w:id="2045" w:author="KUCZKOWIAK Antoine" w:date="2019-03-12T10:23:00Z">
        <w:r w:rsidR="00344AC6">
          <w:t>étude de l’</w:t>
        </w:r>
      </w:ins>
      <w:r w:rsidR="003957B9">
        <w:t>impact</w:t>
      </w:r>
      <w:r>
        <w:t xml:space="preserve"> du balourd thermique sur le comportement dynamique du rotor. La modélisation de</w:t>
      </w:r>
      <w:r w:rsidR="003957B9">
        <w:t xml:space="preserve"> ce balourd suit deux approches :</w:t>
      </w:r>
      <w:r>
        <w:t xml:space="preserve"> </w:t>
      </w:r>
      <w:r w:rsidR="003957B9">
        <w:t xml:space="preserve">un </w:t>
      </w:r>
      <w:r w:rsidR="003957B9">
        <w:lastRenderedPageBreak/>
        <w:t>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 xml:space="preserve">un modèle plus rigoureux assimilant la déformation thermique </w:t>
      </w:r>
      <w:ins w:id="2046" w:author="HASSINI Mohamed-amine" w:date="2019-03-12T13:51:00Z">
        <w:r w:rsidR="00311997">
          <w:rPr>
            <w:rFonts w:eastAsiaTheme="minorEastAsia"/>
          </w:rPr>
          <w:t xml:space="preserve">à un défaut </w:t>
        </w:r>
      </w:ins>
      <w:r w:rsidR="003957B9">
        <w:rPr>
          <w:rFonts w:eastAsiaTheme="minorEastAsia"/>
        </w:rPr>
        <w:t>de</w:t>
      </w:r>
      <w:del w:id="2047" w:author="HASSINI Mohamed-amine" w:date="2019-03-12T13:51:00Z">
        <w:r w:rsidR="003957B9" w:rsidDel="00311997">
          <w:rPr>
            <w:rFonts w:eastAsiaTheme="minorEastAsia"/>
          </w:rPr>
          <w:delText xml:space="preserve"> la</w:delText>
        </w:r>
      </w:del>
      <w:r w:rsidR="003957B9">
        <w:rPr>
          <w:rFonts w:eastAsiaTheme="minorEastAsia"/>
        </w:rPr>
        <w:t xml:space="preserve"> fibre neutre</w:t>
      </w:r>
      <w:del w:id="2048" w:author="HASSINI Mohamed-amine" w:date="2019-03-12T13:51:00Z">
        <w:r w:rsidR="003957B9" w:rsidDel="00311997">
          <w:rPr>
            <w:rFonts w:eastAsiaTheme="minorEastAsia"/>
          </w:rPr>
          <w:delText xml:space="preserve"> à un défaut</w:delText>
        </w:r>
      </w:del>
      <w:r>
        <w:rPr>
          <w:rFonts w:eastAsiaTheme="minorEastAsia"/>
        </w:rPr>
        <w:t xml:space="preserve">. </w:t>
      </w:r>
    </w:p>
    <w:p w14:paraId="39DE0B1E" w14:textId="72ADBA69" w:rsidR="008F23B1" w:rsidRDefault="00504245" w:rsidP="00BA40BE">
      <w:pPr>
        <w:pStyle w:val="Titre3"/>
        <w:spacing w:before="240" w:after="240"/>
        <w:ind w:left="709"/>
      </w:pPr>
      <w:bookmarkStart w:id="2049" w:name="_Toc536800403"/>
      <w:r>
        <w:t>M</w:t>
      </w:r>
      <w:r w:rsidR="008F23B1">
        <w:t>odèle thermique linéaire</w:t>
      </w:r>
      <w:bookmarkEnd w:id="2049"/>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311997"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5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050"/>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0B63E51E" w:rsidR="008F23B1" w:rsidRDefault="008F23B1" w:rsidP="00907FFD">
      <w:pPr>
        <w:pStyle w:val="Titre4"/>
        <w:spacing w:before="240" w:after="240"/>
        <w:ind w:left="709" w:hanging="862"/>
      </w:pPr>
      <w:r>
        <w:t xml:space="preserve">Conditions aux limites </w:t>
      </w:r>
      <w:ins w:id="2051" w:author="HASSINI Mohamed-amine" w:date="2019-03-12T13:52:00Z">
        <w:r w:rsidR="00311997">
          <w:t xml:space="preserve">thermiques </w:t>
        </w:r>
      </w:ins>
      <w:del w:id="2052" w:author="HASSINI Mohamed-amine" w:date="2019-03-12T13:52:00Z">
        <w:r w:rsidDel="00311997">
          <w:delText>en thermique</w:delText>
        </w:r>
      </w:del>
    </w:p>
    <w:p w14:paraId="75B8B6BA" w14:textId="5C87B6D2" w:rsidR="008F23B1" w:rsidRPr="007C25E0" w:rsidRDefault="008F23B1" w:rsidP="00907FFD">
      <w:pPr>
        <w:spacing w:before="240" w:after="240" w:line="360" w:lineRule="auto"/>
        <w:ind w:firstLine="709"/>
      </w:pPr>
      <w:r>
        <w:t>Les conditions aux limites thermiques traduisent les échanges de chaleur entre le rotor et son environnement extérieur (lubrifiant d</w:t>
      </w:r>
      <w:ins w:id="2053" w:author="HASSINI Mohamed-amine" w:date="2019-03-12T13:52:00Z">
        <w:r w:rsidR="00311997">
          <w:t xml:space="preserve">ans </w:t>
        </w:r>
      </w:ins>
      <w:del w:id="2054" w:author="HASSINI Mohamed-amine" w:date="2019-03-12T13:52:00Z">
        <w:r w:rsidDel="00311997">
          <w:delText>u</w:delText>
        </w:r>
      </w:del>
      <w:r>
        <w:t xml:space="preserve"> </w:t>
      </w:r>
      <w:ins w:id="2055" w:author="HASSINI Mohamed-amine" w:date="2019-03-12T13:52:00Z">
        <w:r w:rsidR="00311997">
          <w:t xml:space="preserve">le </w:t>
        </w:r>
      </w:ins>
      <w:r>
        <w:t xml:space="preserve">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w:t>
      </w:r>
      <w:ins w:id="2056" w:author="HASSINI Mohamed-amine" w:date="2019-03-12T13:52:00Z">
        <w:r w:rsidR="00311997">
          <w:t>hydrodynamique</w:t>
        </w:r>
      </w:ins>
      <w:del w:id="2057" w:author="HASSINI Mohamed-amine" w:date="2019-03-12T13:52:00Z">
        <w:r w:rsidR="00A376C6" w:rsidDel="00311997">
          <w:delText>lubrifié</w:delText>
        </w:r>
      </w:del>
      <w:r w:rsidR="00A376C6">
        <w:t>. L</w:t>
      </w:r>
      <w:r w:rsidR="003957B9">
        <w:t>es conditions aux limites prises en compte sont :</w:t>
      </w:r>
      <w:r w:rsidRPr="007C25E0">
        <w:t xml:space="preserve"> </w:t>
      </w:r>
    </w:p>
    <w:p w14:paraId="4A4705CA" w14:textId="20E5F61C" w:rsidR="008F23B1" w:rsidRDefault="00344AC6" w:rsidP="00E0308D">
      <w:pPr>
        <w:pStyle w:val="Paragraphedeliste"/>
        <w:numPr>
          <w:ilvl w:val="0"/>
          <w:numId w:val="12"/>
        </w:numPr>
        <w:spacing w:before="240" w:after="120" w:line="360" w:lineRule="auto"/>
        <w:ind w:left="714" w:hanging="357"/>
      </w:pPr>
      <w:ins w:id="2058" w:author="KUCZKOWIAK Antoine" w:date="2019-03-12T10:24:00Z">
        <w:r>
          <w:t>la c</w:t>
        </w:r>
      </w:ins>
      <w:del w:id="2059" w:author="KUCZKOWIAK Antoine" w:date="2019-03-12T10:24:00Z">
        <w:r w:rsidR="008F23B1" w:rsidDel="00344AC6">
          <w:delText>C</w:delText>
        </w:r>
      </w:del>
      <w:r w:rsidR="008F23B1">
        <w:t>onvection</w:t>
      </w:r>
    </w:p>
    <w:p w14:paraId="5D1AFD60" w14:textId="514A8C93"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w:t>
      </w:r>
      <w:ins w:id="2060" w:author="HASSINI Mohamed-amine" w:date="2019-03-12T13:55:00Z">
        <w:r w:rsidR="00311997">
          <w:t>Le flux de chaleur à travers une surface</w:t>
        </w:r>
      </w:ins>
      <w:ins w:id="2061" w:author="HASSINI Mohamed-amine" w:date="2019-03-12T13:56:00Z">
        <w:r w:rsidR="00311997">
          <w:t xml:space="preserv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R="00311997">
          <w:t xml:space="preserve"> </w:t>
        </w:r>
      </w:ins>
      <w:ins w:id="2062" w:author="HASSINI Mohamed-amine" w:date="2019-03-12T13:58:00Z">
        <w:r w:rsidR="00802026">
          <w:t xml:space="preserve">est proportionnel à la différence de température entre la surface </w:t>
        </w:r>
      </w:ins>
      <w:ins w:id="2063" w:author="HASSINI Mohamed-amine" w:date="2019-03-12T13:56:00Z">
        <w:r w:rsidR="00311997">
          <w:t>du rotor et le milieu extérieur</w:t>
        </w:r>
      </w:ins>
      <w:ins w:id="2064" w:author="HASSINI Mohamed-amine" w:date="2019-03-12T13:57:00Z">
        <w:r w:rsidR="00311997">
          <w:t> </w:t>
        </w:r>
      </w:ins>
      <w:ins w:id="2065" w:author="HASSINI Mohamed-amine" w:date="2019-03-12T13:56:00Z">
        <w:r w:rsidR="00311997">
          <w:t>:</w:t>
        </w:r>
      </w:ins>
      <w:ins w:id="2066" w:author="HASSINI Mohamed-amine" w:date="2019-03-12T13:55:00Z">
        <w:r w:rsidR="00311997">
          <w:t xml:space="preserve"> </w:t>
        </w:r>
      </w:ins>
      <w:del w:id="2067" w:author="HASSINI Mohamed-amine" w:date="2019-03-12T13:57:00Z">
        <w:r w:rsidR="008F23B1" w:rsidDel="00311997">
          <w:delText xml:space="preserve">Une variation de température entre la température du milieu extérieur </w:delTex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rsidDel="00311997">
          <w:delText xml:space="preserve"> et celle du rotor </w:delText>
        </w:r>
        <m:oMath>
          <m:r>
            <w:rPr>
              <w:rFonts w:ascii="Cambria Math" w:hAnsi="Cambria Math"/>
            </w:rPr>
            <m:t>T</m:t>
          </m:r>
        </m:oMath>
        <w:r w:rsidR="008F23B1" w:rsidDel="00311997">
          <w:delText xml:space="preserve"> </w:delText>
        </w:r>
        <w:r w:rsidDel="00311997">
          <w:delText xml:space="preserve">est imposée sur </w:delText>
        </w:r>
        <w:r w:rsidR="008F23B1" w:rsidDel="00311997">
          <w:delText xml:space="preserve">la </w:delText>
        </w:r>
        <w:r w:rsidR="00947D9B" w:rsidDel="00311997">
          <w:delText>surface</w:delTex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Del="00311997">
          <w:delText xml:space="preserve">. </w:delText>
        </w:r>
        <w:r w:rsidR="008F23B1" w:rsidDel="00311997">
          <w:delText xml:space="preserve">La </w:delText>
        </w:r>
        <w:r w:rsidDel="00311997">
          <w:delText xml:space="preserve">conservation du flux de chaleur </w:delText>
        </w:r>
        <w:r w:rsidR="008F23B1" w:rsidDel="00311997">
          <w:delText>à travers cette surface s’écrit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23F8D7CD" w:rsidR="008F23B1" w:rsidRPr="00E00B31" w:rsidRDefault="00311997"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ins w:id="2068" w:author="HASSINI Mohamed-amine" w:date="2019-03-12T13:57:00Z">
                  <w:rPr>
                    <w:rFonts w:ascii="Cambria Math" w:hAnsi="Cambria Math"/>
                  </w:rPr>
                  <m:t>-</m:t>
                </w:ins>
              </m:r>
              <m:r>
                <w:del w:id="2069" w:author="HASSINI Mohamed-amine" w:date="2019-03-12T13:57:00Z">
                  <w:rPr>
                    <w:rFonts w:ascii="Cambria Math" w:hAnsi="Cambria Math"/>
                  </w:rPr>
                  <m:t>+</m:t>
                </w:del>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070" w:name="_Toc536112271"/>
      <w:bookmarkStart w:id="2071" w:name="_Toc536800604"/>
      <w:r w:rsidRPr="00BA5188">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070"/>
      <w:bookmarkEnd w:id="2071"/>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6F23BB4A" w:rsidR="008F23B1" w:rsidRDefault="00344AC6" w:rsidP="00706BB2">
      <w:pPr>
        <w:pStyle w:val="Paragraphedeliste"/>
        <w:numPr>
          <w:ilvl w:val="0"/>
          <w:numId w:val="2"/>
        </w:numPr>
        <w:spacing w:line="360" w:lineRule="auto"/>
      </w:pPr>
      <w:ins w:id="2072" w:author="KUCZKOWIAK Antoine" w:date="2019-03-12T10:25:00Z">
        <w:r>
          <w:t xml:space="preserve">le </w:t>
        </w:r>
      </w:ins>
      <w:del w:id="2073" w:author="KUCZKOWIAK Antoine" w:date="2019-03-12T10:25:00Z">
        <w:r w:rsidR="008F23B1" w:rsidDel="00344AC6">
          <w:delText>F</w:delText>
        </w:r>
      </w:del>
      <w:ins w:id="2074" w:author="KUCZKOWIAK Antoine" w:date="2019-03-12T10:25:00Z">
        <w:r>
          <w:t>f</w:t>
        </w:r>
      </w:ins>
      <w:r w:rsidR="008F23B1">
        <w:t xml:space="preserve">lux imposé </w:t>
      </w:r>
    </w:p>
    <w:p w14:paraId="076541EF" w14:textId="4EBAC1CE" w:rsidR="008F23B1" w:rsidRDefault="008F23B1" w:rsidP="005257EA">
      <w:pPr>
        <w:spacing w:before="240" w:after="240" w:line="360" w:lineRule="auto"/>
        <w:ind w:firstLine="709"/>
      </w:pPr>
      <w:r>
        <w:t xml:space="preserve">Cette condition est appliquée à </w:t>
      </w:r>
      <w:ins w:id="2075" w:author="HASSINI Mohamed-amine" w:date="2019-03-12T14:00:00Z">
        <w:r w:rsidR="00802026">
          <w:t>l’interface entre le lubrifiant et la surfa</w:t>
        </w:r>
      </w:ins>
      <w:ins w:id="2076" w:author="HASSINI Mohamed-amine" w:date="2019-03-12T14:01:00Z">
        <w:r w:rsidR="00802026">
          <w:t xml:space="preserve">ce du rotor au droit du palier hydrodynamique. Cette surface est </w:t>
        </w:r>
        <w:proofErr w:type="gramStart"/>
        <w:r w:rsidR="00802026">
          <w:t xml:space="preserve">notée </w:t>
        </w:r>
      </w:ins>
      <w:proofErr w:type="gramEnd"/>
      <w:del w:id="2077" w:author="HASSINI Mohamed-amine" w:date="2019-03-12T14:01:00Z">
        <w:r w:rsidDel="00802026">
          <w:delText>la surface d’interaction lubrifiant-rotor, notée</w:delText>
        </w:r>
      </w:del>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ins w:id="2078" w:author="HASSINI Mohamed-amine" w:date="2019-03-12T14:01:00Z">
        <w:r w:rsidR="00802026">
          <w:t>.</w:t>
        </w:r>
      </w:ins>
      <w:del w:id="2079" w:author="HASSINI Mohamed-amine" w:date="2019-03-12T14:01:00Z">
        <w:r w:rsidRPr="00BA0CF9" w:rsidDel="00802026">
          <w:delText>,</w:delText>
        </w:r>
        <w:r w:rsidDel="00802026">
          <w:delText xml:space="preserve"> au niveau du palier hydrodynamique</w:delText>
        </w:r>
      </w:del>
      <w:r>
        <w:t xml:space="preserv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proofErr w:type="gramStart"/>
      <w:r w:rsidR="005257EA">
        <w:t>,</w:t>
      </w:r>
      <w:proofErr w:type="gramEnd"/>
      <m:oMath>
        <m:r>
          <w:rPr>
            <w:rFonts w:ascii="Cambria Math" w:hAnsi="Cambria Math"/>
          </w:rPr>
          <m:t xml:space="preserve"> </m:t>
        </m:r>
        <m:r>
          <w:del w:id="2080" w:author="HASSINI Mohamed-amine" w:date="2019-03-12T14:07:00Z">
            <w:rPr>
              <w:rFonts w:ascii="Cambria Math" w:hAnsi="Cambria Math"/>
            </w:rPr>
            <m:t>ϕ=0</m:t>
          </w:del>
        </m:r>
      </m:oMath>
      <w:del w:id="2081" w:author="HASSINI Mohamed-amine" w:date="2019-03-12T14:07:00Z">
        <w:r w:rsidR="00A376C6" w:rsidDel="00802026">
          <w:delText>,</w:delText>
        </w:r>
        <w:r w:rsidDel="00802026">
          <w:delText xml:space="preserve"> </w:delText>
        </w:r>
      </w:del>
      <w:r>
        <w:t xml:space="preserve">est </w:t>
      </w:r>
      <w:ins w:id="2082" w:author="HASSINI Mohamed-amine" w:date="2019-03-12T14:08:00Z">
        <w:r w:rsidR="00802026">
          <w:t xml:space="preserve">donc </w:t>
        </w:r>
      </w:ins>
      <w:r>
        <w:t>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6DA9E2DC" w:rsidR="008F23B1" w:rsidRDefault="008F23B1" w:rsidP="008F23B1">
      <w:pPr>
        <w:spacing w:line="360" w:lineRule="auto"/>
        <w:ind w:firstLine="708"/>
      </w:pPr>
      <w:r>
        <w:t>Cette condition est utilisée pour représenter l’échauffement</w:t>
      </w:r>
      <w:ins w:id="2083" w:author="HASSINI Mohamed-amine" w:date="2019-03-12T14:08:00Z">
        <w:r w:rsidR="00802026">
          <w:t xml:space="preserve"> du rotor au droit</w:t>
        </w:r>
      </w:ins>
      <w:r>
        <w:t xml:space="preserve">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43FC4E64"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084" w:name="_Ref529545990"/>
      <w:bookmarkStart w:id="2085" w:name="_Toc536112210"/>
      <w:bookmarkStart w:id="2086"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084"/>
      <w:r w:rsidRPr="006D2B30">
        <w:rPr>
          <w:rFonts w:ascii="Calibri" w:eastAsia="Times New Roman" w:hAnsi="Calibri" w:cs="Times New Roman"/>
          <w:i w:val="0"/>
          <w:iCs w:val="0"/>
          <w:color w:val="auto"/>
          <w:sz w:val="22"/>
          <w:szCs w:val="20"/>
          <w:lang w:eastAsia="fr-FR"/>
        </w:rPr>
        <w:t xml:space="preserve"> : Conditions aux limites </w:t>
      </w:r>
      <w:ins w:id="2087" w:author="HASSINI Mohamed-amine" w:date="2019-03-12T14:09:00Z">
        <w:r w:rsidR="00802026">
          <w:rPr>
            <w:rFonts w:ascii="Calibri" w:eastAsia="Times New Roman" w:hAnsi="Calibri" w:cs="Times New Roman"/>
            <w:i w:val="0"/>
            <w:iCs w:val="0"/>
            <w:color w:val="auto"/>
            <w:sz w:val="22"/>
            <w:szCs w:val="20"/>
            <w:lang w:eastAsia="fr-FR"/>
          </w:rPr>
          <w:t>thermiques</w:t>
        </w:r>
      </w:ins>
      <w:del w:id="2088" w:author="HASSINI Mohamed-amine" w:date="2019-03-12T14:09:00Z">
        <w:r w:rsidRPr="006D2B30" w:rsidDel="00802026">
          <w:rPr>
            <w:rFonts w:ascii="Calibri" w:eastAsia="Times New Roman" w:hAnsi="Calibri" w:cs="Times New Roman"/>
            <w:i w:val="0"/>
            <w:iCs w:val="0"/>
            <w:color w:val="auto"/>
            <w:sz w:val="22"/>
            <w:szCs w:val="20"/>
            <w:lang w:eastAsia="fr-FR"/>
          </w:rPr>
          <w:delText>en thermique</w:delText>
        </w:r>
      </w:del>
      <w:r w:rsidRPr="006D2B30">
        <w:rPr>
          <w:rFonts w:ascii="Calibri" w:eastAsia="Times New Roman" w:hAnsi="Calibri" w:cs="Times New Roman"/>
          <w:i w:val="0"/>
          <w:iCs w:val="0"/>
          <w:color w:val="auto"/>
          <w:sz w:val="22"/>
          <w:szCs w:val="20"/>
          <w:lang w:eastAsia="fr-FR"/>
        </w:rPr>
        <w:t xml:space="preserve"> </w:t>
      </w:r>
      <w:ins w:id="2089" w:author="KUCZKOWIAK Antoine" w:date="2019-03-12T10:28:00Z">
        <w:del w:id="2090" w:author="HASSINI Mohamed-amine" w:date="2019-03-12T14:09:00Z">
          <w:r w:rsidR="002C7579" w:rsidDel="003365A5">
            <w:rPr>
              <w:rFonts w:ascii="Calibri" w:eastAsia="Times New Roman" w:hAnsi="Calibri" w:cs="Times New Roman"/>
              <w:i w:val="0"/>
              <w:iCs w:val="0"/>
              <w:color w:val="auto"/>
              <w:sz w:val="22"/>
              <w:szCs w:val="20"/>
              <w:lang w:eastAsia="fr-FR"/>
            </w:rPr>
            <w:delText>sur le</w:delText>
          </w:r>
        </w:del>
      </w:ins>
      <w:del w:id="2091" w:author="KUCZKOWIAK Antoine" w:date="2019-03-12T10:28:00Z">
        <w:r w:rsidRPr="006D2B30" w:rsidDel="002C7579">
          <w:rPr>
            <w:rFonts w:ascii="Calibri" w:eastAsia="Times New Roman" w:hAnsi="Calibri" w:cs="Times New Roman"/>
            <w:i w:val="0"/>
            <w:iCs w:val="0"/>
            <w:color w:val="auto"/>
            <w:sz w:val="22"/>
            <w:szCs w:val="20"/>
            <w:lang w:eastAsia="fr-FR"/>
          </w:rPr>
          <w:delText>au</w:delText>
        </w:r>
      </w:del>
      <w:r w:rsidRPr="006D2B30">
        <w:rPr>
          <w:rFonts w:ascii="Calibri" w:eastAsia="Times New Roman" w:hAnsi="Calibri" w:cs="Times New Roman"/>
          <w:i w:val="0"/>
          <w:iCs w:val="0"/>
          <w:color w:val="auto"/>
          <w:sz w:val="22"/>
          <w:szCs w:val="20"/>
          <w:lang w:eastAsia="fr-FR"/>
        </w:rPr>
        <w:t xml:space="preserve"> </w:t>
      </w:r>
      <w:ins w:id="2092" w:author="HASSINI Mohamed-amine" w:date="2019-03-12T14:09:00Z">
        <w:r w:rsidR="003365A5">
          <w:rPr>
            <w:rFonts w:ascii="Calibri" w:eastAsia="Times New Roman" w:hAnsi="Calibri" w:cs="Times New Roman"/>
            <w:i w:val="0"/>
            <w:iCs w:val="0"/>
            <w:color w:val="auto"/>
            <w:sz w:val="22"/>
            <w:szCs w:val="20"/>
            <w:lang w:eastAsia="fr-FR"/>
          </w:rPr>
          <w:t xml:space="preserve">utilisées dans le </w:t>
        </w:r>
      </w:ins>
      <w:r w:rsidRPr="006D2B30">
        <w:rPr>
          <w:rFonts w:ascii="Calibri" w:eastAsia="Times New Roman" w:hAnsi="Calibri" w:cs="Times New Roman"/>
          <w:i w:val="0"/>
          <w:iCs w:val="0"/>
          <w:color w:val="auto"/>
          <w:sz w:val="22"/>
          <w:szCs w:val="20"/>
          <w:lang w:eastAsia="fr-FR"/>
        </w:rPr>
        <w:t>cas du banc</w:t>
      </w:r>
      <w:ins w:id="2093" w:author="KUCZKOWIAK Antoine" w:date="2019-03-12T10:28:00Z">
        <w:r w:rsidR="002C7579">
          <w:rPr>
            <w:rFonts w:ascii="Calibri" w:eastAsia="Times New Roman" w:hAnsi="Calibri" w:cs="Times New Roman"/>
            <w:i w:val="0"/>
            <w:iCs w:val="0"/>
            <w:color w:val="auto"/>
            <w:sz w:val="22"/>
            <w:szCs w:val="20"/>
            <w:lang w:eastAsia="fr-FR"/>
          </w:rPr>
          <w:t xml:space="preserve"> d’essai</w:t>
        </w:r>
      </w:ins>
      <w:r w:rsidRPr="006D2B30">
        <w:rPr>
          <w:rFonts w:ascii="Calibri" w:eastAsia="Times New Roman" w:hAnsi="Calibri" w:cs="Times New Roman"/>
          <w:i w:val="0"/>
          <w:iCs w:val="0"/>
          <w:color w:val="auto"/>
          <w:sz w:val="22"/>
          <w:szCs w:val="20"/>
          <w:lang w:eastAsia="fr-FR"/>
        </w:rPr>
        <w:t xml:space="preserve"> de l’effet Morton</w:t>
      </w:r>
      <w:bookmarkEnd w:id="2085"/>
      <w:bookmarkEnd w:id="2086"/>
    </w:p>
    <w:p w14:paraId="4EFFDEA6" w14:textId="7DFBBF4F" w:rsidR="008F23B1" w:rsidRPr="00C40A7A" w:rsidRDefault="008F23B1" w:rsidP="00192383">
      <w:pPr>
        <w:pStyle w:val="Titre4"/>
        <w:spacing w:before="240" w:after="240"/>
        <w:ind w:left="709" w:hanging="862"/>
      </w:pPr>
      <w:bookmarkStart w:id="2094" w:name="_Ref533776278"/>
      <w:r>
        <w:lastRenderedPageBreak/>
        <w:t>Intégration numérique</w:t>
      </w:r>
      <w:bookmarkEnd w:id="2094"/>
    </w:p>
    <w:p w14:paraId="75EA473D" w14:textId="69392883"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w:t>
      </w:r>
      <w:del w:id="2095" w:author="KUCZKOWIAK Antoine" w:date="2019-03-12T10:29:00Z">
        <w:r w:rsidDel="002C7579">
          <w:delText>fait appel</w:delText>
        </w:r>
      </w:del>
      <w:ins w:id="2096" w:author="KUCZKOWIAK Antoine" w:date="2019-03-12T10:29:00Z">
        <w:r w:rsidR="002C7579">
          <w:t>est réalisée à l’aide d’une discrétisation</w:t>
        </w:r>
      </w:ins>
      <w:ins w:id="2097" w:author="KUCZKOWIAK Antoine" w:date="2019-03-12T10:32:00Z">
        <w:r w:rsidR="002C7579">
          <w:t xml:space="preserve"> spatiale</w:t>
        </w:r>
      </w:ins>
      <w:ins w:id="2098" w:author="KUCZKOWIAK Antoine" w:date="2019-03-12T10:29:00Z">
        <w:r w:rsidR="002C7579">
          <w:t xml:space="preserve"> par </w:t>
        </w:r>
      </w:ins>
      <w:del w:id="2099" w:author="KUCZKOWIAK Antoine" w:date="2019-03-12T10:29:00Z">
        <w:r w:rsidDel="002C7579">
          <w:delText xml:space="preserve"> à </w:delText>
        </w:r>
      </w:del>
      <w:r>
        <w:t xml:space="preserve">la méthode des éléments finis. </w:t>
      </w:r>
      <w:r w:rsidR="00FA1709">
        <w:t xml:space="preserve">Dans cette thèse, le </w:t>
      </w:r>
      <w:ins w:id="2100" w:author="KUCZKOWIAK Antoine" w:date="2019-03-12T10:32:00Z">
        <w:r w:rsidR="002C7579">
          <w:t xml:space="preserve">code de calcul </w:t>
        </w:r>
      </w:ins>
      <w:del w:id="2101" w:author="KUCZKOWIAK Antoine" w:date="2019-03-12T10:32:00Z">
        <w:r w:rsidR="00FA1709" w:rsidDel="002C7579">
          <w:delText xml:space="preserve">progiciel </w:delText>
        </w:r>
      </w:del>
      <w:commentRangeStart w:id="2102"/>
      <w:del w:id="2103" w:author="HASSINI Mohamed-amine" w:date="2019-03-12T14:10:00Z">
        <w:r w:rsidR="00FA1709" w:rsidDel="003365A5">
          <w:delText>C</w:delText>
        </w:r>
      </w:del>
      <w:proofErr w:type="spellStart"/>
      <w:ins w:id="2104" w:author="HASSINI Mohamed-amine" w:date="2019-03-12T14:10:00Z">
        <w:r w:rsidR="003365A5">
          <w:t>c</w:t>
        </w:r>
      </w:ins>
      <w:r w:rsidR="00FA1709">
        <w:t>ode</w:t>
      </w:r>
      <w:ins w:id="2105" w:author="HASSINI Mohamed-amine" w:date="2019-03-12T14:10:00Z">
        <w:r w:rsidR="003365A5">
          <w:t>_a</w:t>
        </w:r>
      </w:ins>
      <w:del w:id="2106" w:author="HASSINI Mohamed-amine" w:date="2019-03-12T14:10:00Z">
        <w:r w:rsidR="00FA1709" w:rsidDel="003365A5">
          <w:delText>A</w:delText>
        </w:r>
      </w:del>
      <w:r w:rsidR="00FA1709">
        <w:t>ster</w:t>
      </w:r>
      <w:del w:id="2107" w:author="HASSINI Mohamed-amine" w:date="2019-03-12T14:10:00Z">
        <w:r w:rsidR="00FA1709" w:rsidDel="003365A5">
          <w:delText>©</w:delText>
        </w:r>
        <w:commentRangeEnd w:id="2102"/>
        <w:r w:rsidR="002C7579" w:rsidDel="003365A5">
          <w:rPr>
            <w:rStyle w:val="Marquedecommentaire"/>
          </w:rPr>
          <w:commentReference w:id="2102"/>
        </w:r>
        <w:r w:rsidR="00FA1709" w:rsidDel="003365A5">
          <w:delText xml:space="preserve"> </w:delText>
        </w:r>
      </w:del>
      <w:r w:rsidR="00FA1709">
        <w:t>développé</w:t>
      </w:r>
      <w:proofErr w:type="spellEnd"/>
      <w:r w:rsidR="00FA1709">
        <w:t xml:space="preserve"> par </w:t>
      </w:r>
      <w:del w:id="2108" w:author="KUCZKOWIAK Antoine" w:date="2019-03-12T10:30:00Z">
        <w:r w:rsidR="00FA1709" w:rsidDel="002C7579">
          <w:delText>l’entreprise</w:delText>
        </w:r>
      </w:del>
      <w:r w:rsidR="00FA1709">
        <w:t xml:space="preserve"> EDF</w:t>
      </w:r>
      <w:ins w:id="2109" w:author="KUCZKOWIAK Antoine" w:date="2019-03-12T10:30:00Z">
        <w:r w:rsidR="002C7579">
          <w:t xml:space="preserve"> R&amp;D</w:t>
        </w:r>
      </w:ins>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w:t>
      </w:r>
      <w:del w:id="2110" w:author="KUCZKOWIAK Antoine" w:date="2019-03-12T10:32:00Z">
        <w:r w:rsidR="00FA1709" w:rsidDel="002C7579">
          <w:delText>l’outil</w:delText>
        </w:r>
      </w:del>
      <w:r w:rsidR="00FA1709">
        <w:t xml:space="preserve"> utilisé. </w:t>
      </w:r>
    </w:p>
    <w:p w14:paraId="490D73ED" w14:textId="2220E6F9"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ins w:id="2111" w:author="HASSINI Mohamed-amine" w:date="2019-03-12T14:10:00Z">
        <w:r w:rsidR="003365A5">
          <w:t xml:space="preserve">dans </w:t>
        </w:r>
      </w:ins>
      <w:del w:id="2112" w:author="HASSINI Mohamed-amine" w:date="2019-03-12T14:10:00Z">
        <w:r w:rsidR="008F23B1" w:rsidDel="003365A5">
          <w:delText>en</w:delText>
        </w:r>
        <w:r w:rsidR="002F6073" w:rsidDel="003365A5">
          <w:delText xml:space="preserve"> </w:delText>
        </w:r>
      </w:del>
      <w:ins w:id="2113" w:author="HASSINI Mohamed-amine" w:date="2019-03-12T14:10:00Z">
        <w:r w:rsidR="003365A5">
          <w:t>l’</w:t>
        </w:r>
      </w:ins>
      <w:hyperlink w:anchor="_Annexe_B_:" w:history="1">
        <w:r w:rsidR="0031366C" w:rsidRPr="0031366C">
          <w:rPr>
            <w:rStyle w:val="Lienhypertexte"/>
            <w:b/>
            <w:color w:val="000000" w:themeColor="text1"/>
            <w:u w:val="none"/>
          </w:rPr>
          <w:t>Annexe B</w:t>
        </w:r>
      </w:hyperlink>
      <w:del w:id="2114" w:author="KUCZKOWIAK Antoine" w:date="2019-03-12T10:32:00Z">
        <w:r w:rsidR="0031366C" w:rsidDel="002C7579">
          <w:rPr>
            <w:b/>
          </w:rPr>
          <w:delText xml:space="preserve"> </w:delText>
        </w:r>
      </w:del>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311997"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115" w:name="_Ref529547194"/>
            <w:r w:rsidRPr="005600FC">
              <w:rPr>
                <w:rFonts w:ascii="Times New Roman" w:eastAsia="Times New Roman" w:hAnsi="Times New Roman"/>
                <w:b/>
                <w:iCs w:val="0"/>
                <w:color w:val="auto"/>
                <w:sz w:val="22"/>
                <w:szCs w:val="22"/>
                <w:lang w:eastAsia="fr-FR"/>
              </w:rPr>
              <w:t xml:space="preserve"> </w:t>
            </w:r>
            <w:bookmarkEnd w:id="2115"/>
          </w:p>
        </w:tc>
      </w:tr>
    </w:tbl>
    <w:p w14:paraId="32B77F70" w14:textId="4FB63B84" w:rsidR="002D2207" w:rsidRDefault="003365A5" w:rsidP="00A62EB9">
      <w:pPr>
        <w:spacing w:before="240" w:after="240" w:line="360" w:lineRule="auto"/>
        <w:ind w:firstLine="709"/>
      </w:pPr>
      <w:ins w:id="2116" w:author="HASSINI Mohamed-amine" w:date="2019-03-12T14:14:00Z">
        <w:r>
          <w:t xml:space="preserve">La résolution numérique </w:t>
        </w:r>
      </w:ins>
      <w:del w:id="2117" w:author="HASSINI Mohamed-amine" w:date="2019-03-12T14:14:00Z">
        <w:r w:rsidR="008F23B1" w:rsidDel="003365A5">
          <w:delText>Sa résolution en régime transitoir</w:delText>
        </w:r>
      </w:del>
      <w:del w:id="2118" w:author="HASSINI Mohamed-amine" w:date="2019-03-12T14:15:00Z">
        <w:r w:rsidR="008F23B1" w:rsidDel="003365A5">
          <w:delText>e</w:delText>
        </w:r>
      </w:del>
      <w:r w:rsidR="008F23B1">
        <w:t xml:space="preserve"> est </w:t>
      </w:r>
      <w:r w:rsidR="00FA1709">
        <w:t xml:space="preserve">réalisée </w:t>
      </w:r>
      <w:ins w:id="2119" w:author="HASSINI Mohamed-amine" w:date="2019-03-12T14:14:00Z">
        <w:r>
          <w:t xml:space="preserve">à l’aide de la méthode </w:t>
        </w:r>
        <m:oMath>
          <m:r>
            <w:rPr>
              <w:rFonts w:ascii="Cambria Math" w:hAnsi="Cambria Math"/>
            </w:rPr>
            <m:t>θ</m:t>
          </m:r>
        </m:oMath>
        <w:r>
          <w:t xml:space="preserve"> </w:t>
        </w:r>
      </w:ins>
      <w:del w:id="2120" w:author="HASSINI Mohamed-amine" w:date="2019-03-12T14:15:00Z">
        <w:r w:rsidR="00FA1709" w:rsidDel="003365A5">
          <w:delText>a</w:delText>
        </w:r>
      </w:del>
      <w:ins w:id="2121" w:author="HASSINI Mohamed-amine" w:date="2019-03-12T14:15:00Z">
        <w:r>
          <w:t> </w:t>
        </w:r>
        <w:proofErr w:type="gramStart"/>
        <w:r>
          <w:t>:</w:t>
        </w:r>
      </w:ins>
      <w:proofErr w:type="gramEnd"/>
      <w:del w:id="2122" w:author="HASSINI Mohamed-amine" w:date="2019-03-12T14:15:00Z">
        <w:r w:rsidR="00FA1709" w:rsidDel="003365A5">
          <w:delText>vec des schémas d</w:delText>
        </w:r>
        <w:r w:rsidR="008F23B1" w:rsidDel="003365A5">
          <w:delText xml:space="preserve">’intégration temporelle explicites et implicites. </w:delText>
        </w:r>
        <w:r w:rsidR="002D2207" w:rsidDel="003365A5">
          <w:delText xml:space="preserve">La simulation de l’effet Morton utilise une </w:delText>
        </w:r>
        <m:oMath>
          <m:r>
            <m:rPr>
              <m:sty m:val="p"/>
            </m:rPr>
            <w:rPr>
              <w:rFonts w:ascii="Cambria Math" w:hAnsi="Cambria Math"/>
            </w:rPr>
            <m:t xml:space="preserve"> </m:t>
          </m:r>
          <m:r>
            <w:rPr>
              <w:rFonts w:ascii="Cambria Math" w:hAnsi="Cambria Math"/>
            </w:rPr>
            <m:t>θ</m:t>
          </m:r>
        </m:oMath>
        <w:r w:rsidR="002D2207" w:rsidRPr="00BD2130" w:rsidDel="003365A5">
          <w:delText>-méthode</w:delText>
        </w:r>
        <w:r w:rsidR="002D2207" w:rsidDel="003365A5">
          <w:delText xml:space="preserve"> </w:delText>
        </w:r>
      </w:del>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del w:id="2123" w:author="HASSINI Mohamed-amine" w:date="2019-03-12T14:15:00Z">
        <w:r w:rsidR="002D2207" w:rsidDel="003365A5">
          <w:delText xml:space="preserve"> pour discrétiser </w:delText>
        </w:r>
        <w:r w:rsidR="002D2207" w:rsidRPr="004E0D0D" w:rsidDel="003365A5">
          <w:delText>l’</w:delText>
        </w:r>
        <w:r w:rsidR="002D2207" w:rsidRPr="004E0D0D" w:rsidDel="003365A5">
          <w:rPr>
            <w:b/>
          </w:rPr>
          <w:fldChar w:fldCharType="begin"/>
        </w:r>
        <w:r w:rsidR="002D2207" w:rsidRPr="004E0D0D" w:rsidDel="003365A5">
          <w:rPr>
            <w:b/>
          </w:rPr>
          <w:delInstrText xml:space="preserve"> REF _Ref529547194 \r \h </w:delInstrText>
        </w:r>
        <w:r w:rsidR="002D2207" w:rsidDel="003365A5">
          <w:rPr>
            <w:b/>
          </w:rPr>
          <w:delInstrText xml:space="preserve"> \* MERGEFORMAT </w:delInstrText>
        </w:r>
        <w:r w:rsidR="002D2207" w:rsidRPr="004E0D0D" w:rsidDel="003365A5">
          <w:rPr>
            <w:b/>
          </w:rPr>
        </w:r>
        <w:r w:rsidR="002D2207" w:rsidRPr="004E0D0D" w:rsidDel="003365A5">
          <w:rPr>
            <w:b/>
          </w:rPr>
          <w:fldChar w:fldCharType="separate"/>
        </w:r>
        <w:r w:rsidR="00C20694" w:rsidDel="003365A5">
          <w:rPr>
            <w:b/>
          </w:rPr>
          <w:delText>Eq.3-3</w:delText>
        </w:r>
        <w:r w:rsidR="002D2207" w:rsidRPr="004E0D0D" w:rsidDel="003365A5">
          <w:rPr>
            <w:b/>
          </w:rPr>
          <w:fldChar w:fldCharType="end"/>
        </w:r>
        <w:r w:rsidR="002D2207" w:rsidDel="003365A5">
          <w:delText xml:space="preserve"> dans le temps par un schéma aux différences finies</w:delText>
        </w:r>
      </w:del>
      <w:r w:rsid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311997"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311997"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124" w:name="_Ref529548381"/>
            <w:r w:rsidRPr="005600FC">
              <w:rPr>
                <w:rFonts w:ascii="Times New Roman" w:eastAsia="Times New Roman" w:hAnsi="Times New Roman"/>
                <w:b/>
                <w:iCs w:val="0"/>
                <w:color w:val="auto"/>
                <w:sz w:val="22"/>
                <w:szCs w:val="22"/>
                <w:lang w:eastAsia="fr-FR"/>
              </w:rPr>
              <w:t xml:space="preserve"> </w:t>
            </w:r>
            <w:bookmarkEnd w:id="212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1D162985"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w:t>
      </w:r>
      <w:ins w:id="2125" w:author="HASSINI Mohamed-amine" w:date="2019-03-12T14:15:00Z">
        <w:r w:rsidR="003365A5">
          <w:t>semi-</w:t>
        </w:r>
      </w:ins>
      <w:r>
        <w:t xml:space="preserve">implicite. </w:t>
      </w:r>
      <w:del w:id="2126" w:author="KUCZKOWIAK Antoine" w:date="2019-03-12T10:34:00Z">
        <w:r w:rsidDel="002C7579">
          <w:delText>Selon la référence CodeAster©</w:delText>
        </w:r>
      </w:del>
      <w:ins w:id="2127" w:author="KUCZKOWIAK Antoine" w:date="2019-03-12T10:34:00Z">
        <w:r w:rsidR="002C7579">
          <w:t>D’après</w:t>
        </w:r>
      </w:ins>
      <w:r>
        <w:t xml:space="preserve">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w:t>
      </w:r>
      <w:del w:id="2128" w:author="KUCZKOWIAK Antoine" w:date="2019-03-12T10:35:00Z">
        <w:r w:rsidDel="002C7579">
          <w:delText>pour le paramètre</w:delText>
        </w:r>
      </w:del>
      <w:ins w:id="2129" w:author="KUCZKOWIAK Antoine" w:date="2019-03-12T10:35:00Z">
        <w:r w:rsidR="002C7579">
          <w:t>dans le cas où</w:t>
        </w:r>
      </w:ins>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130" w:name="_Toc536800404"/>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2130"/>
    </w:p>
    <w:p w14:paraId="521029E0" w14:textId="7D7714CA"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w:t>
      </w:r>
      <w:ins w:id="2131" w:author="HASSINI Mohamed-amine" w:date="2019-03-12T14:17:00Z">
        <w:r w:rsidR="003365A5">
          <w:t xml:space="preserve">Le même maillage utilisé pour résoudre l’équation de la chaleur est utilisé pour calculer la déformation thermomécanique, toujours en utilisant la méthode des éléments finis de </w:t>
        </w:r>
        <w:proofErr w:type="spellStart"/>
        <w:r w:rsidR="003365A5">
          <w:t>code_aster</w:t>
        </w:r>
      </w:ins>
      <w:proofErr w:type="spellEnd"/>
      <w:del w:id="2132" w:author="HASSINI Mohamed-amine" w:date="2019-03-12T14:17:00Z">
        <w:r w:rsidDel="003365A5">
          <w:delText>Elle partage le même maillage avec le modèle thermique</w:delText>
        </w:r>
      </w:del>
      <w:del w:id="2133" w:author="HASSINI Mohamed-amine" w:date="2019-03-12T14:18:00Z">
        <w:r w:rsidDel="003365A5">
          <w:delText xml:space="preserve"> et est réalisé par </w:delText>
        </w:r>
      </w:del>
      <w:del w:id="2134" w:author="HASSINI Mohamed-amine" w:date="2019-03-12T14:16:00Z">
        <w:r w:rsidDel="003365A5">
          <w:delText>CodeAster©</w:delText>
        </w:r>
      </w:del>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5E625FE1" w:rsidR="008F23B1" w:rsidRDefault="00D942A4" w:rsidP="00DB7EA8">
      <w:pPr>
        <w:spacing w:before="240" w:after="240" w:line="360" w:lineRule="auto"/>
      </w:pPr>
      <w:ins w:id="2137" w:author="KUCZKOWIAK Antoine" w:date="2019-03-12T10:37:00Z">
        <w:r>
          <w:t>Cette équation peut également s’exprimer de la façon suivante :</w:t>
        </w:r>
      </w:ins>
      <w:del w:id="2138" w:author="KUCZKOWIAK Antoine" w:date="2019-03-12T10:37:00Z">
        <w:r w:rsidR="00DB7EA8" w:rsidDel="00D942A4">
          <w:delText>ou</w:delText>
        </w:r>
        <w:r w:rsidR="008F23B1" w:rsidDel="00D942A4">
          <w:delText xml:space="preserve"> dans l’autre sens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311997"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311997"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3DF05C53" w:rsidR="001E37D0" w:rsidRDefault="001E37D0" w:rsidP="00DB7EA8">
      <w:pPr>
        <w:spacing w:before="240" w:after="240" w:line="360" w:lineRule="auto"/>
        <w:ind w:firstLine="709"/>
      </w:pPr>
      <w:r>
        <w:t>Des valeurs</w:t>
      </w:r>
      <w:r w:rsidR="00D942A4">
        <w:t xml:space="preserve"> </w:t>
      </w:r>
      <w:r>
        <w:t xml:space="preserve">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ins w:id="2139" w:author="HASSINI Mohamed-amine" w:date="2019-03-12T14:18:00Z">
        <w:r w:rsidR="003365A5">
          <w:t>. Ces valeurs sont</w:t>
        </w:r>
      </w:ins>
      <w:r>
        <w:t xml:space="preserve"> issu</w:t>
      </w:r>
      <w:ins w:id="2140" w:author="HASSINI Mohamed-amine" w:date="2019-03-12T14:18:00Z">
        <w:r w:rsidR="003365A5">
          <w:t>es</w:t>
        </w:r>
      </w:ins>
      <w:r>
        <w:t xml:space="preserve">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141" w:name="_Ref530004758"/>
      <w:bookmarkStart w:id="2142" w:name="_Toc536112272"/>
      <w:bookmarkStart w:id="2143" w:name="_Toc536800605"/>
      <w:r w:rsidRPr="00AE331A">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141"/>
      <w:r w:rsidRPr="00AE331A">
        <w:rPr>
          <w:rFonts w:ascii="Calibri" w:eastAsia="Times New Roman" w:hAnsi="Calibri" w:cs="Times New Roman"/>
          <w:i w:val="0"/>
          <w:iCs w:val="0"/>
          <w:color w:val="auto"/>
          <w:sz w:val="22"/>
          <w:szCs w:val="20"/>
          <w:lang w:eastAsia="fr-FR"/>
        </w:rPr>
        <w:t> : Ordres de grandeur du coefficient de dilatation thermique</w:t>
      </w:r>
      <w:bookmarkEnd w:id="2142"/>
      <w:bookmarkEnd w:id="2143"/>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311997"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0FA5AECF" w:rsidR="001E37D0" w:rsidRDefault="00AF59DA" w:rsidP="00DB7EA8">
      <w:pPr>
        <w:spacing w:before="240" w:after="240" w:line="360" w:lineRule="auto"/>
        <w:ind w:firstLine="709"/>
      </w:pPr>
      <w:r>
        <w:t>En revanche</w:t>
      </w:r>
      <w:ins w:id="2144" w:author="KUCZKOWIAK Antoine" w:date="2019-03-12T10:39:00Z">
        <w:r w:rsidR="00D942A4">
          <w:t>,</w:t>
        </w:r>
      </w:ins>
      <w:r>
        <w:t xml:space="preserve"> si </w:t>
      </w:r>
      <w:ins w:id="2145" w:author="KUCZKOWIAK Antoine" w:date="2019-03-12T10:39:00Z">
        <w:r w:rsidR="00D942A4">
          <w:t>les</w:t>
        </w:r>
      </w:ins>
      <w:del w:id="2146" w:author="KUCZKOWIAK Antoine" w:date="2019-03-12T10:39:00Z">
        <w:r w:rsidDel="00D942A4">
          <w:delText>de</w:delText>
        </w:r>
      </w:del>
      <w:r>
        <w:t xml:space="preserve"> déplacements sont bloqués, des variations</w:t>
      </w:r>
      <w:r w:rsidR="008F23B1">
        <w:t xml:space="preserve"> de température </w:t>
      </w:r>
      <w:del w:id="2147" w:author="KUCZKOWIAK Antoine" w:date="2019-03-12T10:40:00Z">
        <w:r w:rsidDel="00D942A4">
          <w:delText xml:space="preserve">entrainent </w:delText>
        </w:r>
      </w:del>
      <w:ins w:id="2148" w:author="KUCZKOWIAK Antoine" w:date="2019-03-12T10:40:00Z">
        <w:r w:rsidR="00D942A4">
          <w:t xml:space="preserve">conduisent à </w:t>
        </w:r>
      </w:ins>
      <w:r>
        <w:t xml:space="preserve">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509887D"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w:t>
      </w:r>
      <w:del w:id="2149" w:author="KUCZKOWIAK Antoine" w:date="2019-03-12T10:42:00Z">
        <w:r w:rsidR="008F23B1" w:rsidDel="00D942A4">
          <w:delText>de contraindre</w:delText>
        </w:r>
      </w:del>
      <w:ins w:id="2150" w:author="KUCZKOWIAK Antoine" w:date="2019-03-12T10:42:00Z">
        <w:r w:rsidR="00D942A4">
          <w:t>modifier la réponse</w:t>
        </w:r>
      </w:ins>
      <w:r w:rsidR="008F23B1">
        <w:t xml:space="preserve"> </w:t>
      </w:r>
      <w:ins w:id="2151" w:author="KUCZKOWIAK Antoine" w:date="2019-03-12T10:43:00Z">
        <w:r w:rsidR="00D942A4">
          <w:t>du</w:t>
        </w:r>
      </w:ins>
      <w:del w:id="2152" w:author="KUCZKOWIAK Antoine" w:date="2019-03-12T10:43:00Z">
        <w:r w:rsidR="008F23B1" w:rsidDel="00D942A4">
          <w:delText>le</w:delText>
        </w:r>
      </w:del>
      <w:r w:rsidR="008F23B1">
        <w:t xml:space="preserv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w:t>
      </w:r>
      <w:commentRangeStart w:id="2153"/>
      <w:r w:rsidR="008F23B1">
        <w:t>RBE3</w:t>
      </w:r>
      <w:commentRangeEnd w:id="2153"/>
      <w:r w:rsidR="00D942A4">
        <w:rPr>
          <w:rStyle w:val="Marquedecommentaire"/>
        </w:rPr>
        <w:commentReference w:id="2153"/>
      </w:r>
      <w:r w:rsidR="008F23B1">
        <w:t xml:space="preserve">" dans </w:t>
      </w:r>
      <w:del w:id="2154" w:author="HASSINI Mohamed-amine" w:date="2019-03-12T14:20:00Z">
        <w:r w:rsidR="008F23B1" w:rsidDel="00336FC5">
          <w:delText>le</w:delText>
        </w:r>
      </w:del>
      <w:r w:rsidR="008F23B1">
        <w:t xml:space="preserve"> </w:t>
      </w:r>
      <w:proofErr w:type="spellStart"/>
      <w:ins w:id="2155" w:author="HASSINI Mohamed-amine" w:date="2019-03-12T14:20:00Z">
        <w:r w:rsidR="00336FC5">
          <w:t>code_aster</w:t>
        </w:r>
      </w:ins>
      <w:commentRangeStart w:id="2156"/>
      <w:proofErr w:type="spellEnd"/>
      <w:del w:id="2157" w:author="HASSINI Mohamed-amine" w:date="2019-03-12T14:20:00Z">
        <w:r w:rsidR="008F23B1" w:rsidDel="00336FC5">
          <w:delText>CodeAste</w:delText>
        </w:r>
      </w:del>
      <w:del w:id="2158" w:author="HASSINI Mohamed-amine" w:date="2019-03-12T14:21:00Z">
        <w:r w:rsidR="008F23B1" w:rsidDel="00336FC5">
          <w:delText>r</w:delText>
        </w:r>
      </w:del>
      <w:commentRangeEnd w:id="2156"/>
      <w:r w:rsidR="00D942A4">
        <w:rPr>
          <w:rStyle w:val="Marquedecommentaire"/>
        </w:rPr>
        <w:commentReference w:id="2156"/>
      </w:r>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La liaison RBE3</w:t>
      </w:r>
      <w:ins w:id="2159" w:author="HASSINI Mohamed-amine" w:date="2019-03-12T14:21:00Z">
        <w:r w:rsidR="00336FC5">
          <w:t xml:space="preserve"> (pour </w:t>
        </w:r>
        <w:proofErr w:type="spellStart"/>
        <w:r w:rsidR="00336FC5">
          <w:t>Rigid</w:t>
        </w:r>
        <w:proofErr w:type="spellEnd"/>
        <w:r w:rsidR="00336FC5">
          <w:t xml:space="preserve"> Body </w:t>
        </w:r>
        <w:proofErr w:type="spellStart"/>
        <w:r w:rsidR="00336FC5">
          <w:t>Element</w:t>
        </w:r>
        <w:proofErr w:type="spellEnd"/>
        <w:r w:rsidR="00336FC5">
          <w:t>)</w:t>
        </w:r>
      </w:ins>
      <w:r w:rsidR="008F23B1" w:rsidRPr="00664D21">
        <w:t xml:space="preserve">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311997"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160" w:name="_Ref535846162"/>
            <w:r w:rsidRPr="00222B71">
              <w:rPr>
                <w:rFonts w:ascii="Calibri" w:eastAsia="Times New Roman" w:hAnsi="Calibri" w:cs="Times New Roman"/>
                <w:i w:val="0"/>
                <w:iCs w:val="0"/>
                <w:color w:val="auto"/>
                <w:sz w:val="22"/>
                <w:szCs w:val="20"/>
                <w:lang w:eastAsia="fr-FR"/>
              </w:rPr>
              <w:t xml:space="preserve"> </w:t>
            </w:r>
            <w:bookmarkEnd w:id="2160"/>
          </w:p>
        </w:tc>
      </w:tr>
    </w:tbl>
    <w:p w14:paraId="38674427" w14:textId="2DAD6761" w:rsidR="00A84E59" w:rsidRDefault="00336FC5" w:rsidP="003B3B6E">
      <w:pPr>
        <w:spacing w:after="120" w:line="360" w:lineRule="auto"/>
      </w:pPr>
      <w:r>
        <w:t>A</w:t>
      </w:r>
      <w:r w:rsidR="00556719">
        <w:t>vec</w:t>
      </w:r>
      <w:ins w:id="2161" w:author="HASSINI Mohamed-amine" w:date="2019-03-12T14:22:00Z">
        <w:r>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ins>
      <w:r w:rsidR="00556719">
        <w:t xml:space="preserve"> </w:t>
      </w:r>
      <w:del w:id="2162" w:author="HASSINI Mohamed-amine" w:date="2019-03-12T14:22:00Z">
        <w:r w:rsidR="00FF5EC3" w:rsidDel="00336FC5">
          <w:delText>les</w:delText>
        </w:r>
      </w:del>
      <w:r w:rsidR="00FF5EC3">
        <w:t xml:space="preserve"> </w:t>
      </w:r>
      <w:ins w:id="2163" w:author="HASSINI Mohamed-amine" w:date="2019-03-12T14:22:00Z">
        <w:r>
          <w:t xml:space="preserve">le </w:t>
        </w:r>
      </w:ins>
      <w:r w:rsidR="00FF5EC3">
        <w:t>torseur</w:t>
      </w:r>
      <w:del w:id="2164" w:author="HASSINI Mohamed-amine" w:date="2019-03-12T14:22:00Z">
        <w:r w:rsidR="00BD0B1C" w:rsidDel="00336FC5">
          <w:delText>s</w:delText>
        </w:r>
      </w:del>
      <w:r w:rsidR="00BD0B1C">
        <w:t xml:space="preserve"> d’</w:t>
      </w:r>
      <w:r w:rsidR="00A84E59">
        <w:t>effort</w:t>
      </w:r>
      <w:r w:rsidR="00BD0B1C">
        <w:t xml:space="preserve"> </w:t>
      </w:r>
      <w:r w:rsidR="003B3B6E">
        <w:t>au</w:t>
      </w:r>
      <w:ins w:id="2165" w:author="HASSINI Mohamed-amine" w:date="2019-03-12T14:23:00Z">
        <w:r>
          <w:t xml:space="preserve"> niveau du</w:t>
        </w:r>
      </w:ins>
      <w:r w:rsidR="00BD0B1C">
        <w:t xml:space="preserve"> nœud maître et</w:t>
      </w:r>
      <w:ins w:id="2166" w:author="HASSINI Mohamed-amine" w:date="2019-03-12T14:23:00Z">
        <w: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w:t>
        </w:r>
      </w:ins>
      <w:r w:rsidR="00BD0B1C">
        <w:t xml:space="preserve"> </w:t>
      </w:r>
      <w:del w:id="2167" w:author="HASSINI Mohamed-amine" w:date="2019-03-12T14:23:00Z">
        <w:r w:rsidR="003B3B6E" w:rsidDel="00336FC5">
          <w:delText>aux</w:delText>
        </w:r>
        <w:r w:rsidR="00BD0B1C" w:rsidDel="00336FC5">
          <w:delText xml:space="preserve"> nœuds esclaves </w:delText>
        </w:r>
        <w:r w:rsidR="00FF5EC3" w:rsidDel="00336FC5">
          <w:delText xml:space="preserve"> </w:delTex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rsidDel="00336FC5">
          <w:delText xml:space="preserve"> et </w:delTex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rsidDel="00336FC5">
          <w:delText xml:space="preserve"> </w:delText>
        </w:r>
        <w:r w:rsidR="003B3B6E" w:rsidDel="00336FC5">
          <w:delText>, ainsi que</w:delText>
        </w:r>
        <w:r w:rsidR="00BD0B1C" w:rsidDel="00336FC5">
          <w:delText xml:space="preserve"> </w:delText>
        </w:r>
      </w:del>
      <w:ins w:id="2168" w:author="HASSINI Mohamed-amine" w:date="2019-03-12T14:23:00Z">
        <w:r>
          <w:t>L</w:t>
        </w:r>
      </w:ins>
      <w:del w:id="2169" w:author="HASSINI Mohamed-amine" w:date="2019-03-12T14:23:00Z">
        <w:r w:rsidR="00BD0B1C" w:rsidDel="00336FC5">
          <w:delText>l</w:delText>
        </w:r>
      </w:del>
      <w:r w:rsidR="00BD0B1C">
        <w:t xml:space="preserve">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del w:id="2170" w:author="HASSINI Mohamed-amine" w:date="2019-03-12T14:23:00Z">
        <w:r w:rsidR="00BD0B1C" w:rsidDel="00336FC5">
          <w:delText xml:space="preserve">qui </w:delText>
        </w:r>
      </w:del>
      <w:r w:rsidR="00BD0B1C">
        <w:t xml:space="preserve">permet </w:t>
      </w:r>
      <w:ins w:id="2171" w:author="HASSINI Mohamed-amine" w:date="2019-03-12T14:30:00Z">
        <w:r w:rsidR="00771248">
          <w:t xml:space="preserve">de relier </w:t>
        </w:r>
      </w:ins>
      <w:del w:id="2172" w:author="HASSINI Mohamed-amine" w:date="2019-03-12T14:30:00Z">
        <w:r w:rsidR="00BD0B1C" w:rsidDel="00771248">
          <w:delText>d’écrire</w:delText>
        </w:r>
      </w:del>
      <w:r w:rsidR="00BD0B1C">
        <w:t xml:space="preserv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w:t>
      </w:r>
      <w:ins w:id="2173" w:author="HASSINI Mohamed-amine" w:date="2019-03-12T14:30:00Z">
        <w:r w:rsidR="00771248">
          <w:t xml:space="preserve"> explicités par l’équation suivante</w:t>
        </w:r>
      </w:ins>
      <w:del w:id="2174" w:author="HASSINI Mohamed-amine" w:date="2019-03-12T14:30:00Z">
        <w:r w:rsidR="00A84E59" w:rsidDel="00771248">
          <w:delText xml:space="preserve"> exprimés</w:delText>
        </w:r>
      </w:del>
      <w:r w:rsidR="00A84E5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311997"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7063CA1A"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ins w:id="2175" w:author="HASSINI Mohamed-amine" w:date="2019-03-12T14:31:00Z">
        <w:r w:rsidR="00771248">
          <w:t xml:space="preserve"> relatifs</w:t>
        </w:r>
      </w:ins>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176" w:name="_Toc536112211"/>
      <w:bookmarkStart w:id="2177"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176"/>
      <w:bookmarkEnd w:id="2177"/>
    </w:p>
    <w:p w14:paraId="7913029F" w14:textId="13AE3273" w:rsidR="008F23B1" w:rsidRDefault="0035686B" w:rsidP="008F23B1">
      <w:pPr>
        <w:spacing w:line="360" w:lineRule="auto"/>
        <w:ind w:firstLine="708"/>
      </w:pPr>
      <w:del w:id="2178" w:author="KUCZKOWIAK Antoine" w:date="2019-03-12T10:46:00Z">
        <w:r w:rsidDel="00D942A4">
          <w:delText>Finalement, pour</w:delText>
        </w:r>
        <w:r w:rsidR="008F23B1" w:rsidDel="00D942A4">
          <w:delText xml:space="preserve"> contraindre la translation et la rotation axiale</w:delText>
        </w:r>
      </w:del>
      <w:ins w:id="2179" w:author="KUCZKOWIAK Antoine" w:date="2019-03-12T10:58:00Z">
        <w:r w:rsidR="003937CF">
          <w:t>Enfin,</w:t>
        </w:r>
      </w:ins>
      <w:r w:rsidR="008F23B1">
        <w:t xml:space="preserve"> les degrés de liberté </w:t>
      </w:r>
      <w:ins w:id="2180" w:author="KUCZKOWIAK Antoine" w:date="2019-03-12T10:46:00Z">
        <w:r w:rsidR="00D942A4">
          <w:t xml:space="preserve">associés aux </w:t>
        </w:r>
      </w:ins>
      <w:del w:id="2181" w:author="KUCZKOWIAK Antoine" w:date="2019-03-12T10:46:00Z">
        <w:r w:rsidR="008F23B1" w:rsidDel="00D942A4">
          <w:delText>de</w:delText>
        </w:r>
      </w:del>
      <w:r w:rsidR="008F23B1">
        <w:t xml:space="preserve"> déplacement</w:t>
      </w:r>
      <w:ins w:id="2182" w:author="KUCZKOWIAK Antoine" w:date="2019-03-12T10:46:00Z">
        <w:r w:rsidR="00D942A4">
          <w:t>s</w:t>
        </w:r>
      </w:ins>
      <w:r w:rsidR="008F23B1">
        <w:t xml:space="preserve"> </w:t>
      </w:r>
      <w:r>
        <w:t>axi</w:t>
      </w:r>
      <w:ins w:id="2183" w:author="KUCZKOWIAK Antoine" w:date="2019-03-12T10:46:00Z">
        <w:r w:rsidR="00D942A4">
          <w:t>aux</w:t>
        </w:r>
      </w:ins>
      <w:del w:id="2184" w:author="KUCZKOWIAK Antoine" w:date="2019-03-12T10:46:00Z">
        <w:r w:rsidDel="00D942A4">
          <w:delText>al</w:delText>
        </w:r>
      </w:del>
      <w:r>
        <w:t xml:space="preserve"> </w:t>
      </w:r>
      <w:r w:rsidR="008F23B1">
        <w:t xml:space="preserve">et </w:t>
      </w:r>
      <w:del w:id="2185" w:author="KUCZKOWIAK Antoine" w:date="2019-03-12T10:47:00Z">
        <w:r w:rsidDel="00671035">
          <w:delText>de</w:delText>
        </w:r>
        <w:r w:rsidR="008F23B1" w:rsidDel="00671035">
          <w:delText xml:space="preserve"> </w:delText>
        </w:r>
      </w:del>
      <w:ins w:id="2186" w:author="KUCZKOWIAK Antoine" w:date="2019-03-12T10:47:00Z">
        <w:r w:rsidR="00671035">
          <w:t xml:space="preserve">associés aux </w:t>
        </w:r>
      </w:ins>
      <w:r w:rsidR="008F23B1">
        <w:t>rotation</w:t>
      </w:r>
      <w:ins w:id="2187" w:author="KUCZKOWIAK Antoine" w:date="2019-03-12T10:58:00Z">
        <w:r w:rsidR="003937CF">
          <w:t>s</w:t>
        </w:r>
      </w:ins>
      <w:r w:rsidR="008F23B1">
        <w:t xml:space="preserve">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w:t>
      </w:r>
      <w:del w:id="2188" w:author="KUCZKOWIAK Antoine" w:date="2019-03-12T11:17:00Z">
        <w:r w:rsidR="00783A64" w:rsidDel="00646E8A">
          <w:delText>s</w:delText>
        </w:r>
      </w:del>
      <w:r w:rsidR="008F23B1">
        <w:t xml:space="preserve"> </w:t>
      </w:r>
      <w:r w:rsidR="00783A64">
        <w:t>est</w:t>
      </w:r>
      <w:ins w:id="2189" w:author="HASSINI Mohamed-amine" w:date="2019-03-12T14:32:00Z">
        <w:r w:rsidR="00771248">
          <w:t xml:space="preserve"> illustrée par</w:t>
        </w:r>
      </w:ins>
      <w:r w:rsidR="00783A64">
        <w:t xml:space="preserve"> </w:t>
      </w:r>
      <w:del w:id="2190" w:author="HASSINI Mohamed-amine" w:date="2019-03-12T14:32:00Z">
        <w:r w:rsidR="00783A64" w:rsidDel="00771248">
          <w:delText xml:space="preserve">résumée dans </w:delText>
        </w:r>
      </w:del>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191" w:name="_Ref530004549"/>
      <w:bookmarkStart w:id="2192" w:name="_Toc536112212"/>
      <w:bookmarkStart w:id="2193"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19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192"/>
      <w:bookmarkEnd w:id="2193"/>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5914B97F" w:rsidR="002178F0" w:rsidRDefault="008F23B1" w:rsidP="009619B9">
      <w:pPr>
        <w:spacing w:before="240" w:after="240" w:line="360" w:lineRule="auto"/>
        <w:ind w:firstLine="709"/>
      </w:pPr>
      <w:del w:id="2194" w:author="KUCZKOWIAK Antoine" w:date="2019-03-12T11:26:00Z">
        <w:r w:rsidDel="00646E8A">
          <w:delText>En théorie de</w:delText>
        </w:r>
        <w:r w:rsidR="002178F0" w:rsidDel="00646E8A">
          <w:delText>s</w:delText>
        </w:r>
        <w:r w:rsidDel="00646E8A">
          <w:delText xml:space="preserve"> poutre</w:delText>
        </w:r>
        <w:r w:rsidR="002178F0" w:rsidDel="00646E8A">
          <w:delText>s qui sera utilisée pour le modèle dynamique du rotor</w:delText>
        </w:r>
      </w:del>
      <w:ins w:id="2195" w:author="KUCZKOWIAK Antoine" w:date="2019-03-12T11:26:00Z">
        <w:r w:rsidR="00B56945">
          <w:t>D</w:t>
        </w:r>
        <w:r w:rsidR="00646E8A">
          <w:t>es él</w:t>
        </w:r>
        <w:r w:rsidR="00B56945">
          <w:t>éments finis de type poutre étant</w:t>
        </w:r>
        <w:r w:rsidR="00646E8A">
          <w:t xml:space="preserve"> utilisés pour la modélisation du rotor</w:t>
        </w:r>
      </w:ins>
      <w:ins w:id="2196" w:author="KUCZKOWIAK Antoine" w:date="2019-03-12T11:28:00Z">
        <w:r w:rsidR="00B56945">
          <w:t>, l</w:t>
        </w:r>
      </w:ins>
      <w:r>
        <w:t xml:space="preserve">a fibre neutre </w:t>
      </w:r>
      <w:del w:id="2197" w:author="KUCZKOWIAK Antoine" w:date="2019-03-12T11:28:00Z">
        <w:r w:rsidDel="00B56945">
          <w:delText xml:space="preserve">désigne </w:delText>
        </w:r>
        <w:r w:rsidR="002178F0" w:rsidDel="00B56945">
          <w:delText>le</w:delText>
        </w:r>
        <w:r w:rsidDel="00B56945">
          <w:delText xml:space="preserve"> </w:delText>
        </w:r>
        <w:r w:rsidR="002178F0" w:rsidDel="00B56945">
          <w:delText>tracé</w:delText>
        </w:r>
      </w:del>
      <w:ins w:id="2198" w:author="KUCZKOWIAK Antoine" w:date="2019-03-12T11:28:00Z">
        <w:r w:rsidR="00B56945">
          <w:t>est constitué de l’évolution</w:t>
        </w:r>
      </w:ins>
      <w:r>
        <w:t xml:space="preserve"> </w:t>
      </w:r>
      <w:r w:rsidR="002178F0">
        <w:t>des</w:t>
      </w:r>
      <w:r>
        <w:t xml:space="preserve"> centre</w:t>
      </w:r>
      <w:r w:rsidR="002178F0">
        <w:t>s</w:t>
      </w:r>
      <w:ins w:id="2199" w:author="HASSINI Mohamed-amine" w:date="2019-03-12T14:33:00Z">
        <w:r w:rsidR="00771248">
          <w:t xml:space="preserve"> géométrique</w:t>
        </w:r>
      </w:ins>
      <w:r>
        <w:t xml:space="preserve"> </w:t>
      </w:r>
      <w:del w:id="2200" w:author="HASSINI Mohamed-amine" w:date="2019-03-12T14:33:00Z">
        <w:r w:rsidDel="00771248">
          <w:delText>de gravité</w:delText>
        </w:r>
      </w:del>
      <w:r>
        <w:t xml:space="preserve"> des sections droites.</w:t>
      </w:r>
      <w:ins w:id="2201" w:author="HASSINI Mohamed-amine" w:date="2019-03-12T14:35:00Z">
        <w:r w:rsidR="00771248">
          <w:t xml:space="preserve"> En l’absence de déformation thermique, la fibre neutre est confondue avec l’axe de rotation.</w:t>
        </w:r>
      </w:ins>
      <w:r>
        <w:t xml:space="preserve"> </w:t>
      </w:r>
      <w:del w:id="2202" w:author="HASSINI Mohamed-amine" w:date="2019-03-12T14:35:00Z">
        <w:r w:rsidDel="00771248">
          <w:delText>Pour un rotor ho</w:delText>
        </w:r>
      </w:del>
      <w:del w:id="2203" w:author="HASSINI Mohamed-amine" w:date="2019-03-12T14:34:00Z">
        <w:r w:rsidDel="00771248">
          <w:delText>mogène</w:delText>
        </w:r>
      </w:del>
      <w:del w:id="2204" w:author="HASSINI Mohamed-amine" w:date="2019-03-12T14:35:00Z">
        <w:r w:rsidDel="00771248">
          <w:delText xml:space="preserve">, sans la </w:delText>
        </w:r>
        <w:r w:rsidDel="00771248">
          <w:lastRenderedPageBreak/>
          <w:delText xml:space="preserve">déformation thermique </w:delText>
        </w:r>
        <w:r w:rsidR="002178F0" w:rsidDel="00771248">
          <w:delText>(</w:delText>
        </w:r>
        <w:r w:rsidDel="00771248">
          <w:delText xml:space="preserve">ou avec </w:delText>
        </w:r>
        <w:r w:rsidR="002178F0" w:rsidDel="00771248">
          <w:delText>seulement une</w:delText>
        </w:r>
        <w:r w:rsidDel="00771248">
          <w:delText xml:space="preserve"> dilatation thermique homogène</w:delText>
        </w:r>
        <w:r w:rsidR="002178F0" w:rsidDel="00771248">
          <w:delText>)</w:delText>
        </w:r>
        <w:r w:rsidDel="00771248">
          <w:delText xml:space="preserve">, la fibre neutre est confondue avec l’axe de rotation. </w:delText>
        </w:r>
      </w:del>
      <w:r>
        <w:t xml:space="preserve">Dans le cas </w:t>
      </w:r>
      <w:r w:rsidR="002178F0">
        <w:t>d’un</w:t>
      </w:r>
      <w:r>
        <w:t xml:space="preserve"> chargement thermique asymétrique, la fibre neutre </w:t>
      </w:r>
      <w:ins w:id="2205" w:author="HASSINI Mohamed-amine" w:date="2019-03-12T14:36:00Z">
        <w:r w:rsidR="00771248">
          <w:t xml:space="preserve">la fibre neutre n’est plus </w:t>
        </w:r>
        <w:proofErr w:type="gramStart"/>
        <w:r w:rsidR="00771248">
          <w:t>confondu</w:t>
        </w:r>
        <w:proofErr w:type="gramEnd"/>
        <w:r w:rsidR="00771248">
          <w:t xml:space="preserve"> avec </w:t>
        </w:r>
      </w:ins>
      <w:del w:id="2206" w:author="HASSINI Mohamed-amine" w:date="2019-03-12T14:36:00Z">
        <w:r w:rsidR="002178F0" w:rsidDel="00771248">
          <w:delText>fléchi</w:delText>
        </w:r>
        <w:r w:rsidR="009619B9" w:rsidDel="00771248">
          <w:delText>e</w:delText>
        </w:r>
        <w:r w:rsidDel="00771248">
          <w:delText xml:space="preserve"> par rapport à</w:delText>
        </w:r>
      </w:del>
      <w:r>
        <w:t xml:space="preserve">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w:t>
      </w:r>
      <w:ins w:id="2207" w:author="KUCZKOWIAK Antoine" w:date="2019-03-12T11:29:00Z">
        <w:r w:rsidR="00B56945">
          <w:t xml:space="preserve">relatifs </w:t>
        </w:r>
      </w:ins>
      <w:r w:rsidR="002178F0">
        <w:t xml:space="preserve">aux nœuds situés sur la fibre neutre. </w:t>
      </w:r>
      <w:del w:id="2208" w:author="HASSINI Mohamed-amine" w:date="2019-03-12T14:37:00Z">
        <w:r w:rsidR="002178F0" w:rsidDel="00771248">
          <w:delText xml:space="preserve">Ceux-ci sont les centres de masse des sections droites du rotor. </w:delText>
        </w:r>
      </w:del>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209" w:name="_Ref530003394"/>
      <w:bookmarkStart w:id="2210" w:name="_Toc536112213"/>
      <w:bookmarkStart w:id="2211"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209"/>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210"/>
      <w:bookmarkEnd w:id="2211"/>
    </w:p>
    <w:p w14:paraId="6FA4C4EB" w14:textId="0B1D2A03" w:rsidR="008F23B1" w:rsidRDefault="008F23B1" w:rsidP="009619B9">
      <w:pPr>
        <w:spacing w:before="240" w:after="240" w:line="360" w:lineRule="auto"/>
        <w:ind w:firstLine="709"/>
      </w:pPr>
      <w:r>
        <w:t>Dans le modèle thermomécanique</w:t>
      </w:r>
      <w:ins w:id="2212" w:author="HASSINI Mohamed-amine" w:date="2019-03-12T14:37:00Z">
        <w:r w:rsidR="00771248">
          <w:t xml:space="preserve"> 3D</w:t>
        </w:r>
      </w:ins>
      <w:r>
        <w:t xml:space="preserv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w:t>
      </w:r>
      <w:del w:id="2213" w:author="KUCZKOWIAK Antoine" w:date="2019-03-12T11:30:00Z">
        <w:r w:rsidDel="00B56945">
          <w:delText xml:space="preserve">possèdent </w:delText>
        </w:r>
        <w:r w:rsidR="002178F0" w:rsidDel="00B56945">
          <w:delText>tous</w:delText>
        </w:r>
      </w:del>
      <w:ins w:id="2214" w:author="KUCZKOWIAK Antoine" w:date="2019-03-12T11:30:00Z">
        <w:r w:rsidR="00B56945">
          <w:t>partagent</w:t>
        </w:r>
      </w:ins>
      <w:r w:rsidR="002178F0">
        <w:t xml:space="preserve"> </w:t>
      </w:r>
      <w:r w:rsidR="00034021">
        <w:t>la même coordonné</w:t>
      </w:r>
      <w:ins w:id="2215" w:author="KUCZKOWIAK Antoine" w:date="2019-03-12T11:30:00Z">
        <w:r w:rsidR="00B56945">
          <w:t>e</w:t>
        </w:r>
      </w:ins>
      <w:r w:rsidR="00034021">
        <w:t xml:space="preserve">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311997"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31787D29"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del w:id="2216" w:author="KUCZKOWIAK Antoine" w:date="2019-03-12T11:31:00Z">
        <w:r w:rsidR="00034021" w:rsidDel="00B56945">
          <w:delText>pour la</w:delText>
        </w:r>
      </w:del>
      <w:r w:rsidR="00034021">
        <w:t xml:space="preserve"> </w:t>
      </w:r>
      <w:ins w:id="2217" w:author="HASSINI Mohamed-amine" w:date="2019-03-12T14:46:00Z">
        <w:r w:rsidR="005E212D">
          <w:t xml:space="preserve">dans la </w:t>
        </w:r>
      </w:ins>
      <w:r>
        <w:t>modélisation</w:t>
      </w:r>
      <w:ins w:id="2218" w:author="KUCZKOWIAK Antoine" w:date="2019-03-12T11:31:00Z">
        <w:del w:id="2219" w:author="HASSINI Mohamed-amine" w:date="2019-03-12T14:46:00Z">
          <w:r w:rsidR="00B56945" w:rsidDel="005E212D">
            <w:delText>s</w:delText>
          </w:r>
        </w:del>
      </w:ins>
      <w:r>
        <w:t xml:space="preserve"> du balourd thermique</w:t>
      </w:r>
      <w:ins w:id="2220" w:author="KUCZKOWIAK Antoine" w:date="2019-03-12T11:32:00Z">
        <w:r w:rsidR="00B56945">
          <w:t>,</w:t>
        </w:r>
      </w:ins>
      <w:r>
        <w:t xml:space="preserve"> </w:t>
      </w:r>
      <w:r w:rsidR="00034021">
        <w:t xml:space="preserve">suivant deux approches </w:t>
      </w:r>
      <w:ins w:id="2221" w:author="HASSINI Mohamed-amine" w:date="2019-03-12T14:46:00Z">
        <w:r w:rsidR="005E212D">
          <w:t xml:space="preserve">qui seront </w:t>
        </w:r>
      </w:ins>
      <w:del w:id="2222" w:author="HASSINI Mohamed-amine" w:date="2019-03-12T14:46:00Z">
        <w:r w:rsidR="00034021" w:rsidDel="005E212D">
          <w:delText xml:space="preserve">de </w:delText>
        </w:r>
      </w:del>
      <w:r>
        <w:t>présenté</w:t>
      </w:r>
      <w:del w:id="2223" w:author="KUCZKOWIAK Antoine" w:date="2019-03-12T11:32:00Z">
        <w:r w:rsidDel="00B56945">
          <w:delText>e</w:delText>
        </w:r>
      </w:del>
      <w:r>
        <w:t>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63266C34" w:rsidR="008F23B1" w:rsidRDefault="00504245" w:rsidP="0027459D">
      <w:pPr>
        <w:pStyle w:val="Titre2"/>
        <w:ind w:left="567"/>
      </w:pPr>
      <w:bookmarkStart w:id="2224" w:name="_Toc536800405"/>
      <w:r>
        <w:t>M</w:t>
      </w:r>
      <w:r w:rsidR="008F23B1">
        <w:t xml:space="preserve">odèles </w:t>
      </w:r>
      <w:ins w:id="2225" w:author="KUCZKOWIAK Antoine" w:date="2019-03-12T11:32:00Z">
        <w:r w:rsidR="00B56945">
          <w:t xml:space="preserve">de </w:t>
        </w:r>
      </w:ins>
      <w:r w:rsidR="008F23B1">
        <w:t>dynamique</w:t>
      </w:r>
      <w:del w:id="2226" w:author="KUCZKOWIAK Antoine" w:date="2019-03-12T11:33:00Z">
        <w:r w:rsidR="008F23B1" w:rsidDel="00B56945">
          <w:delText>s</w:delText>
        </w:r>
      </w:del>
      <w:r w:rsidR="008F23B1">
        <w:t xml:space="preserve"> des rotors</w:t>
      </w:r>
      <w:bookmarkEnd w:id="2224"/>
    </w:p>
    <w:p w14:paraId="107C7A58" w14:textId="30461FFF" w:rsidR="008F23B1" w:rsidRDefault="005E212D" w:rsidP="00BD56F1">
      <w:pPr>
        <w:spacing w:before="240" w:after="240" w:line="360" w:lineRule="auto"/>
        <w:ind w:firstLine="709"/>
      </w:pPr>
      <w:ins w:id="2227" w:author="HASSINI Mohamed-amine" w:date="2019-03-12T14:48:00Z">
        <w:r>
          <w:t>Deux modèles de dynamique de rotor seront utilisés pour prédire la réponse vibratoire:</w:t>
        </w:r>
      </w:ins>
      <w:del w:id="2228" w:author="HASSINI Mohamed-amine" w:date="2019-03-12T14:48:00Z">
        <w:r w:rsidR="008F23B1" w:rsidDel="005E212D">
          <w:delText>Les modèles</w:delText>
        </w:r>
      </w:del>
      <w:ins w:id="2229" w:author="KUCZKOWIAK Antoine" w:date="2019-03-12T11:33:00Z">
        <w:del w:id="2230" w:author="HASSINI Mohamed-amine" w:date="2019-03-12T14:48:00Z">
          <w:r w:rsidR="00B56945" w:rsidDel="005E212D">
            <w:delText xml:space="preserve"> de</w:delText>
          </w:r>
        </w:del>
      </w:ins>
      <w:del w:id="2231" w:author="HASSINI Mohamed-amine" w:date="2019-03-12T14:48:00Z">
        <w:r w:rsidR="008F23B1" w:rsidDel="005E212D">
          <w:delText xml:space="preserve"> dynamiques des rotors sont utilisés pour caractériser les vibrations synchrones et prédire le comportement dynamique. Dans cette thèse, deux modèles dynamiques</w:delText>
        </w:r>
        <w:r w:rsidR="00034021" w:rsidDel="005E212D">
          <w:delText xml:space="preserve"> sont présentés</w:delText>
        </w:r>
      </w:del>
      <w:ins w:id="2232" w:author="KUCZKOWIAK Antoine" w:date="2019-03-12T11:33:00Z">
        <w:del w:id="2233" w:author="HASSINI Mohamed-amine" w:date="2019-03-12T14:48:00Z">
          <w:r w:rsidR="00B56945" w:rsidDel="005E212D">
            <w:delText> :</w:delText>
          </w:r>
        </w:del>
        <w:r w:rsidR="00B56945">
          <w:t xml:space="preserve"> le premier concerne</w:t>
        </w:r>
      </w:ins>
      <w:del w:id="2234" w:author="KUCZKOWIAK Antoine" w:date="2019-03-12T11:33:00Z">
        <w:r w:rsidR="008F23B1" w:rsidDel="00B56945">
          <w:delText xml:space="preserve">, </w:delText>
        </w:r>
        <w:r w:rsidR="00034021" w:rsidDel="00B56945">
          <w:delText>pour</w:delText>
        </w:r>
      </w:del>
      <w:r w:rsidR="00034021">
        <w:t xml:space="preserve"> le</w:t>
      </w:r>
      <w:r w:rsidR="008F23B1">
        <w:t xml:space="preserve"> rotor rigide à 4 degrés de liberté et</w:t>
      </w:r>
      <w:ins w:id="2235" w:author="KUCZKOWIAK Antoine" w:date="2019-03-12T11:34:00Z">
        <w:r w:rsidR="00B56945">
          <w:t xml:space="preserve"> le second le</w:t>
        </w:r>
      </w:ins>
      <w:del w:id="2236" w:author="KUCZKOWIAK Antoine" w:date="2019-03-12T11:34:00Z">
        <w:r w:rsidR="008F23B1" w:rsidDel="00B56945">
          <w:delText xml:space="preserve"> </w:delText>
        </w:r>
        <w:r w:rsidR="00034021" w:rsidDel="00B56945">
          <w:delText>pour le</w:delText>
        </w:r>
      </w:del>
      <w:r w:rsidR="00034021">
        <w:t xml:space="preserve"> </w:t>
      </w:r>
      <w:r w:rsidR="008F23B1">
        <w:t xml:space="preserve">rotor flexible à </w:t>
      </w:r>
      <m:oMath>
        <m:r>
          <w:rPr>
            <w:rFonts w:ascii="Cambria Math" w:hAnsi="Cambria Math"/>
          </w:rPr>
          <m:t>n</m:t>
        </m:r>
      </m:oMath>
      <w:r w:rsidR="008F23B1">
        <w:t xml:space="preserve"> degrés de liberté</w:t>
      </w:r>
      <w:r w:rsidR="00034021">
        <w:t>.</w:t>
      </w:r>
    </w:p>
    <w:p w14:paraId="2A5B38B3" w14:textId="71D24A9B" w:rsidR="008F23B1" w:rsidRDefault="008F23B1" w:rsidP="00504245">
      <w:pPr>
        <w:pStyle w:val="Titre3"/>
        <w:ind w:left="709"/>
      </w:pPr>
      <w:bookmarkStart w:id="2237" w:name="_Toc536800406"/>
      <w:r w:rsidRPr="00FE7BC5">
        <w:t xml:space="preserve">Rotor rigide à </w:t>
      </w:r>
      <w:r>
        <w:t>quatres degrés de</w:t>
      </w:r>
      <w:r w:rsidR="00232DB3">
        <w:t xml:space="preserve"> </w:t>
      </w:r>
      <w:r>
        <w:t>liberté</w:t>
      </w:r>
      <w:bookmarkEnd w:id="2237"/>
    </w:p>
    <w:p w14:paraId="39849EF5" w14:textId="382B218A" w:rsidR="008F23B1" w:rsidRDefault="008F23B1" w:rsidP="004C04E7">
      <w:pPr>
        <w:spacing w:before="240" w:after="240" w:line="360" w:lineRule="auto"/>
        <w:ind w:firstLine="709"/>
      </w:pPr>
      <w:r>
        <w:t xml:space="preserve">Le rotor peut être considéré comme un solide indéformable si la première fréquence du mode de flexion est </w:t>
      </w:r>
      <w:ins w:id="2238" w:author="HASSINI Mohamed-amine" w:date="2019-03-12T14:49:00Z">
        <w:r w:rsidR="005E212D">
          <w:t xml:space="preserve">très grande </w:t>
        </w:r>
      </w:ins>
      <w:del w:id="2239" w:author="HASSINI Mohamed-amine" w:date="2019-03-12T14:50:00Z">
        <w:r w:rsidDel="005E212D">
          <w:delText>importante devant les</w:delText>
        </w:r>
      </w:del>
      <w:r>
        <w:t xml:space="preserve"> </w:t>
      </w:r>
      <w:ins w:id="2240" w:author="HASSINI Mohamed-amine" w:date="2019-03-12T14:50:00Z">
        <w:r w:rsidR="005E212D">
          <w:t xml:space="preserve">par rapport aux </w:t>
        </w:r>
      </w:ins>
      <w:r>
        <w:t>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w:t>
      </w:r>
      <w:r>
        <w:lastRenderedPageBreak/>
        <w:t xml:space="preserve">l’occurrence, </w:t>
      </w:r>
      <w:ins w:id="2241" w:author="HASSINI Mohamed-amine" w:date="2019-03-12T14:50:00Z">
        <w:r w:rsidR="005E212D">
          <w:t xml:space="preserve">le comportement dynamique du rotor peut être décrit à l’aide de </w:t>
        </w:r>
      </w:ins>
      <w:del w:id="2242" w:author="HASSINI Mohamed-amine" w:date="2019-03-12T14:50:00Z">
        <w:r w:rsidDel="005E212D">
          <w:delText xml:space="preserve">ses mouvements latéraux </w:delText>
        </w:r>
        <w:r w:rsidR="00034021" w:rsidDel="005E212D">
          <w:delText xml:space="preserve">peuvent être </w:delText>
        </w:r>
        <w:r w:rsidR="006702D4" w:rsidDel="005E212D">
          <w:delText>prédits</w:delText>
        </w:r>
        <w:r w:rsidR="00034021" w:rsidDel="005E212D">
          <w:delText xml:space="preserve"> </w:delText>
        </w:r>
        <w:r w:rsidDel="005E212D">
          <w:delText xml:space="preserve">par </w:delText>
        </w:r>
        <w:r w:rsidR="00034021" w:rsidDel="005E212D">
          <w:delText>un</w:delText>
        </w:r>
        <w:r w:rsidDel="005E212D">
          <w:delText xml:space="preserve"> modèle dynamique à </w:delText>
        </w:r>
      </w:del>
      <w:r>
        <w:t xml:space="preserve">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w:t>
      </w:r>
      <w:del w:id="2243" w:author="HASSINI Mohamed-amine" w:date="2019-03-12T14:51:00Z">
        <w:r w:rsidDel="009F1A50">
          <w:delText>Ses</w:delText>
        </w:r>
      </w:del>
      <w:r>
        <w:t xml:space="preserve"> </w:t>
      </w:r>
      <w:ins w:id="2244" w:author="HASSINI Mohamed-amine" w:date="2019-03-12T14:51:00Z">
        <w:r w:rsidR="009F1A50">
          <w:t xml:space="preserve">Dans ce cas, les </w:t>
        </w:r>
      </w:ins>
      <w:r>
        <w:t xml:space="preserve">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31199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311997"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31199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311997"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5" w:name="_Ref527451513"/>
            <w:r w:rsidRPr="001C390D">
              <w:rPr>
                <w:rFonts w:ascii="Calibri" w:eastAsia="Times New Roman" w:hAnsi="Calibri" w:cs="Times New Roman"/>
                <w:i w:val="0"/>
                <w:iCs w:val="0"/>
                <w:color w:val="auto"/>
                <w:sz w:val="22"/>
                <w:szCs w:val="20"/>
                <w:lang w:eastAsia="fr-FR"/>
              </w:rPr>
              <w:t xml:space="preserve"> </w:t>
            </w:r>
            <w:bookmarkEnd w:id="2245"/>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246" w:name="_Ref527447015"/>
      <w:bookmarkStart w:id="2247" w:name="_Toc536112214"/>
      <w:bookmarkStart w:id="2248"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46"/>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247"/>
      <w:bookmarkEnd w:id="2248"/>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311997"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9" w:name="_Ref535846348"/>
            <w:r w:rsidRPr="001C390D">
              <w:rPr>
                <w:rFonts w:ascii="Calibri" w:eastAsia="Times New Roman" w:hAnsi="Calibri" w:cs="Times New Roman"/>
                <w:i w:val="0"/>
                <w:iCs w:val="0"/>
                <w:color w:val="auto"/>
                <w:sz w:val="22"/>
                <w:szCs w:val="20"/>
                <w:lang w:eastAsia="fr-FR"/>
              </w:rPr>
              <w:t xml:space="preserve"> </w:t>
            </w:r>
            <w:bookmarkEnd w:id="2249"/>
          </w:p>
        </w:tc>
      </w:tr>
    </w:tbl>
    <w:p w14:paraId="1F4379B4" w14:textId="77777777" w:rsidR="000153F7" w:rsidRDefault="000153F7" w:rsidP="00A079DB">
      <w:pPr>
        <w:overflowPunct/>
        <w:spacing w:before="120" w:line="360" w:lineRule="auto"/>
        <w:ind w:firstLine="709"/>
        <w:textAlignment w:val="auto"/>
      </w:pPr>
    </w:p>
    <w:p w14:paraId="7AA0B665" w14:textId="47A08374" w:rsidR="000153F7" w:rsidRDefault="000153F7" w:rsidP="00894CFE">
      <w:pPr>
        <w:keepNext/>
        <w:spacing w:before="120" w:after="120" w:line="360" w:lineRule="auto"/>
      </w:pPr>
      <w:r>
        <w:t xml:space="preserve">Il </w:t>
      </w:r>
      <w:ins w:id="2250" w:author="KUCZKOWIAK Antoine" w:date="2019-03-12T11:36:00Z">
        <w:r w:rsidR="00B56945">
          <w:t>est important de</w:t>
        </w:r>
      </w:ins>
      <w:del w:id="2251" w:author="KUCZKOWIAK Antoine" w:date="2019-03-12T11:36:00Z">
        <w:r w:rsidDel="00B56945">
          <w:delText>faut</w:delText>
        </w:r>
      </w:del>
      <w:r>
        <w:t xml:space="preserve">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w:t>
      </w:r>
      <w:ins w:id="2252" w:author="KUCZKOWIAK Antoine" w:date="2019-03-12T11:36:00Z">
        <w:r w:rsidR="00B56945">
          <w:t>vent</w:t>
        </w:r>
      </w:ins>
      <w:del w:id="2253" w:author="KUCZKOWIAK Antoine" w:date="2019-03-12T11:36:00Z">
        <w:r w:rsidDel="00B56945">
          <w:delText>t</w:delText>
        </w:r>
      </w:del>
      <w:r>
        <w:t xml:space="preserve"> </w:t>
      </w:r>
      <w:proofErr w:type="spellStart"/>
      <w:ins w:id="2254" w:author="KUCZKOWIAK Antoine" w:date="2019-03-12T11:36:00Z">
        <w:r w:rsidR="00B56945">
          <w:t>inclure</w:t>
        </w:r>
      </w:ins>
      <w:del w:id="2255" w:author="KUCZKOWIAK Antoine" w:date="2019-03-12T11:36:00Z">
        <w:r w:rsidDel="00B56945">
          <w:delText xml:space="preserve">englober </w:delText>
        </w:r>
      </w:del>
      <w:r>
        <w:t>la</w:t>
      </w:r>
      <w:proofErr w:type="spellEnd"/>
      <w:r>
        <w:t xml:space="preserve">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ins w:id="2256" w:author="KUCZKOWIAK Antoine" w:date="2019-03-12T11:37:00Z">
        <w:r w:rsidR="00997904">
          <w:t>, approche</w:t>
        </w:r>
      </w:ins>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311997"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311997"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58" w:name="_Ref529996805"/>
            <w:r w:rsidRPr="001C390D">
              <w:rPr>
                <w:rFonts w:ascii="Calibri" w:eastAsia="Times New Roman" w:hAnsi="Calibri" w:cs="Times New Roman"/>
                <w:i w:val="0"/>
                <w:iCs w:val="0"/>
                <w:color w:val="auto"/>
                <w:sz w:val="22"/>
                <w:szCs w:val="20"/>
                <w:lang w:eastAsia="fr-FR"/>
              </w:rPr>
              <w:t xml:space="preserve"> </w:t>
            </w:r>
            <w:bookmarkEnd w:id="2258"/>
          </w:p>
        </w:tc>
      </w:tr>
    </w:tbl>
    <w:p w14:paraId="252A8CD4" w14:textId="1302095D"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ins w:id="2259" w:author="HASSINI Mohamed-amine" w:date="2019-03-12T14:53:00Z">
        <w:r w:rsidR="009F1A50">
          <w:t xml:space="preserve"> (l’exposant </w:t>
        </w:r>
      </w:ins>
      <m:oMath>
        <m:r>
          <w:ins w:id="2260" w:author="HASSINI Mohamed-amine" w:date="2019-03-12T14:54:00Z">
            <w:rPr>
              <w:rFonts w:ascii="Cambria Math" w:hAnsi="Cambria Math"/>
            </w:rPr>
            <m:t>k∈{1,2}</m:t>
          </w:ins>
        </m:r>
      </m:oMath>
      <w:ins w:id="2261" w:author="HASSINI Mohamed-amine" w:date="2019-03-12T14:53:00Z">
        <w:r w:rsidR="009F1A50">
          <w:t xml:space="preserve"> désigne le palier concerné)</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31199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311997"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2" w:name="_Ref527450146"/>
            <w:r w:rsidRPr="001C390D">
              <w:rPr>
                <w:rFonts w:ascii="Calibri" w:eastAsia="Times New Roman" w:hAnsi="Calibri" w:cs="Times New Roman"/>
                <w:i w:val="0"/>
                <w:iCs w:val="0"/>
                <w:color w:val="auto"/>
                <w:sz w:val="22"/>
                <w:szCs w:val="20"/>
                <w:lang w:eastAsia="fr-FR"/>
              </w:rPr>
              <w:t xml:space="preserve"> </w:t>
            </w:r>
            <w:bookmarkEnd w:id="2262"/>
          </w:p>
        </w:tc>
      </w:tr>
    </w:tbl>
    <w:p w14:paraId="7BA95A30" w14:textId="75D89B99" w:rsidR="00034021" w:rsidRDefault="008F23B1" w:rsidP="00034021">
      <w:pPr>
        <w:spacing w:line="360" w:lineRule="auto"/>
        <w:ind w:firstLine="708"/>
      </w:pPr>
      <w:r>
        <w:t xml:space="preserve">Si </w:t>
      </w:r>
      <w:del w:id="2263" w:author="KUCZKOWIAK Antoine" w:date="2019-03-12T11:37:00Z">
        <w:r w:rsidDel="00997904">
          <w:delText xml:space="preserve">on exprime </w:delText>
        </w:r>
      </w:del>
      <w:r>
        <w:t xml:space="preserve">ces forces </w:t>
      </w:r>
      <w:ins w:id="2264" w:author="KUCZKOWIAK Antoine" w:date="2019-03-12T11:38:00Z">
        <w:r w:rsidR="00997904">
          <w:t xml:space="preserve">sont exprimées </w:t>
        </w:r>
      </w:ins>
      <w:del w:id="2265" w:author="KUCZKOWIAK Antoine" w:date="2019-03-12T11:38:00Z">
        <w:r w:rsidDel="00997904">
          <w:delText xml:space="preserve">par </w:delText>
        </w:r>
      </w:del>
      <w:ins w:id="2266" w:author="KUCZKOWIAK Antoine" w:date="2019-03-12T11:38:00Z">
        <w:r w:rsidR="00997904">
          <w:t>en fonction d</w:t>
        </w:r>
      </w:ins>
      <w:del w:id="2267" w:author="KUCZKOWIAK Antoine" w:date="2019-03-12T11:38:00Z">
        <w:r w:rsidDel="00997904">
          <w:delText>l</w:delText>
        </w:r>
      </w:del>
      <w:r>
        <w:t>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w:t>
      </w:r>
      <w:ins w:id="2268" w:author="KUCZKOWIAK Antoine" w:date="2019-03-12T11:38:00Z">
        <w:r w:rsidR="00997904">
          <w:t xml:space="preserve"> l’équation</w:t>
        </w:r>
      </w:ins>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311997"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311997"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9" w:name="_Ref527451487"/>
            <w:r w:rsidRPr="001C390D">
              <w:rPr>
                <w:rFonts w:ascii="Calibri" w:eastAsia="Times New Roman" w:hAnsi="Calibri" w:cs="Times New Roman"/>
                <w:i w:val="0"/>
                <w:iCs w:val="0"/>
                <w:color w:val="auto"/>
                <w:sz w:val="22"/>
                <w:szCs w:val="20"/>
                <w:lang w:eastAsia="fr-FR"/>
              </w:rPr>
              <w:t xml:space="preserve"> </w:t>
            </w:r>
            <w:bookmarkEnd w:id="2269"/>
          </w:p>
        </w:tc>
      </w:tr>
    </w:tbl>
    <w:p w14:paraId="474240A0" w14:textId="5B26ECC4" w:rsidR="008F23B1" w:rsidRDefault="008F23B1" w:rsidP="007736FE">
      <w:pPr>
        <w:spacing w:before="120" w:after="120" w:line="360" w:lineRule="auto"/>
      </w:pPr>
      <w:r>
        <w:t>Ainsi</w:t>
      </w:r>
      <w:ins w:id="2270" w:author="KUCZKOWIAK Antoine" w:date="2019-03-12T11:39:00Z">
        <w:r w:rsidR="00997904">
          <w:t>,</w:t>
        </w:r>
      </w:ins>
      <w:r>
        <w:t xml:space="preserve"> en remplaçant les forces des paliers </w:t>
      </w:r>
      <w:ins w:id="2271" w:author="KUCZKOWIAK Antoine" w:date="2019-03-12T11:40:00Z">
        <w:r w:rsidR="00997904">
          <w:t xml:space="preserve">écrites </w:t>
        </w:r>
      </w:ins>
      <w:r>
        <w:t>dans</w:t>
      </w:r>
      <w:ins w:id="2272" w:author="KUCZKOWIAK Antoine" w:date="2019-03-12T11:39:00Z">
        <w:r w:rsidR="00997904">
          <w:t xml:space="preserve"> l’équation</w:t>
        </w:r>
      </w:ins>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w:t>
      </w:r>
      <w:ins w:id="2273" w:author="KUCZKOWIAK Antoine" w:date="2019-03-12T11:40:00Z">
        <w:r w:rsidR="00997904">
          <w:t xml:space="preserve"> nouvelles</w:t>
        </w:r>
      </w:ins>
      <w:r>
        <w:t xml:space="preserve"> expressions</w:t>
      </w:r>
      <w:ins w:id="2274" w:author="KUCZKOWIAK Antoine" w:date="2019-03-12T11:40:00Z">
        <w:r w:rsidR="00997904">
          <w:t xml:space="preserve"> formulées dans l’équation</w:t>
        </w:r>
      </w:ins>
      <w:r>
        <w:t xml:space="preserve"> </w:t>
      </w:r>
      <w:del w:id="2275" w:author="KUCZKOWIAK Antoine" w:date="2019-03-12T11:40:00Z">
        <w:r w:rsidDel="00997904">
          <w:delText>(</w:delText>
        </w:r>
      </w:del>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del w:id="2276" w:author="KUCZKOWIAK Antoine" w:date="2019-03-12T11:40:00Z">
        <w:r w:rsidR="00865B12" w:rsidDel="00997904">
          <w:delText>)</w:delText>
        </w:r>
      </w:del>
      <w:r w:rsidR="00865B12">
        <w:t>,  les équations de</w:t>
      </w:r>
      <w:r>
        <w:t xml:space="preserve"> mouvement </w:t>
      </w:r>
      <w:ins w:id="2277" w:author="KUCZKOWIAK Antoine" w:date="2019-03-12T11:40:00Z">
        <w:r w:rsidR="00997904">
          <w:t xml:space="preserve">peuvent </w:t>
        </w:r>
      </w:ins>
      <w:r w:rsidRPr="000E2BD6">
        <w:t>se mett</w:t>
      </w:r>
      <w:ins w:id="2278" w:author="KUCZKOWIAK Antoine" w:date="2019-03-12T11:41:00Z">
        <w:r w:rsidR="00997904">
          <w:t>re</w:t>
        </w:r>
      </w:ins>
      <w:del w:id="2279" w:author="KUCZKOWIAK Antoine" w:date="2019-03-12T11:41:00Z">
        <w:r w:rsidRPr="000E2BD6" w:rsidDel="00997904">
          <w:delText>ent</w:delText>
        </w:r>
      </w:del>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80" w:name="_Ref532491934"/>
            <w:r w:rsidRPr="001C390D">
              <w:rPr>
                <w:rFonts w:ascii="Calibri" w:eastAsia="Times New Roman" w:hAnsi="Calibri" w:cs="Times New Roman"/>
                <w:i w:val="0"/>
                <w:iCs w:val="0"/>
                <w:color w:val="auto"/>
                <w:sz w:val="22"/>
                <w:szCs w:val="20"/>
                <w:lang w:eastAsia="fr-FR"/>
              </w:rPr>
              <w:t xml:space="preserve"> </w:t>
            </w:r>
            <w:bookmarkEnd w:id="2280"/>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49A743A" w:rsidR="008F23B1" w:rsidRDefault="008F23B1" w:rsidP="00565E70">
      <w:pPr>
        <w:spacing w:line="360" w:lineRule="auto"/>
        <w:ind w:firstLine="708"/>
      </w:pPr>
      <w:r>
        <w:t>Cette équation peut être utilisée pour déterminer les déplacements et les vitesses dans les paliers</w:t>
      </w:r>
      <w:r w:rsidR="00034021">
        <w:t xml:space="preserve"> si les </w:t>
      </w:r>
      <w:commentRangeStart w:id="2281"/>
      <w:r w:rsidR="00034021">
        <w:t>amplitudes</w:t>
      </w:r>
      <w:commentRangeEnd w:id="2281"/>
      <w:r w:rsidR="00997904">
        <w:rPr>
          <w:rStyle w:val="Marquedecommentaire"/>
        </w:rPr>
        <w:commentReference w:id="2281"/>
      </w:r>
      <w:ins w:id="2282" w:author="HASSINI Mohamed-amine" w:date="2019-03-12T14:55:00Z">
        <w:r w:rsidR="009F1A50">
          <w:t xml:space="preserve"> des déplacements restent</w:t>
        </w:r>
      </w:ins>
      <w:del w:id="2283" w:author="HASSINI Mohamed-amine" w:date="2019-03-12T14:55:00Z">
        <w:r w:rsidR="00034021" w:rsidDel="009F1A50">
          <w:delText xml:space="preserve"> sont</w:delText>
        </w:r>
      </w:del>
      <w:r w:rsidR="00034021">
        <w:t xml:space="preserve"> faibles par rapport au jeu radial</w:t>
      </w:r>
      <w:r>
        <w:t>. Cependant, dans le cas de l’effet Morton instable, les vibrations au niveau du palier sont</w:t>
      </w:r>
      <w:ins w:id="2284" w:author="HASSINI Mohamed-amine" w:date="2019-03-12T14:56:00Z">
        <w:r w:rsidR="009F1A50">
          <w:t xml:space="preserve"> importantes</w:t>
        </w:r>
      </w:ins>
      <w:r>
        <w:t xml:space="preserve"> </w:t>
      </w:r>
      <w:del w:id="2285" w:author="HASSINI Mohamed-amine" w:date="2019-03-12T14:56:00Z">
        <w:r w:rsidDel="009F1A50">
          <w:delText xml:space="preserve">souvent </w:delText>
        </w:r>
        <w:r w:rsidDel="009F1A50">
          <w:lastRenderedPageBreak/>
          <w:delText xml:space="preserve">décrites par </w:delText>
        </w:r>
        <w:r w:rsidR="00034021" w:rsidDel="009F1A50">
          <w:delText>d</w:delText>
        </w:r>
        <w:r w:rsidDel="009F1A50">
          <w:delText>es grands dé</w:delText>
        </w:r>
      </w:del>
      <w:del w:id="2286" w:author="HASSINI Mohamed-amine" w:date="2019-03-12T14:57:00Z">
        <w:r w:rsidDel="009F1A50">
          <w:delText>placements.</w:delText>
        </w:r>
      </w:del>
      <w:r>
        <w:t xml:space="preserve"> Ces</w:t>
      </w:r>
      <w:ins w:id="2287" w:author="HASSINI Mohamed-amine" w:date="2019-03-12T14:57:00Z">
        <w:r w:rsidR="009F1A50">
          <w:t xml:space="preserve"> grands</w:t>
        </w:r>
      </w:ins>
      <w:r>
        <w:t xml:space="preserve"> déplacements</w:t>
      </w:r>
      <w:ins w:id="2288" w:author="HASSINI Mohamed-amine" w:date="2019-03-12T14:57:00Z">
        <w:r w:rsidR="009F1A50">
          <w:t xml:space="preserve"> (dans le sens de l’épaisseur du film)</w:t>
        </w:r>
      </w:ins>
      <w:r>
        <w:t xml:space="preserve"> rendent l’hypothèse de linéarisation des forces fluides non valable. Par conséquent, les forces fluides calculées par les coefficients dynamiques sont peu précises. </w:t>
      </w:r>
      <w:r w:rsidR="00565E70">
        <w:t xml:space="preserve">L’utilisation des forces </w:t>
      </w:r>
      <w:r>
        <w:t>non linéaire</w:t>
      </w:r>
      <w:ins w:id="2289" w:author="HASSINI Mohamed-amine" w:date="2019-03-12T14:57:00Z">
        <w:r w:rsidR="009F1A50">
          <w:t>s</w:t>
        </w:r>
      </w:ins>
      <w:r>
        <w:t xml:space="preserv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290" w:name="_Toc536800407"/>
      <w:r w:rsidRPr="005C43B6">
        <w:t xml:space="preserve">Rotor flexible à </w:t>
      </w:r>
      <m:oMath>
        <m:r>
          <m:rPr>
            <m:sty m:val="bi"/>
          </m:rPr>
          <w:rPr>
            <w:rFonts w:ascii="Cambria Math" w:hAnsi="Cambria Math"/>
          </w:rPr>
          <m:t>N</m:t>
        </m:r>
      </m:oMath>
      <w:r w:rsidRPr="005C43B6">
        <w:t xml:space="preserve"> degrés de liberté</w:t>
      </w:r>
      <w:bookmarkEnd w:id="2290"/>
    </w:p>
    <w:p w14:paraId="006CD31F" w14:textId="6153F43B" w:rsidR="008F23B1" w:rsidRDefault="008F23B1" w:rsidP="007736FE">
      <w:pPr>
        <w:spacing w:before="240" w:after="240" w:line="360" w:lineRule="auto"/>
        <w:ind w:firstLine="709"/>
      </w:pPr>
      <w:commentRangeStart w:id="2291"/>
      <w:r>
        <w:t xml:space="preserve">Contrairement au rotor rigide, </w:t>
      </w:r>
      <w:ins w:id="2292" w:author="KUCZKOWIAK Antoine" w:date="2019-03-12T11:42:00Z">
        <w:r w:rsidR="00997904">
          <w:t>lorsque</w:t>
        </w:r>
      </w:ins>
      <w:del w:id="2293" w:author="KUCZKOWIAK Antoine" w:date="2019-03-12T11:42:00Z">
        <w:r w:rsidDel="00997904">
          <w:delText>quand</w:delText>
        </w:r>
      </w:del>
      <w:r>
        <w:t xml:space="preserve"> les fréquences du mode de flexion sont proches des fréquences d’intérêt </w:t>
      </w:r>
      <w:r w:rsidR="00212686">
        <w:t xml:space="preserve">ou/et d’excitation, un modèle </w:t>
      </w:r>
      <w:ins w:id="2294" w:author="HASSINI Mohamed-amine" w:date="2019-03-12T14:58:00Z">
        <w:r w:rsidR="009F1A50">
          <w:t>prenant en compte la flexibilité du rotor est alors nécessaire.</w:t>
        </w:r>
      </w:ins>
      <w:ins w:id="2295" w:author="HASSINI Mohamed-amine" w:date="2019-03-12T14:59:00Z">
        <w:r w:rsidR="009F1A50">
          <w:t xml:space="preserve">  </w:t>
        </w:r>
      </w:ins>
      <w:del w:id="2296" w:author="HASSINI Mohamed-amine" w:date="2019-03-12T14:59:00Z">
        <w:r w:rsidR="00212686" w:rsidDel="009F1A50">
          <w:delText>du</w:delText>
        </w:r>
        <w:r w:rsidDel="009F1A50">
          <w:delText xml:space="preserve"> rotor flexible à </w:delText>
        </w:r>
        <m:oMath>
          <m:r>
            <w:rPr>
              <w:rFonts w:ascii="Cambria Math" w:hAnsi="Cambria Math"/>
            </w:rPr>
            <m:t>n</m:t>
          </m:r>
        </m:oMath>
        <w:r w:rsidDel="009F1A50">
          <w:delText xml:space="preserve"> degrés de liberté est nécessaire pour présenter correctement son comporteme</w:delText>
        </w:r>
        <w:r w:rsidR="00F91BAA" w:rsidDel="009F1A50">
          <w:delText xml:space="preserve">nt dynamique. </w:delText>
        </w:r>
      </w:del>
      <w:r w:rsidR="00F91BAA">
        <w:t>La modélisation du</w:t>
      </w:r>
      <w:r>
        <w:t xml:space="preserve"> rotor</w:t>
      </w:r>
      <w:r w:rsidR="00F91BAA">
        <w:t xml:space="preserve"> flexible </w:t>
      </w:r>
      <w:r>
        <w:t xml:space="preserve">est </w:t>
      </w:r>
      <w:r w:rsidR="00F91BAA">
        <w:t xml:space="preserve">généralement </w:t>
      </w:r>
      <w:r>
        <w:t xml:space="preserve">basée sur la méthode </w:t>
      </w:r>
      <w:proofErr w:type="spellStart"/>
      <w:r>
        <w:t>d</w:t>
      </w:r>
      <w:ins w:id="2297" w:author="KUCZKOWIAK Antoine" w:date="2019-03-12T11:43:00Z">
        <w:r w:rsidR="00997904">
          <w:t>es</w:t>
        </w:r>
      </w:ins>
      <w:del w:id="2298" w:author="KUCZKOWIAK Antoine" w:date="2019-03-12T11:43:00Z">
        <w:r w:rsidDel="00997904">
          <w:delText>’</w:delText>
        </w:r>
      </w:del>
      <w:r>
        <w:t>éléments</w:t>
      </w:r>
      <w:proofErr w:type="spellEnd"/>
      <w:r>
        <w:t xml:space="preserve"> finis largement décrite dans les ouvrages </w:t>
      </w:r>
      <w:commentRangeEnd w:id="2291"/>
      <w:r w:rsidR="00EB0B77">
        <w:rPr>
          <w:rStyle w:val="Marquedecommentaire"/>
        </w:rPr>
        <w:commentReference w:id="2291"/>
      </w:r>
      <w:r>
        <w:t>(voir</w:t>
      </w:r>
      <w:ins w:id="2299" w:author="KUCZKOWIAK Antoine" w:date="2019-03-12T11:43:00Z">
        <w:r w:rsidR="00997904">
          <w:t xml:space="preserve"> par exemple</w:t>
        </w:r>
      </w:ins>
      <w:r>
        <w:t xml:space="preserve">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w:t>
      </w:r>
      <w:ins w:id="2300" w:author="KUCZKOWIAK Antoine" w:date="2019-03-12T11:52:00Z">
        <w:r w:rsidR="00EB0B77">
          <w:t xml:space="preserve">fini de </w:t>
        </w:r>
        <w:proofErr w:type="spellStart"/>
        <w:r w:rsidR="00EB0B77">
          <w:t>type</w:t>
        </w:r>
      </w:ins>
      <w:del w:id="2301" w:author="KUCZKOWIAK Antoine" w:date="2019-03-12T11:52:00Z">
        <w:r w:rsidRPr="0015139F" w:rsidDel="00EB0B77">
          <w:delText xml:space="preserve">de </w:delText>
        </w:r>
      </w:del>
      <w:r w:rsidRPr="0015139F">
        <w:t>poutre</w:t>
      </w:r>
      <w:proofErr w:type="spellEnd"/>
      <w:r>
        <w:t xml:space="preserve"> 1D</w:t>
      </w:r>
      <w:r w:rsidRPr="0015139F">
        <w:t xml:space="preserve"> basé sur la théorie de </w:t>
      </w:r>
      <w:r>
        <w:t>Timo</w:t>
      </w:r>
      <w:ins w:id="2302" w:author="KUCZKOWIAK Antoine" w:date="2019-03-12T11:52:00Z">
        <w:r w:rsidR="00EB0B77">
          <w:t>s</w:t>
        </w:r>
      </w:ins>
      <w:del w:id="2303" w:author="KUCZKOWIAK Antoine" w:date="2019-03-12T11:52:00Z">
        <w:r w:rsidDel="00EB0B77">
          <w:delText>S</w:delText>
        </w:r>
      </w:del>
      <w:r>
        <w:t xml:space="preserve">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Les effets de cisaillements et les effets gyroscopiques sont pris en compte.</w:t>
      </w:r>
      <w:del w:id="2304" w:author="KUCZKOWIAK Antoine" w:date="2019-03-12T11:55:00Z">
        <w:r w:rsidDel="00EB0B77">
          <w:delText xml:space="preserve"> Après la discrétisation de rotor flexible en </w:delTex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Del="00EB0B77">
          <w:delText xml:space="preserve"> éléments poutres, le système des équations différentielles de mouvement sous forme matricielle est établi</w:delText>
        </w:r>
      </w:del>
      <w:ins w:id="2305" w:author="KUCZKOWIAK Antoine" w:date="2019-03-12T11:53:00Z">
        <w:r w:rsidR="00EB0B77">
          <w:t xml:space="preserve">. La discrétisation conduit </w:t>
        </w:r>
      </w:ins>
      <w:ins w:id="2306" w:author="KUCZKOWIAK Antoine" w:date="2019-03-12T11:54:00Z">
        <w:r w:rsidR="00EB0B77">
          <w:t xml:space="preserve">à l’équation de mouvement suivante </w:t>
        </w:r>
      </w:ins>
      <w:ins w:id="2307" w:author="KUCZKOWIAK Antoine" w:date="2019-03-12T11:55:00Z">
        <w:r w:rsidR="00EB0B77">
          <w:t>exprimée sous forme matricielle</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08" w:name="_Ref532491926"/>
            <w:r w:rsidRPr="001C390D">
              <w:rPr>
                <w:rFonts w:ascii="Calibri" w:eastAsia="Times New Roman" w:hAnsi="Calibri" w:cs="Times New Roman"/>
                <w:i w:val="0"/>
                <w:iCs w:val="0"/>
                <w:color w:val="auto"/>
                <w:sz w:val="22"/>
                <w:szCs w:val="20"/>
                <w:lang w:eastAsia="fr-FR"/>
              </w:rPr>
              <w:t xml:space="preserve"> </w:t>
            </w:r>
            <w:bookmarkEnd w:id="2308"/>
          </w:p>
        </w:tc>
      </w:tr>
    </w:tbl>
    <w:p w14:paraId="6A272664" w14:textId="458E96F9"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w:t>
      </w:r>
      <w:proofErr w:type="spellStart"/>
      <w:r>
        <w:t>gyroscop</w:t>
      </w:r>
      <w:ins w:id="2309" w:author="KUCZKOWIAK Antoine" w:date="2019-03-12T11:55:00Z">
        <w:r w:rsidR="00EB0B77">
          <w:t>ie</w:t>
        </w:r>
      </w:ins>
      <w:proofErr w:type="spellEnd"/>
      <w:del w:id="2310" w:author="KUCZKOWIAK Antoine" w:date="2019-03-12T11:55:00Z">
        <w:r w:rsidDel="00EB0B77">
          <w:delText>e</w:delText>
        </w:r>
      </w:del>
      <w:r w:rsidR="00212686">
        <w:t xml:space="preserve"> et de raideur.</w:t>
      </w:r>
      <w:r w:rsidR="00E20DF8">
        <w:t xml:space="preserve"> </w:t>
      </w:r>
      <w:r w:rsidR="00212686">
        <w:t>Elles ont</w:t>
      </w:r>
      <w:r>
        <w:t xml:space="preserve"> la </w:t>
      </w:r>
      <w:commentRangeStart w:id="2311"/>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w:commentRangeEnd w:id="2311"/>
        <m:r>
          <m:rPr>
            <m:sty m:val="p"/>
          </m:rPr>
          <w:rPr>
            <w:rStyle w:val="Marquedecommentaire"/>
          </w:rPr>
          <w:commentReference w:id="2311"/>
        </m:r>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cinématiques lié</w:t>
      </w:r>
      <w:ins w:id="2312" w:author="KUCZKOWIAK Antoine" w:date="2019-03-12T11:57:00Z">
        <w:r w:rsidR="00E37095">
          <w:t>s</w:t>
        </w:r>
      </w:ins>
      <w:del w:id="2313" w:author="KUCZKOWIAK Antoine" w:date="2019-03-12T11:57:00Z">
        <w:r w:rsidDel="00E37095">
          <w:delText>e</w:delText>
        </w:r>
      </w:del>
      <w:r>
        <w:t xml:space="preserv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14" w:name="_Toc536800408"/>
      <w:r>
        <w:t>Méthode numérique d’intégration temporelle</w:t>
      </w:r>
      <w:del w:id="2315" w:author="KUCZKOWIAK Antoine" w:date="2019-03-12T11:58:00Z">
        <w:r w:rsidDel="00E37095">
          <w:delText>s</w:delText>
        </w:r>
      </w:del>
      <w:bookmarkEnd w:id="2314"/>
    </w:p>
    <w:p w14:paraId="6602ACDF" w14:textId="0EA2A880" w:rsidR="008F23B1" w:rsidRDefault="008F23B1" w:rsidP="00042E6D">
      <w:pPr>
        <w:spacing w:before="240" w:after="240" w:line="360" w:lineRule="auto"/>
        <w:ind w:firstLine="709"/>
      </w:pPr>
      <w:r>
        <w:t xml:space="preserve">Comme mentionné </w:t>
      </w:r>
      <w:commentRangeStart w:id="2316"/>
      <w:r>
        <w:t>précédemment</w:t>
      </w:r>
      <w:commentRangeEnd w:id="2316"/>
      <w:r w:rsidR="00E37095">
        <w:rPr>
          <w:rStyle w:val="Marquedecommentaire"/>
        </w:rPr>
        <w:commentReference w:id="2316"/>
      </w:r>
      <w:r>
        <w:t xml:space="preserve">, le modèle linéaire du palier </w:t>
      </w:r>
      <w:del w:id="2317" w:author="KUCZKOWIAK Antoine" w:date="2019-03-12T11:58:00Z">
        <w:r w:rsidDel="00E37095">
          <w:delText>est imprécis</w:delText>
        </w:r>
      </w:del>
      <w:ins w:id="2318" w:author="KUCZKOWIAK Antoine" w:date="2019-03-12T11:58:00Z">
        <w:r w:rsidR="00E37095">
          <w:t>n’est pas valide</w:t>
        </w:r>
      </w:ins>
      <w:r>
        <w:t xml:space="preserve"> </w:t>
      </w:r>
      <w:del w:id="2319" w:author="KUCZKOWIAK Antoine" w:date="2019-03-12T11:59:00Z">
        <w:r w:rsidDel="00E37095">
          <w:delText>pour les</w:delText>
        </w:r>
      </w:del>
      <w:ins w:id="2320" w:author="KUCZKOWIAK Antoine" w:date="2019-03-12T11:59:00Z">
        <w:r w:rsidR="00E37095">
          <w:t>en présence de</w:t>
        </w:r>
      </w:ins>
      <w:r>
        <w:t xml:space="preserve"> grands déplacements </w:t>
      </w:r>
      <w:ins w:id="2321" w:author="HASSINI Mohamed-amine" w:date="2019-03-12T15:01:00Z">
        <w:r w:rsidR="00666457">
          <w:t>au droit du palier</w:t>
        </w:r>
      </w:ins>
      <w:del w:id="2322" w:author="HASSINI Mohamed-amine" w:date="2019-03-12T15:01:00Z">
        <w:r w:rsidDel="00666457">
          <w:delText>du rotor</w:delText>
        </w:r>
        <w:r w:rsidR="00C62477" w:rsidDel="00666457">
          <w:delText xml:space="preserve"> dans le palier</w:delText>
        </w:r>
      </w:del>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w:t>
      </w:r>
      <w:proofErr w:type="spellStart"/>
      <w:r>
        <w:t>Newmark</w:t>
      </w:r>
      <w:proofErr w:type="spellEnd"/>
      <w:r>
        <w:t xml:space="preserve"> avec la méthode de Newton-</w:t>
      </w:r>
      <w:proofErr w:type="spellStart"/>
      <w:r>
        <w:t>Raphson</w:t>
      </w:r>
      <w:proofErr w:type="spellEnd"/>
      <w:r>
        <w:t>. L’explication détaillée de la méthode</w:t>
      </w:r>
      <w:ins w:id="2323" w:author="HASSINI Mohamed-amine" w:date="2019-03-12T15:01:00Z">
        <w:r w:rsidR="00666457">
          <w:t xml:space="preserve"> sera</w:t>
        </w:r>
      </w:ins>
      <w:r>
        <w:t xml:space="preserve"> </w:t>
      </w:r>
      <w:del w:id="2324" w:author="HASSINI Mohamed-amine" w:date="2019-03-12T15:01:00Z">
        <w:r w:rsidDel="00666457">
          <w:delText>est</w:delText>
        </w:r>
      </w:del>
      <w:r>
        <w:t xml:space="preserve"> exposée dans la suite.</w:t>
      </w:r>
    </w:p>
    <w:p w14:paraId="0FAEC2E1" w14:textId="1C71732C"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w:t>
      </w:r>
      <w:ins w:id="2325" w:author="KUCZKOWIAK Antoine" w:date="2019-03-12T12:01:00Z">
        <w:r w:rsidR="00E37095">
          <w:t>Afin de faciliter la compréhension, à</w:t>
        </w:r>
      </w:ins>
      <w:del w:id="2326" w:author="KUCZKOWIAK Antoine" w:date="2019-03-12T12:01:00Z">
        <w:r w:rsidDel="00E37095">
          <w:delText>A</w:delText>
        </w:r>
      </w:del>
      <w:r>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w:t>
      </w:r>
      <w:del w:id="2327" w:author="KUCZKOWIAK Antoine" w:date="2019-03-12T12:01:00Z">
        <w:r w:rsidDel="00E37095">
          <w:delText xml:space="preserve">elle peut s’exprimer comme </w:delText>
        </w:r>
        <w:r w:rsidRPr="00ED2946" w:rsidDel="00E37095">
          <w:rPr>
            <w:b/>
          </w:rPr>
          <w:fldChar w:fldCharType="begin"/>
        </w:r>
        <w:r w:rsidRPr="00ED2946" w:rsidDel="00E37095">
          <w:rPr>
            <w:b/>
          </w:rPr>
          <w:delInstrText xml:space="preserve"> REF _Ref527642609 \r \h  \* MERGEFORMAT </w:delInstrText>
        </w:r>
        <w:r w:rsidRPr="00ED2946" w:rsidDel="00E37095">
          <w:rPr>
            <w:b/>
          </w:rPr>
        </w:r>
        <w:r w:rsidRPr="00ED2946" w:rsidDel="00E37095">
          <w:rPr>
            <w:b/>
          </w:rPr>
          <w:fldChar w:fldCharType="separate"/>
        </w:r>
        <w:r w:rsidR="00C20694" w:rsidDel="00E37095">
          <w:rPr>
            <w:b/>
          </w:rPr>
          <w:delText>Eq.3-21</w:delText>
        </w:r>
        <w:r w:rsidRPr="00ED2946" w:rsidDel="00E37095">
          <w:rPr>
            <w:b/>
          </w:rPr>
          <w:fldChar w:fldCharType="end"/>
        </w:r>
        <w:r w:rsidDel="00E37095">
          <w:delText xml:space="preserve"> pour faciliter la compréhension.</w:delText>
        </w:r>
      </w:del>
      <w:ins w:id="2328" w:author="KUCZKOWIAK Antoine" w:date="2019-03-12T12:01:00Z">
        <w:r w:rsidR="00E37095">
          <w:t>cette équation peut s’écrire de la façon suivante :</w:t>
        </w:r>
      </w:ins>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9" w:name="_Ref527642609"/>
            <w:r w:rsidRPr="001C390D">
              <w:rPr>
                <w:rFonts w:ascii="Calibri" w:eastAsia="Times New Roman" w:hAnsi="Calibri" w:cs="Times New Roman"/>
                <w:i w:val="0"/>
                <w:iCs w:val="0"/>
                <w:color w:val="auto"/>
                <w:sz w:val="22"/>
                <w:szCs w:val="20"/>
                <w:lang w:eastAsia="fr-FR"/>
              </w:rPr>
              <w:t xml:space="preserve"> </w:t>
            </w:r>
            <w:bookmarkEnd w:id="2329"/>
          </w:p>
        </w:tc>
      </w:tr>
    </w:tbl>
    <w:p w14:paraId="68CE2DB6" w14:textId="4215676F" w:rsidR="008F23B1" w:rsidRDefault="008F23B1" w:rsidP="00013D19">
      <w:pPr>
        <w:spacing w:before="240" w:after="240" w:line="360" w:lineRule="auto"/>
        <w:ind w:firstLine="709"/>
      </w:pPr>
      <w:r>
        <w:t xml:space="preserve">Cette équation est non linéaire </w:t>
      </w:r>
      <w:del w:id="2330" w:author="KUCZKOWIAK Antoine" w:date="2019-03-12T12:02:00Z">
        <w:r w:rsidDel="00E37095">
          <w:delText xml:space="preserve">en raison </w:delText>
        </w:r>
      </w:del>
      <w:r w:rsidR="00F91BAA">
        <w:t>car</w:t>
      </w:r>
      <w:r>
        <w:t xml:space="preserve"> l</w:t>
      </w:r>
      <w:ins w:id="2331" w:author="KUCZKOWIAK Antoine" w:date="2019-03-12T12:55:00Z">
        <w:r w:rsidR="00770BC6">
          <w:t>’évaluation</w:t>
        </w:r>
      </w:ins>
      <w:del w:id="2332" w:author="KUCZKOWIAK Antoine" w:date="2019-03-12T12:55:00Z">
        <w:r w:rsidDel="00770BC6">
          <w:delText>e calcul</w:delText>
        </w:r>
      </w:del>
      <w:r>
        <w:t xml:space="preserve">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w:del w:id="2333" w:author="KUCZKOWIAK Antoine" w:date="2019-03-12T12:55:00Z">
        <w:r w:rsidDel="00770BC6">
          <w:delText>a besoin de connaitre</w:delText>
        </w:r>
      </w:del>
      <w:ins w:id="2334" w:author="KUCZKOWIAK Antoine" w:date="2019-03-12T12:55:00Z">
        <w:r w:rsidR="00770BC6">
          <w:t>exige de connaître</w:t>
        </w:r>
      </w:ins>
      <w:r>
        <w:t xml:space="preserve"> la force non linéaire du palier </w:t>
      </w:r>
      <w:del w:id="2335" w:author="KUCZKOWIAK Antoine" w:date="2019-03-12T12:56:00Z">
        <w:r w:rsidDel="00770BC6">
          <w:delText>qui dépend du</w:delText>
        </w:r>
      </w:del>
      <w:ins w:id="2336" w:author="KUCZKOWIAK Antoine" w:date="2019-03-12T12:56:00Z">
        <w:r w:rsidR="00770BC6">
          <w:t>liée au</w:t>
        </w:r>
      </w:ins>
      <w:r>
        <w:t xml:space="preserve"> déplacement et </w:t>
      </w:r>
      <w:ins w:id="2337" w:author="KUCZKOWIAK Antoine" w:date="2019-03-12T12:56:00Z">
        <w:r w:rsidR="00770BC6">
          <w:t>à</w:t>
        </w:r>
      </w:ins>
      <w:del w:id="2338" w:author="KUCZKOWIAK Antoine" w:date="2019-03-12T12:56:00Z">
        <w:r w:rsidDel="00770BC6">
          <w:delText>de</w:delText>
        </w:r>
      </w:del>
      <w:r>
        <w:t xml:space="preserv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Les vecteurs du déplacement et de la v</w:t>
      </w:r>
      <w:proofErr w:type="spellStart"/>
      <w:r>
        <w:t>itesse</w:t>
      </w:r>
      <w:proofErr w:type="spellEnd"/>
      <w:r>
        <w:t xml:space="preserv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w:t>
      </w:r>
      <w:ins w:id="2339" w:author="HASSINI Mohamed-amine" w:date="2019-03-12T15:02:00Z">
        <w:r w:rsidR="00666457">
          <w:t xml:space="preserve">en utilisant </w:t>
        </w:r>
      </w:ins>
      <w:del w:id="2340" w:author="HASSINI Mohamed-amine" w:date="2019-03-12T15:02:00Z">
        <w:r w:rsidDel="00666457">
          <w:delText xml:space="preserve">par </w:delText>
        </w:r>
      </w:del>
      <w:r>
        <w:t>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311997"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311997"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41" w:name="_Ref527644224"/>
            <w:r w:rsidRPr="001C390D">
              <w:rPr>
                <w:rFonts w:ascii="Calibri" w:eastAsia="Times New Roman" w:hAnsi="Calibri" w:cs="Times New Roman"/>
                <w:i w:val="0"/>
                <w:iCs w:val="0"/>
                <w:color w:val="auto"/>
                <w:sz w:val="22"/>
                <w:szCs w:val="20"/>
                <w:lang w:eastAsia="fr-FR"/>
              </w:rPr>
              <w:t xml:space="preserve"> </w:t>
            </w:r>
            <w:bookmarkEnd w:id="2341"/>
          </w:p>
        </w:tc>
      </w:tr>
    </w:tbl>
    <w:p w14:paraId="2066D9DE" w14:textId="52CF6900"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w:t>
      </w:r>
      <w:ins w:id="2342" w:author="KUCZKOWIAK Antoine" w:date="2019-03-12T12:57:00Z">
        <w:r w:rsidR="00770BC6">
          <w:t>.</w:t>
        </w:r>
      </w:ins>
      <w:del w:id="2343" w:author="KUCZKOWIAK Antoine" w:date="2019-03-12T12:57:00Z">
        <w:r w:rsidDel="00770BC6">
          <w:delText xml:space="preserve"> et</w:delText>
        </w:r>
      </w:del>
      <w:del w:id="2344" w:author="KUCZKOWIAK Antoine" w:date="2019-03-12T12:59:00Z">
        <w:r w:rsidDel="006F1701">
          <w:delText xml:space="preserve"> </w:delText>
        </w:r>
      </w:del>
      <w:del w:id="2345" w:author="KUCZKOWIAK Antoine" w:date="2019-03-12T12:57:00Z">
        <w:r w:rsidDel="00770BC6">
          <w:delText>i</w:delText>
        </w:r>
      </w:del>
      <w:del w:id="2346" w:author="KUCZKOWIAK Antoine" w:date="2019-03-12T12:58:00Z">
        <w:r w:rsidDel="006F1701">
          <w:delText>ls</w:delText>
        </w:r>
      </w:del>
      <w:ins w:id="2347" w:author="KUCZKOWIAK Antoine" w:date="2019-03-12T12:59:00Z">
        <w:r w:rsidR="006F1701">
          <w:t xml:space="preserve"> Ces paramètres</w:t>
        </w:r>
      </w:ins>
      <w:r>
        <w:t xml:space="preserve"> </w:t>
      </w:r>
      <w:del w:id="2348" w:author="KUCZKOWIAK Antoine" w:date="2019-03-12T12:59:00Z">
        <w:r w:rsidDel="006F1701">
          <w:delText xml:space="preserve">définissent le schéma </w:delText>
        </w:r>
      </w:del>
      <w:ins w:id="2349" w:author="KUCZKOWIAK Antoine" w:date="2019-03-12T12:59:00Z">
        <w:r w:rsidR="006F1701">
          <w:t xml:space="preserve">correspondent à un schéma avec une accélération </w:t>
        </w:r>
        <w:proofErr w:type="spellStart"/>
        <w:r w:rsidR="006F1701">
          <w:t>moyenne</w:t>
        </w:r>
        <w:proofErr w:type="gramStart"/>
        <w:r w:rsidR="006F1701">
          <w:t>,</w:t>
        </w:r>
      </w:ins>
      <w:proofErr w:type="gramEnd"/>
      <w:del w:id="2350" w:author="KUCZKOWIAK Antoine" w:date="2019-03-12T13:00:00Z">
        <w:r w:rsidDel="006F1701">
          <w:delText xml:space="preserve">correspondant à une accélération moyenne </w:delText>
        </w:r>
      </w:del>
      <w:r>
        <w:t>qui</w:t>
      </w:r>
      <w:proofErr w:type="spellEnd"/>
      <w:r>
        <w:t xml:space="preserve"> </w:t>
      </w:r>
      <w:del w:id="2351" w:author="KUCZKOWIAK Antoine" w:date="2019-03-12T12:57:00Z">
        <w:r w:rsidDel="006F1701">
          <w:delText xml:space="preserve"> </w:delText>
        </w:r>
      </w:del>
      <w:r>
        <w:t>assure une stabilité numérique inconditionnelle</w:t>
      </w:r>
      <w:del w:id="2352" w:author="HASSINI Mohamed-amine" w:date="2019-03-12T15:03:00Z">
        <w:r w:rsidDel="00666457">
          <w:delText>ment</w:delText>
        </w:r>
      </w:del>
      <w:r>
        <w:t xml:space="preserve">. </w:t>
      </w:r>
    </w:p>
    <w:p w14:paraId="24C0EDDF" w14:textId="651B5284" w:rsidR="008F23B1" w:rsidRPr="00F37648" w:rsidRDefault="008F23B1" w:rsidP="00013D19">
      <w:pPr>
        <w:spacing w:before="240" w:after="240" w:line="360" w:lineRule="auto"/>
        <w:ind w:firstLine="709"/>
      </w:pPr>
      <w:del w:id="2353" w:author="KUCZKOWIAK Antoine" w:date="2019-03-12T13:01:00Z">
        <w:r w:rsidDel="006F1701">
          <w:delText>Etant donné que</w:delText>
        </w:r>
      </w:del>
      <w:ins w:id="2354" w:author="KUCZKOWIAK Antoine" w:date="2019-03-12T13:01:00Z">
        <w:r w:rsidR="006F1701">
          <w:t>Comme</w:t>
        </w:r>
      </w:ins>
      <w:r>
        <w:t xml:space="preserv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ins w:id="2355" w:author="KUCZKOWIAK Antoine" w:date="2019-03-12T13:01:00Z">
        <w:r w:rsidR="006F1701">
          <w:t>.</w:t>
        </w:r>
      </w:ins>
      <w:del w:id="2356" w:author="KUCZKOWIAK Antoine" w:date="2019-03-12T13:01:00Z">
        <w:r w:rsidDel="006F1701">
          <w:delText xml:space="preserve"> pour traiter la non-linéarité due au problème de lubrification hydrodynamique de palier</w:delText>
        </w:r>
      </w:del>
      <w:r>
        <w:t xml:space="preserve">. </w:t>
      </w:r>
      <w:del w:id="2357" w:author="KUCZKOWIAK Antoine" w:date="2019-03-12T13:02:00Z">
        <w:r w:rsidDel="006F1701">
          <w:delText>D’après cette</w:delText>
        </w:r>
      </w:del>
      <w:ins w:id="2358" w:author="KUCZKOWIAK Antoine" w:date="2019-03-12T13:02:00Z">
        <w:r w:rsidR="006F1701">
          <w:t>Cette</w:t>
        </w:r>
      </w:ins>
      <w:r>
        <w:t xml:space="preserve"> stratégie itérative</w:t>
      </w:r>
      <w:ins w:id="2359" w:author="KUCZKOWIAK Antoine" w:date="2019-03-12T13:02:00Z">
        <w:r w:rsidR="006F1701">
          <w:t xml:space="preserve"> consiste à </w:t>
        </w:r>
      </w:ins>
      <w:del w:id="2360" w:author="KUCZKOWIAK Antoine" w:date="2019-03-12T13:02:00Z">
        <w:r w:rsidDel="006F1701">
          <w:delText>, les</w:delText>
        </w:r>
      </w:del>
      <w:ins w:id="2361" w:author="KUCZKOWIAK Antoine" w:date="2019-03-12T13:02:00Z">
        <w:r w:rsidR="006F1701">
          <w:t>rechercher les</w:t>
        </w:r>
      </w:ins>
      <w:r>
        <w:t xml:space="preserve">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del w:id="2362" w:author="KUCZKOWIAK Antoine" w:date="2019-03-12T13:02:00Z">
        <w:r w:rsidDel="006F1701">
          <w:delText xml:space="preserve">sont cherchés de manière précise et itérative </w:delText>
        </w:r>
      </w:del>
      <w:r>
        <w:t xml:space="preserve">comme </w:t>
      </w:r>
      <w:ins w:id="2363" w:author="KUCZKOWIAK Antoine" w:date="2019-03-12T13:00:00Z">
        <w:r w:rsidR="006F1701">
          <w:t xml:space="preserve">étant la </w:t>
        </w:r>
      </w:ins>
      <w:r>
        <w:t xml:space="preserve">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w:t>
      </w:r>
      <w:del w:id="2364" w:author="HASSINI Mohamed-amine" w:date="2019-03-12T15:04:00Z">
        <w:r w:rsidDel="00666457">
          <w:delText xml:space="preserve">consécutivement </w:delText>
        </w:r>
      </w:del>
      <w:r>
        <w:t>corrigés</w:t>
      </w:r>
      <w:ins w:id="2365" w:author="HASSINI Mohamed-amine" w:date="2019-03-12T15:04:00Z">
        <w:r w:rsidR="00666457">
          <w:t xml:space="preserve"> de manière itérative</w:t>
        </w:r>
      </w:ins>
      <w:r>
        <w:t xml:space="preserve">. L’indice </w:t>
      </w:r>
      <m:oMath>
        <m:r>
          <w:rPr>
            <w:rFonts w:ascii="Cambria Math" w:hAnsi="Cambria Math"/>
          </w:rPr>
          <m:t>k</m:t>
        </m:r>
      </m:oMath>
      <w:r>
        <w:t xml:space="preserve"> </w:t>
      </w:r>
      <w:del w:id="2366" w:author="KUCZKOWIAK Antoine" w:date="2019-03-12T13:03:00Z">
        <w:r w:rsidDel="006F1701">
          <w:delText>signifie le</w:delText>
        </w:r>
      </w:del>
      <w:ins w:id="2367" w:author="KUCZKOWIAK Antoine" w:date="2019-03-12T13:03:00Z">
        <w:r w:rsidR="006F1701">
          <w:t>correspond au</w:t>
        </w:r>
      </w:ins>
      <w:r>
        <w:t xml:space="preserv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68" w:name="_Ref527647596"/>
            <w:r w:rsidRPr="00F37648">
              <w:rPr>
                <w:rFonts w:eastAsiaTheme="minorEastAsia"/>
              </w:rPr>
              <w:t xml:space="preserve"> </w:t>
            </w:r>
            <w:bookmarkEnd w:id="2368"/>
          </w:p>
        </w:tc>
      </w:tr>
    </w:tbl>
    <w:p w14:paraId="38D34A26" w14:textId="0A001B63" w:rsidR="008F23B1" w:rsidRDefault="008F23B1" w:rsidP="00013D19">
      <w:pPr>
        <w:spacing w:before="240" w:after="240" w:line="360" w:lineRule="auto"/>
        <w:ind w:firstLine="709"/>
      </w:pPr>
      <w:r>
        <w:lastRenderedPageBreak/>
        <w:t>Le</w:t>
      </w:r>
      <w:ins w:id="2369" w:author="HASSINI Mohamed-amine" w:date="2019-03-12T15:04:00Z">
        <w:r w:rsidR="00666457">
          <w:t xml:space="preserve"> résidu</w:t>
        </w:r>
      </w:ins>
      <w:r>
        <w:t xml:space="preserve"> </w:t>
      </w:r>
      <w:del w:id="2370" w:author="HASSINI Mohamed-amine" w:date="2019-03-12T15:04:00Z">
        <w:r w:rsidDel="00666457">
          <w:delText xml:space="preserve">vecteur résiduel </w:delText>
        </w:r>
      </w:del>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311997"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311997"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03D5C61" w:rsidR="008F23B1" w:rsidRDefault="008F23B1" w:rsidP="00013D19">
      <w:pPr>
        <w:spacing w:before="240" w:after="240" w:line="360" w:lineRule="auto"/>
        <w:ind w:firstLine="709"/>
      </w:pPr>
      <w:del w:id="2371" w:author="HASSINI Mohamed-amine" w:date="2019-03-12T15:07:00Z">
        <w:r w:rsidDel="00666457">
          <w:delText>Après le rangement des expressions, la formule de la méthode Newton-Raphson (</w:delText>
        </w:r>
        <w:r w:rsidRPr="00563D0F" w:rsidDel="00666457">
          <w:rPr>
            <w:b/>
          </w:rPr>
          <w:fldChar w:fldCharType="begin"/>
        </w:r>
        <w:r w:rsidRPr="00563D0F" w:rsidDel="00666457">
          <w:rPr>
            <w:b/>
          </w:rPr>
          <w:delInstrText xml:space="preserve"> REF _Ref532560710 \r \h </w:delInstrText>
        </w:r>
        <w:r w:rsidDel="00666457">
          <w:rPr>
            <w:b/>
          </w:rPr>
          <w:delInstrText xml:space="preserve"> \* MERGEFORMAT </w:delInstrText>
        </w:r>
        <w:r w:rsidRPr="00563D0F" w:rsidDel="00666457">
          <w:rPr>
            <w:b/>
          </w:rPr>
        </w:r>
        <w:r w:rsidRPr="00563D0F" w:rsidDel="00666457">
          <w:rPr>
            <w:b/>
          </w:rPr>
          <w:fldChar w:fldCharType="separate"/>
        </w:r>
        <w:r w:rsidR="00C20694" w:rsidDel="00666457">
          <w:rPr>
            <w:b/>
          </w:rPr>
          <w:delText>Eq.3-25</w:delText>
        </w:r>
        <w:r w:rsidRPr="00563D0F" w:rsidDel="00666457">
          <w:rPr>
            <w:b/>
          </w:rPr>
          <w:fldChar w:fldCharType="end"/>
        </w:r>
        <w:r w:rsidDel="00666457">
          <w:delText>) est obtenue</w:delText>
        </w:r>
        <w:r w:rsidR="00F91BAA" w:rsidDel="00666457">
          <w:delText>.</w:delText>
        </w:r>
      </w:del>
      <w:ins w:id="2372" w:author="HASSINI Mohamed-amine" w:date="2019-03-12T15:06:00Z">
        <w:r w:rsidR="00666457">
          <w:t>L’incrément de correction est alors la solution du système suivant</w:t>
        </w:r>
      </w:ins>
      <w:ins w:id="2373" w:author="HASSINI Mohamed-amine" w:date="2019-03-12T15:07:00Z">
        <w:r w:rsidR="00666457">
          <w:t> :</w:t>
        </w:r>
      </w:ins>
      <w:ins w:id="2374" w:author="HASSINI Mohamed-amine" w:date="2019-03-12T15:06:00Z">
        <w:r w:rsidR="00666457">
          <w:t xml:space="preserve"> </w:t>
        </w:r>
      </w:ins>
      <w:r>
        <w:t xml:space="preserve"> </w:t>
      </w:r>
      <w:del w:id="2375" w:author="HASSINI Mohamed-amine" w:date="2019-03-12T15:07:00Z">
        <w:r w:rsidR="00F91BAA" w:rsidDel="00666457">
          <w:delText>Elle</w:delText>
        </w:r>
        <w:r w:rsidDel="00666457">
          <w:delText xml:space="preserve"> permet de calculer le vecteur d’incrément de correction.</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311997"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76" w:name="_Ref532560710"/>
            <w:r w:rsidRPr="00F37648">
              <w:rPr>
                <w:rFonts w:eastAsiaTheme="minorEastAsia"/>
              </w:rPr>
              <w:t xml:space="preserve"> </w:t>
            </w:r>
            <w:bookmarkEnd w:id="2376"/>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w:t>
      </w:r>
      <w:proofErr w:type="spellStart"/>
      <w:r>
        <w:t>jacobienne</w:t>
      </w:r>
      <w:proofErr w:type="spellEnd"/>
      <w:r>
        <w:t xml:space="preserv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311997"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65D05104"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w:t>
      </w:r>
      <w:ins w:id="2377" w:author="HASSINI Mohamed-amine" w:date="2019-03-12T15:07:00Z">
        <w:r w:rsidR="00666457">
          <w:t xml:space="preserve"> certaine</w:t>
        </w:r>
      </w:ins>
      <w:r w:rsidRPr="00011792">
        <w:t xml:space="preserve"> tolérance</w:t>
      </w:r>
      <w:r>
        <w:t xml:space="preserve"> </w:t>
      </w:r>
      <w:ins w:id="2378" w:author="HASSINI Mohamed-amine" w:date="2019-03-12T15:07:00Z">
        <w:r w:rsidR="00666457">
          <w:t>prédéfinie.</w:t>
        </w:r>
      </w:ins>
      <w:del w:id="2379" w:author="HASSINI Mohamed-amine" w:date="2019-03-12T15:07:00Z">
        <w:r w:rsidR="00F91BAA" w:rsidDel="00666457">
          <w:delText>imposée</w:delText>
        </w:r>
        <w:r w:rsidDel="00666457">
          <w:delText>, e.g. 1E-3.</w:delText>
        </w:r>
      </w:del>
      <w:r>
        <w:t xml:space="preserve"> </w:t>
      </w:r>
    </w:p>
    <w:p w14:paraId="35873DF6" w14:textId="47AD5B97" w:rsidR="008F23B1" w:rsidRDefault="008F23B1" w:rsidP="00013D19">
      <w:pPr>
        <w:spacing w:before="240" w:after="240" w:line="360" w:lineRule="auto"/>
        <w:ind w:firstLine="709"/>
      </w:pPr>
      <w:r>
        <w:t xml:space="preserve">La matrice </w:t>
      </w:r>
      <w:proofErr w:type="spellStart"/>
      <w:r>
        <w:t>jacobienne</w:t>
      </w:r>
      <w:proofErr w:type="spellEnd"/>
      <w:r>
        <w:t xml:space="preserv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311997"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8A36CF9"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w:t>
      </w:r>
      <w:del w:id="2380" w:author="KUCZKOWIAK Antoine" w:date="2019-03-12T13:06:00Z">
        <w:r w:rsidDel="005F745C">
          <w:delText>amortissement</w:delText>
        </w:r>
      </w:del>
      <w:del w:id="2381" w:author="KUCZKOWIAK Antoine" w:date="2019-03-12T13:05:00Z">
        <w:r w:rsidDel="005F745C">
          <w:delText xml:space="preserve"> </w:delText>
        </w:r>
      </w:del>
      <w:ins w:id="2382" w:author="KUCZKOWIAK Antoine" w:date="2019-03-12T13:06:00Z">
        <w:r w:rsidR="005F745C">
          <w:t>amortissement de</w:t>
        </w:r>
      </w:ins>
      <w:ins w:id="2383" w:author="KUCZKOWIAK Antoine" w:date="2019-03-12T13:05:00Z">
        <w:r w:rsidR="005F745C">
          <w:t xml:space="preserve"> l’ensemble rotor-palier.</w:t>
        </w:r>
      </w:ins>
      <w:del w:id="2384" w:author="KUCZKOWIAK Antoine" w:date="2019-03-12T13:05:00Z">
        <w:r w:rsidDel="005F745C">
          <w:delText>du le système rotor où celles de palier est compris</w:delText>
        </w:r>
      </w:del>
      <w:r>
        <w:t>.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311997"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311997"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4018CAAB" w:rsidR="00F91BAA" w:rsidRDefault="008F23B1" w:rsidP="00013D19">
      <w:pPr>
        <w:spacing w:before="240" w:after="240" w:line="360" w:lineRule="auto"/>
        <w:ind w:firstLine="709"/>
      </w:pPr>
      <w:del w:id="2385" w:author="KUCZKOWIAK Antoine" w:date="2019-03-12T13:07:00Z">
        <w:r w:rsidDel="005F745C">
          <w:delText>Il est constaté</w:delText>
        </w:r>
      </w:del>
      <w:ins w:id="2386" w:author="KUCZKOWIAK Antoine" w:date="2019-03-12T13:07:00Z">
        <w:r w:rsidR="005F745C">
          <w:t>Ces équations permettent de montrer</w:t>
        </w:r>
      </w:ins>
      <w:r>
        <w:t xml:space="preserve">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w:t>
      </w:r>
      <w:del w:id="2387" w:author="HASSINI Mohamed-amine" w:date="2019-03-12T15:21:00Z">
        <w:r w:rsidDel="004B1520">
          <w:delText xml:space="preserve">Les raideurs et les amortissements utilisés ici ne sont pas obtenus à la position </w:delText>
        </w:r>
        <w:r w:rsidR="0020334B" w:rsidDel="004B1520">
          <w:delText>d’équilibre du rotor dans le palier</w:delText>
        </w:r>
        <w:r w:rsidDel="004B1520">
          <w:delText>. Ils sont évalué</w:delText>
        </w:r>
        <w:r w:rsidR="004323C6" w:rsidDel="004B1520">
          <w:delText>s</w:delText>
        </w:r>
        <w:r w:rsidDel="004B1520">
          <w:delText xml:space="preserve"> de manière dynamique de </w:delText>
        </w:r>
      </w:del>
      <w:ins w:id="2388" w:author="KUCZKOWIAK Antoine" w:date="2019-03-12T13:09:00Z">
        <w:del w:id="2389" w:author="HASSINI Mohamed-amine" w:date="2019-03-12T15:21:00Z">
          <w:r w:rsidR="005F745C" w:rsidDel="004B1520">
            <w:delText>de façon</w:delText>
          </w:r>
        </w:del>
      </w:ins>
      <w:ins w:id="2390" w:author="KUCZKOWIAK Antoine" w:date="2019-03-12T13:08:00Z">
        <w:del w:id="2391" w:author="HASSINI Mohamed-amine" w:date="2019-03-12T15:21:00Z">
          <w:r w:rsidR="005F745C" w:rsidDel="004B1520">
            <w:delText xml:space="preserve"> à </w:delText>
          </w:r>
        </w:del>
      </w:ins>
      <w:ins w:id="2392" w:author="KUCZKOWIAK Antoine" w:date="2019-03-12T13:09:00Z">
        <w:del w:id="2393" w:author="HASSINI Mohamed-amine" w:date="2019-03-12T15:21:00Z">
          <w:r w:rsidR="005F745C" w:rsidDel="004B1520">
            <w:delText>exploiter</w:delText>
          </w:r>
        </w:del>
      </w:ins>
      <w:ins w:id="2394" w:author="KUCZKOWIAK Antoine" w:date="2019-03-12T13:08:00Z">
        <w:del w:id="2395" w:author="HASSINI Mohamed-amine" w:date="2019-03-12T15:21:00Z">
          <w:r w:rsidR="005F745C" w:rsidDel="004B1520">
            <w:delText xml:space="preserve"> directement la force hydrodynamique.</w:delText>
          </w:r>
        </w:del>
      </w:ins>
      <w:del w:id="2396" w:author="HASSINI Mohamed-amine" w:date="2019-03-12T15:21:00Z">
        <w:r w:rsidDel="004B1520">
          <w:delText>telle sorte la force hydrodynamique précise est utilisée.</w:delText>
        </w:r>
        <w:r w:rsidR="00F91BAA" w:rsidRPr="00F91BAA" w:rsidDel="004B1520">
          <w:delText xml:space="preserve"> </w:delText>
        </w:r>
      </w:del>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97" w:name="_Ref528070494"/>
      <w:bookmarkStart w:id="2398" w:name="_Toc536112215"/>
      <w:bookmarkStart w:id="2399"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97"/>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98"/>
      <w:bookmarkEnd w:id="2399"/>
    </w:p>
    <w:p w14:paraId="5DEA9905" w14:textId="37785F3F" w:rsidR="008F23B1" w:rsidRDefault="008F23B1" w:rsidP="00013D19">
      <w:pPr>
        <w:spacing w:before="240" w:after="240" w:line="360" w:lineRule="auto"/>
        <w:ind w:firstLine="709"/>
      </w:pPr>
      <w:r>
        <w:t xml:space="preserve">Il </w:t>
      </w:r>
      <w:del w:id="2400" w:author="KUCZKOWIAK Antoine" w:date="2019-03-12T13:09:00Z">
        <w:r w:rsidDel="005F745C">
          <w:delText xml:space="preserve">faut </w:delText>
        </w:r>
      </w:del>
      <w:ins w:id="2401" w:author="KUCZKOWIAK Antoine" w:date="2019-03-12T13:09:00Z">
        <w:r w:rsidR="005F745C">
          <w:t xml:space="preserve">est important de </w:t>
        </w:r>
      </w:ins>
      <w:r>
        <w:t xml:space="preserve">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w:t>
      </w:r>
      <w:proofErr w:type="spellStart"/>
      <w:r>
        <w:t>jacobienne</w:t>
      </w:r>
      <w:proofErr w:type="spellEnd"/>
      <w:r>
        <w:t xml:space="preserv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Deux critères de réévaluation de la matrice jacobienne sont proposés </w:t>
      </w:r>
      <w:r>
        <w:lastRenderedPageBreak/>
        <w:t>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de matrice est </w:t>
      </w:r>
      <w:del w:id="2402" w:author="KUCZKOWIAK Antoine" w:date="2019-03-12T13:09:00Z">
        <w:r w:rsidR="00F91BAA" w:rsidDel="005F745C">
          <w:delText>onéreuse</w:delText>
        </w:r>
        <w:r w:rsidDel="005F745C">
          <w:delText xml:space="preserve"> </w:delText>
        </w:r>
      </w:del>
      <w:ins w:id="2403" w:author="KUCZKOWIAK Antoine" w:date="2019-03-12T13:09:00Z">
        <w:r w:rsidR="005F745C">
          <w:t xml:space="preserve">coûteuse </w:t>
        </w:r>
      </w:ins>
      <w:r>
        <w:t>en terme</w:t>
      </w:r>
      <w:r w:rsidR="00F91BAA">
        <w:t>s</w:t>
      </w:r>
      <w:r>
        <w:t xml:space="preserve"> de temps de calcul. </w:t>
      </w:r>
      <w:del w:id="2404" w:author="KUCZKOWIAK Antoine" w:date="2019-03-12T13:11:00Z">
        <w:r w:rsidDel="005F745C">
          <w:delText>Un des</w:delText>
        </w:r>
      </w:del>
      <w:ins w:id="2405" w:author="KUCZKOWIAK Antoine" w:date="2019-03-12T13:11:00Z">
        <w:r w:rsidR="005F745C">
          <w:t>Le premier</w:t>
        </w:r>
      </w:ins>
      <w:r>
        <w:t xml:space="preserve"> critère</w:t>
      </w:r>
      <w:del w:id="2406" w:author="KUCZKOWIAK Antoine" w:date="2019-03-12T13:11:00Z">
        <w:r w:rsidDel="005F745C">
          <w:delText>s</w:delText>
        </w:r>
      </w:del>
      <w:r>
        <w:t xml:space="preserve"> </w:t>
      </w:r>
      <w:del w:id="2407" w:author="KUCZKOWIAK Antoine" w:date="2019-03-12T13:10:00Z">
        <w:r w:rsidDel="005F745C">
          <w:delText xml:space="preserve">suppose </w:delText>
        </w:r>
      </w:del>
      <w:ins w:id="2408" w:author="KUCZKOWIAK Antoine" w:date="2019-03-12T13:10:00Z">
        <w:r w:rsidR="005F745C">
          <w:t xml:space="preserve">indique </w:t>
        </w:r>
      </w:ins>
      <w:r>
        <w:t xml:space="preserve">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w:t>
      </w:r>
      <w:del w:id="2409" w:author="KUCZKOWIAK Antoine" w:date="2019-03-12T13:10:00Z">
        <w:r w:rsidDel="005F745C">
          <w:delText xml:space="preserve">quand </w:delText>
        </w:r>
      </w:del>
      <w:ins w:id="2410" w:author="KUCZKOWIAK Antoine" w:date="2019-03-12T13:10:00Z">
        <w:r w:rsidR="005F745C">
          <w:t xml:space="preserve">lorsque </w:t>
        </w:r>
      </w:ins>
      <w:r>
        <w:t xml:space="preserve">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w:t>
      </w:r>
      <w:ins w:id="2411" w:author="HASSINI Mohamed-amine" w:date="2019-03-12T15:23:00Z">
        <w:r w:rsidR="004B1520">
          <w:t xml:space="preserve"> entre deux itérations de la méthode Newton-</w:t>
        </w:r>
        <w:proofErr w:type="spellStart"/>
        <w:r w:rsidR="004B1520">
          <w:t>Raphson</w:t>
        </w:r>
        <w:proofErr w:type="spellEnd"/>
        <w:r w:rsidR="004B1520">
          <w:t>.</w:t>
        </w:r>
      </w:ins>
      <w:r>
        <w:t xml:space="preserve"> </w:t>
      </w:r>
      <w:del w:id="2412" w:author="HASSINI Mohamed-amine" w:date="2019-03-12T15:23:00Z">
        <w:r w:rsidDel="004B1520">
          <w:delText>par rapport à son dernier</w:delText>
        </w:r>
      </w:del>
      <w:ins w:id="2413" w:author="KUCZKOWIAK Antoine" w:date="2019-03-12T13:11:00Z">
        <w:del w:id="2414" w:author="HASSINI Mohamed-amine" w:date="2019-03-12T15:23:00Z">
          <w:r w:rsidR="005F745C" w:rsidDel="004B1520">
            <w:delText>à la précédente</w:delText>
          </w:r>
        </w:del>
      </w:ins>
      <w:del w:id="2415" w:author="HASSINI Mohamed-amine" w:date="2019-03-12T15:23:00Z">
        <w:r w:rsidDel="004B1520">
          <w:delText xml:space="preserve"> évaluation</w:delText>
        </w:r>
      </w:del>
      <w:ins w:id="2416" w:author="KUCZKOWIAK Antoine" w:date="2019-03-12T13:11:00Z">
        <w:del w:id="2417" w:author="HASSINI Mohamed-amine" w:date="2019-03-12T15:23:00Z">
          <w:r w:rsidR="005F745C" w:rsidDel="004B1520">
            <w:delText xml:space="preserve"> </w:delText>
          </w:r>
        </w:del>
      </w:ins>
      <m:oMath>
        <m:sSub>
          <m:sSubPr>
            <m:ctrlPr>
              <w:del w:id="2418" w:author="HASSINI Mohamed-amine" w:date="2019-03-12T15:23:00Z">
                <w:rPr>
                  <w:rFonts w:ascii="Cambria Math" w:hAnsi="Cambria Math"/>
                  <w:b/>
                  <w:i/>
                </w:rPr>
              </w:del>
            </m:ctrlPr>
          </m:sSubPr>
          <m:e>
            <m:r>
              <w:del w:id="2419" w:author="HASSINI Mohamed-amine" w:date="2019-03-12T15:23:00Z">
                <m:rPr>
                  <m:sty m:val="bi"/>
                </m:rPr>
                <w:rPr>
                  <w:rFonts w:ascii="Cambria Math" w:hAnsi="Cambria Math"/>
                </w:rPr>
                <m:t>R</m:t>
              </w:del>
            </m:r>
          </m:e>
          <m:sub>
            <m:r>
              <w:del w:id="2420" w:author="HASSINI Mohamed-amine" w:date="2019-03-12T15:23:00Z">
                <w:rPr>
                  <w:rFonts w:ascii="Cambria Math" w:hAnsi="Cambria Math"/>
                </w:rPr>
                <m:t>(k-1)</m:t>
              </w:del>
            </m:r>
          </m:sub>
        </m:sSub>
      </m:oMath>
      <w:del w:id="2421" w:author="HASSINI Mohamed-amine" w:date="2019-03-12T15:23:00Z">
        <w:r w:rsidDel="004B1520">
          <w:delText xml:space="preserve">. </w:delText>
        </w:r>
      </w:del>
      <w:del w:id="2422" w:author="KUCZKOWIAK Antoine" w:date="2019-03-12T13:11:00Z">
        <w:r w:rsidDel="005F745C">
          <w:delText>L’autre suppose</w:delText>
        </w:r>
      </w:del>
      <w:ins w:id="2423" w:author="KUCZKOWIAK Antoine" w:date="2019-03-12T13:11:00Z">
        <w:r w:rsidR="005F745C">
          <w:t>L</w:t>
        </w:r>
      </w:ins>
      <w:ins w:id="2424" w:author="KUCZKOWIAK Antoine" w:date="2019-03-12T13:12:00Z">
        <w:r w:rsidR="005F745C">
          <w:t>’autre critère exige</w:t>
        </w:r>
      </w:ins>
      <w:r>
        <w:t xml:space="preserve"> simplement que la réévaluation</w:t>
      </w:r>
      <w:ins w:id="2425" w:author="HASSINI Mohamed-amine" w:date="2019-03-12T15:23:00Z">
        <w:r w:rsidR="004B1520">
          <w:t xml:space="preserve"> soit</w:t>
        </w:r>
      </w:ins>
      <w:r>
        <w:t xml:space="preserve"> </w:t>
      </w:r>
      <w:del w:id="2426" w:author="HASSINI Mohamed-amine" w:date="2019-03-12T15:23:00Z">
        <w:r w:rsidDel="004B1520">
          <w:delText>est</w:delText>
        </w:r>
      </w:del>
      <w:r>
        <w:t xml:space="preserve"> réalisée </w:t>
      </w:r>
      <w:ins w:id="2427" w:author="KUCZKOWIAK Antoine" w:date="2019-03-12T13:12:00Z">
        <w:r w:rsidR="005F745C">
          <w:t>lorsque</w:t>
        </w:r>
      </w:ins>
      <w:del w:id="2428" w:author="KUCZKOWIAK Antoine" w:date="2019-03-12T13:12:00Z">
        <w:r w:rsidDel="005F745C">
          <w:delText>quand</w:delText>
        </w:r>
      </w:del>
      <w:r>
        <w:t xml:space="preserve">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429" w:name="_Ref533776247"/>
      <w:bookmarkStart w:id="2430" w:name="_Toc536800409"/>
      <w:r>
        <w:t>Vibration</w:t>
      </w:r>
      <w:r w:rsidR="00565E70">
        <w:t>s</w:t>
      </w:r>
      <w:r>
        <w:t xml:space="preserve"> synchrone</w:t>
      </w:r>
      <w:r w:rsidR="00565E70">
        <w:t>s</w:t>
      </w:r>
      <w:r>
        <w:t xml:space="preserve"> et solution</w:t>
      </w:r>
      <w:r w:rsidR="00565E70">
        <w:t>s</w:t>
      </w:r>
      <w:r>
        <w:t xml:space="preserve"> périodique</w:t>
      </w:r>
      <w:bookmarkEnd w:id="2429"/>
      <w:r w:rsidR="00565E70">
        <w:t>s</w:t>
      </w:r>
      <w:bookmarkEnd w:id="2430"/>
    </w:p>
    <w:p w14:paraId="0EEB273B" w14:textId="77777777" w:rsidR="008F23B1" w:rsidRPr="00E867FF" w:rsidRDefault="008F23B1" w:rsidP="008F23B1"/>
    <w:p w14:paraId="6E4CA8F2" w14:textId="0DB58A7B" w:rsidR="008F23B1" w:rsidRDefault="008F23B1" w:rsidP="00641AB4">
      <w:pPr>
        <w:spacing w:line="360" w:lineRule="auto"/>
        <w:ind w:firstLine="708"/>
      </w:pPr>
      <w:del w:id="2431" w:author="KUCZKOWIAK Antoine" w:date="2019-03-12T13:13:00Z">
        <w:r w:rsidDel="005F745C">
          <w:delText xml:space="preserve">Puisque </w:delText>
        </w:r>
      </w:del>
      <w:ins w:id="2432" w:author="KUCZKOWIAK Antoine" w:date="2019-03-12T13:13:00Z">
        <w:r w:rsidR="005F745C">
          <w:t xml:space="preserve">Comme c’est </w:t>
        </w:r>
      </w:ins>
      <w:r>
        <w:t xml:space="preserve">le régime </w:t>
      </w:r>
      <w:r w:rsidR="00F91BAA">
        <w:t>stable</w:t>
      </w:r>
      <w:ins w:id="2433" w:author="KUCZKOWIAK Antoine" w:date="2019-03-12T13:13:00Z">
        <w:r w:rsidR="005F745C">
          <w:t xml:space="preserve"> </w:t>
        </w:r>
        <w:proofErr w:type="spellStart"/>
        <w:r w:rsidR="005F745C">
          <w:t>et</w:t>
        </w:r>
      </w:ins>
      <w:del w:id="2434" w:author="KUCZKOWIAK Antoine" w:date="2019-03-12T13:13:00Z">
        <w:r w:rsidR="00F91BAA" w:rsidDel="005F745C">
          <w:delText>,</w:delText>
        </w:r>
        <w:r w:rsidDel="005F745C">
          <w:delText xml:space="preserve"> </w:delText>
        </w:r>
      </w:del>
      <w:r>
        <w:t>périodique</w:t>
      </w:r>
      <w:proofErr w:type="spellEnd"/>
      <w:ins w:id="2435" w:author="KUCZKOWIAK Antoine" w:date="2019-03-12T13:13:00Z">
        <w:r w:rsidR="005F745C">
          <w:t xml:space="preserve"> qui</w:t>
        </w:r>
      </w:ins>
      <w:r>
        <w:t xml:space="preserve"> est ciblé dans l’analyse de l’effet Morton, deux méthodes </w:t>
      </w:r>
      <w:del w:id="2436" w:author="KUCZKOWIAK Antoine" w:date="2019-03-12T13:13:00Z">
        <w:r w:rsidDel="005F745C">
          <w:delText>qui permettent</w:delText>
        </w:r>
      </w:del>
      <w:ins w:id="2437" w:author="KUCZKOWIAK Antoine" w:date="2019-03-12T13:13:00Z">
        <w:r w:rsidR="005F745C">
          <w:t>permettant</w:t>
        </w:r>
      </w:ins>
      <w:r>
        <w:t xml:space="preserve"> </w:t>
      </w:r>
      <w:ins w:id="2438" w:author="HASSINI Mohamed-amine" w:date="2019-03-12T15:24:00Z">
        <w:r w:rsidR="004B1520">
          <w:t>de calculer</w:t>
        </w:r>
      </w:ins>
      <w:r>
        <w:t xml:space="preserve"> la réponse périodique sont présentées dans la suite. </w:t>
      </w:r>
      <w:r w:rsidR="00F91BAA">
        <w:t xml:space="preserve">Ces deux méthodes s’appliquent aux deux modèles de rotor présentés </w:t>
      </w:r>
      <w:del w:id="2439" w:author="KUCZKOWIAK Antoine" w:date="2019-03-12T13:14:00Z">
        <w:r w:rsidR="00F91BAA" w:rsidDel="005F745C">
          <w:delText>avant</w:delText>
        </w:r>
      </w:del>
      <w:ins w:id="2440" w:author="KUCZKOWIAK Antoine" w:date="2019-03-12T13:14:00Z">
        <w:r w:rsidR="005F745C">
          <w:t>précédemment</w:t>
        </w:r>
      </w:ins>
      <w:ins w:id="2441" w:author="HASSINI Mohamed-amine" w:date="2019-03-12T15:24:00Z">
        <w:r w:rsidR="004B1520">
          <w:t xml:space="preserve"> (modèles rigide et flexible)</w:t>
        </w:r>
      </w:ins>
      <w:r w:rsidR="00F91BAA">
        <w:t xml:space="preserve">. </w:t>
      </w:r>
    </w:p>
    <w:p w14:paraId="07516207" w14:textId="7465DF59" w:rsidR="00473781" w:rsidRPr="00473781" w:rsidRDefault="008F23B1" w:rsidP="00473781">
      <w:pPr>
        <w:pStyle w:val="Titre4"/>
        <w:spacing w:before="240" w:after="240"/>
        <w:ind w:left="709" w:hanging="862"/>
      </w:pPr>
      <w:r>
        <w:t xml:space="preserve">Méthode de </w:t>
      </w:r>
      <w:ins w:id="2442" w:author="HASSINI Mohamed-amine" w:date="2019-03-12T15:24:00Z">
        <w:r w:rsidR="004B1520">
          <w:t>tir (</w:t>
        </w:r>
      </w:ins>
      <w:r w:rsidR="005A5955">
        <w:t>« </w:t>
      </w:r>
      <w:r>
        <w:t>shooting</w:t>
      </w:r>
      <w:r w:rsidR="005A5955">
        <w:t> »</w:t>
      </w:r>
      <w:ins w:id="2443" w:author="HASSINI Mohamed-amine" w:date="2019-03-12T15:24:00Z">
        <w:r w:rsidR="004B1520">
          <w:t>)</w:t>
        </w:r>
      </w:ins>
      <w:r>
        <w:t xml:space="preserve"> </w:t>
      </w:r>
    </w:p>
    <w:p w14:paraId="529DD6CE" w14:textId="1C0675FA" w:rsidR="008F23B1" w:rsidRDefault="008F23B1" w:rsidP="00013D19">
      <w:pPr>
        <w:spacing w:before="240" w:after="240" w:line="360" w:lineRule="auto"/>
        <w:ind w:firstLine="709"/>
        <w:rPr>
          <w:noProof/>
        </w:rPr>
      </w:pPr>
      <w:r>
        <w:rPr>
          <w:noProof/>
        </w:rPr>
        <w:t xml:space="preserve">Le principe de cette méthode consiste à corriger </w:t>
      </w:r>
      <w:ins w:id="2444" w:author="HASSINI Mohamed-amine" w:date="2019-03-12T15:25:00Z">
        <w:r w:rsidR="004B1520">
          <w:rPr>
            <w:noProof/>
          </w:rPr>
          <w:t xml:space="preserve">les conditions initiales </w:t>
        </w:r>
      </w:ins>
      <w:del w:id="2445" w:author="HASSINI Mohamed-amine" w:date="2019-03-12T15:25:00Z">
        <w:r w:rsidDel="004B1520">
          <w:rPr>
            <w:noProof/>
          </w:rPr>
          <w:delText>une solution initiale</w:delText>
        </w:r>
      </w:del>
      <w:r>
        <w:rPr>
          <w:noProof/>
        </w:rPr>
        <w:t xml:space="preserve"> de façon à ce qu’elle </w:t>
      </w:r>
      <w:ins w:id="2446" w:author="HASSINI Mohamed-amine" w:date="2019-03-12T15:25:00Z">
        <w:r w:rsidR="004B1520">
          <w:rPr>
            <w:noProof/>
          </w:rPr>
          <w:t xml:space="preserve">conduisent, après intérgation dans le temps sur une période, </w:t>
        </w:r>
      </w:ins>
      <w:del w:id="2447" w:author="HASSINI Mohamed-amine" w:date="2019-03-12T15:25:00Z">
        <w:r w:rsidDel="004B1520">
          <w:rPr>
            <w:noProof/>
          </w:rPr>
          <w:delText>corresponde à</w:delText>
        </w:r>
      </w:del>
      <w:r>
        <w:rPr>
          <w:noProof/>
        </w:rPr>
        <w:t xml:space="preserve"> une solution périodique. Pour cela, une stratégie itérative utilisant</w:t>
      </w:r>
      <w:ins w:id="2448" w:author="HASSINI Mohamed-amine" w:date="2019-03-12T15:25:00Z">
        <w:r w:rsidR="004B1520">
          <w:rPr>
            <w:noProof/>
          </w:rPr>
          <w:t xml:space="preserve"> encore une fois</w:t>
        </w:r>
      </w:ins>
      <w:r>
        <w:rPr>
          <w:noProof/>
        </w:rPr>
        <w:t xml:space="preserve"> la méthode </w:t>
      </w:r>
      <w:ins w:id="2449" w:author="HASSINI Mohamed-amine" w:date="2019-03-12T15:25:00Z">
        <w:r w:rsidR="004B1520">
          <w:rPr>
            <w:noProof/>
          </w:rPr>
          <w:t xml:space="preserve">de </w:t>
        </w:r>
      </w:ins>
      <w:r>
        <w:rPr>
          <w:noProof/>
        </w:rPr>
        <w:t>Newton-Raphson est appliquée.</w:t>
      </w:r>
      <w:del w:id="2450" w:author="KUCZKOWIAK Antoine" w:date="2019-03-12T13:14:00Z">
        <w:r w:rsidDel="005F745C">
          <w:rPr>
            <w:noProof/>
          </w:rPr>
          <w:delText xml:space="preserve"> </w:delText>
        </w:r>
      </w:del>
      <w:r>
        <w:rPr>
          <w:noProof/>
        </w:rPr>
        <w:t xml:space="preserve"> A l’itération </w:t>
      </w:r>
      <m:oMath>
        <m:r>
          <w:rPr>
            <w:rFonts w:ascii="Cambria Math" w:hAnsi="Cambria Math"/>
            <w:noProof/>
          </w:rPr>
          <m:t>k</m:t>
        </m:r>
      </m:oMath>
      <w:r>
        <w:rPr>
          <w:noProof/>
        </w:rPr>
        <w:t xml:space="preserve"> de la méthode Newton-Raphson, un vecteur </w:t>
      </w:r>
      <w:del w:id="2451" w:author="KUCZKOWIAK Antoine" w:date="2019-03-12T13:14:00Z">
        <w:r w:rsidDel="005F745C">
          <w:rPr>
            <w:noProof/>
          </w:rPr>
          <w:delText>de</w:delText>
        </w:r>
      </w:del>
      <w:r>
        <w:rPr>
          <w:noProof/>
        </w:rPr>
        <w:t xml:space="preserv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exprimé dans</w:t>
      </w:r>
      <w:ins w:id="2452" w:author="KUCZKOWIAK Antoine" w:date="2019-03-12T13:14:00Z">
        <w:r w:rsidR="005F745C">
          <w:rPr>
            <w:noProof/>
          </w:rPr>
          <w:t xml:space="preserve"> l’équation</w:t>
        </w:r>
      </w:ins>
      <w:r>
        <w:rPr>
          <w:noProof/>
        </w:rPr>
        <w:t xml:space="preserve">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311997"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53" w:name="_Ref478549772"/>
            <w:bookmarkStart w:id="2454" w:name="_Ref478549690"/>
            <w:r w:rsidRPr="00737867">
              <w:rPr>
                <w:rFonts w:ascii="Times New Roman" w:eastAsia="Times New Roman" w:hAnsi="Times New Roman"/>
                <w:b/>
                <w:iCs w:val="0"/>
                <w:color w:val="auto"/>
                <w:sz w:val="22"/>
                <w:szCs w:val="22"/>
                <w:lang w:eastAsia="fr-FR"/>
              </w:rPr>
              <w:t xml:space="preserve"> </w:t>
            </w:r>
            <w:bookmarkEnd w:id="2453"/>
          </w:p>
        </w:tc>
        <w:bookmarkEnd w:id="2454"/>
      </w:tr>
    </w:tbl>
    <w:p w14:paraId="4CC618A6" w14:textId="599CBB4F"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w:t>
      </w:r>
      <w:ins w:id="2455" w:author="HASSINI Mohamed-amine" w:date="2019-03-12T16:05:00Z">
        <w:r w:rsidR="006D06B9">
          <w:rPr>
            <w:noProof/>
          </w:rPr>
          <w:t xml:space="preserve">à l’instant </w:t>
        </w:r>
        <m:oMath>
          <m:r>
            <w:rPr>
              <w:rFonts w:ascii="Cambria Math" w:hAnsi="Cambria Math"/>
              <w:noProof/>
            </w:rPr>
            <m:t>T</m:t>
          </m:r>
        </m:oMath>
        <w:r w:rsidR="006D06B9">
          <w:rPr>
            <w:noProof/>
          </w:rPr>
          <w:t xml:space="preserve"> </w:t>
        </w:r>
      </w:ins>
      <w:del w:id="2456" w:author="HASSINI Mohamed-amine" w:date="2019-03-12T16:05:00Z">
        <w:r w:rsidDel="006D06B9">
          <w:rPr>
            <w:noProof/>
          </w:rPr>
          <w:delText>périodique</w:delText>
        </w:r>
      </w:del>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del w:id="2457" w:author="HASSINI Mohamed-amine" w:date="2019-03-12T16:05:00Z">
        <w:r w:rsidDel="006D06B9">
          <w:rPr>
            <w:noProof/>
          </w:rPr>
          <w:delText xml:space="preserve">est </w:delText>
        </w:r>
      </w:del>
      <w:ins w:id="2458" w:author="HASSINI Mohamed-amine" w:date="2019-03-12T16:05:00Z">
        <w:r w:rsidR="006D06B9">
          <w:rPr>
            <w:noProof/>
          </w:rPr>
          <w:t xml:space="preserve">soit </w:t>
        </w:r>
      </w:ins>
      <w:r>
        <w:rPr>
          <w:noProof/>
        </w:rPr>
        <w:t>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ins w:id="2459" w:author="HASSINI Mohamed-amine" w:date="2019-03-12T16:06:00Z">
        <w:r w:rsidR="006D06B9">
          <w:t>Cette linéarisation conduit à l’équation suivante</w:t>
        </w:r>
      </w:ins>
      <w:del w:id="2460" w:author="HASSINI Mohamed-amine" w:date="2019-03-12T16:06:00Z">
        <w:r w:rsidRPr="00DE111A" w:rsidDel="006D06B9">
          <w:delText xml:space="preserve">Il </w:delText>
        </w:r>
        <w:r w:rsidDel="006D06B9">
          <w:delText>devient</w:delText>
        </w:r>
      </w:del>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311997"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61" w:name="_Ref532562776"/>
            <w:r>
              <w:rPr>
                <w:rFonts w:ascii="Times New Roman" w:eastAsia="Times New Roman" w:hAnsi="Times New Roman"/>
                <w:b/>
                <w:iCs w:val="0"/>
                <w:color w:val="auto"/>
                <w:sz w:val="22"/>
                <w:szCs w:val="22"/>
                <w:lang w:val="en-US" w:eastAsia="fr-FR"/>
              </w:rPr>
              <w:t xml:space="preserve"> </w:t>
            </w:r>
            <w:bookmarkEnd w:id="2461"/>
          </w:p>
        </w:tc>
      </w:tr>
    </w:tbl>
    <w:p w14:paraId="0ADB315C" w14:textId="14FADE84" w:rsidR="008F23B1" w:rsidRPr="005F2AA2" w:rsidRDefault="006D06B9" w:rsidP="00013D19">
      <w:pPr>
        <w:spacing w:before="240" w:after="240" w:line="360" w:lineRule="auto"/>
        <w:ind w:firstLine="709"/>
        <w:rPr>
          <w:noProof/>
        </w:rPr>
      </w:pPr>
      <w:ins w:id="2462" w:author="HASSINI Mohamed-amine" w:date="2019-03-12T16:07:00Z">
        <w:r>
          <w:rPr>
            <w:noProof/>
          </w:rPr>
          <w:t>Le calcul de la matrice tangente</w:t>
        </w:r>
      </w:ins>
      <w:ins w:id="2463" w:author="HASSINI Mohamed-amine" w:date="2019-03-12T16:13:00Z">
        <w:r>
          <w:rPr>
            <w:noProof/>
          </w:rPr>
          <w:t xml:space="preserve"> (ou matrice jacobienne)</w:t>
        </w:r>
      </w:ins>
      <w:ins w:id="2464" w:author="HASSINI Mohamed-amine" w:date="2019-03-12T16:08:00Z">
        <w:r>
          <w:rPr>
            <w:noProof/>
          </w:rPr>
          <w:t xml:space="preserv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oMath>
      </w:ins>
      <m:oMath>
        <m:r>
          <w:ins w:id="2465" w:author="HASSINI Mohamed-amine" w:date="2019-03-12T16:12:00Z">
            <w:rPr>
              <w:rFonts w:ascii="Cambria Math" w:hAnsi="Cambria Math"/>
            </w:rPr>
            <m:t>=</m:t>
          </w:ins>
        </m:r>
        <m:sSub>
          <m:sSubPr>
            <m:ctrlPr>
              <w:ins w:id="2466" w:author="HASSINI Mohamed-amine" w:date="2019-03-12T16:12:00Z">
                <w:rPr>
                  <w:rFonts w:ascii="Cambria Math" w:hAnsi="Cambria Math"/>
                  <w:i/>
                </w:rPr>
              </w:ins>
            </m:ctrlPr>
          </m:sSubPr>
          <m:e>
            <m:r>
              <w:ins w:id="2467" w:author="HASSINI Mohamed-amine" w:date="2019-03-12T16:12:00Z">
                <w:rPr>
                  <w:rFonts w:ascii="Cambria Math" w:hAnsi="Cambria Math"/>
                </w:rPr>
                <m:t>J</m:t>
              </w:ins>
            </m:r>
          </m:e>
          <m:sub>
            <m:sSub>
              <m:sSubPr>
                <m:ctrlPr>
                  <w:ins w:id="2468" w:author="HASSINI Mohamed-amine" w:date="2019-03-12T16:12:00Z">
                    <w:rPr>
                      <w:rFonts w:ascii="Cambria Math" w:hAnsi="Cambria Math"/>
                      <w:i/>
                    </w:rPr>
                  </w:ins>
                </m:ctrlPr>
              </m:sSubPr>
              <m:e>
                <m:r>
                  <w:ins w:id="2469" w:author="HASSINI Mohamed-amine" w:date="2019-03-12T16:12:00Z">
                    <w:rPr>
                      <w:rFonts w:ascii="Cambria Math" w:hAnsi="Cambria Math"/>
                    </w:rPr>
                    <m:t>R</m:t>
                  </w:ins>
                </m:r>
              </m:e>
              <m:sub>
                <m:r>
                  <w:ins w:id="2470" w:author="HASSINI Mohamed-amine" w:date="2019-03-12T16:12:00Z">
                    <w:rPr>
                      <w:rFonts w:ascii="Cambria Math" w:hAnsi="Cambria Math"/>
                    </w:rPr>
                    <m:t>T</m:t>
                  </w:ins>
                </m:r>
              </m:sub>
            </m:sSub>
          </m:sub>
        </m:sSub>
      </m:oMath>
      <w:ins w:id="2471" w:author="HASSINI Mohamed-amine" w:date="2019-03-12T16:07:00Z">
        <w:r>
          <w:rPr>
            <w:noProof/>
          </w:rPr>
          <w:t xml:space="preserve"> </w:t>
        </w:r>
      </w:ins>
      <w:ins w:id="2472" w:author="HASSINI Mohamed-amine" w:date="2019-03-12T16:08:00Z">
        <w:r>
          <w:rPr>
            <w:noProof/>
          </w:rPr>
          <w:t xml:space="preserve">nécessite autant de perturbations que la dimension du vecteur </w:t>
        </w:r>
        <m:oMath>
          <m:r>
            <w:rPr>
              <w:rFonts w:ascii="Cambria Math" w:hAnsi="Cambria Math"/>
              <w:noProof/>
            </w:rPr>
            <m:t>δ</m:t>
          </m:r>
        </m:oMath>
        <w:r>
          <w:rPr>
            <w:noProof/>
          </w:rPr>
          <w:t>, c’est-à-dire deux fois le nombre de</w:t>
        </w:r>
      </w:ins>
      <w:ins w:id="2473" w:author="HASSINI Mohamed-amine" w:date="2019-03-12T16:09:00Z">
        <w:r>
          <w:rPr>
            <w:noProof/>
          </w:rPr>
          <w:t xml:space="preserve"> degrés de liberté utilisés pour modéliser le rotor. A titre d’exemple, l’évalution de </w:t>
        </w:r>
      </w:ins>
      <m:oMath>
        <m:sSub>
          <m:sSubPr>
            <m:ctrlPr>
              <w:ins w:id="2474" w:author="HASSINI Mohamed-amine" w:date="2019-03-12T16:12:00Z">
                <w:rPr>
                  <w:rFonts w:ascii="Cambria Math" w:hAnsi="Cambria Math"/>
                  <w:i/>
                </w:rPr>
              </w:ins>
            </m:ctrlPr>
          </m:sSubPr>
          <m:e>
            <m:r>
              <w:ins w:id="2475" w:author="HASSINI Mohamed-amine" w:date="2019-03-12T16:12:00Z">
                <w:rPr>
                  <w:rFonts w:ascii="Cambria Math" w:hAnsi="Cambria Math"/>
                </w:rPr>
                <m:t>J</m:t>
              </w:ins>
            </m:r>
          </m:e>
          <m:sub>
            <m:sSub>
              <m:sSubPr>
                <m:ctrlPr>
                  <w:ins w:id="2476" w:author="HASSINI Mohamed-amine" w:date="2019-03-12T16:12:00Z">
                    <w:rPr>
                      <w:rFonts w:ascii="Cambria Math" w:hAnsi="Cambria Math"/>
                      <w:i/>
                    </w:rPr>
                  </w:ins>
                </m:ctrlPr>
              </m:sSubPr>
              <m:e>
                <m:r>
                  <w:ins w:id="2477" w:author="HASSINI Mohamed-amine" w:date="2019-03-12T16:12:00Z">
                    <w:rPr>
                      <w:rFonts w:ascii="Cambria Math" w:hAnsi="Cambria Math"/>
                    </w:rPr>
                    <m:t>R</m:t>
                  </w:ins>
                </m:r>
              </m:e>
              <m:sub>
                <m:r>
                  <w:ins w:id="2478" w:author="HASSINI Mohamed-amine" w:date="2019-03-12T16:12:00Z">
                    <w:rPr>
                      <w:rFonts w:ascii="Cambria Math" w:hAnsi="Cambria Math"/>
                    </w:rPr>
                    <m:t>T</m:t>
                  </w:ins>
                </m:r>
              </m:sub>
            </m:sSub>
          </m:sub>
        </m:sSub>
      </m:oMath>
      <w:ins w:id="2479" w:author="HASSINI Mohamed-amine" w:date="2019-03-12T16:12:00Z">
        <w:r>
          <w:rPr>
            <w:noProof/>
          </w:rPr>
          <w:t xml:space="preserve"> </w:t>
        </w:r>
      </w:ins>
      <w:ins w:id="2480" w:author="HASSINI Mohamed-amine" w:date="2019-03-12T16:09:00Z">
        <w:r>
          <w:rPr>
            <w:noProof/>
          </w:rPr>
          <w:t xml:space="preserve"> dans le cas du modèle rigide nécessite huit intégrations temporelle</w:t>
        </w:r>
      </w:ins>
      <w:ins w:id="2481" w:author="HASSINI Mohamed-amine" w:date="2019-03-12T16:12:00Z">
        <w:r>
          <w:rPr>
            <w:noProof/>
          </w:rPr>
          <w:t>s</w:t>
        </w:r>
      </w:ins>
      <w:ins w:id="2482" w:author="HASSINI Mohamed-amine" w:date="2019-03-12T16:09:00Z">
        <w:r>
          <w:rPr>
            <w:noProof/>
          </w:rPr>
          <w:t xml:space="preserve"> sur une période de rotation.</w:t>
        </w:r>
      </w:ins>
      <w:ins w:id="2483" w:author="HASSINI Mohamed-amine" w:date="2019-03-12T16:10:00Z">
        <w:r>
          <w:rPr>
            <w:noProof/>
          </w:rPr>
          <w:t xml:space="preserve"> Une fois la matrice tangeante</w:t>
        </w:r>
      </w:ins>
      <w:ins w:id="2484" w:author="HASSINI Mohamed-amine" w:date="2019-03-12T16:11:00Z">
        <w:r>
          <w:rPr>
            <w:noProof/>
          </w:rPr>
          <w:t xml:space="preserve"> calculée, la correction des conditions initiales est obtenue en résolvant le système linéaire suivant :</w:t>
        </w:r>
      </w:ins>
      <w:ins w:id="2485" w:author="HASSINI Mohamed-amine" w:date="2019-03-12T16:08:00Z">
        <w:r>
          <w:rPr>
            <w:noProof/>
          </w:rPr>
          <w:t xml:space="preserve">  </w:t>
        </w:r>
      </w:ins>
      <w:del w:id="2486" w:author="HASSINI Mohamed-amine" w:date="2019-03-12T16:11:00Z">
        <w:r w:rsidR="008F23B1" w:rsidDel="006D06B9">
          <w:rPr>
            <w:noProof/>
          </w:rPr>
          <w:delText xml:space="preserve">La perturbation </w:delTex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RPr="00BC5E15" w:rsidDel="006D06B9">
          <w:rPr>
            <w:noProof/>
          </w:rPr>
          <w:delText xml:space="preserve"> est</w:delText>
        </w:r>
        <w:r w:rsidR="008F23B1" w:rsidDel="006D06B9">
          <w:rPr>
            <w:noProof/>
          </w:rPr>
          <w:delText xml:space="preserve"> appliq</w:delText>
        </w:r>
        <w:r w:rsidR="00F91BAA" w:rsidDel="006D06B9">
          <w:rPr>
            <w:noProof/>
          </w:rPr>
          <w:delText>uée autant de fois que la dimens</w:delText>
        </w:r>
        <w:r w:rsidR="008F23B1" w:rsidDel="006D06B9">
          <w:rPr>
            <w:noProof/>
          </w:rPr>
          <w:delText xml:space="preserve">ion du vecteur </w:delTex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Del="006D06B9">
          <w:rPr>
            <w:b/>
            <w:noProof/>
          </w:rPr>
          <w:delText xml:space="preserve">. </w:delText>
        </w:r>
        <w:r w:rsidR="008F23B1" w:rsidRPr="006F5C55" w:rsidDel="006D06B9">
          <w:rPr>
            <w:noProof/>
          </w:rPr>
          <w:delText>Cha</w:delText>
        </w:r>
        <w:r w:rsidR="008F23B1" w:rsidDel="006D06B9">
          <w:rPr>
            <w:noProof/>
          </w:rPr>
          <w:delText xml:space="preserve">que perturbation est réalisée à un élément différent </w:delText>
        </w:r>
        <w:r w:rsidR="00F91BAA" w:rsidDel="006D06B9">
          <w:rPr>
            <w:noProof/>
          </w:rPr>
          <w:delText>du</w:delText>
        </w:r>
        <w:r w:rsidR="008F23B1" w:rsidDel="006D06B9">
          <w:rPr>
            <w:noProof/>
          </w:rPr>
          <w:delText xml:space="preserve"> vecteur. </w:delText>
        </w:r>
        <w:r w:rsidR="008F23B1" w:rsidRPr="009B6841" w:rsidDel="006D06B9">
          <w:rPr>
            <w:noProof/>
          </w:rPr>
          <w:delText xml:space="preserve">Par </w:delText>
        </w:r>
        <w:r w:rsidR="008F23B1" w:rsidDel="006D06B9">
          <w:rPr>
            <w:noProof/>
          </w:rPr>
          <w:delText>exemple, dans le cas d’un rotor à 4 degrés de liberté, la perturbation est réalisée</w:delText>
        </w:r>
      </w:del>
      <w:del w:id="2487" w:author="HASSINI Mohamed-amine" w:date="2019-03-12T16:07:00Z">
        <w:r w:rsidR="008F23B1" w:rsidDel="006D06B9">
          <w:rPr>
            <w:noProof/>
          </w:rPr>
          <w:delText xml:space="preserve"> pour</w:delText>
        </w:r>
      </w:del>
      <w:del w:id="2488" w:author="HASSINI Mohamed-amine" w:date="2019-03-12T16:11:00Z">
        <w:r w:rsidR="008F23B1" w:rsidDel="006D06B9">
          <w:rPr>
            <w:noProof/>
          </w:rPr>
          <w:delText xml:space="preserve"> huit fois : quatre fois respecteviement sur </w:delText>
        </w:r>
        <m:oMath>
          <m:r>
            <m:rPr>
              <m:sty m:val="bi"/>
            </m:rPr>
            <w:rPr>
              <w:rFonts w:ascii="Cambria Math" w:hAnsi="Cambria Math"/>
            </w:rPr>
            <m:t>q</m:t>
          </m:r>
        </m:oMath>
        <w:r w:rsidR="008F23B1" w:rsidRPr="00C21945" w:rsidDel="006D06B9">
          <w:rPr>
            <w:noProof/>
          </w:rPr>
          <w:delText xml:space="preserve"> et </w:delText>
        </w:r>
        <m:oMath>
          <m:acc>
            <m:accPr>
              <m:chr m:val="̇"/>
              <m:ctrlPr>
                <w:rPr>
                  <w:rFonts w:ascii="Cambria Math" w:hAnsi="Cambria Math"/>
                  <w:b/>
                  <w:i/>
                </w:rPr>
              </m:ctrlPr>
            </m:accPr>
            <m:e>
              <m:r>
                <m:rPr>
                  <m:sty m:val="bi"/>
                </m:rPr>
                <w:rPr>
                  <w:rFonts w:ascii="Cambria Math" w:hAnsi="Cambria Math"/>
                </w:rPr>
                <m:t>q</m:t>
              </m:r>
            </m:e>
          </m:acc>
        </m:oMath>
        <w:r w:rsidR="008F23B1" w:rsidDel="006D06B9">
          <w:rPr>
            <w:noProof/>
          </w:rPr>
          <w:delText>.</w:delText>
        </w:r>
        <w:r w:rsidR="00013D19" w:rsidDel="006D06B9">
          <w:rPr>
            <w:noProof/>
          </w:rPr>
          <w:delText xml:space="preserve"> </w:delText>
        </w:r>
        <w:r w:rsidR="008F23B1" w:rsidDel="006D06B9">
          <w:rPr>
            <w:noProof/>
          </w:rPr>
          <w:delText>La formulation de la méthode Newton-Raphson est ainsi obtenue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311997"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89" w:name="_Ref507252382"/>
            <w:r w:rsidRPr="00BC5E15">
              <w:rPr>
                <w:rFonts w:ascii="Times New Roman" w:eastAsia="Times New Roman" w:hAnsi="Times New Roman"/>
                <w:b/>
                <w:iCs w:val="0"/>
                <w:color w:val="auto"/>
                <w:sz w:val="22"/>
                <w:szCs w:val="22"/>
                <w:lang w:eastAsia="fr-FR"/>
              </w:rPr>
              <w:t xml:space="preserve"> </w:t>
            </w:r>
            <w:bookmarkEnd w:id="2489"/>
          </w:p>
        </w:tc>
      </w:tr>
    </w:tbl>
    <w:p w14:paraId="0106859D" w14:textId="7F9B429A" w:rsidR="008F23B1" w:rsidRDefault="006D06B9" w:rsidP="00013D19">
      <w:pPr>
        <w:spacing w:before="240" w:after="240" w:line="360" w:lineRule="auto"/>
        <w:ind w:firstLine="709"/>
        <w:rPr>
          <w:noProof/>
        </w:rPr>
      </w:pPr>
      <w:ins w:id="2490" w:author="HASSINI Mohamed-amine" w:date="2019-03-12T16:14:00Z">
        <w:r>
          <w:rPr>
            <w:noProof/>
          </w:rPr>
          <w:t xml:space="preserve">Plus précisément, </w:t>
        </w:r>
      </w:ins>
      <w:del w:id="2491" w:author="HASSINI Mohamed-amine" w:date="2019-03-12T16:14:00Z">
        <w:r w:rsidR="00F91BAA" w:rsidDel="006D06B9">
          <w:rPr>
            <w:noProof/>
          </w:rPr>
          <w:delText>L</w:delText>
        </w:r>
      </w:del>
      <w:ins w:id="2492" w:author="HASSINI Mohamed-amine" w:date="2019-03-12T16:14:00Z">
        <w:r>
          <w:rPr>
            <w:noProof/>
          </w:rPr>
          <w:t>l</w:t>
        </w:r>
      </w:ins>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00F91BAA">
        <w:rPr>
          <w:noProof/>
        </w:rPr>
        <w:t xml:space="preserve"> </w:t>
      </w:r>
      <w:r w:rsidR="008F23B1">
        <w:rPr>
          <w:noProof/>
        </w:rPr>
        <w:t>peut être évaluée en calculant l</w:t>
      </w:r>
      <w:ins w:id="2493" w:author="KUCZKOWIAK Antoine" w:date="2019-03-12T13:15:00Z">
        <w:r w:rsidR="008B75A9">
          <w:rPr>
            <w:noProof/>
          </w:rPr>
          <w:t>a</w:t>
        </w:r>
      </w:ins>
      <w:del w:id="2494" w:author="KUCZKOWIAK Antoine" w:date="2019-03-12T13:15:00Z">
        <w:r w:rsidR="008F23B1" w:rsidDel="008B75A9">
          <w:rPr>
            <w:noProof/>
          </w:rPr>
          <w:delText>e</w:delText>
        </w:r>
      </w:del>
      <w:r w:rsidR="008F23B1">
        <w:rPr>
          <w:noProof/>
        </w:rPr>
        <w:t xml:space="preserv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31199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89AE5D9"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ins w:id="2495" w:author="KUCZKOWIAK Antoine" w:date="2019-03-12T13:16:00Z">
        <w:r w:rsidR="008B75A9">
          <w:rPr>
            <w:noProof/>
          </w:rPr>
          <w:t>par</w:t>
        </w:r>
      </w:ins>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79CEE7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 xml:space="preserve">à partir de </w:t>
      </w:r>
      <w:ins w:id="2496" w:author="HASSINI Mohamed-amine" w:date="2019-03-12T16:13:00Z">
        <w:r w:rsidR="006D06B9">
          <w:rPr>
            <w:noProof/>
          </w:rPr>
          <w:t xml:space="preserve">la </w:t>
        </w:r>
      </w:ins>
      <w:r w:rsidR="00F91BAA">
        <w:rPr>
          <w:noProof/>
        </w:rPr>
        <w:t>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311997"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97" w:name="_Ref528576979"/>
            <w:r w:rsidRPr="00CE7924">
              <w:rPr>
                <w:rFonts w:ascii="Times New Roman" w:eastAsia="Times New Roman" w:hAnsi="Times New Roman"/>
                <w:b/>
                <w:iCs w:val="0"/>
                <w:color w:val="auto"/>
                <w:sz w:val="22"/>
                <w:szCs w:val="22"/>
                <w:lang w:eastAsia="fr-FR"/>
              </w:rPr>
              <w:t xml:space="preserve"> </w:t>
            </w:r>
            <w:bookmarkEnd w:id="2497"/>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31199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98" w:name="_Ref528576952"/>
            <w:r>
              <w:rPr>
                <w:rFonts w:ascii="Times New Roman" w:eastAsia="Times New Roman" w:hAnsi="Times New Roman"/>
                <w:b/>
                <w:iCs w:val="0"/>
                <w:color w:val="auto"/>
                <w:sz w:val="22"/>
                <w:szCs w:val="22"/>
                <w:lang w:val="en-US" w:eastAsia="fr-FR"/>
              </w:rPr>
              <w:t xml:space="preserve"> </w:t>
            </w:r>
            <w:bookmarkEnd w:id="2498"/>
          </w:p>
        </w:tc>
      </w:tr>
    </w:tbl>
    <w:p w14:paraId="03487758" w14:textId="71B02802"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grâce à</w:t>
      </w:r>
      <w:ins w:id="2499" w:author="KUCZKOWIAK Antoine" w:date="2019-03-12T13:16:00Z">
        <w:r w:rsidR="008B75A9">
          <w:t xml:space="preserve"> l’équation</w:t>
        </w:r>
      </w:ins>
      <w:r>
        <w:t xml:space="preserve">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311997"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877735"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ins w:id="2500" w:author="HASSINI Mohamed-amine" w:date="2019-03-12T16:15:00Z">
        <w:r w:rsidR="005428C5">
          <w:rPr>
            <w:b/>
          </w:rPr>
          <w:t>. Ensuite</w:t>
        </w:r>
      </w:ins>
      <w:r>
        <w:t xml:space="preserve"> </w:t>
      </w:r>
      <w:del w:id="2501" w:author="HASSINI Mohamed-amine" w:date="2019-03-12T16:15:00Z">
        <w:r w:rsidDel="005428C5">
          <w:delText>et ainsi</w:delText>
        </w:r>
      </w:del>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502" w:name="_Ref528059593"/>
      <w:bookmarkStart w:id="2503" w:name="_Toc536112216"/>
      <w:bookmarkStart w:id="2504"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50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503"/>
      <w:bookmarkEnd w:id="2504"/>
    </w:p>
    <w:p w14:paraId="61A434CF" w14:textId="4F08ECA1"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del w:id="2505" w:author="KUCZKOWIAK Antoine" w:date="2019-03-12T13:17:00Z">
        <w:r w:rsidRPr="00A4091E" w:rsidDel="008B75A9">
          <w:delText xml:space="preserve"> </w:delText>
        </w:r>
      </w:del>
      <w:r w:rsidRPr="00A4091E">
        <w:t xml:space="preserve">est </w:t>
      </w:r>
      <w:ins w:id="2506" w:author="KUCZKOWIAK Antoine" w:date="2019-03-12T13:17:00Z">
        <w:r w:rsidR="008B75A9">
          <w:t xml:space="preserve">inférieure aux </w:t>
        </w:r>
      </w:ins>
      <w:del w:id="2507" w:author="KUCZKOWIAK Antoine" w:date="2019-03-12T13:17:00Z">
        <w:r w:rsidDel="008B75A9">
          <w:delText xml:space="preserve">au-dessous </w:delText>
        </w:r>
      </w:del>
      <w:del w:id="2508" w:author="HASSINI Mohamed-amine" w:date="2019-03-12T16:16:00Z">
        <w:r w:rsidDel="005428C5">
          <w:delText>des</w:delText>
        </w:r>
      </w:del>
      <w:r>
        <w:t xml:space="preserve">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w:t>
      </w:r>
      <w:ins w:id="2509" w:author="KUCZKOWIAK Antoine" w:date="2019-03-12T13:18:00Z">
        <w:r w:rsidR="008B75A9">
          <w:t xml:space="preserve">être </w:t>
        </w:r>
      </w:ins>
      <w:r>
        <w:t xml:space="preserve">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ins w:id="2510" w:author="HASSINI Mohamed-amine" w:date="2019-03-12T16:17:00Z">
        <w:r w:rsidR="005428C5">
          <w:rPr>
            <w:b/>
          </w:rPr>
          <w:t xml:space="preserve"> la méthode de « shooting » permet d’obtenir</w:t>
        </w:r>
      </w:ins>
      <w:r w:rsidR="005A5955">
        <w:t xml:space="preserve"> </w:t>
      </w:r>
      <w:r w:rsidRPr="009A5EF0">
        <w:t xml:space="preserve">la solution périodique </w:t>
      </w:r>
      <w:del w:id="2511" w:author="HASSINI Mohamed-amine" w:date="2019-03-12T16:17:00Z">
        <w:r w:rsidRPr="009A5EF0" w:rsidDel="005428C5">
          <w:delText xml:space="preserve">en utilisant la méthode de </w:delText>
        </w:r>
        <w:r w:rsidR="005A5955" w:rsidDel="005428C5">
          <w:delText>« </w:delText>
        </w:r>
        <w:r w:rsidRPr="009A5EF0" w:rsidDel="005428C5">
          <w:delText>shooting</w:delText>
        </w:r>
        <w:r w:rsidR="005A5955" w:rsidDel="005428C5">
          <w:delText> »</w:delText>
        </w:r>
        <w:r w:rsidRPr="009A5EF0" w:rsidDel="005428C5">
          <w:delText xml:space="preserve"> est généralement obtenue </w:delText>
        </w:r>
      </w:del>
      <w:r w:rsidRPr="009A5EF0">
        <w:t>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512" w:name="_Ref535232690"/>
      <w:bookmarkStart w:id="2513" w:name="_Toc536112217"/>
      <w:bookmarkStart w:id="2514"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512"/>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513"/>
      <w:bookmarkEnd w:id="2514"/>
    </w:p>
    <w:p w14:paraId="0E4C1412" w14:textId="1B37D7F5"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w:t>
      </w:r>
      <w:ins w:id="2515" w:author="HASSINI Mohamed-amine" w:date="2019-03-12T16:28:00Z">
        <w:r w:rsidR="00681832">
          <w:rPr>
            <w:noProof/>
          </w:rPr>
          <w:t xml:space="preserve"> solution périodique est stable.</w:t>
        </w:r>
      </w:ins>
      <w:del w:id="2516" w:author="HASSINI Mohamed-amine" w:date="2019-03-12T16:29:00Z">
        <w:r w:rsidDel="00681832">
          <w:rPr>
            <w:noProof/>
          </w:rPr>
          <w:delText xml:space="preserve"> méthode de shooting est stable.</w:delText>
        </w:r>
      </w:del>
    </w:p>
    <w:p w14:paraId="10B162DC" w14:textId="00A69228" w:rsidR="008F12ED" w:rsidRDefault="008F23B1" w:rsidP="008F12ED">
      <w:pPr>
        <w:pStyle w:val="Titre4"/>
        <w:ind w:left="709"/>
      </w:pPr>
      <w:r>
        <w:t>Méthode classique</w:t>
      </w:r>
      <w:r w:rsidR="005A5955">
        <w:t xml:space="preserve"> (la méthode de l’orbite)</w:t>
      </w:r>
    </w:p>
    <w:p w14:paraId="77A87A92" w14:textId="54618868"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w:t>
      </w:r>
      <w:ins w:id="2517" w:author="HASSINI Mohamed-amine" w:date="2019-03-12T16:38:00Z">
        <w:r w:rsidR="00681832">
          <w:t xml:space="preserve"> définissant</w:t>
        </w:r>
      </w:ins>
      <w:r>
        <w:t xml:space="preserve"> </w:t>
      </w:r>
      <w:del w:id="2518" w:author="HASSINI Mohamed-amine" w:date="2019-03-12T16:38:00Z">
        <w:r w:rsidDel="00681832">
          <w:delText>pour définir</w:delText>
        </w:r>
      </w:del>
      <w:r>
        <w:t xml:space="preserve">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311997"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5BEA17A8" w:rsidR="008F23B1" w:rsidRDefault="008F23B1" w:rsidP="0044028A">
      <w:pPr>
        <w:spacing w:before="240" w:after="240" w:line="360" w:lineRule="auto"/>
        <w:ind w:firstLine="709"/>
      </w:pPr>
      <w:del w:id="2519" w:author="HASSINI Mohamed-amine" w:date="2019-03-12T16:39:00Z">
        <w:r w:rsidDel="005B105B">
          <w:delText>Comme utilisées dans la méthode de shooting,</w:delText>
        </w:r>
      </w:del>
      <w:r>
        <w:t xml:space="preserve"> </w:t>
      </w:r>
      <w:ins w:id="2520" w:author="HASSINI Mohamed-amine" w:date="2019-03-12T16:39:00Z">
        <w:r w:rsidR="005B105B">
          <w:t>D</w:t>
        </w:r>
      </w:ins>
      <w:del w:id="2521" w:author="HASSINI Mohamed-amine" w:date="2019-03-12T16:39:00Z">
        <w:r w:rsidDel="005B105B">
          <w:delText>d</w:delText>
        </w:r>
      </w:del>
      <w:r>
        <w:t xml:space="preserve">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ins w:id="2522" w:author="HASSINI Mohamed-amine" w:date="2019-03-12T16:40:00Z">
        <w:r w:rsidR="005B105B">
          <w:t xml:space="preserve">inférieure </w:t>
        </w:r>
      </w:ins>
      <w:del w:id="2523" w:author="HASSINI Mohamed-amine" w:date="2019-03-12T16:40:00Z">
        <w:r w:rsidDel="005B105B">
          <w:delText xml:space="preserve">au-dessous </w:delText>
        </w:r>
      </w:del>
      <w:ins w:id="2524" w:author="HASSINI Mohamed-amine" w:date="2019-03-12T16:40:00Z">
        <w:r w:rsidR="005B105B">
          <w:t xml:space="preserve">aux </w:t>
        </w:r>
      </w:ins>
      <w:del w:id="2525" w:author="HASSINI Mohamed-amine" w:date="2019-03-12T16:40:00Z">
        <w:r w:rsidDel="005B105B">
          <w:delText xml:space="preserve">des </w:delText>
        </w:r>
      </w:del>
      <w:r>
        <w:t xml:space="preserve">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526" w:name="_Ref528618353"/>
      <w:bookmarkStart w:id="2527" w:name="_Toc536112218"/>
      <w:bookmarkStart w:id="2528"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526"/>
      <w:r>
        <w:t xml:space="preserve"> : </w:t>
      </w:r>
      <w:r w:rsidRPr="000F0B32">
        <w:t>Diagramme de l’algorithme classique pour trouver la solution périodique</w:t>
      </w:r>
      <w:bookmarkEnd w:id="2527"/>
      <w:bookmarkEnd w:id="2528"/>
    </w:p>
    <w:p w14:paraId="236E2CED" w14:textId="353D285D"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w:t>
      </w:r>
      <w:ins w:id="2529" w:author="HASSINI Mohamed-amine" w:date="2019-03-12T16:40:00Z">
        <w:r w:rsidR="005B105B">
          <w:t xml:space="preserve">c’est le cas lorsque </w:t>
        </w:r>
      </w:ins>
      <w:del w:id="2530" w:author="HASSINI Mohamed-amine" w:date="2019-03-12T16:40:00Z">
        <w:r w:rsidDel="005B105B">
          <w:delText>comme par exemple qu</w:delText>
        </w:r>
      </w:del>
      <w:del w:id="2531" w:author="HASSINI Mohamed-amine" w:date="2019-03-12T16:41:00Z">
        <w:r w:rsidDel="005B105B">
          <w:delText xml:space="preserve">and </w:delText>
        </w:r>
      </w:del>
      <w:r>
        <w:t xml:space="preserve">l’amortissement du système est important. </w:t>
      </w:r>
    </w:p>
    <w:p w14:paraId="41125E9C" w14:textId="48D8F548" w:rsidR="008F23B1" w:rsidRDefault="00E64D3A" w:rsidP="00A73935">
      <w:pPr>
        <w:pStyle w:val="Titre2"/>
        <w:spacing w:after="240"/>
        <w:ind w:left="708" w:hanging="578"/>
      </w:pPr>
      <w:bookmarkStart w:id="2532" w:name="_Ref533770770"/>
      <w:bookmarkStart w:id="2533" w:name="_Toc536800410"/>
      <w:r>
        <w:t>Modélisation du balourd thermique</w:t>
      </w:r>
      <w:bookmarkEnd w:id="2532"/>
      <w:bookmarkEnd w:id="2533"/>
    </w:p>
    <w:p w14:paraId="1EF40791" w14:textId="40036600" w:rsidR="008F23B1" w:rsidRDefault="008F23B1" w:rsidP="00A73935">
      <w:pPr>
        <w:spacing w:before="240" w:after="240" w:line="360" w:lineRule="auto"/>
        <w:ind w:firstLine="709"/>
      </w:pPr>
      <w:r>
        <w:t>La déformation thermique du rotor introduit un</w:t>
      </w:r>
      <w:ins w:id="2534" w:author="HASSINI Mohamed-amine" w:date="2019-03-12T16:41:00Z">
        <w:r w:rsidR="005B105B">
          <w:t>e source d’ex</w:t>
        </w:r>
      </w:ins>
      <w:ins w:id="2535" w:author="HASSINI Mohamed-amine" w:date="2019-03-12T16:42:00Z">
        <w:r w:rsidR="005B105B">
          <w:t>c</w:t>
        </w:r>
      </w:ins>
      <w:ins w:id="2536" w:author="HASSINI Mohamed-amine" w:date="2019-03-12T16:41:00Z">
        <w:r w:rsidR="005B105B">
          <w:t xml:space="preserve">itation </w:t>
        </w:r>
        <w:proofErr w:type="spellStart"/>
        <w:r w:rsidR="005B105B">
          <w:t>sychrone</w:t>
        </w:r>
      </w:ins>
      <w:proofErr w:type="spellEnd"/>
      <w:del w:id="2537" w:author="HASSINI Mohamed-amine" w:date="2019-03-12T16:41:00Z">
        <w:r w:rsidDel="005B105B">
          <w:delText xml:space="preserve"> balourd</w:delText>
        </w:r>
      </w:del>
      <w:r>
        <w:t xml:space="preserve"> qui influence </w:t>
      </w:r>
      <w:ins w:id="2538" w:author="HASSINI Mohamed-amine" w:date="2019-03-12T16:41:00Z">
        <w:r w:rsidR="005B105B">
          <w:t xml:space="preserve">le </w:t>
        </w:r>
      </w:ins>
      <w:del w:id="2539" w:author="HASSINI Mohamed-amine" w:date="2019-03-12T16:41:00Z">
        <w:r w:rsidDel="005B105B">
          <w:delText>son</w:delText>
        </w:r>
      </w:del>
      <w:r>
        <w:t xml:space="preserve"> comportement dynamique. Le terme « balourd thermique » est</w:t>
      </w:r>
      <w:ins w:id="2540" w:author="HASSINI Mohamed-amine" w:date="2019-03-12T16:42:00Z">
        <w:r w:rsidR="005B105B">
          <w:t xml:space="preserve"> désignation abusive</w:t>
        </w:r>
      </w:ins>
      <w:r>
        <w:t xml:space="preserve"> </w:t>
      </w:r>
      <w:del w:id="2541" w:author="HASSINI Mohamed-amine" w:date="2019-03-12T16:42:00Z">
        <w:r w:rsidDel="005B105B">
          <w:delText>une façon</w:delText>
        </w:r>
      </w:del>
      <w:r>
        <w:t xml:space="preserve"> </w:t>
      </w:r>
      <w:commentRangeStart w:id="2542"/>
      <w:del w:id="2543" w:author="HASSINI Mohamed-amine" w:date="2019-03-12T16:41:00Z">
        <w:r w:rsidDel="005B105B">
          <w:delText>vulgarisée</w:delText>
        </w:r>
        <w:commentRangeEnd w:id="2542"/>
        <w:r w:rsidR="008B75A9" w:rsidDel="005B105B">
          <w:rPr>
            <w:rStyle w:val="Marquedecommentaire"/>
          </w:rPr>
          <w:commentReference w:id="2542"/>
        </w:r>
        <w:r w:rsidDel="005B105B">
          <w:delText xml:space="preserve"> </w:delText>
        </w:r>
      </w:del>
      <w:ins w:id="2544" w:author="HASSINI Mohamed-amine" w:date="2019-03-12T16:42:00Z">
        <w:r w:rsidR="005B105B">
          <w:t>compte tenu des fortes similitudes qui existent entre le balourd mécanique et l’excitation engendrée par la déformation de la fibre neutre.</w:t>
        </w:r>
      </w:ins>
      <w:del w:id="2545" w:author="HASSINI Mohamed-amine" w:date="2019-03-12T16:42:00Z">
        <w:r w:rsidDel="005B105B">
          <w:delText>pour expliquer l’augmentation de l’amplitude et le changement de phase de la vibration synchrone suite à la déformation thermique du rotor.</w:delText>
        </w:r>
      </w:del>
      <w:r>
        <w:t xml:space="preserve">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ins w:id="2546" w:author="HASSINI Mohamed-amine" w:date="2019-03-12T16:43:00Z">
        <w:r w:rsidR="005B105B">
          <w:t xml:space="preserve">en la </w:t>
        </w:r>
      </w:ins>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547" w:name="_Ref535847826"/>
      <w:bookmarkStart w:id="2548" w:name="_Toc536112219"/>
      <w:bookmarkStart w:id="2549"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547"/>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548"/>
      <w:bookmarkEnd w:id="2549"/>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w:t>
      </w:r>
      <w:del w:id="2550" w:author="HASSINI Mohamed-amine" w:date="2019-03-12T16:44:00Z">
        <w:r w:rsidDel="005B105B">
          <w:delText xml:space="preserve"> masse de</w:delText>
        </w:r>
      </w:del>
      <w:r>
        <w:t xml:space="preserv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34662788" w:rsidR="008F23B1" w:rsidRDefault="00CC1AF3" w:rsidP="00377126">
      <w:pPr>
        <w:pStyle w:val="Titre3"/>
        <w:ind w:left="709"/>
      </w:pPr>
      <w:bookmarkStart w:id="2551" w:name="_Ref536534158"/>
      <w:bookmarkStart w:id="2552" w:name="_Ref536534174"/>
      <w:bookmarkStart w:id="2553" w:name="_Toc536800411"/>
      <w:r>
        <w:t>Approche de</w:t>
      </w:r>
      <w:ins w:id="2554" w:author="HASSINI Mohamed-amine" w:date="2019-03-12T16:45:00Z">
        <w:r w:rsidR="005B105B">
          <w:t>s</w:t>
        </w:r>
      </w:ins>
      <w:r w:rsidR="008F23B1">
        <w:t xml:space="preserve"> masse concentrée</w:t>
      </w:r>
      <w:bookmarkEnd w:id="2551"/>
      <w:bookmarkEnd w:id="2552"/>
      <w:bookmarkEnd w:id="2553"/>
      <w:ins w:id="2555" w:author="HASSINI Mohamed-amine" w:date="2019-03-12T16:45:00Z">
        <w:r w:rsidR="005B105B">
          <w:t>s</w:t>
        </w:r>
      </w:ins>
    </w:p>
    <w:p w14:paraId="0F7C1F1B" w14:textId="5E08C22D" w:rsidR="002F5B02" w:rsidRDefault="008F23B1" w:rsidP="002F5B02">
      <w:pPr>
        <w:spacing w:before="240" w:after="240" w:line="360" w:lineRule="auto"/>
        <w:ind w:firstLine="708"/>
      </w:pPr>
      <w:r>
        <w:t xml:space="preserve">Cette </w:t>
      </w:r>
      <w:r w:rsidRPr="008308B4">
        <w:t xml:space="preserve">approche </w:t>
      </w:r>
      <w:r>
        <w:t>modélise le balourd thermique à partir de la définition d</w:t>
      </w:r>
      <w:ins w:id="2556" w:author="KUCZKOWIAK Antoine" w:date="2019-03-12T13:21:00Z">
        <w:r w:rsidR="008B75A9">
          <w:t>u</w:t>
        </w:r>
      </w:ins>
      <w:del w:id="2557" w:author="KUCZKOWIAK Antoine" w:date="2019-03-12T13:21:00Z">
        <w:r w:rsidDel="008B75A9">
          <w:delText>e</w:delText>
        </w:r>
      </w:del>
      <w:r>
        <w:t xml:space="preserve"> balourd, i.e. une masse décentrée </w:t>
      </w:r>
      <w:r w:rsidR="00EB36EA">
        <w:t xml:space="preserve">à une distance </w:t>
      </w:r>
      <w:r>
        <w:t xml:space="preserve">de son axe de rotation. </w:t>
      </w:r>
      <w:ins w:id="2558" w:author="HASSINI Mohamed-amine" w:date="2019-03-12T16:53:00Z">
        <w:r w:rsidR="00F77569">
          <w:t>Lorsque la masse du disque est prépondérante à la masse du rotor, le balourd thermique peut être appliqué uniquement au droit du disque.</w:t>
        </w:r>
      </w:ins>
      <w:ins w:id="2559" w:author="HASSINI Mohamed-amine" w:date="2019-03-12T16:54:00Z">
        <w:r w:rsidR="00F77569">
          <w:t xml:space="preserve"> C’est ce qui a été fait dans le cas du rotor rigide.</w:t>
        </w:r>
      </w:ins>
      <w:ins w:id="2560" w:author="HASSINI Mohamed-amine" w:date="2019-03-12T16:53:00Z">
        <w:r w:rsidR="00F77569">
          <w:t xml:space="preserve"> </w:t>
        </w:r>
      </w:ins>
      <w:del w:id="2561" w:author="HASSINI Mohamed-amine" w:date="2019-03-12T16:54:00Z">
        <w:r w:rsidR="002F5B02" w:rsidDel="00F77569">
          <w:delText xml:space="preserve">Cette approche </w:delText>
        </w:r>
        <w:r w:rsidR="008170AA" w:rsidDel="00F77569">
          <w:delText>des masses concentrées</w:delText>
        </w:r>
        <w:r w:rsidR="002F5B02" w:rsidDel="00F77569">
          <w:delText xml:space="preserve"> </w:delText>
        </w:r>
        <w:r w:rsidR="00A870A5" w:rsidDel="00F77569">
          <w:delText xml:space="preserve">a deux versions pour représenter l’influence du balourd générée. </w:delText>
        </w:r>
        <w:r w:rsidR="008170AA" w:rsidDel="00F77569">
          <w:delText xml:space="preserve">Une version simple qui concentre uniquement sur le balourd </w:delText>
        </w:r>
        <w:r w:rsidR="00144626" w:rsidDel="00F77569">
          <w:delText xml:space="preserve">thermique </w:delText>
        </w:r>
        <w:r w:rsidR="008170AA" w:rsidDel="00F77569">
          <w:delText>généré au ni</w:delText>
        </w:r>
        <w:r w:rsidR="00144626" w:rsidDel="00F77569">
          <w:delText>veau du disque en porte à faux</w:delText>
        </w:r>
        <w:r w:rsidR="00544471" w:rsidDel="00F77569">
          <w:delText>.</w:delText>
        </w:r>
        <w:r w:rsidR="008B764C" w:rsidDel="00F77569">
          <w:delText xml:space="preserve"> </w:delText>
        </w:r>
      </w:del>
      <w:del w:id="2562" w:author="HASSINI Mohamed-amine" w:date="2019-03-12T16:55:00Z">
        <w:r w:rsidR="008B764C" w:rsidDel="00F77569">
          <w:delText>Cette version a été implémentée dans le</w:delText>
        </w:r>
        <w:r w:rsidR="00A814C4" w:rsidDel="00F77569">
          <w:delText xml:space="preserve"> modèle du</w:delText>
        </w:r>
        <w:r w:rsidR="008B764C" w:rsidDel="00F77569">
          <w:delText xml:space="preserve"> rotor à 4 degrés de liberté.</w:delText>
        </w:r>
      </w:del>
      <w:r w:rsidR="008B764C">
        <w:t xml:space="preserve"> </w:t>
      </w:r>
      <w:ins w:id="2563" w:author="HASSINI Mohamed-amine" w:date="2019-03-12T16:55:00Z">
        <w:r w:rsidR="00F77569">
          <w:t xml:space="preserve">Sinon, dans le cas général, une distribution de balourd thermique est appliquée le long de la fibre neutre du rotor. </w:t>
        </w:r>
      </w:ins>
      <w:ins w:id="2564" w:author="HASSINI Mohamed-amine" w:date="2019-03-12T16:56:00Z">
        <w:r w:rsidR="00F77569">
          <w:t>C’est le choix qui a été fait dans le cas du rotor flexible qui comporte plusieurs disques.</w:t>
        </w:r>
      </w:ins>
      <w:del w:id="2565" w:author="HASSINI Mohamed-amine" w:date="2019-03-12T16:56:00Z">
        <w:r w:rsidR="00544471" w:rsidDel="00F77569">
          <w:delText>U</w:delText>
        </w:r>
        <w:r w:rsidR="00144626" w:rsidDel="00F77569">
          <w:delText xml:space="preserve">ne autre </w:delText>
        </w:r>
        <w:r w:rsidR="00B92298" w:rsidDel="00F77569">
          <w:delText xml:space="preserve">version </w:delText>
        </w:r>
        <w:r w:rsidR="00144626" w:rsidDel="00F77569">
          <w:delText>complète considère le balourd thermique le long de la fibre neutre</w:delText>
        </w:r>
        <w:r w:rsidR="00742004" w:rsidDel="00F77569">
          <w:delText xml:space="preserve"> et elle a été utilisée dans le modèle du rotor à </w:delText>
        </w:r>
        <m:oMath>
          <m:r>
            <w:rPr>
              <w:rFonts w:ascii="Cambria Math" w:hAnsi="Cambria Math"/>
            </w:rPr>
            <m:t>n</m:t>
          </m:r>
        </m:oMath>
        <w:r w:rsidR="00742004" w:rsidDel="00F77569">
          <w:delText xml:space="preserve"> degrés de liberté</w:delText>
        </w:r>
        <w:r w:rsidR="003C6A01" w:rsidDel="00F77569">
          <w:delText>.</w:delText>
        </w:r>
      </w:del>
    </w:p>
    <w:p w14:paraId="734EF7B6" w14:textId="15B11B29"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w:t>
      </w:r>
      <w:ins w:id="2566" w:author="HASSINI Mohamed-amine" w:date="2019-03-12T16:56:00Z">
        <w:r w:rsidR="00F77569">
          <w:t xml:space="preserve">la </w:t>
        </w:r>
        <w:proofErr w:type="gramStart"/>
        <w:r w:rsidR="00F77569">
          <w:t xml:space="preserve">masse </w:t>
        </w:r>
      </w:ins>
      <w:proofErr w:type="gramEnd"/>
      <m:oMath>
        <m:sSub>
          <m:sSubPr>
            <m:ctrlPr>
              <w:ins w:id="2567" w:author="HASSINI Mohamed-amine" w:date="2019-03-12T16:57:00Z">
                <w:rPr>
                  <w:rFonts w:ascii="Cambria Math" w:hAnsi="Cambria Math"/>
                  <w:i/>
                </w:rPr>
              </w:ins>
            </m:ctrlPr>
          </m:sSubPr>
          <m:e>
            <m:r>
              <w:ins w:id="2568" w:author="HASSINI Mohamed-amine" w:date="2019-03-12T16:57:00Z">
                <w:rPr>
                  <w:rFonts w:ascii="Cambria Math" w:hAnsi="Cambria Math"/>
                </w:rPr>
                <m:t>m</m:t>
              </w:ins>
            </m:r>
          </m:e>
          <m:sub>
            <m:r>
              <w:ins w:id="2569" w:author="HASSINI Mohamed-amine" w:date="2019-03-12T16:57:00Z">
                <w:rPr>
                  <w:rFonts w:ascii="Cambria Math" w:hAnsi="Cambria Math"/>
                </w:rPr>
                <m:t>d</m:t>
              </w:ins>
            </m:r>
          </m:sub>
        </m:sSub>
      </m:oMath>
      <w:ins w:id="2570" w:author="HASSINI Mohamed-amine" w:date="2019-03-12T16:57:00Z">
        <w:r w:rsidR="00F77569">
          <w:t xml:space="preserve">, </w:t>
        </w:r>
      </w:ins>
      <w:del w:id="2571" w:author="HASSINI Mohamed-amine" w:date="2019-03-12T16:56:00Z">
        <w:r w:rsidR="003C3802" w:rsidDel="00F77569">
          <w:delText>le</w:delText>
        </w:r>
      </w:del>
      <w:r w:rsidR="003C3802">
        <w:t xml:space="preserve"> </w:t>
      </w:r>
      <w:ins w:id="2572" w:author="HASSINI Mohamed-amine" w:date="2019-03-12T16:56:00Z">
        <w:r w:rsidR="00F77569">
          <w:t xml:space="preserve">du </w:t>
        </w:r>
      </w:ins>
      <w:r w:rsidR="003C3802">
        <w:t xml:space="preserve">disque en porte à faux </w:t>
      </w:r>
      <w:ins w:id="2573" w:author="HASSINI Mohamed-amine" w:date="2019-03-12T16:57:00Z">
        <w:r w:rsidR="00F77569">
          <w:t xml:space="preserve">est prépondérante par rapport à la masse du rotor </w:t>
        </w:r>
      </w:ins>
      <w:del w:id="2574" w:author="HASSINI Mohamed-amine" w:date="2019-03-12T16:57:00Z">
        <w:r w:rsidR="003C3802" w:rsidDel="00F77569">
          <w:delText xml:space="preserve">possède une masse </w:delText>
        </w:r>
        <w:r w:rsidR="00825B77" w:rsidDel="00F77569">
          <w:delText>considérable</w:delTex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rsidDel="00F77569">
          <w:delText xml:space="preserve">, </w:delText>
        </w:r>
      </w:del>
      <w:r w:rsidR="003C3802">
        <w:t>le balourd thermique généré</w:t>
      </w:r>
      <w:ins w:id="2575" w:author="HASSINI Mohamed-amine" w:date="2019-03-12T16:57:00Z">
        <w:r w:rsidR="00F77569">
          <w:t xml:space="preserve"> s’</w:t>
        </w:r>
      </w:ins>
      <w:ins w:id="2576" w:author="HASSINI Mohamed-amine" w:date="2019-03-12T16:58:00Z">
        <w:r w:rsidR="00F77569">
          <w:t>é</w:t>
        </w:r>
      </w:ins>
      <w:ins w:id="2577" w:author="HASSINI Mohamed-amine" w:date="2019-03-12T16:57:00Z">
        <w:r w:rsidR="00F77569">
          <w:t>crit</w:t>
        </w:r>
      </w:ins>
      <w:del w:id="2578" w:author="HASSINI Mohamed-amine" w:date="2019-03-12T16:57:00Z">
        <w:r w:rsidR="003C3802" w:rsidDel="00F77569">
          <w:delText xml:space="preserve"> est prédominante</w:delText>
        </w:r>
        <w:r w:rsidR="00D33BC9" w:rsidDel="00F77569">
          <w:delText> </w:delText>
        </w:r>
      </w:del>
      <w:r w:rsidR="00D33BC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311997"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311997"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39A6FFBF" w:rsidR="00B5005B" w:rsidRDefault="003C3802" w:rsidP="008547A5">
      <w:pPr>
        <w:spacing w:before="120" w:after="120" w:line="360" w:lineRule="auto"/>
      </w:pPr>
      <w:r>
        <w:t xml:space="preserve">Par conséquent, </w:t>
      </w:r>
      <w:ins w:id="2579" w:author="HASSINI Mohamed-amine" w:date="2019-03-12T16:58:00Z">
        <w:r w:rsidR="00F77569">
          <w:t>l’excitation généré</w:t>
        </w:r>
      </w:ins>
      <w:ins w:id="2580" w:author="HASSINI Mohamed-amine" w:date="2019-03-12T16:59:00Z">
        <w:r w:rsidR="00F77569">
          <w:t>e</w:t>
        </w:r>
      </w:ins>
      <w:ins w:id="2581" w:author="HASSINI Mohamed-amine" w:date="2019-03-12T16:58:00Z">
        <w:r w:rsidR="00F77569">
          <w:t xml:space="preserve"> par la déformation thermique du rotor est représenté</w:t>
        </w:r>
      </w:ins>
      <w:ins w:id="2582" w:author="HASSINI Mohamed-amine" w:date="2019-03-12T16:59:00Z">
        <w:r w:rsidR="00F77569">
          <w:t>e</w:t>
        </w:r>
      </w:ins>
      <w:ins w:id="2583" w:author="HASSINI Mohamed-amine" w:date="2019-03-12T16:58:00Z">
        <w:r w:rsidR="00F77569">
          <w:t xml:space="preserve"> par </w:t>
        </w:r>
      </w:ins>
      <w:del w:id="2584" w:author="HASSINI Mohamed-amine" w:date="2019-03-12T16:58:00Z">
        <w:r w:rsidR="00D33BC9" w:rsidDel="00F77569">
          <w:delText>l</w:delText>
        </w:r>
        <w:r w:rsidR="009F5231" w:rsidDel="00F77569">
          <w:delText xml:space="preserve">’influence de ce </w:delText>
        </w:r>
      </w:del>
      <w:ins w:id="2585" w:author="HASSINI Mohamed-amine" w:date="2019-03-12T16:58:00Z">
        <w:r w:rsidR="00F77569">
          <w:t xml:space="preserve">un </w:t>
        </w:r>
      </w:ins>
      <w:r w:rsidR="009F5231">
        <w:t>balourd</w:t>
      </w:r>
      <w:ins w:id="2586" w:author="HASSINI Mohamed-amine" w:date="2019-03-12T16:58:00Z">
        <w:r w:rsidR="00F77569">
          <w:t xml:space="preserve"> appliqué</w:t>
        </w:r>
      </w:ins>
      <w:r w:rsidR="009F5231">
        <w:t xml:space="preserve"> </w:t>
      </w:r>
      <w:del w:id="2587" w:author="HASSINI Mohamed-amine" w:date="2019-03-12T16:58:00Z">
        <w:r w:rsidR="00DD42A1" w:rsidDel="00F77569">
          <w:delText>a été représentée par une force du balourd</w:delText>
        </w:r>
        <w:r w:rsidR="00FB570B" w:rsidDel="00F77569">
          <w:delText xml:space="preserve"> </w:delText>
        </w:r>
        <w:r w:rsidDel="00F77569">
          <w:delText xml:space="preserve">uniquement </w:delText>
        </w:r>
        <w:r w:rsidR="009F5231" w:rsidDel="00F77569">
          <w:delText xml:space="preserve">appliquée </w:delText>
        </w:r>
        <w:r w:rsidDel="00F77569">
          <w:delText xml:space="preserve">au </w:delText>
        </w:r>
      </w:del>
      <w:ins w:id="2588" w:author="HASSINI Mohamed-amine" w:date="2019-03-12T16:58:00Z">
        <w:r w:rsidR="00F77569">
          <w:t xml:space="preserve"> au </w:t>
        </w:r>
      </w:ins>
      <w:r>
        <w:t xml:space="preserve">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xml:space="preserve">) </w:t>
      </w:r>
      <w:ins w:id="2589" w:author="HASSINI Mohamed-amine" w:date="2019-03-12T16:59:00Z">
        <w:r w:rsidR="00F77569">
          <w:t>s’écrit de la manière suivante</w:t>
        </w:r>
      </w:ins>
      <w:ins w:id="2590" w:author="HASSINI Mohamed-amine" w:date="2019-03-12T17:00:00Z">
        <w:r w:rsidR="00F77569">
          <w:t> :</w:t>
        </w:r>
      </w:ins>
      <w:ins w:id="2591" w:author="HASSINI Mohamed-amine" w:date="2019-03-12T16:59:00Z">
        <w:r w:rsidR="00F77569">
          <w:t xml:space="preserve"> </w:t>
        </w:r>
      </w:ins>
      <w:del w:id="2592" w:author="HASSINI Mohamed-amine" w:date="2019-03-12T16:59:00Z">
        <w:r w:rsidR="008547A5" w:rsidDel="00F77569">
          <w:delText xml:space="preserve">est injectée dans le modèle du rotor </w:delText>
        </w:r>
      </w:del>
      <w:del w:id="2593" w:author="HASSINI Mohamed-amine" w:date="2019-03-12T17:00:00Z">
        <w:r w:rsidR="008547A5" w:rsidDel="00F77569">
          <w:delText>à 4DDL</w:delText>
        </w:r>
        <w:r w:rsidR="00B5005B" w:rsidDel="00F77569">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311997"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94" w:name="_Ref536535907"/>
            <w:r w:rsidRPr="00222B71">
              <w:rPr>
                <w:rFonts w:ascii="Calibri" w:eastAsia="Times New Roman" w:hAnsi="Calibri" w:cs="Times New Roman"/>
                <w:i w:val="0"/>
                <w:iCs w:val="0"/>
                <w:color w:val="auto"/>
                <w:sz w:val="22"/>
                <w:szCs w:val="20"/>
                <w:lang w:eastAsia="fr-FR"/>
              </w:rPr>
              <w:t xml:space="preserve"> </w:t>
            </w:r>
            <w:bookmarkEnd w:id="2594"/>
          </w:p>
        </w:tc>
      </w:tr>
    </w:tbl>
    <w:p w14:paraId="744F53ED" w14:textId="17C07890" w:rsidR="00FB570B" w:rsidRDefault="00322B28" w:rsidP="003C3802">
      <w:pPr>
        <w:spacing w:before="240" w:line="360" w:lineRule="auto"/>
        <w:ind w:firstLine="709"/>
        <w:jc w:val="center"/>
      </w:pPr>
      <w:r>
        <w:rPr>
          <w:noProof/>
        </w:rPr>
        <w:lastRenderedPageBreak/>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595" w:name="_Ref536524018"/>
      <w:bookmarkStart w:id="2596"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595"/>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596"/>
    </w:p>
    <w:p w14:paraId="47982632" w14:textId="4AC28DA4" w:rsidR="008F23B1" w:rsidRDefault="00F77569" w:rsidP="002F5B02">
      <w:pPr>
        <w:spacing w:before="240" w:after="240" w:line="360" w:lineRule="auto"/>
        <w:ind w:firstLine="708"/>
      </w:pPr>
      <w:ins w:id="2597" w:author="HASSINI Mohamed-amine" w:date="2019-03-12T17:01:00Z">
        <w:r>
          <w:t>Dans le cas du rotor flexible, la contribution de chaque section déformée</w:t>
        </w:r>
      </w:ins>
      <w:ins w:id="2598" w:author="HASSINI Mohamed-amine" w:date="2019-03-12T17:02:00Z">
        <w:r>
          <w:t xml:space="preserve"> dans la génération du balourd thermique</w:t>
        </w:r>
      </w:ins>
      <w:ins w:id="2599" w:author="HASSINI Mohamed-amine" w:date="2019-03-12T17:01:00Z">
        <w:r>
          <w:t xml:space="preserve"> a été prise en compte</w:t>
        </w:r>
      </w:ins>
      <w:ins w:id="2600" w:author="HASSINI Mohamed-amine" w:date="2019-03-12T17:03:00Z">
        <w:r>
          <w:t xml:space="preserv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Pr="00C20694">
          <w:rPr>
            <w:b/>
          </w:rPr>
          <w:t>Figure 3.3</w:t>
        </w:r>
        <w:r w:rsidRPr="00C20694">
          <w:rPr>
            <w:b/>
          </w:rPr>
          <w:noBreakHyphen/>
          <w:t>3</w:t>
        </w:r>
        <w:r w:rsidRPr="002C12E1">
          <w:rPr>
            <w:b/>
          </w:rPr>
          <w:fldChar w:fldCharType="end"/>
        </w:r>
        <w:r w:rsidRPr="00513208">
          <w:t>)</w:t>
        </w:r>
      </w:ins>
      <w:ins w:id="2601" w:author="HASSINI Mohamed-amine" w:date="2019-03-12T17:01:00Z">
        <w:r>
          <w:t>.</w:t>
        </w:r>
      </w:ins>
      <w:del w:id="2602" w:author="HASSINI Mohamed-amine" w:date="2019-03-12T17:03:00Z">
        <w:r w:rsidR="00B5005B" w:rsidDel="00F77569">
          <w:delText>Dans la version complète, s</w:delText>
        </w:r>
        <w:r w:rsidR="008F23B1" w:rsidRPr="00513208" w:rsidDel="00F77569">
          <w:delText xml:space="preserve">uite à l’échauffement non-homogène </w:delText>
        </w:r>
        <w:r w:rsidR="008F23B1" w:rsidDel="00F77569">
          <w:delText xml:space="preserve">du rotor </w:delText>
        </w:r>
        <w:r w:rsidR="008F23B1" w:rsidRPr="00513208" w:rsidDel="00F77569">
          <w:delText>dans l</w:delText>
        </w:r>
        <w:r w:rsidR="008F23B1" w:rsidDel="00F77569">
          <w:delText>e palier, celui-ci</w:delText>
        </w:r>
        <w:r w:rsidR="008F23B1" w:rsidRPr="00513208" w:rsidDel="00F77569">
          <w:delText xml:space="preserve"> se déforme de manière asymétrique</w:delText>
        </w:r>
        <w:r w:rsidR="008F23B1" w:rsidDel="00F77569">
          <w:delText xml:space="preserve"> et</w:delText>
        </w:r>
        <w:r w:rsidR="008F23B1" w:rsidRPr="00513208" w:rsidDel="00F77569">
          <w:delText xml:space="preserve"> engendr</w:delText>
        </w:r>
        <w:r w:rsidR="008F23B1" w:rsidDel="00F77569">
          <w:delText>e</w:delText>
        </w:r>
        <w:r w:rsidR="008F23B1" w:rsidRPr="00513208" w:rsidDel="00F77569">
          <w:delText xml:space="preserve"> une déviation de sa fibre neutre par rapport à l’axe de rotation (</w:delText>
        </w:r>
        <w:r w:rsidR="008F23B1" w:rsidRPr="002C12E1" w:rsidDel="00F77569">
          <w:rPr>
            <w:b/>
          </w:rPr>
          <w:fldChar w:fldCharType="begin"/>
        </w:r>
        <w:r w:rsidR="008F23B1" w:rsidRPr="002C12E1" w:rsidDel="00F77569">
          <w:rPr>
            <w:b/>
          </w:rPr>
          <w:delInstrText xml:space="preserve"> REF _Ref503981360 \h  \* MERGEFORMAT </w:delInstrText>
        </w:r>
        <w:r w:rsidR="008F23B1" w:rsidRPr="002C12E1" w:rsidDel="00F77569">
          <w:rPr>
            <w:b/>
          </w:rPr>
        </w:r>
        <w:r w:rsidR="008F23B1" w:rsidRPr="002C12E1" w:rsidDel="00F77569">
          <w:rPr>
            <w:b/>
          </w:rPr>
          <w:fldChar w:fldCharType="separate"/>
        </w:r>
        <w:r w:rsidR="00C20694" w:rsidRPr="00C20694" w:rsidDel="00F77569">
          <w:rPr>
            <w:b/>
          </w:rPr>
          <w:delText>Figure 3.3</w:delText>
        </w:r>
        <w:r w:rsidR="00C20694" w:rsidRPr="00C20694" w:rsidDel="00F77569">
          <w:rPr>
            <w:b/>
          </w:rPr>
          <w:noBreakHyphen/>
          <w:delText>3</w:delText>
        </w:r>
        <w:r w:rsidR="008F23B1" w:rsidRPr="002C12E1" w:rsidDel="00F77569">
          <w:rPr>
            <w:b/>
          </w:rPr>
          <w:fldChar w:fldCharType="end"/>
        </w:r>
        <w:r w:rsidR="008F23B1" w:rsidRPr="00513208" w:rsidDel="00F77569">
          <w:delText>)</w:delText>
        </w:r>
        <w:r w:rsidR="008F23B1" w:rsidRPr="00513208" w:rsidDel="0018348E">
          <w:delText>. L’influence de cette déviation de la fibre neutre sur la</w:delText>
        </w:r>
        <w:r w:rsidR="008F23B1" w:rsidDel="0018348E">
          <w:delText xml:space="preserve"> dynamique du rotor</w:delText>
        </w:r>
        <w:r w:rsidR="008F23B1" w:rsidRPr="00513208" w:rsidDel="0018348E">
          <w:delText xml:space="preserve"> peut être caractérisée </w:delText>
        </w:r>
        <w:r w:rsidR="008F23B1" w:rsidDel="0018348E">
          <w:delText xml:space="preserve">par </w:delText>
        </w:r>
        <w:r w:rsidR="008F23B1" w:rsidRPr="00513208" w:rsidDel="0018348E">
          <w:delText>une masse locale d’</w:delText>
        </w:r>
        <w:r w:rsidR="008F23B1" w:rsidDel="0018348E">
          <w:delText xml:space="preserve">un </w:delText>
        </w:r>
        <w:r w:rsidR="008F23B1" w:rsidRPr="00513208" w:rsidDel="0018348E">
          <w:delText xml:space="preserve">élément d’arbre et </w:delText>
        </w:r>
        <w:r w:rsidR="00015340" w:rsidDel="0018348E">
          <w:delText>de son déplacement latéral</w:delText>
        </w:r>
        <w:r w:rsidR="008F23B1" w:rsidRPr="00513208" w:rsidDel="0018348E">
          <w:delText xml:space="preserve">. </w:delText>
        </w:r>
      </w:del>
      <w:ins w:id="2603" w:author="HASSINI Mohamed-amine" w:date="2019-03-12T17:03:00Z">
        <w:r w:rsidR="0018348E">
          <w:t xml:space="preserve">Ainsi, en supposant que le rotor est discrétisé en utilisant </w:t>
        </w:r>
        <m:oMath>
          <m:r>
            <w:rPr>
              <w:rFonts w:ascii="Cambria Math" w:hAnsi="Cambria Math"/>
            </w:rPr>
            <m:t>n</m:t>
          </m:r>
        </m:oMath>
        <w:r w:rsidR="0018348E" w:rsidRPr="00F331EB">
          <w:t xml:space="preserve"> </w:t>
        </w:r>
        <w:r w:rsidR="0018348E">
          <w:t>éléments de poutre</w:t>
        </w:r>
      </w:ins>
      <w:ins w:id="2604" w:author="HASSINI Mohamed-amine" w:date="2019-03-12T17:04:00Z">
        <w:r w:rsidR="0018348E">
          <w:t xml:space="preserv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ins>
      <w:ins w:id="2605" w:author="HASSINI Mohamed-amine" w:date="2019-03-12T17:05:00Z">
        <w:r w:rsidR="0018348E">
          <w:t xml:space="preserve"> </w:t>
        </w:r>
      </w:ins>
      <w:ins w:id="2606" w:author="HASSINI Mohamed-amine" w:date="2019-03-12T17:08:00Z">
        <w:r w:rsidR="0018348E">
          <w:t>l’amplitude et la phase du</w:t>
        </w:r>
      </w:ins>
      <w:ins w:id="2607" w:author="HASSINI Mohamed-amine" w:date="2019-03-12T17:05:00Z">
        <w:r w:rsidR="0018348E">
          <w:t xml:space="preserve"> balourd thermique généré s’écrit </w:t>
        </w:r>
      </w:ins>
      <w:del w:id="2608" w:author="HASSINI Mohamed-amine" w:date="2019-03-12T17:07:00Z">
        <w:r w:rsidR="008F23B1" w:rsidRPr="00513208" w:rsidDel="0018348E">
          <w:delText xml:space="preserve">Par exemple, </w:delText>
        </w:r>
        <w:r w:rsidR="008F23B1" w:rsidDel="0018348E">
          <w:delText>dans le repère du rot</w:delText>
        </w:r>
        <w:r w:rsidR="008F23B1" w:rsidRPr="00F331EB" w:rsidDel="0018348E">
          <w:delText>or</w:delTex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rsidDel="0018348E">
          <w:delText xml:space="preserve">, si toute </w:delText>
        </w:r>
        <w:commentRangeStart w:id="2609"/>
        <w:r w:rsidR="008F23B1" w:rsidRPr="00F331EB" w:rsidDel="0018348E">
          <w:delText>la ligne d’arbre</w:delText>
        </w:r>
      </w:del>
      <w:ins w:id="2610" w:author="KUCZKOWIAK Antoine" w:date="2019-03-12T13:22:00Z">
        <w:del w:id="2611" w:author="HASSINI Mohamed-amine" w:date="2019-03-12T17:07:00Z">
          <w:r w:rsidR="008B75A9" w:rsidDel="0018348E">
            <w:delText>s</w:delText>
          </w:r>
        </w:del>
      </w:ins>
      <w:del w:id="2612" w:author="HASSINI Mohamed-amine" w:date="2019-03-12T17:07:00Z">
        <w:r w:rsidR="008F23B1" w:rsidRPr="00F331EB" w:rsidDel="0018348E">
          <w:delText xml:space="preserve"> </w:delText>
        </w:r>
        <w:commentRangeEnd w:id="2609"/>
        <w:r w:rsidR="008B75A9" w:rsidDel="0018348E">
          <w:rPr>
            <w:rStyle w:val="Marquedecommentaire"/>
          </w:rPr>
          <w:commentReference w:id="2609"/>
        </w:r>
        <w:r w:rsidR="008F23B1" w:rsidRPr="00F331EB" w:rsidDel="0018348E">
          <w:delText xml:space="preserve">est modélisée par </w:delText>
        </w:r>
        <m:oMath>
          <m:r>
            <w:rPr>
              <w:rFonts w:ascii="Cambria Math" w:hAnsi="Cambria Math"/>
            </w:rPr>
            <m:t>n</m:t>
          </m:r>
        </m:oMath>
        <w:r w:rsidR="008F23B1" w:rsidRPr="00F331EB" w:rsidDel="0018348E">
          <w:delText xml:space="preserve"> élém</w:delText>
        </w:r>
        <w:r w:rsidR="00FF1A6E" w:rsidRPr="00F331EB" w:rsidDel="0018348E">
          <w:delText>ents, chaque élément possède sa</w:delText>
        </w:r>
        <w:r w:rsidR="008F23B1" w:rsidRPr="00F331EB" w:rsidDel="0018348E">
          <w:delText xml:space="preserve"> propre masse</w:delTex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rsidDel="0018348E">
          <w:delText>. Le</w:delText>
        </w:r>
        <w:r w:rsidR="008F23B1" w:rsidDel="0018348E">
          <w:delText xml:space="preserve"> vecteur du déplacement </w:delTex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rsidDel="0018348E">
          <w:delText xml:space="preserve"> au point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caractérise la déviation entre le centre de masse de l’élément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et l’axe de rotation</w:delText>
        </w:r>
        <m:oMath>
          <m:r>
            <w:rPr>
              <w:rFonts w:ascii="Cambria Math" w:hAnsi="Cambria Math"/>
            </w:rPr>
            <m:t xml:space="preserve"> z</m:t>
          </m:r>
        </m:oMath>
        <w:r w:rsidR="008F23B1" w:rsidDel="0018348E">
          <w:delText>. Pour chaque élément</w:delText>
        </w:r>
        <m:oMath>
          <m:r>
            <w:rPr>
              <w:rFonts w:ascii="Cambria Math" w:hAnsi="Cambria Math"/>
            </w:rPr>
            <m:t xml:space="preserve"> k</m:t>
          </m:r>
        </m:oMath>
        <w:r w:rsidR="008F23B1" w:rsidDel="0018348E">
          <w:delText>, le balourd thermique généré et sa phase s’écrivent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311997"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311997"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41E8945" w14:textId="7728A95C" w:rsidR="0018348E" w:rsidRPr="0018348E" w:rsidRDefault="0018348E" w:rsidP="006D4B1B">
      <w:pPr>
        <w:pStyle w:val="Default"/>
        <w:spacing w:before="240" w:after="240" w:line="360" w:lineRule="auto"/>
        <w:jc w:val="both"/>
        <w:rPr>
          <w:ins w:id="2613" w:author="HASSINI Mohamed-amine" w:date="2019-03-12T17:06:00Z"/>
          <w:rFonts w:eastAsia="Times New Roman" w:cs="Times New Roman"/>
          <w:color w:val="auto"/>
          <w:sz w:val="22"/>
          <w:szCs w:val="22"/>
          <w:lang w:eastAsia="fr-FR"/>
        </w:rPr>
      </w:pPr>
      <w:ins w:id="2614" w:author="HASSINI Mohamed-amine" w:date="2019-03-12T17:06:00Z">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Change w:id="2615" w:author="HASSINI Mohamed-amine" w:date="2019-03-12T17:06:00Z">
                    <w:rPr>
                      <w:rFonts w:ascii="Cambria Math" w:hAnsi="Cambria Math"/>
                      <w:b/>
                      <w:i/>
                    </w:rPr>
                  </w:rPrChange>
                </w:rPr>
              </m:ctrlPr>
            </m:accPr>
            <m:e>
              <m:sSub>
                <m:sSubPr>
                  <m:ctrlPr>
                    <w:rPr>
                      <w:rFonts w:ascii="Cambria Math" w:hAnsi="Cambria Math"/>
                      <w:b/>
                      <w:i/>
                      <w:sz w:val="22"/>
                      <w:szCs w:val="22"/>
                      <w:rPrChange w:id="2616" w:author="HASSINI Mohamed-amine" w:date="2019-03-12T17:06:00Z">
                        <w:rPr>
                          <w:rFonts w:ascii="Cambria Math" w:hAnsi="Cambria Math"/>
                          <w:b/>
                          <w:i/>
                        </w:rPr>
                      </w:rPrChange>
                    </w:rPr>
                  </m:ctrlPr>
                </m:sSubPr>
                <m:e>
                  <m:r>
                    <m:rPr>
                      <m:sty m:val="bi"/>
                    </m:rPr>
                    <w:rPr>
                      <w:rFonts w:ascii="Cambria Math" w:hAnsi="Cambria Math"/>
                      <w:sz w:val="22"/>
                      <w:szCs w:val="22"/>
                      <w:rPrChange w:id="2617" w:author="HASSINI Mohamed-amine" w:date="2019-03-12T17:06:00Z">
                        <w:rPr>
                          <w:rFonts w:ascii="Cambria Math" w:hAnsi="Cambria Math"/>
                        </w:rPr>
                      </w:rPrChange>
                    </w:rPr>
                    <m:t>q</m:t>
                  </m:r>
                </m:e>
                <m:sub>
                  <m:r>
                    <m:rPr>
                      <m:sty m:val="bi"/>
                    </m:rPr>
                    <w:rPr>
                      <w:rFonts w:ascii="Cambria Math" w:hAnsi="Cambria Math"/>
                      <w:sz w:val="22"/>
                      <w:szCs w:val="22"/>
                      <w:rPrChange w:id="2618" w:author="HASSINI Mohamed-amine" w:date="2019-03-12T17:06:00Z">
                        <w:rPr>
                          <w:rFonts w:ascii="Cambria Math" w:hAnsi="Cambria Math"/>
                        </w:rPr>
                      </w:rPrChange>
                    </w:rPr>
                    <m:t>t</m:t>
                  </m:r>
                  <m:sSub>
                    <m:sSubPr>
                      <m:ctrlPr>
                        <w:rPr>
                          <w:rFonts w:ascii="Cambria Math" w:hAnsi="Cambria Math"/>
                          <w:b/>
                          <w:i/>
                          <w:sz w:val="22"/>
                          <w:szCs w:val="22"/>
                          <w:rPrChange w:id="2619" w:author="HASSINI Mohamed-amine" w:date="2019-03-12T17:06:00Z">
                            <w:rPr>
                              <w:rFonts w:ascii="Cambria Math" w:hAnsi="Cambria Math"/>
                              <w:b/>
                              <w:i/>
                            </w:rPr>
                          </w:rPrChange>
                        </w:rPr>
                      </m:ctrlPr>
                    </m:sSubPr>
                    <m:e>
                      <m:r>
                        <m:rPr>
                          <m:sty m:val="bi"/>
                        </m:rPr>
                        <w:rPr>
                          <w:rFonts w:ascii="Cambria Math" w:hAnsi="Cambria Math"/>
                          <w:sz w:val="22"/>
                          <w:szCs w:val="22"/>
                          <w:rPrChange w:id="2620" w:author="HASSINI Mohamed-amine" w:date="2019-03-12T17:06:00Z">
                            <w:rPr>
                              <w:rFonts w:ascii="Cambria Math" w:hAnsi="Cambria Math"/>
                            </w:rPr>
                          </w:rPrChange>
                        </w:rPr>
                        <m:t>h</m:t>
                      </m:r>
                    </m:e>
                    <m:sub>
                      <m:r>
                        <m:rPr>
                          <m:sty m:val="bi"/>
                        </m:rPr>
                        <w:rPr>
                          <w:rFonts w:ascii="Cambria Math" w:hAnsi="Cambria Math"/>
                          <w:sz w:val="22"/>
                          <w:szCs w:val="22"/>
                          <w:rPrChange w:id="2621" w:author="HASSINI Mohamed-amine" w:date="2019-03-12T17:06:00Z">
                            <w:rPr>
                              <w:rFonts w:ascii="Cambria Math" w:hAnsi="Cambria Math"/>
                            </w:rPr>
                          </w:rPrChange>
                        </w:rPr>
                        <m:t>k</m:t>
                      </m:r>
                    </m:sub>
                  </m:sSub>
                  <m:r>
                    <m:rPr>
                      <m:sty m:val="bi"/>
                    </m:rPr>
                    <w:rPr>
                      <w:rFonts w:ascii="Cambria Math" w:hAnsi="Cambria Math"/>
                      <w:sz w:val="22"/>
                      <w:szCs w:val="22"/>
                      <w:rPrChange w:id="2622" w:author="HASSINI Mohamed-amine" w:date="2019-03-12T17:06:00Z">
                        <w:rPr>
                          <w:rFonts w:ascii="Cambria Math" w:hAnsi="Cambria Math"/>
                        </w:rPr>
                      </w:rPrChange>
                    </w:rPr>
                    <m:t xml:space="preserve"> </m:t>
                  </m:r>
                </m:sub>
              </m:sSub>
            </m:e>
          </m:acc>
        </m:oMath>
        <w:r w:rsidRPr="0018348E">
          <w:rPr>
            <w:rFonts w:eastAsia="Times New Roman" w:cs="Times New Roman"/>
            <w:b/>
            <w:sz w:val="22"/>
            <w:szCs w:val="22"/>
            <w:rPrChange w:id="2623" w:author="HASSINI Mohamed-amine" w:date="2019-03-12T17:06:00Z">
              <w:rPr>
                <w:rFonts w:eastAsia="Times New Roman" w:cs="Times New Roman"/>
                <w:b/>
              </w:rPr>
            </w:rPrChange>
          </w:rPr>
          <w:t xml:space="preserve"> </w:t>
        </w:r>
        <w:r w:rsidRPr="0018348E">
          <w:rPr>
            <w:rFonts w:eastAsia="Times New Roman" w:cs="Times New Roman"/>
            <w:sz w:val="22"/>
            <w:szCs w:val="22"/>
            <w:rPrChange w:id="2624" w:author="HASSINI Mohamed-amine" w:date="2019-03-12T17:06:00Z">
              <w:rPr>
                <w:rFonts w:eastAsia="Times New Roman" w:cs="Times New Roman"/>
              </w:rPr>
            </w:rPrChange>
          </w:rPr>
          <w:t xml:space="preserve">est la déformation </w:t>
        </w:r>
        <w:r>
          <w:rPr>
            <w:rFonts w:eastAsia="Times New Roman" w:cs="Times New Roman"/>
            <w:sz w:val="22"/>
            <w:szCs w:val="22"/>
          </w:rPr>
          <w:t xml:space="preserve">au droit </w:t>
        </w:r>
        <w:r w:rsidRPr="0018348E">
          <w:rPr>
            <w:rFonts w:eastAsia="Times New Roman" w:cs="Times New Roman"/>
            <w:sz w:val="22"/>
            <w:szCs w:val="22"/>
            <w:rPrChange w:id="2625" w:author="HASSINI Mohamed-amine" w:date="2019-03-12T17:06:00Z">
              <w:rPr>
                <w:rFonts w:eastAsia="Times New Roman" w:cs="Times New Roman"/>
              </w:rPr>
            </w:rPrChange>
          </w:rPr>
          <w:t>de l’élément</w:t>
        </w:r>
      </w:ins>
      <w:ins w:id="2626" w:author="HASSINI Mohamed-amine" w:date="2019-03-12T17:07:00Z">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w:t>
        </w:r>
        <w:proofErr w:type="gramStart"/>
        <w:r>
          <w:rPr>
            <w:rFonts w:eastAsia="Times New Roman" w:cs="Times New Roman"/>
            <w:sz w:val="22"/>
            <w:szCs w:val="22"/>
          </w:rPr>
          <w:t xml:space="preserve">masse </w:t>
        </w:r>
        <w:proofErr w:type="gramEnd"/>
        <m:oMath>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ins>
      <w:ins w:id="2627" w:author="HASSINI Mohamed-amine" w:date="2019-03-12T17:06:00Z">
        <w:r w:rsidRPr="0018348E">
          <w:rPr>
            <w:rFonts w:eastAsia="Times New Roman" w:cs="Times New Roman"/>
            <w:sz w:val="22"/>
            <w:szCs w:val="22"/>
            <w:rPrChange w:id="2628" w:author="HASSINI Mohamed-amine" w:date="2019-03-12T17:06:00Z">
              <w:rPr>
                <w:rFonts w:eastAsia="Times New Roman" w:cs="Times New Roman"/>
              </w:rPr>
            </w:rPrChange>
          </w:rPr>
          <w:t xml:space="preserve"> </w:t>
        </w:r>
      </w:ins>
    </w:p>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629" w:name="_Ref503981360"/>
      <w:bookmarkStart w:id="2630" w:name="_Toc536112220"/>
      <w:bookmarkStart w:id="2631"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29"/>
      <w:r w:rsidRPr="00BD0636">
        <w:rPr>
          <w:rFonts w:ascii="Calibri" w:eastAsia="Times New Roman" w:hAnsi="Calibri" w:cs="Times New Roman"/>
          <w:i w:val="0"/>
          <w:iCs w:val="0"/>
          <w:color w:val="auto"/>
          <w:sz w:val="22"/>
          <w:szCs w:val="20"/>
          <w:lang w:eastAsia="fr-FR"/>
        </w:rPr>
        <w:t> : défaut de la fibre neutre</w:t>
      </w:r>
      <w:bookmarkEnd w:id="2630"/>
      <w:bookmarkEnd w:id="2631"/>
    </w:p>
    <w:p w14:paraId="3E0DFCF3" w14:textId="185EB664" w:rsidR="008F23B1" w:rsidRDefault="008F23B1" w:rsidP="00201B68">
      <w:pPr>
        <w:spacing w:before="240" w:line="360" w:lineRule="auto"/>
        <w:ind w:firstLine="708"/>
        <w:rPr>
          <w:b/>
        </w:rPr>
      </w:pPr>
      <w:r>
        <w:lastRenderedPageBreak/>
        <w:t xml:space="preserve">La force générée par le balourd </w:t>
      </w:r>
      <w:ins w:id="2632" w:author="HASSINI Mohamed-amine" w:date="2019-03-12T17:07:00Z">
        <w:r w:rsidR="0018348E">
          <w:t xml:space="preserve">au niveau </w:t>
        </w:r>
      </w:ins>
      <w:del w:id="2633" w:author="HASSINI Mohamed-amine" w:date="2019-03-12T17:07:00Z">
        <w:r w:rsidDel="0018348E">
          <w:delText>à</w:delText>
        </w:r>
      </w:del>
      <w:r>
        <w:t xml:space="preserve"> </w:t>
      </w:r>
      <w:ins w:id="2634" w:author="HASSINI Mohamed-amine" w:date="2019-03-12T17:07:00Z">
        <w:r w:rsidR="0018348E">
          <w:t xml:space="preserve">de </w:t>
        </w:r>
      </w:ins>
      <w:r>
        <w:t>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311997"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68020FA0" w:rsidR="008F23B1" w:rsidRPr="005930D4" w:rsidRDefault="008F23B1" w:rsidP="002360E1">
      <w:pPr>
        <w:spacing w:before="240" w:after="240" w:line="360" w:lineRule="auto"/>
        <w:ind w:firstLine="709"/>
      </w:pPr>
      <w:r>
        <w:t>Avant d’appliquer l’ensemble des forces du balourd thermique au système des équations de mouvement, il est nécessaire de réaliser un changement de</w:t>
      </w:r>
      <w:ins w:id="2635" w:author="HASSINI Mohamed-amine" w:date="2019-03-12T17:09:00Z">
        <w:r w:rsidR="0018348E">
          <w:t>puis</w:t>
        </w:r>
      </w:ins>
      <w:r>
        <w:t xml:space="preserve"> </w:t>
      </w:r>
      <w:ins w:id="2636" w:author="HASSINI Mohamed-amine" w:date="2019-03-12T17:09:00Z">
        <w:r w:rsidR="0018348E">
          <w:t xml:space="preserve">le </w:t>
        </w:r>
      </w:ins>
      <w:r>
        <w:t>repère mobile</w:t>
      </w:r>
      <w:ins w:id="2637" w:author="HASSINI Mohamed-amine" w:date="2019-03-12T17:09:00Z">
        <w:r w:rsidR="0018348E">
          <w:t xml:space="preserve"> lié au</w:t>
        </w:r>
      </w:ins>
      <w:r>
        <w:t xml:space="preserve"> </w:t>
      </w:r>
      <w:del w:id="2638" w:author="HASSINI Mohamed-amine" w:date="2019-03-12T17:09:00Z">
        <w:r w:rsidDel="0018348E">
          <w:delText xml:space="preserve">du </w:delText>
        </w:r>
      </w:del>
      <w:r>
        <w:t>rotor</w:t>
      </w:r>
      <w:del w:id="2639" w:author="HASSINI Mohamed-amine" w:date="2019-03-12T17:09:00Z">
        <w:r w:rsidDel="0018348E">
          <w:delText xml:space="preserve"> du</w:delText>
        </w:r>
      </w:del>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ins w:id="2640" w:author="HASSINI Mohamed-amine" w:date="2019-03-12T17:09:00Z">
        <w:r w:rsidR="0018348E">
          <w:t>vers le</w:t>
        </w:r>
      </w:ins>
      <w:del w:id="2641" w:author="HASSINI Mohamed-amine" w:date="2019-03-12T17:09:00Z">
        <w:r w:rsidDel="0018348E">
          <w:delText xml:space="preserve">au </w:delText>
        </w:r>
      </w:del>
      <w:ins w:id="2642" w:author="HASSINI Mohamed-amine" w:date="2019-03-12T17:09:00Z">
        <w:r w:rsidR="0018348E">
          <w:t xml:space="preserve"> </w:t>
        </w:r>
      </w:ins>
      <w:r>
        <w:t>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l’expression du vecte</w:t>
      </w:r>
      <w:proofErr w:type="spellStart"/>
      <w:r>
        <w:t>ur</w:t>
      </w:r>
      <w:proofErr w:type="spellEnd"/>
      <w:r>
        <w:t xml:space="preserve">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311997"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64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44" w:name="_Ref528586408"/>
            <w:r w:rsidRPr="00222B71">
              <w:rPr>
                <w:rFonts w:ascii="Calibri" w:eastAsia="Times New Roman" w:hAnsi="Calibri" w:cs="Times New Roman"/>
                <w:i w:val="0"/>
                <w:iCs w:val="0"/>
                <w:color w:val="auto"/>
                <w:sz w:val="22"/>
                <w:szCs w:val="20"/>
                <w:lang w:eastAsia="fr-FR"/>
              </w:rPr>
              <w:t xml:space="preserve"> </w:t>
            </w:r>
            <w:bookmarkEnd w:id="2644"/>
          </w:p>
        </w:tc>
      </w:tr>
    </w:tbl>
    <w:p w14:paraId="44CBD878" w14:textId="77777777" w:rsidR="003A053D" w:rsidRDefault="003A053D" w:rsidP="003A053D"/>
    <w:p w14:paraId="1BC20D96" w14:textId="321E4B03" w:rsidR="008F23B1" w:rsidRPr="00291150" w:rsidRDefault="00FF1A6E" w:rsidP="003A053D">
      <w:pPr>
        <w:pStyle w:val="Titre3"/>
        <w:spacing w:before="240" w:after="240"/>
        <w:ind w:left="709"/>
      </w:pPr>
      <w:bookmarkStart w:id="2645" w:name="_Toc536800412"/>
      <w:r>
        <w:t>Approche d</w:t>
      </w:r>
      <w:ins w:id="2646" w:author="HASSINI Mohamed-amine" w:date="2019-03-12T17:12:00Z">
        <w:r w:rsidR="0018348E">
          <w:t>u</w:t>
        </w:r>
      </w:ins>
      <w:del w:id="2647" w:author="HASSINI Mohamed-amine" w:date="2019-03-12T17:12:00Z">
        <w:r w:rsidDel="0018348E">
          <w:delText>e</w:delText>
        </w:r>
      </w:del>
      <w:r>
        <w:t xml:space="preserve"> défaut</w:t>
      </w:r>
      <w:r w:rsidR="008F23B1">
        <w:t xml:space="preserve"> de la fibre neutre</w:t>
      </w:r>
      <w:bookmarkEnd w:id="2643"/>
      <w:bookmarkEnd w:id="264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31199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311997"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311997"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48" w:name="_Ref528591501"/>
            <w:r w:rsidRPr="00222B71">
              <w:rPr>
                <w:rFonts w:ascii="Calibri" w:eastAsia="Times New Roman" w:hAnsi="Calibri" w:cs="Times New Roman"/>
                <w:i w:val="0"/>
                <w:iCs w:val="0"/>
                <w:color w:val="auto"/>
                <w:sz w:val="22"/>
                <w:szCs w:val="20"/>
                <w:lang w:eastAsia="fr-FR"/>
              </w:rPr>
              <w:t xml:space="preserve"> </w:t>
            </w:r>
            <w:bookmarkEnd w:id="2648"/>
          </w:p>
        </w:tc>
      </w:tr>
    </w:tbl>
    <w:p w14:paraId="444D97D2" w14:textId="100EE29B"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w:t>
      </w:r>
      <w:ins w:id="2649" w:author="HASSINI Mohamed-amine" w:date="2019-03-12T17:16:00Z">
        <w:r w:rsidR="00583A21">
          <w:t xml:space="preserve"> chaque</w:t>
        </w:r>
      </w:ins>
      <w:r>
        <w:t xml:space="preserve"> </w:t>
      </w:r>
      <w:del w:id="2650" w:author="HASSINI Mohamed-amine" w:date="2019-03-12T17:16:00Z">
        <w:r w:rsidDel="00583A21">
          <w:delText>un</w:delText>
        </w:r>
      </w:del>
      <w:r>
        <w:t xml:space="preserve"> nœud </w:t>
      </w:r>
      <w:del w:id="2651" w:author="HASSINI Mohamed-amine" w:date="2019-03-12T17:16:00Z">
        <w:r w:rsidDel="00583A21">
          <w:delText>sur</w:delText>
        </w:r>
      </w:del>
      <w:r>
        <w:t xml:space="preserve"> </w:t>
      </w:r>
      <w:ins w:id="2652" w:author="HASSINI Mohamed-amine" w:date="2019-03-12T17:16:00Z">
        <w:r w:rsidR="00583A21">
          <w:t xml:space="preserve">de </w:t>
        </w:r>
      </w:ins>
      <w:r>
        <w:t xml:space="preserve">la fibre neutre du rotor flexible, </w:t>
      </w:r>
      <w:ins w:id="2653" w:author="HASSINI Mohamed-amine" w:date="2019-03-12T17:16:00Z">
        <w:r w:rsidR="00583A21">
          <w:t xml:space="preserve">la déformation thermique est décrite par </w:t>
        </w:r>
      </w:ins>
      <w:ins w:id="2654" w:author="HASSINI Mohamed-amine" w:date="2019-03-12T17:15:00Z">
        <w:r w:rsidR="00583A21">
          <w:t>les</w:t>
        </w:r>
      </w:ins>
      <w:ins w:id="2655" w:author="HASSINI Mohamed-amine" w:date="2019-03-12T17:16:00Z">
        <w:r w:rsidR="00583A21">
          <w:t xml:space="preserve"> 4</w:t>
        </w:r>
      </w:ins>
      <w:ins w:id="2656" w:author="HASSINI Mohamed-amine" w:date="2019-03-12T17:15:00Z">
        <w:r w:rsidR="00583A21">
          <w:t xml:space="preserve"> coordonnées généralisées</w:t>
        </w:r>
      </w:ins>
      <w:ins w:id="2657" w:author="HASSINI Mohamed-amine" w:date="2019-03-12T17:16:00Z">
        <w:r w:rsidR="00583A21">
          <w:t xml:space="preserve"> (deux translations et deux rotations)</w:t>
        </w:r>
      </w:ins>
      <w:ins w:id="2658" w:author="HASSINI Mohamed-amine" w:date="2019-03-12T17:15:00Z">
        <w:r w:rsidR="00583A21">
          <w:t xml:space="preserve"> </w:t>
        </w:r>
      </w:ins>
      <w:ins w:id="2659" w:author="HASSINI Mohamed-amine" w:date="2019-03-12T17:17:00Z">
        <w:r w:rsidR="00583A21">
          <w:t xml:space="preserve">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rsidR="00583A21">
          <w:t>:</w:t>
        </w:r>
      </w:ins>
      <w:del w:id="2660" w:author="HASSINI Mohamed-amine" w:date="2019-03-12T17:17:00Z">
        <w:r w:rsidDel="00583A21">
          <w:delText xml:space="preserve">son vecteur de déplacement avec 4 degrés de liberté obtenu au repère </w:delTex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Del="00583A21">
          <w:delText xml:space="preserve"> s’écrit :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311997"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698A81D" w:rsidR="008F23B1" w:rsidRDefault="008F23B1" w:rsidP="00960239">
      <w:pPr>
        <w:spacing w:before="240" w:after="240" w:line="360" w:lineRule="auto"/>
      </w:pPr>
      <w:r>
        <w:t>Le changement du repère</w:t>
      </w:r>
      <w:ins w:id="2661" w:author="HASSINI Mohamed-amine" w:date="2019-03-12T17:17:00Z">
        <w:r w:rsidR="00583A21">
          <w:t xml:space="preserv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583A21">
          <w:t xml:space="preserve"> </w:t>
        </w:r>
      </w:ins>
      <w:r>
        <w:t xml:space="preserv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311997"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311997"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62" w:name="_Ref532583633"/>
            <w:r w:rsidRPr="00222B71">
              <w:rPr>
                <w:rFonts w:ascii="Calibri" w:eastAsia="Times New Roman" w:hAnsi="Calibri" w:cs="Times New Roman"/>
                <w:i w:val="0"/>
                <w:iCs w:val="0"/>
                <w:color w:val="auto"/>
                <w:sz w:val="22"/>
                <w:szCs w:val="20"/>
                <w:lang w:eastAsia="fr-FR"/>
              </w:rPr>
              <w:t xml:space="preserve"> </w:t>
            </w:r>
            <w:bookmarkEnd w:id="2662"/>
          </w:p>
        </w:tc>
      </w:tr>
    </w:tbl>
    <w:p w14:paraId="78B03BAA" w14:textId="28CACF32" w:rsidR="008F23B1" w:rsidRDefault="008F23B1" w:rsidP="006F3AB9">
      <w:pPr>
        <w:spacing w:before="240" w:after="240" w:line="360" w:lineRule="auto"/>
        <w:rPr>
          <w:b/>
        </w:rPr>
      </w:pPr>
      <w:del w:id="2663" w:author="HASSINI Mohamed-amine" w:date="2019-03-12T17:18:00Z">
        <w:r w:rsidRPr="00917439" w:rsidDel="00583A21">
          <w:delText>L’</w:delText>
        </w:r>
      </w:del>
      <w:ins w:id="2664" w:author="KUCZKOWIAK Antoine" w:date="2019-03-12T13:24:00Z">
        <w:del w:id="2665" w:author="HASSINI Mohamed-amine" w:date="2019-03-12T17:18:00Z">
          <w:r w:rsidR="008B75A9" w:rsidDel="00583A21">
            <w:delText xml:space="preserve">équation </w:delText>
          </w:r>
        </w:del>
      </w:ins>
      <w:del w:id="2666" w:author="HASSINI Mohamed-amine" w:date="2019-03-12T17:18:00Z">
        <w:r w:rsidRPr="00917439" w:rsidDel="00583A21">
          <w:rPr>
            <w:b/>
          </w:rPr>
          <w:fldChar w:fldCharType="begin"/>
        </w:r>
        <w:r w:rsidRPr="00917439" w:rsidDel="00583A21">
          <w:rPr>
            <w:b/>
          </w:rPr>
          <w:delInstrText xml:space="preserve"> REF _Ref532583633 \r \h </w:delInstrText>
        </w:r>
        <w:r w:rsidDel="00583A21">
          <w:rPr>
            <w:b/>
          </w:rPr>
          <w:delInstrText xml:space="preserve"> \* MERGEFORMAT </w:delInstrText>
        </w:r>
        <w:r w:rsidRPr="00917439" w:rsidDel="00583A21">
          <w:rPr>
            <w:b/>
          </w:rPr>
        </w:r>
        <w:r w:rsidRPr="00917439" w:rsidDel="00583A21">
          <w:rPr>
            <w:b/>
          </w:rPr>
          <w:fldChar w:fldCharType="separate"/>
        </w:r>
        <w:r w:rsidR="00C20694" w:rsidDel="00583A21">
          <w:rPr>
            <w:b/>
          </w:rPr>
          <w:delText>Eq.3-47</w:delText>
        </w:r>
        <w:r w:rsidRPr="00917439" w:rsidDel="00583A21">
          <w:rPr>
            <w:b/>
          </w:rPr>
          <w:fldChar w:fldCharType="end"/>
        </w:r>
        <w:r w:rsidDel="00583A21">
          <w:delText xml:space="preserve"> permet de prendre en compte la rotation du rotor dans le repère fixe. </w:delText>
        </w:r>
      </w:del>
      <w:r>
        <w:t xml:space="preserve">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311997"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667" w:name="_Toc536800413"/>
      <w:r w:rsidRPr="006F3AB9">
        <w:rPr>
          <w:sz w:val="24"/>
        </w:rPr>
        <w:t>Conclusion</w:t>
      </w:r>
      <w:bookmarkEnd w:id="2667"/>
    </w:p>
    <w:p w14:paraId="13903C7A" w14:textId="02715C2D" w:rsidR="00500C53" w:rsidRPr="00583A21" w:rsidRDefault="008316A3" w:rsidP="00500C53">
      <w:pPr>
        <w:spacing w:line="360" w:lineRule="auto"/>
        <w:ind w:firstLine="708"/>
        <w:rPr>
          <w:szCs w:val="22"/>
          <w:rPrChange w:id="2668" w:author="HASSINI Mohamed-amine" w:date="2019-03-12T17:18:00Z">
            <w:rPr>
              <w:sz w:val="23"/>
              <w:szCs w:val="23"/>
            </w:rPr>
          </w:rPrChange>
        </w:rPr>
      </w:pPr>
      <w:r w:rsidRPr="00583A21">
        <w:rPr>
          <w:szCs w:val="22"/>
          <w:rPrChange w:id="2669" w:author="HASSINI Mohamed-amine" w:date="2019-03-12T17:18:00Z">
            <w:rPr>
              <w:sz w:val="23"/>
              <w:szCs w:val="23"/>
            </w:rPr>
          </w:rPrChange>
        </w:rPr>
        <w:t xml:space="preserve">Ce chapitre présente </w:t>
      </w:r>
      <w:r w:rsidR="008F23B1" w:rsidRPr="00583A21">
        <w:rPr>
          <w:szCs w:val="22"/>
          <w:rPrChange w:id="2670" w:author="HASSINI Mohamed-amine" w:date="2019-03-12T17:18:00Z">
            <w:rPr>
              <w:sz w:val="23"/>
              <w:szCs w:val="23"/>
            </w:rPr>
          </w:rPrChange>
        </w:rPr>
        <w:t>en détail les modèles numér</w:t>
      </w:r>
      <w:r w:rsidR="00407A8B" w:rsidRPr="00583A21">
        <w:rPr>
          <w:szCs w:val="22"/>
          <w:rPrChange w:id="2671" w:author="HASSINI Mohamed-amine" w:date="2019-03-12T17:18:00Z">
            <w:rPr>
              <w:sz w:val="23"/>
              <w:szCs w:val="23"/>
            </w:rPr>
          </w:rPrChange>
        </w:rPr>
        <w:t>iques du rotor</w:t>
      </w:r>
      <w:r w:rsidR="009A1906" w:rsidRPr="00583A21">
        <w:rPr>
          <w:szCs w:val="22"/>
          <w:rPrChange w:id="2672" w:author="HASSINI Mohamed-amine" w:date="2019-03-12T17:18:00Z">
            <w:rPr>
              <w:sz w:val="23"/>
              <w:szCs w:val="23"/>
            </w:rPr>
          </w:rPrChange>
        </w:rPr>
        <w:t xml:space="preserve"> utilisé</w:t>
      </w:r>
      <w:r w:rsidR="00407A8B" w:rsidRPr="00583A21">
        <w:rPr>
          <w:szCs w:val="22"/>
          <w:rPrChange w:id="2673" w:author="HASSINI Mohamed-amine" w:date="2019-03-12T17:18:00Z">
            <w:rPr>
              <w:sz w:val="23"/>
              <w:szCs w:val="23"/>
            </w:rPr>
          </w:rPrChange>
        </w:rPr>
        <w:t>s pour l’</w:t>
      </w:r>
      <w:r w:rsidR="008F23B1" w:rsidRPr="00583A21">
        <w:rPr>
          <w:szCs w:val="22"/>
          <w:rPrChange w:id="2674" w:author="HASSINI Mohamed-amine" w:date="2019-03-12T17:18:00Z">
            <w:rPr>
              <w:sz w:val="23"/>
              <w:szCs w:val="23"/>
            </w:rPr>
          </w:rPrChange>
        </w:rPr>
        <w:t xml:space="preserve">analyse de l’effet Morton. Le modèle </w:t>
      </w:r>
      <w:ins w:id="2675" w:author="KUCZKOWIAK Antoine" w:date="2019-03-12T13:25:00Z">
        <w:r w:rsidR="008B75A9" w:rsidRPr="00583A21">
          <w:rPr>
            <w:szCs w:val="22"/>
            <w:rPrChange w:id="2676" w:author="HASSINI Mohamed-amine" w:date="2019-03-12T17:18:00Z">
              <w:rPr>
                <w:sz w:val="23"/>
                <w:szCs w:val="23"/>
              </w:rPr>
            </w:rPrChange>
          </w:rPr>
          <w:t xml:space="preserve">de </w:t>
        </w:r>
      </w:ins>
      <w:r w:rsidR="008F23B1" w:rsidRPr="00583A21">
        <w:rPr>
          <w:szCs w:val="22"/>
          <w:rPrChange w:id="2677" w:author="HASSINI Mohamed-amine" w:date="2019-03-12T17:18:00Z">
            <w:rPr>
              <w:sz w:val="23"/>
              <w:szCs w:val="23"/>
            </w:rPr>
          </w:rPrChange>
        </w:rPr>
        <w:t xml:space="preserve">dynamique du rotor </w:t>
      </w:r>
      <w:r w:rsidR="00407A8B" w:rsidRPr="00583A21">
        <w:rPr>
          <w:szCs w:val="22"/>
          <w:rPrChange w:id="2678" w:author="HASSINI Mohamed-amine" w:date="2019-03-12T17:18:00Z">
            <w:rPr>
              <w:sz w:val="23"/>
              <w:szCs w:val="23"/>
            </w:rPr>
          </w:rPrChange>
        </w:rPr>
        <w:t xml:space="preserve">est </w:t>
      </w:r>
      <w:r w:rsidR="008F23B1" w:rsidRPr="00583A21">
        <w:rPr>
          <w:szCs w:val="22"/>
          <w:rPrChange w:id="2679" w:author="HASSINI Mohamed-amine" w:date="2019-03-12T17:18:00Z">
            <w:rPr>
              <w:sz w:val="23"/>
              <w:szCs w:val="23"/>
            </w:rPr>
          </w:rPrChange>
        </w:rPr>
        <w:t xml:space="preserve">couplé avec le modèle non linéaire du palier. </w:t>
      </w:r>
      <w:r w:rsidR="00407A8B" w:rsidRPr="00583A21">
        <w:rPr>
          <w:szCs w:val="22"/>
          <w:rPrChange w:id="2680" w:author="HASSINI Mohamed-amine" w:date="2019-03-12T17:18:00Z">
            <w:rPr>
              <w:sz w:val="23"/>
              <w:szCs w:val="23"/>
            </w:rPr>
          </w:rPrChange>
        </w:rPr>
        <w:t>L</w:t>
      </w:r>
      <w:r w:rsidR="008F23B1" w:rsidRPr="00583A21">
        <w:rPr>
          <w:szCs w:val="22"/>
          <w:rPrChange w:id="2681" w:author="HASSINI Mohamed-amine" w:date="2019-03-12T17:18:00Z">
            <w:rPr>
              <w:sz w:val="23"/>
              <w:szCs w:val="23"/>
            </w:rPr>
          </w:rPrChange>
        </w:rPr>
        <w:t xml:space="preserve">e flux thermique issu du modèle de palier </w:t>
      </w:r>
      <w:r w:rsidR="00407A8B" w:rsidRPr="00583A21">
        <w:rPr>
          <w:szCs w:val="22"/>
          <w:rPrChange w:id="2682" w:author="HASSINI Mohamed-amine" w:date="2019-03-12T17:18:00Z">
            <w:rPr>
              <w:sz w:val="23"/>
              <w:szCs w:val="23"/>
            </w:rPr>
          </w:rPrChange>
        </w:rPr>
        <w:t>est</w:t>
      </w:r>
      <w:ins w:id="2683" w:author="HASSINI Mohamed-amine" w:date="2019-03-12T17:19:00Z">
        <w:r w:rsidR="00583A21">
          <w:rPr>
            <w:szCs w:val="22"/>
          </w:rPr>
          <w:t xml:space="preserve"> utilisé comme une</w:t>
        </w:r>
      </w:ins>
      <w:del w:id="2684" w:author="HASSINI Mohamed-amine" w:date="2019-03-12T17:19:00Z">
        <w:r w:rsidR="008F23B1" w:rsidRPr="00583A21" w:rsidDel="00583A21">
          <w:rPr>
            <w:szCs w:val="22"/>
            <w:rPrChange w:id="2685" w:author="HASSINI Mohamed-amine" w:date="2019-03-12T17:18:00Z">
              <w:rPr>
                <w:sz w:val="23"/>
                <w:szCs w:val="23"/>
              </w:rPr>
            </w:rPrChange>
          </w:rPr>
          <w:delText xml:space="preserve"> la</w:delText>
        </w:r>
      </w:del>
      <w:r w:rsidR="008F23B1" w:rsidRPr="00583A21">
        <w:rPr>
          <w:szCs w:val="22"/>
          <w:rPrChange w:id="2686" w:author="HASSINI Mohamed-amine" w:date="2019-03-12T17:18:00Z">
            <w:rPr>
              <w:sz w:val="23"/>
              <w:szCs w:val="23"/>
            </w:rPr>
          </w:rPrChange>
        </w:rPr>
        <w:t xml:space="preserve"> condition aux limites du modèle thermique du rotor. La r</w:t>
      </w:r>
      <w:r w:rsidR="000C18AE" w:rsidRPr="00583A21">
        <w:rPr>
          <w:szCs w:val="22"/>
          <w:rPrChange w:id="2687" w:author="HASSINI Mohamed-amine" w:date="2019-03-12T17:18:00Z">
            <w:rPr>
              <w:sz w:val="23"/>
              <w:szCs w:val="23"/>
            </w:rPr>
          </w:rPrChange>
        </w:rPr>
        <w:t xml:space="preserve">ésolution </w:t>
      </w:r>
      <w:ins w:id="2688" w:author="HASSINI Mohamed-amine" w:date="2019-03-12T17:19:00Z">
        <w:r w:rsidR="00583A21">
          <w:rPr>
            <w:szCs w:val="22"/>
          </w:rPr>
          <w:t xml:space="preserve">numérique de l’équation de la chaleur </w:t>
        </w:r>
      </w:ins>
      <w:del w:id="2689" w:author="HASSINI Mohamed-amine" w:date="2019-03-12T17:19:00Z">
        <w:r w:rsidR="000C18AE" w:rsidRPr="00583A21" w:rsidDel="00583A21">
          <w:rPr>
            <w:szCs w:val="22"/>
            <w:rPrChange w:id="2690" w:author="HASSINI Mohamed-amine" w:date="2019-03-12T17:18:00Z">
              <w:rPr>
                <w:sz w:val="23"/>
                <w:szCs w:val="23"/>
              </w:rPr>
            </w:rPrChange>
          </w:rPr>
          <w:delText>du modèle</w:delText>
        </w:r>
      </w:del>
      <w:del w:id="2691" w:author="HASSINI Mohamed-amine" w:date="2019-03-12T17:20:00Z">
        <w:r w:rsidR="000C18AE" w:rsidRPr="00583A21" w:rsidDel="00583A21">
          <w:rPr>
            <w:szCs w:val="22"/>
            <w:rPrChange w:id="2692" w:author="HASSINI Mohamed-amine" w:date="2019-03-12T17:18:00Z">
              <w:rPr>
                <w:sz w:val="23"/>
                <w:szCs w:val="23"/>
              </w:rPr>
            </w:rPrChange>
          </w:rPr>
          <w:delText xml:space="preserve"> thermique </w:delText>
        </w:r>
      </w:del>
      <w:r w:rsidR="000C18AE" w:rsidRPr="00583A21">
        <w:rPr>
          <w:szCs w:val="22"/>
          <w:rPrChange w:id="2693" w:author="HASSINI Mohamed-amine" w:date="2019-03-12T17:18:00Z">
            <w:rPr>
              <w:sz w:val="23"/>
              <w:szCs w:val="23"/>
            </w:rPr>
          </w:rPrChange>
        </w:rPr>
        <w:t>permet de déterminer</w:t>
      </w:r>
      <w:r w:rsidR="008F23B1" w:rsidRPr="00583A21">
        <w:rPr>
          <w:szCs w:val="22"/>
          <w:rPrChange w:id="2694" w:author="HASSINI Mohamed-amine" w:date="2019-03-12T17:18:00Z">
            <w:rPr>
              <w:sz w:val="23"/>
              <w:szCs w:val="23"/>
            </w:rPr>
          </w:rPrChange>
        </w:rPr>
        <w:t xml:space="preserve"> le champ de température en </w:t>
      </w:r>
      <w:r w:rsidR="000C18AE" w:rsidRPr="00583A21">
        <w:rPr>
          <w:szCs w:val="22"/>
          <w:rPrChange w:id="2695" w:author="HASSINI Mohamed-amine" w:date="2019-03-12T17:18:00Z">
            <w:rPr>
              <w:sz w:val="23"/>
              <w:szCs w:val="23"/>
            </w:rPr>
          </w:rPrChange>
        </w:rPr>
        <w:t xml:space="preserve">régime </w:t>
      </w:r>
      <w:r w:rsidR="008F23B1" w:rsidRPr="00583A21">
        <w:rPr>
          <w:szCs w:val="22"/>
          <w:rPrChange w:id="2696" w:author="HASSINI Mohamed-amine" w:date="2019-03-12T17:18:00Z">
            <w:rPr>
              <w:sz w:val="23"/>
              <w:szCs w:val="23"/>
            </w:rPr>
          </w:rPrChange>
        </w:rPr>
        <w:t xml:space="preserve">transitoire et </w:t>
      </w:r>
      <w:del w:id="2697" w:author="KUCZKOWIAK Antoine" w:date="2019-03-12T13:25:00Z">
        <w:r w:rsidR="008F23B1" w:rsidRPr="00583A21" w:rsidDel="00A943AE">
          <w:rPr>
            <w:szCs w:val="22"/>
            <w:rPrChange w:id="2698" w:author="HASSINI Mohamed-amine" w:date="2019-03-12T17:18:00Z">
              <w:rPr>
                <w:sz w:val="23"/>
                <w:szCs w:val="23"/>
              </w:rPr>
            </w:rPrChange>
          </w:rPr>
          <w:delText>puis</w:delText>
        </w:r>
      </w:del>
      <w:r w:rsidR="000C18AE" w:rsidRPr="00583A21">
        <w:rPr>
          <w:szCs w:val="22"/>
          <w:rPrChange w:id="2699" w:author="HASSINI Mohamed-amine" w:date="2019-03-12T17:18:00Z">
            <w:rPr>
              <w:sz w:val="23"/>
              <w:szCs w:val="23"/>
            </w:rPr>
          </w:rPrChange>
        </w:rPr>
        <w:t xml:space="preserve"> de</w:t>
      </w:r>
      <w:r w:rsidR="008F23B1" w:rsidRPr="00583A21">
        <w:rPr>
          <w:szCs w:val="22"/>
          <w:rPrChange w:id="2700" w:author="HASSINI Mohamed-amine" w:date="2019-03-12T17:18:00Z">
            <w:rPr>
              <w:sz w:val="23"/>
              <w:szCs w:val="23"/>
            </w:rPr>
          </w:rPrChange>
        </w:rPr>
        <w:t xml:space="preserve"> </w:t>
      </w:r>
      <w:r w:rsidR="000C18AE" w:rsidRPr="00583A21">
        <w:rPr>
          <w:szCs w:val="22"/>
          <w:rPrChange w:id="2701" w:author="HASSINI Mohamed-amine" w:date="2019-03-12T17:18:00Z">
            <w:rPr>
              <w:sz w:val="23"/>
              <w:szCs w:val="23"/>
            </w:rPr>
          </w:rPrChange>
        </w:rPr>
        <w:t>calculer</w:t>
      </w:r>
      <w:r w:rsidR="008F23B1" w:rsidRPr="00583A21">
        <w:rPr>
          <w:szCs w:val="22"/>
          <w:rPrChange w:id="2702" w:author="HASSINI Mohamed-amine" w:date="2019-03-12T17:18:00Z">
            <w:rPr>
              <w:sz w:val="23"/>
              <w:szCs w:val="23"/>
            </w:rPr>
          </w:rPrChange>
        </w:rPr>
        <w:t xml:space="preserve"> la déformation du rotor. La </w:t>
      </w:r>
      <w:r w:rsidR="00A81CDC" w:rsidRPr="00583A21">
        <w:rPr>
          <w:szCs w:val="22"/>
          <w:rPrChange w:id="2703" w:author="HASSINI Mohamed-amine" w:date="2019-03-12T17:18:00Z">
            <w:rPr>
              <w:sz w:val="23"/>
              <w:szCs w:val="23"/>
            </w:rPr>
          </w:rPrChange>
        </w:rPr>
        <w:t xml:space="preserve">déflection </w:t>
      </w:r>
      <w:r w:rsidR="008F23B1" w:rsidRPr="00583A21">
        <w:rPr>
          <w:szCs w:val="22"/>
          <w:rPrChange w:id="2704" w:author="HASSINI Mohamed-amine" w:date="2019-03-12T17:18:00Z">
            <w:rPr>
              <w:sz w:val="23"/>
              <w:szCs w:val="23"/>
            </w:rPr>
          </w:rPrChange>
        </w:rPr>
        <w:t>de la fibre neutre du rotor</w:t>
      </w:r>
      <w:r w:rsidR="00625443" w:rsidRPr="00583A21">
        <w:rPr>
          <w:szCs w:val="22"/>
          <w:rPrChange w:id="2705" w:author="HASSINI Mohamed-amine" w:date="2019-03-12T17:18:00Z">
            <w:rPr>
              <w:sz w:val="23"/>
              <w:szCs w:val="23"/>
            </w:rPr>
          </w:rPrChange>
        </w:rPr>
        <w:t xml:space="preserve"> suite à la déformation thermique</w:t>
      </w:r>
      <w:r w:rsidR="008F23B1" w:rsidRPr="00583A21">
        <w:rPr>
          <w:szCs w:val="22"/>
          <w:rPrChange w:id="2706" w:author="HASSINI Mohamed-amine" w:date="2019-03-12T17:18:00Z">
            <w:rPr>
              <w:sz w:val="23"/>
              <w:szCs w:val="23"/>
            </w:rPr>
          </w:rPrChange>
        </w:rPr>
        <w:t xml:space="preserve"> </w:t>
      </w:r>
      <w:r w:rsidR="00625443" w:rsidRPr="00583A21">
        <w:rPr>
          <w:szCs w:val="22"/>
          <w:rPrChange w:id="2707" w:author="HASSINI Mohamed-amine" w:date="2019-03-12T17:18:00Z">
            <w:rPr>
              <w:sz w:val="23"/>
              <w:szCs w:val="23"/>
            </w:rPr>
          </w:rPrChange>
        </w:rPr>
        <w:t xml:space="preserve">est </w:t>
      </w:r>
      <w:r w:rsidR="00407A8B" w:rsidRPr="00583A21">
        <w:rPr>
          <w:szCs w:val="22"/>
          <w:rPrChange w:id="2708" w:author="HASSINI Mohamed-amine" w:date="2019-03-12T17:18:00Z">
            <w:rPr>
              <w:sz w:val="23"/>
              <w:szCs w:val="23"/>
            </w:rPr>
          </w:rPrChange>
        </w:rPr>
        <w:t>prise en compte</w:t>
      </w:r>
      <w:r w:rsidR="00625443" w:rsidRPr="00583A21">
        <w:rPr>
          <w:szCs w:val="22"/>
          <w:rPrChange w:id="2709" w:author="HASSINI Mohamed-amine" w:date="2019-03-12T17:18:00Z">
            <w:rPr>
              <w:sz w:val="23"/>
              <w:szCs w:val="23"/>
            </w:rPr>
          </w:rPrChange>
        </w:rPr>
        <w:t xml:space="preserve"> </w:t>
      </w:r>
      <w:r w:rsidR="00407A8B" w:rsidRPr="00583A21">
        <w:rPr>
          <w:szCs w:val="22"/>
          <w:rPrChange w:id="2710" w:author="HASSINI Mohamed-amine" w:date="2019-03-12T17:18:00Z">
            <w:rPr>
              <w:sz w:val="23"/>
              <w:szCs w:val="23"/>
            </w:rPr>
          </w:rPrChange>
        </w:rPr>
        <w:t>à l’aide de</w:t>
      </w:r>
      <w:r w:rsidR="00625443" w:rsidRPr="00583A21">
        <w:rPr>
          <w:szCs w:val="22"/>
          <w:rPrChange w:id="2711" w:author="HASSINI Mohamed-amine" w:date="2019-03-12T17:18:00Z">
            <w:rPr>
              <w:sz w:val="23"/>
              <w:szCs w:val="23"/>
            </w:rPr>
          </w:rPrChange>
        </w:rPr>
        <w:t xml:space="preserve"> </w:t>
      </w:r>
      <w:r w:rsidR="008F23B1" w:rsidRPr="00583A21">
        <w:rPr>
          <w:szCs w:val="22"/>
          <w:rPrChange w:id="2712" w:author="HASSINI Mohamed-amine" w:date="2019-03-12T17:18:00Z">
            <w:rPr>
              <w:sz w:val="23"/>
              <w:szCs w:val="23"/>
            </w:rPr>
          </w:rPrChange>
        </w:rPr>
        <w:t>deux approches</w:t>
      </w:r>
      <w:ins w:id="2713" w:author="HASSINI Mohamed-amine" w:date="2019-03-12T17:20:00Z">
        <w:r w:rsidR="00583A21">
          <w:rPr>
            <w:szCs w:val="22"/>
          </w:rPr>
          <w:t xml:space="preserve"> pour représenter l’excitation ainsi générée.</w:t>
        </w:r>
      </w:ins>
      <w:del w:id="2714" w:author="HASSINI Mohamed-amine" w:date="2019-03-12T17:20:00Z">
        <w:r w:rsidR="008F23B1" w:rsidRPr="00583A21" w:rsidDel="00583A21">
          <w:rPr>
            <w:szCs w:val="22"/>
            <w:rPrChange w:id="2715" w:author="HASSINI Mohamed-amine" w:date="2019-03-12T17:18:00Z">
              <w:rPr>
                <w:sz w:val="23"/>
                <w:szCs w:val="23"/>
              </w:rPr>
            </w:rPrChange>
          </w:rPr>
          <w:delText xml:space="preserve"> </w:delText>
        </w:r>
        <w:r w:rsidR="0058775A" w:rsidRPr="00583A21" w:rsidDel="00583A21">
          <w:rPr>
            <w:szCs w:val="22"/>
            <w:rPrChange w:id="2716" w:author="HASSINI Mohamed-amine" w:date="2019-03-12T17:18:00Z">
              <w:rPr>
                <w:sz w:val="23"/>
                <w:szCs w:val="23"/>
              </w:rPr>
            </w:rPrChange>
          </w:rPr>
          <w:delText>du</w:delText>
        </w:r>
        <w:r w:rsidR="008F23B1" w:rsidRPr="00583A21" w:rsidDel="00583A21">
          <w:rPr>
            <w:szCs w:val="22"/>
            <w:rPrChange w:id="2717" w:author="HASSINI Mohamed-amine" w:date="2019-03-12T17:18:00Z">
              <w:rPr>
                <w:sz w:val="23"/>
                <w:szCs w:val="23"/>
              </w:rPr>
            </w:rPrChange>
          </w:rPr>
          <w:delText xml:space="preserve"> balourd thermique.</w:delText>
        </w:r>
      </w:del>
      <w:r w:rsidR="008F23B1" w:rsidRPr="00583A21">
        <w:rPr>
          <w:szCs w:val="22"/>
          <w:rPrChange w:id="2718" w:author="HASSINI Mohamed-amine" w:date="2019-03-12T17:18:00Z">
            <w:rPr>
              <w:sz w:val="23"/>
              <w:szCs w:val="23"/>
            </w:rPr>
          </w:rPrChange>
        </w:rPr>
        <w:t xml:space="preserve"> Dans le </w:t>
      </w:r>
      <w:r w:rsidR="008F23B1" w:rsidRPr="00583A21">
        <w:rPr>
          <w:szCs w:val="22"/>
          <w:rPrChange w:id="2719" w:author="HASSINI Mohamed-amine" w:date="2019-03-12T17:18:00Z">
            <w:rPr>
              <w:sz w:val="23"/>
              <w:szCs w:val="23"/>
            </w:rPr>
          </w:rPrChange>
        </w:rPr>
        <w:lastRenderedPageBreak/>
        <w:t xml:space="preserve">chapitre suivant, ces </w:t>
      </w:r>
      <w:r w:rsidR="000C3798" w:rsidRPr="00583A21">
        <w:rPr>
          <w:szCs w:val="22"/>
          <w:rPrChange w:id="2720" w:author="HASSINI Mohamed-amine" w:date="2019-03-12T17:18:00Z">
            <w:rPr>
              <w:sz w:val="23"/>
              <w:szCs w:val="23"/>
            </w:rPr>
          </w:rPrChange>
        </w:rPr>
        <w:t>modèles</w:t>
      </w:r>
      <w:r w:rsidR="008F23B1" w:rsidRPr="00583A21">
        <w:rPr>
          <w:szCs w:val="22"/>
          <w:rPrChange w:id="2721" w:author="HASSINI Mohamed-amine" w:date="2019-03-12T17:18:00Z">
            <w:rPr>
              <w:sz w:val="23"/>
              <w:szCs w:val="23"/>
            </w:rPr>
          </w:rPrChange>
        </w:rPr>
        <w:t xml:space="preserve"> numériques </w:t>
      </w:r>
      <w:r w:rsidR="00FE4B03" w:rsidRPr="00583A21">
        <w:rPr>
          <w:szCs w:val="22"/>
          <w:rPrChange w:id="2722" w:author="HASSINI Mohamed-amine" w:date="2019-03-12T17:18:00Z">
            <w:rPr>
              <w:sz w:val="23"/>
              <w:szCs w:val="23"/>
            </w:rPr>
          </w:rPrChange>
        </w:rPr>
        <w:t>sont</w:t>
      </w:r>
      <w:r w:rsidR="008F23B1" w:rsidRPr="00583A21">
        <w:rPr>
          <w:szCs w:val="22"/>
          <w:rPrChange w:id="2723" w:author="HASSINI Mohamed-amine" w:date="2019-03-12T17:18:00Z">
            <w:rPr>
              <w:sz w:val="23"/>
              <w:szCs w:val="23"/>
            </w:rPr>
          </w:rPrChange>
        </w:rPr>
        <w:t xml:space="preserve"> </w:t>
      </w:r>
      <w:r w:rsidR="00E85AC4" w:rsidRPr="00583A21">
        <w:rPr>
          <w:szCs w:val="22"/>
          <w:rPrChange w:id="2724" w:author="HASSINI Mohamed-amine" w:date="2019-03-12T17:18:00Z">
            <w:rPr>
              <w:sz w:val="23"/>
              <w:szCs w:val="23"/>
            </w:rPr>
          </w:rPrChange>
        </w:rPr>
        <w:t>utilisé</w:t>
      </w:r>
      <w:r w:rsidRPr="00583A21">
        <w:rPr>
          <w:szCs w:val="22"/>
          <w:rPrChange w:id="2725" w:author="HASSINI Mohamed-amine" w:date="2019-03-12T17:18:00Z">
            <w:rPr>
              <w:sz w:val="23"/>
              <w:szCs w:val="23"/>
            </w:rPr>
          </w:rPrChange>
        </w:rPr>
        <w:t>s</w:t>
      </w:r>
      <w:r w:rsidR="00E85AC4" w:rsidRPr="00583A21">
        <w:rPr>
          <w:szCs w:val="22"/>
          <w:rPrChange w:id="2726" w:author="HASSINI Mohamed-amine" w:date="2019-03-12T17:18:00Z">
            <w:rPr>
              <w:sz w:val="23"/>
              <w:szCs w:val="23"/>
            </w:rPr>
          </w:rPrChange>
        </w:rPr>
        <w:t xml:space="preserve"> pour </w:t>
      </w:r>
      <w:r w:rsidR="00407A8B" w:rsidRPr="00583A21">
        <w:rPr>
          <w:szCs w:val="22"/>
          <w:rPrChange w:id="2727" w:author="HASSINI Mohamed-amine" w:date="2019-03-12T17:18:00Z">
            <w:rPr>
              <w:sz w:val="23"/>
              <w:szCs w:val="23"/>
            </w:rPr>
          </w:rPrChange>
        </w:rPr>
        <w:t>simuler</w:t>
      </w:r>
      <w:r w:rsidR="00E85AC4" w:rsidRPr="00583A21">
        <w:rPr>
          <w:szCs w:val="22"/>
          <w:rPrChange w:id="2728" w:author="HASSINI Mohamed-amine" w:date="2019-03-12T17:18:00Z">
            <w:rPr>
              <w:sz w:val="23"/>
              <w:szCs w:val="23"/>
            </w:rPr>
          </w:rPrChange>
        </w:rPr>
        <w:t xml:space="preserve"> l’effet Morton en </w:t>
      </w:r>
      <w:r w:rsidR="00407A8B" w:rsidRPr="00583A21">
        <w:rPr>
          <w:szCs w:val="22"/>
          <w:rPrChange w:id="2729" w:author="HASSINI Mohamed-amine" w:date="2019-03-12T17:18:00Z">
            <w:rPr>
              <w:sz w:val="23"/>
              <w:szCs w:val="23"/>
            </w:rPr>
          </w:rPrChange>
        </w:rPr>
        <w:t xml:space="preserve">régime </w:t>
      </w:r>
      <w:r w:rsidR="00E85AC4" w:rsidRPr="00583A21">
        <w:rPr>
          <w:szCs w:val="22"/>
          <w:rPrChange w:id="2730" w:author="HASSINI Mohamed-amine" w:date="2019-03-12T17:18:00Z">
            <w:rPr>
              <w:sz w:val="23"/>
              <w:szCs w:val="23"/>
            </w:rPr>
          </w:rPrChange>
        </w:rPr>
        <w:t>transitoire</w:t>
      </w:r>
      <w:r w:rsidR="00407A8B" w:rsidRPr="00583A21">
        <w:rPr>
          <w:szCs w:val="22"/>
          <w:rPrChange w:id="2731" w:author="HASSINI Mohamed-amine" w:date="2019-03-12T17:18:00Z">
            <w:rPr>
              <w:sz w:val="23"/>
              <w:szCs w:val="23"/>
            </w:rPr>
          </w:rPrChange>
        </w:rPr>
        <w:t>. Les résultats</w:t>
      </w:r>
      <w:r w:rsidR="00E85AC4" w:rsidRPr="00583A21">
        <w:rPr>
          <w:szCs w:val="22"/>
          <w:rPrChange w:id="2732" w:author="HASSINI Mohamed-amine" w:date="2019-03-12T17:18:00Z">
            <w:rPr>
              <w:sz w:val="23"/>
              <w:szCs w:val="23"/>
            </w:rPr>
          </w:rPrChange>
        </w:rPr>
        <w:t xml:space="preserve"> </w:t>
      </w:r>
      <w:r w:rsidR="00FE4B03" w:rsidRPr="00583A21">
        <w:rPr>
          <w:szCs w:val="22"/>
          <w:rPrChange w:id="2733" w:author="HASSINI Mohamed-amine" w:date="2019-03-12T17:18:00Z">
            <w:rPr>
              <w:sz w:val="23"/>
              <w:szCs w:val="23"/>
            </w:rPr>
          </w:rPrChange>
        </w:rPr>
        <w:t>sont</w:t>
      </w:r>
      <w:r w:rsidR="00E85AC4" w:rsidRPr="00583A21">
        <w:rPr>
          <w:szCs w:val="22"/>
          <w:rPrChange w:id="2734" w:author="HASSINI Mohamed-amine" w:date="2019-03-12T17:18:00Z">
            <w:rPr>
              <w:sz w:val="23"/>
              <w:szCs w:val="23"/>
            </w:rPr>
          </w:rPrChange>
        </w:rPr>
        <w:t xml:space="preserve"> </w:t>
      </w:r>
      <w:r w:rsidR="008F23B1" w:rsidRPr="00583A21">
        <w:rPr>
          <w:szCs w:val="22"/>
          <w:rPrChange w:id="2735" w:author="HASSINI Mohamed-amine" w:date="2019-03-12T17:18:00Z">
            <w:rPr>
              <w:sz w:val="23"/>
              <w:szCs w:val="23"/>
            </w:rPr>
          </w:rPrChange>
        </w:rPr>
        <w:t xml:space="preserve">validés par </w:t>
      </w:r>
      <w:r w:rsidR="00407A8B" w:rsidRPr="00583A21">
        <w:rPr>
          <w:szCs w:val="22"/>
          <w:rPrChange w:id="2736" w:author="HASSINI Mohamed-amine" w:date="2019-03-12T17:18:00Z">
            <w:rPr>
              <w:sz w:val="23"/>
              <w:szCs w:val="23"/>
            </w:rPr>
          </w:rPrChange>
        </w:rPr>
        <w:t>des</w:t>
      </w:r>
      <w:r w:rsidR="00E85AC4" w:rsidRPr="00583A21">
        <w:rPr>
          <w:szCs w:val="22"/>
          <w:rPrChange w:id="2737" w:author="HASSINI Mohamed-amine" w:date="2019-03-12T17:18:00Z">
            <w:rPr>
              <w:sz w:val="23"/>
              <w:szCs w:val="23"/>
            </w:rPr>
          </w:rPrChange>
        </w:rPr>
        <w:t xml:space="preserve"> comparaison</w:t>
      </w:r>
      <w:r w:rsidR="00407A8B" w:rsidRPr="00583A21">
        <w:rPr>
          <w:szCs w:val="22"/>
          <w:rPrChange w:id="2738" w:author="HASSINI Mohamed-amine" w:date="2019-03-12T17:18:00Z">
            <w:rPr>
              <w:sz w:val="23"/>
              <w:szCs w:val="23"/>
            </w:rPr>
          </w:rPrChange>
        </w:rPr>
        <w:t>s</w:t>
      </w:r>
      <w:r w:rsidR="00E85AC4" w:rsidRPr="00583A21">
        <w:rPr>
          <w:szCs w:val="22"/>
          <w:rPrChange w:id="2739" w:author="HASSINI Mohamed-amine" w:date="2019-03-12T17:18:00Z">
            <w:rPr>
              <w:sz w:val="23"/>
              <w:szCs w:val="23"/>
            </w:rPr>
          </w:rPrChange>
        </w:rPr>
        <w:t xml:space="preserve"> </w:t>
      </w:r>
      <w:r w:rsidR="00407A8B" w:rsidRPr="00583A21">
        <w:rPr>
          <w:szCs w:val="22"/>
          <w:rPrChange w:id="2740" w:author="HASSINI Mohamed-amine" w:date="2019-03-12T17:18:00Z">
            <w:rPr>
              <w:sz w:val="23"/>
              <w:szCs w:val="23"/>
            </w:rPr>
          </w:rPrChange>
        </w:rPr>
        <w:t>avec des données</w:t>
      </w:r>
      <w:r w:rsidR="008F23B1" w:rsidRPr="00583A21">
        <w:rPr>
          <w:szCs w:val="22"/>
          <w:rPrChange w:id="2741" w:author="HASSINI Mohamed-amine" w:date="2019-03-12T17:18:00Z">
            <w:rPr>
              <w:sz w:val="23"/>
              <w:szCs w:val="23"/>
            </w:rPr>
          </w:rPrChange>
        </w:rPr>
        <w:t xml:space="preserve"> </w:t>
      </w:r>
      <w:r w:rsidR="0088306B" w:rsidRPr="00583A21">
        <w:rPr>
          <w:szCs w:val="22"/>
          <w:rPrChange w:id="2742" w:author="HASSINI Mohamed-amine" w:date="2019-03-12T17:18:00Z">
            <w:rPr>
              <w:sz w:val="23"/>
              <w:szCs w:val="23"/>
            </w:rPr>
          </w:rPrChange>
        </w:rPr>
        <w:t>expérimentales</w:t>
      </w:r>
      <w:r w:rsidR="008F23B1" w:rsidRPr="00583A21">
        <w:rPr>
          <w:szCs w:val="22"/>
          <w:rPrChange w:id="2743" w:author="HASSINI Mohamed-amine" w:date="2019-03-12T17:18:00Z">
            <w:rPr>
              <w:sz w:val="23"/>
              <w:szCs w:val="23"/>
            </w:rPr>
          </w:rPrChange>
        </w:rPr>
        <w:t>.</w:t>
      </w:r>
      <w:bookmarkStart w:id="2744" w:name="_GoBack"/>
      <w:bookmarkEnd w:id="2744"/>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745" w:name="_Toc536800414"/>
      <w:r>
        <w:lastRenderedPageBreak/>
        <w:t>Chapitre 4</w:t>
      </w:r>
      <w:r w:rsidR="00B431E6">
        <w:t xml:space="preserve"> : </w:t>
      </w:r>
      <w:r>
        <w:br/>
      </w:r>
      <w:r w:rsidR="00B431E6">
        <w:t>Simulations numériques</w:t>
      </w:r>
      <w:bookmarkEnd w:id="2745"/>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746" w:name="_Toc533772322"/>
      <w:bookmarkStart w:id="2747" w:name="_Toc533774394"/>
      <w:bookmarkStart w:id="2748" w:name="_Toc533775586"/>
      <w:bookmarkStart w:id="2749" w:name="_Toc533776230"/>
      <w:bookmarkStart w:id="2750" w:name="_Toc533776357"/>
      <w:bookmarkStart w:id="2751" w:name="_Toc533777582"/>
      <w:bookmarkStart w:id="2752" w:name="_Toc534279490"/>
      <w:bookmarkStart w:id="2753" w:name="_Toc534279588"/>
      <w:bookmarkStart w:id="2754" w:name="_Toc534279666"/>
      <w:bookmarkStart w:id="2755" w:name="_Toc534290962"/>
      <w:bookmarkStart w:id="2756" w:name="_Toc534293244"/>
      <w:bookmarkStart w:id="2757" w:name="_Toc534293528"/>
      <w:bookmarkStart w:id="2758" w:name="_Toc534293606"/>
      <w:bookmarkStart w:id="2759" w:name="_Toc534387905"/>
      <w:bookmarkStart w:id="2760" w:name="_Toc534410876"/>
      <w:bookmarkStart w:id="2761" w:name="_Toc534620790"/>
      <w:bookmarkStart w:id="2762" w:name="_Toc534621276"/>
      <w:bookmarkStart w:id="2763" w:name="_Toc534621381"/>
      <w:bookmarkStart w:id="2764" w:name="_Toc534621488"/>
      <w:bookmarkStart w:id="2765" w:name="_Toc534625147"/>
      <w:bookmarkStart w:id="2766" w:name="_Toc534631447"/>
      <w:bookmarkStart w:id="2767" w:name="_Toc534631547"/>
      <w:bookmarkStart w:id="2768" w:name="_Toc534631900"/>
      <w:bookmarkStart w:id="2769" w:name="_Toc534632133"/>
      <w:bookmarkStart w:id="2770" w:name="_Toc534632345"/>
      <w:bookmarkStart w:id="2771" w:name="_Toc534632467"/>
      <w:bookmarkStart w:id="2772" w:name="_Toc534632566"/>
      <w:bookmarkStart w:id="2773" w:name="_Toc534633859"/>
      <w:bookmarkStart w:id="2774" w:name="_Toc534634203"/>
      <w:bookmarkStart w:id="2775" w:name="_Toc534634607"/>
      <w:bookmarkStart w:id="2776" w:name="_Toc534634982"/>
      <w:bookmarkStart w:id="2777" w:name="_Toc534635082"/>
      <w:bookmarkStart w:id="2778" w:name="_Toc534635182"/>
      <w:bookmarkStart w:id="2779" w:name="_Toc534635282"/>
      <w:bookmarkStart w:id="2780" w:name="_Toc534635382"/>
      <w:bookmarkStart w:id="2781" w:name="_Toc534635503"/>
      <w:bookmarkStart w:id="2782" w:name="_Toc534635602"/>
      <w:bookmarkStart w:id="2783" w:name="_Toc534636652"/>
      <w:bookmarkStart w:id="2784" w:name="_Toc534638280"/>
      <w:bookmarkStart w:id="2785" w:name="_Toc534638366"/>
      <w:bookmarkStart w:id="2786" w:name="_Toc534638733"/>
      <w:bookmarkStart w:id="2787" w:name="_Toc534640588"/>
      <w:bookmarkStart w:id="2788" w:name="_Toc534650398"/>
      <w:bookmarkStart w:id="2789" w:name="_Toc534707674"/>
      <w:bookmarkStart w:id="2790" w:name="_Toc534719979"/>
      <w:bookmarkStart w:id="2791" w:name="_Toc534720662"/>
      <w:bookmarkStart w:id="2792" w:name="_Toc534721434"/>
      <w:bookmarkStart w:id="2793" w:name="_Toc534723212"/>
      <w:bookmarkStart w:id="2794" w:name="_Toc534724124"/>
      <w:bookmarkStart w:id="2795" w:name="_Toc534724669"/>
      <w:bookmarkStart w:id="2796" w:name="_Toc534724973"/>
      <w:bookmarkStart w:id="2797" w:name="_Toc534725644"/>
      <w:bookmarkStart w:id="2798" w:name="_Toc534729727"/>
      <w:bookmarkStart w:id="2799" w:name="_Toc534792276"/>
      <w:bookmarkStart w:id="2800" w:name="_Toc534792925"/>
      <w:bookmarkStart w:id="2801" w:name="_Toc534793251"/>
      <w:bookmarkStart w:id="2802" w:name="_Toc534794009"/>
      <w:bookmarkStart w:id="2803" w:name="_Toc534794104"/>
      <w:bookmarkStart w:id="2804" w:name="_Toc534794201"/>
      <w:bookmarkStart w:id="2805" w:name="_Toc534796833"/>
      <w:bookmarkStart w:id="2806" w:name="_Toc534878089"/>
      <w:bookmarkStart w:id="2807" w:name="_Toc534878183"/>
      <w:bookmarkStart w:id="2808" w:name="_Toc534880521"/>
      <w:bookmarkStart w:id="2809" w:name="_Toc534895253"/>
      <w:bookmarkStart w:id="2810" w:name="_Toc534895970"/>
      <w:bookmarkStart w:id="2811" w:name="_Toc534896524"/>
      <w:bookmarkStart w:id="2812" w:name="_Toc534896917"/>
      <w:bookmarkStart w:id="2813" w:name="_Toc534983313"/>
      <w:bookmarkStart w:id="2814" w:name="_Toc534984847"/>
      <w:bookmarkStart w:id="2815" w:name="_Toc535242939"/>
      <w:bookmarkStart w:id="2816" w:name="_Toc535243291"/>
      <w:bookmarkStart w:id="2817" w:name="_Toc535245074"/>
      <w:bookmarkStart w:id="2818" w:name="_Toc535248198"/>
      <w:bookmarkStart w:id="2819" w:name="_Toc535248615"/>
      <w:bookmarkStart w:id="2820" w:name="_Toc535250094"/>
      <w:bookmarkStart w:id="2821" w:name="_Toc535251274"/>
      <w:bookmarkStart w:id="2822" w:name="_Toc535251815"/>
      <w:bookmarkStart w:id="2823" w:name="_Toc535252169"/>
      <w:bookmarkStart w:id="2824" w:name="_Toc535346237"/>
      <w:bookmarkStart w:id="2825" w:name="_Toc535418764"/>
      <w:bookmarkStart w:id="2826" w:name="_Toc535505066"/>
      <w:bookmarkStart w:id="2827" w:name="_Toc535509386"/>
      <w:bookmarkStart w:id="2828" w:name="_Toc535510079"/>
      <w:bookmarkStart w:id="2829" w:name="_Toc535512832"/>
      <w:bookmarkStart w:id="2830" w:name="_Toc535512921"/>
      <w:bookmarkStart w:id="2831" w:name="_Toc535527945"/>
      <w:bookmarkStart w:id="2832" w:name="_Toc535536150"/>
      <w:bookmarkStart w:id="2833" w:name="_Toc535575143"/>
      <w:bookmarkStart w:id="2834" w:name="_Toc535587601"/>
      <w:bookmarkStart w:id="2835" w:name="_Toc535587858"/>
      <w:bookmarkStart w:id="2836" w:name="_Toc535588543"/>
      <w:bookmarkStart w:id="2837" w:name="_Toc535589770"/>
      <w:bookmarkStart w:id="2838" w:name="_Toc535590234"/>
      <w:bookmarkStart w:id="2839" w:name="_Toc535594664"/>
      <w:bookmarkStart w:id="2840" w:name="_Toc535832345"/>
      <w:bookmarkStart w:id="2841" w:name="_Toc535834281"/>
      <w:bookmarkStart w:id="2842" w:name="_Toc535846117"/>
      <w:bookmarkStart w:id="2843" w:name="_Toc535846309"/>
      <w:bookmarkStart w:id="2844" w:name="_Toc535853033"/>
      <w:bookmarkStart w:id="2845" w:name="_Toc535853280"/>
      <w:bookmarkStart w:id="2846" w:name="_Toc535854174"/>
      <w:bookmarkStart w:id="2847" w:name="_Toc535854700"/>
      <w:bookmarkStart w:id="2848" w:name="_Toc535918664"/>
      <w:bookmarkStart w:id="2849" w:name="_Toc535932527"/>
      <w:bookmarkStart w:id="2850" w:name="_Toc535932619"/>
      <w:bookmarkStart w:id="2851" w:name="_Toc535933450"/>
      <w:bookmarkStart w:id="2852" w:name="_Toc535934342"/>
      <w:bookmarkStart w:id="2853" w:name="_Toc535935093"/>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54" w:name="_Toc534793252"/>
      <w:bookmarkStart w:id="2855" w:name="_Toc534794010"/>
      <w:bookmarkStart w:id="2856" w:name="_Toc534794105"/>
      <w:bookmarkStart w:id="2857" w:name="_Toc534794202"/>
      <w:bookmarkStart w:id="2858" w:name="_Toc534796834"/>
      <w:bookmarkStart w:id="2859" w:name="_Toc534878090"/>
      <w:bookmarkStart w:id="2860" w:name="_Toc534878184"/>
      <w:bookmarkStart w:id="2861" w:name="_Toc534880522"/>
      <w:bookmarkStart w:id="2862" w:name="_Toc534895254"/>
      <w:bookmarkStart w:id="2863" w:name="_Toc534895971"/>
      <w:bookmarkStart w:id="2864" w:name="_Toc534896525"/>
      <w:bookmarkStart w:id="2865" w:name="_Toc534896918"/>
      <w:bookmarkStart w:id="2866" w:name="_Toc534983314"/>
      <w:bookmarkStart w:id="2867" w:name="_Toc534984848"/>
      <w:bookmarkStart w:id="2868" w:name="_Toc535242940"/>
      <w:bookmarkStart w:id="2869" w:name="_Toc535243292"/>
      <w:bookmarkStart w:id="2870" w:name="_Toc535245075"/>
      <w:bookmarkStart w:id="2871" w:name="_Toc535248199"/>
      <w:bookmarkStart w:id="2872" w:name="_Toc535248616"/>
      <w:bookmarkStart w:id="2873" w:name="_Toc535250095"/>
      <w:bookmarkStart w:id="2874" w:name="_Toc535251275"/>
      <w:bookmarkStart w:id="2875" w:name="_Toc535251816"/>
      <w:bookmarkStart w:id="2876" w:name="_Toc535252170"/>
      <w:bookmarkStart w:id="2877" w:name="_Toc535346238"/>
      <w:bookmarkStart w:id="2878" w:name="_Toc535418765"/>
      <w:bookmarkStart w:id="2879" w:name="_Toc535505067"/>
      <w:bookmarkStart w:id="2880" w:name="_Toc535509387"/>
      <w:bookmarkStart w:id="2881" w:name="_Toc535510080"/>
      <w:bookmarkStart w:id="2882" w:name="_Toc535512833"/>
      <w:bookmarkStart w:id="2883" w:name="_Toc535512922"/>
      <w:bookmarkStart w:id="2884" w:name="_Toc535527946"/>
      <w:bookmarkStart w:id="2885" w:name="_Toc535536151"/>
      <w:bookmarkStart w:id="2886" w:name="_Toc535575144"/>
      <w:bookmarkStart w:id="2887" w:name="_Toc535587602"/>
      <w:bookmarkStart w:id="2888" w:name="_Toc535587859"/>
      <w:bookmarkStart w:id="2889" w:name="_Toc535588544"/>
      <w:bookmarkStart w:id="2890" w:name="_Toc535589771"/>
      <w:bookmarkStart w:id="2891" w:name="_Toc535590235"/>
      <w:bookmarkStart w:id="2892" w:name="_Toc535594665"/>
      <w:bookmarkStart w:id="2893" w:name="_Toc535832346"/>
      <w:bookmarkStart w:id="2894" w:name="_Toc535834282"/>
      <w:bookmarkStart w:id="2895" w:name="_Toc535846118"/>
      <w:bookmarkStart w:id="2896" w:name="_Toc535846310"/>
      <w:bookmarkStart w:id="2897" w:name="_Toc535853034"/>
      <w:bookmarkStart w:id="2898" w:name="_Toc535853281"/>
      <w:bookmarkStart w:id="2899" w:name="_Toc535854175"/>
      <w:bookmarkStart w:id="2900" w:name="_Toc535854701"/>
      <w:bookmarkStart w:id="2901" w:name="_Toc535918665"/>
      <w:bookmarkStart w:id="2902" w:name="_Toc535932528"/>
      <w:bookmarkStart w:id="2903" w:name="_Toc535932620"/>
      <w:bookmarkStart w:id="2904" w:name="_Toc535933451"/>
      <w:bookmarkStart w:id="2905" w:name="_Toc535934343"/>
      <w:bookmarkStart w:id="2906" w:name="_Toc535935094"/>
      <w:bookmarkStart w:id="2907" w:name="_Toc535935869"/>
      <w:bookmarkStart w:id="2908" w:name="_Toc535938404"/>
      <w:bookmarkStart w:id="2909" w:name="_Toc535938753"/>
      <w:bookmarkStart w:id="2910" w:name="_Toc535942439"/>
      <w:bookmarkStart w:id="2911" w:name="_Toc535942676"/>
      <w:bookmarkStart w:id="2912" w:name="_Toc535942898"/>
      <w:bookmarkStart w:id="2913" w:name="_Toc535942994"/>
      <w:bookmarkStart w:id="2914" w:name="_Toc535943090"/>
      <w:bookmarkStart w:id="2915" w:name="_Toc535947839"/>
      <w:bookmarkStart w:id="2916" w:name="_Toc536006893"/>
      <w:bookmarkStart w:id="2917" w:name="_Toc536110524"/>
      <w:bookmarkStart w:id="2918" w:name="_Toc536110900"/>
      <w:bookmarkStart w:id="2919" w:name="_Toc536112119"/>
      <w:bookmarkStart w:id="2920" w:name="_Toc536112439"/>
      <w:bookmarkStart w:id="2921" w:name="_Toc536113324"/>
      <w:bookmarkStart w:id="2922" w:name="_Toc536113536"/>
      <w:bookmarkStart w:id="2923" w:name="_Toc536113748"/>
      <w:bookmarkStart w:id="2924" w:name="_Toc536115047"/>
      <w:bookmarkStart w:id="2925" w:name="_Toc536115317"/>
      <w:bookmarkStart w:id="2926" w:name="_Toc536117507"/>
      <w:bookmarkStart w:id="2927" w:name="_Toc536117722"/>
      <w:bookmarkStart w:id="2928" w:name="_Toc536118743"/>
      <w:bookmarkStart w:id="2929" w:name="_Toc536120035"/>
      <w:bookmarkStart w:id="2930" w:name="_Toc536120251"/>
      <w:bookmarkStart w:id="2931" w:name="_Toc536127313"/>
      <w:bookmarkStart w:id="2932" w:name="_Toc536127530"/>
      <w:bookmarkStart w:id="2933" w:name="_Toc536128314"/>
      <w:bookmarkStart w:id="2934" w:name="_Toc536129437"/>
      <w:bookmarkStart w:id="2935" w:name="_Toc536129655"/>
      <w:bookmarkStart w:id="2936" w:name="_Toc536129876"/>
      <w:bookmarkStart w:id="2937" w:name="_Toc536130099"/>
      <w:bookmarkStart w:id="2938" w:name="_Toc536130325"/>
      <w:bookmarkStart w:id="2939" w:name="_Toc536130561"/>
      <w:bookmarkStart w:id="2940" w:name="_Toc536131255"/>
      <w:bookmarkStart w:id="2941" w:name="_Toc536131516"/>
      <w:bookmarkStart w:id="2942" w:name="_Toc536199929"/>
      <w:bookmarkStart w:id="2943" w:name="_Toc536200176"/>
      <w:bookmarkStart w:id="2944" w:name="_Toc536200671"/>
      <w:bookmarkStart w:id="2945" w:name="_Toc536200919"/>
      <w:bookmarkStart w:id="2946" w:name="_Toc536201166"/>
      <w:bookmarkStart w:id="2947" w:name="_Toc536201413"/>
      <w:bookmarkStart w:id="2948" w:name="_Toc536202328"/>
      <w:bookmarkStart w:id="2949" w:name="_Toc536203699"/>
      <w:bookmarkStart w:id="2950" w:name="_Toc536203945"/>
      <w:bookmarkStart w:id="2951" w:name="_Toc536204191"/>
      <w:bookmarkStart w:id="2952" w:name="_Toc536539339"/>
      <w:bookmarkStart w:id="2953" w:name="_Toc536539592"/>
      <w:bookmarkStart w:id="2954" w:name="_Toc536543368"/>
      <w:bookmarkStart w:id="2955" w:name="_Toc536543622"/>
      <w:bookmarkStart w:id="2956" w:name="_Toc536544513"/>
      <w:bookmarkStart w:id="2957" w:name="_Toc536545453"/>
      <w:bookmarkStart w:id="2958" w:name="_Toc536546604"/>
      <w:bookmarkStart w:id="2959" w:name="_Toc536626900"/>
      <w:bookmarkStart w:id="2960" w:name="_Toc536725979"/>
      <w:bookmarkStart w:id="2961" w:name="_Toc536741075"/>
      <w:bookmarkStart w:id="2962" w:name="_Toc536741332"/>
      <w:bookmarkStart w:id="2963" w:name="_Toc536741588"/>
      <w:bookmarkStart w:id="2964" w:name="_Toc536784647"/>
      <w:bookmarkStart w:id="2965" w:name="_Toc536797542"/>
      <w:bookmarkStart w:id="2966" w:name="_Toc536797805"/>
      <w:bookmarkStart w:id="2967" w:name="_Toc536798202"/>
      <w:bookmarkStart w:id="2968" w:name="_Toc536798457"/>
      <w:bookmarkStart w:id="2969" w:name="_Toc536798712"/>
      <w:bookmarkStart w:id="2970" w:name="_Toc536800415"/>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p>
    <w:p w14:paraId="6C078B5F" w14:textId="77777777" w:rsidR="007B54E2" w:rsidRDefault="007B54E2" w:rsidP="007B54E2">
      <w:pPr>
        <w:pStyle w:val="Titre2"/>
        <w:ind w:left="709" w:hanging="709"/>
      </w:pPr>
      <w:bookmarkStart w:id="2971" w:name="_Toc534984849"/>
      <w:bookmarkStart w:id="2972" w:name="_Toc536800416"/>
      <w:bookmarkStart w:id="2973" w:name="_Toc534984850"/>
      <w:r>
        <w:t>Modèle transitoire et non linéaire de l’effet Morton</w:t>
      </w:r>
      <w:bookmarkEnd w:id="2971"/>
      <w:bookmarkEnd w:id="2972"/>
    </w:p>
    <w:p w14:paraId="7CC86699" w14:textId="54371251" w:rsidR="007B54E2" w:rsidRDefault="007B54E2" w:rsidP="00E52E30">
      <w:pPr>
        <w:pStyle w:val="Titre3"/>
        <w:spacing w:before="240" w:after="240"/>
        <w:ind w:left="709"/>
      </w:pPr>
      <w:bookmarkStart w:id="2974" w:name="_Toc536800417"/>
      <w:r>
        <w:t xml:space="preserve">Flux thermique </w:t>
      </w:r>
      <w:bookmarkEnd w:id="2973"/>
      <w:r>
        <w:t>moyen stationnaire</w:t>
      </w:r>
      <w:bookmarkEnd w:id="2974"/>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975" w:name="_Ref525135958"/>
      <w:bookmarkStart w:id="2976" w:name="_Toc536112221"/>
      <w:bookmarkStart w:id="2977"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975"/>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976"/>
      <w:bookmarkEnd w:id="2977"/>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311997"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978" w:name="_Ref525134360"/>
            <w:bookmarkStart w:id="2979"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980" w:name="_Ref535513450"/>
            <w:bookmarkStart w:id="2981" w:name="_Ref535513430"/>
            <w:bookmarkEnd w:id="2978"/>
            <w:r>
              <w:rPr>
                <w:rFonts w:eastAsiaTheme="minorHAnsi"/>
                <w:lang w:val="en-US"/>
              </w:rPr>
              <w:t xml:space="preserve"> </w:t>
            </w:r>
            <w:bookmarkEnd w:id="2980"/>
          </w:p>
        </w:tc>
        <w:bookmarkEnd w:id="2979"/>
        <w:bookmarkEnd w:id="2981"/>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311997"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982" w:name="_Toc536800418"/>
      <w:bookmarkStart w:id="2983" w:name="_Toc534984851"/>
      <w:r>
        <w:t>Algorithme non stationnaire</w:t>
      </w:r>
      <w:bookmarkEnd w:id="2982"/>
      <w:r>
        <w:t xml:space="preserve"> </w:t>
      </w:r>
      <w:bookmarkEnd w:id="2983"/>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984" w:name="_Ref533260304"/>
      <w:bookmarkStart w:id="2985" w:name="_Toc536112222"/>
      <w:bookmarkStart w:id="2986"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984"/>
      <w:r>
        <w:rPr>
          <w:i w:val="0"/>
          <w:sz w:val="22"/>
        </w:rPr>
        <w:t xml:space="preserve"> : schéma de la simulation en régime transitoire de l’effet </w:t>
      </w:r>
      <w:r w:rsidR="00C3159C">
        <w:rPr>
          <w:i w:val="0"/>
          <w:sz w:val="22"/>
        </w:rPr>
        <w:t>Morton</w:t>
      </w:r>
      <w:bookmarkEnd w:id="2985"/>
      <w:bookmarkEnd w:id="2986"/>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w:t>
      </w:r>
      <w:proofErr w:type="spellStart"/>
      <w:r>
        <w:t>Newmark</w:t>
      </w:r>
      <w:proofErr w:type="spellEnd"/>
      <w:r>
        <w:t xml:space="preserve">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987" w:name="_Ref533777748"/>
      <w:bookmarkStart w:id="2988" w:name="_Toc536112223"/>
      <w:bookmarkStart w:id="2989"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987"/>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988"/>
      <w:bookmarkEnd w:id="2989"/>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w:t>
      </w:r>
      <w:proofErr w:type="spellStart"/>
      <w:r>
        <w:t>ant</w:t>
      </w:r>
      <w:proofErr w:type="spellEnd"/>
      <w:r>
        <w:t xml:space="preserve">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Un schéma explicite aurait été rigoureus</w:t>
      </w:r>
      <w:proofErr w:type="spellStart"/>
      <w:r>
        <w:t>ement</w:t>
      </w:r>
      <w:proofErr w:type="spellEnd"/>
      <w:r>
        <w:t xml:space="preserve">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w:t>
      </w:r>
      <w:proofErr w:type="spellStart"/>
      <w:r>
        <w:t>omécanique</w:t>
      </w:r>
      <w:proofErr w:type="spellEnd"/>
      <w:r>
        <w:t xml:space="preserve"> du palier. Pour cette raison, un calcul approximatif est adopté.</w:t>
      </w:r>
    </w:p>
    <w:p w14:paraId="16AD8D9E" w14:textId="1A521BCB" w:rsidR="001C2D08" w:rsidRDefault="00025C12" w:rsidP="001C2D08">
      <w:pPr>
        <w:pStyle w:val="Titre2"/>
        <w:ind w:left="709"/>
      </w:pPr>
      <w:bookmarkStart w:id="2990" w:name="_Description_du_banc"/>
      <w:bookmarkStart w:id="2991" w:name="_Toc534984852"/>
      <w:bookmarkStart w:id="2992" w:name="_Toc536800419"/>
      <w:bookmarkEnd w:id="2990"/>
      <w:r>
        <w:t>Description du b</w:t>
      </w:r>
      <w:r w:rsidR="001C2D08">
        <w:t>anc développé à l’intitut PPRIME</w:t>
      </w:r>
      <w:bookmarkEnd w:id="2991"/>
      <w:bookmarkEnd w:id="2992"/>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993" w:name="_Toc536800420"/>
      <w:r>
        <w:t>Caractéristiques du palier testé et lubrifiant</w:t>
      </w:r>
      <w:bookmarkEnd w:id="2993"/>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994" w:name="_Ref496169139"/>
      <w:bookmarkStart w:id="2995" w:name="_Toc536112224"/>
      <w:bookmarkStart w:id="2996"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994"/>
      <w:r w:rsidRPr="00D842A2">
        <w:rPr>
          <w:rFonts w:ascii="Calibri" w:eastAsia="Times New Roman" w:hAnsi="Calibri" w:cs="Times New Roman"/>
          <w:i w:val="0"/>
          <w:iCs w:val="0"/>
          <w:color w:val="auto"/>
          <w:sz w:val="22"/>
          <w:szCs w:val="20"/>
          <w:lang w:eastAsia="fr-FR"/>
        </w:rPr>
        <w:t xml:space="preserve"> : Palier testé</w:t>
      </w:r>
      <w:bookmarkEnd w:id="2995"/>
      <w:bookmarkEnd w:id="2996"/>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997" w:name="_Ref498706171"/>
      <w:bookmarkStart w:id="2998" w:name="_Toc536112273"/>
      <w:bookmarkStart w:id="2999"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997"/>
      <w:r w:rsidRPr="00446927">
        <w:rPr>
          <w:rFonts w:ascii="Calibri" w:eastAsia="Times New Roman" w:hAnsi="Calibri" w:cs="Times New Roman"/>
          <w:i w:val="0"/>
          <w:iCs w:val="0"/>
          <w:color w:val="auto"/>
          <w:sz w:val="22"/>
          <w:szCs w:val="20"/>
          <w:lang w:eastAsia="fr-FR"/>
        </w:rPr>
        <w:t xml:space="preserve"> : Propriétés du lubrifiant</w:t>
      </w:r>
      <w:bookmarkEnd w:id="2998"/>
      <w:bookmarkEnd w:id="2999"/>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3000" w:name="_Ref535494648"/>
      <w:bookmarkStart w:id="3001" w:name="_Toc536800421"/>
      <w:r>
        <w:t>Configuration du rotor 430mm</w:t>
      </w:r>
      <w:bookmarkEnd w:id="3000"/>
      <w:bookmarkEnd w:id="3001"/>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3002" w:name="_Ref530413322"/>
      <w:bookmarkStart w:id="3003" w:name="_Toc536112225"/>
      <w:bookmarkStart w:id="3004"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3002"/>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3003"/>
      <w:bookmarkEnd w:id="3004"/>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3005"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3006" w:name="_Ref535932567"/>
      <w:bookmarkStart w:id="3007" w:name="_Toc536112274"/>
      <w:bookmarkStart w:id="3008"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3005"/>
      <w:bookmarkEnd w:id="3006"/>
      <w:r>
        <w:t> : paramètres physiques du rotor 430mm</w:t>
      </w:r>
      <w:bookmarkEnd w:id="3007"/>
      <w:bookmarkEnd w:id="3008"/>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3009" w:name="_Ref530417381"/>
      <w:bookmarkStart w:id="3010" w:name="_Toc536112226"/>
      <w:bookmarkStart w:id="3011"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3009"/>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3010"/>
      <w:bookmarkEnd w:id="3011"/>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3012" w:name="_Ref530417384"/>
      <w:bookmarkStart w:id="3013" w:name="_Toc536112227"/>
      <w:bookmarkStart w:id="3014"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012"/>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3013"/>
      <w:bookmarkEnd w:id="3014"/>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3015" w:name="_Ref530417410"/>
      <w:bookmarkStart w:id="3016" w:name="_Toc536112228"/>
      <w:bookmarkStart w:id="3017"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015"/>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3016"/>
      <w:bookmarkEnd w:id="3017"/>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3018" w:name="_Ref530417483"/>
      <w:bookmarkStart w:id="3019" w:name="_Toc536112229"/>
      <w:bookmarkStart w:id="3020"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18"/>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3019"/>
      <w:bookmarkEnd w:id="3020"/>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3021" w:name="_Toc536800422"/>
      <w:r>
        <w:lastRenderedPageBreak/>
        <w:t>Configuration du rotor 700mm</w:t>
      </w:r>
      <w:bookmarkEnd w:id="302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3022" w:name="_Ref531180650"/>
      <w:bookmarkStart w:id="3023" w:name="_Toc536112230"/>
      <w:bookmarkStart w:id="3024"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022"/>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3023"/>
      <w:bookmarkEnd w:id="3024"/>
    </w:p>
    <w:p w14:paraId="78BDE072" w14:textId="61E170A0" w:rsidR="00586149" w:rsidRDefault="00586149" w:rsidP="00586149">
      <w:pPr>
        <w:spacing w:before="240" w:after="240" w:line="360" w:lineRule="auto"/>
        <w:ind w:firstLine="709"/>
      </w:pPr>
      <w:bookmarkStart w:id="3025"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Le rallongement du rotor à 700mm avec un disque de 10.4kg en porte à faux et un disque de 6.4 kg entre les paliers permet de baisser la fr</w:t>
      </w:r>
      <w:proofErr w:type="spellStart"/>
      <w:r>
        <w:t>équence</w:t>
      </w:r>
      <w:proofErr w:type="spellEnd"/>
      <w:r>
        <w:t xml:space="preserv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3026" w:name="_Ref535932983"/>
      <w:bookmarkStart w:id="3027" w:name="_Toc536112275"/>
      <w:bookmarkStart w:id="3028"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025"/>
      <w:bookmarkEnd w:id="3026"/>
      <w:r w:rsidRPr="00FC14C6">
        <w:rPr>
          <w:rFonts w:ascii="Calibri" w:hAnsi="Calibri" w:cs="Calibri"/>
          <w:i w:val="0"/>
          <w:iCs w:val="0"/>
          <w:color w:val="000000"/>
          <w:sz w:val="22"/>
          <w:szCs w:val="24"/>
        </w:rPr>
        <w:t> : paramètres physiques du rotor 700mm</w:t>
      </w:r>
      <w:bookmarkEnd w:id="3027"/>
      <w:bookmarkEnd w:id="3028"/>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3029" w:name="_Ref535920258"/>
      <w:bookmarkStart w:id="3030" w:name="_Toc536112231"/>
      <w:bookmarkStart w:id="3031"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3029"/>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3030"/>
      <w:bookmarkEnd w:id="3031"/>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3032" w:name="_Ref535920264"/>
      <w:bookmarkStart w:id="3033" w:name="_Toc536112232"/>
      <w:bookmarkStart w:id="3034"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3032"/>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3033"/>
      <w:bookmarkEnd w:id="3034"/>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3035" w:name="_Ref535920319"/>
      <w:bookmarkStart w:id="3036" w:name="_Toc536112233"/>
      <w:bookmarkStart w:id="3037"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035"/>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3036"/>
      <w:bookmarkEnd w:id="3037"/>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3038" w:name="_Ref531190495"/>
      <w:bookmarkStart w:id="3039" w:name="_Toc536112234"/>
      <w:bookmarkStart w:id="3040"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038"/>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3039"/>
      <w:bookmarkEnd w:id="3040"/>
    </w:p>
    <w:p w14:paraId="0AA2BD30" w14:textId="77777777" w:rsidR="00B431E6" w:rsidRDefault="00B431E6" w:rsidP="00665DA5">
      <w:pPr>
        <w:pStyle w:val="Titre2"/>
        <w:ind w:left="709"/>
      </w:pPr>
      <w:bookmarkStart w:id="3041" w:name="_Toc536800423"/>
      <w:r>
        <w:lastRenderedPageBreak/>
        <w:t>Simulation du rotor 430mm</w:t>
      </w:r>
      <w:bookmarkEnd w:id="3041"/>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w:t>
      </w:r>
      <w:proofErr w:type="spellStart"/>
      <w:r>
        <w:t>g</w:t>
      </w:r>
      <w:r>
        <w:rPr>
          <w:rFonts w:ascii="Times New Roman" w:hAnsi="Times New Roman"/>
        </w:rPr>
        <w:t>∙</w:t>
      </w:r>
      <w:r>
        <w:t>mm</w:t>
      </w:r>
      <w:proofErr w:type="spellEnd"/>
      <w:r>
        <w:t xml:space="preserve">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3042" w:name="_Ref533608481"/>
      <w:bookmarkStart w:id="3043" w:name="_Toc536112235"/>
      <w:bookmarkStart w:id="3044"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42"/>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3043"/>
      <w:bookmarkEnd w:id="3044"/>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3045" w:name="_Toc536800424"/>
      <w:r>
        <w:t>Vibrations synchrones</w:t>
      </w:r>
      <w:bookmarkEnd w:id="3045"/>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3046" w:name="_Ref533687109"/>
      <w:bookmarkStart w:id="3047" w:name="_Toc536112236"/>
      <w:bookmarkStart w:id="3048"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3046"/>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3047"/>
      <w:bookmarkEnd w:id="3048"/>
    </w:p>
    <w:p w14:paraId="53606E45" w14:textId="38B96A1B" w:rsidR="00B431E6" w:rsidRDefault="00B431E6" w:rsidP="00B431E6">
      <w:pPr>
        <w:spacing w:line="360" w:lineRule="auto"/>
        <w:jc w:val="center"/>
      </w:pPr>
      <w:r>
        <w:rPr>
          <w:noProof/>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049" w:name="_Ref533687112"/>
      <w:bookmarkStart w:id="3050" w:name="_Toc536112237"/>
      <w:bookmarkStart w:id="3051"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04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3050"/>
      <w:bookmarkEnd w:id="3051"/>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3052" w:name="_Ref535571778"/>
      <w:bookmarkStart w:id="3053" w:name="_Toc536112238"/>
      <w:bookmarkStart w:id="3054"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3052"/>
      <w:r w:rsidRPr="006865B8">
        <w:t xml:space="preserve"> : Evolution des amplitudes (a) et des phases (b) avec </w:t>
      </w:r>
      <w:r>
        <w:t xml:space="preserve">la </w:t>
      </w:r>
      <w:r w:rsidRPr="006865B8">
        <w:t>température</w:t>
      </w:r>
      <w:r>
        <w:t xml:space="preserve"> pour un balourd constant</w:t>
      </w:r>
      <w:bookmarkEnd w:id="3053"/>
      <w:bookmarkEnd w:id="3054"/>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3055" w:name="_Ref536539541"/>
      <w:bookmarkStart w:id="3056"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3055"/>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3056"/>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3057" w:name="_Ref535573725"/>
      <w:bookmarkStart w:id="3058" w:name="_Toc536112239"/>
      <w:bookmarkStart w:id="3059"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3057"/>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3058"/>
      <w:bookmarkEnd w:id="3059"/>
    </w:p>
    <w:p w14:paraId="3BFF5968" w14:textId="77777777" w:rsidR="00B431E6" w:rsidRDefault="00B431E6" w:rsidP="00590F91">
      <w:pPr>
        <w:pStyle w:val="Titre3"/>
        <w:spacing w:before="240" w:after="240"/>
        <w:ind w:left="709"/>
      </w:pPr>
      <w:bookmarkStart w:id="3060" w:name="_Toc536800425"/>
      <w:r>
        <w:t>Température du rotor</w:t>
      </w:r>
      <w:bookmarkEnd w:id="3060"/>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3061" w:name="_Ref535575040"/>
      <w:bookmarkStart w:id="3062" w:name="_Toc536112240"/>
      <w:bookmarkStart w:id="3063"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3061"/>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3062"/>
      <w:bookmarkEnd w:id="3063"/>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3064" w:name="_Ref536537873"/>
      <w:bookmarkStart w:id="3065"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3064"/>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3065"/>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3066" w:name="_Ref533694038"/>
      <w:bookmarkStart w:id="3067" w:name="_Toc536112241"/>
      <w:bookmarkStart w:id="3068"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3066"/>
      <w:r>
        <w:rPr>
          <w:rFonts w:ascii="Calibri" w:eastAsia="Times New Roman" w:hAnsi="Calibri" w:cs="Times New Roman"/>
          <w:i w:val="0"/>
          <w:iCs w:val="0"/>
          <w:color w:val="auto"/>
          <w:sz w:val="22"/>
          <w:szCs w:val="20"/>
          <w:lang w:eastAsia="fr-FR"/>
        </w:rPr>
        <w:t> : Comparaison des variations des températures calculées et mesurées</w:t>
      </w:r>
      <w:bookmarkEnd w:id="3067"/>
      <w:bookmarkEnd w:id="3068"/>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3069" w:name="_Ref533692432"/>
      <w:bookmarkStart w:id="3070" w:name="_Toc536112242"/>
      <w:bookmarkStart w:id="3071"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306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3070"/>
      <w:bookmarkEnd w:id="3071"/>
    </w:p>
    <w:p w14:paraId="184F3461" w14:textId="26740615" w:rsidR="00B431E6" w:rsidRDefault="00B431E6" w:rsidP="00665DA5">
      <w:pPr>
        <w:pStyle w:val="Titre3"/>
        <w:ind w:left="709"/>
      </w:pPr>
      <w:bookmarkStart w:id="3072" w:name="_Toc536800426"/>
      <w:r>
        <w:lastRenderedPageBreak/>
        <w:t xml:space="preserve">Phases du balourd, </w:t>
      </w:r>
      <w:r w:rsidR="000370E4">
        <w:t xml:space="preserve">du </w:t>
      </w:r>
      <w:r>
        <w:t xml:space="preserve">point haut et </w:t>
      </w:r>
      <w:r w:rsidR="000370E4">
        <w:t xml:space="preserve">du </w:t>
      </w:r>
      <w:r>
        <w:t>point chaud</w:t>
      </w:r>
      <w:bookmarkEnd w:id="3072"/>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3073" w:name="_Ref533714904"/>
      <w:bookmarkStart w:id="3074" w:name="_Toc536112243"/>
      <w:bookmarkStart w:id="3075"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3073"/>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3074"/>
      <w:bookmarkEnd w:id="3075"/>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3076" w:name="_Toc534984860"/>
      <w:bookmarkStart w:id="3077" w:name="_Toc536800427"/>
      <w:r>
        <w:t>Critiques des résultats</w:t>
      </w:r>
      <w:bookmarkEnd w:id="3076"/>
      <w:bookmarkEnd w:id="3077"/>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3078" w:name="_Ref535934633"/>
      <w:bookmarkStart w:id="3079" w:name="_Toc536112244"/>
      <w:bookmarkStart w:id="3080"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3078"/>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3079"/>
      <w:bookmarkEnd w:id="3080"/>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3081" w:name="_Simulation_du_rotor"/>
      <w:bookmarkStart w:id="3082" w:name="_Toc536800428"/>
      <w:bookmarkEnd w:id="3081"/>
      <w:r>
        <w:t>Simulation du rotor 700mm</w:t>
      </w:r>
      <w:bookmarkEnd w:id="3082"/>
    </w:p>
    <w:p w14:paraId="4732B395" w14:textId="628B5A20" w:rsidR="00EB112F" w:rsidRDefault="00EB112F" w:rsidP="00EB112F">
      <w:pPr>
        <w:spacing w:line="360" w:lineRule="auto"/>
        <w:ind w:firstLine="708"/>
      </w:pPr>
      <w:r>
        <w:t xml:space="preserve">L’objectif de la simulation avec le rotor 700mm est de mettre en évidence le déclenchement de l’effet Morton instable. Deux balourds mécaniques, 120 </w:t>
      </w:r>
      <w:proofErr w:type="spellStart"/>
      <w:r>
        <w:t>g</w:t>
      </w:r>
      <w:r>
        <w:rPr>
          <w:rFonts w:ascii="Times New Roman" w:hAnsi="Times New Roman"/>
        </w:rPr>
        <w:t>∙</w:t>
      </w:r>
      <w:r>
        <w:t>mm</w:t>
      </w:r>
      <w:proofErr w:type="spellEnd"/>
      <w:r>
        <w:t xml:space="preserve"> et 140 </w:t>
      </w:r>
      <w:proofErr w:type="spellStart"/>
      <w:r>
        <w:t>g</w:t>
      </w:r>
      <w:r>
        <w:rPr>
          <w:rFonts w:ascii="Times New Roman" w:hAnsi="Times New Roman"/>
        </w:rPr>
        <w:t>∙</w:t>
      </w:r>
      <w:r>
        <w:t>mm</w:t>
      </w:r>
      <w:proofErr w:type="spellEnd"/>
      <w:r>
        <w:t xml:space="preserve">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 xml:space="preserve">Les amplitudes obtenues avec le balourd de 120 </w:t>
      </w:r>
      <w:proofErr w:type="spellStart"/>
      <w:r>
        <w:t>g</w:t>
      </w:r>
      <w:r>
        <w:rPr>
          <w:rFonts w:ascii="Times New Roman" w:hAnsi="Times New Roman"/>
        </w:rPr>
        <w:t>∙</w:t>
      </w:r>
      <w:r>
        <w:t>mm</w:t>
      </w:r>
      <w:proofErr w:type="spellEnd"/>
      <w:r>
        <w:t xml:space="preserve">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xml:space="preserve">. Toutefois, les amplitudes obtenues avec le balourd de 120 </w:t>
      </w:r>
      <w:proofErr w:type="spellStart"/>
      <w:r>
        <w:t>g</w:t>
      </w:r>
      <w:r>
        <w:rPr>
          <w:rFonts w:ascii="Times New Roman" w:hAnsi="Times New Roman"/>
        </w:rPr>
        <w:t>∙</w:t>
      </w:r>
      <w:r>
        <w:t>mm</w:t>
      </w:r>
      <w:proofErr w:type="spellEnd"/>
      <w:r>
        <w:t xml:space="preserve"> ont la tendance de se stabiliser tandis les résultats obtenus avec le balourd de 140 </w:t>
      </w:r>
      <w:proofErr w:type="spellStart"/>
      <w:r>
        <w:t>g</w:t>
      </w:r>
      <w:r>
        <w:rPr>
          <w:rFonts w:ascii="Times New Roman" w:hAnsi="Times New Roman"/>
        </w:rPr>
        <w:t>∙</w:t>
      </w:r>
      <w:r>
        <w:t>mm</w:t>
      </w:r>
      <w:proofErr w:type="spellEnd"/>
      <w:r>
        <w:t xml:space="preserve"> des amplitudes qui augmentent de plus en plus. De plus, l’augmentation a lieu dans un intervalle relativement court, de 50 s. Ceci montre qu</w:t>
      </w:r>
      <w:r w:rsidRPr="006069A3">
        <w:t xml:space="preserve">’un effet Morton instable est déclenché pour le balourd de 140 </w:t>
      </w:r>
      <w:proofErr w:type="spellStart"/>
      <w:r w:rsidRPr="006069A3">
        <w:t>g</w:t>
      </w:r>
      <w:r w:rsidRPr="006069A3">
        <w:rPr>
          <w:rFonts w:ascii="Times New Roman" w:hAnsi="Times New Roman"/>
        </w:rPr>
        <w:t>∙</w:t>
      </w:r>
      <w:r w:rsidRPr="006069A3">
        <w:t>mm</w:t>
      </w:r>
      <w:proofErr w:type="spellEnd"/>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 xml:space="preserve">pour le balourd de 120 </w:t>
      </w:r>
      <w:proofErr w:type="spellStart"/>
      <w:r>
        <w:t>g</w:t>
      </w:r>
      <w:r>
        <w:rPr>
          <w:rFonts w:ascii="Times New Roman" w:hAnsi="Times New Roman"/>
        </w:rPr>
        <w:t>∙</w:t>
      </w:r>
      <w:r>
        <w:t>mm</w:t>
      </w:r>
      <w:proofErr w:type="spellEnd"/>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xml:space="preserve">. Le vecteur obtenu pour le balourd de 140 </w:t>
      </w:r>
      <w:proofErr w:type="spellStart"/>
      <w:r>
        <w:t>g</w:t>
      </w:r>
      <w:r>
        <w:rPr>
          <w:rFonts w:ascii="Times New Roman" w:hAnsi="Times New Roman"/>
        </w:rPr>
        <w:t>∙</w:t>
      </w:r>
      <w:r>
        <w:t>mm</w:t>
      </w:r>
      <w:proofErr w:type="spellEnd"/>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3083" w:name="_Ref533629031"/>
      <w:bookmarkStart w:id="3084" w:name="_Toc536112245"/>
      <w:bookmarkStart w:id="3085"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83"/>
      <w:r>
        <w:rPr>
          <w:rFonts w:ascii="Calibri" w:hAnsi="Calibri" w:cs="Calibri"/>
          <w:i w:val="0"/>
          <w:iCs w:val="0"/>
          <w:color w:val="000000"/>
          <w:sz w:val="22"/>
          <w:szCs w:val="24"/>
        </w:rPr>
        <w:t> : Amplitude des vibrations synchrones au niveau du palier</w:t>
      </w:r>
      <w:bookmarkEnd w:id="3084"/>
      <w:bookmarkEnd w:id="3085"/>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3086" w:name="_Ref533629033"/>
            <w:bookmarkStart w:id="3087" w:name="_Toc536112246"/>
            <w:bookmarkStart w:id="3088"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3086"/>
            <w:r>
              <w:rPr>
                <w:rFonts w:ascii="Calibri" w:hAnsi="Calibri" w:cs="Calibri"/>
                <w:i w:val="0"/>
                <w:iCs w:val="0"/>
                <w:color w:val="000000"/>
                <w:sz w:val="22"/>
                <w:szCs w:val="24"/>
              </w:rPr>
              <w:t> : Phases des vibrations synchrones au niveau du palier</w:t>
            </w:r>
            <w:bookmarkEnd w:id="3087"/>
            <w:bookmarkEnd w:id="3088"/>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3089" w:name="_Ref535935133"/>
      <w:bookmarkStart w:id="3090" w:name="_Toc536112247"/>
      <w:bookmarkStart w:id="3091"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08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3090"/>
      <w:bookmarkEnd w:id="3091"/>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w:t>
      </w:r>
      <w:proofErr w:type="spellStart"/>
      <w:r>
        <w:t>g</w:t>
      </w:r>
      <w:r>
        <w:rPr>
          <w:rFonts w:ascii="Times New Roman" w:hAnsi="Times New Roman"/>
        </w:rPr>
        <w:t>∙</w:t>
      </w:r>
      <w:r>
        <w:t>mm</w:t>
      </w:r>
      <w:proofErr w:type="spellEnd"/>
      <w:r>
        <w:t xml:space="preserve">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3092" w:name="_Ref533631693"/>
      <w:bookmarkStart w:id="3093" w:name="_Toc536112248"/>
      <w:bookmarkStart w:id="3094"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092"/>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3093"/>
      <w:bookmarkEnd w:id="3094"/>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3095" w:name="_Ref533631685"/>
      <w:bookmarkStart w:id="3096" w:name="_Toc536112249"/>
      <w:bookmarkStart w:id="3097"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09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3096"/>
      <w:bookmarkEnd w:id="3097"/>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3098" w:name="_Ref533631691"/>
      <w:bookmarkStart w:id="3099" w:name="_Toc536112250"/>
      <w:bookmarkStart w:id="3100"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98"/>
      <w:r>
        <w:rPr>
          <w:rFonts w:ascii="Calibri" w:hAnsi="Calibri" w:cs="Calibri"/>
          <w:i w:val="0"/>
          <w:iCs w:val="0"/>
          <w:color w:val="000000"/>
          <w:sz w:val="22"/>
          <w:szCs w:val="24"/>
        </w:rPr>
        <w:t> : Phase du point chaud dans la direction circonférentielle du rotor</w:t>
      </w:r>
      <w:bookmarkEnd w:id="3099"/>
      <w:bookmarkEnd w:id="3100"/>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3101" w:name="_Ref533631144"/>
      <w:bookmarkStart w:id="3102" w:name="_Toc536112251"/>
      <w:bookmarkStart w:id="3103"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101"/>
      <w:r>
        <w:rPr>
          <w:rFonts w:ascii="Calibri" w:hAnsi="Calibri" w:cs="Calibri"/>
          <w:i w:val="0"/>
          <w:iCs w:val="0"/>
          <w:color w:val="000000"/>
          <w:sz w:val="22"/>
          <w:szCs w:val="24"/>
        </w:rPr>
        <w:t> : Déphasage du point chaud par rapport au point haut</w:t>
      </w:r>
      <w:bookmarkEnd w:id="3102"/>
      <w:bookmarkEnd w:id="3103"/>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xml:space="preserve">, les résultats obtenus avec le balourd de 140 </w:t>
      </w:r>
      <w:proofErr w:type="spellStart"/>
      <w:r>
        <w:rPr>
          <w:lang w:eastAsia="zh-CN"/>
        </w:rPr>
        <w:t>g</w:t>
      </w:r>
      <w:r>
        <w:rPr>
          <w:rFonts w:ascii="Times New Roman" w:hAnsi="Times New Roman"/>
          <w:lang w:eastAsia="zh-CN"/>
        </w:rPr>
        <w:t>∙</w:t>
      </w:r>
      <w:r>
        <w:rPr>
          <w:lang w:eastAsia="zh-CN"/>
        </w:rPr>
        <w:t>mm</w:t>
      </w:r>
      <w:proofErr w:type="spellEnd"/>
      <w:r>
        <w:rPr>
          <w:lang w:eastAsia="zh-CN"/>
        </w:rPr>
        <w:t xml:space="preserve">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104" w:name="_Toc536800429"/>
      <w:r>
        <w:lastRenderedPageBreak/>
        <w:t>Conclusion</w:t>
      </w:r>
      <w:bookmarkEnd w:id="3104"/>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w:t>
      </w:r>
      <w:proofErr w:type="spellStart"/>
      <w:r>
        <w:t>g</w:t>
      </w:r>
      <w:r>
        <w:rPr>
          <w:rFonts w:ascii="Times New Roman" w:hAnsi="Times New Roman"/>
        </w:rPr>
        <w:t>∙</w:t>
      </w:r>
      <w:r>
        <w:t>mm</w:t>
      </w:r>
      <w:proofErr w:type="spellEnd"/>
      <w:r>
        <w:t xml:space="preserve">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3105" w:name="_Chapitre_5_:"/>
      <w:bookmarkStart w:id="3106" w:name="_Toc536800430"/>
      <w:bookmarkEnd w:id="3105"/>
      <w:r>
        <w:lastRenderedPageBreak/>
        <w:t xml:space="preserve">Chapitre 5 : </w:t>
      </w:r>
      <w:r>
        <w:br/>
        <w:t>Analyses de la stabilité</w:t>
      </w:r>
      <w:r w:rsidR="0055099E">
        <w:t xml:space="preserve"> de l’effet morton</w:t>
      </w:r>
      <w:bookmarkEnd w:id="310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3107" w:name="_Toc534279506"/>
      <w:bookmarkStart w:id="3108" w:name="_Toc534279604"/>
      <w:bookmarkStart w:id="3109" w:name="_Toc534279682"/>
      <w:bookmarkStart w:id="3110" w:name="_Toc534290978"/>
      <w:bookmarkStart w:id="3111" w:name="_Toc534293260"/>
      <w:bookmarkStart w:id="3112" w:name="_Toc534293544"/>
      <w:bookmarkStart w:id="3113" w:name="_Toc534293622"/>
      <w:bookmarkStart w:id="3114" w:name="_Toc534387921"/>
      <w:bookmarkStart w:id="3115" w:name="_Toc534410892"/>
      <w:bookmarkStart w:id="3116" w:name="_Toc534620806"/>
      <w:bookmarkStart w:id="3117" w:name="_Toc534621292"/>
      <w:bookmarkStart w:id="3118" w:name="_Toc534621397"/>
      <w:bookmarkStart w:id="3119" w:name="_Toc534621504"/>
      <w:bookmarkStart w:id="3120" w:name="_Toc534625163"/>
      <w:bookmarkStart w:id="3121" w:name="_Toc534631463"/>
      <w:bookmarkStart w:id="3122" w:name="_Toc534631563"/>
      <w:bookmarkStart w:id="3123" w:name="_Toc534631916"/>
      <w:bookmarkStart w:id="3124" w:name="_Toc534632149"/>
      <w:bookmarkStart w:id="3125" w:name="_Toc534632361"/>
      <w:bookmarkStart w:id="3126" w:name="_Toc534632483"/>
      <w:bookmarkStart w:id="3127" w:name="_Toc534632582"/>
      <w:bookmarkStart w:id="3128" w:name="_Toc534633875"/>
      <w:bookmarkStart w:id="3129" w:name="_Toc534634219"/>
      <w:bookmarkStart w:id="3130" w:name="_Toc534634623"/>
      <w:bookmarkStart w:id="3131" w:name="_Toc534634998"/>
      <w:bookmarkStart w:id="3132" w:name="_Toc534635098"/>
      <w:bookmarkStart w:id="3133" w:name="_Toc534635198"/>
      <w:bookmarkStart w:id="3134" w:name="_Toc534635298"/>
      <w:bookmarkStart w:id="3135" w:name="_Toc534635398"/>
      <w:bookmarkStart w:id="3136" w:name="_Toc534635519"/>
      <w:bookmarkStart w:id="3137" w:name="_Toc534635618"/>
      <w:bookmarkStart w:id="3138" w:name="_Toc534636668"/>
      <w:bookmarkStart w:id="3139" w:name="_Toc534638296"/>
      <w:bookmarkStart w:id="3140" w:name="_Toc534638382"/>
      <w:bookmarkStart w:id="3141" w:name="_Toc534638749"/>
      <w:bookmarkStart w:id="3142" w:name="_Toc534640604"/>
      <w:bookmarkStart w:id="3143" w:name="_Toc534650414"/>
      <w:bookmarkStart w:id="3144" w:name="_Toc534707690"/>
      <w:bookmarkStart w:id="3145" w:name="_Toc534719995"/>
      <w:bookmarkStart w:id="3146" w:name="_Toc534720678"/>
      <w:bookmarkStart w:id="3147" w:name="_Toc534721450"/>
      <w:bookmarkStart w:id="3148" w:name="_Toc534723228"/>
      <w:bookmarkStart w:id="3149" w:name="_Toc534724140"/>
      <w:bookmarkStart w:id="3150" w:name="_Toc534724685"/>
      <w:bookmarkStart w:id="3151" w:name="_Toc534724989"/>
      <w:bookmarkStart w:id="3152" w:name="_Toc534725660"/>
      <w:bookmarkStart w:id="3153" w:name="_Toc534729743"/>
      <w:bookmarkStart w:id="3154" w:name="_Toc534792292"/>
      <w:bookmarkStart w:id="3155" w:name="_Toc534792941"/>
      <w:bookmarkStart w:id="3156" w:name="_Toc534793268"/>
      <w:bookmarkStart w:id="3157" w:name="_Toc534794026"/>
      <w:bookmarkStart w:id="3158" w:name="_Toc534794121"/>
      <w:bookmarkStart w:id="3159" w:name="_Toc534794218"/>
      <w:bookmarkStart w:id="3160" w:name="_Toc534796850"/>
      <w:bookmarkStart w:id="3161" w:name="_Toc534878106"/>
      <w:bookmarkStart w:id="3162" w:name="_Toc534878200"/>
      <w:bookmarkStart w:id="3163" w:name="_Toc534880538"/>
      <w:bookmarkStart w:id="3164" w:name="_Toc534895270"/>
      <w:bookmarkStart w:id="3165" w:name="_Toc534895987"/>
      <w:bookmarkStart w:id="3166" w:name="_Toc534896541"/>
      <w:bookmarkStart w:id="3167" w:name="_Toc534896934"/>
      <w:bookmarkStart w:id="3168" w:name="_Toc534983330"/>
      <w:bookmarkStart w:id="3169" w:name="_Toc534984864"/>
      <w:bookmarkStart w:id="3170" w:name="_Toc535242956"/>
      <w:bookmarkStart w:id="3171" w:name="_Toc535243308"/>
      <w:bookmarkStart w:id="3172" w:name="_Toc535245091"/>
      <w:bookmarkStart w:id="3173" w:name="_Toc535248215"/>
      <w:bookmarkStart w:id="3174" w:name="_Toc535248632"/>
      <w:bookmarkStart w:id="3175" w:name="_Toc535250111"/>
      <w:bookmarkStart w:id="3176" w:name="_Toc535251291"/>
      <w:bookmarkStart w:id="3177" w:name="_Toc535251832"/>
      <w:bookmarkStart w:id="3178" w:name="_Toc535252186"/>
      <w:bookmarkStart w:id="3179" w:name="_Toc535346254"/>
      <w:bookmarkStart w:id="3180" w:name="_Toc535418781"/>
      <w:bookmarkStart w:id="3181" w:name="_Toc535505083"/>
      <w:bookmarkStart w:id="3182" w:name="_Toc535509403"/>
      <w:bookmarkStart w:id="3183" w:name="_Toc535510096"/>
      <w:bookmarkStart w:id="3184" w:name="_Toc535512849"/>
      <w:bookmarkStart w:id="3185" w:name="_Toc535512938"/>
      <w:bookmarkStart w:id="3186" w:name="_Toc535527962"/>
      <w:bookmarkStart w:id="3187" w:name="_Toc535536167"/>
      <w:bookmarkStart w:id="3188" w:name="_Toc535575160"/>
      <w:bookmarkStart w:id="3189" w:name="_Toc535587618"/>
      <w:bookmarkStart w:id="3190" w:name="_Toc535587875"/>
      <w:bookmarkStart w:id="3191" w:name="_Toc535588560"/>
      <w:bookmarkStart w:id="3192" w:name="_Toc535589787"/>
      <w:bookmarkStart w:id="3193" w:name="_Toc535590251"/>
      <w:bookmarkStart w:id="3194" w:name="_Toc535594681"/>
      <w:bookmarkStart w:id="3195" w:name="_Toc535832362"/>
      <w:bookmarkStart w:id="3196" w:name="_Toc535834298"/>
      <w:bookmarkStart w:id="3197" w:name="_Toc535846134"/>
      <w:bookmarkStart w:id="3198" w:name="_Toc535846326"/>
      <w:bookmarkStart w:id="3199" w:name="_Toc535853050"/>
      <w:bookmarkStart w:id="3200" w:name="_Toc535853297"/>
      <w:bookmarkStart w:id="3201" w:name="_Toc535854191"/>
      <w:bookmarkStart w:id="3202" w:name="_Toc535854717"/>
      <w:bookmarkStart w:id="3203" w:name="_Toc535918681"/>
      <w:bookmarkStart w:id="3204" w:name="_Toc535932544"/>
      <w:bookmarkStart w:id="3205" w:name="_Toc535932636"/>
      <w:bookmarkStart w:id="3206" w:name="_Toc535933467"/>
      <w:bookmarkStart w:id="3207" w:name="_Toc535934359"/>
      <w:bookmarkStart w:id="3208" w:name="_Toc535935110"/>
      <w:bookmarkStart w:id="3209" w:name="_Toc535935885"/>
      <w:bookmarkStart w:id="3210" w:name="_Toc535938420"/>
      <w:bookmarkStart w:id="3211" w:name="_Toc535938769"/>
      <w:bookmarkStart w:id="3212" w:name="_Toc535942455"/>
      <w:bookmarkStart w:id="3213" w:name="_Toc535942692"/>
      <w:bookmarkStart w:id="3214" w:name="_Toc535942914"/>
      <w:bookmarkStart w:id="3215" w:name="_Toc535943010"/>
      <w:bookmarkStart w:id="3216" w:name="_Toc535943106"/>
      <w:bookmarkStart w:id="3217" w:name="_Toc535947855"/>
      <w:bookmarkStart w:id="3218" w:name="_Toc536006909"/>
      <w:bookmarkStart w:id="3219" w:name="_Toc536110540"/>
      <w:bookmarkStart w:id="3220" w:name="_Toc536110916"/>
      <w:bookmarkStart w:id="3221" w:name="_Toc536112135"/>
      <w:bookmarkStart w:id="3222" w:name="_Toc536112455"/>
      <w:bookmarkStart w:id="3223" w:name="_Toc536113340"/>
      <w:bookmarkStart w:id="3224" w:name="_Toc536113552"/>
      <w:bookmarkStart w:id="3225" w:name="_Toc536113764"/>
      <w:bookmarkStart w:id="3226" w:name="_Toc536115063"/>
      <w:bookmarkStart w:id="3227" w:name="_Toc536115333"/>
      <w:bookmarkStart w:id="3228" w:name="_Toc536117523"/>
      <w:bookmarkStart w:id="3229" w:name="_Toc536117738"/>
      <w:bookmarkStart w:id="3230" w:name="_Toc536118759"/>
      <w:bookmarkStart w:id="3231" w:name="_Toc536120051"/>
      <w:bookmarkStart w:id="3232" w:name="_Toc536120267"/>
      <w:bookmarkStart w:id="3233" w:name="_Toc536127329"/>
      <w:bookmarkStart w:id="3234" w:name="_Toc536127546"/>
      <w:bookmarkStart w:id="3235" w:name="_Toc536128330"/>
      <w:bookmarkStart w:id="3236" w:name="_Toc536129453"/>
      <w:bookmarkStart w:id="3237" w:name="_Toc536129671"/>
      <w:bookmarkStart w:id="3238" w:name="_Toc536129892"/>
      <w:bookmarkStart w:id="3239" w:name="_Toc536130115"/>
      <w:bookmarkStart w:id="3240" w:name="_Toc536130341"/>
      <w:bookmarkStart w:id="3241" w:name="_Toc536130577"/>
      <w:bookmarkStart w:id="3242" w:name="_Toc536131271"/>
      <w:bookmarkStart w:id="3243" w:name="_Toc536131532"/>
      <w:bookmarkStart w:id="3244" w:name="_Toc536199945"/>
      <w:bookmarkStart w:id="3245" w:name="_Toc536200192"/>
      <w:bookmarkStart w:id="3246" w:name="_Toc536200687"/>
      <w:bookmarkStart w:id="3247" w:name="_Toc536200935"/>
      <w:bookmarkStart w:id="3248" w:name="_Toc536201182"/>
      <w:bookmarkStart w:id="3249" w:name="_Toc536201429"/>
      <w:bookmarkStart w:id="3250" w:name="_Toc536202344"/>
      <w:bookmarkStart w:id="3251" w:name="_Toc536203715"/>
      <w:bookmarkStart w:id="3252" w:name="_Toc536203961"/>
      <w:bookmarkStart w:id="3253" w:name="_Toc536204207"/>
      <w:bookmarkStart w:id="3254" w:name="_Toc536539355"/>
      <w:bookmarkStart w:id="3255" w:name="_Toc536539608"/>
      <w:bookmarkStart w:id="3256" w:name="_Toc536543384"/>
      <w:bookmarkStart w:id="3257" w:name="_Toc536543638"/>
      <w:bookmarkStart w:id="3258" w:name="_Toc536544529"/>
      <w:bookmarkStart w:id="3259" w:name="_Toc536545469"/>
      <w:bookmarkStart w:id="3260" w:name="_Toc536546620"/>
      <w:bookmarkStart w:id="3261" w:name="_Toc536626916"/>
      <w:bookmarkStart w:id="3262" w:name="_Toc536725995"/>
      <w:bookmarkStart w:id="3263" w:name="_Toc536741091"/>
      <w:bookmarkStart w:id="3264" w:name="_Toc536741348"/>
      <w:bookmarkStart w:id="3265" w:name="_Toc536741604"/>
      <w:bookmarkStart w:id="3266" w:name="_Toc536784663"/>
      <w:bookmarkStart w:id="3267" w:name="_Toc536797558"/>
      <w:bookmarkStart w:id="3268" w:name="_Toc536797821"/>
      <w:bookmarkStart w:id="3269" w:name="_Toc536798218"/>
      <w:bookmarkStart w:id="3270" w:name="_Toc536798473"/>
      <w:bookmarkStart w:id="3271" w:name="_Toc536798728"/>
      <w:bookmarkStart w:id="3272" w:name="_Toc536800431"/>
      <w:bookmarkStart w:id="3273" w:name="_Ref531012649"/>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3274" w:name="_Toc534793269"/>
      <w:bookmarkStart w:id="3275" w:name="_Toc534794027"/>
      <w:bookmarkStart w:id="3276" w:name="_Toc534794122"/>
      <w:bookmarkStart w:id="3277" w:name="_Toc534794219"/>
      <w:bookmarkStart w:id="3278" w:name="_Toc534796851"/>
      <w:bookmarkStart w:id="3279" w:name="_Toc534878107"/>
      <w:bookmarkStart w:id="3280" w:name="_Toc534878201"/>
      <w:bookmarkStart w:id="3281" w:name="_Toc534880539"/>
      <w:bookmarkStart w:id="3282" w:name="_Toc534895271"/>
      <w:bookmarkStart w:id="3283" w:name="_Toc534895988"/>
      <w:bookmarkStart w:id="3284" w:name="_Toc534896542"/>
      <w:bookmarkStart w:id="3285" w:name="_Toc534896935"/>
      <w:bookmarkStart w:id="3286" w:name="_Toc534983331"/>
      <w:bookmarkStart w:id="3287" w:name="_Toc534984865"/>
      <w:bookmarkStart w:id="3288" w:name="_Toc535242957"/>
      <w:bookmarkStart w:id="3289" w:name="_Toc535243309"/>
      <w:bookmarkStart w:id="3290" w:name="_Toc535245092"/>
      <w:bookmarkStart w:id="3291" w:name="_Toc535248216"/>
      <w:bookmarkStart w:id="3292" w:name="_Toc535248633"/>
      <w:bookmarkStart w:id="3293" w:name="_Toc535250112"/>
      <w:bookmarkStart w:id="3294" w:name="_Toc535251292"/>
      <w:bookmarkStart w:id="3295" w:name="_Toc535251833"/>
      <w:bookmarkStart w:id="3296" w:name="_Toc535252187"/>
      <w:bookmarkStart w:id="3297" w:name="_Toc535346255"/>
      <w:bookmarkStart w:id="3298" w:name="_Toc535418782"/>
      <w:bookmarkStart w:id="3299" w:name="_Toc535505084"/>
      <w:bookmarkStart w:id="3300" w:name="_Toc535509404"/>
      <w:bookmarkStart w:id="3301" w:name="_Toc535510097"/>
      <w:bookmarkStart w:id="3302" w:name="_Toc535512850"/>
      <w:bookmarkStart w:id="3303" w:name="_Toc535512939"/>
      <w:bookmarkStart w:id="3304" w:name="_Toc535527963"/>
      <w:bookmarkStart w:id="3305" w:name="_Toc535536168"/>
      <w:bookmarkStart w:id="3306" w:name="_Toc535575161"/>
      <w:bookmarkStart w:id="3307" w:name="_Toc535587619"/>
      <w:bookmarkStart w:id="3308" w:name="_Toc535587876"/>
      <w:bookmarkStart w:id="3309" w:name="_Toc535588561"/>
      <w:bookmarkStart w:id="3310" w:name="_Toc535589788"/>
      <w:bookmarkStart w:id="3311" w:name="_Toc535590252"/>
      <w:bookmarkStart w:id="3312" w:name="_Toc535594682"/>
      <w:bookmarkStart w:id="3313" w:name="_Toc535832363"/>
      <w:bookmarkStart w:id="3314" w:name="_Toc535834299"/>
      <w:bookmarkStart w:id="3315" w:name="_Toc535846135"/>
      <w:bookmarkStart w:id="3316" w:name="_Toc535846327"/>
      <w:bookmarkStart w:id="3317" w:name="_Toc535853051"/>
      <w:bookmarkStart w:id="3318" w:name="_Toc535853298"/>
      <w:bookmarkStart w:id="3319" w:name="_Toc535854192"/>
      <w:bookmarkStart w:id="3320" w:name="_Toc535854718"/>
      <w:bookmarkStart w:id="3321" w:name="_Toc535918682"/>
      <w:bookmarkStart w:id="3322" w:name="_Toc535932545"/>
      <w:bookmarkStart w:id="3323" w:name="_Toc535932637"/>
      <w:bookmarkStart w:id="3324" w:name="_Toc535933468"/>
      <w:bookmarkStart w:id="3325" w:name="_Toc535934360"/>
      <w:bookmarkStart w:id="3326" w:name="_Toc535935111"/>
      <w:bookmarkStart w:id="3327" w:name="_Toc535935886"/>
      <w:bookmarkStart w:id="3328" w:name="_Toc535938421"/>
      <w:bookmarkStart w:id="3329" w:name="_Toc535938770"/>
      <w:bookmarkStart w:id="3330" w:name="_Toc535942456"/>
      <w:bookmarkStart w:id="3331" w:name="_Toc535942693"/>
      <w:bookmarkStart w:id="3332" w:name="_Toc535942915"/>
      <w:bookmarkStart w:id="3333" w:name="_Toc535943011"/>
      <w:bookmarkStart w:id="3334" w:name="_Toc535943107"/>
      <w:bookmarkStart w:id="3335" w:name="_Toc535947856"/>
      <w:bookmarkStart w:id="3336" w:name="_Toc536006910"/>
      <w:bookmarkStart w:id="3337" w:name="_Toc536110541"/>
      <w:bookmarkStart w:id="3338" w:name="_Toc536110917"/>
      <w:bookmarkStart w:id="3339" w:name="_Toc536112136"/>
      <w:bookmarkStart w:id="3340" w:name="_Toc536112456"/>
      <w:bookmarkStart w:id="3341" w:name="_Toc536113341"/>
      <w:bookmarkStart w:id="3342" w:name="_Toc536113553"/>
      <w:bookmarkStart w:id="3343" w:name="_Toc536113765"/>
      <w:bookmarkStart w:id="3344" w:name="_Toc536115064"/>
      <w:bookmarkStart w:id="3345" w:name="_Toc536115334"/>
      <w:bookmarkStart w:id="3346" w:name="_Toc536117524"/>
      <w:bookmarkStart w:id="3347" w:name="_Toc536117739"/>
      <w:bookmarkStart w:id="3348" w:name="_Toc536118760"/>
      <w:bookmarkStart w:id="3349" w:name="_Toc536120052"/>
      <w:bookmarkStart w:id="3350" w:name="_Toc536120268"/>
      <w:bookmarkStart w:id="3351" w:name="_Toc536127330"/>
      <w:bookmarkStart w:id="3352" w:name="_Toc536127547"/>
      <w:bookmarkStart w:id="3353" w:name="_Toc536128331"/>
      <w:bookmarkStart w:id="3354" w:name="_Toc536129454"/>
      <w:bookmarkStart w:id="3355" w:name="_Toc536129672"/>
      <w:bookmarkStart w:id="3356" w:name="_Toc536129893"/>
      <w:bookmarkStart w:id="3357" w:name="_Toc536130116"/>
      <w:bookmarkStart w:id="3358" w:name="_Toc536130342"/>
      <w:bookmarkStart w:id="3359" w:name="_Toc536130578"/>
      <w:bookmarkStart w:id="3360" w:name="_Toc536131272"/>
      <w:bookmarkStart w:id="3361" w:name="_Toc536131533"/>
      <w:bookmarkStart w:id="3362" w:name="_Toc536199946"/>
      <w:bookmarkStart w:id="3363" w:name="_Toc536200193"/>
      <w:bookmarkStart w:id="3364" w:name="_Toc536200688"/>
      <w:bookmarkStart w:id="3365" w:name="_Toc536200936"/>
      <w:bookmarkStart w:id="3366" w:name="_Toc536201183"/>
      <w:bookmarkStart w:id="3367" w:name="_Toc536201430"/>
      <w:bookmarkStart w:id="3368" w:name="_Toc536202345"/>
      <w:bookmarkStart w:id="3369" w:name="_Toc536203716"/>
      <w:bookmarkStart w:id="3370" w:name="_Toc536203962"/>
      <w:bookmarkStart w:id="3371" w:name="_Toc536204208"/>
      <w:bookmarkStart w:id="3372" w:name="_Toc536539356"/>
      <w:bookmarkStart w:id="3373" w:name="_Toc536539609"/>
      <w:bookmarkStart w:id="3374" w:name="_Toc536543385"/>
      <w:bookmarkStart w:id="3375" w:name="_Toc536543639"/>
      <w:bookmarkStart w:id="3376" w:name="_Toc536544530"/>
      <w:bookmarkStart w:id="3377" w:name="_Toc536545470"/>
      <w:bookmarkStart w:id="3378" w:name="_Toc536546621"/>
      <w:bookmarkStart w:id="3379" w:name="_Toc536626917"/>
      <w:bookmarkStart w:id="3380" w:name="_Toc536725996"/>
      <w:bookmarkStart w:id="3381" w:name="_Toc536741092"/>
      <w:bookmarkStart w:id="3382" w:name="_Toc536741349"/>
      <w:bookmarkStart w:id="3383" w:name="_Toc536741605"/>
      <w:bookmarkStart w:id="3384" w:name="_Toc536784664"/>
      <w:bookmarkStart w:id="3385" w:name="_Toc536797559"/>
      <w:bookmarkStart w:id="3386" w:name="_Toc536797822"/>
      <w:bookmarkStart w:id="3387" w:name="_Toc536798219"/>
      <w:bookmarkStart w:id="3388" w:name="_Toc536798474"/>
      <w:bookmarkStart w:id="3389" w:name="_Toc536798729"/>
      <w:bookmarkStart w:id="3390" w:name="_Toc536800432"/>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p>
    <w:p w14:paraId="58616707" w14:textId="31864B3D" w:rsidR="006F4286" w:rsidRDefault="006F4286" w:rsidP="0062290B">
      <w:pPr>
        <w:pStyle w:val="Titre2"/>
        <w:spacing w:after="240"/>
        <w:ind w:left="708" w:hanging="578"/>
      </w:pPr>
      <w:bookmarkStart w:id="3391" w:name="_Toc536800433"/>
      <w:r>
        <w:t xml:space="preserve">Méthode d’analyse de la </w:t>
      </w:r>
      <w:bookmarkEnd w:id="3273"/>
      <w:r>
        <w:t>stabilité</w:t>
      </w:r>
      <w:bookmarkEnd w:id="3391"/>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311997"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392" w:name="_Toc536800434"/>
      <w:r>
        <w:t>Coefficients d’influence de l’effet Morton</w:t>
      </w:r>
      <w:bookmarkEnd w:id="339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311997"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393" w:name="_Ref536438342"/>
            <w:r w:rsidRPr="00822191">
              <w:rPr>
                <w:rFonts w:ascii="Times New Roman" w:eastAsia="Times New Roman" w:hAnsi="Times New Roman"/>
                <w:b/>
                <w:iCs w:val="0"/>
                <w:color w:val="auto"/>
                <w:sz w:val="22"/>
                <w:szCs w:val="22"/>
                <w:lang w:eastAsia="fr-FR"/>
              </w:rPr>
              <w:t xml:space="preserve"> </w:t>
            </w:r>
            <w:bookmarkEnd w:id="3393"/>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394" w:name="_Ref518574219"/>
            <w:r w:rsidRPr="00B70EB0">
              <w:rPr>
                <w:rFonts w:ascii="Times New Roman" w:eastAsia="Times New Roman" w:hAnsi="Times New Roman"/>
                <w:b/>
                <w:iCs w:val="0"/>
                <w:color w:val="auto"/>
                <w:sz w:val="22"/>
                <w:szCs w:val="22"/>
                <w:lang w:eastAsia="fr-FR"/>
              </w:rPr>
              <w:t xml:space="preserve"> </w:t>
            </w:r>
            <w:bookmarkEnd w:id="3394"/>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311997"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395" w:name="_Ref534201420"/>
            <w:r>
              <w:rPr>
                <w:rFonts w:ascii="Times New Roman" w:eastAsia="Times New Roman" w:hAnsi="Times New Roman"/>
                <w:b/>
                <w:iCs w:val="0"/>
                <w:color w:val="auto"/>
                <w:sz w:val="22"/>
                <w:szCs w:val="22"/>
                <w:lang w:val="en-US" w:eastAsia="fr-FR"/>
              </w:rPr>
              <w:t xml:space="preserve"> </w:t>
            </w:r>
            <w:bookmarkEnd w:id="3395"/>
          </w:p>
        </w:tc>
      </w:tr>
    </w:tbl>
    <w:p w14:paraId="00974CFA" w14:textId="58F2A63C" w:rsidR="006F4286" w:rsidRPr="00FA40FE" w:rsidRDefault="006F4286" w:rsidP="006F4286">
      <w:pPr>
        <w:pStyle w:val="Titre3"/>
        <w:spacing w:before="240" w:after="240"/>
        <w:ind w:left="709"/>
      </w:pPr>
      <w:bookmarkStart w:id="3396" w:name="_Toc536800435"/>
      <w:r>
        <w:t>Critère de stabilité</w:t>
      </w:r>
      <w:bookmarkEnd w:id="3396"/>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397" w:name="_Ref530059670"/>
            <w:r w:rsidRPr="00E03861">
              <w:rPr>
                <w:rFonts w:ascii="Times New Roman" w:eastAsiaTheme="minorEastAsia" w:hAnsi="Times New Roman"/>
                <w:b/>
                <w:i/>
              </w:rPr>
              <w:t xml:space="preserve"> </w:t>
            </w:r>
            <w:bookmarkEnd w:id="3397"/>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proofErr w:type="spellStart"/>
      <w:r w:rsidR="005738CE" w:rsidRPr="00E03861">
        <w:rPr>
          <w:rFonts w:eastAsiaTheme="minorEastAsia"/>
          <w:lang w:eastAsia="zh-CN"/>
        </w:rPr>
        <w:t>mortissement</w:t>
      </w:r>
      <w:proofErr w:type="spellEnd"/>
      <w:r w:rsidR="005738CE" w:rsidRPr="00E03861">
        <w:rPr>
          <w:rFonts w:eastAsiaTheme="minorEastAsia"/>
          <w:lang w:eastAsia="zh-CN"/>
        </w:rPr>
        <w:t xml:space="preserve">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proofErr w:type="spellStart"/>
      <w:r w:rsidR="005738CE" w:rsidRPr="00E03861">
        <w:rPr>
          <w:rFonts w:eastAsiaTheme="minorEastAsia"/>
          <w:lang w:eastAsia="zh-CN"/>
        </w:rPr>
        <w:t>igidité</w:t>
      </w:r>
      <w:proofErr w:type="spellEnd"/>
      <w:r w:rsidR="005738CE" w:rsidRPr="00E03861">
        <w:rPr>
          <w:rFonts w:eastAsiaTheme="minorEastAsia"/>
          <w:lang w:eastAsia="zh-CN"/>
        </w:rPr>
        <w:t xml:space="preserve">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311997"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398" w:name="_Ref530060431"/>
            <w:r w:rsidRPr="00E03861">
              <w:rPr>
                <w:rFonts w:ascii="Times New Roman" w:eastAsiaTheme="minorEastAsia" w:hAnsi="Times New Roman"/>
                <w:b/>
                <w:i/>
              </w:rPr>
              <w:t xml:space="preserve"> </w:t>
            </w:r>
            <w:bookmarkEnd w:id="3398"/>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399" w:name="_Ref531096466"/>
            <w:r w:rsidRPr="00E03861">
              <w:rPr>
                <w:rFonts w:ascii="Times New Roman" w:eastAsiaTheme="minorEastAsia" w:hAnsi="Times New Roman"/>
                <w:b/>
                <w:i/>
              </w:rPr>
              <w:t xml:space="preserve"> </w:t>
            </w:r>
            <w:bookmarkEnd w:id="3399"/>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400" w:name="_Toc536800436"/>
      <w:r>
        <w:t>Approche Lorenz et Murphy</w:t>
      </w:r>
      <w:bookmarkEnd w:id="3400"/>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401" w:name="_Ref518572565"/>
            <w:r w:rsidRPr="008C024E">
              <w:rPr>
                <w:rFonts w:ascii="Times New Roman" w:eastAsia="Times New Roman" w:hAnsi="Times New Roman"/>
                <w:b/>
                <w:iCs w:val="0"/>
                <w:color w:val="auto"/>
                <w:sz w:val="22"/>
                <w:szCs w:val="22"/>
                <w:lang w:eastAsia="fr-FR"/>
              </w:rPr>
              <w:t xml:space="preserve"> </w:t>
            </w:r>
            <w:bookmarkEnd w:id="3401"/>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402" w:name="_Toc536800437"/>
      <w:r>
        <w:t>Approche analytique améliorée</w:t>
      </w:r>
      <w:bookmarkEnd w:id="3402"/>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proofErr w:type="spellStart"/>
      <w:r w:rsidR="002601F3">
        <w:t>C</w:t>
      </w:r>
      <w:r>
        <w:t>odeAster</w:t>
      </w:r>
      <w:proofErr w:type="spellEnd"/>
      <w:r>
        <w:t xml:space="preserve">.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w:t>
      </w:r>
      <w:proofErr w:type="spellStart"/>
      <w:r>
        <w:t>ermomécanique</w:t>
      </w:r>
      <w:proofErr w:type="spellEnd"/>
      <w:r>
        <w:t xml:space="preserv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403" w:name="_Ref531204113"/>
      <w:bookmarkStart w:id="3404" w:name="_Toc536112276"/>
      <w:bookmarkStart w:id="3405"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403"/>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404"/>
      <w:bookmarkEnd w:id="3405"/>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311997"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w:t>
      </w:r>
      <w:proofErr w:type="spellStart"/>
      <w:r>
        <w:t>parition</w:t>
      </w:r>
      <w:proofErr w:type="spellEnd"/>
      <w:r>
        <w:t xml:space="preserve">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proofErr w:type="spellStart"/>
      <w:r w:rsidR="00B922DB">
        <w:t>isonnement</w:t>
      </w:r>
      <w:proofErr w:type="spellEnd"/>
      <w:r w:rsidR="00B922DB">
        <w:t xml:space="preserve">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406" w:name="_Toc536800438"/>
      <w:r w:rsidRPr="00EA3D98">
        <w:t xml:space="preserve">Application au Banc de l’effet Morton </w:t>
      </w:r>
      <w:r>
        <w:t>(BEM)</w:t>
      </w:r>
      <w:bookmarkEnd w:id="3406"/>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407" w:name="_Toc536800439"/>
      <w:r>
        <w:lastRenderedPageBreak/>
        <w:t>Configuration du rotor</w:t>
      </w:r>
      <w:r w:rsidR="003F464C">
        <w:t xml:space="preserve"> court</w:t>
      </w:r>
      <w:r>
        <w:t xml:space="preserve"> 430mm</w:t>
      </w:r>
      <w:bookmarkEnd w:id="340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w:t>
      </w:r>
      <w:proofErr w:type="spellStart"/>
      <w:r w:rsidRPr="00555840">
        <w:rPr>
          <w:sz w:val="22"/>
        </w:rPr>
        <w:t>ant</w:t>
      </w:r>
      <w:proofErr w:type="spellEnd"/>
      <w:r w:rsidRPr="00555840">
        <w:rPr>
          <w:sz w:val="22"/>
        </w:rPr>
        <w:t xml:space="preserve">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408" w:name="_Ref531015477"/>
            <w:bookmarkStart w:id="3409" w:name="_Toc536112252"/>
            <w:bookmarkStart w:id="3410"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40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3409"/>
            <w:bookmarkEnd w:id="3410"/>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411" w:name="_Ref531019019"/>
            <w:bookmarkStart w:id="3412" w:name="_Toc536112253"/>
            <w:bookmarkStart w:id="3413"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41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412"/>
            <w:bookmarkEnd w:id="341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414" w:name="_Ref534218071"/>
      <w:bookmarkStart w:id="3415" w:name="_Toc536112277"/>
      <w:bookmarkStart w:id="3416"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41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415"/>
      <w:bookmarkEnd w:id="3416"/>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417" w:name="_Ref531193074"/>
            <w:bookmarkStart w:id="3418" w:name="_Toc536112254"/>
            <w:bookmarkStart w:id="3419"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41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418"/>
            <w:bookmarkEnd w:id="3419"/>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lang w:eastAsia="fr-FR"/>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420" w:name="_Ref535497157"/>
      <w:bookmarkStart w:id="3421" w:name="_Toc536112255"/>
      <w:bookmarkStart w:id="3422"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420"/>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421"/>
      <w:bookmarkEnd w:id="3422"/>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lang w:eastAsia="fr-FR"/>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423" w:name="_Ref531095594"/>
      <w:bookmarkStart w:id="3424" w:name="_Toc536112256"/>
      <w:bookmarkStart w:id="3425"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423"/>
      <w:r w:rsidRPr="00FC14C6">
        <w:rPr>
          <w:sz w:val="22"/>
        </w:rPr>
        <w:t> : champ de température imposé au modèle thermomécanique</w:t>
      </w:r>
      <w:bookmarkEnd w:id="3424"/>
      <w:bookmarkEnd w:id="3425"/>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426" w:name="_Ref531096885"/>
      <w:bookmarkStart w:id="3427" w:name="_Toc536112258"/>
      <w:bookmarkStart w:id="3428"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42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427"/>
      <w:bookmarkEnd w:id="3428"/>
    </w:p>
    <w:p w14:paraId="46F1C6C6" w14:textId="03C6BD99" w:rsidR="00AE4728" w:rsidRPr="00FC14C6" w:rsidRDefault="00AE4728" w:rsidP="0037172D">
      <w:pPr>
        <w:pStyle w:val="Default"/>
        <w:spacing w:before="240" w:after="240" w:line="360" w:lineRule="auto"/>
        <w:ind w:firstLine="709"/>
        <w:jc w:val="both"/>
        <w:rPr>
          <w:sz w:val="22"/>
        </w:rPr>
      </w:pPr>
      <w:bookmarkStart w:id="3429"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430" w:name="_Ref535593984"/>
      <w:bookmarkStart w:id="3431" w:name="_Toc536800440"/>
      <w:r>
        <w:lastRenderedPageBreak/>
        <w:t xml:space="preserve">Configuration du rotor </w:t>
      </w:r>
      <w:bookmarkEnd w:id="3429"/>
      <w:r w:rsidR="008A6682">
        <w:t>long 700mm</w:t>
      </w:r>
      <w:bookmarkEnd w:id="3430"/>
      <w:bookmarkEnd w:id="3431"/>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lang w:eastAsia="fr-FR"/>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lang w:eastAsia="fr-FR"/>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432" w:name="_Ref531189711"/>
            <w:bookmarkStart w:id="3433" w:name="_Toc536112259"/>
            <w:bookmarkStart w:id="3434"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432"/>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3433"/>
            <w:bookmarkEnd w:id="3434"/>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435" w:name="_Ref534232364"/>
            <w:bookmarkStart w:id="3436" w:name="_Toc536112260"/>
            <w:bookmarkStart w:id="3437"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43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436"/>
            <w:bookmarkEnd w:id="3437"/>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438" w:name="_Ref531186850"/>
      <w:bookmarkStart w:id="3439" w:name="_Ref534380440"/>
      <w:bookmarkStart w:id="3440" w:name="_Toc536112278"/>
      <w:bookmarkStart w:id="3441"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438"/>
      <w:bookmarkEnd w:id="3439"/>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440"/>
      <w:bookmarkEnd w:id="3441"/>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442" w:name="_Ref534295302"/>
            <w:bookmarkStart w:id="3443" w:name="_Toc536112261"/>
            <w:bookmarkStart w:id="3444"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44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443"/>
            <w:bookmarkEnd w:id="3444"/>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445" w:name="_Ref531186145"/>
      <w:bookmarkStart w:id="3446" w:name="_Toc536112262"/>
      <w:bookmarkStart w:id="3447"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445"/>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446"/>
      <w:bookmarkEnd w:id="3447"/>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448" w:name="_Ref531184866"/>
      <w:bookmarkStart w:id="3449" w:name="_Toc536112263"/>
      <w:bookmarkStart w:id="3450"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448"/>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449"/>
      <w:bookmarkEnd w:id="3450"/>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451" w:name="_Ref534382904"/>
      <w:bookmarkStart w:id="3452" w:name="_Toc536112279"/>
      <w:bookmarkStart w:id="3453"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45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452"/>
      <w:bookmarkEnd w:id="3453"/>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454" w:name="_Toc536800441"/>
      <w:bookmarkStart w:id="3455" w:name="_Toc534984877"/>
      <w:r>
        <w:rPr>
          <w:lang w:eastAsia="zh-CN"/>
        </w:rPr>
        <w:t>Tech</w:t>
      </w:r>
      <w:r w:rsidR="0052000A">
        <w:rPr>
          <w:lang w:eastAsia="zh-CN"/>
        </w:rPr>
        <w:t>niques à mettre en oeuvre pour é</w:t>
      </w:r>
      <w:r>
        <w:rPr>
          <w:lang w:eastAsia="zh-CN"/>
        </w:rPr>
        <w:t>viter l’instabilite de l’effet Morton</w:t>
      </w:r>
      <w:bookmarkEnd w:id="3454"/>
      <w:r>
        <w:rPr>
          <w:lang w:eastAsia="zh-CN"/>
        </w:rPr>
        <w:t xml:space="preserve"> </w:t>
      </w:r>
      <w:bookmarkEnd w:id="3455"/>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456"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456"/>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457" w:name="_Ref536721498"/>
      <w:bookmarkStart w:id="3458" w:name="_Toc536112264"/>
      <w:bookmarkStart w:id="345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45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458"/>
      <w:bookmarkEnd w:id="345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460" w:name="_Ref536452193"/>
      <w:bookmarkStart w:id="3461"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460"/>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461"/>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w:t>
      </w:r>
      <w:proofErr w:type="spellStart"/>
      <w:r w:rsidR="00BE0141">
        <w:rPr>
          <w:szCs w:val="22"/>
          <w:lang w:eastAsia="zh-CN"/>
        </w:rPr>
        <w:t>Schmied</w:t>
      </w:r>
      <w:proofErr w:type="spellEnd"/>
      <w:r w:rsidR="00BE0141">
        <w:rPr>
          <w:szCs w:val="22"/>
          <w:lang w:eastAsia="zh-CN"/>
        </w:rPr>
        <w:t xml:space="preserve">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462" w:name="_Ref536798917"/>
      <w:bookmarkStart w:id="3463"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462"/>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463"/>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464" w:name="_Ref535589702"/>
      <w:bookmarkStart w:id="3465" w:name="_Toc536112265"/>
      <w:bookmarkStart w:id="3466"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464"/>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465"/>
      <w:bookmarkEnd w:id="3466"/>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w:t>
      </w:r>
      <w:proofErr w:type="spellStart"/>
      <w:r w:rsidRPr="002F6E98">
        <w:rPr>
          <w:szCs w:val="22"/>
          <w:lang w:eastAsia="zh-CN"/>
        </w:rPr>
        <w:t>édant</w:t>
      </w:r>
      <w:proofErr w:type="spellEnd"/>
      <w:r w:rsidRPr="002F6E98">
        <w:rPr>
          <w:szCs w:val="22"/>
          <w:lang w:eastAsia="zh-CN"/>
        </w:rPr>
        <w:t xml:space="preserve">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467" w:name="_Ref532235910"/>
      <w:bookmarkStart w:id="3468" w:name="_Toc536112266"/>
      <w:bookmarkStart w:id="3469"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467"/>
      <w:r w:rsidRPr="002344CF">
        <w:rPr>
          <w:rFonts w:ascii="Calibri" w:eastAsia="Times New Roman" w:hAnsi="Calibri" w:cs="Times New Roman"/>
          <w:i w:val="0"/>
          <w:iCs w:val="0"/>
          <w:color w:val="auto"/>
          <w:sz w:val="22"/>
          <w:szCs w:val="22"/>
        </w:rPr>
        <w:t> : Comparaison des coefficients d’influence de l’effet Morton entre les cas d’études</w:t>
      </w:r>
      <w:bookmarkEnd w:id="3468"/>
      <w:bookmarkEnd w:id="3469"/>
    </w:p>
    <w:p w14:paraId="6F1A930A" w14:textId="7729A2BD" w:rsidR="00D66780" w:rsidRDefault="00D6221E" w:rsidP="00D66780">
      <w:pPr>
        <w:keepNext/>
        <w:jc w:val="center"/>
      </w:pPr>
      <w:r w:rsidRPr="00D6221E">
        <w:rPr>
          <w:noProof/>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470" w:name="_Ref532235878"/>
      <w:bookmarkStart w:id="3471" w:name="_Toc536112267"/>
      <w:bookmarkStart w:id="3472"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470"/>
      <w:r w:rsidRPr="00872B75">
        <w:rPr>
          <w:rFonts w:ascii="Calibri" w:eastAsia="Times New Roman" w:hAnsi="Calibri" w:cs="Times New Roman"/>
          <w:i w:val="0"/>
          <w:iCs w:val="0"/>
          <w:color w:val="auto"/>
          <w:sz w:val="22"/>
          <w:szCs w:val="22"/>
        </w:rPr>
        <w:t> : Résultat de l’analyse de l’effet Morton des cas</w:t>
      </w:r>
      <w:bookmarkEnd w:id="3471"/>
      <w:bookmarkEnd w:id="3472"/>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473" w:name="_Toc534984879"/>
      <w:bookmarkStart w:id="3474"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473"/>
      <w:bookmarkEnd w:id="3474"/>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w:t>
      </w:r>
      <w:proofErr w:type="spellStart"/>
      <w:r>
        <w:rPr>
          <w:lang w:eastAsia="zh-CN"/>
        </w:rPr>
        <w:t>Jongh</w:t>
      </w:r>
      <w:proofErr w:type="spellEnd"/>
      <w:r>
        <w:rPr>
          <w:lang w:eastAsia="zh-CN"/>
        </w:rPr>
        <w:t xml:space="preserve">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475" w:name="_Toc536800444"/>
      <w:r>
        <w:rPr>
          <w:lang w:eastAsia="zh-CN"/>
        </w:rPr>
        <w:t xml:space="preserve">Parametres influents sur le coefficient </w:t>
      </w:r>
      <m:oMath>
        <m:r>
          <m:rPr>
            <m:sty m:val="bi"/>
          </m:rPr>
          <w:rPr>
            <w:rFonts w:ascii="Cambria Math" w:hAnsi="Cambria Math"/>
            <w:lang w:eastAsia="zh-CN"/>
          </w:rPr>
          <m:t>B</m:t>
        </m:r>
      </m:oMath>
      <w:bookmarkEnd w:id="3475"/>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spellStart"/>
      <w:r w:rsidR="00BB02D8">
        <w:rPr>
          <w:lang w:eastAsia="zh-CN"/>
        </w:rPr>
        <w:t>coefficient</w:t>
      </w:r>
      <w:proofErr w:type="spellEnd"/>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476" w:name="_Toc536800445"/>
      <w:r>
        <w:rPr>
          <w:lang w:eastAsia="zh-CN"/>
        </w:rPr>
        <w:t xml:space="preserve">Parametres influents sur le coefficient </w:t>
      </w:r>
      <m:oMath>
        <m:r>
          <m:rPr>
            <m:sty m:val="bi"/>
          </m:rPr>
          <w:rPr>
            <w:rFonts w:ascii="Cambria Math" w:hAnsi="Cambria Math"/>
            <w:lang w:eastAsia="zh-CN"/>
          </w:rPr>
          <m:t>A</m:t>
        </m:r>
      </m:oMath>
      <w:bookmarkEnd w:id="3476"/>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477" w:name="_Ref532298509"/>
      <w:bookmarkStart w:id="3478" w:name="_Toc536112280"/>
      <w:bookmarkStart w:id="3479" w:name="_Toc536627097"/>
      <w:bookmarkStart w:id="3480"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477"/>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478"/>
      <w:bookmarkEnd w:id="3479"/>
      <w:bookmarkEnd w:id="3480"/>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w:t>
            </w:r>
            <w:proofErr w:type="spellStart"/>
            <w:r w:rsidRPr="002C7907">
              <w:rPr>
                <w:sz w:val="24"/>
                <w:szCs w:val="22"/>
              </w:rPr>
              <w:t>Berot</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proofErr w:type="spellStart"/>
      <w:r w:rsidRPr="001B5D42">
        <w:rPr>
          <w:rFonts w:asciiTheme="minorHAnsi" w:hAnsiTheme="minorHAnsi"/>
        </w:rPr>
        <w:t>Schmied</w:t>
      </w:r>
      <w:proofErr w:type="spellEnd"/>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dernières mesures permettent de r</w:t>
      </w:r>
      <w:proofErr w:type="spellStart"/>
      <w:r>
        <w:rPr>
          <w:szCs w:val="22"/>
        </w:rPr>
        <w:t>éduire</w:t>
      </w:r>
      <w:proofErr w:type="spellEnd"/>
      <w:r>
        <w:rPr>
          <w:szCs w:val="22"/>
        </w:rPr>
        <w:t xml:space="preserv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481" w:name="_Toc536800446"/>
      <w:r>
        <w:t>Conclusion</w:t>
      </w:r>
      <w:bookmarkEnd w:id="3481"/>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w:t>
      </w:r>
      <w:proofErr w:type="spellStart"/>
      <w:r>
        <w:rPr>
          <w:szCs w:val="22"/>
        </w:rPr>
        <w:t>ude</w:t>
      </w:r>
      <w:proofErr w:type="spellEnd"/>
      <w:r>
        <w:rPr>
          <w:szCs w:val="22"/>
        </w:rPr>
        <w:t xml:space="preserv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w:t>
      </w:r>
      <w:proofErr w:type="spellStart"/>
      <w:r>
        <w:rPr>
          <w:szCs w:val="22"/>
        </w:rPr>
        <w:t>orrectives</w:t>
      </w:r>
      <w:proofErr w:type="spellEnd"/>
      <w:r>
        <w:rPr>
          <w:szCs w:val="22"/>
        </w:rPr>
        <w:t xml:space="preserve">.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482" w:name="_Toc536800447"/>
      <w:r w:rsidRPr="005B6FDA">
        <w:lastRenderedPageBreak/>
        <w:t>Conclusion</w:t>
      </w:r>
      <w:r w:rsidR="005C2433" w:rsidRPr="005B6FDA">
        <w:t xml:space="preserve"> générale</w:t>
      </w:r>
      <w:bookmarkEnd w:id="348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w:t>
      </w:r>
      <w:proofErr w:type="spellStart"/>
      <w:r w:rsidRPr="00A246BD">
        <w:rPr>
          <w:szCs w:val="22"/>
        </w:rPr>
        <w:t>multiphysique</w:t>
      </w:r>
      <w:proofErr w:type="spellEnd"/>
      <w:r w:rsidRPr="00A246BD">
        <w:rPr>
          <w:szCs w:val="22"/>
        </w:rPr>
        <w:t xml:space="preserv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w:t>
      </w:r>
      <w:proofErr w:type="spellStart"/>
      <w:r w:rsidRPr="00A246BD">
        <w:rPr>
          <w:szCs w:val="22"/>
        </w:rPr>
        <w:t>Lobatto</w:t>
      </w:r>
      <w:proofErr w:type="spellEnd"/>
      <w:r w:rsidRPr="00A246BD">
        <w:rPr>
          <w:szCs w:val="22"/>
        </w:rPr>
        <w:t xml:space="preserve">.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w:t>
      </w:r>
      <w:proofErr w:type="spellStart"/>
      <w:r w:rsidRPr="00A246BD">
        <w:rPr>
          <w:szCs w:val="22"/>
        </w:rPr>
        <w:t>Newmark</w:t>
      </w:r>
      <w:proofErr w:type="spellEnd"/>
      <w:r w:rsidRPr="00A246BD">
        <w:rPr>
          <w:szCs w:val="22"/>
        </w:rPr>
        <w:t xml:space="preserve">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 xml:space="preserve">avec un balourd mécanique de 140 </w:t>
      </w:r>
      <w:proofErr w:type="spellStart"/>
      <w:r w:rsidRPr="00690023">
        <w:rPr>
          <w:rFonts w:asciiTheme="minorHAnsi" w:hAnsiTheme="minorHAnsi"/>
          <w:szCs w:val="22"/>
        </w:rPr>
        <w:t>g∙mm</w:t>
      </w:r>
      <w:proofErr w:type="spellEnd"/>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483" w:name="_Annexe_A_:"/>
      <w:bookmarkStart w:id="3484" w:name="_Ref535938142"/>
      <w:bookmarkStart w:id="3485" w:name="_Toc536800448"/>
      <w:bookmarkEnd w:id="348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484"/>
      <w:bookmarkEnd w:id="348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486" w:name="_Ref536127479"/>
      <w:bookmarkStart w:id="3487"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486"/>
      <w:r w:rsidR="007B25CC" w:rsidRPr="005320DE">
        <w:rPr>
          <w:rFonts w:eastAsia="Times New Roman" w:cs="Times New Roman"/>
          <w:i w:val="0"/>
          <w:iCs w:val="0"/>
          <w:color w:val="auto"/>
          <w:sz w:val="22"/>
          <w:szCs w:val="20"/>
          <w:lang w:eastAsia="fr-FR"/>
        </w:rPr>
        <w:t>: Le patin incliné 1D</w:t>
      </w:r>
      <w:bookmarkEnd w:id="3487"/>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 xml:space="preserve">par la méthode de collocation aux points de </w:t>
      </w:r>
      <w:proofErr w:type="spellStart"/>
      <w:r w:rsidR="005448F4">
        <w:rPr>
          <w:rFonts w:asciiTheme="minorHAnsi" w:hAnsiTheme="minorHAnsi"/>
        </w:rPr>
        <w:t>Lobatto</w:t>
      </w:r>
      <w:proofErr w:type="spellEnd"/>
      <w:r w:rsidR="005448F4">
        <w:rPr>
          <w:rFonts w:asciiTheme="minorHAnsi" w:hAnsiTheme="minorHAnsi"/>
        </w:rPr>
        <w:t xml:space="preserve">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488" w:name="_Ref536128481"/>
      <w:bookmarkStart w:id="3489"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48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48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490"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490"/>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491" w:name="_Ref536129341"/>
      <w:bookmarkStart w:id="3492"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49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492"/>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311997"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w:t>
      </w:r>
      <w:proofErr w:type="spellStart"/>
      <w:r w:rsidRPr="00E50D48">
        <w:t>Ny</w:t>
      </w:r>
      <w:proofErr w:type="spellEnd"/>
      <w:r w:rsidRPr="00E50D48">
        <w:t xml:space="preserve">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311997"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w:t>
      </w:r>
      <w:proofErr w:type="spellStart"/>
      <w:r w:rsidRPr="007F5515">
        <w:t>Ny</w:t>
      </w:r>
      <w:proofErr w:type="spellEnd"/>
      <w:r w:rsidRPr="007F5515">
        <w:t xml:space="preserve">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493" w:name="_Ref536008842"/>
            <w:r w:rsidRPr="005600FC">
              <w:rPr>
                <w:rFonts w:ascii="Times New Roman" w:eastAsia="Times New Roman" w:hAnsi="Times New Roman"/>
                <w:b/>
                <w:iCs w:val="0"/>
                <w:color w:val="auto"/>
                <w:sz w:val="22"/>
                <w:szCs w:val="22"/>
                <w:lang w:eastAsia="fr-FR"/>
              </w:rPr>
              <w:t xml:space="preserve"> </w:t>
            </w:r>
            <w:bookmarkEnd w:id="3493"/>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 xml:space="preserve">la plus fine </w:t>
      </w:r>
      <w:proofErr w:type="spellStart"/>
      <w:r w:rsidRPr="00011BBC">
        <w:t>Ny</w:t>
      </w:r>
      <w:proofErr w:type="spellEnd"/>
      <w:r w:rsidRPr="00011BBC">
        <w:t xml:space="preserve">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w:t>
      </w:r>
      <w:proofErr w:type="spellStart"/>
      <w:r w:rsidRPr="0008054A">
        <w:t>Ny</w:t>
      </w:r>
      <w:proofErr w:type="spellEnd"/>
      <w:r w:rsidRPr="0008054A">
        <w:t xml:space="preserve"> = 80 nécessitait 1,844 s, alors que le temps de calcul avec </w:t>
      </w:r>
      <w:proofErr w:type="spellStart"/>
      <w:r w:rsidRPr="0008054A">
        <w:t>Ny</w:t>
      </w:r>
      <w:proofErr w:type="spellEnd"/>
      <w:r w:rsidRPr="0008054A">
        <w:t xml:space="preserve"> = 160 </w:t>
      </w:r>
      <w:r w:rsidR="00C21794">
        <w:t>est</w:t>
      </w:r>
      <w:r w:rsidRPr="0008054A">
        <w:t xml:space="preserve"> d'un ordre de grandeur supérieur. Toutefois, pour des raisons de précision, le maillage avec </w:t>
      </w:r>
      <w:proofErr w:type="spellStart"/>
      <w:r w:rsidRPr="0008054A">
        <w:t>Ny</w:t>
      </w:r>
      <w:proofErr w:type="spellEnd"/>
      <w:r w:rsidRPr="0008054A">
        <w:t xml:space="preserve">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494" w:name="_Ref536129823"/>
      <w:bookmarkStart w:id="3495"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49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349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496" w:name="_Ref536129824"/>
      <w:bookmarkStart w:id="3497"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49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349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498" w:name="_Ref536129825"/>
      <w:bookmarkStart w:id="3499"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49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proofErr w:type="spellStart"/>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y</w:t>
      </w:r>
      <w:proofErr w:type="spellEnd"/>
      <w:r w:rsidR="00597CA8" w:rsidRPr="00597CA8">
        <w:rPr>
          <w:rFonts w:ascii="Calibri" w:hAnsi="Calibri"/>
          <w:color w:val="auto"/>
          <w:sz w:val="22"/>
          <w:lang w:val="fr-FR" w:eastAsia="fr-FR" w:bidi="ar-SA"/>
        </w:rPr>
        <w:t xml:space="preserve">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3499"/>
    </w:p>
    <w:p w14:paraId="377A807A" w14:textId="701C29A8" w:rsidR="00704E8C" w:rsidRDefault="00704E8C" w:rsidP="00E0308D">
      <w:pPr>
        <w:pStyle w:val="Titre2"/>
        <w:numPr>
          <w:ilvl w:val="1"/>
          <w:numId w:val="33"/>
        </w:numPr>
        <w:ind w:left="709"/>
        <w:rPr>
          <w:caps w:val="0"/>
        </w:rPr>
      </w:pPr>
      <w:bookmarkStart w:id="3500" w:name="_Toc536800450"/>
      <w:r w:rsidRPr="00704E8C">
        <w:rPr>
          <w:caps w:val="0"/>
        </w:rPr>
        <w:t>Discrétisation quand la température e</w:t>
      </w:r>
      <w:r>
        <w:rPr>
          <w:caps w:val="0"/>
        </w:rPr>
        <w:t xml:space="preserve">st approximée par des polynômes </w:t>
      </w:r>
      <w:r w:rsidRPr="00704E8C">
        <w:rPr>
          <w:caps w:val="0"/>
        </w:rPr>
        <w:t>de Legendre</w:t>
      </w:r>
      <w:bookmarkEnd w:id="3500"/>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w:t>
      </w:r>
      <w:proofErr w:type="spellStart"/>
      <w:r>
        <w:t>Lobatto</w:t>
      </w:r>
      <w:proofErr w:type="spellEnd"/>
      <w:r>
        <w:t xml:space="preserve">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501" w:name="_Ref536130758"/>
      <w:bookmarkStart w:id="3502"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50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350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503" w:name="_Ref536130759"/>
      <w:bookmarkStart w:id="3504" w:name="_Ref524006384"/>
      <w:bookmarkStart w:id="3505"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50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3504"/>
      <w:bookmarkEnd w:id="350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 xml:space="preserve">NDM avec </w:t>
      </w:r>
      <w:proofErr w:type="spellStart"/>
      <w:r>
        <w:t>Ny</w:t>
      </w:r>
      <w:proofErr w:type="spellEnd"/>
      <w:r>
        <w:t xml:space="preserve">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w:t>
      </w:r>
      <w:proofErr w:type="spellStart"/>
      <w:r w:rsidR="00456023" w:rsidRPr="00456023">
        <w:t>Ny</w:t>
      </w:r>
      <w:proofErr w:type="spellEnd"/>
      <w:r w:rsidR="00456023" w:rsidRPr="00456023">
        <w:t xml:space="preserve">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506" w:name="_Ref536130760"/>
      <w:bookmarkStart w:id="3507" w:name="_Ref524006726"/>
      <w:bookmarkStart w:id="3508"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50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3507"/>
      <w:bookmarkEnd w:id="3508"/>
    </w:p>
    <w:p w14:paraId="11FDD87F" w14:textId="62A3C2F2" w:rsidR="009564B9" w:rsidRPr="00642BE2" w:rsidRDefault="00431295" w:rsidP="00E0308D">
      <w:pPr>
        <w:pStyle w:val="Titre2"/>
        <w:numPr>
          <w:ilvl w:val="1"/>
          <w:numId w:val="33"/>
        </w:numPr>
        <w:spacing w:after="240"/>
        <w:ind w:left="709" w:hanging="709"/>
        <w:rPr>
          <w:caps w:val="0"/>
        </w:rPr>
      </w:pPr>
      <w:bookmarkStart w:id="3509" w:name="_Toc536800451"/>
      <w:r w:rsidRPr="00431295">
        <w:rPr>
          <w:caps w:val="0"/>
        </w:rPr>
        <w:t xml:space="preserve">Comparaison </w:t>
      </w:r>
      <w:r>
        <w:rPr>
          <w:caps w:val="0"/>
        </w:rPr>
        <w:t>supplémentaires</w:t>
      </w:r>
      <w:r w:rsidRPr="00431295">
        <w:rPr>
          <w:caps w:val="0"/>
        </w:rPr>
        <w:t xml:space="preserve"> des résultats numériques</w:t>
      </w:r>
      <w:bookmarkEnd w:id="350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 xml:space="preserve">en fonction du nombre de volumes </w:t>
      </w:r>
      <w:proofErr w:type="spellStart"/>
      <w:r w:rsidR="000A3493">
        <w:t>Ny</w:t>
      </w:r>
      <w:proofErr w:type="spellEnd"/>
      <w:r w:rsidRPr="00543A31">
        <w:t xml:space="preserve">. La meilleure </w:t>
      </w:r>
      <w:r w:rsidRPr="00543A31">
        <w:lastRenderedPageBreak/>
        <w:t xml:space="preserve">solution NDM obtenue avec </w:t>
      </w:r>
      <w:proofErr w:type="spellStart"/>
      <w:r w:rsidRPr="00543A31">
        <w:t>Ny</w:t>
      </w:r>
      <w:proofErr w:type="spellEnd"/>
      <w:r w:rsidRPr="00543A31">
        <w:t xml:space="preserve">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510" w:name="_Ref536130802"/>
      <w:bookmarkStart w:id="3511"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51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351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512" w:name="_Ref536130851"/>
      <w:bookmarkStart w:id="3513"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51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351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514" w:name="_Ref536130807"/>
      <w:bookmarkStart w:id="3515"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51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3515"/>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w:t>
      </w:r>
      <w:proofErr w:type="spellStart"/>
      <w:r w:rsidRPr="00BA6091">
        <w:t>Ny</w:t>
      </w:r>
      <w:proofErr w:type="spellEnd"/>
      <w:r w:rsidRPr="00BA6091">
        <w:t xml:space="preserve">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w:t>
      </w:r>
      <w:proofErr w:type="spellStart"/>
      <w:r w:rsidR="009E0B12">
        <w:t>Ny</w:t>
      </w:r>
      <w:proofErr w:type="spellEnd"/>
      <w:r w:rsidR="009E0B12">
        <w:t xml:space="preserve">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516" w:name="_Ref536130944"/>
      <w:bookmarkStart w:id="3517"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51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51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518" w:name="_Ref536130958"/>
      <w:bookmarkStart w:id="3519"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51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351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520" w:name="_Ref536130965"/>
      <w:bookmarkStart w:id="3521"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52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352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w:t>
      </w:r>
      <w:proofErr w:type="spellStart"/>
      <w:r w:rsidRPr="006A7F4D">
        <w:t>Ny</w:t>
      </w:r>
      <w:proofErr w:type="spellEnd"/>
      <w:r w:rsidRPr="006A7F4D">
        <w:t xml:space="preserve">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522" w:name="_Ref536131451"/>
      <w:bookmarkStart w:id="3523"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52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352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524" w:name="_Ref536131452"/>
      <w:bookmarkStart w:id="3525"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52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3525"/>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526" w:name="_Ref536131453"/>
      <w:bookmarkStart w:id="3527"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52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52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528" w:name="_Ref536131454"/>
      <w:bookmarkStart w:id="3529"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52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352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530" w:name="_Ref536106071"/>
      <w:bookmarkStart w:id="3531" w:name="_Toc536800452"/>
      <w:r>
        <w:rPr>
          <w:caps w:val="0"/>
        </w:rPr>
        <w:lastRenderedPageBreak/>
        <w:t>Figures des champs de température des cas de calcul</w:t>
      </w:r>
      <w:bookmarkEnd w:id="3530"/>
      <w:bookmarkEnd w:id="353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532" w:name="_Ref536130761"/>
            <w:bookmarkStart w:id="3533"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532"/>
            <w:r w:rsidR="005656F1" w:rsidRPr="008D6A91">
              <w:rPr>
                <w:i w:val="0"/>
                <w:sz w:val="20"/>
              </w:rPr>
              <w:t>: LPCM, N</w:t>
            </w:r>
            <w:r w:rsidR="005656F1">
              <w:rPr>
                <w:i w:val="0"/>
                <w:sz w:val="20"/>
              </w:rPr>
              <w:t>=12</w:t>
            </w:r>
            <w:bookmarkEnd w:id="3533"/>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534" w:name="_Ref536130762"/>
            <w:bookmarkStart w:id="3535"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534"/>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=80</w:t>
            </w:r>
            <w:bookmarkEnd w:id="353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536" w:name="_Ref536131133"/>
            <w:bookmarkStart w:id="3537"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536"/>
            <w:r w:rsidR="005656F1" w:rsidRPr="008D6A91">
              <w:rPr>
                <w:i w:val="0"/>
                <w:sz w:val="20"/>
              </w:rPr>
              <w:t>: LPCM, N</w:t>
            </w:r>
            <w:r w:rsidR="005656F1">
              <w:rPr>
                <w:i w:val="0"/>
                <w:sz w:val="20"/>
              </w:rPr>
              <w:t>=16</w:t>
            </w:r>
            <w:bookmarkEnd w:id="3537"/>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538"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xml:space="preserve">: NDM, </w:t>
            </w:r>
            <w:proofErr w:type="spellStart"/>
            <w:r w:rsidR="005656F1" w:rsidRPr="008D6A91">
              <w:rPr>
                <w:i w:val="0"/>
                <w:sz w:val="20"/>
              </w:rPr>
              <w:t>N</w:t>
            </w:r>
            <w:r w:rsidR="005656F1" w:rsidRPr="008D6A91">
              <w:rPr>
                <w:i w:val="0"/>
                <w:sz w:val="20"/>
                <w:vertAlign w:val="subscript"/>
              </w:rPr>
              <w:t>y</w:t>
            </w:r>
            <w:proofErr w:type="spellEnd"/>
            <w:r w:rsidR="005656F1" w:rsidRPr="008D6A91">
              <w:rPr>
                <w:i w:val="0"/>
                <w:sz w:val="20"/>
              </w:rPr>
              <w:t>=160</w:t>
            </w:r>
            <w:bookmarkEnd w:id="353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539"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539"/>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540" w:name="_Ref536131144"/>
            <w:bookmarkStart w:id="3541"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540"/>
            <w:r w:rsidR="005656F1" w:rsidRPr="008D6A91">
              <w:rPr>
                <w:i w:val="0"/>
                <w:sz w:val="20"/>
              </w:rPr>
              <w:t xml:space="preserve">: NDM, </w:t>
            </w:r>
            <w:proofErr w:type="spellStart"/>
            <w:r w:rsidR="005656F1" w:rsidRPr="008D6A91">
              <w:rPr>
                <w:i w:val="0"/>
                <w:sz w:val="20"/>
              </w:rPr>
              <w:t>N</w:t>
            </w:r>
            <w:r w:rsidR="005656F1" w:rsidRPr="00CB4979">
              <w:rPr>
                <w:i w:val="0"/>
                <w:sz w:val="20"/>
              </w:rPr>
              <w:t>y</w:t>
            </w:r>
            <w:proofErr w:type="spellEnd"/>
            <w:r w:rsidR="005656F1" w:rsidRPr="008D6A91">
              <w:rPr>
                <w:i w:val="0"/>
                <w:sz w:val="20"/>
              </w:rPr>
              <w:t>=160</w:t>
            </w:r>
            <w:bookmarkEnd w:id="354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542" w:name="_Ref536131455"/>
            <w:bookmarkStart w:id="3543"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542"/>
            <w:r w:rsidR="005656F1" w:rsidRPr="005403DE">
              <w:rPr>
                <w:i w:val="0"/>
                <w:sz w:val="20"/>
              </w:rPr>
              <w:t>: LPCM, N</w:t>
            </w:r>
            <w:r w:rsidR="005656F1">
              <w:rPr>
                <w:i w:val="0"/>
                <w:sz w:val="20"/>
              </w:rPr>
              <w:t>=16</w:t>
            </w:r>
            <w:bookmarkEnd w:id="3543"/>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544"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54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545"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545"/>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546" w:name="_Ref536131456"/>
            <w:bookmarkStart w:id="3547"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546"/>
            <w:r w:rsidR="005656F1" w:rsidRPr="005403DE">
              <w:rPr>
                <w:i w:val="0"/>
                <w:sz w:val="20"/>
              </w:rPr>
              <w:t xml:space="preserve">: NDM, </w:t>
            </w:r>
            <w:proofErr w:type="spellStart"/>
            <w:r w:rsidR="005656F1" w:rsidRPr="005403DE">
              <w:rPr>
                <w:i w:val="0"/>
                <w:sz w:val="20"/>
              </w:rPr>
              <w:t>N</w:t>
            </w:r>
            <w:r w:rsidR="005656F1" w:rsidRPr="005403DE">
              <w:rPr>
                <w:i w:val="0"/>
                <w:sz w:val="20"/>
                <w:vertAlign w:val="subscript"/>
              </w:rPr>
              <w:t>y</w:t>
            </w:r>
            <w:proofErr w:type="spellEnd"/>
            <w:r w:rsidR="005656F1" w:rsidRPr="005403DE">
              <w:rPr>
                <w:i w:val="0"/>
                <w:sz w:val="20"/>
              </w:rPr>
              <w:t>=160</w:t>
            </w:r>
            <w:bookmarkEnd w:id="354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548" w:name="_Ref536104119"/>
      <w:bookmarkStart w:id="3549" w:name="_Toc536800453"/>
      <w:r w:rsidRPr="002D11AE">
        <w:rPr>
          <w:caps w:val="0"/>
        </w:rPr>
        <w:lastRenderedPageBreak/>
        <w:t>Valeurs de référence</w:t>
      </w:r>
      <w:r>
        <w:rPr>
          <w:caps w:val="0"/>
        </w:rPr>
        <w:t xml:space="preserve"> à l’issu des cas numériques</w:t>
      </w:r>
      <w:bookmarkEnd w:id="3548"/>
      <w:bookmarkEnd w:id="3549"/>
    </w:p>
    <w:p w14:paraId="456510C5" w14:textId="77777777" w:rsidR="00886DA9" w:rsidRDefault="00886DA9" w:rsidP="00886DA9"/>
    <w:p w14:paraId="251EFA5D" w14:textId="4CBD85DB" w:rsidR="00B63BB3" w:rsidRDefault="00B63BB3" w:rsidP="00B63BB3">
      <w:pPr>
        <w:pStyle w:val="Lgende"/>
        <w:keepNext/>
        <w:jc w:val="center"/>
      </w:pPr>
      <w:bookmarkStart w:id="3550" w:name="_Ref536130757"/>
      <w:bookmarkStart w:id="3551"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55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55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311997"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552" w:name="_Ref536130763"/>
      <w:bookmarkStart w:id="3553"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55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55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311997"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554" w:name="_Annexe_B_:"/>
      <w:bookmarkStart w:id="3555" w:name="_Toc536800454"/>
      <w:bookmarkEnd w:id="3554"/>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55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556" w:name="_Toc535932562"/>
      <w:bookmarkStart w:id="3557" w:name="_Toc535932654"/>
      <w:bookmarkStart w:id="3558" w:name="_Toc535933485"/>
      <w:bookmarkStart w:id="3559" w:name="_Toc535934377"/>
      <w:bookmarkStart w:id="3560" w:name="_Toc535935128"/>
      <w:bookmarkStart w:id="3561" w:name="_Toc535935903"/>
      <w:bookmarkStart w:id="3562" w:name="_Toc535938441"/>
      <w:bookmarkStart w:id="3563" w:name="_Toc535938790"/>
      <w:bookmarkStart w:id="3564" w:name="_Toc535942619"/>
      <w:bookmarkStart w:id="3565" w:name="_Toc535942841"/>
      <w:bookmarkStart w:id="3566" w:name="_Toc535942937"/>
      <w:bookmarkStart w:id="3567" w:name="_Toc535943033"/>
      <w:bookmarkStart w:id="3568" w:name="_Toc535943129"/>
      <w:bookmarkStart w:id="3569" w:name="_Toc535947878"/>
      <w:bookmarkStart w:id="3570" w:name="_Toc536006932"/>
      <w:bookmarkStart w:id="3571" w:name="_Toc536110564"/>
      <w:bookmarkStart w:id="3572" w:name="_Toc536110940"/>
      <w:bookmarkStart w:id="3573" w:name="_Toc536112159"/>
      <w:bookmarkStart w:id="3574" w:name="_Toc536112479"/>
      <w:bookmarkStart w:id="3575" w:name="_Toc536113364"/>
      <w:bookmarkStart w:id="3576" w:name="_Toc536113576"/>
      <w:bookmarkStart w:id="3577" w:name="_Toc536113788"/>
      <w:bookmarkStart w:id="3578" w:name="_Toc536115087"/>
      <w:bookmarkStart w:id="3579" w:name="_Toc536115357"/>
      <w:bookmarkStart w:id="3580" w:name="_Toc536117547"/>
      <w:bookmarkStart w:id="3581" w:name="_Toc536117762"/>
      <w:bookmarkStart w:id="3582" w:name="_Toc536118783"/>
      <w:bookmarkStart w:id="3583" w:name="_Toc536120075"/>
      <w:bookmarkStart w:id="3584" w:name="_Toc536120291"/>
      <w:bookmarkStart w:id="3585" w:name="_Toc536127353"/>
      <w:bookmarkStart w:id="3586" w:name="_Toc536127570"/>
      <w:bookmarkStart w:id="3587" w:name="_Toc536128354"/>
      <w:bookmarkStart w:id="3588" w:name="_Toc536129477"/>
      <w:bookmarkStart w:id="3589" w:name="_Toc536129695"/>
      <w:bookmarkStart w:id="3590" w:name="_Toc536129916"/>
      <w:bookmarkStart w:id="3591" w:name="_Toc536130139"/>
      <w:bookmarkStart w:id="3592" w:name="_Toc536130365"/>
      <w:bookmarkStart w:id="3593" w:name="_Toc536130601"/>
      <w:bookmarkStart w:id="3594" w:name="_Toc536131295"/>
      <w:bookmarkStart w:id="3595" w:name="_Toc536131556"/>
      <w:bookmarkStart w:id="3596" w:name="_Toc536199969"/>
      <w:bookmarkStart w:id="3597" w:name="_Toc536200216"/>
      <w:bookmarkStart w:id="3598" w:name="_Toc536200711"/>
      <w:bookmarkStart w:id="3599" w:name="_Toc536200959"/>
      <w:bookmarkStart w:id="3600" w:name="_Toc536201206"/>
      <w:bookmarkStart w:id="3601" w:name="_Toc536201453"/>
      <w:bookmarkStart w:id="3602" w:name="_Toc536202368"/>
      <w:bookmarkStart w:id="3603" w:name="_Toc536203739"/>
      <w:bookmarkStart w:id="3604" w:name="_Toc536203985"/>
      <w:bookmarkStart w:id="3605" w:name="_Toc536204231"/>
      <w:bookmarkStart w:id="3606" w:name="_Toc536539379"/>
      <w:bookmarkStart w:id="3607" w:name="_Toc536539632"/>
      <w:bookmarkStart w:id="3608" w:name="_Toc536543408"/>
      <w:bookmarkStart w:id="3609" w:name="_Toc536543662"/>
      <w:bookmarkStart w:id="3610" w:name="_Toc536544553"/>
      <w:bookmarkStart w:id="3611" w:name="_Toc536545493"/>
      <w:bookmarkStart w:id="3612" w:name="_Toc536546644"/>
      <w:bookmarkStart w:id="3613" w:name="_Toc536626940"/>
      <w:bookmarkStart w:id="3614" w:name="_Toc536726019"/>
      <w:bookmarkStart w:id="3615" w:name="_Toc536741115"/>
      <w:bookmarkStart w:id="3616" w:name="_Toc536741372"/>
      <w:bookmarkStart w:id="3617" w:name="_Toc536741628"/>
      <w:bookmarkStart w:id="3618" w:name="_Toc536784687"/>
      <w:bookmarkStart w:id="3619" w:name="_Toc536797582"/>
      <w:bookmarkStart w:id="3620" w:name="_Toc536797845"/>
      <w:bookmarkStart w:id="3621" w:name="_Toc536798242"/>
      <w:bookmarkStart w:id="3622" w:name="_Toc536798497"/>
      <w:bookmarkStart w:id="3623" w:name="_Toc536798752"/>
      <w:bookmarkStart w:id="3624" w:name="_Toc536800455"/>
      <w:bookmarkStart w:id="3625" w:name="_Ref535834176"/>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626" w:name="_Toc535938442"/>
      <w:bookmarkStart w:id="3627" w:name="_Toc535938791"/>
      <w:bookmarkStart w:id="3628" w:name="_Toc535942620"/>
      <w:bookmarkStart w:id="3629" w:name="_Toc535942842"/>
      <w:bookmarkStart w:id="3630" w:name="_Toc535942938"/>
      <w:bookmarkStart w:id="3631" w:name="_Toc535943034"/>
      <w:bookmarkStart w:id="3632" w:name="_Toc535943130"/>
      <w:bookmarkStart w:id="3633" w:name="_Toc535947879"/>
      <w:bookmarkStart w:id="3634" w:name="_Toc536006933"/>
      <w:bookmarkStart w:id="3635" w:name="_Toc536110565"/>
      <w:bookmarkStart w:id="3636" w:name="_Toc536110941"/>
      <w:bookmarkStart w:id="3637" w:name="_Toc536112160"/>
      <w:bookmarkStart w:id="3638" w:name="_Toc536112480"/>
      <w:bookmarkStart w:id="3639" w:name="_Toc536113365"/>
      <w:bookmarkStart w:id="3640" w:name="_Toc536113577"/>
      <w:bookmarkStart w:id="3641" w:name="_Toc536113789"/>
      <w:bookmarkStart w:id="3642" w:name="_Toc536115088"/>
      <w:bookmarkStart w:id="3643" w:name="_Toc536115358"/>
      <w:bookmarkStart w:id="3644" w:name="_Toc536117548"/>
      <w:bookmarkStart w:id="3645" w:name="_Toc536117763"/>
      <w:bookmarkStart w:id="3646" w:name="_Toc536118784"/>
      <w:bookmarkStart w:id="3647" w:name="_Toc536120076"/>
      <w:bookmarkStart w:id="3648" w:name="_Toc536120292"/>
      <w:bookmarkStart w:id="3649" w:name="_Toc536127354"/>
      <w:bookmarkStart w:id="3650" w:name="_Toc536127571"/>
      <w:bookmarkStart w:id="3651" w:name="_Toc536128355"/>
      <w:bookmarkStart w:id="3652" w:name="_Toc536129478"/>
      <w:bookmarkStart w:id="3653" w:name="_Toc536129696"/>
      <w:bookmarkStart w:id="3654" w:name="_Toc536129917"/>
      <w:bookmarkStart w:id="3655" w:name="_Toc536130140"/>
      <w:bookmarkStart w:id="3656" w:name="_Toc536130366"/>
      <w:bookmarkStart w:id="3657" w:name="_Toc536130602"/>
      <w:bookmarkStart w:id="3658" w:name="_Toc536131296"/>
      <w:bookmarkStart w:id="3659" w:name="_Toc536131557"/>
      <w:bookmarkStart w:id="3660" w:name="_Toc536199970"/>
      <w:bookmarkStart w:id="3661" w:name="_Toc536200217"/>
      <w:bookmarkStart w:id="3662" w:name="_Toc536200712"/>
      <w:bookmarkStart w:id="3663" w:name="_Toc536200960"/>
      <w:bookmarkStart w:id="3664" w:name="_Toc536201207"/>
      <w:bookmarkStart w:id="3665" w:name="_Toc536201454"/>
      <w:bookmarkStart w:id="3666" w:name="_Toc536202369"/>
      <w:bookmarkStart w:id="3667" w:name="_Toc536203740"/>
      <w:bookmarkStart w:id="3668" w:name="_Toc536203986"/>
      <w:bookmarkStart w:id="3669" w:name="_Toc536204232"/>
      <w:bookmarkStart w:id="3670" w:name="_Toc536539380"/>
      <w:bookmarkStart w:id="3671" w:name="_Toc536539633"/>
      <w:bookmarkStart w:id="3672" w:name="_Toc536543409"/>
      <w:bookmarkStart w:id="3673" w:name="_Toc536543663"/>
      <w:bookmarkStart w:id="3674" w:name="_Toc536544554"/>
      <w:bookmarkStart w:id="3675" w:name="_Toc536545494"/>
      <w:bookmarkStart w:id="3676" w:name="_Toc536546645"/>
      <w:bookmarkStart w:id="3677" w:name="_Toc536626941"/>
      <w:bookmarkStart w:id="3678" w:name="_Toc536726020"/>
      <w:bookmarkStart w:id="3679" w:name="_Toc536741116"/>
      <w:bookmarkStart w:id="3680" w:name="_Toc536741373"/>
      <w:bookmarkStart w:id="3681" w:name="_Toc536741629"/>
      <w:bookmarkStart w:id="3682" w:name="_Toc536784688"/>
      <w:bookmarkStart w:id="3683" w:name="_Toc536797583"/>
      <w:bookmarkStart w:id="3684" w:name="_Toc536797846"/>
      <w:bookmarkStart w:id="3685" w:name="_Toc536798243"/>
      <w:bookmarkStart w:id="3686" w:name="_Toc536798498"/>
      <w:bookmarkStart w:id="3687" w:name="_Toc536798753"/>
      <w:bookmarkStart w:id="3688" w:name="_Toc536800456"/>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p>
    <w:p w14:paraId="057E0C28" w14:textId="436E9568" w:rsidR="00B429DC" w:rsidRDefault="00B429DC" w:rsidP="00E0308D">
      <w:pPr>
        <w:pStyle w:val="Titre2"/>
        <w:numPr>
          <w:ilvl w:val="1"/>
          <w:numId w:val="28"/>
        </w:numPr>
        <w:tabs>
          <w:tab w:val="clear" w:pos="0"/>
          <w:tab w:val="num" w:pos="-709"/>
        </w:tabs>
        <w:ind w:left="709"/>
      </w:pPr>
      <w:bookmarkStart w:id="3689" w:name="_Toc536800457"/>
      <w:r>
        <w:t>Formulation variationnelle du problème conduction thermique</w:t>
      </w:r>
      <w:bookmarkEnd w:id="3625"/>
      <w:bookmarkEnd w:id="3689"/>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w:t>
      </w:r>
      <w:proofErr w:type="spellStart"/>
      <w:r>
        <w:t>variationnelle</w:t>
      </w:r>
      <w:proofErr w:type="spellEnd"/>
      <w:r>
        <w:t xml:space="preserv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311997"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 xml:space="preserve">La formulation </w:t>
      </w:r>
      <w:proofErr w:type="spellStart"/>
      <w:r>
        <w:t>variationnelle</w:t>
      </w:r>
      <w:proofErr w:type="spellEnd"/>
      <w:r>
        <w:t xml:space="preserv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690" w:name="_Ref528621363"/>
            <w:r w:rsidRPr="005600FC">
              <w:rPr>
                <w:rFonts w:ascii="Times New Roman" w:eastAsia="Times New Roman" w:hAnsi="Times New Roman"/>
                <w:b/>
                <w:iCs w:val="0"/>
                <w:color w:val="auto"/>
                <w:sz w:val="22"/>
                <w:szCs w:val="22"/>
                <w:lang w:eastAsia="fr-FR"/>
              </w:rPr>
              <w:t xml:space="preserve"> </w:t>
            </w:r>
            <w:bookmarkEnd w:id="3690"/>
          </w:p>
        </w:tc>
      </w:tr>
    </w:tbl>
    <w:p w14:paraId="534FFF4F" w14:textId="77777777" w:rsidR="00B429DC" w:rsidRPr="00E4270F" w:rsidRDefault="00B429DC" w:rsidP="00E0308D">
      <w:pPr>
        <w:pStyle w:val="Titre2"/>
        <w:numPr>
          <w:ilvl w:val="1"/>
          <w:numId w:val="28"/>
        </w:numPr>
        <w:ind w:left="709"/>
      </w:pPr>
      <w:bookmarkStart w:id="3691" w:name="_Toc536800458"/>
      <w:r>
        <w:t xml:space="preserve">Approximation </w:t>
      </w:r>
      <w:r w:rsidRPr="00E4270F">
        <w:t>nodale élémentaire</w:t>
      </w:r>
      <w:r>
        <w:t xml:space="preserve"> et assemblage final</w:t>
      </w:r>
      <w:bookmarkEnd w:id="3691"/>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w:t>
      </w:r>
      <w:proofErr w:type="spellStart"/>
      <w:r w:rsidRPr="005E01A9">
        <w:t>variationnelle</w:t>
      </w:r>
      <w:proofErr w:type="spellEnd"/>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31199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311997"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311997"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 xml:space="preserve">La formulation </w:t>
      </w:r>
      <w:proofErr w:type="spellStart"/>
      <w:r w:rsidRPr="00A87864">
        <w:t>variationnelle</w:t>
      </w:r>
      <w:proofErr w:type="spellEnd"/>
      <w:r w:rsidRPr="00A87864">
        <w:t xml:space="preserv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31199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311997"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311997"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692" w:name="_Annexe_C_:"/>
      <w:bookmarkStart w:id="3693" w:name="_Ref535938690"/>
      <w:bookmarkStart w:id="3694" w:name="_Toc536800459"/>
      <w:bookmarkEnd w:id="3692"/>
      <w:r>
        <w:lastRenderedPageBreak/>
        <w:t>Ann</w:t>
      </w:r>
      <w:r w:rsidR="003C3B41">
        <w:t>exe C</w:t>
      </w:r>
      <w:r w:rsidR="005B17DF">
        <w:t xml:space="preserve"> : </w:t>
      </w:r>
      <w:r w:rsidR="00A64F15">
        <w:br/>
        <w:t>Détermination du point haut</w:t>
      </w:r>
      <w:bookmarkEnd w:id="3693"/>
      <w:bookmarkEnd w:id="3694"/>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695" w:name="_Toc536113793"/>
      <w:bookmarkStart w:id="3696" w:name="_Toc536115092"/>
      <w:bookmarkStart w:id="3697" w:name="_Toc536115362"/>
      <w:bookmarkStart w:id="3698" w:name="_Toc536117552"/>
      <w:bookmarkStart w:id="3699" w:name="_Toc536117767"/>
      <w:bookmarkStart w:id="3700" w:name="_Toc536118788"/>
      <w:bookmarkStart w:id="3701" w:name="_Toc536120080"/>
      <w:bookmarkStart w:id="3702" w:name="_Toc536120296"/>
      <w:bookmarkStart w:id="3703" w:name="_Toc536127358"/>
      <w:bookmarkStart w:id="3704" w:name="_Toc536127575"/>
      <w:bookmarkStart w:id="3705" w:name="_Toc536128359"/>
      <w:bookmarkStart w:id="3706" w:name="_Toc536129482"/>
      <w:bookmarkStart w:id="3707" w:name="_Toc536129700"/>
      <w:bookmarkStart w:id="3708" w:name="_Toc536129921"/>
      <w:bookmarkStart w:id="3709" w:name="_Toc536130144"/>
      <w:bookmarkStart w:id="3710" w:name="_Toc536130370"/>
      <w:bookmarkStart w:id="3711" w:name="_Toc536130606"/>
      <w:bookmarkStart w:id="3712" w:name="_Toc536131300"/>
      <w:bookmarkStart w:id="3713" w:name="_Toc536131561"/>
      <w:bookmarkStart w:id="3714" w:name="_Toc536199974"/>
      <w:bookmarkStart w:id="3715" w:name="_Toc536200221"/>
      <w:bookmarkStart w:id="3716" w:name="_Toc536200716"/>
      <w:bookmarkStart w:id="3717" w:name="_Toc536200964"/>
      <w:bookmarkStart w:id="3718" w:name="_Toc536201211"/>
      <w:bookmarkStart w:id="3719" w:name="_Toc536201458"/>
      <w:bookmarkStart w:id="3720" w:name="_Toc536202373"/>
      <w:bookmarkStart w:id="3721" w:name="_Toc536203744"/>
      <w:bookmarkStart w:id="3722" w:name="_Toc536203990"/>
      <w:bookmarkStart w:id="3723" w:name="_Toc536204236"/>
      <w:bookmarkStart w:id="3724" w:name="_Toc536539384"/>
      <w:bookmarkStart w:id="3725" w:name="_Toc536539637"/>
      <w:bookmarkStart w:id="3726" w:name="_Toc536543413"/>
      <w:bookmarkStart w:id="3727" w:name="_Toc536543667"/>
      <w:bookmarkStart w:id="3728" w:name="_Toc536544558"/>
      <w:bookmarkStart w:id="3729" w:name="_Toc536545498"/>
      <w:bookmarkStart w:id="3730" w:name="_Toc536546649"/>
      <w:bookmarkStart w:id="3731" w:name="_Toc536626945"/>
      <w:bookmarkStart w:id="3732" w:name="_Toc536726024"/>
      <w:bookmarkStart w:id="3733" w:name="_Toc536741120"/>
      <w:bookmarkStart w:id="3734" w:name="_Toc536741377"/>
      <w:bookmarkStart w:id="3735" w:name="_Toc536741633"/>
      <w:bookmarkStart w:id="3736" w:name="_Toc536784692"/>
      <w:bookmarkStart w:id="3737" w:name="_Toc536797587"/>
      <w:bookmarkStart w:id="3738" w:name="_Toc536797850"/>
      <w:bookmarkStart w:id="3739" w:name="_Toc536798247"/>
      <w:bookmarkStart w:id="3740" w:name="_Toc536798502"/>
      <w:bookmarkStart w:id="3741" w:name="_Toc536798757"/>
      <w:bookmarkStart w:id="3742" w:name="_Toc536800460"/>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743" w:name="_Toc536113794"/>
      <w:bookmarkStart w:id="3744" w:name="_Toc536115093"/>
      <w:bookmarkStart w:id="3745" w:name="_Toc536115363"/>
      <w:bookmarkStart w:id="3746" w:name="_Toc536117553"/>
      <w:bookmarkStart w:id="3747" w:name="_Toc536117768"/>
      <w:bookmarkStart w:id="3748" w:name="_Toc536118789"/>
      <w:bookmarkStart w:id="3749" w:name="_Toc536120081"/>
      <w:bookmarkStart w:id="3750" w:name="_Toc536120297"/>
      <w:bookmarkStart w:id="3751" w:name="_Toc536127359"/>
      <w:bookmarkStart w:id="3752" w:name="_Toc536127576"/>
      <w:bookmarkStart w:id="3753" w:name="_Toc536128360"/>
      <w:bookmarkStart w:id="3754" w:name="_Toc536129483"/>
      <w:bookmarkStart w:id="3755" w:name="_Toc536129701"/>
      <w:bookmarkStart w:id="3756" w:name="_Toc536129922"/>
      <w:bookmarkStart w:id="3757" w:name="_Toc536130145"/>
      <w:bookmarkStart w:id="3758" w:name="_Toc536130371"/>
      <w:bookmarkStart w:id="3759" w:name="_Toc536130607"/>
      <w:bookmarkStart w:id="3760" w:name="_Toc536131301"/>
      <w:bookmarkStart w:id="3761" w:name="_Toc536131562"/>
      <w:bookmarkStart w:id="3762" w:name="_Toc536199975"/>
      <w:bookmarkStart w:id="3763" w:name="_Toc536200222"/>
      <w:bookmarkStart w:id="3764" w:name="_Toc536200717"/>
      <w:bookmarkStart w:id="3765" w:name="_Toc536200965"/>
      <w:bookmarkStart w:id="3766" w:name="_Toc536201212"/>
      <w:bookmarkStart w:id="3767" w:name="_Toc536201459"/>
      <w:bookmarkStart w:id="3768" w:name="_Toc536202374"/>
      <w:bookmarkStart w:id="3769" w:name="_Toc536203745"/>
      <w:bookmarkStart w:id="3770" w:name="_Toc536203991"/>
      <w:bookmarkStart w:id="3771" w:name="_Toc536204237"/>
      <w:bookmarkStart w:id="3772" w:name="_Toc536539385"/>
      <w:bookmarkStart w:id="3773" w:name="_Toc536539638"/>
      <w:bookmarkStart w:id="3774" w:name="_Toc536543414"/>
      <w:bookmarkStart w:id="3775" w:name="_Toc536543668"/>
      <w:bookmarkStart w:id="3776" w:name="_Toc536544559"/>
      <w:bookmarkStart w:id="3777" w:name="_Toc536545499"/>
      <w:bookmarkStart w:id="3778" w:name="_Toc536546650"/>
      <w:bookmarkStart w:id="3779" w:name="_Toc536626946"/>
      <w:bookmarkStart w:id="3780" w:name="_Toc536726025"/>
      <w:bookmarkStart w:id="3781" w:name="_Toc536741121"/>
      <w:bookmarkStart w:id="3782" w:name="_Toc536741378"/>
      <w:bookmarkStart w:id="3783" w:name="_Toc536741634"/>
      <w:bookmarkStart w:id="3784" w:name="_Toc536784693"/>
      <w:bookmarkStart w:id="3785" w:name="_Toc536797588"/>
      <w:bookmarkStart w:id="3786" w:name="_Toc536797851"/>
      <w:bookmarkStart w:id="3787" w:name="_Toc536798248"/>
      <w:bookmarkStart w:id="3788" w:name="_Toc536798503"/>
      <w:bookmarkStart w:id="3789" w:name="_Toc536798758"/>
      <w:bookmarkStart w:id="3790" w:name="_Toc536800461"/>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791" w:name="_Toc536113795"/>
      <w:bookmarkStart w:id="3792" w:name="_Toc536115094"/>
      <w:bookmarkStart w:id="3793" w:name="_Toc536115364"/>
      <w:bookmarkStart w:id="3794" w:name="_Toc536117554"/>
      <w:bookmarkStart w:id="3795" w:name="_Toc536117769"/>
      <w:bookmarkStart w:id="3796" w:name="_Toc536118790"/>
      <w:bookmarkStart w:id="3797" w:name="_Toc536120082"/>
      <w:bookmarkStart w:id="3798" w:name="_Toc536120298"/>
      <w:bookmarkStart w:id="3799" w:name="_Toc536127360"/>
      <w:bookmarkStart w:id="3800" w:name="_Toc536127577"/>
      <w:bookmarkStart w:id="3801" w:name="_Toc536128361"/>
      <w:bookmarkStart w:id="3802" w:name="_Toc536129484"/>
      <w:bookmarkStart w:id="3803" w:name="_Toc536129702"/>
      <w:bookmarkStart w:id="3804" w:name="_Toc536129923"/>
      <w:bookmarkStart w:id="3805" w:name="_Toc536130146"/>
      <w:bookmarkStart w:id="3806" w:name="_Toc536130372"/>
      <w:bookmarkStart w:id="3807" w:name="_Toc536130608"/>
      <w:bookmarkStart w:id="3808" w:name="_Toc536131302"/>
      <w:bookmarkStart w:id="3809" w:name="_Toc536131563"/>
      <w:bookmarkStart w:id="3810" w:name="_Toc536199976"/>
      <w:bookmarkStart w:id="3811" w:name="_Toc536200223"/>
      <w:bookmarkStart w:id="3812" w:name="_Toc536200718"/>
      <w:bookmarkStart w:id="3813" w:name="_Toc536200966"/>
      <w:bookmarkStart w:id="3814" w:name="_Toc536201213"/>
      <w:bookmarkStart w:id="3815" w:name="_Toc536201460"/>
      <w:bookmarkStart w:id="3816" w:name="_Toc536202375"/>
      <w:bookmarkStart w:id="3817" w:name="_Toc536203746"/>
      <w:bookmarkStart w:id="3818" w:name="_Toc536203992"/>
      <w:bookmarkStart w:id="3819" w:name="_Toc536204238"/>
      <w:bookmarkStart w:id="3820" w:name="_Toc536539386"/>
      <w:bookmarkStart w:id="3821" w:name="_Toc536539639"/>
      <w:bookmarkStart w:id="3822" w:name="_Toc536543415"/>
      <w:bookmarkStart w:id="3823" w:name="_Toc536543669"/>
      <w:bookmarkStart w:id="3824" w:name="_Toc536544560"/>
      <w:bookmarkStart w:id="3825" w:name="_Toc536545500"/>
      <w:bookmarkStart w:id="3826" w:name="_Toc536546651"/>
      <w:bookmarkStart w:id="3827" w:name="_Toc536626947"/>
      <w:bookmarkStart w:id="3828" w:name="_Toc536726026"/>
      <w:bookmarkStart w:id="3829" w:name="_Toc536741122"/>
      <w:bookmarkStart w:id="3830" w:name="_Toc536741379"/>
      <w:bookmarkStart w:id="3831" w:name="_Toc536741635"/>
      <w:bookmarkStart w:id="3832" w:name="_Toc536784694"/>
      <w:bookmarkStart w:id="3833" w:name="_Toc536797589"/>
      <w:bookmarkStart w:id="3834" w:name="_Toc536797852"/>
      <w:bookmarkStart w:id="3835" w:name="_Toc536798249"/>
      <w:bookmarkStart w:id="3836" w:name="_Toc536798504"/>
      <w:bookmarkStart w:id="3837" w:name="_Toc536798759"/>
      <w:bookmarkStart w:id="3838" w:name="_Toc536800462"/>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p>
    <w:p w14:paraId="5EF6F5C7" w14:textId="3C384A25" w:rsidR="00E0308D" w:rsidRDefault="00D50E82" w:rsidP="00D50E82">
      <w:pPr>
        <w:pStyle w:val="Titre2"/>
        <w:numPr>
          <w:ilvl w:val="1"/>
          <w:numId w:val="39"/>
        </w:numPr>
        <w:tabs>
          <w:tab w:val="clear" w:pos="0"/>
          <w:tab w:val="num" w:pos="-709"/>
        </w:tabs>
        <w:ind w:left="709"/>
      </w:pPr>
      <w:bookmarkStart w:id="3839" w:name="_Toc536800463"/>
      <w:r>
        <w:t>Définition du point haut</w:t>
      </w:r>
      <w:bookmarkEnd w:id="3839"/>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840" w:name="_Toc536112164"/>
      <w:bookmarkStart w:id="3841" w:name="_Toc536112484"/>
      <w:bookmarkStart w:id="3842" w:name="_Toc536113369"/>
      <w:bookmarkStart w:id="3843" w:name="_Toc536113581"/>
      <w:bookmarkStart w:id="3844" w:name="_Toc536113797"/>
      <w:bookmarkStart w:id="3845" w:name="_Toc536115096"/>
      <w:bookmarkStart w:id="3846" w:name="_Toc536115366"/>
      <w:bookmarkStart w:id="3847" w:name="_Toc536117556"/>
      <w:bookmarkStart w:id="3848" w:name="_Toc536117771"/>
      <w:bookmarkStart w:id="3849" w:name="_Toc536118792"/>
      <w:bookmarkStart w:id="3850" w:name="_Toc536120084"/>
      <w:bookmarkStart w:id="3851" w:name="_Toc536120300"/>
      <w:bookmarkStart w:id="3852" w:name="_Toc536127362"/>
      <w:bookmarkStart w:id="3853" w:name="_Toc536127579"/>
      <w:bookmarkStart w:id="3854" w:name="_Toc536128363"/>
      <w:bookmarkStart w:id="3855" w:name="_Toc536129486"/>
      <w:bookmarkStart w:id="3856" w:name="_Toc536129704"/>
      <w:bookmarkStart w:id="3857" w:name="_Toc536129925"/>
      <w:bookmarkStart w:id="3858" w:name="_Toc536130148"/>
      <w:bookmarkStart w:id="3859" w:name="_Toc536130374"/>
      <w:bookmarkStart w:id="3860" w:name="_Toc536130610"/>
      <w:bookmarkStart w:id="3861" w:name="_Toc536131304"/>
      <w:bookmarkStart w:id="3862" w:name="_Toc536131565"/>
      <w:bookmarkStart w:id="3863" w:name="_Toc536199978"/>
      <w:bookmarkStart w:id="3864" w:name="_Toc536200225"/>
      <w:bookmarkStart w:id="3865" w:name="_Toc536200720"/>
      <w:bookmarkStart w:id="3866" w:name="_Toc536200968"/>
      <w:bookmarkStart w:id="3867" w:name="_Toc536201215"/>
      <w:bookmarkStart w:id="3868" w:name="_Toc536201462"/>
      <w:bookmarkStart w:id="3869" w:name="_Toc536202377"/>
      <w:bookmarkStart w:id="3870" w:name="_Toc536203748"/>
      <w:bookmarkStart w:id="3871" w:name="_Toc536203994"/>
      <w:bookmarkStart w:id="3872" w:name="_Toc536204240"/>
      <w:bookmarkStart w:id="3873" w:name="_Toc536539388"/>
      <w:bookmarkStart w:id="3874" w:name="_Toc536539641"/>
      <w:bookmarkStart w:id="3875" w:name="_Toc536543417"/>
      <w:bookmarkStart w:id="3876" w:name="_Toc536543671"/>
      <w:bookmarkStart w:id="3877" w:name="_Toc536544562"/>
      <w:bookmarkStart w:id="3878" w:name="_Toc536545502"/>
      <w:bookmarkStart w:id="3879" w:name="_Toc536546653"/>
      <w:bookmarkStart w:id="3880" w:name="_Toc536626949"/>
      <w:bookmarkStart w:id="3881" w:name="_Toc536726028"/>
      <w:bookmarkStart w:id="3882" w:name="_Toc536741124"/>
      <w:bookmarkStart w:id="3883" w:name="_Toc536741381"/>
      <w:bookmarkStart w:id="3884" w:name="_Toc536741637"/>
      <w:bookmarkStart w:id="3885" w:name="_Toc536784696"/>
      <w:bookmarkStart w:id="3886" w:name="_Toc536797591"/>
      <w:bookmarkStart w:id="3887" w:name="_Toc536797854"/>
      <w:bookmarkStart w:id="3888" w:name="_Toc536798251"/>
      <w:bookmarkStart w:id="3889" w:name="_Toc536798506"/>
      <w:bookmarkStart w:id="3890" w:name="_Toc536798761"/>
      <w:bookmarkStart w:id="3891" w:name="_Toc536800464"/>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892" w:name="_Toc536112165"/>
      <w:bookmarkStart w:id="3893" w:name="_Toc536112485"/>
      <w:bookmarkStart w:id="3894" w:name="_Toc536113370"/>
      <w:bookmarkStart w:id="3895" w:name="_Toc536113582"/>
      <w:bookmarkStart w:id="3896" w:name="_Toc536113798"/>
      <w:bookmarkStart w:id="3897" w:name="_Toc536115097"/>
      <w:bookmarkStart w:id="3898" w:name="_Toc536115367"/>
      <w:bookmarkStart w:id="3899" w:name="_Toc536117557"/>
      <w:bookmarkStart w:id="3900" w:name="_Toc536117772"/>
      <w:bookmarkStart w:id="3901" w:name="_Toc536118793"/>
      <w:bookmarkStart w:id="3902" w:name="_Toc536120085"/>
      <w:bookmarkStart w:id="3903" w:name="_Toc536120301"/>
      <w:bookmarkStart w:id="3904" w:name="_Toc536127363"/>
      <w:bookmarkStart w:id="3905" w:name="_Toc536127580"/>
      <w:bookmarkStart w:id="3906" w:name="_Toc536128364"/>
      <w:bookmarkStart w:id="3907" w:name="_Toc536129487"/>
      <w:bookmarkStart w:id="3908" w:name="_Toc536129705"/>
      <w:bookmarkStart w:id="3909" w:name="_Toc536129926"/>
      <w:bookmarkStart w:id="3910" w:name="_Toc536130149"/>
      <w:bookmarkStart w:id="3911" w:name="_Toc536130375"/>
      <w:bookmarkStart w:id="3912" w:name="_Toc536130611"/>
      <w:bookmarkStart w:id="3913" w:name="_Toc536131305"/>
      <w:bookmarkStart w:id="3914" w:name="_Toc536131566"/>
      <w:bookmarkStart w:id="3915" w:name="_Toc536199979"/>
      <w:bookmarkStart w:id="3916" w:name="_Toc536200226"/>
      <w:bookmarkStart w:id="3917" w:name="_Toc536200721"/>
      <w:bookmarkStart w:id="3918" w:name="_Toc536200969"/>
      <w:bookmarkStart w:id="3919" w:name="_Toc536201216"/>
      <w:bookmarkStart w:id="3920" w:name="_Toc536201463"/>
      <w:bookmarkStart w:id="3921" w:name="_Toc536202378"/>
      <w:bookmarkStart w:id="3922" w:name="_Toc536203749"/>
      <w:bookmarkStart w:id="3923" w:name="_Toc536203995"/>
      <w:bookmarkStart w:id="3924" w:name="_Toc536204241"/>
      <w:bookmarkStart w:id="3925" w:name="_Toc536539389"/>
      <w:bookmarkStart w:id="3926" w:name="_Toc536539642"/>
      <w:bookmarkStart w:id="3927" w:name="_Toc536543418"/>
      <w:bookmarkStart w:id="3928" w:name="_Toc536543672"/>
      <w:bookmarkStart w:id="3929" w:name="_Toc536544563"/>
      <w:bookmarkStart w:id="3930" w:name="_Toc536545503"/>
      <w:bookmarkStart w:id="3931" w:name="_Toc536546654"/>
      <w:bookmarkStart w:id="3932" w:name="_Toc536626950"/>
      <w:bookmarkStart w:id="3933" w:name="_Toc536726029"/>
      <w:bookmarkStart w:id="3934" w:name="_Toc536741125"/>
      <w:bookmarkStart w:id="3935" w:name="_Toc536741382"/>
      <w:bookmarkStart w:id="3936" w:name="_Toc536741638"/>
      <w:bookmarkStart w:id="3937" w:name="_Toc536784697"/>
      <w:bookmarkStart w:id="3938" w:name="_Toc536797592"/>
      <w:bookmarkStart w:id="3939" w:name="_Toc536797855"/>
      <w:bookmarkStart w:id="3940" w:name="_Toc536798252"/>
      <w:bookmarkStart w:id="3941" w:name="_Toc536798507"/>
      <w:bookmarkStart w:id="3942" w:name="_Toc536798762"/>
      <w:bookmarkStart w:id="3943" w:name="_Toc536800465"/>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944" w:name="_Toc536112166"/>
      <w:bookmarkStart w:id="3945" w:name="_Toc536112486"/>
      <w:bookmarkStart w:id="3946" w:name="_Toc536113371"/>
      <w:bookmarkStart w:id="3947" w:name="_Toc536113583"/>
      <w:bookmarkStart w:id="3948" w:name="_Toc536113799"/>
      <w:bookmarkStart w:id="3949" w:name="_Toc536115098"/>
      <w:bookmarkStart w:id="3950" w:name="_Toc536115368"/>
      <w:bookmarkStart w:id="3951" w:name="_Toc536117558"/>
      <w:bookmarkStart w:id="3952" w:name="_Toc536117773"/>
      <w:bookmarkStart w:id="3953" w:name="_Toc536118794"/>
      <w:bookmarkStart w:id="3954" w:name="_Toc536120086"/>
      <w:bookmarkStart w:id="3955" w:name="_Toc536120302"/>
      <w:bookmarkStart w:id="3956" w:name="_Toc536127364"/>
      <w:bookmarkStart w:id="3957" w:name="_Toc536127581"/>
      <w:bookmarkStart w:id="3958" w:name="_Toc536128365"/>
      <w:bookmarkStart w:id="3959" w:name="_Toc536129488"/>
      <w:bookmarkStart w:id="3960" w:name="_Toc536129706"/>
      <w:bookmarkStart w:id="3961" w:name="_Toc536129927"/>
      <w:bookmarkStart w:id="3962" w:name="_Toc536130150"/>
      <w:bookmarkStart w:id="3963" w:name="_Toc536130376"/>
      <w:bookmarkStart w:id="3964" w:name="_Toc536130612"/>
      <w:bookmarkStart w:id="3965" w:name="_Toc536131306"/>
      <w:bookmarkStart w:id="3966" w:name="_Toc536131567"/>
      <w:bookmarkStart w:id="3967" w:name="_Toc536199980"/>
      <w:bookmarkStart w:id="3968" w:name="_Toc536200227"/>
      <w:bookmarkStart w:id="3969" w:name="_Toc536200722"/>
      <w:bookmarkStart w:id="3970" w:name="_Toc536200970"/>
      <w:bookmarkStart w:id="3971" w:name="_Toc536201217"/>
      <w:bookmarkStart w:id="3972" w:name="_Toc536201464"/>
      <w:bookmarkStart w:id="3973" w:name="_Toc536202379"/>
      <w:bookmarkStart w:id="3974" w:name="_Toc536203750"/>
      <w:bookmarkStart w:id="3975" w:name="_Toc536203996"/>
      <w:bookmarkStart w:id="3976" w:name="_Toc536204242"/>
      <w:bookmarkStart w:id="3977" w:name="_Toc536539390"/>
      <w:bookmarkStart w:id="3978" w:name="_Toc536539643"/>
      <w:bookmarkStart w:id="3979" w:name="_Toc536543419"/>
      <w:bookmarkStart w:id="3980" w:name="_Toc536543673"/>
      <w:bookmarkStart w:id="3981" w:name="_Toc536544564"/>
      <w:bookmarkStart w:id="3982" w:name="_Toc536545504"/>
      <w:bookmarkStart w:id="3983" w:name="_Toc536546655"/>
      <w:bookmarkStart w:id="3984" w:name="_Toc536626951"/>
      <w:bookmarkStart w:id="3985" w:name="_Toc536726030"/>
      <w:bookmarkStart w:id="3986" w:name="_Toc536741126"/>
      <w:bookmarkStart w:id="3987" w:name="_Toc536741383"/>
      <w:bookmarkStart w:id="3988" w:name="_Toc536741639"/>
      <w:bookmarkStart w:id="3989" w:name="_Toc536784698"/>
      <w:bookmarkStart w:id="3990" w:name="_Toc536797593"/>
      <w:bookmarkStart w:id="3991" w:name="_Toc536797856"/>
      <w:bookmarkStart w:id="3992" w:name="_Toc536798253"/>
      <w:bookmarkStart w:id="3993" w:name="_Toc536798508"/>
      <w:bookmarkStart w:id="3994" w:name="_Toc536798763"/>
      <w:bookmarkStart w:id="3995" w:name="_Toc536800466"/>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996" w:name="_Toc536800467"/>
      <w:r>
        <w:t>Relations géométriques</w:t>
      </w:r>
      <w:bookmarkEnd w:id="3996"/>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311997"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311997"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311997"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997" w:name="_Ref525656363"/>
            <w:r w:rsidRPr="00E37D96">
              <w:rPr>
                <w:rFonts w:eastAsiaTheme="minorHAnsi"/>
              </w:rPr>
              <w:t xml:space="preserve"> </w:t>
            </w:r>
            <w:bookmarkEnd w:id="3997"/>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3998" w:name="_Ref525659754"/>
      <w:bookmarkStart w:id="3999" w:name="_Toc536112268"/>
      <w:bookmarkStart w:id="4000"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998"/>
      <w:r w:rsidR="001B7C74">
        <w:rPr>
          <w:i w:val="0"/>
          <w:sz w:val="22"/>
        </w:rPr>
        <w:t> : R</w:t>
      </w:r>
      <w:r>
        <w:rPr>
          <w:i w:val="0"/>
          <w:sz w:val="22"/>
        </w:rPr>
        <w:t>elation géométrique pour déterminer le point haut à la surface du rotor</w:t>
      </w:r>
      <w:bookmarkEnd w:id="3999"/>
      <w:bookmarkEnd w:id="400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4001" w:name="_Annexe_D_:"/>
      <w:bookmarkStart w:id="4002" w:name="_Toc536800468"/>
      <w:bookmarkEnd w:id="4001"/>
      <w:r>
        <w:lastRenderedPageBreak/>
        <w:t xml:space="preserve">Annexe D : </w:t>
      </w:r>
      <w:r>
        <w:br/>
        <w:t>Valeurs des coefficients d’influence de l’effet Morton</w:t>
      </w:r>
      <w:bookmarkEnd w:id="4002"/>
    </w:p>
    <w:p w14:paraId="353A6254" w14:textId="25BC3C04" w:rsidR="00B055A9" w:rsidRPr="00D13F67" w:rsidRDefault="00B055A9" w:rsidP="0030526A">
      <w:pPr>
        <w:pStyle w:val="Lgende"/>
        <w:keepNext/>
        <w:spacing w:before="240" w:after="120"/>
        <w:jc w:val="center"/>
        <w:rPr>
          <w:i w:val="0"/>
          <w:noProof/>
          <w:sz w:val="28"/>
        </w:rPr>
      </w:pPr>
      <w:bookmarkStart w:id="4003"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400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311997"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4004"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400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311997"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4005"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400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311997"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4006" w:name="_Toc536800469"/>
      <w:r>
        <w:lastRenderedPageBreak/>
        <w:t>Liste des figures</w:t>
      </w:r>
      <w:bookmarkEnd w:id="400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4007" w:name="_Toc536800470"/>
      <w:r>
        <w:lastRenderedPageBreak/>
        <w:t>Liste des tableaux</w:t>
      </w:r>
      <w:bookmarkEnd w:id="400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311997">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4008" w:name="_Toc536800471"/>
      <w:r>
        <w:lastRenderedPageBreak/>
        <w:t>Références</w:t>
      </w:r>
      <w:bookmarkEnd w:id="400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4009" w:name="_Ref526346265"/>
      <w:bookmarkStart w:id="4010" w:name="_Ref534794244"/>
      <w:bookmarkStart w:id="4011" w:name="_Ref533094789"/>
      <w:bookmarkStart w:id="4012"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 xml:space="preserve">Machinery Vibration and </w:t>
      </w:r>
      <w:proofErr w:type="spellStart"/>
      <w:r w:rsidR="00414610" w:rsidRPr="00BA1130">
        <w:rPr>
          <w:lang w:val="en-US"/>
        </w:rPr>
        <w:t>Rotordynamics</w:t>
      </w:r>
      <w:proofErr w:type="spellEnd"/>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4009"/>
    </w:p>
    <w:p w14:paraId="20BD8504" w14:textId="597D1526" w:rsidR="0054208F" w:rsidRDefault="004E03AF" w:rsidP="00E0308D">
      <w:pPr>
        <w:pStyle w:val="Paragraphedeliste"/>
        <w:numPr>
          <w:ilvl w:val="0"/>
          <w:numId w:val="30"/>
        </w:numPr>
        <w:spacing w:line="360" w:lineRule="auto"/>
        <w:jc w:val="both"/>
        <w:rPr>
          <w:lang w:val="en-US"/>
        </w:rPr>
      </w:pPr>
      <w:bookmarkStart w:id="4013"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4010"/>
      <w:bookmarkEnd w:id="401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4014" w:name="_Ref533090111"/>
      <w:proofErr w:type="spellStart"/>
      <w:r w:rsidRPr="004854A8">
        <w:rPr>
          <w:lang w:val="en-US"/>
        </w:rPr>
        <w:t>Hesseborn</w:t>
      </w:r>
      <w:proofErr w:type="spellEnd"/>
      <w:r w:rsidRPr="004854A8">
        <w:rPr>
          <w:lang w:val="en-US"/>
        </w:rPr>
        <w:t xml:space="preserve">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401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4015"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4015"/>
    </w:p>
    <w:p w14:paraId="22F6FDEE" w14:textId="77777777" w:rsidR="00851955" w:rsidRDefault="00851955" w:rsidP="00E0308D">
      <w:pPr>
        <w:pStyle w:val="Paragraphedeliste"/>
        <w:numPr>
          <w:ilvl w:val="0"/>
          <w:numId w:val="30"/>
        </w:numPr>
        <w:spacing w:line="360" w:lineRule="auto"/>
        <w:jc w:val="both"/>
        <w:rPr>
          <w:lang w:val="en-US"/>
        </w:rPr>
      </w:pPr>
      <w:bookmarkStart w:id="4016" w:name="_Ref534794429"/>
      <w:bookmarkEnd w:id="4011"/>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401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17"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4017"/>
    </w:p>
    <w:p w14:paraId="60D06719" w14:textId="347A2917" w:rsidR="00851955" w:rsidRDefault="00BB4BF1" w:rsidP="00E0308D">
      <w:pPr>
        <w:pStyle w:val="Paragraphedeliste"/>
        <w:numPr>
          <w:ilvl w:val="0"/>
          <w:numId w:val="30"/>
        </w:numPr>
        <w:spacing w:line="360" w:lineRule="auto"/>
        <w:jc w:val="both"/>
        <w:rPr>
          <w:lang w:val="en-US"/>
        </w:rPr>
      </w:pPr>
      <w:bookmarkStart w:id="4018"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4018"/>
    </w:p>
    <w:p w14:paraId="3FCE7534" w14:textId="435D680D" w:rsidR="002B0F67" w:rsidRDefault="006400B9" w:rsidP="002B0F67">
      <w:pPr>
        <w:pStyle w:val="Paragraphedeliste"/>
        <w:numPr>
          <w:ilvl w:val="0"/>
          <w:numId w:val="30"/>
        </w:numPr>
        <w:spacing w:line="360" w:lineRule="auto"/>
        <w:jc w:val="both"/>
      </w:pPr>
      <w:bookmarkStart w:id="4019"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401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0" w:name="_Ref533092212"/>
      <w:bookmarkEnd w:id="401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402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21"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xml:space="preserve">, A. (2005). </w:t>
      </w:r>
      <w:proofErr w:type="spellStart"/>
      <w:r w:rsidRPr="001B73DC">
        <w:rPr>
          <w:rFonts w:asciiTheme="minorHAnsi" w:hAnsiTheme="minorHAnsi"/>
          <w:lang w:val="en-US"/>
        </w:rPr>
        <w:t>Rotordynamics</w:t>
      </w:r>
      <w:proofErr w:type="spellEnd"/>
      <w:r w:rsidRPr="001B73DC">
        <w:rPr>
          <w:rFonts w:asciiTheme="minorHAnsi" w:hAnsiTheme="minorHAnsi"/>
          <w:lang w:val="en-US"/>
        </w:rPr>
        <w:t>. Boca Raton: CRC Press.</w:t>
      </w:r>
      <w:bookmarkEnd w:id="402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2" w:name="_Ref533092881"/>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4022"/>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3" w:name="_Ref533092883"/>
      <w:r>
        <w:rPr>
          <w:rFonts w:asciiTheme="minorHAnsi" w:hAnsiTheme="minorHAnsi"/>
          <w:lang w:val="en-US"/>
        </w:rPr>
        <w:t xml:space="preserve"> </w:t>
      </w:r>
      <w:proofErr w:type="spellStart"/>
      <w:r w:rsidR="00BF5101" w:rsidRPr="00595A8C">
        <w:rPr>
          <w:rFonts w:asciiTheme="minorHAnsi" w:hAnsiTheme="minorHAnsi"/>
          <w:lang w:val="en-US"/>
        </w:rPr>
        <w:t>Dimarogonas</w:t>
      </w:r>
      <w:proofErr w:type="spellEnd"/>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402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4024" w:name="_Ref533093007"/>
      <w:proofErr w:type="spellStart"/>
      <w:r w:rsidR="008F6148" w:rsidRPr="001B3A28">
        <w:rPr>
          <w:rFonts w:asciiTheme="minorHAnsi" w:hAnsiTheme="minorHAnsi"/>
          <w:lang w:val="en-US"/>
        </w:rPr>
        <w:t>Kellenberger</w:t>
      </w:r>
      <w:proofErr w:type="spellEnd"/>
      <w:r w:rsidR="008F6148" w:rsidRPr="001B3A28">
        <w:rPr>
          <w:rFonts w:asciiTheme="minorHAnsi" w:hAnsiTheme="minorHAnsi"/>
          <w:lang w:val="en-US"/>
        </w:rPr>
        <w:t xml:space="preserve">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402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5"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402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6" w:name="_Ref534632381"/>
      <w:r>
        <w:rPr>
          <w:rFonts w:asciiTheme="minorHAnsi" w:hAnsiTheme="minorHAnsi"/>
          <w:lang w:val="en-US"/>
        </w:rPr>
        <w:t xml:space="preserve"> </w:t>
      </w:r>
      <w:bookmarkStart w:id="4027"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4026"/>
      <w:bookmarkEnd w:id="402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28"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02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02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402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4030" w:name="_Ref533096146"/>
      <w:r>
        <w:rPr>
          <w:rFonts w:asciiTheme="minorHAnsi" w:hAnsiTheme="minorHAnsi"/>
          <w:lang w:val="en-US"/>
        </w:rPr>
        <w:t xml:space="preserve"> </w:t>
      </w:r>
      <w:bookmarkStart w:id="4031"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4030"/>
      <w:bookmarkEnd w:id="403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03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03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3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03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3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034"/>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5" w:name="_Ref533096550"/>
      <w:r>
        <w:rPr>
          <w:rFonts w:asciiTheme="minorHAnsi" w:hAnsiTheme="minorHAnsi"/>
          <w:lang w:val="en-US"/>
        </w:rPr>
        <w:t xml:space="preserve"> </w:t>
      </w:r>
      <w:bookmarkStart w:id="4036"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4035"/>
      <w:bookmarkEnd w:id="403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proofErr w:type="spellStart"/>
      <w:r w:rsidRPr="00A22718">
        <w:rPr>
          <w:rFonts w:asciiTheme="minorHAnsi" w:hAnsiTheme="minorHAnsi"/>
          <w:lang w:val="en-US"/>
        </w:rPr>
        <w:t>Balbahadur</w:t>
      </w:r>
      <w:proofErr w:type="spellEnd"/>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7" w:name="_Ref533096804"/>
      <w:r>
        <w:rPr>
          <w:rFonts w:asciiTheme="minorHAnsi" w:hAnsiTheme="minorHAnsi"/>
          <w:lang w:val="en-US"/>
        </w:rPr>
        <w:t xml:space="preserve"> </w:t>
      </w:r>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403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8" w:name="_Ref533096918"/>
      <w:r>
        <w:rPr>
          <w:rFonts w:asciiTheme="minorHAnsi" w:hAnsiTheme="minorHAnsi"/>
          <w:lang w:val="en-US"/>
        </w:rPr>
        <w:t xml:space="preserve"> </w:t>
      </w:r>
      <w:bookmarkStart w:id="4039" w:name="_Ref536202736"/>
      <w:proofErr w:type="spellStart"/>
      <w:r w:rsidR="00285601">
        <w:rPr>
          <w:rFonts w:asciiTheme="minorHAnsi" w:hAnsiTheme="minorHAnsi"/>
          <w:lang w:val="en-US"/>
        </w:rPr>
        <w:t>Balbahadur</w:t>
      </w:r>
      <w:proofErr w:type="spellEnd"/>
      <w:r w:rsidR="00285601">
        <w:rPr>
          <w:rFonts w:asciiTheme="minorHAnsi" w:hAnsiTheme="minorHAnsi"/>
          <w:lang w:val="en-US"/>
        </w:rPr>
        <w:t xml:space="preserve">,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4038"/>
      <w:bookmarkEnd w:id="403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4040"/>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1"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404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42"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404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3" w:name="_Ref534635218"/>
      <w:r>
        <w:rPr>
          <w:rFonts w:asciiTheme="minorHAnsi" w:hAnsiTheme="minorHAnsi"/>
          <w:lang w:val="en-US"/>
        </w:rPr>
        <w:t xml:space="preserve"> </w:t>
      </w:r>
      <w:bookmarkStart w:id="404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4043"/>
      <w:bookmarkEnd w:id="404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5"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404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6" w:name="_Ref533115138"/>
      <w:bookmarkStart w:id="4047"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4046"/>
      <w:bookmarkEnd w:id="4047"/>
    </w:p>
    <w:p w14:paraId="5DF0CFC4" w14:textId="49D75779" w:rsidR="006A4449" w:rsidRPr="005F2035" w:rsidRDefault="006A4449" w:rsidP="006A4449">
      <w:pPr>
        <w:pStyle w:val="Paragraphedeliste"/>
        <w:numPr>
          <w:ilvl w:val="0"/>
          <w:numId w:val="30"/>
        </w:numPr>
        <w:spacing w:line="360" w:lineRule="auto"/>
        <w:jc w:val="both"/>
      </w:pPr>
      <w:bookmarkStart w:id="404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404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4049" w:name="_Ref528660528"/>
      <w:bookmarkStart w:id="4050"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4049"/>
      <w:bookmarkEnd w:id="405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405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w:t>
      </w:r>
      <w:proofErr w:type="spellStart"/>
      <w:r w:rsidRPr="005B219A">
        <w:rPr>
          <w:lang w:val="en-US"/>
        </w:rPr>
        <w:t>Lobatto</w:t>
      </w:r>
      <w:proofErr w:type="spellEnd"/>
      <w:r w:rsidRPr="005B219A">
        <w:rPr>
          <w:lang w:val="en-US"/>
        </w:rPr>
        <w:t xml:space="preserve"> point quadr</w:t>
      </w:r>
      <w:r w:rsidRPr="007523CD">
        <w:rPr>
          <w:lang w:val="en-US"/>
        </w:rPr>
        <w:t>ature”, ASME Journal of Tribology, Vol.131, April 2009</w:t>
      </w:r>
      <w:bookmarkEnd w:id="4051"/>
    </w:p>
    <w:p w14:paraId="7F03D491" w14:textId="38DB6578" w:rsidR="00AE0E1B" w:rsidRDefault="00AE0E1B" w:rsidP="00AE0E1B">
      <w:pPr>
        <w:pStyle w:val="Paragraphedeliste"/>
        <w:numPr>
          <w:ilvl w:val="0"/>
          <w:numId w:val="30"/>
        </w:numPr>
        <w:spacing w:line="360" w:lineRule="auto"/>
        <w:jc w:val="both"/>
        <w:rPr>
          <w:lang w:val="en-US"/>
        </w:rPr>
      </w:pPr>
      <w:bookmarkStart w:id="4052" w:name="_Ref526263911"/>
      <w:r>
        <w:rPr>
          <w:lang w:val="en-US"/>
        </w:rPr>
        <w:t xml:space="preserve"> </w:t>
      </w:r>
      <w:bookmarkStart w:id="4053"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4052"/>
      <w:bookmarkEnd w:id="4053"/>
    </w:p>
    <w:p w14:paraId="08B4D7ED" w14:textId="009028A4" w:rsidR="00670DF5" w:rsidRDefault="003273AF" w:rsidP="00670DF5">
      <w:pPr>
        <w:pStyle w:val="Paragraphedeliste"/>
        <w:numPr>
          <w:ilvl w:val="0"/>
          <w:numId w:val="30"/>
        </w:numPr>
        <w:spacing w:line="360" w:lineRule="auto"/>
        <w:jc w:val="both"/>
      </w:pPr>
      <w:bookmarkStart w:id="4054" w:name="_Ref525750678"/>
      <w:bookmarkStart w:id="405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4054"/>
      <w:bookmarkEnd w:id="405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4056"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405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405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405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4058"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405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405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405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4060" w:name="_Ref526269762"/>
      <w:r>
        <w:rPr>
          <w:lang w:val="en-US"/>
        </w:rPr>
        <w:lastRenderedPageBreak/>
        <w:t xml:space="preserve"> </w:t>
      </w:r>
      <w:proofErr w:type="spellStart"/>
      <w:r w:rsidR="00AE0E1B" w:rsidRPr="00E8692E">
        <w:rPr>
          <w:lang w:val="en-US"/>
        </w:rPr>
        <w:t>Moraru</w:t>
      </w:r>
      <w:proofErr w:type="spellEnd"/>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4060"/>
    </w:p>
    <w:p w14:paraId="3C9EC656" w14:textId="2ED4FC1E" w:rsidR="00AE0E1B" w:rsidRDefault="00082A93" w:rsidP="00AE0E1B">
      <w:pPr>
        <w:pStyle w:val="Paragraphedeliste"/>
        <w:numPr>
          <w:ilvl w:val="0"/>
          <w:numId w:val="30"/>
        </w:numPr>
        <w:spacing w:line="360" w:lineRule="auto"/>
        <w:jc w:val="both"/>
        <w:rPr>
          <w:lang w:val="en-US"/>
        </w:rPr>
      </w:pPr>
      <w:bookmarkStart w:id="4061"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4061"/>
    </w:p>
    <w:p w14:paraId="5EB8D043" w14:textId="2F7615C1" w:rsidR="0071775C" w:rsidRDefault="00082A93" w:rsidP="0071775C">
      <w:pPr>
        <w:pStyle w:val="Paragraphedeliste"/>
        <w:numPr>
          <w:ilvl w:val="0"/>
          <w:numId w:val="30"/>
        </w:numPr>
        <w:spacing w:line="360" w:lineRule="auto"/>
        <w:rPr>
          <w:lang w:val="en-US"/>
        </w:rPr>
      </w:pPr>
      <w:bookmarkStart w:id="4062"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406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4063"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Fillon,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4063"/>
    </w:p>
    <w:p w14:paraId="18A0E002" w14:textId="153A8DB3" w:rsidR="00710DF8" w:rsidRDefault="00710DF8" w:rsidP="00710DF8">
      <w:pPr>
        <w:pStyle w:val="Paragraphedeliste"/>
        <w:numPr>
          <w:ilvl w:val="0"/>
          <w:numId w:val="30"/>
        </w:numPr>
        <w:spacing w:line="360" w:lineRule="auto"/>
        <w:jc w:val="both"/>
        <w:rPr>
          <w:lang w:val="en-US"/>
        </w:rPr>
      </w:pPr>
      <w:bookmarkStart w:id="4064" w:name="_Ref528171614"/>
      <w:r>
        <w:rPr>
          <w:lang w:val="en-US"/>
        </w:rPr>
        <w:t xml:space="preserve"> </w:t>
      </w:r>
      <w:bookmarkStart w:id="4065"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4064"/>
      <w:bookmarkEnd w:id="406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4066"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4066"/>
      <w:r>
        <w:t xml:space="preserve"> </w:t>
      </w:r>
    </w:p>
    <w:p w14:paraId="0AA299A1" w14:textId="1AEC690B" w:rsidR="00CA41D6" w:rsidRDefault="00CA41D6" w:rsidP="00CA41D6">
      <w:pPr>
        <w:pStyle w:val="Paragraphedeliste"/>
        <w:numPr>
          <w:ilvl w:val="0"/>
          <w:numId w:val="30"/>
        </w:numPr>
        <w:spacing w:line="360" w:lineRule="auto"/>
        <w:jc w:val="both"/>
      </w:pPr>
      <w:bookmarkStart w:id="4067" w:name="_Ref528232242"/>
      <w:r>
        <w:t xml:space="preserve"> </w:t>
      </w:r>
      <w:proofErr w:type="spellStart"/>
      <w:r w:rsidRPr="00034058">
        <w:t>CodeAster</w:t>
      </w:r>
      <w:proofErr w:type="spellEnd"/>
      <w:r>
        <w:t xml:space="preserve">© Référence </w:t>
      </w:r>
      <w:r w:rsidRPr="00034058">
        <w:t>R5.02.01</w:t>
      </w:r>
      <w:r>
        <w:t xml:space="preserve">, </w:t>
      </w:r>
      <w:r w:rsidRPr="00034058">
        <w:t>“Algorithme de thermique linéaire transitoire”</w:t>
      </w:r>
      <w:bookmarkEnd w:id="406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068" w:name="_Ref536201611"/>
      <w:proofErr w:type="spellStart"/>
      <w:r>
        <w:rPr>
          <w:rFonts w:asciiTheme="minorHAnsi" w:hAnsiTheme="minorHAnsi"/>
        </w:rPr>
        <w:t>CodeAster</w:t>
      </w:r>
      <w:proofErr w:type="spellEnd"/>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406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4069" w:name="_Ref528255279"/>
      <w:proofErr w:type="spellStart"/>
      <w:r w:rsidR="00902415">
        <w:t>CodeAster</w:t>
      </w:r>
      <w:proofErr w:type="spellEnd"/>
      <w:r w:rsidR="00902415">
        <w:t>© Référence R</w:t>
      </w:r>
      <w:r w:rsidR="00902415" w:rsidRPr="00866FE3">
        <w:t>3.03.08</w:t>
      </w:r>
      <w:r w:rsidR="00902415">
        <w:t>, "</w:t>
      </w:r>
      <w:r w:rsidR="00902415" w:rsidRPr="00866FE3">
        <w:t>Relations cinématiques linéaires de type RBE3</w:t>
      </w:r>
      <w:r w:rsidR="00902415">
        <w:t>"</w:t>
      </w:r>
      <w:bookmarkEnd w:id="406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070"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4070"/>
    </w:p>
    <w:p w14:paraId="7FEDAB21" w14:textId="64C8E20E" w:rsidR="00EA38FB" w:rsidRDefault="009246F4" w:rsidP="00EA38FB">
      <w:pPr>
        <w:pStyle w:val="Paragraphedeliste"/>
        <w:numPr>
          <w:ilvl w:val="0"/>
          <w:numId w:val="30"/>
        </w:numPr>
        <w:spacing w:line="360" w:lineRule="auto"/>
        <w:jc w:val="both"/>
        <w:rPr>
          <w:lang w:val="en-US"/>
        </w:rPr>
      </w:pPr>
      <w:bookmarkStart w:id="4071" w:name="_Ref526357534"/>
      <w:r w:rsidRPr="0074254F">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407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4072"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proofErr w:type="spellStart"/>
      <w:r w:rsidR="00EA38FB" w:rsidRPr="00E9404E">
        <w:rPr>
          <w:lang w:val="en-US"/>
        </w:rPr>
        <w:t>Rotordynamics</w:t>
      </w:r>
      <w:proofErr w:type="spellEnd"/>
      <w:r w:rsidR="00EA38FB" w:rsidRPr="00E9404E">
        <w:rPr>
          <w:lang w:val="en-US"/>
        </w:rPr>
        <w:t xml:space="preserve">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407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407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4073"/>
    </w:p>
    <w:p w14:paraId="29EB4C45" w14:textId="57A95720" w:rsidR="008C2975" w:rsidRDefault="008C2975" w:rsidP="008C2975">
      <w:pPr>
        <w:pStyle w:val="Paragraphedeliste"/>
        <w:numPr>
          <w:ilvl w:val="0"/>
          <w:numId w:val="30"/>
        </w:numPr>
        <w:spacing w:line="360" w:lineRule="auto"/>
        <w:jc w:val="both"/>
      </w:pPr>
      <w:bookmarkStart w:id="407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4074"/>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4075"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4075"/>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4076" w:name="_Ref536608425"/>
      <w:r>
        <w:rPr>
          <w:lang w:val="en-US"/>
        </w:rPr>
        <w:t>Dara W. Childs, “</w:t>
      </w:r>
      <w:proofErr w:type="spellStart"/>
      <w:r w:rsidRPr="00E17D7D">
        <w:rPr>
          <w:lang w:val="en-US"/>
        </w:rPr>
        <w:t>Turbomachinery</w:t>
      </w:r>
      <w:proofErr w:type="spellEnd"/>
      <w:r w:rsidRPr="00E17D7D">
        <w:rPr>
          <w:lang w:val="en-US"/>
        </w:rPr>
        <w:t xml:space="preserve"> </w:t>
      </w:r>
      <w:proofErr w:type="spellStart"/>
      <w:r w:rsidRPr="00E17D7D">
        <w:rPr>
          <w:lang w:val="en-US"/>
        </w:rPr>
        <w:t>Rotordynamics</w:t>
      </w:r>
      <w:proofErr w:type="spellEnd"/>
      <w:r w:rsidRPr="00E17D7D">
        <w:rPr>
          <w:lang w:val="en-US"/>
        </w:rPr>
        <w:t xml:space="preserve"> with Case Studies</w:t>
      </w:r>
      <w:r w:rsidR="00684DD3">
        <w:rPr>
          <w:lang w:val="en-US"/>
        </w:rPr>
        <w:t>”, Case study 9, Page 119</w:t>
      </w:r>
      <w:r>
        <w:rPr>
          <w:lang w:val="en-US"/>
        </w:rPr>
        <w:t xml:space="preserve">, </w:t>
      </w:r>
      <w:r w:rsidRPr="00E17D7D">
        <w:rPr>
          <w:lang w:val="en-US"/>
        </w:rPr>
        <w:t>Minter Spring, 2013</w:t>
      </w:r>
      <w:r>
        <w:rPr>
          <w:lang w:val="en-US"/>
        </w:rPr>
        <w:t>,</w:t>
      </w:r>
      <w:bookmarkEnd w:id="4076"/>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77"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4077"/>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4078"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4078"/>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9"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4079"/>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4080"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4080"/>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4081" w:name="_Toc536800472"/>
      <w:r w:rsidRPr="0065054C">
        <w:lastRenderedPageBreak/>
        <w:t>Résumé</w:t>
      </w:r>
      <w:bookmarkEnd w:id="4081"/>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w:t>
      </w:r>
      <w:proofErr w:type="spellStart"/>
      <w:r>
        <w:rPr>
          <w:rFonts w:asciiTheme="minorHAnsi" w:eastAsiaTheme="minorEastAsia" w:hAnsiTheme="minorHAnsi" w:cstheme="minorBidi"/>
          <w:sz w:val="22"/>
          <w:szCs w:val="22"/>
          <w:lang w:eastAsia="en-US" w:bidi="en-US"/>
        </w:rPr>
        <w:t>multiphysique</w:t>
      </w:r>
      <w:proofErr w:type="spellEnd"/>
      <w:r>
        <w:rPr>
          <w:rFonts w:asciiTheme="minorHAnsi" w:eastAsiaTheme="minorEastAsia" w:hAnsiTheme="minorHAnsi" w:cstheme="minorBidi"/>
          <w:sz w:val="22"/>
          <w:szCs w:val="22"/>
          <w:lang w:eastAsia="en-US" w:bidi="en-US"/>
        </w:rPr>
        <w:t xml:space="preserv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4082" w:name="_Toc536800473"/>
      <w:r w:rsidRPr="00214956">
        <w:rPr>
          <w:rFonts w:eastAsiaTheme="majorEastAsia"/>
          <w:lang w:val="en-US"/>
        </w:rPr>
        <w:t>Abstract</w:t>
      </w:r>
      <w:bookmarkEnd w:id="4082"/>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model of the rotor and the model of rotor dynamics. This multi-physics coupling is not simple because of the different time scales of the </w:t>
      </w:r>
      <w:proofErr w:type="spellStart"/>
      <w:r w:rsidRPr="005F0F94">
        <w:rPr>
          <w:rFonts w:asciiTheme="minorHAnsi" w:eastAsiaTheme="minorEastAsia" w:hAnsiTheme="minorHAnsi" w:cstheme="minorBidi"/>
          <w:sz w:val="22"/>
          <w:szCs w:val="22"/>
          <w:lang w:val="en-US" w:eastAsia="en-US" w:bidi="en-US"/>
        </w:rPr>
        <w:t>thermomechanical</w:t>
      </w:r>
      <w:proofErr w:type="spellEnd"/>
      <w:r w:rsidRPr="005F0F94">
        <w:rPr>
          <w:rFonts w:asciiTheme="minorHAnsi" w:eastAsiaTheme="minorEastAsia" w:hAnsiTheme="minorHAnsi" w:cstheme="minorBidi"/>
          <w:sz w:val="22"/>
          <w:szCs w:val="22"/>
          <w:lang w:val="en-US" w:eastAsia="en-US" w:bidi="en-US"/>
        </w:rPr>
        <w:t xml:space="preserve">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92" w:author="KUCZKOWIAK Antoine" w:date="2019-03-12T10:02:00Z" w:initials="KA">
    <w:p w14:paraId="7312510C" w14:textId="119B9AA5" w:rsidR="00F77569" w:rsidRDefault="00F77569">
      <w:pPr>
        <w:pStyle w:val="Commentaire"/>
      </w:pPr>
      <w:r>
        <w:rPr>
          <w:rStyle w:val="Marquedecommentaire"/>
        </w:rPr>
        <w:annotationRef/>
      </w:r>
      <w:r>
        <w:t>La réponse (pour être plus général) ?</w:t>
      </w:r>
    </w:p>
  </w:comment>
  <w:comment w:id="2102" w:author="KUCZKOWIAK Antoine" w:date="2019-03-12T10:30:00Z" w:initials="KA">
    <w:p w14:paraId="3B719487" w14:textId="4781D1B6" w:rsidR="00F77569" w:rsidRDefault="00F77569">
      <w:pPr>
        <w:pStyle w:val="Commentaire"/>
      </w:pPr>
      <w:r>
        <w:rPr>
          <w:rStyle w:val="Marquedecommentaire"/>
        </w:rPr>
        <w:annotationRef/>
      </w:r>
      <w:proofErr w:type="spellStart"/>
      <w:r>
        <w:t>Code_Aster</w:t>
      </w:r>
      <w:proofErr w:type="spellEnd"/>
      <w:r>
        <w:t xml:space="preserve"> plutôt. Je ne suis pas sûr que le copyright soit nécessaire.</w:t>
      </w:r>
    </w:p>
  </w:comment>
  <w:comment w:id="2153" w:author="KUCZKOWIAK Antoine" w:date="2019-03-12T10:43:00Z" w:initials="KA">
    <w:p w14:paraId="0027AFEC" w14:textId="1AFF16B3" w:rsidR="00F77569" w:rsidRDefault="00F77569">
      <w:pPr>
        <w:pStyle w:val="Commentaire"/>
      </w:pPr>
      <w:r>
        <w:rPr>
          <w:rStyle w:val="Marquedecommentaire"/>
        </w:rPr>
        <w:annotationRef/>
      </w:r>
      <w:r>
        <w:t>Tu peux détailler ce que veut dire RBE (</w:t>
      </w:r>
      <w:proofErr w:type="spellStart"/>
      <w:r>
        <w:t>Rigid</w:t>
      </w:r>
      <w:proofErr w:type="spellEnd"/>
      <w:r>
        <w:t xml:space="preserve"> Body </w:t>
      </w:r>
      <w:proofErr w:type="spellStart"/>
      <w:r>
        <w:t>Element</w:t>
      </w:r>
      <w:proofErr w:type="spellEnd"/>
      <w:r>
        <w:t>)</w:t>
      </w:r>
    </w:p>
  </w:comment>
  <w:comment w:id="2156" w:author="KUCZKOWIAK Antoine" w:date="2019-03-12T10:42:00Z" w:initials="KA">
    <w:p w14:paraId="622FF68A" w14:textId="782DEA35" w:rsidR="00F77569" w:rsidRDefault="00F77569">
      <w:pPr>
        <w:pStyle w:val="Commentaire"/>
      </w:pPr>
      <w:r>
        <w:rPr>
          <w:rStyle w:val="Marquedecommentaire"/>
        </w:rPr>
        <w:annotationRef/>
      </w:r>
      <w:r>
        <w:t>Plus de copyright ici </w:t>
      </w:r>
      <w:r>
        <w:sym w:font="Wingdings" w:char="F04A"/>
      </w:r>
      <w:r>
        <w:t xml:space="preserve"> ? Il faut homogénéiser, et nommer aster plutôt </w:t>
      </w:r>
      <w:proofErr w:type="spellStart"/>
      <w:r>
        <w:t>Code_Aster</w:t>
      </w:r>
      <w:proofErr w:type="spellEnd"/>
    </w:p>
  </w:comment>
  <w:comment w:id="2281" w:author="KUCZKOWIAK Antoine" w:date="2019-03-12T11:41:00Z" w:initials="KA">
    <w:p w14:paraId="4E7A488C" w14:textId="732161B7" w:rsidR="00F77569" w:rsidRDefault="00F77569">
      <w:pPr>
        <w:pStyle w:val="Commentaire"/>
      </w:pPr>
      <w:r>
        <w:rPr>
          <w:rStyle w:val="Marquedecommentaire"/>
        </w:rPr>
        <w:annotationRef/>
      </w:r>
      <w:r>
        <w:t>Amplitudes de déplacement ?</w:t>
      </w:r>
    </w:p>
  </w:comment>
  <w:comment w:id="2291" w:author="KUCZKOWIAK Antoine" w:date="2019-03-12T11:51:00Z" w:initials="KA">
    <w:p w14:paraId="346B8D1D" w14:textId="77777777" w:rsidR="00F77569" w:rsidRDefault="00F77569">
      <w:pPr>
        <w:pStyle w:val="Commentaire"/>
      </w:pPr>
      <w:r>
        <w:rPr>
          <w:rStyle w:val="Marquedecommentaire"/>
        </w:rPr>
        <w:annotationRef/>
      </w:r>
      <w:r>
        <w:t>Je propose plutôt.</w:t>
      </w:r>
    </w:p>
    <w:p w14:paraId="2B0C0817" w14:textId="77777777" w:rsidR="00F77569" w:rsidRDefault="00F77569">
      <w:pPr>
        <w:pStyle w:val="Commentaire"/>
      </w:pPr>
    </w:p>
    <w:p w14:paraId="3044CF16" w14:textId="7CFF093E" w:rsidR="00F77569" w:rsidRDefault="00F77569">
      <w:pPr>
        <w:pStyle w:val="Commentaire"/>
      </w:pPr>
      <w:r>
        <w:t>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w:t>
      </w:r>
    </w:p>
  </w:comment>
  <w:comment w:id="2311" w:author="KUCZKOWIAK Antoine" w:date="2019-03-12T11:55:00Z" w:initials="KA">
    <w:p w14:paraId="06510DD1" w14:textId="2DDEFB41" w:rsidR="00F77569" w:rsidRDefault="00F77569">
      <w:pPr>
        <w:pStyle w:val="Commentaire"/>
      </w:pPr>
      <w:r>
        <w:rPr>
          <w:rStyle w:val="Marquedecommentaire"/>
        </w:rPr>
        <w:annotationRef/>
      </w:r>
      <w:r>
        <w:t xml:space="preserve">T’es sûr de ça ? Il n’y a pas de nœuds aux paliers ? Si c’est dans </w:t>
      </w:r>
      <w:proofErr w:type="spellStart"/>
      <w:r>
        <w:t>Code_Aster</w:t>
      </w:r>
      <w:proofErr w:type="spellEnd"/>
      <w:r>
        <w:t xml:space="preserve">, les </w:t>
      </w:r>
      <w:proofErr w:type="spellStart"/>
      <w:r>
        <w:t>CLs</w:t>
      </w:r>
      <w:proofErr w:type="spellEnd"/>
      <w:r>
        <w:t xml:space="preserve"> (</w:t>
      </w:r>
      <w:proofErr w:type="spellStart"/>
      <w:r>
        <w:t>ddls</w:t>
      </w:r>
      <w:proofErr w:type="spellEnd"/>
      <w:r>
        <w:t xml:space="preserve"> de </w:t>
      </w:r>
      <w:proofErr w:type="spellStart"/>
      <w:r>
        <w:t>lagrange</w:t>
      </w:r>
      <w:proofErr w:type="spellEnd"/>
      <w:r>
        <w:t>) sont inclus dans les matrices, ce qui conduit à des tailles de matrices plus importantes.</w:t>
      </w:r>
    </w:p>
  </w:comment>
  <w:comment w:id="2316" w:author="KUCZKOWIAK Antoine" w:date="2019-03-12T11:59:00Z" w:initials="KA">
    <w:p w14:paraId="1DE6762F" w14:textId="162BB9A6" w:rsidR="00F77569" w:rsidRDefault="00F77569">
      <w:pPr>
        <w:pStyle w:val="Commentaire"/>
      </w:pPr>
      <w:r>
        <w:rPr>
          <w:rStyle w:val="Marquedecommentaire"/>
        </w:rPr>
        <w:annotationRef/>
      </w:r>
      <w:r>
        <w:t>Tu peux mettre le lien peut être.</w:t>
      </w:r>
    </w:p>
  </w:comment>
  <w:comment w:id="2542" w:author="KUCZKOWIAK Antoine" w:date="2019-03-12T13:20:00Z" w:initials="KA">
    <w:p w14:paraId="6297DB74" w14:textId="0410C39B" w:rsidR="00F77569" w:rsidRDefault="00F77569">
      <w:pPr>
        <w:pStyle w:val="Commentaire"/>
      </w:pPr>
      <w:r>
        <w:rPr>
          <w:rStyle w:val="Marquedecommentaire"/>
        </w:rPr>
        <w:annotationRef/>
      </w:r>
      <w:r>
        <w:t>Simplifiée ?</w:t>
      </w:r>
    </w:p>
  </w:comment>
  <w:comment w:id="2609" w:author="KUCZKOWIAK Antoine" w:date="2019-03-12T13:22:00Z" w:initials="KA">
    <w:p w14:paraId="16936CB9" w14:textId="4105466E" w:rsidR="00F77569" w:rsidRDefault="00F77569">
      <w:pPr>
        <w:pStyle w:val="Commentaire"/>
      </w:pPr>
      <w:r>
        <w:rPr>
          <w:rStyle w:val="Marquedecommentaire"/>
        </w:rPr>
        <w:annotationRef/>
      </w:r>
      <w:r>
        <w:t>Rotor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12510C" w15:done="0"/>
  <w15:commentEx w15:paraId="3B719487" w15:done="0"/>
  <w15:commentEx w15:paraId="0027AFEC" w15:done="0"/>
  <w15:commentEx w15:paraId="622FF68A" w15:done="0"/>
  <w15:commentEx w15:paraId="4E7A488C" w15:done="0"/>
  <w15:commentEx w15:paraId="3044CF16" w15:done="0"/>
  <w15:commentEx w15:paraId="06510DD1" w15:done="0"/>
  <w15:commentEx w15:paraId="1DE6762F" w15:done="0"/>
  <w15:commentEx w15:paraId="6297DB74" w15:done="0"/>
  <w15:commentEx w15:paraId="16936C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B7B9C" w14:textId="77777777" w:rsidR="00291FA6" w:rsidRDefault="00291FA6" w:rsidP="00263793">
      <w:r>
        <w:separator/>
      </w:r>
    </w:p>
  </w:endnote>
  <w:endnote w:type="continuationSeparator" w:id="0">
    <w:p w14:paraId="150F5972" w14:textId="77777777" w:rsidR="00291FA6" w:rsidRDefault="00291FA6"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F77569" w:rsidRDefault="00F77569">
        <w:pPr>
          <w:pStyle w:val="Pieddepage"/>
        </w:pPr>
        <w:r>
          <w:fldChar w:fldCharType="begin"/>
        </w:r>
        <w:r>
          <w:instrText>PAGE   \* MERGEFORMAT</w:instrText>
        </w:r>
        <w:r>
          <w:fldChar w:fldCharType="separate"/>
        </w:r>
        <w:r w:rsidR="00583A21">
          <w:rPr>
            <w:noProof/>
          </w:rPr>
          <w:t>92</w:t>
        </w:r>
        <w:r>
          <w:fldChar w:fldCharType="end"/>
        </w:r>
      </w:p>
    </w:sdtContent>
  </w:sdt>
  <w:p w14:paraId="745B396C" w14:textId="77777777" w:rsidR="00F77569" w:rsidRDefault="00F7756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F77569" w:rsidRDefault="00F77569">
        <w:pPr>
          <w:pStyle w:val="Pieddepage"/>
          <w:jc w:val="right"/>
        </w:pPr>
        <w:r>
          <w:fldChar w:fldCharType="begin"/>
        </w:r>
        <w:r>
          <w:instrText>PAGE   \* MERGEFORMAT</w:instrText>
        </w:r>
        <w:r>
          <w:fldChar w:fldCharType="separate"/>
        </w:r>
        <w:r w:rsidR="00583A21">
          <w:rPr>
            <w:noProof/>
          </w:rPr>
          <w:t>93</w:t>
        </w:r>
        <w:r>
          <w:fldChar w:fldCharType="end"/>
        </w:r>
      </w:p>
    </w:sdtContent>
  </w:sdt>
  <w:p w14:paraId="6F7FB6C7" w14:textId="77777777" w:rsidR="00F77569" w:rsidRDefault="00F77569">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F77569" w:rsidRDefault="00F77569">
    <w:pPr>
      <w:pStyle w:val="Pieddepage"/>
      <w:jc w:val="right"/>
    </w:pPr>
  </w:p>
  <w:p w14:paraId="7600F2DC" w14:textId="77777777" w:rsidR="00F77569" w:rsidRDefault="00F7756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DBD31" w14:textId="77777777" w:rsidR="00291FA6" w:rsidRDefault="00291FA6" w:rsidP="00263793">
      <w:r>
        <w:separator/>
      </w:r>
    </w:p>
  </w:footnote>
  <w:footnote w:type="continuationSeparator" w:id="0">
    <w:p w14:paraId="15A531C0" w14:textId="77777777" w:rsidR="00291FA6" w:rsidRDefault="00291FA6" w:rsidP="00263793">
      <w:r>
        <w:continuationSeparator/>
      </w:r>
    </w:p>
  </w:footnote>
  <w:footnote w:id="1">
    <w:p w14:paraId="4E1F30BE" w14:textId="2BD13CF5" w:rsidR="00F77569" w:rsidRDefault="00F77569">
      <w:pPr>
        <w:pStyle w:val="Notedebasdepage"/>
      </w:pPr>
      <w:r>
        <w:rPr>
          <w:rStyle w:val="Appelnotedebasdep"/>
        </w:rPr>
        <w:footnoteRef/>
      </w:r>
      <w:r>
        <w:t xml:space="preserve"> La conception du banc et les réalisations des essais</w:t>
      </w:r>
      <w:ins w:id="261" w:author="HASSINI Mohamed-amine" w:date="2019-03-11T14:21:00Z">
        <w:r>
          <w:t xml:space="preserve"> font partie </w:t>
        </w:r>
      </w:ins>
      <w:del w:id="262" w:author="HASSINI Mohamed-amine" w:date="2019-03-11T14:21:00Z">
        <w:r w:rsidDel="001458F9">
          <w:delText xml:space="preserve"> sont l</w:delText>
        </w:r>
      </w:del>
      <w:ins w:id="263" w:author="HASSINI Mohamed-amine" w:date="2019-03-11T14:21:00Z">
        <w:r>
          <w:t>d</w:t>
        </w:r>
      </w:ins>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F77569" w:rsidRDefault="00F77569"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F77569" w:rsidRDefault="00F77569">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F77569" w:rsidRPr="00AC3448" w:rsidRDefault="00F77569" w:rsidP="00AC3448">
      <w:pPr>
        <w:pStyle w:val="Notedebasdepage"/>
      </w:pPr>
      <w:r>
        <w:rPr>
          <w:rStyle w:val="Appelnotedebasdep"/>
        </w:rPr>
        <w:footnoteRef/>
      </w:r>
      <w:r>
        <w:t xml:space="preserve"> </w:t>
      </w:r>
      <w:proofErr w:type="spellStart"/>
      <w:r w:rsidRPr="00AC3448">
        <w:t>Elrod</w:t>
      </w:r>
      <w:proofErr w:type="spellEnd"/>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 xml:space="preserve">ont calculé ces coefficients en utilisant soit la méthode de </w:t>
      </w:r>
      <w:proofErr w:type="spellStart"/>
      <w:r w:rsidRPr="00AC3448">
        <w:t>Galerkin</w:t>
      </w:r>
      <w:proofErr w:type="spellEnd"/>
      <w:r w:rsidRPr="00AC3448">
        <w:t xml:space="preserve">, soit par collocation aux points de </w:t>
      </w:r>
      <w:proofErr w:type="spellStart"/>
      <w:r w:rsidRPr="00AC3448">
        <w:t>Lobatto</w:t>
      </w:r>
      <w:proofErr w:type="spellEnd"/>
      <w:r w:rsidRPr="00AC3448">
        <w:t xml:space="preserve">. Ils ont trouvé que la méthode de colocation aux points de </w:t>
      </w:r>
      <w:proofErr w:type="spellStart"/>
      <w:r w:rsidRPr="00AC3448">
        <w:t>Lobatto</w:t>
      </w:r>
      <w:proofErr w:type="spellEnd"/>
      <w:r w:rsidRPr="00AC3448">
        <w:t xml:space="preserve"> est plus précise.</w:t>
      </w:r>
    </w:p>
  </w:footnote>
  <w:footnote w:id="5">
    <w:p w14:paraId="500EC087" w14:textId="14FCAC71" w:rsidR="00F77569" w:rsidRDefault="00F77569">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4BBF429D" w:rsidR="00F77569" w:rsidRDefault="00F77569">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del w:id="2135" w:author="KUCZKOWIAK Antoine" w:date="2019-03-12T10:36:00Z">
        <w:r w:rsidRPr="00AF59DA" w:rsidDel="002C7579">
          <w:delText>entraine</w:delText>
        </w:r>
        <w:r w:rsidDel="002C7579">
          <w:delText>r</w:delText>
        </w:r>
      </w:del>
      <w:ins w:id="2136" w:author="KUCZKOWIAK Antoine" w:date="2019-03-12T10:36:00Z">
        <w:r>
          <w:t>conduire à</w:t>
        </w:r>
      </w:ins>
      <w:r>
        <w:t xml:space="preserve"> d</w:t>
      </w:r>
      <w:r w:rsidRPr="00AF59DA">
        <w:t>es élévations de température dues aux déformations ne sont pas considérés.</w:t>
      </w:r>
    </w:p>
  </w:footnote>
  <w:footnote w:id="7">
    <w:p w14:paraId="305EA22A" w14:textId="6CECAB73" w:rsidR="00F77569" w:rsidRDefault="00F77569" w:rsidP="008F23B1">
      <w:pPr>
        <w:spacing w:line="360" w:lineRule="auto"/>
      </w:pPr>
      <w:r>
        <w:rPr>
          <w:rStyle w:val="Appelnotedebasdep"/>
        </w:rPr>
        <w:footnoteRef/>
      </w:r>
      <w:r>
        <w:t xml:space="preserve"> Les vitesses au niveau des paliers s’écrivent d’une manière similaire en décrivant</w:t>
      </w:r>
      <w:ins w:id="2257" w:author="KUCZKOWIAK Antoine" w:date="2019-03-12T11:41:00Z">
        <w:r>
          <w:t xml:space="preserve"> l’équation</w:t>
        </w:r>
      </w:ins>
      <w:r>
        <w:t xml:space="preserve">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F77569" w:rsidRDefault="00F77569"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F77569" w:rsidRDefault="00F77569"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F77569" w:rsidRDefault="00F77569"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KUCZKOWIAK Antoine">
    <w15:presenceInfo w15:providerId="AD" w15:userId="S-1-5-21-2415383333-406384120-3540199839-6229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trackRevisio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48E"/>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6D63"/>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1FA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579"/>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997"/>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A5"/>
    <w:rsid w:val="003365D8"/>
    <w:rsid w:val="0033693E"/>
    <w:rsid w:val="00336FC5"/>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4AC6"/>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7CF"/>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2FBB"/>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520"/>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28C5"/>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A21"/>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05B"/>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12D"/>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45C"/>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6E8A"/>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457"/>
    <w:rsid w:val="00666581"/>
    <w:rsid w:val="006666B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03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32"/>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6B9"/>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701"/>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BC6"/>
    <w:rsid w:val="00770E75"/>
    <w:rsid w:val="007710E4"/>
    <w:rsid w:val="00771248"/>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B7FFD"/>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26"/>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5A9"/>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904"/>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A50"/>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1AF"/>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3AE"/>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945"/>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A4"/>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095"/>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B77"/>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9C5"/>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569"/>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comments" Target="comments.xm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commentsExtended" Target="commentsExtended.xm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A45"/>
    <w:rsid w:val="00464A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64A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E21E1-4F22-4EDE-B6B7-9715CEEB6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182</Pages>
  <Words>51901</Words>
  <Characters>285458</Characters>
  <Application>Microsoft Office Word</Application>
  <DocSecurity>0</DocSecurity>
  <Lines>2378</Lines>
  <Paragraphs>673</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336686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12</cp:revision>
  <cp:lastPrinted>2019-03-06T17:01:00Z</cp:lastPrinted>
  <dcterms:created xsi:type="dcterms:W3CDTF">2019-03-12T08:58:00Z</dcterms:created>
  <dcterms:modified xsi:type="dcterms:W3CDTF">2019-03-12T16:20:00Z</dcterms:modified>
</cp:coreProperties>
</file>