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085D84" w14:textId="1153BD5A" w:rsidR="00C87FB7" w:rsidRDefault="00C87FB7" w:rsidP="00C87FB7"/>
    <w:p w14:paraId="1F69F8E2" w14:textId="77777777" w:rsidR="00766E9E" w:rsidRDefault="00766E9E" w:rsidP="00CE1490">
      <w:pPr>
        <w:rPr>
          <w:rFonts w:ascii="Times New Roman" w:eastAsiaTheme="minorEastAsia" w:hAnsi="Times New Roman"/>
          <w:b/>
          <w:bCs/>
          <w:sz w:val="36"/>
          <w:szCs w:val="36"/>
          <w:lang w:eastAsia="zh-CN"/>
        </w:rPr>
      </w:pPr>
    </w:p>
    <w:p w14:paraId="40309D49" w14:textId="23AE64EE" w:rsidR="00C87FB7" w:rsidRDefault="00766E9E" w:rsidP="00C87FB7">
      <w:pPr>
        <w:jc w:val="center"/>
        <w:rPr>
          <w:rFonts w:ascii="Times New Roman" w:eastAsiaTheme="minorEastAsia" w:hAnsi="Times New Roman"/>
          <w:b/>
          <w:bCs/>
          <w:sz w:val="36"/>
          <w:szCs w:val="36"/>
          <w:lang w:eastAsia="zh-CN"/>
        </w:rPr>
      </w:pPr>
      <w:r>
        <w:rPr>
          <w:rFonts w:ascii="Times New Roman" w:eastAsiaTheme="minorEastAsia" w:hAnsi="Times New Roman"/>
          <w:b/>
          <w:bCs/>
          <w:sz w:val="36"/>
          <w:szCs w:val="36"/>
          <w:lang w:eastAsia="zh-CN"/>
        </w:rPr>
        <w:t>THESE</w:t>
      </w:r>
    </w:p>
    <w:p w14:paraId="7462C15E" w14:textId="77777777" w:rsidR="00766E9E" w:rsidRPr="00C11086" w:rsidRDefault="00766E9E" w:rsidP="00C87FB7">
      <w:pPr>
        <w:jc w:val="center"/>
        <w:rPr>
          <w:color w:val="000000"/>
        </w:rPr>
      </w:pPr>
    </w:p>
    <w:p w14:paraId="63E33FE4" w14:textId="2D91AA05" w:rsidR="009A06B1" w:rsidRPr="001E6C73" w:rsidRDefault="00E7619F"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Pour</w:t>
      </w:r>
      <w:r w:rsidR="009A06B1" w:rsidRPr="001E6C73">
        <w:rPr>
          <w:rFonts w:ascii="Times New Roman" w:eastAsiaTheme="minorEastAsia" w:hAnsi="Times New Roman"/>
          <w:sz w:val="24"/>
          <w:szCs w:val="24"/>
          <w:lang w:eastAsia="zh-CN"/>
        </w:rPr>
        <w:t xml:space="preserve"> l’obtention du Grade de</w:t>
      </w:r>
    </w:p>
    <w:p w14:paraId="201709FD"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DOCTEUR DE L’UNIVERSITE DE POITIERS</w:t>
      </w:r>
    </w:p>
    <w:p w14:paraId="2EE6E190"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(Faculté des Sciences Fondamentales et Appliquées)</w:t>
      </w:r>
    </w:p>
    <w:p w14:paraId="749BB390" w14:textId="56C0AFB8" w:rsidR="00C87FB7" w:rsidRPr="001E6C73" w:rsidRDefault="00E43909" w:rsidP="009A06B1">
      <w:pPr>
        <w:jc w:val="center"/>
        <w:rPr>
          <w:rFonts w:ascii="Times New Roman" w:eastAsiaTheme="minorEastAsia" w:hAnsi="Times New Roman"/>
          <w:sz w:val="24"/>
          <w:szCs w:val="24"/>
          <w:lang w:eastAsia="zh-CN"/>
        </w:rPr>
      </w:pPr>
      <w:r>
        <w:rPr>
          <w:rFonts w:ascii="Times New Roman" w:eastAsiaTheme="minorEastAsia" w:hAnsi="Times New Roman"/>
          <w:sz w:val="24"/>
          <w:szCs w:val="24"/>
          <w:lang w:eastAsia="zh-CN"/>
        </w:rPr>
        <w:t>(Diplôme National - Arrêté du 25</w:t>
      </w:r>
      <w:r w:rsidR="009A06B1" w:rsidRPr="001E6C73">
        <w:rPr>
          <w:rFonts w:ascii="Times New Roman" w:eastAsiaTheme="minorEastAsia" w:hAnsi="Times New Roman"/>
          <w:sz w:val="24"/>
          <w:szCs w:val="24"/>
          <w:lang w:eastAsia="zh-CN"/>
        </w:rPr>
        <w:t xml:space="preserve"> </w:t>
      </w:r>
      <w:r>
        <w:rPr>
          <w:rFonts w:ascii="Times New Roman" w:eastAsiaTheme="minorEastAsia" w:hAnsi="Times New Roman"/>
          <w:sz w:val="24"/>
          <w:szCs w:val="24"/>
          <w:lang w:eastAsia="zh-CN"/>
        </w:rPr>
        <w:t>mai</w:t>
      </w:r>
      <w:r w:rsidR="009A06B1" w:rsidRPr="001E6C73">
        <w:rPr>
          <w:rFonts w:ascii="Times New Roman" w:eastAsiaTheme="minorEastAsia" w:hAnsi="Times New Roman"/>
          <w:sz w:val="24"/>
          <w:szCs w:val="24"/>
          <w:lang w:eastAsia="zh-CN"/>
        </w:rPr>
        <w:t xml:space="preserve"> 20</w:t>
      </w:r>
      <w:r w:rsidR="002F717F">
        <w:rPr>
          <w:rFonts w:ascii="Times New Roman" w:eastAsiaTheme="minorEastAsia" w:hAnsi="Times New Roman"/>
          <w:sz w:val="24"/>
          <w:szCs w:val="24"/>
          <w:lang w:eastAsia="zh-CN"/>
        </w:rPr>
        <w:t>1</w:t>
      </w:r>
      <w:r w:rsidR="009A06B1" w:rsidRPr="001E6C73">
        <w:rPr>
          <w:rFonts w:ascii="Times New Roman" w:eastAsiaTheme="minorEastAsia" w:hAnsi="Times New Roman"/>
          <w:sz w:val="24"/>
          <w:szCs w:val="24"/>
          <w:lang w:eastAsia="zh-CN"/>
        </w:rPr>
        <w:t>6)</w:t>
      </w:r>
    </w:p>
    <w:p w14:paraId="0FD795E1" w14:textId="77777777" w:rsidR="00766E9E" w:rsidRDefault="00766E9E" w:rsidP="00766E9E">
      <w:pPr>
        <w:jc w:val="center"/>
        <w:rPr>
          <w:color w:val="000000"/>
        </w:rPr>
      </w:pPr>
    </w:p>
    <w:p w14:paraId="7654FAB1" w14:textId="58D1762B" w:rsidR="00E94B3E" w:rsidRDefault="00E94B3E"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Ecol</w:t>
      </w:r>
      <w:r w:rsidR="009A06B1">
        <w:rPr>
          <w:rFonts w:ascii="Times New Roman" w:eastAsiaTheme="minorEastAsia" w:hAnsi="Times New Roman"/>
          <w:sz w:val="24"/>
          <w:szCs w:val="24"/>
          <w:lang w:eastAsia="zh-CN"/>
        </w:rPr>
        <w:t>e Doctorale : Sciences et Ingénierie en M</w:t>
      </w:r>
      <w:r>
        <w:rPr>
          <w:rFonts w:ascii="Times New Roman" w:eastAsiaTheme="minorEastAsia" w:hAnsi="Times New Roman"/>
          <w:sz w:val="24"/>
          <w:szCs w:val="24"/>
          <w:lang w:eastAsia="zh-CN"/>
        </w:rPr>
        <w:t xml:space="preserve">atériaux, </w:t>
      </w:r>
      <w:r w:rsidR="009A06B1">
        <w:rPr>
          <w:rFonts w:ascii="Times New Roman" w:eastAsiaTheme="minorEastAsia" w:hAnsi="Times New Roman"/>
          <w:sz w:val="24"/>
          <w:szCs w:val="24"/>
          <w:lang w:eastAsia="zh-CN"/>
        </w:rPr>
        <w:t>M</w:t>
      </w:r>
      <w:r>
        <w:rPr>
          <w:rFonts w:ascii="Times New Roman" w:eastAsiaTheme="minorEastAsia" w:hAnsi="Times New Roman"/>
          <w:sz w:val="24"/>
          <w:szCs w:val="24"/>
          <w:lang w:eastAsia="zh-CN"/>
        </w:rPr>
        <w:t>écanique,</w:t>
      </w:r>
    </w:p>
    <w:p w14:paraId="3522458C" w14:textId="5935F888" w:rsidR="00E94B3E" w:rsidRDefault="009A06B1"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Énergétique</w:t>
      </w:r>
      <w:r w:rsidR="00066819">
        <w:rPr>
          <w:rFonts w:ascii="Times New Roman" w:eastAsiaTheme="minorEastAsia" w:hAnsi="Times New Roman"/>
          <w:sz w:val="24"/>
          <w:szCs w:val="24"/>
          <w:lang w:eastAsia="zh-CN"/>
        </w:rPr>
        <w:t xml:space="preserve"> </w:t>
      </w:r>
      <w:r w:rsidR="00E7619F">
        <w:rPr>
          <w:rFonts w:ascii="Times New Roman" w:eastAsiaTheme="minorEastAsia" w:hAnsi="Times New Roman"/>
          <w:sz w:val="24"/>
          <w:szCs w:val="24"/>
          <w:lang w:eastAsia="zh-CN"/>
        </w:rPr>
        <w:t>–</w:t>
      </w:r>
      <w:r w:rsidR="00E94B3E">
        <w:rPr>
          <w:rFonts w:ascii="Times New Roman" w:eastAsiaTheme="minorEastAsia" w:hAnsi="Times New Roman"/>
          <w:sz w:val="24"/>
          <w:szCs w:val="24"/>
          <w:lang w:eastAsia="zh-CN"/>
        </w:rPr>
        <w:t xml:space="preserve"> SIMME</w:t>
      </w:r>
    </w:p>
    <w:p w14:paraId="5617C419" w14:textId="77777777" w:rsidR="00E7619F" w:rsidRDefault="00E7619F" w:rsidP="00DD6828">
      <w:pPr>
        <w:overflowPunct/>
        <w:spacing w:line="276" w:lineRule="auto"/>
        <w:jc w:val="center"/>
        <w:textAlignment w:val="auto"/>
        <w:rPr>
          <w:rFonts w:ascii="Times New Roman" w:eastAsiaTheme="minorEastAsia" w:hAnsi="Times New Roman"/>
          <w:sz w:val="24"/>
          <w:szCs w:val="24"/>
          <w:lang w:eastAsia="zh-CN"/>
        </w:rPr>
      </w:pPr>
    </w:p>
    <w:p w14:paraId="34995C40" w14:textId="3D1FF44B" w:rsidR="00E94B3E" w:rsidRPr="00C11086" w:rsidRDefault="00E94B3E" w:rsidP="00DD6828">
      <w:pPr>
        <w:spacing w:line="276" w:lineRule="auto"/>
        <w:jc w:val="center"/>
        <w:rPr>
          <w:color w:val="000000"/>
        </w:rPr>
      </w:pPr>
      <w:r>
        <w:rPr>
          <w:rFonts w:ascii="Times New Roman" w:eastAsiaTheme="minorEastAsia" w:hAnsi="Times New Roman"/>
          <w:sz w:val="24"/>
          <w:szCs w:val="24"/>
          <w:lang w:eastAsia="zh-CN"/>
        </w:rPr>
        <w:t>Secteur de Recherche : Génie mécanique</w:t>
      </w:r>
    </w:p>
    <w:p w14:paraId="5D672A06" w14:textId="7ED2DF67" w:rsidR="00E94B3E" w:rsidRPr="00C11086" w:rsidRDefault="00E94B3E" w:rsidP="00E94B3E">
      <w:pPr>
        <w:jc w:val="center"/>
        <w:rPr>
          <w:color w:val="000000"/>
        </w:rPr>
      </w:pPr>
    </w:p>
    <w:p w14:paraId="10CAD8B2" w14:textId="77777777" w:rsidR="00E94B3E" w:rsidRDefault="00E94B3E" w:rsidP="00766E9E">
      <w:pPr>
        <w:jc w:val="center"/>
        <w:rPr>
          <w:color w:val="000000"/>
        </w:rPr>
      </w:pPr>
    </w:p>
    <w:p w14:paraId="5B2BC90E" w14:textId="77777777" w:rsidR="00E94B3E" w:rsidRDefault="00E94B3E" w:rsidP="00E94B3E">
      <w:pPr>
        <w:overflowPunct/>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Présentée par :</w:t>
      </w:r>
    </w:p>
    <w:p w14:paraId="659324D6" w14:textId="77777777" w:rsidR="00C87FB7" w:rsidRPr="00C11086" w:rsidRDefault="00C87FB7" w:rsidP="00C87FB7">
      <w:pPr>
        <w:jc w:val="center"/>
        <w:rPr>
          <w:color w:val="000000"/>
          <w:sz w:val="20"/>
        </w:rPr>
      </w:pPr>
    </w:p>
    <w:p w14:paraId="660AD7B8" w14:textId="77777777" w:rsidR="00DA2C00" w:rsidRPr="002E6242" w:rsidRDefault="00DA2C00" w:rsidP="00DA2C00">
      <w:pPr>
        <w:jc w:val="center"/>
        <w:rPr>
          <w:rFonts w:ascii="Times New Roman" w:hAnsi="Times New Roman"/>
          <w:color w:val="000000"/>
          <w:sz w:val="28"/>
        </w:rPr>
      </w:pPr>
      <w:r w:rsidRPr="002E6242">
        <w:rPr>
          <w:rFonts w:ascii="Times New Roman" w:hAnsi="Times New Roman"/>
          <w:color w:val="000000"/>
          <w:sz w:val="28"/>
        </w:rPr>
        <w:t>Silun ZHANG</w:t>
      </w:r>
    </w:p>
    <w:p w14:paraId="661B0A26" w14:textId="77777777" w:rsidR="00C87FB7" w:rsidRPr="00C11086" w:rsidRDefault="00C87FB7" w:rsidP="00C87FB7">
      <w:pPr>
        <w:jc w:val="center"/>
        <w:rPr>
          <w:color w:val="000000"/>
          <w:sz w:val="20"/>
        </w:rPr>
      </w:pPr>
    </w:p>
    <w:p w14:paraId="4E42EF77" w14:textId="422AA6A9" w:rsidR="00E94B3E" w:rsidRDefault="00C87FB7" w:rsidP="00E0652A">
      <w:pPr>
        <w:jc w:val="center"/>
        <w:rPr>
          <w:color w:val="000000"/>
        </w:rPr>
      </w:pPr>
      <w:r w:rsidRPr="00C11086">
        <w:rPr>
          <w:color w:val="000000"/>
        </w:rPr>
        <w:t>************************</w:t>
      </w:r>
    </w:p>
    <w:p w14:paraId="79487922" w14:textId="77777777" w:rsidR="00E0652A" w:rsidRPr="00E0652A" w:rsidRDefault="00E0652A" w:rsidP="00E0652A">
      <w:pPr>
        <w:jc w:val="center"/>
        <w:rPr>
          <w:color w:val="000000"/>
        </w:rPr>
      </w:pPr>
    </w:p>
    <w:p w14:paraId="168E3401" w14:textId="686DD477" w:rsidR="00E0652A" w:rsidRPr="001E6C73" w:rsidRDefault="00E0652A" w:rsidP="00E0652A">
      <w:pPr>
        <w:jc w:val="center"/>
        <w:rPr>
          <w:rFonts w:ascii="Times New Roman" w:hAnsi="Times New Roman"/>
          <w:b/>
          <w:color w:val="000000"/>
          <w:sz w:val="32"/>
        </w:rPr>
      </w:pPr>
      <w:r w:rsidRPr="001E6C73">
        <w:rPr>
          <w:rFonts w:ascii="Times New Roman" w:hAnsi="Times New Roman"/>
          <w:b/>
          <w:color w:val="000000"/>
          <w:sz w:val="32"/>
        </w:rPr>
        <w:t>Analyse de l’effet Morton dans les turbines à vapeur</w:t>
      </w:r>
    </w:p>
    <w:p w14:paraId="4A794CCB" w14:textId="77777777" w:rsidR="00C87FB7" w:rsidRPr="00C11086" w:rsidRDefault="00C87FB7" w:rsidP="00C87FB7">
      <w:pPr>
        <w:jc w:val="center"/>
        <w:rPr>
          <w:color w:val="000000"/>
          <w:sz w:val="16"/>
          <w:szCs w:val="16"/>
        </w:rPr>
      </w:pPr>
    </w:p>
    <w:p w14:paraId="587CCBB8" w14:textId="77777777" w:rsidR="00E0652A" w:rsidRDefault="00E0652A" w:rsidP="00C87FB7">
      <w:pPr>
        <w:jc w:val="center"/>
        <w:rPr>
          <w:color w:val="000000"/>
        </w:rPr>
      </w:pPr>
    </w:p>
    <w:p w14:paraId="2A83EEC6" w14:textId="77777777" w:rsidR="00C87FB7" w:rsidRDefault="00C87FB7" w:rsidP="00C87FB7">
      <w:pPr>
        <w:jc w:val="center"/>
        <w:rPr>
          <w:color w:val="000000"/>
        </w:rPr>
      </w:pPr>
      <w:r w:rsidRPr="00C11086">
        <w:rPr>
          <w:color w:val="000000"/>
        </w:rPr>
        <w:t>************************</w:t>
      </w:r>
    </w:p>
    <w:p w14:paraId="16201270" w14:textId="77777777" w:rsidR="00E94B3E" w:rsidRPr="00C11086" w:rsidRDefault="00E94B3E" w:rsidP="00C87FB7">
      <w:pPr>
        <w:jc w:val="center"/>
        <w:rPr>
          <w:color w:val="000000"/>
        </w:rPr>
      </w:pPr>
    </w:p>
    <w:p w14:paraId="00A92F24" w14:textId="68165F3C" w:rsidR="00C31704" w:rsidRPr="00FE3B9C" w:rsidRDefault="002D56CD"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Directeur de Thèse : Mihaï</w:t>
      </w:r>
      <w:r w:rsidR="00C31704" w:rsidRPr="00FE3B9C">
        <w:rPr>
          <w:rFonts w:ascii="Times New Roman" w:hAnsi="Times New Roman"/>
          <w:color w:val="000000"/>
          <w:sz w:val="24"/>
        </w:rPr>
        <w:t xml:space="preserve"> ARGHIR</w:t>
      </w:r>
    </w:p>
    <w:p w14:paraId="7582203D" w14:textId="718342B5" w:rsidR="00C31704" w:rsidRPr="00FE3B9C" w:rsidRDefault="00C31704"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Co-encadrant de Thèse : Mohamed-Amine HASSINI</w:t>
      </w:r>
    </w:p>
    <w:p w14:paraId="6E16F737" w14:textId="77777777" w:rsidR="00C87FB7" w:rsidRPr="00C11086" w:rsidRDefault="00C87FB7" w:rsidP="00C87FB7">
      <w:pPr>
        <w:jc w:val="center"/>
        <w:rPr>
          <w:color w:val="000000"/>
          <w:sz w:val="12"/>
          <w:szCs w:val="12"/>
        </w:rPr>
      </w:pPr>
    </w:p>
    <w:p w14:paraId="0216E51B" w14:textId="77777777" w:rsidR="00C87FB7" w:rsidRPr="00C11086" w:rsidRDefault="00C87FB7" w:rsidP="00C87FB7">
      <w:pPr>
        <w:jc w:val="center"/>
        <w:rPr>
          <w:color w:val="000000"/>
        </w:rPr>
      </w:pPr>
      <w:r w:rsidRPr="00C11086">
        <w:rPr>
          <w:color w:val="000000"/>
        </w:rPr>
        <w:t>************************</w:t>
      </w:r>
    </w:p>
    <w:p w14:paraId="435FF47B" w14:textId="77777777" w:rsidR="00C87FB7" w:rsidRPr="00C11086" w:rsidRDefault="00C87FB7" w:rsidP="00C87FB7">
      <w:pPr>
        <w:jc w:val="center"/>
        <w:rPr>
          <w:color w:val="000000"/>
          <w:sz w:val="16"/>
        </w:rPr>
      </w:pPr>
    </w:p>
    <w:p w14:paraId="5332EAF3" w14:textId="2F9B895E" w:rsidR="00C87FB7" w:rsidRPr="00FE3B9C" w:rsidRDefault="00C123E2"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Soutenue le 27</w:t>
      </w:r>
      <w:r w:rsidR="00C87FB7" w:rsidRPr="00FE3B9C">
        <w:rPr>
          <w:rFonts w:ascii="Times New Roman" w:hAnsi="Times New Roman"/>
          <w:color w:val="000000"/>
          <w:sz w:val="24"/>
        </w:rPr>
        <w:t xml:space="preserve"> mars 2019</w:t>
      </w:r>
    </w:p>
    <w:p w14:paraId="636C5C12"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
    <w:p w14:paraId="4F14F8AD"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roofErr w:type="gramStart"/>
      <w:r w:rsidRPr="00FE3B9C">
        <w:rPr>
          <w:rFonts w:ascii="Times New Roman" w:hAnsi="Times New Roman"/>
          <w:color w:val="000000"/>
          <w:sz w:val="24"/>
        </w:rPr>
        <w:t>devant</w:t>
      </w:r>
      <w:proofErr w:type="gramEnd"/>
      <w:r w:rsidRPr="00FE3B9C">
        <w:rPr>
          <w:rFonts w:ascii="Times New Roman" w:hAnsi="Times New Roman"/>
          <w:color w:val="000000"/>
          <w:sz w:val="24"/>
        </w:rPr>
        <w:t xml:space="preserve"> la Commission d’Examen</w:t>
      </w:r>
    </w:p>
    <w:p w14:paraId="7294F264" w14:textId="77777777" w:rsidR="00C87FB7" w:rsidRPr="00C11086" w:rsidRDefault="00C87FB7" w:rsidP="00C87FB7">
      <w:pPr>
        <w:jc w:val="center"/>
        <w:rPr>
          <w:color w:val="000000"/>
          <w:sz w:val="16"/>
        </w:rPr>
      </w:pPr>
    </w:p>
    <w:p w14:paraId="5723D598" w14:textId="77777777" w:rsidR="00C87FB7" w:rsidRPr="00C11086" w:rsidRDefault="00C87FB7" w:rsidP="00C87FB7">
      <w:pPr>
        <w:jc w:val="center"/>
        <w:rPr>
          <w:color w:val="000000"/>
        </w:rPr>
      </w:pPr>
      <w:r w:rsidRPr="00C11086">
        <w:rPr>
          <w:color w:val="000000"/>
        </w:rPr>
        <w:t>************************</w:t>
      </w:r>
    </w:p>
    <w:p w14:paraId="14C61E62" w14:textId="5FB0AEAC" w:rsidR="00C87FB7" w:rsidRDefault="00C87FB7" w:rsidP="00C87FB7">
      <w:pPr>
        <w:jc w:val="center"/>
        <w:rPr>
          <w:color w:val="000000"/>
          <w:sz w:val="16"/>
        </w:rPr>
      </w:pPr>
    </w:p>
    <w:p w14:paraId="1829F798" w14:textId="77777777" w:rsidR="00066ED1" w:rsidRPr="00C11086" w:rsidRDefault="00066ED1" w:rsidP="00C87FB7">
      <w:pPr>
        <w:jc w:val="center"/>
        <w:rPr>
          <w:color w:val="000000"/>
          <w:sz w:val="16"/>
        </w:rPr>
      </w:pPr>
    </w:p>
    <w:p w14:paraId="0F885A3D" w14:textId="77777777" w:rsidR="00C87FB7" w:rsidRDefault="00C87FB7" w:rsidP="00C87FB7">
      <w:pPr>
        <w:jc w:val="center"/>
        <w:rPr>
          <w:b/>
          <w:color w:val="000000"/>
          <w:sz w:val="28"/>
          <w:u w:val="single"/>
        </w:rPr>
      </w:pPr>
      <w:r w:rsidRPr="00C11086">
        <w:rPr>
          <w:b/>
          <w:color w:val="000000"/>
          <w:sz w:val="28"/>
          <w:u w:val="single"/>
        </w:rPr>
        <w:t>JURY</w:t>
      </w:r>
    </w:p>
    <w:p w14:paraId="7CFA9852" w14:textId="77777777" w:rsidR="00C87FB7" w:rsidRPr="00C11086" w:rsidRDefault="00C87FB7" w:rsidP="00C87FB7">
      <w:pPr>
        <w:jc w:val="center"/>
        <w:rPr>
          <w:b/>
          <w:color w:val="000000"/>
          <w:sz w:val="28"/>
          <w:u w:val="single"/>
        </w:rPr>
      </w:pPr>
    </w:p>
    <w:p w14:paraId="34B26A8A" w14:textId="77777777" w:rsidR="00C87FB7" w:rsidRPr="00C11086" w:rsidRDefault="00C87FB7" w:rsidP="00C87FB7">
      <w:pPr>
        <w:rPr>
          <w:color w:val="000000"/>
          <w:sz w:val="12"/>
        </w:rPr>
      </w:pPr>
    </w:p>
    <w:tbl>
      <w:tblPr>
        <w:tblW w:w="9209" w:type="dxa"/>
        <w:tblLayout w:type="fixed"/>
        <w:tblLook w:val="04A0" w:firstRow="1" w:lastRow="0" w:firstColumn="1" w:lastColumn="0" w:noHBand="0" w:noVBand="1"/>
      </w:tblPr>
      <w:tblGrid>
        <w:gridCol w:w="3261"/>
        <w:gridCol w:w="4536"/>
        <w:gridCol w:w="1412"/>
      </w:tblGrid>
      <w:tr w:rsidR="00C87FB7" w:rsidRPr="00C11086" w14:paraId="730EEEF9" w14:textId="77777777" w:rsidTr="00E7616E">
        <w:tc>
          <w:tcPr>
            <w:tcW w:w="3261" w:type="dxa"/>
            <w:shd w:val="clear" w:color="auto" w:fill="auto"/>
          </w:tcPr>
          <w:p w14:paraId="3BAE0793" w14:textId="4C1CDCD7" w:rsidR="00C87FB7" w:rsidRPr="002D56CD" w:rsidRDefault="00C87FB7" w:rsidP="006606FE">
            <w:pPr>
              <w:spacing w:line="276" w:lineRule="auto"/>
              <w:jc w:val="left"/>
              <w:rPr>
                <w:rFonts w:asciiTheme="minorHAnsi" w:hAnsiTheme="minorHAnsi" w:cstheme="minorHAnsi"/>
                <w:b/>
                <w:color w:val="000000"/>
                <w:sz w:val="18"/>
                <w:u w:val="single"/>
              </w:rPr>
            </w:pPr>
            <w:r w:rsidRPr="002D56CD">
              <w:rPr>
                <w:rFonts w:asciiTheme="minorHAnsi" w:hAnsiTheme="minorHAnsi" w:cstheme="minorHAnsi"/>
                <w:color w:val="000000"/>
              </w:rPr>
              <w:t xml:space="preserve">Georges </w:t>
            </w:r>
            <w:r w:rsidR="006606FE" w:rsidRPr="002D56CD">
              <w:rPr>
                <w:rFonts w:asciiTheme="minorHAnsi" w:hAnsiTheme="minorHAnsi" w:cstheme="minorHAnsi"/>
                <w:color w:val="000000"/>
              </w:rPr>
              <w:t>JACQUET-RICHARDET</w:t>
            </w:r>
          </w:p>
        </w:tc>
        <w:tc>
          <w:tcPr>
            <w:tcW w:w="4536" w:type="dxa"/>
            <w:shd w:val="clear" w:color="auto" w:fill="auto"/>
          </w:tcPr>
          <w:p w14:paraId="1E656B45" w14:textId="59480A50" w:rsidR="00C87FB7" w:rsidRPr="00C11086" w:rsidRDefault="00C87FB7" w:rsidP="006606FE">
            <w:pPr>
              <w:spacing w:line="276" w:lineRule="auto"/>
              <w:jc w:val="left"/>
              <w:rPr>
                <w:color w:val="000000"/>
              </w:rPr>
            </w:pPr>
            <w:r w:rsidRPr="00C11086">
              <w:rPr>
                <w:color w:val="000000"/>
                <w:szCs w:val="24"/>
              </w:rPr>
              <w:t xml:space="preserve">Professeur, </w:t>
            </w:r>
            <w:r>
              <w:rPr>
                <w:color w:val="000000"/>
                <w:szCs w:val="24"/>
              </w:rPr>
              <w:t xml:space="preserve">INSA </w:t>
            </w:r>
            <w:r w:rsidR="001341B2">
              <w:rPr>
                <w:color w:val="000000"/>
                <w:szCs w:val="24"/>
              </w:rPr>
              <w:t xml:space="preserve">de </w:t>
            </w:r>
            <w:r>
              <w:rPr>
                <w:color w:val="000000"/>
                <w:szCs w:val="24"/>
              </w:rPr>
              <w:t>Lyon</w:t>
            </w:r>
          </w:p>
        </w:tc>
        <w:tc>
          <w:tcPr>
            <w:tcW w:w="1412" w:type="dxa"/>
            <w:shd w:val="clear" w:color="auto" w:fill="auto"/>
          </w:tcPr>
          <w:p w14:paraId="33D0F9E1"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5E1BA22E" w14:textId="77777777" w:rsidTr="00E7616E">
        <w:tc>
          <w:tcPr>
            <w:tcW w:w="3261" w:type="dxa"/>
            <w:shd w:val="clear" w:color="auto" w:fill="auto"/>
          </w:tcPr>
          <w:p w14:paraId="1EF2B62D" w14:textId="61C28268"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Fabrice THOUVEREZ</w:t>
            </w:r>
          </w:p>
        </w:tc>
        <w:tc>
          <w:tcPr>
            <w:tcW w:w="4536" w:type="dxa"/>
            <w:shd w:val="clear" w:color="auto" w:fill="auto"/>
          </w:tcPr>
          <w:p w14:paraId="6043AF97" w14:textId="1F67E76A" w:rsidR="00C87FB7" w:rsidRPr="00C11086" w:rsidRDefault="00C87FB7" w:rsidP="006606FE">
            <w:pPr>
              <w:spacing w:line="276" w:lineRule="auto"/>
              <w:jc w:val="left"/>
              <w:rPr>
                <w:color w:val="000000"/>
              </w:rPr>
            </w:pPr>
            <w:r w:rsidRPr="00C11086">
              <w:rPr>
                <w:color w:val="000000"/>
                <w:szCs w:val="24"/>
              </w:rPr>
              <w:t>Profess</w:t>
            </w:r>
            <w:r>
              <w:rPr>
                <w:color w:val="000000"/>
                <w:szCs w:val="24"/>
              </w:rPr>
              <w:t>e</w:t>
            </w:r>
            <w:r w:rsidR="00E87CEF">
              <w:rPr>
                <w:color w:val="000000"/>
                <w:szCs w:val="24"/>
              </w:rPr>
              <w:t>ur,</w:t>
            </w:r>
            <w:r w:rsidRPr="00C11086">
              <w:rPr>
                <w:color w:val="000000"/>
                <w:szCs w:val="24"/>
              </w:rPr>
              <w:t xml:space="preserve"> </w:t>
            </w:r>
            <w:r>
              <w:rPr>
                <w:color w:val="000000"/>
                <w:szCs w:val="24"/>
              </w:rPr>
              <w:t>Ecole Centrale de Lyon</w:t>
            </w:r>
          </w:p>
        </w:tc>
        <w:tc>
          <w:tcPr>
            <w:tcW w:w="1412" w:type="dxa"/>
            <w:shd w:val="clear" w:color="auto" w:fill="auto"/>
          </w:tcPr>
          <w:p w14:paraId="1FB42C7E"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2E44C558" w14:textId="77777777" w:rsidTr="00E7616E">
        <w:tc>
          <w:tcPr>
            <w:tcW w:w="3261" w:type="dxa"/>
            <w:shd w:val="clear" w:color="auto" w:fill="auto"/>
          </w:tcPr>
          <w:p w14:paraId="6529B8B1" w14:textId="6ACEA3E3"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 xml:space="preserve">Aline </w:t>
            </w:r>
            <w:r w:rsidR="006606FE" w:rsidRPr="00E87CEF">
              <w:rPr>
                <w:rFonts w:asciiTheme="minorHAnsi" w:hAnsiTheme="minorHAnsi" w:cstheme="minorHAnsi"/>
                <w:bCs/>
                <w:szCs w:val="24"/>
              </w:rPr>
              <w:t>BELEY</w:t>
            </w:r>
          </w:p>
        </w:tc>
        <w:tc>
          <w:tcPr>
            <w:tcW w:w="4536" w:type="dxa"/>
            <w:shd w:val="clear" w:color="auto" w:fill="auto"/>
          </w:tcPr>
          <w:p w14:paraId="0C9F536B" w14:textId="0FAAF228" w:rsidR="00C87FB7" w:rsidRPr="00C11086" w:rsidRDefault="00E87CEF" w:rsidP="00E87CEF">
            <w:pPr>
              <w:spacing w:line="276" w:lineRule="auto"/>
              <w:jc w:val="left"/>
              <w:rPr>
                <w:color w:val="000000"/>
              </w:rPr>
            </w:pPr>
            <w:r>
              <w:t>Ingénieur</w:t>
            </w:r>
            <w:r w:rsidR="00934836">
              <w:t xml:space="preserve"> développement</w:t>
            </w:r>
            <w:r>
              <w:t xml:space="preserve"> </w:t>
            </w:r>
            <w:r w:rsidRPr="00E87CEF">
              <w:t>sénior</w:t>
            </w:r>
            <w:r>
              <w:t>,</w:t>
            </w:r>
            <w:r w:rsidR="00C87FB7" w:rsidRPr="00C11086">
              <w:rPr>
                <w:color w:val="000000"/>
                <w:szCs w:val="24"/>
              </w:rPr>
              <w:t xml:space="preserve"> </w:t>
            </w:r>
            <w:r w:rsidR="00C87FB7">
              <w:rPr>
                <w:color w:val="000000"/>
                <w:szCs w:val="24"/>
              </w:rPr>
              <w:t>ANSYS France</w:t>
            </w:r>
          </w:p>
        </w:tc>
        <w:tc>
          <w:tcPr>
            <w:tcW w:w="1412" w:type="dxa"/>
            <w:shd w:val="clear" w:color="auto" w:fill="auto"/>
          </w:tcPr>
          <w:p w14:paraId="574FDFAD" w14:textId="02F15335" w:rsidR="00C87FB7" w:rsidRPr="00C11086" w:rsidRDefault="00017089" w:rsidP="00EE6818">
            <w:pPr>
              <w:spacing w:line="276" w:lineRule="auto"/>
              <w:jc w:val="left"/>
              <w:rPr>
                <w:color w:val="000000"/>
              </w:rPr>
            </w:pPr>
            <w:r>
              <w:rPr>
                <w:color w:val="000000"/>
              </w:rPr>
              <w:t>Examinatrice</w:t>
            </w:r>
          </w:p>
        </w:tc>
      </w:tr>
      <w:tr w:rsidR="00C87FB7" w:rsidRPr="00C11086" w14:paraId="2131FBFC" w14:textId="77777777" w:rsidTr="00E7616E">
        <w:tc>
          <w:tcPr>
            <w:tcW w:w="3261" w:type="dxa"/>
            <w:shd w:val="clear" w:color="auto" w:fill="auto"/>
          </w:tcPr>
          <w:p w14:paraId="1F537E1D" w14:textId="5AB2CC67"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Michel FILLON</w:t>
            </w:r>
          </w:p>
        </w:tc>
        <w:tc>
          <w:tcPr>
            <w:tcW w:w="4536" w:type="dxa"/>
            <w:shd w:val="clear" w:color="auto" w:fill="auto"/>
          </w:tcPr>
          <w:p w14:paraId="6119DA67" w14:textId="522F9209" w:rsidR="00C87FB7" w:rsidRPr="00C11086" w:rsidRDefault="004A717B" w:rsidP="004A717B">
            <w:pPr>
              <w:spacing w:line="276" w:lineRule="auto"/>
              <w:jc w:val="left"/>
              <w:rPr>
                <w:color w:val="000000"/>
              </w:rPr>
            </w:pPr>
            <w:r>
              <w:t>Directeur de recherche</w:t>
            </w:r>
            <w:r w:rsidR="00A933A7">
              <w:t>,</w:t>
            </w:r>
            <w:r w:rsidR="00E87CEF">
              <w:t xml:space="preserve"> CNRS</w:t>
            </w:r>
          </w:p>
        </w:tc>
        <w:tc>
          <w:tcPr>
            <w:tcW w:w="1412" w:type="dxa"/>
            <w:shd w:val="clear" w:color="auto" w:fill="auto"/>
          </w:tcPr>
          <w:p w14:paraId="37DC8047" w14:textId="77777777" w:rsidR="00C87FB7" w:rsidRPr="00C11086" w:rsidRDefault="00C87FB7" w:rsidP="006606FE">
            <w:pPr>
              <w:spacing w:line="276" w:lineRule="auto"/>
              <w:jc w:val="left"/>
              <w:rPr>
                <w:color w:val="000000"/>
              </w:rPr>
            </w:pPr>
            <w:r w:rsidRPr="00C11086">
              <w:rPr>
                <w:color w:val="000000"/>
                <w:szCs w:val="24"/>
              </w:rPr>
              <w:t>Examinateur</w:t>
            </w:r>
          </w:p>
        </w:tc>
      </w:tr>
      <w:tr w:rsidR="00C87FB7" w:rsidRPr="00C11086" w14:paraId="7A9E0BD6" w14:textId="77777777" w:rsidTr="00E7616E">
        <w:tc>
          <w:tcPr>
            <w:tcW w:w="3261" w:type="dxa"/>
            <w:shd w:val="clear" w:color="auto" w:fill="auto"/>
          </w:tcPr>
          <w:p w14:paraId="159CC45F" w14:textId="2B87B8FD" w:rsidR="00C87FB7" w:rsidRPr="002D56CD" w:rsidRDefault="00C87FB7" w:rsidP="0058473B">
            <w:pPr>
              <w:spacing w:line="276" w:lineRule="auto"/>
              <w:jc w:val="left"/>
              <w:rPr>
                <w:rFonts w:asciiTheme="minorHAnsi" w:hAnsiTheme="minorHAnsi" w:cstheme="minorHAnsi"/>
                <w:color w:val="000000"/>
              </w:rPr>
            </w:pPr>
            <w:r w:rsidRPr="002D56CD">
              <w:rPr>
                <w:rFonts w:asciiTheme="minorHAnsi" w:hAnsiTheme="minorHAnsi" w:cstheme="minorHAnsi"/>
                <w:color w:val="000000"/>
              </w:rPr>
              <w:t>Miha</w:t>
            </w:r>
            <w:r w:rsidR="0058473B" w:rsidRPr="002D56CD">
              <w:rPr>
                <w:rFonts w:asciiTheme="minorHAnsi" w:hAnsiTheme="minorHAnsi" w:cstheme="minorHAnsi"/>
                <w:color w:val="000000"/>
              </w:rPr>
              <w:t>ï</w:t>
            </w:r>
            <w:r w:rsidRPr="002D56CD">
              <w:rPr>
                <w:rFonts w:asciiTheme="minorHAnsi" w:hAnsiTheme="minorHAnsi" w:cstheme="minorHAnsi"/>
                <w:color w:val="000000"/>
              </w:rPr>
              <w:t xml:space="preserve"> ARGHIR</w:t>
            </w:r>
          </w:p>
        </w:tc>
        <w:tc>
          <w:tcPr>
            <w:tcW w:w="4536" w:type="dxa"/>
            <w:shd w:val="clear" w:color="auto" w:fill="auto"/>
          </w:tcPr>
          <w:p w14:paraId="3A26317A" w14:textId="6CD107BD" w:rsidR="00C87FB7" w:rsidRPr="00C11086" w:rsidRDefault="00C87FB7" w:rsidP="006606FE">
            <w:pPr>
              <w:spacing w:line="276" w:lineRule="auto"/>
              <w:jc w:val="left"/>
              <w:rPr>
                <w:color w:val="000000"/>
              </w:rPr>
            </w:pPr>
            <w:r>
              <w:rPr>
                <w:color w:val="000000"/>
              </w:rPr>
              <w:t>Professeur, Université de Poitier</w:t>
            </w:r>
            <w:r w:rsidR="00351E8E">
              <w:rPr>
                <w:color w:val="000000"/>
              </w:rPr>
              <w:t>s</w:t>
            </w:r>
          </w:p>
        </w:tc>
        <w:tc>
          <w:tcPr>
            <w:tcW w:w="1412" w:type="dxa"/>
            <w:shd w:val="clear" w:color="auto" w:fill="auto"/>
          </w:tcPr>
          <w:p w14:paraId="6644DB4D" w14:textId="77777777" w:rsidR="00C87FB7" w:rsidRPr="00C11086" w:rsidRDefault="00C87FB7" w:rsidP="006606FE">
            <w:pPr>
              <w:spacing w:line="276" w:lineRule="auto"/>
              <w:jc w:val="left"/>
              <w:rPr>
                <w:color w:val="000000"/>
              </w:rPr>
            </w:pPr>
            <w:r>
              <w:rPr>
                <w:color w:val="000000"/>
              </w:rPr>
              <w:t>Examinateur</w:t>
            </w:r>
          </w:p>
        </w:tc>
      </w:tr>
      <w:tr w:rsidR="00C87FB7" w:rsidRPr="00C11086" w14:paraId="2FD237C2" w14:textId="77777777" w:rsidTr="00E7616E">
        <w:tc>
          <w:tcPr>
            <w:tcW w:w="3261" w:type="dxa"/>
            <w:shd w:val="clear" w:color="auto" w:fill="auto"/>
          </w:tcPr>
          <w:p w14:paraId="1C38FC0B" w14:textId="36DE1271"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Mohamed-Amine HASSINI</w:t>
            </w:r>
          </w:p>
        </w:tc>
        <w:tc>
          <w:tcPr>
            <w:tcW w:w="4536" w:type="dxa"/>
            <w:shd w:val="clear" w:color="auto" w:fill="auto"/>
          </w:tcPr>
          <w:p w14:paraId="5129E9AB" w14:textId="54398E74" w:rsidR="00C87FB7" w:rsidRPr="00C11086" w:rsidRDefault="00E87CEF" w:rsidP="00E87CEF">
            <w:pPr>
              <w:spacing w:line="276" w:lineRule="auto"/>
              <w:jc w:val="left"/>
              <w:rPr>
                <w:color w:val="000000"/>
              </w:rPr>
            </w:pPr>
            <w:r>
              <w:t>Ingénieur de recherche expert</w:t>
            </w:r>
            <w:r w:rsidR="00364795">
              <w:rPr>
                <w:color w:val="000000"/>
              </w:rPr>
              <w:t xml:space="preserve">, EDF </w:t>
            </w:r>
            <w:r w:rsidR="0047246B">
              <w:rPr>
                <w:color w:val="000000"/>
              </w:rPr>
              <w:t xml:space="preserve">R&amp;D </w:t>
            </w:r>
            <w:r w:rsidR="00364795">
              <w:rPr>
                <w:color w:val="000000"/>
              </w:rPr>
              <w:t>Saclay</w:t>
            </w:r>
          </w:p>
        </w:tc>
        <w:tc>
          <w:tcPr>
            <w:tcW w:w="1412" w:type="dxa"/>
            <w:shd w:val="clear" w:color="auto" w:fill="auto"/>
          </w:tcPr>
          <w:p w14:paraId="4FF61D63" w14:textId="77777777" w:rsidR="00C87FB7" w:rsidRPr="00C11086" w:rsidRDefault="00C87FB7" w:rsidP="006606FE">
            <w:pPr>
              <w:spacing w:line="276" w:lineRule="auto"/>
              <w:jc w:val="left"/>
              <w:rPr>
                <w:color w:val="000000"/>
              </w:rPr>
            </w:pPr>
            <w:r>
              <w:rPr>
                <w:color w:val="000000"/>
              </w:rPr>
              <w:t>Examinateur</w:t>
            </w:r>
          </w:p>
        </w:tc>
      </w:tr>
    </w:tbl>
    <w:p w14:paraId="7CF1BC24" w14:textId="468664F7" w:rsidR="00C87FB7" w:rsidRDefault="00C87FB7">
      <w:pPr>
        <w:overflowPunct/>
        <w:autoSpaceDE/>
        <w:autoSpaceDN/>
        <w:adjustRightInd/>
        <w:spacing w:after="160" w:line="259" w:lineRule="auto"/>
        <w:jc w:val="left"/>
        <w:textAlignment w:val="auto"/>
      </w:pPr>
    </w:p>
    <w:p w14:paraId="5A1C2163" w14:textId="77777777" w:rsidR="00340628" w:rsidRDefault="00340628">
      <w:pPr>
        <w:overflowPunct/>
        <w:autoSpaceDE/>
        <w:autoSpaceDN/>
        <w:adjustRightInd/>
        <w:spacing w:after="160" w:line="259" w:lineRule="auto"/>
        <w:jc w:val="left"/>
        <w:textAlignment w:val="auto"/>
      </w:pPr>
    </w:p>
    <w:p w14:paraId="0439ABFC" w14:textId="33878DEE" w:rsidR="00340628" w:rsidRDefault="00340628">
      <w:pPr>
        <w:overflowPunct/>
        <w:autoSpaceDE/>
        <w:autoSpaceDN/>
        <w:adjustRightInd/>
        <w:spacing w:after="160" w:line="259" w:lineRule="auto"/>
        <w:jc w:val="left"/>
        <w:textAlignment w:val="auto"/>
      </w:pPr>
      <w:r>
        <w:lastRenderedPageBreak/>
        <w:br w:type="page"/>
      </w:r>
    </w:p>
    <w:p w14:paraId="4C079081" w14:textId="6EECB99B" w:rsidR="00312E77" w:rsidRPr="00A6711A" w:rsidRDefault="00382ADB" w:rsidP="00DA0871">
      <w:pPr>
        <w:pStyle w:val="Titre1"/>
        <w:numPr>
          <w:ilvl w:val="0"/>
          <w:numId w:val="0"/>
        </w:numPr>
        <w:ind w:left="567" w:hanging="567"/>
      </w:pPr>
      <w:bookmarkStart w:id="0" w:name="_Toc536800366"/>
      <w:r w:rsidRPr="00DA0871">
        <w:lastRenderedPageBreak/>
        <w:t>Remerciements</w:t>
      </w:r>
      <w:bookmarkEnd w:id="0"/>
    </w:p>
    <w:p w14:paraId="109A2D38" w14:textId="77777777" w:rsidR="00084C42" w:rsidRDefault="00084C42" w:rsidP="00084C42"/>
    <w:p w14:paraId="03327FCE" w14:textId="2666821F" w:rsidR="004F50EE" w:rsidRDefault="000240EC" w:rsidP="006E20D1">
      <w:pPr>
        <w:spacing w:line="360" w:lineRule="auto"/>
        <w:ind w:firstLine="567"/>
      </w:pPr>
      <w:r>
        <w:t xml:space="preserve">Ce travail a été réalisé dans le cadre d’un partenariat entre le Laboratoire </w:t>
      </w:r>
      <w:r w:rsidR="00C10ECD">
        <w:t>PPRIME</w:t>
      </w:r>
      <w:r>
        <w:t xml:space="preserv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w:t>
      </w:r>
      <w:r w:rsidR="006E20D1">
        <w:t xml:space="preserve"> Saclay.</w:t>
      </w:r>
    </w:p>
    <w:p w14:paraId="0FD69438" w14:textId="7C3FC657" w:rsidR="00CA630E" w:rsidRDefault="007449B1" w:rsidP="006E20D1">
      <w:pPr>
        <w:spacing w:line="360" w:lineRule="auto"/>
        <w:ind w:firstLine="567"/>
      </w:pPr>
      <w:r>
        <w:t>Je</w:t>
      </w:r>
      <w:r w:rsidR="003D657A">
        <w:t xml:space="preserve"> voudrais </w:t>
      </w:r>
      <w:r>
        <w:t>d’abord remercier mon directeur de thèse</w:t>
      </w:r>
      <w:r w:rsidR="006E20D1">
        <w:t> :</w:t>
      </w:r>
      <w:r w:rsidR="00A4157B">
        <w:t xml:space="preserve"> Pr.</w:t>
      </w:r>
      <w:r w:rsidR="009D68E5">
        <w:t xml:space="preserve"> </w:t>
      </w:r>
      <w:r w:rsidRPr="00635050">
        <w:rPr>
          <w:b/>
        </w:rPr>
        <w:t>Mihaï</w:t>
      </w:r>
      <w:r>
        <w:t xml:space="preserve"> </w:t>
      </w:r>
      <w:r w:rsidR="00493B1F" w:rsidRPr="00635050">
        <w:rPr>
          <w:b/>
        </w:rPr>
        <w:t>ARGHIR</w:t>
      </w:r>
      <w:r w:rsidR="00440E26">
        <w:t xml:space="preserve">. Les travaux présentés ici n’auraient jamais été abouti sans son encadrement sévère et ses conseils pertinents.  </w:t>
      </w:r>
      <w:r w:rsidR="00991986">
        <w:t>Son</w:t>
      </w:r>
      <w:r w:rsidR="000D211D">
        <w:t xml:space="preserve"> at</w:t>
      </w:r>
      <w:r w:rsidR="00991986">
        <w:t>titude</w:t>
      </w:r>
      <w:r w:rsidR="000D211D">
        <w:t>,</w:t>
      </w:r>
      <w:r w:rsidR="00440E26">
        <w:t xml:space="preserve"> sa passion et </w:t>
      </w:r>
      <w:r w:rsidR="00991986">
        <w:t xml:space="preserve">sa rigueur </w:t>
      </w:r>
      <w:r w:rsidR="00440E26">
        <w:t>pour la recherche scientifique</w:t>
      </w:r>
      <w:r w:rsidR="0053318A">
        <w:t xml:space="preserve"> me</w:t>
      </w:r>
      <w:r w:rsidR="00440E26">
        <w:t xml:space="preserve"> donne</w:t>
      </w:r>
      <w:r w:rsidR="0053318A">
        <w:t>nt</w:t>
      </w:r>
      <w:r w:rsidR="00440E26">
        <w:t xml:space="preserve"> un exemple à suivre. Je suis reconnaissant de son aide et la confiance qu’il m’accordée. </w:t>
      </w:r>
    </w:p>
    <w:p w14:paraId="1701DAF9" w14:textId="50C1B93A" w:rsidR="008F1D20" w:rsidRDefault="00CA630E" w:rsidP="008F1D20">
      <w:pPr>
        <w:spacing w:line="360" w:lineRule="auto"/>
        <w:ind w:firstLine="567"/>
      </w:pPr>
      <w:r>
        <w:t xml:space="preserve">Je tiens à exprimer ma gratitude envers mon encadrant chez EDF : </w:t>
      </w:r>
      <w:r w:rsidR="007E600D">
        <w:t>Dr.</w:t>
      </w:r>
      <w:r w:rsidR="009D68E5">
        <w:t xml:space="preserve"> </w:t>
      </w:r>
      <w:r w:rsidRPr="00635050">
        <w:rPr>
          <w:b/>
        </w:rPr>
        <w:t>Mohamed-Amine HASSINI</w:t>
      </w:r>
      <w:r>
        <w:t>, pour sa disponibilité</w:t>
      </w:r>
      <w:r w:rsidR="00440A69">
        <w:t>, sa patience et</w:t>
      </w:r>
      <w:r>
        <w:t xml:space="preserve"> </w:t>
      </w:r>
      <w:r w:rsidR="00440A69">
        <w:t xml:space="preserve">son soutien </w:t>
      </w:r>
      <w:r>
        <w:t>durant cette thèse.</w:t>
      </w:r>
      <w:r w:rsidR="00FB616F">
        <w:t xml:space="preserve"> </w:t>
      </w:r>
      <w:r w:rsidR="006E20D1">
        <w:t>En outre, j</w:t>
      </w:r>
      <w:r w:rsidR="00FB616F">
        <w:t xml:space="preserve">e n’oublierai jamais de </w:t>
      </w:r>
      <w:r w:rsidR="008F1D20">
        <w:t xml:space="preserve">son aide, son encouragement en dehors du travail. Sans lui, je ne pouvais pas </w:t>
      </w:r>
      <w:r w:rsidR="006E20D1">
        <w:t>aller</w:t>
      </w:r>
      <w:r w:rsidR="008F1D20">
        <w:t xml:space="preserve"> jusqu’au bout dans cette thèse. </w:t>
      </w:r>
    </w:p>
    <w:p w14:paraId="61366337" w14:textId="6453966E" w:rsidR="00E439D5" w:rsidRPr="001C360A" w:rsidRDefault="00E439D5" w:rsidP="00A3528C">
      <w:pPr>
        <w:spacing w:line="360" w:lineRule="auto"/>
        <w:ind w:firstLine="567"/>
      </w:pPr>
      <w:r w:rsidRPr="001C360A">
        <w:t>Par ailleurs, je remercie chaleureusement</w:t>
      </w:r>
      <w:r w:rsidR="009D68E5">
        <w:t xml:space="preserve"> </w:t>
      </w:r>
      <w:r w:rsidR="007E600D">
        <w:rPr>
          <w:color w:val="000000"/>
        </w:rPr>
        <w:t>Pr.</w:t>
      </w:r>
      <w:r w:rsidR="00865BC8" w:rsidRPr="001C360A">
        <w:rPr>
          <w:b/>
        </w:rPr>
        <w:t xml:space="preserve"> </w:t>
      </w:r>
      <w:r w:rsidR="00741F0F" w:rsidRPr="001C360A">
        <w:rPr>
          <w:b/>
        </w:rPr>
        <w:t xml:space="preserve">Georges </w:t>
      </w:r>
      <w:r w:rsidR="00741F0F" w:rsidRPr="00491D3F">
        <w:rPr>
          <w:b/>
          <w:caps/>
        </w:rPr>
        <w:t>Jacquet-Richardet</w:t>
      </w:r>
      <w:r w:rsidR="00741F0F" w:rsidRPr="001C360A">
        <w:t xml:space="preserve"> </w:t>
      </w:r>
      <w:r w:rsidRPr="001C360A">
        <w:t xml:space="preserve">de </w:t>
      </w:r>
      <w:r w:rsidR="00741F0F" w:rsidRPr="001C360A">
        <w:t>l’INSA de Lyon</w:t>
      </w:r>
      <w:r w:rsidRPr="001C360A">
        <w:t xml:space="preserve"> et</w:t>
      </w:r>
      <w:r w:rsidR="009D68E5">
        <w:t xml:space="preserve"> </w:t>
      </w:r>
      <w:r w:rsidR="007E600D">
        <w:rPr>
          <w:color w:val="000000"/>
        </w:rPr>
        <w:t>Pr.</w:t>
      </w:r>
      <w:r w:rsidR="00865BC8" w:rsidRPr="001C360A">
        <w:rPr>
          <w:b/>
        </w:rPr>
        <w:t xml:space="preserve"> </w:t>
      </w:r>
      <w:r w:rsidR="00741F0F" w:rsidRPr="001C360A">
        <w:rPr>
          <w:b/>
        </w:rPr>
        <w:t xml:space="preserve">Fabrice </w:t>
      </w:r>
      <w:r w:rsidR="00741F0F" w:rsidRPr="00491D3F">
        <w:rPr>
          <w:b/>
          <w:caps/>
        </w:rPr>
        <w:t>Thouverez</w:t>
      </w:r>
      <w:r w:rsidR="00741F0F" w:rsidRPr="001C360A">
        <w:t xml:space="preserve"> </w:t>
      </w:r>
      <w:r w:rsidRPr="001C360A">
        <w:t xml:space="preserve">de </w:t>
      </w:r>
      <w:r w:rsidR="00741F0F" w:rsidRPr="001C360A">
        <w:t>l’école centrale de Lyon</w:t>
      </w:r>
      <w:r w:rsidRPr="001C360A">
        <w:t xml:space="preserve"> pour avoir accepté d’être les rapporteurs de mon travail. Leurs compétences dans le domaine de la dynamique des rotors et leurs conseils avisés </w:t>
      </w:r>
      <w:r w:rsidR="00FB3178" w:rsidRPr="001C360A">
        <w:t>permettront</w:t>
      </w:r>
      <w:r w:rsidRPr="001C360A">
        <w:t xml:space="preserve"> de rendre ce manuscrit plus rigoureux, passionnant et constructif.</w:t>
      </w:r>
      <w:r w:rsidR="00880D8B">
        <w:t xml:space="preserve"> </w:t>
      </w:r>
      <w:r w:rsidR="00A3528C">
        <w:t xml:space="preserve">Je remercie </w:t>
      </w:r>
      <w:r w:rsidR="007E600D">
        <w:t>Dr.</w:t>
      </w:r>
      <w:r w:rsidR="009D68E5">
        <w:t xml:space="preserve"> </w:t>
      </w:r>
      <w:r w:rsidR="00A3528C" w:rsidRPr="00A3528C">
        <w:rPr>
          <w:b/>
        </w:rPr>
        <w:t>Aline BELEY</w:t>
      </w:r>
      <w:r w:rsidR="00A3528C">
        <w:t xml:space="preserve"> et </w:t>
      </w:r>
      <w:r w:rsidR="00A4157B">
        <w:t>Dr</w:t>
      </w:r>
      <w:r w:rsidR="007E600D">
        <w:rPr>
          <w:color w:val="000000"/>
        </w:rPr>
        <w:t>.</w:t>
      </w:r>
      <w:r w:rsidR="00865BC8" w:rsidRPr="00A3528C">
        <w:rPr>
          <w:b/>
        </w:rPr>
        <w:t xml:space="preserve"> </w:t>
      </w:r>
      <w:r w:rsidR="00A3528C" w:rsidRPr="00A3528C">
        <w:rPr>
          <w:b/>
        </w:rPr>
        <w:t xml:space="preserve">Michel </w:t>
      </w:r>
      <w:r w:rsidR="00A3528C" w:rsidRPr="00491D3F">
        <w:rPr>
          <w:b/>
          <w:caps/>
        </w:rPr>
        <w:t>Fillon</w:t>
      </w:r>
      <w:r w:rsidR="00A3528C">
        <w:t xml:space="preserve"> </w:t>
      </w:r>
      <w:r w:rsidR="00AB6CD4">
        <w:t xml:space="preserve">pour </w:t>
      </w:r>
      <w:r w:rsidR="00BD2B6F">
        <w:t>l’intérêt qu’ils ont apporté</w:t>
      </w:r>
      <w:r w:rsidR="00AB6CD4">
        <w:t xml:space="preserve"> </w:t>
      </w:r>
      <w:r w:rsidR="00BD2B6F">
        <w:t>pour</w:t>
      </w:r>
      <w:r w:rsidR="00AB6CD4">
        <w:t xml:space="preserve"> mon travail et </w:t>
      </w:r>
      <w:r w:rsidR="00A3528C">
        <w:t>d’avoir accepté de faire partie du jury.</w:t>
      </w:r>
    </w:p>
    <w:p w14:paraId="61B4A692" w14:textId="221455F5" w:rsidR="00F3414D" w:rsidRDefault="00F3414D" w:rsidP="00F3414D">
      <w:pPr>
        <w:spacing w:line="360" w:lineRule="auto"/>
        <w:ind w:firstLine="567"/>
      </w:pPr>
      <w:r>
        <w:t>Merci à tous les membres d</w:t>
      </w:r>
      <w:r w:rsidR="00517407">
        <w:t>u groupe</w:t>
      </w:r>
      <w:r>
        <w:t xml:space="preserve"> Machines </w:t>
      </w:r>
      <w:r w:rsidR="00F52C8B">
        <w:t>T</w:t>
      </w:r>
      <w:r>
        <w:t xml:space="preserve">ournantes avec qui j’ai passé la majeure partie de mon temps. Merci de m’avoir aussi bien intégrée à l’équipe et aux discussions. Une pensée particulière pour mon chef du groupe </w:t>
      </w:r>
      <w:r w:rsidRPr="00635050">
        <w:rPr>
          <w:b/>
        </w:rPr>
        <w:t>Fabrice</w:t>
      </w:r>
      <w:r>
        <w:t xml:space="preserve"> </w:t>
      </w:r>
      <w:r w:rsidRPr="00635050">
        <w:rPr>
          <w:b/>
        </w:rPr>
        <w:t>JUNKER</w:t>
      </w:r>
      <w:r>
        <w:t xml:space="preserve"> qui m’a beaucoup soutenu durant ces trois ans.  Merci également aux collègues du laboratoire PPRIME.</w:t>
      </w:r>
    </w:p>
    <w:p w14:paraId="2EC47F05" w14:textId="5115D1E8" w:rsidR="009D363F" w:rsidRDefault="00F3414D" w:rsidP="00635050">
      <w:pPr>
        <w:spacing w:line="360" w:lineRule="auto"/>
        <w:ind w:firstLine="567"/>
      </w:pPr>
      <w:r>
        <w:t>En outre, l</w:t>
      </w:r>
      <w:r w:rsidR="004F7D7D">
        <w:t>es</w:t>
      </w:r>
      <w:r w:rsidR="002E10E5" w:rsidRPr="008335FA">
        <w:t xml:space="preserve"> reconnaissa</w:t>
      </w:r>
      <w:r w:rsidR="00635050">
        <w:t>nce</w:t>
      </w:r>
      <w:r w:rsidR="004F7D7D">
        <w:t>s</w:t>
      </w:r>
      <w:r w:rsidR="00635050">
        <w:t xml:space="preserve"> et l</w:t>
      </w:r>
      <w:r w:rsidR="004F7D7D">
        <w:t>es</w:t>
      </w:r>
      <w:r w:rsidR="00635050">
        <w:t xml:space="preserve"> mérite</w:t>
      </w:r>
      <w:r w:rsidR="004F7D7D">
        <w:t>s</w:t>
      </w:r>
      <w:r w:rsidR="00635050">
        <w:t xml:space="preserve"> vont aussi à</w:t>
      </w:r>
      <w:r w:rsidR="004F7D7D">
        <w:t xml:space="preserve"> : </w:t>
      </w:r>
      <w:r w:rsidR="0015567E">
        <w:t xml:space="preserve">mon </w:t>
      </w:r>
      <w:r w:rsidR="005F35E7">
        <w:t xml:space="preserve">camarade </w:t>
      </w:r>
      <w:r w:rsidR="002E10E5" w:rsidRPr="00635050">
        <w:rPr>
          <w:b/>
        </w:rPr>
        <w:t>Thibaud PLANTEGENET</w:t>
      </w:r>
      <w:r w:rsidR="002E10E5">
        <w:t>, avec qui j’ai beaucoup travaillé pendant ces trois ans</w:t>
      </w:r>
      <w:r w:rsidR="0015567E">
        <w:t xml:space="preserve"> ; </w:t>
      </w:r>
      <w:r w:rsidR="009D363F">
        <w:t>mon tuteur du stage</w:t>
      </w:r>
      <w:r w:rsidR="003A4B66">
        <w:t xml:space="preserve"> chez EDF SEPTEN</w:t>
      </w:r>
      <w:r w:rsidR="009D363F">
        <w:t xml:space="preserve"> : </w:t>
      </w:r>
      <w:r w:rsidR="009D363F" w:rsidRPr="00F3414D">
        <w:rPr>
          <w:b/>
        </w:rPr>
        <w:t xml:space="preserve">Pierre-Yves </w:t>
      </w:r>
      <w:r w:rsidR="009D363F" w:rsidRPr="004B6254">
        <w:rPr>
          <w:b/>
          <w:caps/>
        </w:rPr>
        <w:t>Couzon</w:t>
      </w:r>
      <w:r w:rsidR="009D363F">
        <w:t>, qui m’a fait intéresser au métier machine</w:t>
      </w:r>
      <w:r w:rsidR="0096199A">
        <w:t xml:space="preserve"> tournante et m’a recommandé de faire </w:t>
      </w:r>
      <w:r w:rsidR="009D363F">
        <w:t>cette thèse</w:t>
      </w:r>
      <w:r w:rsidR="00F33E49">
        <w:t>.</w:t>
      </w:r>
    </w:p>
    <w:p w14:paraId="12A2B2F9" w14:textId="7BC51338" w:rsidR="006F4141" w:rsidRDefault="00157D12" w:rsidP="00157D12">
      <w:pPr>
        <w:spacing w:line="360" w:lineRule="auto"/>
        <w:ind w:firstLine="567"/>
      </w:pPr>
      <w:r>
        <w:t xml:space="preserve">J’adresse également mes vifs remerciements aux gens que j’ai rencontrés </w:t>
      </w:r>
      <w:r w:rsidR="00EB34F5">
        <w:t xml:space="preserve">pendant ces </w:t>
      </w:r>
      <w:r w:rsidR="00A44B7C">
        <w:t>dernières</w:t>
      </w:r>
      <w:r w:rsidR="00E473AF">
        <w:t xml:space="preserve"> années</w:t>
      </w:r>
      <w:r>
        <w:t xml:space="preserve">. </w:t>
      </w:r>
      <w:r w:rsidR="00B63AA9">
        <w:t xml:space="preserve">Ils m’ont accompagné et m’encouragé </w:t>
      </w:r>
      <w:r w:rsidR="000B0F2F">
        <w:t>pour surmonter les difficultés</w:t>
      </w:r>
      <w:r w:rsidR="000916A9">
        <w:t xml:space="preserve">. </w:t>
      </w:r>
      <w:r w:rsidR="00F33E49">
        <w:t>Le</w:t>
      </w:r>
      <w:r w:rsidR="006F4141">
        <w:t xml:space="preserve"> groupe de "Gros" </w:t>
      </w:r>
      <w:r w:rsidR="009D363F">
        <w:t>et</w:t>
      </w:r>
      <w:r w:rsidR="000916A9">
        <w:t xml:space="preserve"> le groupe de Vo V</w:t>
      </w:r>
      <w:r w:rsidR="000916A9" w:rsidRPr="000916A9">
        <w:t>ietnam</w:t>
      </w:r>
      <w:r w:rsidR="009D363F">
        <w:t xml:space="preserve"> </w:t>
      </w:r>
      <w:r w:rsidR="006F4141">
        <w:t xml:space="preserve">: </w:t>
      </w:r>
      <w:r w:rsidR="006F4141" w:rsidRPr="003867CA">
        <w:t>Frédéric</w:t>
      </w:r>
      <w:r w:rsidR="006F4141">
        <w:t xml:space="preserve">, </w:t>
      </w:r>
      <w:r w:rsidR="009D363F" w:rsidRPr="003867CA">
        <w:t>Julie</w:t>
      </w:r>
      <w:r w:rsidR="009D363F">
        <w:rPr>
          <w:b/>
        </w:rPr>
        <w:t xml:space="preserve">, </w:t>
      </w:r>
      <w:r w:rsidR="009D363F" w:rsidRPr="003867CA">
        <w:t>Aurélien</w:t>
      </w:r>
      <w:r w:rsidR="009D363F">
        <w:rPr>
          <w:b/>
        </w:rPr>
        <w:t xml:space="preserve">, </w:t>
      </w:r>
      <w:r w:rsidR="009D363F" w:rsidRPr="003867CA">
        <w:t>Elodie</w:t>
      </w:r>
      <w:r w:rsidR="009D363F">
        <w:rPr>
          <w:b/>
        </w:rPr>
        <w:t xml:space="preserve">, </w:t>
      </w:r>
      <w:r w:rsidR="009D363F" w:rsidRPr="003867CA">
        <w:t>Victor</w:t>
      </w:r>
      <w:r w:rsidR="009D363F">
        <w:rPr>
          <w:b/>
        </w:rPr>
        <w:t>,</w:t>
      </w:r>
      <w:r w:rsidR="00CB08BC">
        <w:t xml:space="preserve"> Célia</w:t>
      </w:r>
      <w:r w:rsidR="00CB08BC">
        <w:rPr>
          <w:b/>
        </w:rPr>
        <w:t xml:space="preserve">, </w:t>
      </w:r>
      <w:r w:rsidR="008871C3" w:rsidRPr="008871C3">
        <w:t>Marco</w:t>
      </w:r>
      <w:r w:rsidR="008871C3">
        <w:rPr>
          <w:b/>
        </w:rPr>
        <w:t>,</w:t>
      </w:r>
      <w:r w:rsidR="00F33E49">
        <w:rPr>
          <w:b/>
        </w:rPr>
        <w:t xml:space="preserve"> </w:t>
      </w:r>
      <w:r w:rsidR="008871C3" w:rsidRPr="008871C3">
        <w:t>Mouhamadou</w:t>
      </w:r>
      <w:r w:rsidR="008871C3">
        <w:rPr>
          <w:b/>
        </w:rPr>
        <w:t xml:space="preserve">, </w:t>
      </w:r>
      <w:r w:rsidR="008871C3" w:rsidRPr="008871C3">
        <w:t>Andreea</w:t>
      </w:r>
      <w:r w:rsidR="008871C3">
        <w:t xml:space="preserve">, </w:t>
      </w:r>
      <w:r w:rsidR="008871C3" w:rsidRPr="008871C3">
        <w:t>Francesco</w:t>
      </w:r>
      <w:r w:rsidR="008871C3">
        <w:t xml:space="preserve">, </w:t>
      </w:r>
      <w:r w:rsidR="008871C3" w:rsidRPr="008871C3">
        <w:t>Matteo</w:t>
      </w:r>
      <w:r w:rsidR="008871C3">
        <w:t>, Sandie</w:t>
      </w:r>
      <w:r w:rsidR="00E307FB">
        <w:t>,</w:t>
      </w:r>
      <w:r w:rsidR="008871C3">
        <w:t> </w:t>
      </w:r>
      <w:r w:rsidR="00E307FB">
        <w:t>etc.</w:t>
      </w:r>
      <w:r w:rsidR="008871C3">
        <w:t>;</w:t>
      </w:r>
      <w:r w:rsidR="00E307FB">
        <w:t xml:space="preserve"> </w:t>
      </w:r>
      <w:r w:rsidR="002F3B13">
        <w:t xml:space="preserve">Les collègues de co-bureau : Samia, Sean, </w:t>
      </w:r>
      <w:r w:rsidR="00CB08BC">
        <w:t xml:space="preserve">Jordan, </w:t>
      </w:r>
      <w:r w:rsidR="00437C2E">
        <w:rPr>
          <w:szCs w:val="22"/>
        </w:rPr>
        <w:t>Nassim, Mouahd,</w:t>
      </w:r>
      <w:r w:rsidR="00CB08BC">
        <w:t xml:space="preserve"> </w:t>
      </w:r>
      <w:r w:rsidR="00E74ADF">
        <w:t>Zoé, Assia</w:t>
      </w:r>
      <w:r w:rsidR="00437C2E">
        <w:t xml:space="preserve">. </w:t>
      </w:r>
    </w:p>
    <w:p w14:paraId="2EE45929" w14:textId="500B4203" w:rsidR="00372B74" w:rsidRDefault="005A386A" w:rsidP="00372B74">
      <w:pPr>
        <w:spacing w:line="360" w:lineRule="auto"/>
        <w:ind w:firstLine="567"/>
      </w:pPr>
      <w:r>
        <w:t xml:space="preserve">Enfin, </w:t>
      </w:r>
      <w:r w:rsidR="00E8303F">
        <w:t>le</w:t>
      </w:r>
      <w:r w:rsidR="00E84901">
        <w:t>s</w:t>
      </w:r>
      <w:r w:rsidR="00E8303F">
        <w:t xml:space="preserve"> remerciement</w:t>
      </w:r>
      <w:r w:rsidR="00E84901">
        <w:t>s</w:t>
      </w:r>
      <w:r w:rsidR="00990620">
        <w:t xml:space="preserve"> profonds</w:t>
      </w:r>
      <w:r w:rsidR="00E8303F">
        <w:t xml:space="preserve"> vont é</w:t>
      </w:r>
      <w:r w:rsidR="00E84901">
        <w:t xml:space="preserve">galement à mes proches : ma mère Chengxiang </w:t>
      </w:r>
      <w:r w:rsidR="007F7051">
        <w:t>XIONG</w:t>
      </w:r>
      <w:r w:rsidR="009E0D1F">
        <w:t xml:space="preserve">, </w:t>
      </w:r>
      <w:r w:rsidR="00E84901">
        <w:t xml:space="preserve">mon père Weimin </w:t>
      </w:r>
      <w:r w:rsidR="007F7051">
        <w:t>ZHANG</w:t>
      </w:r>
      <w:r w:rsidR="009E0D1F">
        <w:t xml:space="preserve"> et</w:t>
      </w:r>
      <w:r w:rsidR="001F582E">
        <w:t xml:space="preserve"> ma fiancée, femme de ma vie, Yuwei </w:t>
      </w:r>
      <w:r w:rsidR="007F7051">
        <w:t>WANG</w:t>
      </w:r>
      <w:r w:rsidR="001F582E">
        <w:t xml:space="preserve">. Je suis reconnaissant de leurs sacrifices </w:t>
      </w:r>
      <w:r w:rsidR="003901E8">
        <w:t>pendant</w:t>
      </w:r>
      <w:r w:rsidR="001F582E">
        <w:t xml:space="preserve"> </w:t>
      </w:r>
      <w:r w:rsidR="00EF4BCE">
        <w:t>mes études en France</w:t>
      </w:r>
      <w:r w:rsidR="001F582E">
        <w:t xml:space="preserve">. </w:t>
      </w:r>
    </w:p>
    <w:p w14:paraId="474A37B1" w14:textId="77777777" w:rsidR="00340628" w:rsidRDefault="00340628" w:rsidP="00340628">
      <w:pPr>
        <w:spacing w:line="360" w:lineRule="auto"/>
      </w:pPr>
    </w:p>
    <w:p w14:paraId="43AB89C6" w14:textId="4CB265B6" w:rsidR="00340628" w:rsidRDefault="00340628">
      <w:pPr>
        <w:overflowPunct/>
        <w:autoSpaceDE/>
        <w:autoSpaceDN/>
        <w:adjustRightInd/>
        <w:spacing w:after="160" w:line="259" w:lineRule="auto"/>
        <w:jc w:val="left"/>
        <w:textAlignment w:val="auto"/>
      </w:pPr>
      <w:r>
        <w:br w:type="page"/>
      </w:r>
    </w:p>
    <w:p w14:paraId="4B58982C" w14:textId="77777777" w:rsidR="00214956" w:rsidRPr="00733830" w:rsidRDefault="00214956" w:rsidP="00214956">
      <w:pPr>
        <w:pStyle w:val="Titre1"/>
        <w:numPr>
          <w:ilvl w:val="0"/>
          <w:numId w:val="0"/>
        </w:numPr>
        <w:ind w:left="432" w:hanging="432"/>
        <w:rPr>
          <w:b w:val="0"/>
          <w:caps w:val="0"/>
        </w:rPr>
      </w:pPr>
      <w:bookmarkStart w:id="1" w:name="_Toc536800367"/>
      <w:r w:rsidRPr="00733830">
        <w:lastRenderedPageBreak/>
        <w:t>Table des matières</w:t>
      </w:r>
      <w:bookmarkEnd w:id="1"/>
    </w:p>
    <w:p w14:paraId="73B3DABF" w14:textId="77777777" w:rsidR="00214956" w:rsidRDefault="00214956">
      <w:pPr>
        <w:overflowPunct/>
        <w:autoSpaceDE/>
        <w:autoSpaceDN/>
        <w:adjustRightInd/>
        <w:spacing w:after="160" w:line="259" w:lineRule="auto"/>
        <w:jc w:val="left"/>
        <w:textAlignment w:val="auto"/>
      </w:pPr>
    </w:p>
    <w:p w14:paraId="44B158C9" w14:textId="164E0D15" w:rsidR="00E439D5" w:rsidRDefault="00E439D5">
      <w:pPr>
        <w:overflowPunct/>
        <w:autoSpaceDE/>
        <w:autoSpaceDN/>
        <w:adjustRightInd/>
        <w:spacing w:after="160" w:line="259" w:lineRule="auto"/>
        <w:jc w:val="left"/>
        <w:textAlignment w:val="auto"/>
      </w:pPr>
    </w:p>
    <w:sdt>
      <w:sdtPr>
        <w:id w:val="-1080447339"/>
        <w:docPartObj>
          <w:docPartGallery w:val="Table of Contents"/>
          <w:docPartUnique/>
        </w:docPartObj>
      </w:sdtPr>
      <w:sdtEndPr>
        <w:rPr>
          <w:b/>
          <w:bCs/>
        </w:rPr>
      </w:sdtEndPr>
      <w:sdtContent>
        <w:p w14:paraId="69E9904C" w14:textId="66207910" w:rsidR="00083656" w:rsidRPr="00083656" w:rsidRDefault="00083656" w:rsidP="00083656"/>
        <w:p w14:paraId="612ED981" w14:textId="77777777" w:rsidR="0074254F" w:rsidRDefault="007B542C">
          <w:pPr>
            <w:pStyle w:val="TM1"/>
            <w:rPr>
              <w:rFonts w:asciiTheme="minorHAnsi" w:eastAsiaTheme="minorEastAsia" w:hAnsiTheme="minorHAnsi" w:cstheme="minorBidi"/>
              <w:sz w:val="22"/>
              <w:szCs w:val="22"/>
              <w:lang w:eastAsia="zh-CN"/>
            </w:rPr>
          </w:pPr>
          <w:r>
            <w:rPr>
              <w:b/>
              <w:bCs/>
            </w:rPr>
            <w:fldChar w:fldCharType="begin"/>
          </w:r>
          <w:r>
            <w:rPr>
              <w:b/>
              <w:bCs/>
            </w:rPr>
            <w:instrText xml:space="preserve"> TOC \o "1-3" \h \z \u </w:instrText>
          </w:r>
          <w:r>
            <w:rPr>
              <w:b/>
              <w:bCs/>
            </w:rPr>
            <w:fldChar w:fldCharType="separate"/>
          </w:r>
          <w:hyperlink w:anchor="_Toc536800366" w:history="1">
            <w:r w:rsidR="0074254F" w:rsidRPr="00D75186">
              <w:rPr>
                <w:rStyle w:val="Lienhypertexte"/>
              </w:rPr>
              <w:t>Remerciements</w:t>
            </w:r>
            <w:r w:rsidR="0074254F">
              <w:rPr>
                <w:webHidden/>
              </w:rPr>
              <w:tab/>
            </w:r>
            <w:r w:rsidR="0074254F">
              <w:rPr>
                <w:webHidden/>
              </w:rPr>
              <w:fldChar w:fldCharType="begin"/>
            </w:r>
            <w:r w:rsidR="0074254F">
              <w:rPr>
                <w:webHidden/>
              </w:rPr>
              <w:instrText xml:space="preserve"> PAGEREF _Toc536800366 \h </w:instrText>
            </w:r>
            <w:r w:rsidR="0074254F">
              <w:rPr>
                <w:webHidden/>
              </w:rPr>
            </w:r>
            <w:r w:rsidR="0074254F">
              <w:rPr>
                <w:webHidden/>
              </w:rPr>
              <w:fldChar w:fldCharType="separate"/>
            </w:r>
            <w:r w:rsidR="00C20694">
              <w:rPr>
                <w:webHidden/>
              </w:rPr>
              <w:t>3</w:t>
            </w:r>
            <w:r w:rsidR="0074254F">
              <w:rPr>
                <w:webHidden/>
              </w:rPr>
              <w:fldChar w:fldCharType="end"/>
            </w:r>
          </w:hyperlink>
        </w:p>
        <w:p w14:paraId="5D5B1F20" w14:textId="77777777" w:rsidR="0074254F" w:rsidRDefault="006A2FF3">
          <w:pPr>
            <w:pStyle w:val="TM1"/>
            <w:rPr>
              <w:rFonts w:asciiTheme="minorHAnsi" w:eastAsiaTheme="minorEastAsia" w:hAnsiTheme="minorHAnsi" w:cstheme="minorBidi"/>
              <w:sz w:val="22"/>
              <w:szCs w:val="22"/>
              <w:lang w:eastAsia="zh-CN"/>
            </w:rPr>
          </w:pPr>
          <w:hyperlink w:anchor="_Toc536800367" w:history="1">
            <w:r w:rsidR="0074254F" w:rsidRPr="00D75186">
              <w:rPr>
                <w:rStyle w:val="Lienhypertexte"/>
              </w:rPr>
              <w:t>Table des matières</w:t>
            </w:r>
            <w:r w:rsidR="0074254F">
              <w:rPr>
                <w:webHidden/>
              </w:rPr>
              <w:tab/>
            </w:r>
            <w:r w:rsidR="0074254F">
              <w:rPr>
                <w:webHidden/>
              </w:rPr>
              <w:fldChar w:fldCharType="begin"/>
            </w:r>
            <w:r w:rsidR="0074254F">
              <w:rPr>
                <w:webHidden/>
              </w:rPr>
              <w:instrText xml:space="preserve"> PAGEREF _Toc536800367 \h </w:instrText>
            </w:r>
            <w:r w:rsidR="0074254F">
              <w:rPr>
                <w:webHidden/>
              </w:rPr>
            </w:r>
            <w:r w:rsidR="0074254F">
              <w:rPr>
                <w:webHidden/>
              </w:rPr>
              <w:fldChar w:fldCharType="separate"/>
            </w:r>
            <w:r w:rsidR="00C20694">
              <w:rPr>
                <w:webHidden/>
              </w:rPr>
              <w:t>5</w:t>
            </w:r>
            <w:r w:rsidR="0074254F">
              <w:rPr>
                <w:webHidden/>
              </w:rPr>
              <w:fldChar w:fldCharType="end"/>
            </w:r>
          </w:hyperlink>
        </w:p>
        <w:p w14:paraId="0BC5F2BC" w14:textId="77777777" w:rsidR="0074254F" w:rsidRDefault="006A2FF3">
          <w:pPr>
            <w:pStyle w:val="TM1"/>
            <w:rPr>
              <w:rFonts w:asciiTheme="minorHAnsi" w:eastAsiaTheme="minorEastAsia" w:hAnsiTheme="minorHAnsi" w:cstheme="minorBidi"/>
              <w:sz w:val="22"/>
              <w:szCs w:val="22"/>
              <w:lang w:eastAsia="zh-CN"/>
            </w:rPr>
          </w:pPr>
          <w:hyperlink w:anchor="_Toc536800368" w:history="1">
            <w:r w:rsidR="0074254F" w:rsidRPr="00D75186">
              <w:rPr>
                <w:rStyle w:val="Lienhypertexte"/>
              </w:rPr>
              <w:t>Nomenclature</w:t>
            </w:r>
            <w:r w:rsidR="0074254F">
              <w:rPr>
                <w:webHidden/>
              </w:rPr>
              <w:tab/>
            </w:r>
            <w:r w:rsidR="0074254F">
              <w:rPr>
                <w:webHidden/>
              </w:rPr>
              <w:fldChar w:fldCharType="begin"/>
            </w:r>
            <w:r w:rsidR="0074254F">
              <w:rPr>
                <w:webHidden/>
              </w:rPr>
              <w:instrText xml:space="preserve"> PAGEREF _Toc536800368 \h </w:instrText>
            </w:r>
            <w:r w:rsidR="0074254F">
              <w:rPr>
                <w:webHidden/>
              </w:rPr>
            </w:r>
            <w:r w:rsidR="0074254F">
              <w:rPr>
                <w:webHidden/>
              </w:rPr>
              <w:fldChar w:fldCharType="separate"/>
            </w:r>
            <w:r w:rsidR="00C20694">
              <w:rPr>
                <w:webHidden/>
              </w:rPr>
              <w:t>8</w:t>
            </w:r>
            <w:r w:rsidR="0074254F">
              <w:rPr>
                <w:webHidden/>
              </w:rPr>
              <w:fldChar w:fldCharType="end"/>
            </w:r>
          </w:hyperlink>
        </w:p>
        <w:p w14:paraId="43FDBD2F" w14:textId="77777777" w:rsidR="0074254F" w:rsidRDefault="006A2FF3">
          <w:pPr>
            <w:pStyle w:val="TM1"/>
            <w:rPr>
              <w:rFonts w:asciiTheme="minorHAnsi" w:eastAsiaTheme="minorEastAsia" w:hAnsiTheme="minorHAnsi" w:cstheme="minorBidi"/>
              <w:sz w:val="22"/>
              <w:szCs w:val="22"/>
              <w:lang w:eastAsia="zh-CN"/>
            </w:rPr>
          </w:pPr>
          <w:hyperlink w:anchor="_Toc536800369" w:history="1">
            <w:r w:rsidR="0074254F" w:rsidRPr="00D75186">
              <w:rPr>
                <w:rStyle w:val="Lienhypertexte"/>
              </w:rPr>
              <w:t>Introduction générale</w:t>
            </w:r>
            <w:r w:rsidR="0074254F">
              <w:rPr>
                <w:webHidden/>
              </w:rPr>
              <w:tab/>
            </w:r>
            <w:r w:rsidR="0074254F">
              <w:rPr>
                <w:webHidden/>
              </w:rPr>
              <w:fldChar w:fldCharType="begin"/>
            </w:r>
            <w:r w:rsidR="0074254F">
              <w:rPr>
                <w:webHidden/>
              </w:rPr>
              <w:instrText xml:space="preserve"> PAGEREF _Toc536800369 \h </w:instrText>
            </w:r>
            <w:r w:rsidR="0074254F">
              <w:rPr>
                <w:webHidden/>
              </w:rPr>
            </w:r>
            <w:r w:rsidR="0074254F">
              <w:rPr>
                <w:webHidden/>
              </w:rPr>
              <w:fldChar w:fldCharType="separate"/>
            </w:r>
            <w:r w:rsidR="00C20694">
              <w:rPr>
                <w:webHidden/>
              </w:rPr>
              <w:t>13</w:t>
            </w:r>
            <w:r w:rsidR="0074254F">
              <w:rPr>
                <w:webHidden/>
              </w:rPr>
              <w:fldChar w:fldCharType="end"/>
            </w:r>
          </w:hyperlink>
        </w:p>
        <w:p w14:paraId="784F9853" w14:textId="77777777" w:rsidR="0074254F" w:rsidRDefault="006A2FF3">
          <w:pPr>
            <w:pStyle w:val="TM1"/>
            <w:rPr>
              <w:rFonts w:asciiTheme="minorHAnsi" w:eastAsiaTheme="minorEastAsia" w:hAnsiTheme="minorHAnsi" w:cstheme="minorBidi"/>
              <w:sz w:val="22"/>
              <w:szCs w:val="22"/>
              <w:lang w:eastAsia="zh-CN"/>
            </w:rPr>
          </w:pPr>
          <w:hyperlink w:anchor="_Toc536800370" w:history="1">
            <w:r w:rsidR="0074254F" w:rsidRPr="00D75186">
              <w:rPr>
                <w:rStyle w:val="Lienhypertexte"/>
              </w:rPr>
              <w:t>Chapitre 1 :  Etude bibliographique</w:t>
            </w:r>
            <w:r w:rsidR="0074254F">
              <w:rPr>
                <w:webHidden/>
              </w:rPr>
              <w:tab/>
            </w:r>
            <w:r w:rsidR="0074254F">
              <w:rPr>
                <w:webHidden/>
              </w:rPr>
              <w:fldChar w:fldCharType="begin"/>
            </w:r>
            <w:r w:rsidR="0074254F">
              <w:rPr>
                <w:webHidden/>
              </w:rPr>
              <w:instrText xml:space="preserve"> PAGEREF _Toc536800370 \h </w:instrText>
            </w:r>
            <w:r w:rsidR="0074254F">
              <w:rPr>
                <w:webHidden/>
              </w:rPr>
            </w:r>
            <w:r w:rsidR="0074254F">
              <w:rPr>
                <w:webHidden/>
              </w:rPr>
              <w:fldChar w:fldCharType="separate"/>
            </w:r>
            <w:r w:rsidR="00C20694">
              <w:rPr>
                <w:webHidden/>
              </w:rPr>
              <w:t>17</w:t>
            </w:r>
            <w:r w:rsidR="0074254F">
              <w:rPr>
                <w:webHidden/>
              </w:rPr>
              <w:fldChar w:fldCharType="end"/>
            </w:r>
          </w:hyperlink>
        </w:p>
        <w:p w14:paraId="2093A9B5"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371" w:history="1">
            <w:r w:rsidR="0074254F" w:rsidRPr="00D75186">
              <w:rPr>
                <w:rStyle w:val="Lienhypertexte"/>
                <w:noProof/>
              </w:rPr>
              <w:t>1.1</w:t>
            </w:r>
            <w:r w:rsidR="0074254F">
              <w:rPr>
                <w:rFonts w:asciiTheme="minorHAnsi" w:eastAsiaTheme="minorEastAsia" w:hAnsiTheme="minorHAnsi" w:cstheme="minorBidi"/>
                <w:noProof/>
                <w:szCs w:val="22"/>
                <w:lang w:eastAsia="zh-CN"/>
              </w:rPr>
              <w:tab/>
            </w:r>
            <w:r w:rsidR="0074254F" w:rsidRPr="00D75186">
              <w:rPr>
                <w:rStyle w:val="Lienhypertexte"/>
                <w:noProof/>
              </w:rPr>
              <w:t>Instabilités (thermiques) liées aux vibrations synchrones</w:t>
            </w:r>
            <w:r w:rsidR="0074254F">
              <w:rPr>
                <w:noProof/>
                <w:webHidden/>
              </w:rPr>
              <w:tab/>
            </w:r>
            <w:r w:rsidR="0074254F">
              <w:rPr>
                <w:noProof/>
                <w:webHidden/>
              </w:rPr>
              <w:fldChar w:fldCharType="begin"/>
            </w:r>
            <w:r w:rsidR="0074254F">
              <w:rPr>
                <w:noProof/>
                <w:webHidden/>
              </w:rPr>
              <w:instrText xml:space="preserve"> PAGEREF _Toc536800371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5BE23A7A"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372" w:history="1">
            <w:r w:rsidR="0074254F" w:rsidRPr="00D75186">
              <w:rPr>
                <w:rStyle w:val="Lienhypertexte"/>
                <w:noProof/>
              </w:rPr>
              <w:t>1.1.1</w:t>
            </w:r>
            <w:r w:rsidR="0074254F">
              <w:rPr>
                <w:rFonts w:asciiTheme="minorHAnsi" w:eastAsiaTheme="minorEastAsia" w:hAnsiTheme="minorHAnsi" w:cstheme="minorBidi"/>
                <w:noProof/>
                <w:szCs w:val="22"/>
                <w:lang w:eastAsia="zh-CN"/>
              </w:rPr>
              <w:tab/>
            </w:r>
            <w:r w:rsidR="0074254F" w:rsidRPr="00D75186">
              <w:rPr>
                <w:rStyle w:val="Lienhypertexte"/>
                <w:noProof/>
              </w:rPr>
              <w:t>Effet Newkirk</w:t>
            </w:r>
            <w:r w:rsidR="0074254F">
              <w:rPr>
                <w:noProof/>
                <w:webHidden/>
              </w:rPr>
              <w:tab/>
            </w:r>
            <w:r w:rsidR="0074254F">
              <w:rPr>
                <w:noProof/>
                <w:webHidden/>
              </w:rPr>
              <w:fldChar w:fldCharType="begin"/>
            </w:r>
            <w:r w:rsidR="0074254F">
              <w:rPr>
                <w:noProof/>
                <w:webHidden/>
              </w:rPr>
              <w:instrText xml:space="preserve"> PAGEREF _Toc536800372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10EA3D3B"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373" w:history="1">
            <w:r w:rsidR="0074254F" w:rsidRPr="00D75186">
              <w:rPr>
                <w:rStyle w:val="Lienhypertexte"/>
                <w:noProof/>
              </w:rPr>
              <w:t>1.1.2</w:t>
            </w:r>
            <w:r w:rsidR="0074254F">
              <w:rPr>
                <w:rFonts w:asciiTheme="minorHAnsi" w:eastAsiaTheme="minorEastAsia" w:hAnsiTheme="minorHAnsi" w:cstheme="minorBidi"/>
                <w:noProof/>
                <w:szCs w:val="22"/>
                <w:lang w:eastAsia="zh-CN"/>
              </w:rPr>
              <w:tab/>
            </w:r>
            <w:r w:rsidR="0074254F" w:rsidRPr="00D75186">
              <w:rPr>
                <w:rStyle w:val="Lienhypertexte"/>
                <w:noProof/>
              </w:rPr>
              <w:t>Effet Morton</w:t>
            </w:r>
            <w:r w:rsidR="0074254F">
              <w:rPr>
                <w:noProof/>
                <w:webHidden/>
              </w:rPr>
              <w:tab/>
            </w:r>
            <w:r w:rsidR="0074254F">
              <w:rPr>
                <w:noProof/>
                <w:webHidden/>
              </w:rPr>
              <w:fldChar w:fldCharType="begin"/>
            </w:r>
            <w:r w:rsidR="0074254F">
              <w:rPr>
                <w:noProof/>
                <w:webHidden/>
              </w:rPr>
              <w:instrText xml:space="preserve"> PAGEREF _Toc536800373 \h </w:instrText>
            </w:r>
            <w:r w:rsidR="0074254F">
              <w:rPr>
                <w:noProof/>
                <w:webHidden/>
              </w:rPr>
            </w:r>
            <w:r w:rsidR="0074254F">
              <w:rPr>
                <w:noProof/>
                <w:webHidden/>
              </w:rPr>
              <w:fldChar w:fldCharType="separate"/>
            </w:r>
            <w:r w:rsidR="00C20694">
              <w:rPr>
                <w:noProof/>
                <w:webHidden/>
              </w:rPr>
              <w:t>20</w:t>
            </w:r>
            <w:r w:rsidR="0074254F">
              <w:rPr>
                <w:noProof/>
                <w:webHidden/>
              </w:rPr>
              <w:fldChar w:fldCharType="end"/>
            </w:r>
          </w:hyperlink>
        </w:p>
        <w:p w14:paraId="053BAAEC"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374" w:history="1">
            <w:r w:rsidR="0074254F" w:rsidRPr="00D75186">
              <w:rPr>
                <w:rStyle w:val="Lienhypertexte"/>
                <w:noProof/>
              </w:rPr>
              <w:t>1.2</w:t>
            </w:r>
            <w:r w:rsidR="0074254F">
              <w:rPr>
                <w:rFonts w:asciiTheme="minorHAnsi" w:eastAsiaTheme="minorEastAsia" w:hAnsiTheme="minorHAnsi" w:cstheme="minorBidi"/>
                <w:noProof/>
                <w:szCs w:val="22"/>
                <w:lang w:eastAsia="zh-CN"/>
              </w:rPr>
              <w:tab/>
            </w:r>
            <w:r w:rsidR="0074254F" w:rsidRPr="00D75186">
              <w:rPr>
                <w:rStyle w:val="Lienhypertexte"/>
                <w:noProof/>
              </w:rPr>
              <w:t>Etudes expérimentales et cas industriels</w:t>
            </w:r>
            <w:r w:rsidR="0074254F">
              <w:rPr>
                <w:noProof/>
                <w:webHidden/>
              </w:rPr>
              <w:tab/>
            </w:r>
            <w:r w:rsidR="0074254F">
              <w:rPr>
                <w:noProof/>
                <w:webHidden/>
              </w:rPr>
              <w:fldChar w:fldCharType="begin"/>
            </w:r>
            <w:r w:rsidR="0074254F">
              <w:rPr>
                <w:noProof/>
                <w:webHidden/>
              </w:rPr>
              <w:instrText xml:space="preserve"> PAGEREF _Toc536800374 \h </w:instrText>
            </w:r>
            <w:r w:rsidR="0074254F">
              <w:rPr>
                <w:noProof/>
                <w:webHidden/>
              </w:rPr>
            </w:r>
            <w:r w:rsidR="0074254F">
              <w:rPr>
                <w:noProof/>
                <w:webHidden/>
              </w:rPr>
              <w:fldChar w:fldCharType="separate"/>
            </w:r>
            <w:r w:rsidR="00C20694">
              <w:rPr>
                <w:noProof/>
                <w:webHidden/>
              </w:rPr>
              <w:t>22</w:t>
            </w:r>
            <w:r w:rsidR="0074254F">
              <w:rPr>
                <w:noProof/>
                <w:webHidden/>
              </w:rPr>
              <w:fldChar w:fldCharType="end"/>
            </w:r>
          </w:hyperlink>
        </w:p>
        <w:p w14:paraId="5D18D2D6"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375" w:history="1">
            <w:r w:rsidR="0074254F" w:rsidRPr="00D75186">
              <w:rPr>
                <w:rStyle w:val="Lienhypertexte"/>
                <w:noProof/>
              </w:rPr>
              <w:t>1.3</w:t>
            </w:r>
            <w:r w:rsidR="0074254F">
              <w:rPr>
                <w:rFonts w:asciiTheme="minorHAnsi" w:eastAsiaTheme="minorEastAsia" w:hAnsiTheme="minorHAnsi" w:cstheme="minorBidi"/>
                <w:noProof/>
                <w:szCs w:val="22"/>
                <w:lang w:eastAsia="zh-CN"/>
              </w:rPr>
              <w:tab/>
            </w:r>
            <w:r w:rsidR="0074254F" w:rsidRPr="00D75186">
              <w:rPr>
                <w:rStyle w:val="Lienhypertexte"/>
                <w:noProof/>
              </w:rPr>
              <w:t>Modeles theoriques</w:t>
            </w:r>
            <w:r w:rsidR="0074254F">
              <w:rPr>
                <w:noProof/>
                <w:webHidden/>
              </w:rPr>
              <w:tab/>
            </w:r>
            <w:r w:rsidR="0074254F">
              <w:rPr>
                <w:noProof/>
                <w:webHidden/>
              </w:rPr>
              <w:fldChar w:fldCharType="begin"/>
            </w:r>
            <w:r w:rsidR="0074254F">
              <w:rPr>
                <w:noProof/>
                <w:webHidden/>
              </w:rPr>
              <w:instrText xml:space="preserve"> PAGEREF _Toc536800375 \h </w:instrText>
            </w:r>
            <w:r w:rsidR="0074254F">
              <w:rPr>
                <w:noProof/>
                <w:webHidden/>
              </w:rPr>
            </w:r>
            <w:r w:rsidR="0074254F">
              <w:rPr>
                <w:noProof/>
                <w:webHidden/>
              </w:rPr>
              <w:fldChar w:fldCharType="separate"/>
            </w:r>
            <w:r w:rsidR="00C20694">
              <w:rPr>
                <w:noProof/>
                <w:webHidden/>
              </w:rPr>
              <w:t>26</w:t>
            </w:r>
            <w:r w:rsidR="0074254F">
              <w:rPr>
                <w:noProof/>
                <w:webHidden/>
              </w:rPr>
              <w:fldChar w:fldCharType="end"/>
            </w:r>
          </w:hyperlink>
        </w:p>
        <w:p w14:paraId="1C5D30F0"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376" w:history="1">
            <w:r w:rsidR="0074254F" w:rsidRPr="00D75186">
              <w:rPr>
                <w:rStyle w:val="Lienhypertexte"/>
                <w:noProof/>
              </w:rPr>
              <w:t>1.3.1</w:t>
            </w:r>
            <w:r w:rsidR="0074254F">
              <w:rPr>
                <w:rFonts w:asciiTheme="minorHAnsi" w:eastAsiaTheme="minorEastAsia" w:hAnsiTheme="minorHAnsi" w:cstheme="minorBidi"/>
                <w:noProof/>
                <w:szCs w:val="22"/>
                <w:lang w:eastAsia="zh-CN"/>
              </w:rPr>
              <w:tab/>
            </w:r>
            <w:r w:rsidR="0074254F" w:rsidRPr="00D75186">
              <w:rPr>
                <w:rStyle w:val="Lienhypertexte"/>
                <w:noProof/>
              </w:rPr>
              <w:t>Méthodes inspirées de la théorie du contrôle</w:t>
            </w:r>
            <w:r w:rsidR="0074254F">
              <w:rPr>
                <w:noProof/>
                <w:webHidden/>
              </w:rPr>
              <w:tab/>
            </w:r>
            <w:r w:rsidR="0074254F">
              <w:rPr>
                <w:noProof/>
                <w:webHidden/>
              </w:rPr>
              <w:fldChar w:fldCharType="begin"/>
            </w:r>
            <w:r w:rsidR="0074254F">
              <w:rPr>
                <w:noProof/>
                <w:webHidden/>
              </w:rPr>
              <w:instrText xml:space="preserve"> PAGEREF _Toc536800376 \h </w:instrText>
            </w:r>
            <w:r w:rsidR="0074254F">
              <w:rPr>
                <w:noProof/>
                <w:webHidden/>
              </w:rPr>
            </w:r>
            <w:r w:rsidR="0074254F">
              <w:rPr>
                <w:noProof/>
                <w:webHidden/>
              </w:rPr>
              <w:fldChar w:fldCharType="separate"/>
            </w:r>
            <w:r w:rsidR="00C20694">
              <w:rPr>
                <w:noProof/>
                <w:webHidden/>
              </w:rPr>
              <w:t>26</w:t>
            </w:r>
            <w:r w:rsidR="0074254F">
              <w:rPr>
                <w:noProof/>
                <w:webHidden/>
              </w:rPr>
              <w:fldChar w:fldCharType="end"/>
            </w:r>
          </w:hyperlink>
        </w:p>
        <w:p w14:paraId="3E2B2ED2"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377" w:history="1">
            <w:r w:rsidR="0074254F" w:rsidRPr="00D75186">
              <w:rPr>
                <w:rStyle w:val="Lienhypertexte"/>
                <w:noProof/>
              </w:rPr>
              <w:t>1.3.2</w:t>
            </w:r>
            <w:r w:rsidR="0074254F">
              <w:rPr>
                <w:rFonts w:asciiTheme="minorHAnsi" w:eastAsiaTheme="minorEastAsia" w:hAnsiTheme="minorHAnsi" w:cstheme="minorBidi"/>
                <w:noProof/>
                <w:szCs w:val="22"/>
                <w:lang w:eastAsia="zh-CN"/>
              </w:rPr>
              <w:tab/>
            </w:r>
            <w:r w:rsidR="0074254F" w:rsidRPr="00D75186">
              <w:rPr>
                <w:rStyle w:val="Lienhypertexte"/>
                <w:noProof/>
              </w:rPr>
              <w:t>Méthode basée sur un balourd critique prédéfini</w:t>
            </w:r>
            <w:r w:rsidR="0074254F">
              <w:rPr>
                <w:noProof/>
                <w:webHidden/>
              </w:rPr>
              <w:tab/>
            </w:r>
            <w:r w:rsidR="0074254F">
              <w:rPr>
                <w:noProof/>
                <w:webHidden/>
              </w:rPr>
              <w:fldChar w:fldCharType="begin"/>
            </w:r>
            <w:r w:rsidR="0074254F">
              <w:rPr>
                <w:noProof/>
                <w:webHidden/>
              </w:rPr>
              <w:instrText xml:space="preserve"> PAGEREF _Toc536800377 \h </w:instrText>
            </w:r>
            <w:r w:rsidR="0074254F">
              <w:rPr>
                <w:noProof/>
                <w:webHidden/>
              </w:rPr>
            </w:r>
            <w:r w:rsidR="0074254F">
              <w:rPr>
                <w:noProof/>
                <w:webHidden/>
              </w:rPr>
              <w:fldChar w:fldCharType="separate"/>
            </w:r>
            <w:r w:rsidR="00C20694">
              <w:rPr>
                <w:noProof/>
                <w:webHidden/>
              </w:rPr>
              <w:t>28</w:t>
            </w:r>
            <w:r w:rsidR="0074254F">
              <w:rPr>
                <w:noProof/>
                <w:webHidden/>
              </w:rPr>
              <w:fldChar w:fldCharType="end"/>
            </w:r>
          </w:hyperlink>
        </w:p>
        <w:p w14:paraId="19AFFAA5"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378" w:history="1">
            <w:r w:rsidR="0074254F" w:rsidRPr="00D75186">
              <w:rPr>
                <w:rStyle w:val="Lienhypertexte"/>
                <w:noProof/>
              </w:rPr>
              <w:t>1.3.3</w:t>
            </w:r>
            <w:r w:rsidR="0074254F">
              <w:rPr>
                <w:rFonts w:asciiTheme="minorHAnsi" w:eastAsiaTheme="minorEastAsia" w:hAnsiTheme="minorHAnsi" w:cstheme="minorBidi"/>
                <w:noProof/>
                <w:szCs w:val="22"/>
                <w:lang w:eastAsia="zh-CN"/>
              </w:rPr>
              <w:tab/>
            </w:r>
            <w:r w:rsidR="0074254F" w:rsidRPr="00D75186">
              <w:rPr>
                <w:rStyle w:val="Lienhypertexte"/>
                <w:noProof/>
              </w:rPr>
              <w:t>Méthodes basees sur le bilan thermique</w:t>
            </w:r>
            <w:r w:rsidR="0074254F">
              <w:rPr>
                <w:noProof/>
                <w:webHidden/>
              </w:rPr>
              <w:tab/>
            </w:r>
            <w:r w:rsidR="0074254F">
              <w:rPr>
                <w:noProof/>
                <w:webHidden/>
              </w:rPr>
              <w:fldChar w:fldCharType="begin"/>
            </w:r>
            <w:r w:rsidR="0074254F">
              <w:rPr>
                <w:noProof/>
                <w:webHidden/>
              </w:rPr>
              <w:instrText xml:space="preserve"> PAGEREF _Toc536800378 \h </w:instrText>
            </w:r>
            <w:r w:rsidR="0074254F">
              <w:rPr>
                <w:noProof/>
                <w:webHidden/>
              </w:rPr>
            </w:r>
            <w:r w:rsidR="0074254F">
              <w:rPr>
                <w:noProof/>
                <w:webHidden/>
              </w:rPr>
              <w:fldChar w:fldCharType="separate"/>
            </w:r>
            <w:r w:rsidR="00C20694">
              <w:rPr>
                <w:noProof/>
                <w:webHidden/>
              </w:rPr>
              <w:t>28</w:t>
            </w:r>
            <w:r w:rsidR="0074254F">
              <w:rPr>
                <w:noProof/>
                <w:webHidden/>
              </w:rPr>
              <w:fldChar w:fldCharType="end"/>
            </w:r>
          </w:hyperlink>
        </w:p>
        <w:p w14:paraId="0F2F42F1"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379" w:history="1">
            <w:r w:rsidR="0074254F" w:rsidRPr="00D75186">
              <w:rPr>
                <w:rStyle w:val="Lienhypertexte"/>
                <w:noProof/>
              </w:rPr>
              <w:t>1.3.4</w:t>
            </w:r>
            <w:r w:rsidR="0074254F">
              <w:rPr>
                <w:rFonts w:asciiTheme="minorHAnsi" w:eastAsiaTheme="minorEastAsia" w:hAnsiTheme="minorHAnsi" w:cstheme="minorBidi"/>
                <w:noProof/>
                <w:szCs w:val="22"/>
                <w:lang w:eastAsia="zh-CN"/>
              </w:rPr>
              <w:tab/>
            </w:r>
            <w:r w:rsidR="0074254F" w:rsidRPr="00D75186">
              <w:rPr>
                <w:rStyle w:val="Lienhypertexte"/>
                <w:noProof/>
              </w:rPr>
              <w:t>Modeles non-linéaires en régime transitoire</w:t>
            </w:r>
            <w:r w:rsidR="0074254F">
              <w:rPr>
                <w:noProof/>
                <w:webHidden/>
              </w:rPr>
              <w:tab/>
            </w:r>
            <w:r w:rsidR="0074254F">
              <w:rPr>
                <w:noProof/>
                <w:webHidden/>
              </w:rPr>
              <w:fldChar w:fldCharType="begin"/>
            </w:r>
            <w:r w:rsidR="0074254F">
              <w:rPr>
                <w:noProof/>
                <w:webHidden/>
              </w:rPr>
              <w:instrText xml:space="preserve"> PAGEREF _Toc536800379 \h </w:instrText>
            </w:r>
            <w:r w:rsidR="0074254F">
              <w:rPr>
                <w:noProof/>
                <w:webHidden/>
              </w:rPr>
            </w:r>
            <w:r w:rsidR="0074254F">
              <w:rPr>
                <w:noProof/>
                <w:webHidden/>
              </w:rPr>
              <w:fldChar w:fldCharType="separate"/>
            </w:r>
            <w:r w:rsidR="00C20694">
              <w:rPr>
                <w:noProof/>
                <w:webHidden/>
              </w:rPr>
              <w:t>29</w:t>
            </w:r>
            <w:r w:rsidR="0074254F">
              <w:rPr>
                <w:noProof/>
                <w:webHidden/>
              </w:rPr>
              <w:fldChar w:fldCharType="end"/>
            </w:r>
          </w:hyperlink>
        </w:p>
        <w:p w14:paraId="2327D777"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380" w:history="1">
            <w:r w:rsidR="0074254F" w:rsidRPr="00D75186">
              <w:rPr>
                <w:rStyle w:val="Lienhypertexte"/>
                <w:noProof/>
              </w:rPr>
              <w:t>1.4</w:t>
            </w:r>
            <w:r w:rsidR="0074254F">
              <w:rPr>
                <w:rFonts w:asciiTheme="minorHAnsi" w:eastAsiaTheme="minorEastAsia" w:hAnsiTheme="minorHAnsi" w:cstheme="minorBidi"/>
                <w:noProof/>
                <w:szCs w:val="22"/>
                <w:lang w:eastAsia="zh-CN"/>
              </w:rPr>
              <w:tab/>
            </w:r>
            <w:r w:rsidR="0074254F" w:rsidRPr="00D75186">
              <w:rPr>
                <w:rStyle w:val="Lienhypertexte"/>
                <w:noProof/>
              </w:rPr>
              <w:t>Stratégie de la modélisation : synthèse</w:t>
            </w:r>
            <w:r w:rsidR="0074254F">
              <w:rPr>
                <w:noProof/>
                <w:webHidden/>
              </w:rPr>
              <w:tab/>
            </w:r>
            <w:r w:rsidR="0074254F">
              <w:rPr>
                <w:noProof/>
                <w:webHidden/>
              </w:rPr>
              <w:fldChar w:fldCharType="begin"/>
            </w:r>
            <w:r w:rsidR="0074254F">
              <w:rPr>
                <w:noProof/>
                <w:webHidden/>
              </w:rPr>
              <w:instrText xml:space="preserve"> PAGEREF _Toc536800380 \h </w:instrText>
            </w:r>
            <w:r w:rsidR="0074254F">
              <w:rPr>
                <w:noProof/>
                <w:webHidden/>
              </w:rPr>
            </w:r>
            <w:r w:rsidR="0074254F">
              <w:rPr>
                <w:noProof/>
                <w:webHidden/>
              </w:rPr>
              <w:fldChar w:fldCharType="separate"/>
            </w:r>
            <w:r w:rsidR="00C20694">
              <w:rPr>
                <w:noProof/>
                <w:webHidden/>
              </w:rPr>
              <w:t>31</w:t>
            </w:r>
            <w:r w:rsidR="0074254F">
              <w:rPr>
                <w:noProof/>
                <w:webHidden/>
              </w:rPr>
              <w:fldChar w:fldCharType="end"/>
            </w:r>
          </w:hyperlink>
        </w:p>
        <w:p w14:paraId="4A81C7BF"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381" w:history="1">
            <w:r w:rsidR="0074254F" w:rsidRPr="00D75186">
              <w:rPr>
                <w:rStyle w:val="Lienhypertexte"/>
                <w:noProof/>
              </w:rPr>
              <w:t>1.5</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_Toc536800381 \h </w:instrText>
            </w:r>
            <w:r w:rsidR="0074254F">
              <w:rPr>
                <w:noProof/>
                <w:webHidden/>
              </w:rPr>
            </w:r>
            <w:r w:rsidR="0074254F">
              <w:rPr>
                <w:noProof/>
                <w:webHidden/>
              </w:rPr>
              <w:fldChar w:fldCharType="separate"/>
            </w:r>
            <w:r w:rsidR="00C20694">
              <w:rPr>
                <w:noProof/>
                <w:webHidden/>
              </w:rPr>
              <w:t>34</w:t>
            </w:r>
            <w:r w:rsidR="0074254F">
              <w:rPr>
                <w:noProof/>
                <w:webHidden/>
              </w:rPr>
              <w:fldChar w:fldCharType="end"/>
            </w:r>
          </w:hyperlink>
        </w:p>
        <w:p w14:paraId="6FD8CA38" w14:textId="77777777" w:rsidR="0074254F" w:rsidRDefault="006A2FF3">
          <w:pPr>
            <w:pStyle w:val="TM1"/>
            <w:rPr>
              <w:rFonts w:asciiTheme="minorHAnsi" w:eastAsiaTheme="minorEastAsia" w:hAnsiTheme="minorHAnsi" w:cstheme="minorBidi"/>
              <w:sz w:val="22"/>
              <w:szCs w:val="22"/>
              <w:lang w:eastAsia="zh-CN"/>
            </w:rPr>
          </w:pPr>
          <w:hyperlink w:anchor="_Toc536800382" w:history="1">
            <w:r w:rsidR="0074254F" w:rsidRPr="00D75186">
              <w:rPr>
                <w:rStyle w:val="Lienhypertexte"/>
              </w:rPr>
              <w:t>Chapitre 2 :  Modélisation des paliers hydrodynamiques</w:t>
            </w:r>
            <w:r w:rsidR="0074254F">
              <w:rPr>
                <w:webHidden/>
              </w:rPr>
              <w:tab/>
            </w:r>
            <w:r w:rsidR="0074254F">
              <w:rPr>
                <w:webHidden/>
              </w:rPr>
              <w:fldChar w:fldCharType="begin"/>
            </w:r>
            <w:r w:rsidR="0074254F">
              <w:rPr>
                <w:webHidden/>
              </w:rPr>
              <w:instrText xml:space="preserve"> PAGEREF _Toc536800382 \h </w:instrText>
            </w:r>
            <w:r w:rsidR="0074254F">
              <w:rPr>
                <w:webHidden/>
              </w:rPr>
            </w:r>
            <w:r w:rsidR="0074254F">
              <w:rPr>
                <w:webHidden/>
              </w:rPr>
              <w:fldChar w:fldCharType="separate"/>
            </w:r>
            <w:r w:rsidR="00C20694">
              <w:rPr>
                <w:webHidden/>
              </w:rPr>
              <w:t>35</w:t>
            </w:r>
            <w:r w:rsidR="0074254F">
              <w:rPr>
                <w:webHidden/>
              </w:rPr>
              <w:fldChar w:fldCharType="end"/>
            </w:r>
          </w:hyperlink>
        </w:p>
        <w:p w14:paraId="6AD2AC65"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384" w:history="1">
            <w:r w:rsidR="0074254F" w:rsidRPr="00D75186">
              <w:rPr>
                <w:rStyle w:val="Lienhypertexte"/>
                <w:noProof/>
              </w:rPr>
              <w:t>2.1</w:t>
            </w:r>
            <w:r w:rsidR="0074254F">
              <w:rPr>
                <w:rFonts w:asciiTheme="minorHAnsi" w:eastAsiaTheme="minorEastAsia" w:hAnsiTheme="minorHAnsi" w:cstheme="minorBidi"/>
                <w:noProof/>
                <w:szCs w:val="22"/>
                <w:lang w:eastAsia="zh-CN"/>
              </w:rPr>
              <w:tab/>
            </w:r>
            <w:r w:rsidR="0074254F" w:rsidRPr="00D75186">
              <w:rPr>
                <w:rStyle w:val="Lienhypertexte"/>
                <w:noProof/>
              </w:rPr>
              <w:t>Introduction</w:t>
            </w:r>
            <w:r w:rsidR="0074254F">
              <w:rPr>
                <w:noProof/>
                <w:webHidden/>
              </w:rPr>
              <w:tab/>
            </w:r>
            <w:r w:rsidR="0074254F">
              <w:rPr>
                <w:noProof/>
                <w:webHidden/>
              </w:rPr>
              <w:fldChar w:fldCharType="begin"/>
            </w:r>
            <w:r w:rsidR="0074254F">
              <w:rPr>
                <w:noProof/>
                <w:webHidden/>
              </w:rPr>
              <w:instrText xml:space="preserve"> PAGEREF _Toc536800384 \h </w:instrText>
            </w:r>
            <w:r w:rsidR="0074254F">
              <w:rPr>
                <w:noProof/>
                <w:webHidden/>
              </w:rPr>
            </w:r>
            <w:r w:rsidR="0074254F">
              <w:rPr>
                <w:noProof/>
                <w:webHidden/>
              </w:rPr>
              <w:fldChar w:fldCharType="separate"/>
            </w:r>
            <w:r w:rsidR="00C20694">
              <w:rPr>
                <w:noProof/>
                <w:webHidden/>
              </w:rPr>
              <w:t>35</w:t>
            </w:r>
            <w:r w:rsidR="0074254F">
              <w:rPr>
                <w:noProof/>
                <w:webHidden/>
              </w:rPr>
              <w:fldChar w:fldCharType="end"/>
            </w:r>
          </w:hyperlink>
        </w:p>
        <w:p w14:paraId="2F2C87D1"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385" w:history="1">
            <w:r w:rsidR="0074254F" w:rsidRPr="00D75186">
              <w:rPr>
                <w:rStyle w:val="Lienhypertexte"/>
                <w:noProof/>
              </w:rPr>
              <w:t>2.2</w:t>
            </w:r>
            <w:r w:rsidR="0074254F">
              <w:rPr>
                <w:rFonts w:asciiTheme="minorHAnsi" w:eastAsiaTheme="minorEastAsia" w:hAnsiTheme="minorHAnsi" w:cstheme="minorBidi"/>
                <w:noProof/>
                <w:szCs w:val="22"/>
                <w:lang w:eastAsia="zh-CN"/>
              </w:rPr>
              <w:tab/>
            </w:r>
            <w:r w:rsidR="0074254F" w:rsidRPr="00D75186">
              <w:rPr>
                <w:rStyle w:val="Lienhypertexte"/>
                <w:noProof/>
              </w:rPr>
              <w:t>Epaisseur du film mince en présence d’un désalignement</w:t>
            </w:r>
            <w:r w:rsidR="0074254F">
              <w:rPr>
                <w:noProof/>
                <w:webHidden/>
              </w:rPr>
              <w:tab/>
            </w:r>
            <w:r w:rsidR="0074254F">
              <w:rPr>
                <w:noProof/>
                <w:webHidden/>
              </w:rPr>
              <w:fldChar w:fldCharType="begin"/>
            </w:r>
            <w:r w:rsidR="0074254F">
              <w:rPr>
                <w:noProof/>
                <w:webHidden/>
              </w:rPr>
              <w:instrText xml:space="preserve"> PAGEREF _Toc536800385 \h </w:instrText>
            </w:r>
            <w:r w:rsidR="0074254F">
              <w:rPr>
                <w:noProof/>
                <w:webHidden/>
              </w:rPr>
            </w:r>
            <w:r w:rsidR="0074254F">
              <w:rPr>
                <w:noProof/>
                <w:webHidden/>
              </w:rPr>
              <w:fldChar w:fldCharType="separate"/>
            </w:r>
            <w:r w:rsidR="00C20694">
              <w:rPr>
                <w:noProof/>
                <w:webHidden/>
              </w:rPr>
              <w:t>36</w:t>
            </w:r>
            <w:r w:rsidR="0074254F">
              <w:rPr>
                <w:noProof/>
                <w:webHidden/>
              </w:rPr>
              <w:fldChar w:fldCharType="end"/>
            </w:r>
          </w:hyperlink>
        </w:p>
        <w:p w14:paraId="5A6330C5"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386" w:history="1">
            <w:r w:rsidR="0074254F" w:rsidRPr="00D75186">
              <w:rPr>
                <w:rStyle w:val="Lienhypertexte"/>
                <w:noProof/>
              </w:rPr>
              <w:t>2.3</w:t>
            </w:r>
            <w:r w:rsidR="0074254F">
              <w:rPr>
                <w:rFonts w:asciiTheme="minorHAnsi" w:eastAsiaTheme="minorEastAsia" w:hAnsiTheme="minorHAnsi" w:cstheme="minorBidi"/>
                <w:noProof/>
                <w:szCs w:val="22"/>
                <w:lang w:eastAsia="zh-CN"/>
              </w:rPr>
              <w:tab/>
            </w:r>
            <w:r w:rsidR="0074254F" w:rsidRPr="00D75186">
              <w:rPr>
                <w:rStyle w:val="Lienhypertexte"/>
                <w:noProof/>
              </w:rPr>
              <w:t>Equations de la lubrification thermohydrodynamique</w:t>
            </w:r>
            <w:r w:rsidR="0074254F">
              <w:rPr>
                <w:noProof/>
                <w:webHidden/>
              </w:rPr>
              <w:tab/>
            </w:r>
            <w:r w:rsidR="0074254F">
              <w:rPr>
                <w:noProof/>
                <w:webHidden/>
              </w:rPr>
              <w:fldChar w:fldCharType="begin"/>
            </w:r>
            <w:r w:rsidR="0074254F">
              <w:rPr>
                <w:noProof/>
                <w:webHidden/>
              </w:rPr>
              <w:instrText xml:space="preserve"> PAGEREF _Toc536800386 \h </w:instrText>
            </w:r>
            <w:r w:rsidR="0074254F">
              <w:rPr>
                <w:noProof/>
                <w:webHidden/>
              </w:rPr>
            </w:r>
            <w:r w:rsidR="0074254F">
              <w:rPr>
                <w:noProof/>
                <w:webHidden/>
              </w:rPr>
              <w:fldChar w:fldCharType="separate"/>
            </w:r>
            <w:r w:rsidR="00C20694">
              <w:rPr>
                <w:noProof/>
                <w:webHidden/>
              </w:rPr>
              <w:t>38</w:t>
            </w:r>
            <w:r w:rsidR="0074254F">
              <w:rPr>
                <w:noProof/>
                <w:webHidden/>
              </w:rPr>
              <w:fldChar w:fldCharType="end"/>
            </w:r>
          </w:hyperlink>
        </w:p>
        <w:p w14:paraId="2A52D939"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387" w:history="1">
            <w:r w:rsidR="0074254F" w:rsidRPr="00D75186">
              <w:rPr>
                <w:rStyle w:val="Lienhypertexte"/>
                <w:noProof/>
              </w:rPr>
              <w:t>2.3.1</w:t>
            </w:r>
            <w:r w:rsidR="0074254F">
              <w:rPr>
                <w:rFonts w:asciiTheme="minorHAnsi" w:eastAsiaTheme="minorEastAsia" w:hAnsiTheme="minorHAnsi" w:cstheme="minorBidi"/>
                <w:noProof/>
                <w:szCs w:val="22"/>
                <w:lang w:eastAsia="zh-CN"/>
              </w:rPr>
              <w:tab/>
            </w:r>
            <w:r w:rsidR="0074254F" w:rsidRPr="00D75186">
              <w:rPr>
                <w:rStyle w:val="Lienhypertexte"/>
                <w:noProof/>
              </w:rPr>
              <w:t>Equation de Reynolds généralisée</w:t>
            </w:r>
            <w:r w:rsidR="0074254F">
              <w:rPr>
                <w:noProof/>
                <w:webHidden/>
              </w:rPr>
              <w:tab/>
            </w:r>
            <w:r w:rsidR="0074254F">
              <w:rPr>
                <w:noProof/>
                <w:webHidden/>
              </w:rPr>
              <w:fldChar w:fldCharType="begin"/>
            </w:r>
            <w:r w:rsidR="0074254F">
              <w:rPr>
                <w:noProof/>
                <w:webHidden/>
              </w:rPr>
              <w:instrText xml:space="preserve"> PAGEREF _Toc536800387 \h </w:instrText>
            </w:r>
            <w:r w:rsidR="0074254F">
              <w:rPr>
                <w:noProof/>
                <w:webHidden/>
              </w:rPr>
            </w:r>
            <w:r w:rsidR="0074254F">
              <w:rPr>
                <w:noProof/>
                <w:webHidden/>
              </w:rPr>
              <w:fldChar w:fldCharType="separate"/>
            </w:r>
            <w:r w:rsidR="00C20694">
              <w:rPr>
                <w:noProof/>
                <w:webHidden/>
              </w:rPr>
              <w:t>38</w:t>
            </w:r>
            <w:r w:rsidR="0074254F">
              <w:rPr>
                <w:noProof/>
                <w:webHidden/>
              </w:rPr>
              <w:fldChar w:fldCharType="end"/>
            </w:r>
          </w:hyperlink>
        </w:p>
        <w:p w14:paraId="47642983"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388" w:history="1">
            <w:r w:rsidR="0074254F" w:rsidRPr="00D75186">
              <w:rPr>
                <w:rStyle w:val="Lienhypertexte"/>
                <w:noProof/>
              </w:rPr>
              <w:t>2.3.2</w:t>
            </w:r>
            <w:r w:rsidR="0074254F">
              <w:rPr>
                <w:rFonts w:asciiTheme="minorHAnsi" w:eastAsiaTheme="minorEastAsia" w:hAnsiTheme="minorHAnsi" w:cstheme="minorBidi"/>
                <w:noProof/>
                <w:szCs w:val="22"/>
                <w:lang w:eastAsia="zh-CN"/>
              </w:rPr>
              <w:tab/>
            </w:r>
            <w:r w:rsidR="0074254F" w:rsidRPr="00D75186">
              <w:rPr>
                <w:rStyle w:val="Lienhypertexte"/>
                <w:noProof/>
              </w:rPr>
              <w:t>Modèles de rupture et reformation du film (cavitation)</w:t>
            </w:r>
            <w:r w:rsidR="0074254F">
              <w:rPr>
                <w:noProof/>
                <w:webHidden/>
              </w:rPr>
              <w:tab/>
            </w:r>
            <w:r w:rsidR="0074254F">
              <w:rPr>
                <w:noProof/>
                <w:webHidden/>
              </w:rPr>
              <w:fldChar w:fldCharType="begin"/>
            </w:r>
            <w:r w:rsidR="0074254F">
              <w:rPr>
                <w:noProof/>
                <w:webHidden/>
              </w:rPr>
              <w:instrText xml:space="preserve"> PAGEREF _Toc536800388 \h </w:instrText>
            </w:r>
            <w:r w:rsidR="0074254F">
              <w:rPr>
                <w:noProof/>
                <w:webHidden/>
              </w:rPr>
            </w:r>
            <w:r w:rsidR="0074254F">
              <w:rPr>
                <w:noProof/>
                <w:webHidden/>
              </w:rPr>
              <w:fldChar w:fldCharType="separate"/>
            </w:r>
            <w:r w:rsidR="00C20694">
              <w:rPr>
                <w:noProof/>
                <w:webHidden/>
              </w:rPr>
              <w:t>41</w:t>
            </w:r>
            <w:r w:rsidR="0074254F">
              <w:rPr>
                <w:noProof/>
                <w:webHidden/>
              </w:rPr>
              <w:fldChar w:fldCharType="end"/>
            </w:r>
          </w:hyperlink>
        </w:p>
        <w:p w14:paraId="68995D34"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389" w:history="1">
            <w:r w:rsidR="0074254F" w:rsidRPr="00D75186">
              <w:rPr>
                <w:rStyle w:val="Lienhypertexte"/>
                <w:noProof/>
              </w:rPr>
              <w:t>2.3.3</w:t>
            </w:r>
            <w:r w:rsidR="0074254F">
              <w:rPr>
                <w:rFonts w:asciiTheme="minorHAnsi" w:eastAsiaTheme="minorEastAsia" w:hAnsiTheme="minorHAnsi" w:cstheme="minorBidi"/>
                <w:noProof/>
                <w:szCs w:val="22"/>
                <w:lang w:eastAsia="zh-CN"/>
              </w:rPr>
              <w:tab/>
            </w:r>
            <w:r w:rsidR="0074254F" w:rsidRPr="00D75186">
              <w:rPr>
                <w:rStyle w:val="Lienhypertexte"/>
                <w:noProof/>
              </w:rPr>
              <w:t>Equation de l’énergie</w:t>
            </w:r>
            <w:r w:rsidR="0074254F">
              <w:rPr>
                <w:noProof/>
                <w:webHidden/>
              </w:rPr>
              <w:tab/>
            </w:r>
            <w:r w:rsidR="0074254F">
              <w:rPr>
                <w:noProof/>
                <w:webHidden/>
              </w:rPr>
              <w:fldChar w:fldCharType="begin"/>
            </w:r>
            <w:r w:rsidR="0074254F">
              <w:rPr>
                <w:noProof/>
                <w:webHidden/>
              </w:rPr>
              <w:instrText xml:space="preserve"> PAGEREF _Toc536800389 \h </w:instrText>
            </w:r>
            <w:r w:rsidR="0074254F">
              <w:rPr>
                <w:noProof/>
                <w:webHidden/>
              </w:rPr>
            </w:r>
            <w:r w:rsidR="0074254F">
              <w:rPr>
                <w:noProof/>
                <w:webHidden/>
              </w:rPr>
              <w:fldChar w:fldCharType="separate"/>
            </w:r>
            <w:r w:rsidR="00C20694">
              <w:rPr>
                <w:noProof/>
                <w:webHidden/>
              </w:rPr>
              <w:t>43</w:t>
            </w:r>
            <w:r w:rsidR="0074254F">
              <w:rPr>
                <w:noProof/>
                <w:webHidden/>
              </w:rPr>
              <w:fldChar w:fldCharType="end"/>
            </w:r>
          </w:hyperlink>
        </w:p>
        <w:p w14:paraId="5E999331"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390" w:history="1">
            <w:r w:rsidR="0074254F" w:rsidRPr="00D75186">
              <w:rPr>
                <w:rStyle w:val="Lienhypertexte"/>
                <w:noProof/>
              </w:rPr>
              <w:t>2.3.4</w:t>
            </w:r>
            <w:r w:rsidR="0074254F">
              <w:rPr>
                <w:rFonts w:asciiTheme="minorHAnsi" w:eastAsiaTheme="minorEastAsia" w:hAnsiTheme="minorHAnsi" w:cstheme="minorBidi"/>
                <w:noProof/>
                <w:szCs w:val="22"/>
                <w:lang w:eastAsia="zh-CN"/>
              </w:rPr>
              <w:tab/>
            </w:r>
            <w:r w:rsidR="0074254F" w:rsidRPr="00D75186">
              <w:rPr>
                <w:rStyle w:val="Lienhypertexte"/>
                <w:noProof/>
              </w:rPr>
              <w:t>Approximation de la temperature par des polynomes de legendre</w:t>
            </w:r>
            <w:r w:rsidR="0074254F">
              <w:rPr>
                <w:noProof/>
                <w:webHidden/>
              </w:rPr>
              <w:tab/>
            </w:r>
            <w:r w:rsidR="0074254F">
              <w:rPr>
                <w:noProof/>
                <w:webHidden/>
              </w:rPr>
              <w:fldChar w:fldCharType="begin"/>
            </w:r>
            <w:r w:rsidR="0074254F">
              <w:rPr>
                <w:noProof/>
                <w:webHidden/>
              </w:rPr>
              <w:instrText xml:space="preserve"> PAGEREF _Toc536800390 \h </w:instrText>
            </w:r>
            <w:r w:rsidR="0074254F">
              <w:rPr>
                <w:noProof/>
                <w:webHidden/>
              </w:rPr>
            </w:r>
            <w:r w:rsidR="0074254F">
              <w:rPr>
                <w:noProof/>
                <w:webHidden/>
              </w:rPr>
              <w:fldChar w:fldCharType="separate"/>
            </w:r>
            <w:r w:rsidR="00C20694">
              <w:rPr>
                <w:noProof/>
                <w:webHidden/>
              </w:rPr>
              <w:t>44</w:t>
            </w:r>
            <w:r w:rsidR="0074254F">
              <w:rPr>
                <w:noProof/>
                <w:webHidden/>
              </w:rPr>
              <w:fldChar w:fldCharType="end"/>
            </w:r>
          </w:hyperlink>
        </w:p>
        <w:p w14:paraId="44B0AFF1"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391" w:history="1">
            <w:r w:rsidR="0074254F" w:rsidRPr="00D75186">
              <w:rPr>
                <w:rStyle w:val="Lienhypertexte"/>
                <w:noProof/>
              </w:rPr>
              <w:t>2.3.5</w:t>
            </w:r>
            <w:r w:rsidR="0074254F">
              <w:rPr>
                <w:rFonts w:asciiTheme="minorHAnsi" w:eastAsiaTheme="minorEastAsia" w:hAnsiTheme="minorHAnsi" w:cstheme="minorBidi"/>
                <w:noProof/>
                <w:szCs w:val="22"/>
                <w:lang w:eastAsia="zh-CN"/>
              </w:rPr>
              <w:tab/>
            </w:r>
            <w:r w:rsidR="0074254F" w:rsidRPr="00D75186">
              <w:rPr>
                <w:rStyle w:val="Lienhypertexte"/>
                <w:noProof/>
              </w:rPr>
              <w:t>Résolution des équations couplées</w:t>
            </w:r>
            <w:r w:rsidR="0074254F">
              <w:rPr>
                <w:noProof/>
                <w:webHidden/>
              </w:rPr>
              <w:tab/>
            </w:r>
            <w:r w:rsidR="0074254F">
              <w:rPr>
                <w:noProof/>
                <w:webHidden/>
              </w:rPr>
              <w:fldChar w:fldCharType="begin"/>
            </w:r>
            <w:r w:rsidR="0074254F">
              <w:rPr>
                <w:noProof/>
                <w:webHidden/>
              </w:rPr>
              <w:instrText xml:space="preserve"> PAGEREF _Toc536800391 \h </w:instrText>
            </w:r>
            <w:r w:rsidR="0074254F">
              <w:rPr>
                <w:noProof/>
                <w:webHidden/>
              </w:rPr>
            </w:r>
            <w:r w:rsidR="0074254F">
              <w:rPr>
                <w:noProof/>
                <w:webHidden/>
              </w:rPr>
              <w:fldChar w:fldCharType="separate"/>
            </w:r>
            <w:r w:rsidR="00C20694">
              <w:rPr>
                <w:noProof/>
                <w:webHidden/>
              </w:rPr>
              <w:t>48</w:t>
            </w:r>
            <w:r w:rsidR="0074254F">
              <w:rPr>
                <w:noProof/>
                <w:webHidden/>
              </w:rPr>
              <w:fldChar w:fldCharType="end"/>
            </w:r>
          </w:hyperlink>
        </w:p>
        <w:p w14:paraId="495A9508"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392" w:history="1">
            <w:r w:rsidR="0074254F" w:rsidRPr="00D75186">
              <w:rPr>
                <w:rStyle w:val="Lienhypertexte"/>
                <w:noProof/>
              </w:rPr>
              <w:t>2.4</w:t>
            </w:r>
            <w:r w:rsidR="0074254F">
              <w:rPr>
                <w:rFonts w:asciiTheme="minorHAnsi" w:eastAsiaTheme="minorEastAsia" w:hAnsiTheme="minorHAnsi" w:cstheme="minorBidi"/>
                <w:noProof/>
                <w:szCs w:val="22"/>
                <w:lang w:eastAsia="zh-CN"/>
              </w:rPr>
              <w:tab/>
            </w:r>
            <w:r w:rsidR="0074254F" w:rsidRPr="00D75186">
              <w:rPr>
                <w:rStyle w:val="Lienhypertexte"/>
                <w:noProof/>
              </w:rPr>
              <w:t>Etude de cas d’un patin incliné 1D</w:t>
            </w:r>
            <w:r w:rsidR="0074254F">
              <w:rPr>
                <w:noProof/>
                <w:webHidden/>
              </w:rPr>
              <w:tab/>
            </w:r>
            <w:r w:rsidR="0074254F">
              <w:rPr>
                <w:noProof/>
                <w:webHidden/>
              </w:rPr>
              <w:fldChar w:fldCharType="begin"/>
            </w:r>
            <w:r w:rsidR="0074254F">
              <w:rPr>
                <w:noProof/>
                <w:webHidden/>
              </w:rPr>
              <w:instrText xml:space="preserve"> PAGEREF _Toc536800392 \h </w:instrText>
            </w:r>
            <w:r w:rsidR="0074254F">
              <w:rPr>
                <w:noProof/>
                <w:webHidden/>
              </w:rPr>
            </w:r>
            <w:r w:rsidR="0074254F">
              <w:rPr>
                <w:noProof/>
                <w:webHidden/>
              </w:rPr>
              <w:fldChar w:fldCharType="separate"/>
            </w:r>
            <w:r w:rsidR="00C20694">
              <w:rPr>
                <w:noProof/>
                <w:webHidden/>
              </w:rPr>
              <w:t>55</w:t>
            </w:r>
            <w:r w:rsidR="0074254F">
              <w:rPr>
                <w:noProof/>
                <w:webHidden/>
              </w:rPr>
              <w:fldChar w:fldCharType="end"/>
            </w:r>
          </w:hyperlink>
        </w:p>
        <w:p w14:paraId="33141DA3"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393" w:history="1">
            <w:r w:rsidR="0074254F" w:rsidRPr="00D75186">
              <w:rPr>
                <w:rStyle w:val="Lienhypertexte"/>
                <w:noProof/>
              </w:rPr>
              <w:t>2.5</w:t>
            </w:r>
            <w:r w:rsidR="0074254F">
              <w:rPr>
                <w:rFonts w:asciiTheme="minorHAnsi" w:eastAsiaTheme="minorEastAsia" w:hAnsiTheme="minorHAnsi" w:cstheme="minorBidi"/>
                <w:noProof/>
                <w:szCs w:val="22"/>
                <w:lang w:eastAsia="zh-CN"/>
              </w:rPr>
              <w:tab/>
            </w:r>
            <w:r w:rsidR="0074254F" w:rsidRPr="00D75186">
              <w:rPr>
                <w:rStyle w:val="Lienhypertexte"/>
                <w:noProof/>
              </w:rPr>
              <w:t>Études de cas d’un palier avec deux lobes</w:t>
            </w:r>
            <w:r w:rsidR="0074254F">
              <w:rPr>
                <w:noProof/>
                <w:webHidden/>
              </w:rPr>
              <w:tab/>
            </w:r>
            <w:r w:rsidR="0074254F">
              <w:rPr>
                <w:noProof/>
                <w:webHidden/>
              </w:rPr>
              <w:fldChar w:fldCharType="begin"/>
            </w:r>
            <w:r w:rsidR="0074254F">
              <w:rPr>
                <w:noProof/>
                <w:webHidden/>
              </w:rPr>
              <w:instrText xml:space="preserve"> PAGEREF _Toc536800393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25C1C5DE"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394" w:history="1">
            <w:r w:rsidR="0074254F" w:rsidRPr="00D75186">
              <w:rPr>
                <w:rStyle w:val="Lienhypertexte"/>
                <w:noProof/>
              </w:rPr>
              <w:t>2.6</w:t>
            </w:r>
            <w:r w:rsidR="0074254F">
              <w:rPr>
                <w:rFonts w:asciiTheme="minorHAnsi" w:eastAsiaTheme="minorEastAsia" w:hAnsiTheme="minorHAnsi" w:cstheme="minorBidi"/>
                <w:noProof/>
                <w:szCs w:val="22"/>
                <w:lang w:eastAsia="zh-CN"/>
              </w:rPr>
              <w:tab/>
            </w:r>
            <w:r w:rsidR="0074254F" w:rsidRPr="00D75186">
              <w:rPr>
                <w:rStyle w:val="Lienhypertexte"/>
                <w:noProof/>
              </w:rPr>
              <w:t>Efforts générés dans paliers hydrodynamiques</w:t>
            </w:r>
            <w:r w:rsidR="0074254F">
              <w:rPr>
                <w:noProof/>
                <w:webHidden/>
              </w:rPr>
              <w:tab/>
            </w:r>
            <w:r w:rsidR="0074254F">
              <w:rPr>
                <w:noProof/>
                <w:webHidden/>
              </w:rPr>
              <w:fldChar w:fldCharType="begin"/>
            </w:r>
            <w:r w:rsidR="0074254F">
              <w:rPr>
                <w:noProof/>
                <w:webHidden/>
              </w:rPr>
              <w:instrText xml:space="preserve"> PAGEREF _Toc536800394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15D08C59"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395" w:history="1">
            <w:r w:rsidR="0074254F" w:rsidRPr="00D75186">
              <w:rPr>
                <w:rStyle w:val="Lienhypertexte"/>
                <w:noProof/>
              </w:rPr>
              <w:t>2.7</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_Toc536800395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7CA4FCBC" w14:textId="77777777" w:rsidR="0074254F" w:rsidRDefault="006A2FF3">
          <w:pPr>
            <w:pStyle w:val="TM1"/>
            <w:rPr>
              <w:rFonts w:asciiTheme="minorHAnsi" w:eastAsiaTheme="minorEastAsia" w:hAnsiTheme="minorHAnsi" w:cstheme="minorBidi"/>
              <w:sz w:val="22"/>
              <w:szCs w:val="22"/>
              <w:lang w:eastAsia="zh-CN"/>
            </w:rPr>
          </w:pPr>
          <w:hyperlink w:anchor="_Toc536800396" w:history="1">
            <w:r w:rsidR="0074254F" w:rsidRPr="00D75186">
              <w:rPr>
                <w:rStyle w:val="Lienhypertexte"/>
              </w:rPr>
              <w:t>Chapitre 3 :  Modélisation des rotors</w:t>
            </w:r>
            <w:r w:rsidR="0074254F">
              <w:rPr>
                <w:webHidden/>
              </w:rPr>
              <w:tab/>
            </w:r>
            <w:r w:rsidR="0074254F">
              <w:rPr>
                <w:webHidden/>
              </w:rPr>
              <w:fldChar w:fldCharType="begin"/>
            </w:r>
            <w:r w:rsidR="0074254F">
              <w:rPr>
                <w:webHidden/>
              </w:rPr>
              <w:instrText xml:space="preserve"> PAGEREF _Toc536800396 \h </w:instrText>
            </w:r>
            <w:r w:rsidR="0074254F">
              <w:rPr>
                <w:webHidden/>
              </w:rPr>
            </w:r>
            <w:r w:rsidR="0074254F">
              <w:rPr>
                <w:webHidden/>
              </w:rPr>
              <w:fldChar w:fldCharType="separate"/>
            </w:r>
            <w:r w:rsidR="00C20694">
              <w:rPr>
                <w:webHidden/>
              </w:rPr>
              <w:t>65</w:t>
            </w:r>
            <w:r w:rsidR="0074254F">
              <w:rPr>
                <w:webHidden/>
              </w:rPr>
              <w:fldChar w:fldCharType="end"/>
            </w:r>
          </w:hyperlink>
        </w:p>
        <w:p w14:paraId="6080A04C"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402" w:history="1">
            <w:r w:rsidR="0074254F" w:rsidRPr="00D75186">
              <w:rPr>
                <w:rStyle w:val="Lienhypertexte"/>
                <w:noProof/>
              </w:rPr>
              <w:t>3.1</w:t>
            </w:r>
            <w:r w:rsidR="0074254F">
              <w:rPr>
                <w:rFonts w:asciiTheme="minorHAnsi" w:eastAsiaTheme="minorEastAsia" w:hAnsiTheme="minorHAnsi" w:cstheme="minorBidi"/>
                <w:noProof/>
                <w:szCs w:val="22"/>
                <w:lang w:eastAsia="zh-CN"/>
              </w:rPr>
              <w:tab/>
            </w:r>
            <w:r w:rsidR="0074254F" w:rsidRPr="00D75186">
              <w:rPr>
                <w:rStyle w:val="Lienhypertexte"/>
                <w:noProof/>
              </w:rPr>
              <w:t>Modèle thermomécanique des rotors</w:t>
            </w:r>
            <w:r w:rsidR="0074254F">
              <w:rPr>
                <w:noProof/>
                <w:webHidden/>
              </w:rPr>
              <w:tab/>
            </w:r>
            <w:r w:rsidR="0074254F">
              <w:rPr>
                <w:noProof/>
                <w:webHidden/>
              </w:rPr>
              <w:fldChar w:fldCharType="begin"/>
            </w:r>
            <w:r w:rsidR="0074254F">
              <w:rPr>
                <w:noProof/>
                <w:webHidden/>
              </w:rPr>
              <w:instrText xml:space="preserve"> PAGEREF _Toc536800402 \h </w:instrText>
            </w:r>
            <w:r w:rsidR="0074254F">
              <w:rPr>
                <w:noProof/>
                <w:webHidden/>
              </w:rPr>
            </w:r>
            <w:r w:rsidR="0074254F">
              <w:rPr>
                <w:noProof/>
                <w:webHidden/>
              </w:rPr>
              <w:fldChar w:fldCharType="separate"/>
            </w:r>
            <w:r w:rsidR="00C20694">
              <w:rPr>
                <w:noProof/>
                <w:webHidden/>
              </w:rPr>
              <w:t>65</w:t>
            </w:r>
            <w:r w:rsidR="0074254F">
              <w:rPr>
                <w:noProof/>
                <w:webHidden/>
              </w:rPr>
              <w:fldChar w:fldCharType="end"/>
            </w:r>
          </w:hyperlink>
        </w:p>
        <w:p w14:paraId="419261F2"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403" w:history="1">
            <w:r w:rsidR="0074254F" w:rsidRPr="00D75186">
              <w:rPr>
                <w:rStyle w:val="Lienhypertexte"/>
                <w:noProof/>
              </w:rPr>
              <w:t>3.1.1</w:t>
            </w:r>
            <w:r w:rsidR="0074254F">
              <w:rPr>
                <w:rFonts w:asciiTheme="minorHAnsi" w:eastAsiaTheme="minorEastAsia" w:hAnsiTheme="minorHAnsi" w:cstheme="minorBidi"/>
                <w:noProof/>
                <w:szCs w:val="22"/>
                <w:lang w:eastAsia="zh-CN"/>
              </w:rPr>
              <w:tab/>
            </w:r>
            <w:r w:rsidR="0074254F" w:rsidRPr="00D75186">
              <w:rPr>
                <w:rStyle w:val="Lienhypertexte"/>
                <w:noProof/>
              </w:rPr>
              <w:t>Modèle thermique linéaire</w:t>
            </w:r>
            <w:r w:rsidR="0074254F">
              <w:rPr>
                <w:noProof/>
                <w:webHidden/>
              </w:rPr>
              <w:tab/>
            </w:r>
            <w:r w:rsidR="0074254F">
              <w:rPr>
                <w:noProof/>
                <w:webHidden/>
              </w:rPr>
              <w:fldChar w:fldCharType="begin"/>
            </w:r>
            <w:r w:rsidR="0074254F">
              <w:rPr>
                <w:noProof/>
                <w:webHidden/>
              </w:rPr>
              <w:instrText xml:space="preserve"> PAGEREF _Toc536800403 \h </w:instrText>
            </w:r>
            <w:r w:rsidR="0074254F">
              <w:rPr>
                <w:noProof/>
                <w:webHidden/>
              </w:rPr>
            </w:r>
            <w:r w:rsidR="0074254F">
              <w:rPr>
                <w:noProof/>
                <w:webHidden/>
              </w:rPr>
              <w:fldChar w:fldCharType="separate"/>
            </w:r>
            <w:r w:rsidR="00C20694">
              <w:rPr>
                <w:noProof/>
                <w:webHidden/>
              </w:rPr>
              <w:t>66</w:t>
            </w:r>
            <w:r w:rsidR="0074254F">
              <w:rPr>
                <w:noProof/>
                <w:webHidden/>
              </w:rPr>
              <w:fldChar w:fldCharType="end"/>
            </w:r>
          </w:hyperlink>
        </w:p>
        <w:p w14:paraId="27C44EB1"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404" w:history="1">
            <w:r w:rsidR="0074254F" w:rsidRPr="00D75186">
              <w:rPr>
                <w:rStyle w:val="Lienhypertexte"/>
                <w:noProof/>
              </w:rPr>
              <w:t>3.1.2</w:t>
            </w:r>
            <w:r w:rsidR="0074254F">
              <w:rPr>
                <w:rFonts w:asciiTheme="minorHAnsi" w:eastAsiaTheme="minorEastAsia" w:hAnsiTheme="minorHAnsi" w:cstheme="minorBidi"/>
                <w:noProof/>
                <w:szCs w:val="22"/>
                <w:lang w:eastAsia="zh-CN"/>
              </w:rPr>
              <w:tab/>
            </w:r>
            <w:r w:rsidR="0074254F" w:rsidRPr="00D75186">
              <w:rPr>
                <w:rStyle w:val="Lienhypertexte"/>
                <w:noProof/>
              </w:rPr>
              <w:t>Modèlisation de la déformation thermomecanique</w:t>
            </w:r>
            <w:r w:rsidR="0074254F">
              <w:rPr>
                <w:noProof/>
                <w:webHidden/>
              </w:rPr>
              <w:tab/>
            </w:r>
            <w:r w:rsidR="0074254F">
              <w:rPr>
                <w:noProof/>
                <w:webHidden/>
              </w:rPr>
              <w:fldChar w:fldCharType="begin"/>
            </w:r>
            <w:r w:rsidR="0074254F">
              <w:rPr>
                <w:noProof/>
                <w:webHidden/>
              </w:rPr>
              <w:instrText xml:space="preserve"> PAGEREF _Toc536800404 \h </w:instrText>
            </w:r>
            <w:r w:rsidR="0074254F">
              <w:rPr>
                <w:noProof/>
                <w:webHidden/>
              </w:rPr>
            </w:r>
            <w:r w:rsidR="0074254F">
              <w:rPr>
                <w:noProof/>
                <w:webHidden/>
              </w:rPr>
              <w:fldChar w:fldCharType="separate"/>
            </w:r>
            <w:r w:rsidR="00C20694">
              <w:rPr>
                <w:noProof/>
                <w:webHidden/>
              </w:rPr>
              <w:t>68</w:t>
            </w:r>
            <w:r w:rsidR="0074254F">
              <w:rPr>
                <w:noProof/>
                <w:webHidden/>
              </w:rPr>
              <w:fldChar w:fldCharType="end"/>
            </w:r>
          </w:hyperlink>
        </w:p>
        <w:p w14:paraId="310BA49C"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405" w:history="1">
            <w:r w:rsidR="0074254F" w:rsidRPr="00D75186">
              <w:rPr>
                <w:rStyle w:val="Lienhypertexte"/>
                <w:noProof/>
              </w:rPr>
              <w:t>3.2</w:t>
            </w:r>
            <w:r w:rsidR="0074254F">
              <w:rPr>
                <w:rFonts w:asciiTheme="minorHAnsi" w:eastAsiaTheme="minorEastAsia" w:hAnsiTheme="minorHAnsi" w:cstheme="minorBidi"/>
                <w:noProof/>
                <w:szCs w:val="22"/>
                <w:lang w:eastAsia="zh-CN"/>
              </w:rPr>
              <w:tab/>
            </w:r>
            <w:r w:rsidR="0074254F" w:rsidRPr="00D75186">
              <w:rPr>
                <w:rStyle w:val="Lienhypertexte"/>
                <w:noProof/>
              </w:rPr>
              <w:t>Modèles dynamiques des rotors</w:t>
            </w:r>
            <w:r w:rsidR="0074254F">
              <w:rPr>
                <w:noProof/>
                <w:webHidden/>
              </w:rPr>
              <w:tab/>
            </w:r>
            <w:r w:rsidR="0074254F">
              <w:rPr>
                <w:noProof/>
                <w:webHidden/>
              </w:rPr>
              <w:fldChar w:fldCharType="begin"/>
            </w:r>
            <w:r w:rsidR="0074254F">
              <w:rPr>
                <w:noProof/>
                <w:webHidden/>
              </w:rPr>
              <w:instrText xml:space="preserve"> PAGEREF _Toc536800405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26B6B304"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406" w:history="1">
            <w:r w:rsidR="0074254F" w:rsidRPr="00D75186">
              <w:rPr>
                <w:rStyle w:val="Lienhypertexte"/>
                <w:noProof/>
              </w:rPr>
              <w:t>3.2.1</w:t>
            </w:r>
            <w:r w:rsidR="0074254F">
              <w:rPr>
                <w:rFonts w:asciiTheme="minorHAnsi" w:eastAsiaTheme="minorEastAsia" w:hAnsiTheme="minorHAnsi" w:cstheme="minorBidi"/>
                <w:noProof/>
                <w:szCs w:val="22"/>
                <w:lang w:eastAsia="zh-CN"/>
              </w:rPr>
              <w:tab/>
            </w:r>
            <w:r w:rsidR="0074254F" w:rsidRPr="00D75186">
              <w:rPr>
                <w:rStyle w:val="Lienhypertexte"/>
                <w:noProof/>
              </w:rPr>
              <w:t>Rotor rigide à quatres degrés de liberté</w:t>
            </w:r>
            <w:r w:rsidR="0074254F">
              <w:rPr>
                <w:noProof/>
                <w:webHidden/>
              </w:rPr>
              <w:tab/>
            </w:r>
            <w:r w:rsidR="0074254F">
              <w:rPr>
                <w:noProof/>
                <w:webHidden/>
              </w:rPr>
              <w:fldChar w:fldCharType="begin"/>
            </w:r>
            <w:r w:rsidR="0074254F">
              <w:rPr>
                <w:noProof/>
                <w:webHidden/>
              </w:rPr>
              <w:instrText xml:space="preserve"> PAGEREF _Toc536800406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49FE58B9"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407" w:history="1">
            <w:r w:rsidR="0074254F" w:rsidRPr="00D75186">
              <w:rPr>
                <w:rStyle w:val="Lienhypertexte"/>
                <w:noProof/>
              </w:rPr>
              <w:t>3.2.2</w:t>
            </w:r>
            <w:r w:rsidR="0074254F">
              <w:rPr>
                <w:rFonts w:asciiTheme="minorHAnsi" w:eastAsiaTheme="minorEastAsia" w:hAnsiTheme="minorHAnsi" w:cstheme="minorBidi"/>
                <w:noProof/>
                <w:szCs w:val="22"/>
                <w:lang w:eastAsia="zh-CN"/>
              </w:rPr>
              <w:tab/>
            </w:r>
            <w:r w:rsidR="0074254F" w:rsidRPr="00D75186">
              <w:rPr>
                <w:rStyle w:val="Lienhypertexte"/>
                <w:noProof/>
              </w:rPr>
              <w:t xml:space="preserve">Rotor flexible à </w:t>
            </w:r>
            <m:oMath>
              <m:r>
                <m:rPr>
                  <m:sty m:val="bi"/>
                </m:rPr>
                <w:rPr>
                  <w:rStyle w:val="Lienhypertexte"/>
                  <w:rFonts w:ascii="Cambria Math" w:hAnsi="Cambria Math"/>
                  <w:noProof/>
                </w:rPr>
                <m:t>N</m:t>
              </m:r>
            </m:oMath>
            <w:r w:rsidR="0074254F" w:rsidRPr="00D75186">
              <w:rPr>
                <w:rStyle w:val="Lienhypertexte"/>
                <w:noProof/>
              </w:rPr>
              <w:t xml:space="preserve"> degrés de liberté</w:t>
            </w:r>
            <w:r w:rsidR="0074254F">
              <w:rPr>
                <w:noProof/>
                <w:webHidden/>
              </w:rPr>
              <w:tab/>
            </w:r>
            <w:r w:rsidR="0074254F">
              <w:rPr>
                <w:noProof/>
                <w:webHidden/>
              </w:rPr>
              <w:fldChar w:fldCharType="begin"/>
            </w:r>
            <w:r w:rsidR="0074254F">
              <w:rPr>
                <w:noProof/>
                <w:webHidden/>
              </w:rPr>
              <w:instrText xml:space="preserve"> PAGEREF _Toc536800407 \h </w:instrText>
            </w:r>
            <w:r w:rsidR="0074254F">
              <w:rPr>
                <w:noProof/>
                <w:webHidden/>
              </w:rPr>
            </w:r>
            <w:r w:rsidR="0074254F">
              <w:rPr>
                <w:noProof/>
                <w:webHidden/>
              </w:rPr>
              <w:fldChar w:fldCharType="separate"/>
            </w:r>
            <w:r w:rsidR="00C20694">
              <w:rPr>
                <w:noProof/>
                <w:webHidden/>
              </w:rPr>
              <w:t>74</w:t>
            </w:r>
            <w:r w:rsidR="0074254F">
              <w:rPr>
                <w:noProof/>
                <w:webHidden/>
              </w:rPr>
              <w:fldChar w:fldCharType="end"/>
            </w:r>
          </w:hyperlink>
        </w:p>
        <w:p w14:paraId="3D9E9ADB"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408" w:history="1">
            <w:r w:rsidR="0074254F" w:rsidRPr="00D75186">
              <w:rPr>
                <w:rStyle w:val="Lienhypertexte"/>
                <w:noProof/>
              </w:rPr>
              <w:t>3.2.3</w:t>
            </w:r>
            <w:r w:rsidR="0074254F">
              <w:rPr>
                <w:rFonts w:asciiTheme="minorHAnsi" w:eastAsiaTheme="minorEastAsia" w:hAnsiTheme="minorHAnsi" w:cstheme="minorBidi"/>
                <w:noProof/>
                <w:szCs w:val="22"/>
                <w:lang w:eastAsia="zh-CN"/>
              </w:rPr>
              <w:tab/>
            </w:r>
            <w:r w:rsidR="0074254F" w:rsidRPr="00D75186">
              <w:rPr>
                <w:rStyle w:val="Lienhypertexte"/>
                <w:noProof/>
              </w:rPr>
              <w:t>Méthode numérique d’intégration temporelles</w:t>
            </w:r>
            <w:r w:rsidR="0074254F">
              <w:rPr>
                <w:noProof/>
                <w:webHidden/>
              </w:rPr>
              <w:tab/>
            </w:r>
            <w:r w:rsidR="0074254F">
              <w:rPr>
                <w:noProof/>
                <w:webHidden/>
              </w:rPr>
              <w:fldChar w:fldCharType="begin"/>
            </w:r>
            <w:r w:rsidR="0074254F">
              <w:rPr>
                <w:noProof/>
                <w:webHidden/>
              </w:rPr>
              <w:instrText xml:space="preserve"> PAGEREF _Toc536800408 \h </w:instrText>
            </w:r>
            <w:r w:rsidR="0074254F">
              <w:rPr>
                <w:noProof/>
                <w:webHidden/>
              </w:rPr>
            </w:r>
            <w:r w:rsidR="0074254F">
              <w:rPr>
                <w:noProof/>
                <w:webHidden/>
              </w:rPr>
              <w:fldChar w:fldCharType="separate"/>
            </w:r>
            <w:r w:rsidR="00C20694">
              <w:rPr>
                <w:noProof/>
                <w:webHidden/>
              </w:rPr>
              <w:t>74</w:t>
            </w:r>
            <w:r w:rsidR="0074254F">
              <w:rPr>
                <w:noProof/>
                <w:webHidden/>
              </w:rPr>
              <w:fldChar w:fldCharType="end"/>
            </w:r>
          </w:hyperlink>
        </w:p>
        <w:p w14:paraId="08A7A1BF"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409" w:history="1">
            <w:r w:rsidR="0074254F" w:rsidRPr="00D75186">
              <w:rPr>
                <w:rStyle w:val="Lienhypertexte"/>
                <w:noProof/>
              </w:rPr>
              <w:t>3.2.4</w:t>
            </w:r>
            <w:r w:rsidR="0074254F">
              <w:rPr>
                <w:rFonts w:asciiTheme="minorHAnsi" w:eastAsiaTheme="minorEastAsia" w:hAnsiTheme="minorHAnsi" w:cstheme="minorBidi"/>
                <w:noProof/>
                <w:szCs w:val="22"/>
                <w:lang w:eastAsia="zh-CN"/>
              </w:rPr>
              <w:tab/>
            </w:r>
            <w:r w:rsidR="0074254F" w:rsidRPr="00D75186">
              <w:rPr>
                <w:rStyle w:val="Lienhypertexte"/>
                <w:noProof/>
              </w:rPr>
              <w:t>Vibrations synchrones et solutions périodiques</w:t>
            </w:r>
            <w:r w:rsidR="0074254F">
              <w:rPr>
                <w:noProof/>
                <w:webHidden/>
              </w:rPr>
              <w:tab/>
            </w:r>
            <w:r w:rsidR="0074254F">
              <w:rPr>
                <w:noProof/>
                <w:webHidden/>
              </w:rPr>
              <w:fldChar w:fldCharType="begin"/>
            </w:r>
            <w:r w:rsidR="0074254F">
              <w:rPr>
                <w:noProof/>
                <w:webHidden/>
              </w:rPr>
              <w:instrText xml:space="preserve"> PAGEREF _Toc536800409 \h </w:instrText>
            </w:r>
            <w:r w:rsidR="0074254F">
              <w:rPr>
                <w:noProof/>
                <w:webHidden/>
              </w:rPr>
            </w:r>
            <w:r w:rsidR="0074254F">
              <w:rPr>
                <w:noProof/>
                <w:webHidden/>
              </w:rPr>
              <w:fldChar w:fldCharType="separate"/>
            </w:r>
            <w:r w:rsidR="00C20694">
              <w:rPr>
                <w:noProof/>
                <w:webHidden/>
              </w:rPr>
              <w:t>78</w:t>
            </w:r>
            <w:r w:rsidR="0074254F">
              <w:rPr>
                <w:noProof/>
                <w:webHidden/>
              </w:rPr>
              <w:fldChar w:fldCharType="end"/>
            </w:r>
          </w:hyperlink>
        </w:p>
        <w:p w14:paraId="21F4DC3A"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410" w:history="1">
            <w:r w:rsidR="0074254F" w:rsidRPr="00D75186">
              <w:rPr>
                <w:rStyle w:val="Lienhypertexte"/>
                <w:noProof/>
              </w:rPr>
              <w:t>3.3</w:t>
            </w:r>
            <w:r w:rsidR="0074254F">
              <w:rPr>
                <w:rFonts w:asciiTheme="minorHAnsi" w:eastAsiaTheme="minorEastAsia" w:hAnsiTheme="minorHAnsi" w:cstheme="minorBidi"/>
                <w:noProof/>
                <w:szCs w:val="22"/>
                <w:lang w:eastAsia="zh-CN"/>
              </w:rPr>
              <w:tab/>
            </w:r>
            <w:r w:rsidR="0074254F" w:rsidRPr="00D75186">
              <w:rPr>
                <w:rStyle w:val="Lienhypertexte"/>
                <w:noProof/>
              </w:rPr>
              <w:t>Modélisation du balourd thermique</w:t>
            </w:r>
            <w:r w:rsidR="0074254F">
              <w:rPr>
                <w:noProof/>
                <w:webHidden/>
              </w:rPr>
              <w:tab/>
            </w:r>
            <w:r w:rsidR="0074254F">
              <w:rPr>
                <w:noProof/>
                <w:webHidden/>
              </w:rPr>
              <w:fldChar w:fldCharType="begin"/>
            </w:r>
            <w:r w:rsidR="0074254F">
              <w:rPr>
                <w:noProof/>
                <w:webHidden/>
              </w:rPr>
              <w:instrText xml:space="preserve"> PAGEREF _Toc536800410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49B16D9E"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411" w:history="1">
            <w:r w:rsidR="0074254F" w:rsidRPr="00D75186">
              <w:rPr>
                <w:rStyle w:val="Lienhypertexte"/>
                <w:noProof/>
              </w:rPr>
              <w:t>3.3.1</w:t>
            </w:r>
            <w:r w:rsidR="0074254F">
              <w:rPr>
                <w:rFonts w:asciiTheme="minorHAnsi" w:eastAsiaTheme="minorEastAsia" w:hAnsiTheme="minorHAnsi" w:cstheme="minorBidi"/>
                <w:noProof/>
                <w:szCs w:val="22"/>
                <w:lang w:eastAsia="zh-CN"/>
              </w:rPr>
              <w:tab/>
            </w:r>
            <w:r w:rsidR="0074254F" w:rsidRPr="00D75186">
              <w:rPr>
                <w:rStyle w:val="Lienhypertexte"/>
                <w:noProof/>
              </w:rPr>
              <w:t>Approche de masse conconcentrée</w:t>
            </w:r>
            <w:r w:rsidR="0074254F">
              <w:rPr>
                <w:noProof/>
                <w:webHidden/>
              </w:rPr>
              <w:tab/>
            </w:r>
            <w:r w:rsidR="0074254F">
              <w:rPr>
                <w:noProof/>
                <w:webHidden/>
              </w:rPr>
              <w:fldChar w:fldCharType="begin"/>
            </w:r>
            <w:r w:rsidR="0074254F">
              <w:rPr>
                <w:noProof/>
                <w:webHidden/>
              </w:rPr>
              <w:instrText xml:space="preserve"> PAGEREF _Toc536800411 \h </w:instrText>
            </w:r>
            <w:r w:rsidR="0074254F">
              <w:rPr>
                <w:noProof/>
                <w:webHidden/>
              </w:rPr>
            </w:r>
            <w:r w:rsidR="0074254F">
              <w:rPr>
                <w:noProof/>
                <w:webHidden/>
              </w:rPr>
              <w:fldChar w:fldCharType="separate"/>
            </w:r>
            <w:r w:rsidR="00C20694">
              <w:rPr>
                <w:noProof/>
                <w:webHidden/>
              </w:rPr>
              <w:t>83</w:t>
            </w:r>
            <w:r w:rsidR="0074254F">
              <w:rPr>
                <w:noProof/>
                <w:webHidden/>
              </w:rPr>
              <w:fldChar w:fldCharType="end"/>
            </w:r>
          </w:hyperlink>
        </w:p>
        <w:p w14:paraId="36C72A5B"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412" w:history="1">
            <w:r w:rsidR="0074254F" w:rsidRPr="00D75186">
              <w:rPr>
                <w:rStyle w:val="Lienhypertexte"/>
                <w:noProof/>
              </w:rPr>
              <w:t>3.3.2</w:t>
            </w:r>
            <w:r w:rsidR="0074254F">
              <w:rPr>
                <w:rFonts w:asciiTheme="minorHAnsi" w:eastAsiaTheme="minorEastAsia" w:hAnsiTheme="minorHAnsi" w:cstheme="minorBidi"/>
                <w:noProof/>
                <w:szCs w:val="22"/>
                <w:lang w:eastAsia="zh-CN"/>
              </w:rPr>
              <w:tab/>
            </w:r>
            <w:r w:rsidR="0074254F" w:rsidRPr="00D75186">
              <w:rPr>
                <w:rStyle w:val="Lienhypertexte"/>
                <w:noProof/>
              </w:rPr>
              <w:t>Approche de défaut de la fibre neutre</w:t>
            </w:r>
            <w:r w:rsidR="0074254F">
              <w:rPr>
                <w:noProof/>
                <w:webHidden/>
              </w:rPr>
              <w:tab/>
            </w:r>
            <w:r w:rsidR="0074254F">
              <w:rPr>
                <w:noProof/>
                <w:webHidden/>
              </w:rPr>
              <w:fldChar w:fldCharType="begin"/>
            </w:r>
            <w:r w:rsidR="0074254F">
              <w:rPr>
                <w:noProof/>
                <w:webHidden/>
              </w:rPr>
              <w:instrText xml:space="preserve"> PAGEREF _Toc536800412 \h </w:instrText>
            </w:r>
            <w:r w:rsidR="0074254F">
              <w:rPr>
                <w:noProof/>
                <w:webHidden/>
              </w:rPr>
            </w:r>
            <w:r w:rsidR="0074254F">
              <w:rPr>
                <w:noProof/>
                <w:webHidden/>
              </w:rPr>
              <w:fldChar w:fldCharType="separate"/>
            </w:r>
            <w:r w:rsidR="00C20694">
              <w:rPr>
                <w:noProof/>
                <w:webHidden/>
              </w:rPr>
              <w:t>85</w:t>
            </w:r>
            <w:r w:rsidR="0074254F">
              <w:rPr>
                <w:noProof/>
                <w:webHidden/>
              </w:rPr>
              <w:fldChar w:fldCharType="end"/>
            </w:r>
          </w:hyperlink>
        </w:p>
        <w:p w14:paraId="11B0A460"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413" w:history="1">
            <w:r w:rsidR="0074254F" w:rsidRPr="00D75186">
              <w:rPr>
                <w:rStyle w:val="Lienhypertexte"/>
                <w:noProof/>
              </w:rPr>
              <w:t>3.4</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_Toc536800413 \h </w:instrText>
            </w:r>
            <w:r w:rsidR="0074254F">
              <w:rPr>
                <w:noProof/>
                <w:webHidden/>
              </w:rPr>
            </w:r>
            <w:r w:rsidR="0074254F">
              <w:rPr>
                <w:noProof/>
                <w:webHidden/>
              </w:rPr>
              <w:fldChar w:fldCharType="separate"/>
            </w:r>
            <w:r w:rsidR="00C20694">
              <w:rPr>
                <w:noProof/>
                <w:webHidden/>
              </w:rPr>
              <w:t>86</w:t>
            </w:r>
            <w:r w:rsidR="0074254F">
              <w:rPr>
                <w:noProof/>
                <w:webHidden/>
              </w:rPr>
              <w:fldChar w:fldCharType="end"/>
            </w:r>
          </w:hyperlink>
        </w:p>
        <w:p w14:paraId="409EBD02" w14:textId="77777777" w:rsidR="0074254F" w:rsidRDefault="006A2FF3">
          <w:pPr>
            <w:pStyle w:val="TM1"/>
            <w:rPr>
              <w:rFonts w:asciiTheme="minorHAnsi" w:eastAsiaTheme="minorEastAsia" w:hAnsiTheme="minorHAnsi" w:cstheme="minorBidi"/>
              <w:sz w:val="22"/>
              <w:szCs w:val="22"/>
              <w:lang w:eastAsia="zh-CN"/>
            </w:rPr>
          </w:pPr>
          <w:hyperlink w:anchor="_Toc536800414" w:history="1">
            <w:r w:rsidR="0074254F" w:rsidRPr="00D75186">
              <w:rPr>
                <w:rStyle w:val="Lienhypertexte"/>
              </w:rPr>
              <w:t>Chapitre 4 :  Simulations numériques</w:t>
            </w:r>
            <w:r w:rsidR="0074254F">
              <w:rPr>
                <w:webHidden/>
              </w:rPr>
              <w:tab/>
            </w:r>
            <w:r w:rsidR="0074254F">
              <w:rPr>
                <w:webHidden/>
              </w:rPr>
              <w:fldChar w:fldCharType="begin"/>
            </w:r>
            <w:r w:rsidR="0074254F">
              <w:rPr>
                <w:webHidden/>
              </w:rPr>
              <w:instrText xml:space="preserve"> PAGEREF _Toc536800414 \h </w:instrText>
            </w:r>
            <w:r w:rsidR="0074254F">
              <w:rPr>
                <w:webHidden/>
              </w:rPr>
            </w:r>
            <w:r w:rsidR="0074254F">
              <w:rPr>
                <w:webHidden/>
              </w:rPr>
              <w:fldChar w:fldCharType="separate"/>
            </w:r>
            <w:r w:rsidR="00C20694">
              <w:rPr>
                <w:webHidden/>
              </w:rPr>
              <w:t>87</w:t>
            </w:r>
            <w:r w:rsidR="0074254F">
              <w:rPr>
                <w:webHidden/>
              </w:rPr>
              <w:fldChar w:fldCharType="end"/>
            </w:r>
          </w:hyperlink>
        </w:p>
        <w:p w14:paraId="24C5D02B"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416" w:history="1">
            <w:r w:rsidR="0074254F" w:rsidRPr="00D75186">
              <w:rPr>
                <w:rStyle w:val="Lienhypertexte"/>
                <w:noProof/>
              </w:rPr>
              <w:t>4.1</w:t>
            </w:r>
            <w:r w:rsidR="0074254F">
              <w:rPr>
                <w:rFonts w:asciiTheme="minorHAnsi" w:eastAsiaTheme="minorEastAsia" w:hAnsiTheme="minorHAnsi" w:cstheme="minorBidi"/>
                <w:noProof/>
                <w:szCs w:val="22"/>
                <w:lang w:eastAsia="zh-CN"/>
              </w:rPr>
              <w:tab/>
            </w:r>
            <w:r w:rsidR="0074254F" w:rsidRPr="00D75186">
              <w:rPr>
                <w:rStyle w:val="Lienhypertexte"/>
                <w:noProof/>
              </w:rPr>
              <w:t>Modèle transitoire et non linéaire de l’effet Morton</w:t>
            </w:r>
            <w:r w:rsidR="0074254F">
              <w:rPr>
                <w:noProof/>
                <w:webHidden/>
              </w:rPr>
              <w:tab/>
            </w:r>
            <w:r w:rsidR="0074254F">
              <w:rPr>
                <w:noProof/>
                <w:webHidden/>
              </w:rPr>
              <w:fldChar w:fldCharType="begin"/>
            </w:r>
            <w:r w:rsidR="0074254F">
              <w:rPr>
                <w:noProof/>
                <w:webHidden/>
              </w:rPr>
              <w:instrText xml:space="preserve"> PAGEREF _Toc536800416 \h </w:instrText>
            </w:r>
            <w:r w:rsidR="0074254F">
              <w:rPr>
                <w:noProof/>
                <w:webHidden/>
              </w:rPr>
            </w:r>
            <w:r w:rsidR="0074254F">
              <w:rPr>
                <w:noProof/>
                <w:webHidden/>
              </w:rPr>
              <w:fldChar w:fldCharType="separate"/>
            </w:r>
            <w:r w:rsidR="00C20694">
              <w:rPr>
                <w:noProof/>
                <w:webHidden/>
              </w:rPr>
              <w:t>87</w:t>
            </w:r>
            <w:r w:rsidR="0074254F">
              <w:rPr>
                <w:noProof/>
                <w:webHidden/>
              </w:rPr>
              <w:fldChar w:fldCharType="end"/>
            </w:r>
          </w:hyperlink>
        </w:p>
        <w:p w14:paraId="53CFBE50"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417" w:history="1">
            <w:r w:rsidR="0074254F" w:rsidRPr="00D75186">
              <w:rPr>
                <w:rStyle w:val="Lienhypertexte"/>
                <w:noProof/>
              </w:rPr>
              <w:t>4.1.1</w:t>
            </w:r>
            <w:r w:rsidR="0074254F">
              <w:rPr>
                <w:rFonts w:asciiTheme="minorHAnsi" w:eastAsiaTheme="minorEastAsia" w:hAnsiTheme="minorHAnsi" w:cstheme="minorBidi"/>
                <w:noProof/>
                <w:szCs w:val="22"/>
                <w:lang w:eastAsia="zh-CN"/>
              </w:rPr>
              <w:tab/>
            </w:r>
            <w:r w:rsidR="0074254F" w:rsidRPr="00D75186">
              <w:rPr>
                <w:rStyle w:val="Lienhypertexte"/>
                <w:noProof/>
              </w:rPr>
              <w:t>Flux thermique moyen stationnaire</w:t>
            </w:r>
            <w:r w:rsidR="0074254F">
              <w:rPr>
                <w:noProof/>
                <w:webHidden/>
              </w:rPr>
              <w:tab/>
            </w:r>
            <w:r w:rsidR="0074254F">
              <w:rPr>
                <w:noProof/>
                <w:webHidden/>
              </w:rPr>
              <w:fldChar w:fldCharType="begin"/>
            </w:r>
            <w:r w:rsidR="0074254F">
              <w:rPr>
                <w:noProof/>
                <w:webHidden/>
              </w:rPr>
              <w:instrText xml:space="preserve"> PAGEREF _Toc536800417 \h </w:instrText>
            </w:r>
            <w:r w:rsidR="0074254F">
              <w:rPr>
                <w:noProof/>
                <w:webHidden/>
              </w:rPr>
            </w:r>
            <w:r w:rsidR="0074254F">
              <w:rPr>
                <w:noProof/>
                <w:webHidden/>
              </w:rPr>
              <w:fldChar w:fldCharType="separate"/>
            </w:r>
            <w:r w:rsidR="00C20694">
              <w:rPr>
                <w:noProof/>
                <w:webHidden/>
              </w:rPr>
              <w:t>87</w:t>
            </w:r>
            <w:r w:rsidR="0074254F">
              <w:rPr>
                <w:noProof/>
                <w:webHidden/>
              </w:rPr>
              <w:fldChar w:fldCharType="end"/>
            </w:r>
          </w:hyperlink>
        </w:p>
        <w:p w14:paraId="63C4E1D8"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418" w:history="1">
            <w:r w:rsidR="0074254F" w:rsidRPr="00D75186">
              <w:rPr>
                <w:rStyle w:val="Lienhypertexte"/>
                <w:noProof/>
              </w:rPr>
              <w:t>4.1.2</w:t>
            </w:r>
            <w:r w:rsidR="0074254F">
              <w:rPr>
                <w:rFonts w:asciiTheme="minorHAnsi" w:eastAsiaTheme="minorEastAsia" w:hAnsiTheme="minorHAnsi" w:cstheme="minorBidi"/>
                <w:noProof/>
                <w:szCs w:val="22"/>
                <w:lang w:eastAsia="zh-CN"/>
              </w:rPr>
              <w:tab/>
            </w:r>
            <w:r w:rsidR="0074254F" w:rsidRPr="00D75186">
              <w:rPr>
                <w:rStyle w:val="Lienhypertexte"/>
                <w:noProof/>
              </w:rPr>
              <w:t>Algorithme non stationnaire</w:t>
            </w:r>
            <w:r w:rsidR="0074254F">
              <w:rPr>
                <w:noProof/>
                <w:webHidden/>
              </w:rPr>
              <w:tab/>
            </w:r>
            <w:r w:rsidR="0074254F">
              <w:rPr>
                <w:noProof/>
                <w:webHidden/>
              </w:rPr>
              <w:fldChar w:fldCharType="begin"/>
            </w:r>
            <w:r w:rsidR="0074254F">
              <w:rPr>
                <w:noProof/>
                <w:webHidden/>
              </w:rPr>
              <w:instrText xml:space="preserve"> PAGEREF _Toc536800418 \h </w:instrText>
            </w:r>
            <w:r w:rsidR="0074254F">
              <w:rPr>
                <w:noProof/>
                <w:webHidden/>
              </w:rPr>
            </w:r>
            <w:r w:rsidR="0074254F">
              <w:rPr>
                <w:noProof/>
                <w:webHidden/>
              </w:rPr>
              <w:fldChar w:fldCharType="separate"/>
            </w:r>
            <w:r w:rsidR="00C20694">
              <w:rPr>
                <w:noProof/>
                <w:webHidden/>
              </w:rPr>
              <w:t>89</w:t>
            </w:r>
            <w:r w:rsidR="0074254F">
              <w:rPr>
                <w:noProof/>
                <w:webHidden/>
              </w:rPr>
              <w:fldChar w:fldCharType="end"/>
            </w:r>
          </w:hyperlink>
        </w:p>
        <w:p w14:paraId="1319130F"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419" w:history="1">
            <w:r w:rsidR="0074254F" w:rsidRPr="00D75186">
              <w:rPr>
                <w:rStyle w:val="Lienhypertexte"/>
                <w:noProof/>
              </w:rPr>
              <w:t>4.2</w:t>
            </w:r>
            <w:r w:rsidR="0074254F">
              <w:rPr>
                <w:rFonts w:asciiTheme="minorHAnsi" w:eastAsiaTheme="minorEastAsia" w:hAnsiTheme="minorHAnsi" w:cstheme="minorBidi"/>
                <w:noProof/>
                <w:szCs w:val="22"/>
                <w:lang w:eastAsia="zh-CN"/>
              </w:rPr>
              <w:tab/>
            </w:r>
            <w:r w:rsidR="0074254F" w:rsidRPr="00D75186">
              <w:rPr>
                <w:rStyle w:val="Lienhypertexte"/>
                <w:noProof/>
              </w:rPr>
              <w:t>Description du banc développé à l’intitut PPRIME</w:t>
            </w:r>
            <w:r w:rsidR="0074254F">
              <w:rPr>
                <w:noProof/>
                <w:webHidden/>
              </w:rPr>
              <w:tab/>
            </w:r>
            <w:r w:rsidR="0074254F">
              <w:rPr>
                <w:noProof/>
                <w:webHidden/>
              </w:rPr>
              <w:fldChar w:fldCharType="begin"/>
            </w:r>
            <w:r w:rsidR="0074254F">
              <w:rPr>
                <w:noProof/>
                <w:webHidden/>
              </w:rPr>
              <w:instrText xml:space="preserve"> PAGEREF _Toc536800419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43FCD607"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420" w:history="1">
            <w:r w:rsidR="0074254F" w:rsidRPr="00D75186">
              <w:rPr>
                <w:rStyle w:val="Lienhypertexte"/>
                <w:noProof/>
              </w:rPr>
              <w:t>4.2.1</w:t>
            </w:r>
            <w:r w:rsidR="0074254F">
              <w:rPr>
                <w:rFonts w:asciiTheme="minorHAnsi" w:eastAsiaTheme="minorEastAsia" w:hAnsiTheme="minorHAnsi" w:cstheme="minorBidi"/>
                <w:noProof/>
                <w:szCs w:val="22"/>
                <w:lang w:eastAsia="zh-CN"/>
              </w:rPr>
              <w:tab/>
            </w:r>
            <w:r w:rsidR="0074254F" w:rsidRPr="00D75186">
              <w:rPr>
                <w:rStyle w:val="Lienhypertexte"/>
                <w:noProof/>
              </w:rPr>
              <w:t>Caractéristiques du palier testé et lubrifiant</w:t>
            </w:r>
            <w:r w:rsidR="0074254F">
              <w:rPr>
                <w:noProof/>
                <w:webHidden/>
              </w:rPr>
              <w:tab/>
            </w:r>
            <w:r w:rsidR="0074254F">
              <w:rPr>
                <w:noProof/>
                <w:webHidden/>
              </w:rPr>
              <w:fldChar w:fldCharType="begin"/>
            </w:r>
            <w:r w:rsidR="0074254F">
              <w:rPr>
                <w:noProof/>
                <w:webHidden/>
              </w:rPr>
              <w:instrText xml:space="preserve"> PAGEREF _Toc536800420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55ABB17E"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421" w:history="1">
            <w:r w:rsidR="0074254F" w:rsidRPr="00D75186">
              <w:rPr>
                <w:rStyle w:val="Lienhypertexte"/>
                <w:noProof/>
              </w:rPr>
              <w:t>4.2.2</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430mm</w:t>
            </w:r>
            <w:r w:rsidR="0074254F">
              <w:rPr>
                <w:noProof/>
                <w:webHidden/>
              </w:rPr>
              <w:tab/>
            </w:r>
            <w:r w:rsidR="0074254F">
              <w:rPr>
                <w:noProof/>
                <w:webHidden/>
              </w:rPr>
              <w:fldChar w:fldCharType="begin"/>
            </w:r>
            <w:r w:rsidR="0074254F">
              <w:rPr>
                <w:noProof/>
                <w:webHidden/>
              </w:rPr>
              <w:instrText xml:space="preserve"> PAGEREF _Toc536800421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36C51EA4"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422" w:history="1">
            <w:r w:rsidR="0074254F" w:rsidRPr="00D75186">
              <w:rPr>
                <w:rStyle w:val="Lienhypertexte"/>
                <w:noProof/>
              </w:rPr>
              <w:t>4.2.3</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700mm</w:t>
            </w:r>
            <w:r w:rsidR="0074254F">
              <w:rPr>
                <w:noProof/>
                <w:webHidden/>
              </w:rPr>
              <w:tab/>
            </w:r>
            <w:r w:rsidR="0074254F">
              <w:rPr>
                <w:noProof/>
                <w:webHidden/>
              </w:rPr>
              <w:fldChar w:fldCharType="begin"/>
            </w:r>
            <w:r w:rsidR="0074254F">
              <w:rPr>
                <w:noProof/>
                <w:webHidden/>
              </w:rPr>
              <w:instrText xml:space="preserve"> PAGEREF _Toc536800422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43355AAF"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423" w:history="1">
            <w:r w:rsidR="0074254F" w:rsidRPr="00D75186">
              <w:rPr>
                <w:rStyle w:val="Lienhypertexte"/>
                <w:noProof/>
              </w:rPr>
              <w:t>4.3</w:t>
            </w:r>
            <w:r w:rsidR="0074254F">
              <w:rPr>
                <w:rFonts w:asciiTheme="minorHAnsi" w:eastAsiaTheme="minorEastAsia" w:hAnsiTheme="minorHAnsi" w:cstheme="minorBidi"/>
                <w:noProof/>
                <w:szCs w:val="22"/>
                <w:lang w:eastAsia="zh-CN"/>
              </w:rPr>
              <w:tab/>
            </w:r>
            <w:r w:rsidR="0074254F" w:rsidRPr="00D75186">
              <w:rPr>
                <w:rStyle w:val="Lienhypertexte"/>
                <w:noProof/>
              </w:rPr>
              <w:t>Simulation du rotor 430mm</w:t>
            </w:r>
            <w:r w:rsidR="0074254F">
              <w:rPr>
                <w:noProof/>
                <w:webHidden/>
              </w:rPr>
              <w:tab/>
            </w:r>
            <w:r w:rsidR="0074254F">
              <w:rPr>
                <w:noProof/>
                <w:webHidden/>
              </w:rPr>
              <w:fldChar w:fldCharType="begin"/>
            </w:r>
            <w:r w:rsidR="0074254F">
              <w:rPr>
                <w:noProof/>
                <w:webHidden/>
              </w:rPr>
              <w:instrText xml:space="preserve"> PAGEREF _Toc536800423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70E4D4FF"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424" w:history="1">
            <w:r w:rsidR="0074254F" w:rsidRPr="00D75186">
              <w:rPr>
                <w:rStyle w:val="Lienhypertexte"/>
                <w:noProof/>
              </w:rPr>
              <w:t>4.3.1</w:t>
            </w:r>
            <w:r w:rsidR="0074254F">
              <w:rPr>
                <w:rFonts w:asciiTheme="minorHAnsi" w:eastAsiaTheme="minorEastAsia" w:hAnsiTheme="minorHAnsi" w:cstheme="minorBidi"/>
                <w:noProof/>
                <w:szCs w:val="22"/>
                <w:lang w:eastAsia="zh-CN"/>
              </w:rPr>
              <w:tab/>
            </w:r>
            <w:r w:rsidR="0074254F" w:rsidRPr="00D75186">
              <w:rPr>
                <w:rStyle w:val="Lienhypertexte"/>
                <w:noProof/>
              </w:rPr>
              <w:t>Vibrations synchrones</w:t>
            </w:r>
            <w:r w:rsidR="0074254F">
              <w:rPr>
                <w:noProof/>
                <w:webHidden/>
              </w:rPr>
              <w:tab/>
            </w:r>
            <w:r w:rsidR="0074254F">
              <w:rPr>
                <w:noProof/>
                <w:webHidden/>
              </w:rPr>
              <w:fldChar w:fldCharType="begin"/>
            </w:r>
            <w:r w:rsidR="0074254F">
              <w:rPr>
                <w:noProof/>
                <w:webHidden/>
              </w:rPr>
              <w:instrText xml:space="preserve"> PAGEREF _Toc536800424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15CC2A48"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425" w:history="1">
            <w:r w:rsidR="0074254F" w:rsidRPr="00D75186">
              <w:rPr>
                <w:rStyle w:val="Lienhypertexte"/>
                <w:noProof/>
              </w:rPr>
              <w:t>4.3.2</w:t>
            </w:r>
            <w:r w:rsidR="0074254F">
              <w:rPr>
                <w:rFonts w:asciiTheme="minorHAnsi" w:eastAsiaTheme="minorEastAsia" w:hAnsiTheme="minorHAnsi" w:cstheme="minorBidi"/>
                <w:noProof/>
                <w:szCs w:val="22"/>
                <w:lang w:eastAsia="zh-CN"/>
              </w:rPr>
              <w:tab/>
            </w:r>
            <w:r w:rsidR="0074254F" w:rsidRPr="00D75186">
              <w:rPr>
                <w:rStyle w:val="Lienhypertexte"/>
                <w:noProof/>
              </w:rPr>
              <w:t>Température du rotor</w:t>
            </w:r>
            <w:r w:rsidR="0074254F">
              <w:rPr>
                <w:noProof/>
                <w:webHidden/>
              </w:rPr>
              <w:tab/>
            </w:r>
            <w:r w:rsidR="0074254F">
              <w:rPr>
                <w:noProof/>
                <w:webHidden/>
              </w:rPr>
              <w:fldChar w:fldCharType="begin"/>
            </w:r>
            <w:r w:rsidR="0074254F">
              <w:rPr>
                <w:noProof/>
                <w:webHidden/>
              </w:rPr>
              <w:instrText xml:space="preserve"> PAGEREF _Toc536800425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547ED882"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426" w:history="1">
            <w:r w:rsidR="0074254F" w:rsidRPr="00D75186">
              <w:rPr>
                <w:rStyle w:val="Lienhypertexte"/>
                <w:noProof/>
              </w:rPr>
              <w:t>4.3.3</w:t>
            </w:r>
            <w:r w:rsidR="0074254F">
              <w:rPr>
                <w:rFonts w:asciiTheme="minorHAnsi" w:eastAsiaTheme="minorEastAsia" w:hAnsiTheme="minorHAnsi" w:cstheme="minorBidi"/>
                <w:noProof/>
                <w:szCs w:val="22"/>
                <w:lang w:eastAsia="zh-CN"/>
              </w:rPr>
              <w:tab/>
            </w:r>
            <w:r w:rsidR="0074254F" w:rsidRPr="00D75186">
              <w:rPr>
                <w:rStyle w:val="Lienhypertexte"/>
                <w:noProof/>
              </w:rPr>
              <w:t>Phases du balourd, du point haut et du point chaud</w:t>
            </w:r>
            <w:r w:rsidR="0074254F">
              <w:rPr>
                <w:noProof/>
                <w:webHidden/>
              </w:rPr>
              <w:tab/>
            </w:r>
            <w:r w:rsidR="0074254F">
              <w:rPr>
                <w:noProof/>
                <w:webHidden/>
              </w:rPr>
              <w:fldChar w:fldCharType="begin"/>
            </w:r>
            <w:r w:rsidR="0074254F">
              <w:rPr>
                <w:noProof/>
                <w:webHidden/>
              </w:rPr>
              <w:instrText xml:space="preserve"> PAGEREF _Toc536800426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2144D097"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427" w:history="1">
            <w:r w:rsidR="0074254F" w:rsidRPr="00D75186">
              <w:rPr>
                <w:rStyle w:val="Lienhypertexte"/>
                <w:noProof/>
              </w:rPr>
              <w:t>4.3.4</w:t>
            </w:r>
            <w:r w:rsidR="0074254F">
              <w:rPr>
                <w:rFonts w:asciiTheme="minorHAnsi" w:eastAsiaTheme="minorEastAsia" w:hAnsiTheme="minorHAnsi" w:cstheme="minorBidi"/>
                <w:noProof/>
                <w:szCs w:val="22"/>
                <w:lang w:eastAsia="zh-CN"/>
              </w:rPr>
              <w:tab/>
            </w:r>
            <w:r w:rsidR="0074254F" w:rsidRPr="00D75186">
              <w:rPr>
                <w:rStyle w:val="Lienhypertexte"/>
                <w:noProof/>
              </w:rPr>
              <w:t>Critiques des résultats</w:t>
            </w:r>
            <w:r w:rsidR="0074254F">
              <w:rPr>
                <w:noProof/>
                <w:webHidden/>
              </w:rPr>
              <w:tab/>
            </w:r>
            <w:r w:rsidR="0074254F">
              <w:rPr>
                <w:noProof/>
                <w:webHidden/>
              </w:rPr>
              <w:fldChar w:fldCharType="begin"/>
            </w:r>
            <w:r w:rsidR="0074254F">
              <w:rPr>
                <w:noProof/>
                <w:webHidden/>
              </w:rPr>
              <w:instrText xml:space="preserve"> PAGEREF _Toc536800427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6802F0C4"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428" w:history="1">
            <w:r w:rsidR="0074254F" w:rsidRPr="00D75186">
              <w:rPr>
                <w:rStyle w:val="Lienhypertexte"/>
                <w:noProof/>
              </w:rPr>
              <w:t>4.4</w:t>
            </w:r>
            <w:r w:rsidR="0074254F">
              <w:rPr>
                <w:rFonts w:asciiTheme="minorHAnsi" w:eastAsiaTheme="minorEastAsia" w:hAnsiTheme="minorHAnsi" w:cstheme="minorBidi"/>
                <w:noProof/>
                <w:szCs w:val="22"/>
                <w:lang w:eastAsia="zh-CN"/>
              </w:rPr>
              <w:tab/>
            </w:r>
            <w:r w:rsidR="0074254F" w:rsidRPr="00D75186">
              <w:rPr>
                <w:rStyle w:val="Lienhypertexte"/>
                <w:noProof/>
              </w:rPr>
              <w:t>Simulation du rotor 700mm</w:t>
            </w:r>
            <w:r w:rsidR="0074254F">
              <w:rPr>
                <w:noProof/>
                <w:webHidden/>
              </w:rPr>
              <w:tab/>
            </w:r>
            <w:r w:rsidR="0074254F">
              <w:rPr>
                <w:noProof/>
                <w:webHidden/>
              </w:rPr>
              <w:fldChar w:fldCharType="begin"/>
            </w:r>
            <w:r w:rsidR="0074254F">
              <w:rPr>
                <w:noProof/>
                <w:webHidden/>
              </w:rPr>
              <w:instrText xml:space="preserve"> PAGEREF _Toc536800428 \h </w:instrText>
            </w:r>
            <w:r w:rsidR="0074254F">
              <w:rPr>
                <w:noProof/>
                <w:webHidden/>
              </w:rPr>
            </w:r>
            <w:r w:rsidR="0074254F">
              <w:rPr>
                <w:noProof/>
                <w:webHidden/>
              </w:rPr>
              <w:fldChar w:fldCharType="separate"/>
            </w:r>
            <w:r w:rsidR="00C20694">
              <w:rPr>
                <w:noProof/>
                <w:webHidden/>
              </w:rPr>
              <w:t>107</w:t>
            </w:r>
            <w:r w:rsidR="0074254F">
              <w:rPr>
                <w:noProof/>
                <w:webHidden/>
              </w:rPr>
              <w:fldChar w:fldCharType="end"/>
            </w:r>
          </w:hyperlink>
        </w:p>
        <w:p w14:paraId="53DB8D15"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429" w:history="1">
            <w:r w:rsidR="0074254F" w:rsidRPr="00D75186">
              <w:rPr>
                <w:rStyle w:val="Lienhypertexte"/>
                <w:noProof/>
              </w:rPr>
              <w:t>4.5</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_Toc536800429 \h </w:instrText>
            </w:r>
            <w:r w:rsidR="0074254F">
              <w:rPr>
                <w:noProof/>
                <w:webHidden/>
              </w:rPr>
            </w:r>
            <w:r w:rsidR="0074254F">
              <w:rPr>
                <w:noProof/>
                <w:webHidden/>
              </w:rPr>
              <w:fldChar w:fldCharType="separate"/>
            </w:r>
            <w:r w:rsidR="00C20694">
              <w:rPr>
                <w:noProof/>
                <w:webHidden/>
              </w:rPr>
              <w:t>112</w:t>
            </w:r>
            <w:r w:rsidR="0074254F">
              <w:rPr>
                <w:noProof/>
                <w:webHidden/>
              </w:rPr>
              <w:fldChar w:fldCharType="end"/>
            </w:r>
          </w:hyperlink>
        </w:p>
        <w:p w14:paraId="28C03E77" w14:textId="77777777" w:rsidR="0074254F" w:rsidRDefault="006A2FF3">
          <w:pPr>
            <w:pStyle w:val="TM1"/>
            <w:rPr>
              <w:rFonts w:asciiTheme="minorHAnsi" w:eastAsiaTheme="minorEastAsia" w:hAnsiTheme="minorHAnsi" w:cstheme="minorBidi"/>
              <w:sz w:val="22"/>
              <w:szCs w:val="22"/>
              <w:lang w:eastAsia="zh-CN"/>
            </w:rPr>
          </w:pPr>
          <w:hyperlink w:anchor="_Toc536800430" w:history="1">
            <w:r w:rsidR="0074254F" w:rsidRPr="00D75186">
              <w:rPr>
                <w:rStyle w:val="Lienhypertexte"/>
              </w:rPr>
              <w:t>Chapitre 5 :  Analyses de la stabilité de l’effet morton</w:t>
            </w:r>
            <w:r w:rsidR="0074254F">
              <w:rPr>
                <w:webHidden/>
              </w:rPr>
              <w:tab/>
            </w:r>
            <w:r w:rsidR="0074254F">
              <w:rPr>
                <w:webHidden/>
              </w:rPr>
              <w:fldChar w:fldCharType="begin"/>
            </w:r>
            <w:r w:rsidR="0074254F">
              <w:rPr>
                <w:webHidden/>
              </w:rPr>
              <w:instrText xml:space="preserve"> PAGEREF _Toc536800430 \h </w:instrText>
            </w:r>
            <w:r w:rsidR="0074254F">
              <w:rPr>
                <w:webHidden/>
              </w:rPr>
            </w:r>
            <w:r w:rsidR="0074254F">
              <w:rPr>
                <w:webHidden/>
              </w:rPr>
              <w:fldChar w:fldCharType="separate"/>
            </w:r>
            <w:r w:rsidR="00C20694">
              <w:rPr>
                <w:webHidden/>
              </w:rPr>
              <w:t>11</w:t>
            </w:r>
            <w:r w:rsidR="00C20694">
              <w:rPr>
                <w:webHidden/>
              </w:rPr>
              <w:t>3</w:t>
            </w:r>
            <w:r w:rsidR="0074254F">
              <w:rPr>
                <w:webHidden/>
              </w:rPr>
              <w:fldChar w:fldCharType="end"/>
            </w:r>
          </w:hyperlink>
        </w:p>
        <w:p w14:paraId="72291AEB"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433" w:history="1">
            <w:r w:rsidR="0074254F" w:rsidRPr="00D75186">
              <w:rPr>
                <w:rStyle w:val="Lienhypertexte"/>
                <w:noProof/>
              </w:rPr>
              <w:t>5.1</w:t>
            </w:r>
            <w:r w:rsidR="0074254F">
              <w:rPr>
                <w:rFonts w:asciiTheme="minorHAnsi" w:eastAsiaTheme="minorEastAsia" w:hAnsiTheme="minorHAnsi" w:cstheme="minorBidi"/>
                <w:noProof/>
                <w:szCs w:val="22"/>
                <w:lang w:eastAsia="zh-CN"/>
              </w:rPr>
              <w:tab/>
            </w:r>
            <w:r w:rsidR="0074254F" w:rsidRPr="00D75186">
              <w:rPr>
                <w:rStyle w:val="Lienhypertexte"/>
                <w:noProof/>
              </w:rPr>
              <w:t>Méthode d’analyse de la stabilité</w:t>
            </w:r>
            <w:r w:rsidR="0074254F">
              <w:rPr>
                <w:noProof/>
                <w:webHidden/>
              </w:rPr>
              <w:tab/>
            </w:r>
            <w:r w:rsidR="0074254F">
              <w:rPr>
                <w:noProof/>
                <w:webHidden/>
              </w:rPr>
              <w:fldChar w:fldCharType="begin"/>
            </w:r>
            <w:r w:rsidR="0074254F">
              <w:rPr>
                <w:noProof/>
                <w:webHidden/>
              </w:rPr>
              <w:instrText xml:space="preserve"> PAGEREF _Toc536800433 \h </w:instrText>
            </w:r>
            <w:r w:rsidR="0074254F">
              <w:rPr>
                <w:noProof/>
                <w:webHidden/>
              </w:rPr>
            </w:r>
            <w:r w:rsidR="0074254F">
              <w:rPr>
                <w:noProof/>
                <w:webHidden/>
              </w:rPr>
              <w:fldChar w:fldCharType="separate"/>
            </w:r>
            <w:r w:rsidR="00C20694">
              <w:rPr>
                <w:noProof/>
                <w:webHidden/>
              </w:rPr>
              <w:t>113</w:t>
            </w:r>
            <w:r w:rsidR="0074254F">
              <w:rPr>
                <w:noProof/>
                <w:webHidden/>
              </w:rPr>
              <w:fldChar w:fldCharType="end"/>
            </w:r>
          </w:hyperlink>
        </w:p>
        <w:p w14:paraId="2DFA9259"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434" w:history="1">
            <w:r w:rsidR="0074254F" w:rsidRPr="00D75186">
              <w:rPr>
                <w:rStyle w:val="Lienhypertexte"/>
                <w:noProof/>
              </w:rPr>
              <w:t>5.1.1</w:t>
            </w:r>
            <w:r w:rsidR="0074254F">
              <w:rPr>
                <w:rFonts w:asciiTheme="minorHAnsi" w:eastAsiaTheme="minorEastAsia" w:hAnsiTheme="minorHAnsi" w:cstheme="minorBidi"/>
                <w:noProof/>
                <w:szCs w:val="22"/>
                <w:lang w:eastAsia="zh-CN"/>
              </w:rPr>
              <w:tab/>
            </w:r>
            <w:r w:rsidR="0074254F" w:rsidRPr="00D75186">
              <w:rPr>
                <w:rStyle w:val="Lienhypertexte"/>
                <w:noProof/>
              </w:rPr>
              <w:t>Coefficients d’influence de l’effet Morton</w:t>
            </w:r>
            <w:r w:rsidR="0074254F">
              <w:rPr>
                <w:noProof/>
                <w:webHidden/>
              </w:rPr>
              <w:tab/>
            </w:r>
            <w:r w:rsidR="0074254F">
              <w:rPr>
                <w:noProof/>
                <w:webHidden/>
              </w:rPr>
              <w:fldChar w:fldCharType="begin"/>
            </w:r>
            <w:r w:rsidR="0074254F">
              <w:rPr>
                <w:noProof/>
                <w:webHidden/>
              </w:rPr>
              <w:instrText xml:space="preserve"> PAGEREF _Toc536800434 \h </w:instrText>
            </w:r>
            <w:r w:rsidR="0074254F">
              <w:rPr>
                <w:noProof/>
                <w:webHidden/>
              </w:rPr>
            </w:r>
            <w:r w:rsidR="0074254F">
              <w:rPr>
                <w:noProof/>
                <w:webHidden/>
              </w:rPr>
              <w:fldChar w:fldCharType="separate"/>
            </w:r>
            <w:r w:rsidR="00C20694">
              <w:rPr>
                <w:noProof/>
                <w:webHidden/>
              </w:rPr>
              <w:t>114</w:t>
            </w:r>
            <w:r w:rsidR="0074254F">
              <w:rPr>
                <w:noProof/>
                <w:webHidden/>
              </w:rPr>
              <w:fldChar w:fldCharType="end"/>
            </w:r>
          </w:hyperlink>
        </w:p>
        <w:p w14:paraId="00CD263F"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435" w:history="1">
            <w:r w:rsidR="0074254F" w:rsidRPr="00D75186">
              <w:rPr>
                <w:rStyle w:val="Lienhypertexte"/>
                <w:noProof/>
              </w:rPr>
              <w:t>5.1.2</w:t>
            </w:r>
            <w:r w:rsidR="0074254F">
              <w:rPr>
                <w:rFonts w:asciiTheme="minorHAnsi" w:eastAsiaTheme="minorEastAsia" w:hAnsiTheme="minorHAnsi" w:cstheme="minorBidi"/>
                <w:noProof/>
                <w:szCs w:val="22"/>
                <w:lang w:eastAsia="zh-CN"/>
              </w:rPr>
              <w:tab/>
            </w:r>
            <w:r w:rsidR="0074254F" w:rsidRPr="00D75186">
              <w:rPr>
                <w:rStyle w:val="Lienhypertexte"/>
                <w:noProof/>
              </w:rPr>
              <w:t>Critère de stabilité</w:t>
            </w:r>
            <w:r w:rsidR="0074254F">
              <w:rPr>
                <w:noProof/>
                <w:webHidden/>
              </w:rPr>
              <w:tab/>
            </w:r>
            <w:r w:rsidR="0074254F">
              <w:rPr>
                <w:noProof/>
                <w:webHidden/>
              </w:rPr>
              <w:fldChar w:fldCharType="begin"/>
            </w:r>
            <w:r w:rsidR="0074254F">
              <w:rPr>
                <w:noProof/>
                <w:webHidden/>
              </w:rPr>
              <w:instrText xml:space="preserve"> PAGEREF _Toc536800435 \h </w:instrText>
            </w:r>
            <w:r w:rsidR="0074254F">
              <w:rPr>
                <w:noProof/>
                <w:webHidden/>
              </w:rPr>
            </w:r>
            <w:r w:rsidR="0074254F">
              <w:rPr>
                <w:noProof/>
                <w:webHidden/>
              </w:rPr>
              <w:fldChar w:fldCharType="separate"/>
            </w:r>
            <w:r w:rsidR="00C20694">
              <w:rPr>
                <w:noProof/>
                <w:webHidden/>
              </w:rPr>
              <w:t>115</w:t>
            </w:r>
            <w:r w:rsidR="0074254F">
              <w:rPr>
                <w:noProof/>
                <w:webHidden/>
              </w:rPr>
              <w:fldChar w:fldCharType="end"/>
            </w:r>
          </w:hyperlink>
        </w:p>
        <w:p w14:paraId="5940DE0E"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436" w:history="1">
            <w:r w:rsidR="0074254F" w:rsidRPr="00D75186">
              <w:rPr>
                <w:rStyle w:val="Lienhypertexte"/>
                <w:noProof/>
              </w:rPr>
              <w:t>5.1.3</w:t>
            </w:r>
            <w:r w:rsidR="0074254F">
              <w:rPr>
                <w:rFonts w:asciiTheme="minorHAnsi" w:eastAsiaTheme="minorEastAsia" w:hAnsiTheme="minorHAnsi" w:cstheme="minorBidi"/>
                <w:noProof/>
                <w:szCs w:val="22"/>
                <w:lang w:eastAsia="zh-CN"/>
              </w:rPr>
              <w:tab/>
            </w:r>
            <w:r w:rsidR="0074254F" w:rsidRPr="00D75186">
              <w:rPr>
                <w:rStyle w:val="Lienhypertexte"/>
                <w:noProof/>
              </w:rPr>
              <w:t>Approche Lorenz et Murphy</w:t>
            </w:r>
            <w:r w:rsidR="0074254F">
              <w:rPr>
                <w:noProof/>
                <w:webHidden/>
              </w:rPr>
              <w:tab/>
            </w:r>
            <w:r w:rsidR="0074254F">
              <w:rPr>
                <w:noProof/>
                <w:webHidden/>
              </w:rPr>
              <w:fldChar w:fldCharType="begin"/>
            </w:r>
            <w:r w:rsidR="0074254F">
              <w:rPr>
                <w:noProof/>
                <w:webHidden/>
              </w:rPr>
              <w:instrText xml:space="preserve"> PAGEREF _Toc536800436 \h </w:instrText>
            </w:r>
            <w:r w:rsidR="0074254F">
              <w:rPr>
                <w:noProof/>
                <w:webHidden/>
              </w:rPr>
            </w:r>
            <w:r w:rsidR="0074254F">
              <w:rPr>
                <w:noProof/>
                <w:webHidden/>
              </w:rPr>
              <w:fldChar w:fldCharType="separate"/>
            </w:r>
            <w:r w:rsidR="00C20694">
              <w:rPr>
                <w:noProof/>
                <w:webHidden/>
              </w:rPr>
              <w:t>116</w:t>
            </w:r>
            <w:r w:rsidR="0074254F">
              <w:rPr>
                <w:noProof/>
                <w:webHidden/>
              </w:rPr>
              <w:fldChar w:fldCharType="end"/>
            </w:r>
          </w:hyperlink>
        </w:p>
        <w:p w14:paraId="2893AE82"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437" w:history="1">
            <w:r w:rsidR="0074254F" w:rsidRPr="00D75186">
              <w:rPr>
                <w:rStyle w:val="Lienhypertexte"/>
                <w:noProof/>
              </w:rPr>
              <w:t>5.1.4</w:t>
            </w:r>
            <w:r w:rsidR="0074254F">
              <w:rPr>
                <w:rFonts w:asciiTheme="minorHAnsi" w:eastAsiaTheme="minorEastAsia" w:hAnsiTheme="minorHAnsi" w:cstheme="minorBidi"/>
                <w:noProof/>
                <w:szCs w:val="22"/>
                <w:lang w:eastAsia="zh-CN"/>
              </w:rPr>
              <w:tab/>
            </w:r>
            <w:r w:rsidR="0074254F" w:rsidRPr="00D75186">
              <w:rPr>
                <w:rStyle w:val="Lienhypertexte"/>
                <w:noProof/>
              </w:rPr>
              <w:t>Approche analytique améliorée</w:t>
            </w:r>
            <w:r w:rsidR="0074254F">
              <w:rPr>
                <w:noProof/>
                <w:webHidden/>
              </w:rPr>
              <w:tab/>
            </w:r>
            <w:r w:rsidR="0074254F">
              <w:rPr>
                <w:noProof/>
                <w:webHidden/>
              </w:rPr>
              <w:fldChar w:fldCharType="begin"/>
            </w:r>
            <w:r w:rsidR="0074254F">
              <w:rPr>
                <w:noProof/>
                <w:webHidden/>
              </w:rPr>
              <w:instrText xml:space="preserve"> PAGEREF _Toc536800437 \h </w:instrText>
            </w:r>
            <w:r w:rsidR="0074254F">
              <w:rPr>
                <w:noProof/>
                <w:webHidden/>
              </w:rPr>
            </w:r>
            <w:r w:rsidR="0074254F">
              <w:rPr>
                <w:noProof/>
                <w:webHidden/>
              </w:rPr>
              <w:fldChar w:fldCharType="separate"/>
            </w:r>
            <w:r w:rsidR="00C20694">
              <w:rPr>
                <w:noProof/>
                <w:webHidden/>
              </w:rPr>
              <w:t>118</w:t>
            </w:r>
            <w:r w:rsidR="0074254F">
              <w:rPr>
                <w:noProof/>
                <w:webHidden/>
              </w:rPr>
              <w:fldChar w:fldCharType="end"/>
            </w:r>
          </w:hyperlink>
        </w:p>
        <w:p w14:paraId="449A73FD"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438" w:history="1">
            <w:r w:rsidR="0074254F" w:rsidRPr="00D75186">
              <w:rPr>
                <w:rStyle w:val="Lienhypertexte"/>
                <w:noProof/>
              </w:rPr>
              <w:t>5.2</w:t>
            </w:r>
            <w:r w:rsidR="0074254F">
              <w:rPr>
                <w:rFonts w:asciiTheme="minorHAnsi" w:eastAsiaTheme="minorEastAsia" w:hAnsiTheme="minorHAnsi" w:cstheme="minorBidi"/>
                <w:noProof/>
                <w:szCs w:val="22"/>
                <w:lang w:eastAsia="zh-CN"/>
              </w:rPr>
              <w:tab/>
            </w:r>
            <w:r w:rsidR="0074254F" w:rsidRPr="00D75186">
              <w:rPr>
                <w:rStyle w:val="Lienhypertexte"/>
                <w:noProof/>
              </w:rPr>
              <w:t>Application au Banc de l’effet Morton (BEM)</w:t>
            </w:r>
            <w:r w:rsidR="0074254F">
              <w:rPr>
                <w:noProof/>
                <w:webHidden/>
              </w:rPr>
              <w:tab/>
            </w:r>
            <w:r w:rsidR="0074254F">
              <w:rPr>
                <w:noProof/>
                <w:webHidden/>
              </w:rPr>
              <w:fldChar w:fldCharType="begin"/>
            </w:r>
            <w:r w:rsidR="0074254F">
              <w:rPr>
                <w:noProof/>
                <w:webHidden/>
              </w:rPr>
              <w:instrText xml:space="preserve"> PAGEREF _Toc536800438 \h </w:instrText>
            </w:r>
            <w:r w:rsidR="0074254F">
              <w:rPr>
                <w:noProof/>
                <w:webHidden/>
              </w:rPr>
            </w:r>
            <w:r w:rsidR="0074254F">
              <w:rPr>
                <w:noProof/>
                <w:webHidden/>
              </w:rPr>
              <w:fldChar w:fldCharType="separate"/>
            </w:r>
            <w:r w:rsidR="00C20694">
              <w:rPr>
                <w:noProof/>
                <w:webHidden/>
              </w:rPr>
              <w:t>119</w:t>
            </w:r>
            <w:r w:rsidR="0074254F">
              <w:rPr>
                <w:noProof/>
                <w:webHidden/>
              </w:rPr>
              <w:fldChar w:fldCharType="end"/>
            </w:r>
          </w:hyperlink>
        </w:p>
        <w:p w14:paraId="746084AD"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439" w:history="1">
            <w:r w:rsidR="0074254F" w:rsidRPr="00D75186">
              <w:rPr>
                <w:rStyle w:val="Lienhypertexte"/>
                <w:noProof/>
              </w:rPr>
              <w:t>5.2.1</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court 430mm</w:t>
            </w:r>
            <w:r w:rsidR="0074254F">
              <w:rPr>
                <w:noProof/>
                <w:webHidden/>
              </w:rPr>
              <w:tab/>
            </w:r>
            <w:r w:rsidR="0074254F">
              <w:rPr>
                <w:noProof/>
                <w:webHidden/>
              </w:rPr>
              <w:fldChar w:fldCharType="begin"/>
            </w:r>
            <w:r w:rsidR="0074254F">
              <w:rPr>
                <w:noProof/>
                <w:webHidden/>
              </w:rPr>
              <w:instrText xml:space="preserve"> PAGEREF _Toc536800439 \h </w:instrText>
            </w:r>
            <w:r w:rsidR="0074254F">
              <w:rPr>
                <w:noProof/>
                <w:webHidden/>
              </w:rPr>
            </w:r>
            <w:r w:rsidR="0074254F">
              <w:rPr>
                <w:noProof/>
                <w:webHidden/>
              </w:rPr>
              <w:fldChar w:fldCharType="separate"/>
            </w:r>
            <w:r w:rsidR="00C20694">
              <w:rPr>
                <w:noProof/>
                <w:webHidden/>
              </w:rPr>
              <w:t>120</w:t>
            </w:r>
            <w:r w:rsidR="0074254F">
              <w:rPr>
                <w:noProof/>
                <w:webHidden/>
              </w:rPr>
              <w:fldChar w:fldCharType="end"/>
            </w:r>
          </w:hyperlink>
        </w:p>
        <w:p w14:paraId="35CEE3E6"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440" w:history="1">
            <w:r w:rsidR="0074254F" w:rsidRPr="00D75186">
              <w:rPr>
                <w:rStyle w:val="Lienhypertexte"/>
                <w:noProof/>
              </w:rPr>
              <w:t>5.2.2</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long 700mm</w:t>
            </w:r>
            <w:r w:rsidR="0074254F">
              <w:rPr>
                <w:noProof/>
                <w:webHidden/>
              </w:rPr>
              <w:tab/>
            </w:r>
            <w:r w:rsidR="0074254F">
              <w:rPr>
                <w:noProof/>
                <w:webHidden/>
              </w:rPr>
              <w:fldChar w:fldCharType="begin"/>
            </w:r>
            <w:r w:rsidR="0074254F">
              <w:rPr>
                <w:noProof/>
                <w:webHidden/>
              </w:rPr>
              <w:instrText xml:space="preserve"> PAGEREF _Toc536800440 \h </w:instrText>
            </w:r>
            <w:r w:rsidR="0074254F">
              <w:rPr>
                <w:noProof/>
                <w:webHidden/>
              </w:rPr>
            </w:r>
            <w:r w:rsidR="0074254F">
              <w:rPr>
                <w:noProof/>
                <w:webHidden/>
              </w:rPr>
              <w:fldChar w:fldCharType="separate"/>
            </w:r>
            <w:r w:rsidR="00C20694">
              <w:rPr>
                <w:noProof/>
                <w:webHidden/>
              </w:rPr>
              <w:t>126</w:t>
            </w:r>
            <w:r w:rsidR="0074254F">
              <w:rPr>
                <w:noProof/>
                <w:webHidden/>
              </w:rPr>
              <w:fldChar w:fldCharType="end"/>
            </w:r>
          </w:hyperlink>
        </w:p>
        <w:p w14:paraId="5D09BC8E"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441" w:history="1">
            <w:r w:rsidR="0074254F" w:rsidRPr="00D75186">
              <w:rPr>
                <w:rStyle w:val="Lienhypertexte"/>
                <w:noProof/>
                <w:lang w:eastAsia="zh-CN"/>
              </w:rPr>
              <w:t>5.3</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Techniques à mettre en oeuvre pour éviter l’instabilite de l’effet Morton</w:t>
            </w:r>
            <w:r w:rsidR="0074254F">
              <w:rPr>
                <w:noProof/>
                <w:webHidden/>
              </w:rPr>
              <w:tab/>
            </w:r>
            <w:r w:rsidR="0074254F">
              <w:rPr>
                <w:noProof/>
                <w:webHidden/>
              </w:rPr>
              <w:fldChar w:fldCharType="begin"/>
            </w:r>
            <w:r w:rsidR="0074254F">
              <w:rPr>
                <w:noProof/>
                <w:webHidden/>
              </w:rPr>
              <w:instrText xml:space="preserve"> PAGEREF _Toc536800441 \h </w:instrText>
            </w:r>
            <w:r w:rsidR="0074254F">
              <w:rPr>
                <w:noProof/>
                <w:webHidden/>
              </w:rPr>
            </w:r>
            <w:r w:rsidR="0074254F">
              <w:rPr>
                <w:noProof/>
                <w:webHidden/>
              </w:rPr>
              <w:fldChar w:fldCharType="separate"/>
            </w:r>
            <w:r w:rsidR="00C20694">
              <w:rPr>
                <w:noProof/>
                <w:webHidden/>
              </w:rPr>
              <w:t>132</w:t>
            </w:r>
            <w:r w:rsidR="0074254F">
              <w:rPr>
                <w:noProof/>
                <w:webHidden/>
              </w:rPr>
              <w:fldChar w:fldCharType="end"/>
            </w:r>
          </w:hyperlink>
        </w:p>
        <w:p w14:paraId="599370CC"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442" w:history="1">
            <w:r w:rsidR="0074254F" w:rsidRPr="00D75186">
              <w:rPr>
                <w:rStyle w:val="Lienhypertexte"/>
                <w:noProof/>
                <w:lang w:eastAsia="zh-CN"/>
              </w:rPr>
              <w:t>5.3.1</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m:t>
              </m:r>
              <m:r>
                <w:rPr>
                  <w:rStyle w:val="Lienhypertexte"/>
                  <w:rFonts w:ascii="Cambria Math" w:hAnsi="Cambria Math"/>
                  <w:noProof/>
                  <w:lang w:eastAsia="zh-CN"/>
                </w:rPr>
                <m:t>,</m:t>
              </m:r>
              <m:r>
                <m:rPr>
                  <m:sty m:val="bi"/>
                </m:rPr>
                <w:rPr>
                  <w:rStyle w:val="Lienhypertexte"/>
                  <w:rFonts w:ascii="Cambria Math" w:hAnsi="Cambria Math"/>
                  <w:noProof/>
                  <w:lang w:eastAsia="zh-CN"/>
                </w:rPr>
                <m:t>B</m:t>
              </m:r>
              <m:r>
                <w:rPr>
                  <w:rStyle w:val="Lienhypertexte"/>
                  <w:rFonts w:ascii="Cambria Math" w:hAnsi="Cambria Math"/>
                  <w:noProof/>
                  <w:lang w:eastAsia="zh-CN"/>
                </w:rPr>
                <m:t xml:space="preserve"> </m:t>
              </m:r>
            </m:oMath>
            <w:r w:rsidR="0074254F" w:rsidRPr="00D75186">
              <w:rPr>
                <w:rStyle w:val="Lienhypertexte"/>
                <w:noProof/>
                <w:lang w:eastAsia="zh-CN"/>
              </w:rPr>
              <w:t>et</w:t>
            </w:r>
            <m:oMath>
              <m:r>
                <w:rPr>
                  <w:rStyle w:val="Lienhypertexte"/>
                  <w:rFonts w:ascii="Cambria Math" w:hAnsi="Cambria Math"/>
                  <w:noProof/>
                  <w:lang w:eastAsia="zh-CN"/>
                </w:rPr>
                <m:t xml:space="preserve"> </m:t>
              </m:r>
              <m:r>
                <m:rPr>
                  <m:sty m:val="bi"/>
                </m:rPr>
                <w:rPr>
                  <w:rStyle w:val="Lienhypertexte"/>
                  <w:rFonts w:ascii="Cambria Math" w:hAnsi="Cambria Math"/>
                  <w:noProof/>
                  <w:lang w:eastAsia="zh-CN"/>
                </w:rPr>
                <m:t>C</m:t>
              </m:r>
            </m:oMath>
            <w:r w:rsidR="0074254F">
              <w:rPr>
                <w:noProof/>
                <w:webHidden/>
              </w:rPr>
              <w:tab/>
            </w:r>
            <w:r w:rsidR="0074254F">
              <w:rPr>
                <w:noProof/>
                <w:webHidden/>
              </w:rPr>
              <w:fldChar w:fldCharType="begin"/>
            </w:r>
            <w:r w:rsidR="0074254F">
              <w:rPr>
                <w:noProof/>
                <w:webHidden/>
              </w:rPr>
              <w:instrText xml:space="preserve"> PAGEREF _Toc536800442 \h </w:instrText>
            </w:r>
            <w:r w:rsidR="0074254F">
              <w:rPr>
                <w:noProof/>
                <w:webHidden/>
              </w:rPr>
            </w:r>
            <w:r w:rsidR="0074254F">
              <w:rPr>
                <w:noProof/>
                <w:webHidden/>
              </w:rPr>
              <w:fldChar w:fldCharType="separate"/>
            </w:r>
            <w:r w:rsidR="00C20694">
              <w:rPr>
                <w:noProof/>
                <w:webHidden/>
              </w:rPr>
              <w:t>132</w:t>
            </w:r>
            <w:r w:rsidR="0074254F">
              <w:rPr>
                <w:noProof/>
                <w:webHidden/>
              </w:rPr>
              <w:fldChar w:fldCharType="end"/>
            </w:r>
          </w:hyperlink>
        </w:p>
        <w:p w14:paraId="085B1A74"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443" w:history="1">
            <w:r w:rsidR="0074254F" w:rsidRPr="00D75186">
              <w:rPr>
                <w:rStyle w:val="Lienhypertexte"/>
                <w:noProof/>
                <w:lang w:eastAsia="zh-CN"/>
              </w:rPr>
              <w:t>5.3.2</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C</m:t>
              </m:r>
            </m:oMath>
            <w:r w:rsidR="0074254F">
              <w:rPr>
                <w:noProof/>
                <w:webHidden/>
              </w:rPr>
              <w:tab/>
            </w:r>
            <w:r w:rsidR="0074254F">
              <w:rPr>
                <w:noProof/>
                <w:webHidden/>
              </w:rPr>
              <w:fldChar w:fldCharType="begin"/>
            </w:r>
            <w:r w:rsidR="0074254F">
              <w:rPr>
                <w:noProof/>
                <w:webHidden/>
              </w:rPr>
              <w:instrText xml:space="preserve"> PAGEREF _Toc536800443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2A128D8A"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444" w:history="1">
            <w:r w:rsidR="0074254F" w:rsidRPr="00D75186">
              <w:rPr>
                <w:rStyle w:val="Lienhypertexte"/>
                <w:noProof/>
                <w:lang w:eastAsia="zh-CN"/>
              </w:rPr>
              <w:t>5.3.3</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sidR="0074254F">
              <w:rPr>
                <w:noProof/>
                <w:webHidden/>
              </w:rPr>
              <w:tab/>
            </w:r>
            <w:r w:rsidR="0074254F">
              <w:rPr>
                <w:noProof/>
                <w:webHidden/>
              </w:rPr>
              <w:fldChar w:fldCharType="begin"/>
            </w:r>
            <w:r w:rsidR="0074254F">
              <w:rPr>
                <w:noProof/>
                <w:webHidden/>
              </w:rPr>
              <w:instrText xml:space="preserve"> PAGEREF _Toc536800444 \h </w:instrText>
            </w:r>
            <w:r w:rsidR="0074254F">
              <w:rPr>
                <w:noProof/>
                <w:webHidden/>
              </w:rPr>
            </w:r>
            <w:r w:rsidR="0074254F">
              <w:rPr>
                <w:noProof/>
                <w:webHidden/>
              </w:rPr>
              <w:fldChar w:fldCharType="separate"/>
            </w:r>
            <w:r w:rsidR="00C20694">
              <w:rPr>
                <w:noProof/>
                <w:webHidden/>
              </w:rPr>
              <w:t>137</w:t>
            </w:r>
            <w:r w:rsidR="0074254F">
              <w:rPr>
                <w:noProof/>
                <w:webHidden/>
              </w:rPr>
              <w:fldChar w:fldCharType="end"/>
            </w:r>
          </w:hyperlink>
        </w:p>
        <w:p w14:paraId="24CC9FDB" w14:textId="77777777" w:rsidR="0074254F" w:rsidRDefault="006A2FF3">
          <w:pPr>
            <w:pStyle w:val="TM3"/>
            <w:tabs>
              <w:tab w:val="left" w:pos="1320"/>
              <w:tab w:val="right" w:leader="dot" w:pos="9062"/>
            </w:tabs>
            <w:rPr>
              <w:rFonts w:asciiTheme="minorHAnsi" w:eastAsiaTheme="minorEastAsia" w:hAnsiTheme="minorHAnsi" w:cstheme="minorBidi"/>
              <w:noProof/>
              <w:szCs w:val="22"/>
              <w:lang w:eastAsia="zh-CN"/>
            </w:rPr>
          </w:pPr>
          <w:hyperlink w:anchor="_Toc536800445" w:history="1">
            <w:r w:rsidR="0074254F" w:rsidRPr="00D75186">
              <w:rPr>
                <w:rStyle w:val="Lienhypertexte"/>
                <w:noProof/>
                <w:lang w:eastAsia="zh-CN"/>
              </w:rPr>
              <w:t>5.3.4</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sidR="0074254F">
              <w:rPr>
                <w:noProof/>
                <w:webHidden/>
              </w:rPr>
              <w:tab/>
            </w:r>
            <w:r w:rsidR="0074254F">
              <w:rPr>
                <w:noProof/>
                <w:webHidden/>
              </w:rPr>
              <w:fldChar w:fldCharType="begin"/>
            </w:r>
            <w:r w:rsidR="0074254F">
              <w:rPr>
                <w:noProof/>
                <w:webHidden/>
              </w:rPr>
              <w:instrText xml:space="preserve"> PAGEREF _Toc536800445 \h </w:instrText>
            </w:r>
            <w:r w:rsidR="0074254F">
              <w:rPr>
                <w:noProof/>
                <w:webHidden/>
              </w:rPr>
            </w:r>
            <w:r w:rsidR="0074254F">
              <w:rPr>
                <w:noProof/>
                <w:webHidden/>
              </w:rPr>
              <w:fldChar w:fldCharType="separate"/>
            </w:r>
            <w:r w:rsidR="00C20694">
              <w:rPr>
                <w:noProof/>
                <w:webHidden/>
              </w:rPr>
              <w:t>138</w:t>
            </w:r>
            <w:r w:rsidR="0074254F">
              <w:rPr>
                <w:noProof/>
                <w:webHidden/>
              </w:rPr>
              <w:fldChar w:fldCharType="end"/>
            </w:r>
          </w:hyperlink>
        </w:p>
        <w:p w14:paraId="591D5B4A"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446" w:history="1">
            <w:r w:rsidR="0074254F" w:rsidRPr="00D75186">
              <w:rPr>
                <w:rStyle w:val="Lienhypertexte"/>
                <w:noProof/>
              </w:rPr>
              <w:t>5.4</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_Toc536800446 \h </w:instrText>
            </w:r>
            <w:r w:rsidR="0074254F">
              <w:rPr>
                <w:noProof/>
                <w:webHidden/>
              </w:rPr>
            </w:r>
            <w:r w:rsidR="0074254F">
              <w:rPr>
                <w:noProof/>
                <w:webHidden/>
              </w:rPr>
              <w:fldChar w:fldCharType="separate"/>
            </w:r>
            <w:r w:rsidR="00C20694">
              <w:rPr>
                <w:noProof/>
                <w:webHidden/>
              </w:rPr>
              <w:t>139</w:t>
            </w:r>
            <w:r w:rsidR="0074254F">
              <w:rPr>
                <w:noProof/>
                <w:webHidden/>
              </w:rPr>
              <w:fldChar w:fldCharType="end"/>
            </w:r>
          </w:hyperlink>
        </w:p>
        <w:p w14:paraId="564411B4" w14:textId="77777777" w:rsidR="0074254F" w:rsidRDefault="006A2FF3">
          <w:pPr>
            <w:pStyle w:val="TM1"/>
            <w:rPr>
              <w:rFonts w:asciiTheme="minorHAnsi" w:eastAsiaTheme="minorEastAsia" w:hAnsiTheme="minorHAnsi" w:cstheme="minorBidi"/>
              <w:sz w:val="22"/>
              <w:szCs w:val="22"/>
              <w:lang w:eastAsia="zh-CN"/>
            </w:rPr>
          </w:pPr>
          <w:hyperlink w:anchor="_Toc536800447" w:history="1">
            <w:r w:rsidR="0074254F" w:rsidRPr="00D75186">
              <w:rPr>
                <w:rStyle w:val="Lienhypertexte"/>
              </w:rPr>
              <w:t>Conclusion générale</w:t>
            </w:r>
            <w:r w:rsidR="0074254F">
              <w:rPr>
                <w:webHidden/>
              </w:rPr>
              <w:tab/>
            </w:r>
            <w:r w:rsidR="0074254F">
              <w:rPr>
                <w:webHidden/>
              </w:rPr>
              <w:fldChar w:fldCharType="begin"/>
            </w:r>
            <w:r w:rsidR="0074254F">
              <w:rPr>
                <w:webHidden/>
              </w:rPr>
              <w:instrText xml:space="preserve"> PAGEREF _Toc536800447 \h </w:instrText>
            </w:r>
            <w:r w:rsidR="0074254F">
              <w:rPr>
                <w:webHidden/>
              </w:rPr>
            </w:r>
            <w:r w:rsidR="0074254F">
              <w:rPr>
                <w:webHidden/>
              </w:rPr>
              <w:fldChar w:fldCharType="separate"/>
            </w:r>
            <w:r w:rsidR="00C20694">
              <w:rPr>
                <w:webHidden/>
              </w:rPr>
              <w:t>141</w:t>
            </w:r>
            <w:r w:rsidR="0074254F">
              <w:rPr>
                <w:webHidden/>
              </w:rPr>
              <w:fldChar w:fldCharType="end"/>
            </w:r>
          </w:hyperlink>
        </w:p>
        <w:p w14:paraId="0C680ED8" w14:textId="77777777" w:rsidR="0074254F" w:rsidRDefault="006A2FF3">
          <w:pPr>
            <w:pStyle w:val="TM1"/>
            <w:rPr>
              <w:rFonts w:asciiTheme="minorHAnsi" w:eastAsiaTheme="minorEastAsia" w:hAnsiTheme="minorHAnsi" w:cstheme="minorBidi"/>
              <w:sz w:val="22"/>
              <w:szCs w:val="22"/>
              <w:lang w:eastAsia="zh-CN"/>
            </w:rPr>
          </w:pPr>
          <w:hyperlink w:anchor="_Toc536800448" w:history="1">
            <w:r w:rsidR="0074254F" w:rsidRPr="00D75186">
              <w:rPr>
                <w:rStyle w:val="Lienhypertexte"/>
              </w:rPr>
              <w:t>Annexe A :  Résolution numérique de l’équation de l’énergie</w:t>
            </w:r>
            <w:r w:rsidR="0074254F">
              <w:rPr>
                <w:webHidden/>
              </w:rPr>
              <w:tab/>
            </w:r>
            <w:r w:rsidR="0074254F">
              <w:rPr>
                <w:webHidden/>
              </w:rPr>
              <w:fldChar w:fldCharType="begin"/>
            </w:r>
            <w:r w:rsidR="0074254F">
              <w:rPr>
                <w:webHidden/>
              </w:rPr>
              <w:instrText xml:space="preserve"> PAGEREF _Toc536800448 \h </w:instrText>
            </w:r>
            <w:r w:rsidR="0074254F">
              <w:rPr>
                <w:webHidden/>
              </w:rPr>
            </w:r>
            <w:r w:rsidR="0074254F">
              <w:rPr>
                <w:webHidden/>
              </w:rPr>
              <w:fldChar w:fldCharType="separate"/>
            </w:r>
            <w:r w:rsidR="00C20694">
              <w:rPr>
                <w:webHidden/>
              </w:rPr>
              <w:t>143</w:t>
            </w:r>
            <w:r w:rsidR="0074254F">
              <w:rPr>
                <w:webHidden/>
              </w:rPr>
              <w:fldChar w:fldCharType="end"/>
            </w:r>
          </w:hyperlink>
        </w:p>
        <w:p w14:paraId="0F0E2FE4"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449" w:history="1">
            <w:r w:rsidR="0074254F" w:rsidRPr="00D75186">
              <w:rPr>
                <w:rStyle w:val="Lienhypertexte"/>
                <w:noProof/>
                <w14:scene3d>
                  <w14:camera w14:prst="orthographicFront"/>
                  <w14:lightRig w14:rig="threePt" w14:dir="t">
                    <w14:rot w14:lat="0" w14:lon="0" w14:rev="0"/>
                  </w14:lightRig>
                </w14:scene3d>
              </w:rPr>
              <w:t>A.1.</w:t>
            </w:r>
            <w:r w:rsidR="0074254F">
              <w:rPr>
                <w:rFonts w:asciiTheme="minorHAnsi" w:eastAsiaTheme="minorEastAsia" w:hAnsiTheme="minorHAnsi" w:cstheme="minorBidi"/>
                <w:noProof/>
                <w:szCs w:val="22"/>
                <w:lang w:eastAsia="zh-CN"/>
              </w:rPr>
              <w:tab/>
            </w:r>
            <w:r w:rsidR="0074254F" w:rsidRPr="00D75186">
              <w:rPr>
                <w:rStyle w:val="Lienhypertexte"/>
                <w:noProof/>
              </w:rPr>
              <w:t>Discrétisation classique par la méthode des Volumes Finis</w:t>
            </w:r>
            <w:r w:rsidR="0074254F">
              <w:rPr>
                <w:noProof/>
                <w:webHidden/>
              </w:rPr>
              <w:tab/>
            </w:r>
            <w:r w:rsidR="0074254F">
              <w:rPr>
                <w:noProof/>
                <w:webHidden/>
              </w:rPr>
              <w:fldChar w:fldCharType="begin"/>
            </w:r>
            <w:r w:rsidR="0074254F">
              <w:rPr>
                <w:noProof/>
                <w:webHidden/>
              </w:rPr>
              <w:instrText xml:space="preserve"> PAGEREF _Toc536800449 \h </w:instrText>
            </w:r>
            <w:r w:rsidR="0074254F">
              <w:rPr>
                <w:noProof/>
                <w:webHidden/>
              </w:rPr>
            </w:r>
            <w:r w:rsidR="0074254F">
              <w:rPr>
                <w:noProof/>
                <w:webHidden/>
              </w:rPr>
              <w:fldChar w:fldCharType="separate"/>
            </w:r>
            <w:r w:rsidR="00C20694">
              <w:rPr>
                <w:noProof/>
                <w:webHidden/>
              </w:rPr>
              <w:t>144</w:t>
            </w:r>
            <w:r w:rsidR="0074254F">
              <w:rPr>
                <w:noProof/>
                <w:webHidden/>
              </w:rPr>
              <w:fldChar w:fldCharType="end"/>
            </w:r>
          </w:hyperlink>
        </w:p>
        <w:p w14:paraId="2E4FF2E1"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450" w:history="1">
            <w:r w:rsidR="0074254F" w:rsidRPr="00D75186">
              <w:rPr>
                <w:rStyle w:val="Lienhypertexte"/>
                <w:noProof/>
                <w14:scene3d>
                  <w14:camera w14:prst="orthographicFront"/>
                  <w14:lightRig w14:rig="threePt" w14:dir="t">
                    <w14:rot w14:lat="0" w14:lon="0" w14:rev="0"/>
                  </w14:lightRig>
                </w14:scene3d>
              </w:rPr>
              <w:t>A.2.</w:t>
            </w:r>
            <w:r w:rsidR="0074254F">
              <w:rPr>
                <w:rFonts w:asciiTheme="minorHAnsi" w:eastAsiaTheme="minorEastAsia" w:hAnsiTheme="minorHAnsi" w:cstheme="minorBidi"/>
                <w:noProof/>
                <w:szCs w:val="22"/>
                <w:lang w:eastAsia="zh-CN"/>
              </w:rPr>
              <w:tab/>
            </w:r>
            <w:r w:rsidR="0074254F" w:rsidRPr="00D75186">
              <w:rPr>
                <w:rStyle w:val="Lienhypertexte"/>
                <w:noProof/>
              </w:rPr>
              <w:t>Discrétisation quand la température est approximée par des polynômes de Legendre</w:t>
            </w:r>
            <w:r w:rsidR="0074254F">
              <w:rPr>
                <w:noProof/>
                <w:webHidden/>
              </w:rPr>
              <w:tab/>
            </w:r>
            <w:r w:rsidR="0074254F">
              <w:rPr>
                <w:noProof/>
                <w:webHidden/>
              </w:rPr>
              <w:fldChar w:fldCharType="begin"/>
            </w:r>
            <w:r w:rsidR="0074254F">
              <w:rPr>
                <w:noProof/>
                <w:webHidden/>
              </w:rPr>
              <w:instrText xml:space="preserve"> PAGEREF _Toc536800450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4C256C4B"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451" w:history="1">
            <w:r w:rsidR="0074254F" w:rsidRPr="00D75186">
              <w:rPr>
                <w:rStyle w:val="Lienhypertexte"/>
                <w:noProof/>
                <w14:scene3d>
                  <w14:camera w14:prst="orthographicFront"/>
                  <w14:lightRig w14:rig="threePt" w14:dir="t">
                    <w14:rot w14:lat="0" w14:lon="0" w14:rev="0"/>
                  </w14:lightRig>
                </w14:scene3d>
              </w:rPr>
              <w:t>A.3.</w:t>
            </w:r>
            <w:r w:rsidR="0074254F">
              <w:rPr>
                <w:rFonts w:asciiTheme="minorHAnsi" w:eastAsiaTheme="minorEastAsia" w:hAnsiTheme="minorHAnsi" w:cstheme="minorBidi"/>
                <w:noProof/>
                <w:szCs w:val="22"/>
                <w:lang w:eastAsia="zh-CN"/>
              </w:rPr>
              <w:tab/>
            </w:r>
            <w:r w:rsidR="0074254F" w:rsidRPr="00D75186">
              <w:rPr>
                <w:rStyle w:val="Lienhypertexte"/>
                <w:noProof/>
              </w:rPr>
              <w:t>Comparaison supplémentaires des résultats numériques</w:t>
            </w:r>
            <w:r w:rsidR="0074254F">
              <w:rPr>
                <w:noProof/>
                <w:webHidden/>
              </w:rPr>
              <w:tab/>
            </w:r>
            <w:r w:rsidR="0074254F">
              <w:rPr>
                <w:noProof/>
                <w:webHidden/>
              </w:rPr>
              <w:fldChar w:fldCharType="begin"/>
            </w:r>
            <w:r w:rsidR="0074254F">
              <w:rPr>
                <w:noProof/>
                <w:webHidden/>
              </w:rPr>
              <w:instrText xml:space="preserve"> PAGEREF _Toc536800451 \h </w:instrText>
            </w:r>
            <w:r w:rsidR="0074254F">
              <w:rPr>
                <w:noProof/>
                <w:webHidden/>
              </w:rPr>
            </w:r>
            <w:r w:rsidR="0074254F">
              <w:rPr>
                <w:noProof/>
                <w:webHidden/>
              </w:rPr>
              <w:fldChar w:fldCharType="separate"/>
            </w:r>
            <w:r w:rsidR="00C20694">
              <w:rPr>
                <w:noProof/>
                <w:webHidden/>
              </w:rPr>
              <w:t>148</w:t>
            </w:r>
            <w:r w:rsidR="0074254F">
              <w:rPr>
                <w:noProof/>
                <w:webHidden/>
              </w:rPr>
              <w:fldChar w:fldCharType="end"/>
            </w:r>
          </w:hyperlink>
        </w:p>
        <w:p w14:paraId="52B848D2"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452" w:history="1">
            <w:r w:rsidR="0074254F" w:rsidRPr="00D75186">
              <w:rPr>
                <w:rStyle w:val="Lienhypertexte"/>
                <w:noProof/>
                <w14:scene3d>
                  <w14:camera w14:prst="orthographicFront"/>
                  <w14:lightRig w14:rig="threePt" w14:dir="t">
                    <w14:rot w14:lat="0" w14:lon="0" w14:rev="0"/>
                  </w14:lightRig>
                </w14:scene3d>
              </w:rPr>
              <w:t>A.4.</w:t>
            </w:r>
            <w:r w:rsidR="0074254F">
              <w:rPr>
                <w:rFonts w:asciiTheme="minorHAnsi" w:eastAsiaTheme="minorEastAsia" w:hAnsiTheme="minorHAnsi" w:cstheme="minorBidi"/>
                <w:noProof/>
                <w:szCs w:val="22"/>
                <w:lang w:eastAsia="zh-CN"/>
              </w:rPr>
              <w:tab/>
            </w:r>
            <w:r w:rsidR="0074254F" w:rsidRPr="00D75186">
              <w:rPr>
                <w:rStyle w:val="Lienhypertexte"/>
                <w:noProof/>
              </w:rPr>
              <w:t>Figures des champs de température des cas de calcul</w:t>
            </w:r>
            <w:r w:rsidR="0074254F">
              <w:rPr>
                <w:noProof/>
                <w:webHidden/>
              </w:rPr>
              <w:tab/>
            </w:r>
            <w:r w:rsidR="0074254F">
              <w:rPr>
                <w:noProof/>
                <w:webHidden/>
              </w:rPr>
              <w:fldChar w:fldCharType="begin"/>
            </w:r>
            <w:r w:rsidR="0074254F">
              <w:rPr>
                <w:noProof/>
                <w:webHidden/>
              </w:rPr>
              <w:instrText xml:space="preserve"> PAGEREF _Toc536800452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02CE7663"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453" w:history="1">
            <w:r w:rsidR="0074254F" w:rsidRPr="00D75186">
              <w:rPr>
                <w:rStyle w:val="Lienhypertexte"/>
                <w:noProof/>
                <w14:scene3d>
                  <w14:camera w14:prst="orthographicFront"/>
                  <w14:lightRig w14:rig="threePt" w14:dir="t">
                    <w14:rot w14:lat="0" w14:lon="0" w14:rev="0"/>
                  </w14:lightRig>
                </w14:scene3d>
              </w:rPr>
              <w:t>A.5.</w:t>
            </w:r>
            <w:r w:rsidR="0074254F">
              <w:rPr>
                <w:rFonts w:asciiTheme="minorHAnsi" w:eastAsiaTheme="minorEastAsia" w:hAnsiTheme="minorHAnsi" w:cstheme="minorBidi"/>
                <w:noProof/>
                <w:szCs w:val="22"/>
                <w:lang w:eastAsia="zh-CN"/>
              </w:rPr>
              <w:tab/>
            </w:r>
            <w:r w:rsidR="0074254F" w:rsidRPr="00D75186">
              <w:rPr>
                <w:rStyle w:val="Lienhypertexte"/>
                <w:noProof/>
              </w:rPr>
              <w:t>Valeurs de référence à l’issu des cas numériques</w:t>
            </w:r>
            <w:r w:rsidR="0074254F">
              <w:rPr>
                <w:noProof/>
                <w:webHidden/>
              </w:rPr>
              <w:tab/>
            </w:r>
            <w:r w:rsidR="0074254F">
              <w:rPr>
                <w:noProof/>
                <w:webHidden/>
              </w:rPr>
              <w:fldChar w:fldCharType="begin"/>
            </w:r>
            <w:r w:rsidR="0074254F">
              <w:rPr>
                <w:noProof/>
                <w:webHidden/>
              </w:rPr>
              <w:instrText xml:space="preserve"> PAGEREF _Toc536800453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45A05C20" w14:textId="77777777" w:rsidR="0074254F" w:rsidRDefault="006A2FF3">
          <w:pPr>
            <w:pStyle w:val="TM1"/>
            <w:rPr>
              <w:rFonts w:asciiTheme="minorHAnsi" w:eastAsiaTheme="minorEastAsia" w:hAnsiTheme="minorHAnsi" w:cstheme="minorBidi"/>
              <w:sz w:val="22"/>
              <w:szCs w:val="22"/>
              <w:lang w:eastAsia="zh-CN"/>
            </w:rPr>
          </w:pPr>
          <w:hyperlink w:anchor="_Toc536800454" w:history="1">
            <w:r w:rsidR="0074254F" w:rsidRPr="00D75186">
              <w:rPr>
                <w:rStyle w:val="Lienhypertexte"/>
              </w:rPr>
              <w:t>Annexe B :  Méthode des éléments finis pour la conduction thermique</w:t>
            </w:r>
            <w:r w:rsidR="0074254F">
              <w:rPr>
                <w:webHidden/>
              </w:rPr>
              <w:tab/>
            </w:r>
            <w:r w:rsidR="0074254F">
              <w:rPr>
                <w:webHidden/>
              </w:rPr>
              <w:fldChar w:fldCharType="begin"/>
            </w:r>
            <w:r w:rsidR="0074254F">
              <w:rPr>
                <w:webHidden/>
              </w:rPr>
              <w:instrText xml:space="preserve"> PAGEREF _Toc536800454 \h </w:instrText>
            </w:r>
            <w:r w:rsidR="0074254F">
              <w:rPr>
                <w:webHidden/>
              </w:rPr>
            </w:r>
            <w:r w:rsidR="0074254F">
              <w:rPr>
                <w:webHidden/>
              </w:rPr>
              <w:fldChar w:fldCharType="separate"/>
            </w:r>
            <w:r w:rsidR="00C20694">
              <w:rPr>
                <w:webHidden/>
              </w:rPr>
              <w:t>157</w:t>
            </w:r>
            <w:r w:rsidR="0074254F">
              <w:rPr>
                <w:webHidden/>
              </w:rPr>
              <w:fldChar w:fldCharType="end"/>
            </w:r>
          </w:hyperlink>
        </w:p>
        <w:p w14:paraId="33FB1F41"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457" w:history="1">
            <w:r w:rsidR="0074254F" w:rsidRPr="00D75186">
              <w:rPr>
                <w:rStyle w:val="Lienhypertexte"/>
                <w:noProof/>
                <w14:scene3d>
                  <w14:camera w14:prst="orthographicFront"/>
                  <w14:lightRig w14:rig="threePt" w14:dir="t">
                    <w14:rot w14:lat="0" w14:lon="0" w14:rev="0"/>
                  </w14:lightRig>
                </w14:scene3d>
              </w:rPr>
              <w:t>B.1.</w:t>
            </w:r>
            <w:r w:rsidR="0074254F">
              <w:rPr>
                <w:rFonts w:asciiTheme="minorHAnsi" w:eastAsiaTheme="minorEastAsia" w:hAnsiTheme="minorHAnsi" w:cstheme="minorBidi"/>
                <w:noProof/>
                <w:szCs w:val="22"/>
                <w:lang w:eastAsia="zh-CN"/>
              </w:rPr>
              <w:tab/>
            </w:r>
            <w:r w:rsidR="0074254F" w:rsidRPr="00D75186">
              <w:rPr>
                <w:rStyle w:val="Lienhypertexte"/>
                <w:noProof/>
              </w:rPr>
              <w:t>Formulation variationnelle du problème conduction thermique</w:t>
            </w:r>
            <w:r w:rsidR="0074254F">
              <w:rPr>
                <w:noProof/>
                <w:webHidden/>
              </w:rPr>
              <w:tab/>
            </w:r>
            <w:r w:rsidR="0074254F">
              <w:rPr>
                <w:noProof/>
                <w:webHidden/>
              </w:rPr>
              <w:fldChar w:fldCharType="begin"/>
            </w:r>
            <w:r w:rsidR="0074254F">
              <w:rPr>
                <w:noProof/>
                <w:webHidden/>
              </w:rPr>
              <w:instrText xml:space="preserve"> PAGEREF _Toc536800457 \h </w:instrText>
            </w:r>
            <w:r w:rsidR="0074254F">
              <w:rPr>
                <w:noProof/>
                <w:webHidden/>
              </w:rPr>
            </w:r>
            <w:r w:rsidR="0074254F">
              <w:rPr>
                <w:noProof/>
                <w:webHidden/>
              </w:rPr>
              <w:fldChar w:fldCharType="separate"/>
            </w:r>
            <w:r w:rsidR="00C20694">
              <w:rPr>
                <w:noProof/>
                <w:webHidden/>
              </w:rPr>
              <w:t>157</w:t>
            </w:r>
            <w:r w:rsidR="0074254F">
              <w:rPr>
                <w:noProof/>
                <w:webHidden/>
              </w:rPr>
              <w:fldChar w:fldCharType="end"/>
            </w:r>
          </w:hyperlink>
        </w:p>
        <w:p w14:paraId="43EAD31C"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458" w:history="1">
            <w:r w:rsidR="0074254F" w:rsidRPr="00D75186">
              <w:rPr>
                <w:rStyle w:val="Lienhypertexte"/>
                <w:noProof/>
                <w14:scene3d>
                  <w14:camera w14:prst="orthographicFront"/>
                  <w14:lightRig w14:rig="threePt" w14:dir="t">
                    <w14:rot w14:lat="0" w14:lon="0" w14:rev="0"/>
                  </w14:lightRig>
                </w14:scene3d>
              </w:rPr>
              <w:t>B.2.</w:t>
            </w:r>
            <w:r w:rsidR="0074254F">
              <w:rPr>
                <w:rFonts w:asciiTheme="minorHAnsi" w:eastAsiaTheme="minorEastAsia" w:hAnsiTheme="minorHAnsi" w:cstheme="minorBidi"/>
                <w:noProof/>
                <w:szCs w:val="22"/>
                <w:lang w:eastAsia="zh-CN"/>
              </w:rPr>
              <w:tab/>
            </w:r>
            <w:r w:rsidR="0074254F" w:rsidRPr="00D75186">
              <w:rPr>
                <w:rStyle w:val="Lienhypertexte"/>
                <w:noProof/>
              </w:rPr>
              <w:t>Approximation nodale élémentaire et assemblage final</w:t>
            </w:r>
            <w:r w:rsidR="0074254F">
              <w:rPr>
                <w:noProof/>
                <w:webHidden/>
              </w:rPr>
              <w:tab/>
            </w:r>
            <w:r w:rsidR="0074254F">
              <w:rPr>
                <w:noProof/>
                <w:webHidden/>
              </w:rPr>
              <w:fldChar w:fldCharType="begin"/>
            </w:r>
            <w:r w:rsidR="0074254F">
              <w:rPr>
                <w:noProof/>
                <w:webHidden/>
              </w:rPr>
              <w:instrText xml:space="preserve"> PAGEREF _Toc536800458 \h </w:instrText>
            </w:r>
            <w:r w:rsidR="0074254F">
              <w:rPr>
                <w:noProof/>
                <w:webHidden/>
              </w:rPr>
            </w:r>
            <w:r w:rsidR="0074254F">
              <w:rPr>
                <w:noProof/>
                <w:webHidden/>
              </w:rPr>
              <w:fldChar w:fldCharType="separate"/>
            </w:r>
            <w:r w:rsidR="00C20694">
              <w:rPr>
                <w:noProof/>
                <w:webHidden/>
              </w:rPr>
              <w:t>157</w:t>
            </w:r>
            <w:r w:rsidR="0074254F">
              <w:rPr>
                <w:noProof/>
                <w:webHidden/>
              </w:rPr>
              <w:fldChar w:fldCharType="end"/>
            </w:r>
          </w:hyperlink>
        </w:p>
        <w:p w14:paraId="22B1B27D" w14:textId="77777777" w:rsidR="0074254F" w:rsidRDefault="006A2FF3">
          <w:pPr>
            <w:pStyle w:val="TM1"/>
            <w:rPr>
              <w:rFonts w:asciiTheme="minorHAnsi" w:eastAsiaTheme="minorEastAsia" w:hAnsiTheme="minorHAnsi" w:cstheme="minorBidi"/>
              <w:sz w:val="22"/>
              <w:szCs w:val="22"/>
              <w:lang w:eastAsia="zh-CN"/>
            </w:rPr>
          </w:pPr>
          <w:hyperlink w:anchor="_Toc536800459" w:history="1">
            <w:r w:rsidR="0074254F" w:rsidRPr="00D75186">
              <w:rPr>
                <w:rStyle w:val="Lienhypertexte"/>
              </w:rPr>
              <w:t>Annexe C :  Détermination du point haut</w:t>
            </w:r>
            <w:r w:rsidR="0074254F">
              <w:rPr>
                <w:webHidden/>
              </w:rPr>
              <w:tab/>
            </w:r>
            <w:r w:rsidR="0074254F">
              <w:rPr>
                <w:webHidden/>
              </w:rPr>
              <w:fldChar w:fldCharType="begin"/>
            </w:r>
            <w:r w:rsidR="0074254F">
              <w:rPr>
                <w:webHidden/>
              </w:rPr>
              <w:instrText xml:space="preserve"> PAGEREF _Toc536800459 \h </w:instrText>
            </w:r>
            <w:r w:rsidR="0074254F">
              <w:rPr>
                <w:webHidden/>
              </w:rPr>
            </w:r>
            <w:r w:rsidR="0074254F">
              <w:rPr>
                <w:webHidden/>
              </w:rPr>
              <w:fldChar w:fldCharType="separate"/>
            </w:r>
            <w:r w:rsidR="00C20694">
              <w:rPr>
                <w:webHidden/>
              </w:rPr>
              <w:t>159</w:t>
            </w:r>
            <w:r w:rsidR="0074254F">
              <w:rPr>
                <w:webHidden/>
              </w:rPr>
              <w:fldChar w:fldCharType="end"/>
            </w:r>
          </w:hyperlink>
        </w:p>
        <w:p w14:paraId="16192CAB"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463" w:history="1">
            <w:r w:rsidR="0074254F" w:rsidRPr="00D75186">
              <w:rPr>
                <w:rStyle w:val="Lienhypertexte"/>
                <w:noProof/>
                <w14:scene3d>
                  <w14:camera w14:prst="orthographicFront"/>
                  <w14:lightRig w14:rig="threePt" w14:dir="t">
                    <w14:rot w14:lat="0" w14:lon="0" w14:rev="0"/>
                  </w14:lightRig>
                </w14:scene3d>
              </w:rPr>
              <w:t>C.1.</w:t>
            </w:r>
            <w:r w:rsidR="0074254F">
              <w:rPr>
                <w:rFonts w:asciiTheme="minorHAnsi" w:eastAsiaTheme="minorEastAsia" w:hAnsiTheme="minorHAnsi" w:cstheme="minorBidi"/>
                <w:noProof/>
                <w:szCs w:val="22"/>
                <w:lang w:eastAsia="zh-CN"/>
              </w:rPr>
              <w:tab/>
            </w:r>
            <w:r w:rsidR="0074254F" w:rsidRPr="00D75186">
              <w:rPr>
                <w:rStyle w:val="Lienhypertexte"/>
                <w:noProof/>
              </w:rPr>
              <w:t>Définition du point haut</w:t>
            </w:r>
            <w:r w:rsidR="0074254F">
              <w:rPr>
                <w:noProof/>
                <w:webHidden/>
              </w:rPr>
              <w:tab/>
            </w:r>
            <w:r w:rsidR="0074254F">
              <w:rPr>
                <w:noProof/>
                <w:webHidden/>
              </w:rPr>
              <w:fldChar w:fldCharType="begin"/>
            </w:r>
            <w:r w:rsidR="0074254F">
              <w:rPr>
                <w:noProof/>
                <w:webHidden/>
              </w:rPr>
              <w:instrText xml:space="preserve"> PAGEREF _Toc536800463 \h </w:instrText>
            </w:r>
            <w:r w:rsidR="0074254F">
              <w:rPr>
                <w:noProof/>
                <w:webHidden/>
              </w:rPr>
            </w:r>
            <w:r w:rsidR="0074254F">
              <w:rPr>
                <w:noProof/>
                <w:webHidden/>
              </w:rPr>
              <w:fldChar w:fldCharType="separate"/>
            </w:r>
            <w:r w:rsidR="00C20694">
              <w:rPr>
                <w:noProof/>
                <w:webHidden/>
              </w:rPr>
              <w:t>159</w:t>
            </w:r>
            <w:r w:rsidR="0074254F">
              <w:rPr>
                <w:noProof/>
                <w:webHidden/>
              </w:rPr>
              <w:fldChar w:fldCharType="end"/>
            </w:r>
          </w:hyperlink>
        </w:p>
        <w:p w14:paraId="5ED36BFE" w14:textId="77777777" w:rsidR="0074254F" w:rsidRDefault="006A2FF3">
          <w:pPr>
            <w:pStyle w:val="TM2"/>
            <w:tabs>
              <w:tab w:val="left" w:pos="880"/>
              <w:tab w:val="right" w:leader="dot" w:pos="9062"/>
            </w:tabs>
            <w:rPr>
              <w:rFonts w:asciiTheme="minorHAnsi" w:eastAsiaTheme="minorEastAsia" w:hAnsiTheme="minorHAnsi" w:cstheme="minorBidi"/>
              <w:noProof/>
              <w:szCs w:val="22"/>
              <w:lang w:eastAsia="zh-CN"/>
            </w:rPr>
          </w:pPr>
          <w:hyperlink w:anchor="_Toc536800467" w:history="1">
            <w:r w:rsidR="0074254F" w:rsidRPr="00D75186">
              <w:rPr>
                <w:rStyle w:val="Lienhypertexte"/>
                <w:noProof/>
                <w14:scene3d>
                  <w14:camera w14:prst="orthographicFront"/>
                  <w14:lightRig w14:rig="threePt" w14:dir="t">
                    <w14:rot w14:lat="0" w14:lon="0" w14:rev="0"/>
                  </w14:lightRig>
                </w14:scene3d>
              </w:rPr>
              <w:t>C.2.</w:t>
            </w:r>
            <w:r w:rsidR="0074254F">
              <w:rPr>
                <w:rFonts w:asciiTheme="minorHAnsi" w:eastAsiaTheme="minorEastAsia" w:hAnsiTheme="minorHAnsi" w:cstheme="minorBidi"/>
                <w:noProof/>
                <w:szCs w:val="22"/>
                <w:lang w:eastAsia="zh-CN"/>
              </w:rPr>
              <w:tab/>
            </w:r>
            <w:r w:rsidR="0074254F" w:rsidRPr="00D75186">
              <w:rPr>
                <w:rStyle w:val="Lienhypertexte"/>
                <w:noProof/>
              </w:rPr>
              <w:t>Relations géométriques</w:t>
            </w:r>
            <w:r w:rsidR="0074254F">
              <w:rPr>
                <w:noProof/>
                <w:webHidden/>
              </w:rPr>
              <w:tab/>
            </w:r>
            <w:r w:rsidR="0074254F">
              <w:rPr>
                <w:noProof/>
                <w:webHidden/>
              </w:rPr>
              <w:fldChar w:fldCharType="begin"/>
            </w:r>
            <w:r w:rsidR="0074254F">
              <w:rPr>
                <w:noProof/>
                <w:webHidden/>
              </w:rPr>
              <w:instrText xml:space="preserve"> PAGEREF _Toc536800467 \h </w:instrText>
            </w:r>
            <w:r w:rsidR="0074254F">
              <w:rPr>
                <w:noProof/>
                <w:webHidden/>
              </w:rPr>
            </w:r>
            <w:r w:rsidR="0074254F">
              <w:rPr>
                <w:noProof/>
                <w:webHidden/>
              </w:rPr>
              <w:fldChar w:fldCharType="separate"/>
            </w:r>
            <w:r w:rsidR="00C20694">
              <w:rPr>
                <w:noProof/>
                <w:webHidden/>
              </w:rPr>
              <w:t>159</w:t>
            </w:r>
            <w:r w:rsidR="0074254F">
              <w:rPr>
                <w:noProof/>
                <w:webHidden/>
              </w:rPr>
              <w:fldChar w:fldCharType="end"/>
            </w:r>
          </w:hyperlink>
        </w:p>
        <w:p w14:paraId="6FE2E13D" w14:textId="77777777" w:rsidR="0074254F" w:rsidRDefault="006A2FF3">
          <w:pPr>
            <w:pStyle w:val="TM1"/>
            <w:rPr>
              <w:rFonts w:asciiTheme="minorHAnsi" w:eastAsiaTheme="minorEastAsia" w:hAnsiTheme="minorHAnsi" w:cstheme="minorBidi"/>
              <w:sz w:val="22"/>
              <w:szCs w:val="22"/>
              <w:lang w:eastAsia="zh-CN"/>
            </w:rPr>
          </w:pPr>
          <w:hyperlink w:anchor="_Toc536800468" w:history="1">
            <w:r w:rsidR="0074254F" w:rsidRPr="00D75186">
              <w:rPr>
                <w:rStyle w:val="Lienhypertexte"/>
              </w:rPr>
              <w:t>Annexe D :  Valeurs des coefficients d’influence de l’effet Morton</w:t>
            </w:r>
            <w:r w:rsidR="0074254F">
              <w:rPr>
                <w:webHidden/>
              </w:rPr>
              <w:tab/>
            </w:r>
            <w:r w:rsidR="0074254F">
              <w:rPr>
                <w:webHidden/>
              </w:rPr>
              <w:fldChar w:fldCharType="begin"/>
            </w:r>
            <w:r w:rsidR="0074254F">
              <w:rPr>
                <w:webHidden/>
              </w:rPr>
              <w:instrText xml:space="preserve"> PAGEREF _Toc536800468 \h </w:instrText>
            </w:r>
            <w:r w:rsidR="0074254F">
              <w:rPr>
                <w:webHidden/>
              </w:rPr>
            </w:r>
            <w:r w:rsidR="0074254F">
              <w:rPr>
                <w:webHidden/>
              </w:rPr>
              <w:fldChar w:fldCharType="separate"/>
            </w:r>
            <w:r w:rsidR="00C20694">
              <w:rPr>
                <w:webHidden/>
              </w:rPr>
              <w:t>161</w:t>
            </w:r>
            <w:r w:rsidR="0074254F">
              <w:rPr>
                <w:webHidden/>
              </w:rPr>
              <w:fldChar w:fldCharType="end"/>
            </w:r>
          </w:hyperlink>
        </w:p>
        <w:p w14:paraId="6DE7C590" w14:textId="77777777" w:rsidR="0074254F" w:rsidRDefault="006A2FF3">
          <w:pPr>
            <w:pStyle w:val="TM1"/>
            <w:rPr>
              <w:rFonts w:asciiTheme="minorHAnsi" w:eastAsiaTheme="minorEastAsia" w:hAnsiTheme="minorHAnsi" w:cstheme="minorBidi"/>
              <w:sz w:val="22"/>
              <w:szCs w:val="22"/>
              <w:lang w:eastAsia="zh-CN"/>
            </w:rPr>
          </w:pPr>
          <w:hyperlink w:anchor="_Toc536800469" w:history="1">
            <w:r w:rsidR="0074254F" w:rsidRPr="00D75186">
              <w:rPr>
                <w:rStyle w:val="Lienhypertexte"/>
              </w:rPr>
              <w:t>Liste des figures</w:t>
            </w:r>
            <w:r w:rsidR="0074254F">
              <w:rPr>
                <w:webHidden/>
              </w:rPr>
              <w:tab/>
            </w:r>
            <w:r w:rsidR="0074254F">
              <w:rPr>
                <w:webHidden/>
              </w:rPr>
              <w:fldChar w:fldCharType="begin"/>
            </w:r>
            <w:r w:rsidR="0074254F">
              <w:rPr>
                <w:webHidden/>
              </w:rPr>
              <w:instrText xml:space="preserve"> PAGEREF _Toc536800469 \h </w:instrText>
            </w:r>
            <w:r w:rsidR="0074254F">
              <w:rPr>
                <w:webHidden/>
              </w:rPr>
            </w:r>
            <w:r w:rsidR="0074254F">
              <w:rPr>
                <w:webHidden/>
              </w:rPr>
              <w:fldChar w:fldCharType="separate"/>
            </w:r>
            <w:r w:rsidR="00C20694">
              <w:rPr>
                <w:webHidden/>
              </w:rPr>
              <w:t>164</w:t>
            </w:r>
            <w:r w:rsidR="0074254F">
              <w:rPr>
                <w:webHidden/>
              </w:rPr>
              <w:fldChar w:fldCharType="end"/>
            </w:r>
          </w:hyperlink>
        </w:p>
        <w:p w14:paraId="6F930E6F" w14:textId="77777777" w:rsidR="0074254F" w:rsidRDefault="006A2FF3">
          <w:pPr>
            <w:pStyle w:val="TM1"/>
            <w:rPr>
              <w:rFonts w:asciiTheme="minorHAnsi" w:eastAsiaTheme="minorEastAsia" w:hAnsiTheme="minorHAnsi" w:cstheme="minorBidi"/>
              <w:sz w:val="22"/>
              <w:szCs w:val="22"/>
              <w:lang w:eastAsia="zh-CN"/>
            </w:rPr>
          </w:pPr>
          <w:hyperlink w:anchor="_Toc536800470" w:history="1">
            <w:r w:rsidR="0074254F" w:rsidRPr="00D75186">
              <w:rPr>
                <w:rStyle w:val="Lienhypertexte"/>
              </w:rPr>
              <w:t>Liste des tableaux</w:t>
            </w:r>
            <w:r w:rsidR="0074254F">
              <w:rPr>
                <w:webHidden/>
              </w:rPr>
              <w:tab/>
            </w:r>
            <w:r w:rsidR="0074254F">
              <w:rPr>
                <w:webHidden/>
              </w:rPr>
              <w:fldChar w:fldCharType="begin"/>
            </w:r>
            <w:r w:rsidR="0074254F">
              <w:rPr>
                <w:webHidden/>
              </w:rPr>
              <w:instrText xml:space="preserve"> PAGEREF _Toc536800470 \h </w:instrText>
            </w:r>
            <w:r w:rsidR="0074254F">
              <w:rPr>
                <w:webHidden/>
              </w:rPr>
            </w:r>
            <w:r w:rsidR="0074254F">
              <w:rPr>
                <w:webHidden/>
              </w:rPr>
              <w:fldChar w:fldCharType="separate"/>
            </w:r>
            <w:r w:rsidR="00C20694">
              <w:rPr>
                <w:webHidden/>
              </w:rPr>
              <w:t>169</w:t>
            </w:r>
            <w:r w:rsidR="0074254F">
              <w:rPr>
                <w:webHidden/>
              </w:rPr>
              <w:fldChar w:fldCharType="end"/>
            </w:r>
          </w:hyperlink>
        </w:p>
        <w:p w14:paraId="779DB287" w14:textId="77777777" w:rsidR="0074254F" w:rsidRDefault="006A2FF3">
          <w:pPr>
            <w:pStyle w:val="TM1"/>
            <w:rPr>
              <w:rFonts w:asciiTheme="minorHAnsi" w:eastAsiaTheme="minorEastAsia" w:hAnsiTheme="minorHAnsi" w:cstheme="minorBidi"/>
              <w:sz w:val="22"/>
              <w:szCs w:val="22"/>
              <w:lang w:eastAsia="zh-CN"/>
            </w:rPr>
          </w:pPr>
          <w:hyperlink w:anchor="_Toc536800471" w:history="1">
            <w:r w:rsidR="0074254F" w:rsidRPr="00D75186">
              <w:rPr>
                <w:rStyle w:val="Lienhypertexte"/>
              </w:rPr>
              <w:t>Références</w:t>
            </w:r>
            <w:r w:rsidR="0074254F">
              <w:rPr>
                <w:webHidden/>
              </w:rPr>
              <w:tab/>
            </w:r>
            <w:r w:rsidR="0074254F">
              <w:rPr>
                <w:webHidden/>
              </w:rPr>
              <w:fldChar w:fldCharType="begin"/>
            </w:r>
            <w:r w:rsidR="0074254F">
              <w:rPr>
                <w:webHidden/>
              </w:rPr>
              <w:instrText xml:space="preserve"> PAGEREF _Toc536800471 \h </w:instrText>
            </w:r>
            <w:r w:rsidR="0074254F">
              <w:rPr>
                <w:webHidden/>
              </w:rPr>
            </w:r>
            <w:r w:rsidR="0074254F">
              <w:rPr>
                <w:webHidden/>
              </w:rPr>
              <w:fldChar w:fldCharType="separate"/>
            </w:r>
            <w:r w:rsidR="00C20694">
              <w:rPr>
                <w:webHidden/>
              </w:rPr>
              <w:t>170</w:t>
            </w:r>
            <w:r w:rsidR="0074254F">
              <w:rPr>
                <w:webHidden/>
              </w:rPr>
              <w:fldChar w:fldCharType="end"/>
            </w:r>
          </w:hyperlink>
        </w:p>
        <w:p w14:paraId="77D6EF22" w14:textId="77777777" w:rsidR="0074254F" w:rsidRDefault="006A2FF3">
          <w:pPr>
            <w:pStyle w:val="TM1"/>
            <w:rPr>
              <w:rFonts w:asciiTheme="minorHAnsi" w:eastAsiaTheme="minorEastAsia" w:hAnsiTheme="minorHAnsi" w:cstheme="minorBidi"/>
              <w:sz w:val="22"/>
              <w:szCs w:val="22"/>
              <w:lang w:eastAsia="zh-CN"/>
            </w:rPr>
          </w:pPr>
          <w:hyperlink w:anchor="_Toc536800472" w:history="1">
            <w:r w:rsidR="0074254F" w:rsidRPr="00D75186">
              <w:rPr>
                <w:rStyle w:val="Lienhypertexte"/>
              </w:rPr>
              <w:t>Résumé</w:t>
            </w:r>
            <w:r w:rsidR="0074254F">
              <w:rPr>
                <w:webHidden/>
              </w:rPr>
              <w:tab/>
            </w:r>
            <w:r w:rsidR="0074254F">
              <w:rPr>
                <w:webHidden/>
              </w:rPr>
              <w:fldChar w:fldCharType="begin"/>
            </w:r>
            <w:r w:rsidR="0074254F">
              <w:rPr>
                <w:webHidden/>
              </w:rPr>
              <w:instrText xml:space="preserve"> PAGEREF _Toc536800472 \h </w:instrText>
            </w:r>
            <w:r w:rsidR="0074254F">
              <w:rPr>
                <w:webHidden/>
              </w:rPr>
            </w:r>
            <w:r w:rsidR="0074254F">
              <w:rPr>
                <w:webHidden/>
              </w:rPr>
              <w:fldChar w:fldCharType="separate"/>
            </w:r>
            <w:r w:rsidR="00C20694">
              <w:rPr>
                <w:webHidden/>
              </w:rPr>
              <w:t>175</w:t>
            </w:r>
            <w:r w:rsidR="0074254F">
              <w:rPr>
                <w:webHidden/>
              </w:rPr>
              <w:fldChar w:fldCharType="end"/>
            </w:r>
          </w:hyperlink>
        </w:p>
        <w:p w14:paraId="0BA0E291" w14:textId="77777777" w:rsidR="0074254F" w:rsidRDefault="006A2FF3">
          <w:pPr>
            <w:pStyle w:val="TM1"/>
            <w:rPr>
              <w:rFonts w:asciiTheme="minorHAnsi" w:eastAsiaTheme="minorEastAsia" w:hAnsiTheme="minorHAnsi" w:cstheme="minorBidi"/>
              <w:sz w:val="22"/>
              <w:szCs w:val="22"/>
              <w:lang w:eastAsia="zh-CN"/>
            </w:rPr>
          </w:pPr>
          <w:hyperlink w:anchor="_Toc536800473" w:history="1">
            <w:r w:rsidR="0074254F" w:rsidRPr="00D75186">
              <w:rPr>
                <w:rStyle w:val="Lienhypertexte"/>
                <w:rFonts w:eastAsiaTheme="majorEastAsia"/>
                <w:lang w:val="en-US"/>
              </w:rPr>
              <w:t>Abstract</w:t>
            </w:r>
            <w:r w:rsidR="0074254F">
              <w:rPr>
                <w:webHidden/>
              </w:rPr>
              <w:tab/>
            </w:r>
            <w:r w:rsidR="0074254F">
              <w:rPr>
                <w:webHidden/>
              </w:rPr>
              <w:fldChar w:fldCharType="begin"/>
            </w:r>
            <w:r w:rsidR="0074254F">
              <w:rPr>
                <w:webHidden/>
              </w:rPr>
              <w:instrText xml:space="preserve"> PAGEREF _Toc536800473 \h </w:instrText>
            </w:r>
            <w:r w:rsidR="0074254F">
              <w:rPr>
                <w:webHidden/>
              </w:rPr>
            </w:r>
            <w:r w:rsidR="0074254F">
              <w:rPr>
                <w:webHidden/>
              </w:rPr>
              <w:fldChar w:fldCharType="separate"/>
            </w:r>
            <w:r w:rsidR="00C20694">
              <w:rPr>
                <w:webHidden/>
              </w:rPr>
              <w:t>175</w:t>
            </w:r>
            <w:r w:rsidR="0074254F">
              <w:rPr>
                <w:webHidden/>
              </w:rPr>
              <w:fldChar w:fldCharType="end"/>
            </w:r>
          </w:hyperlink>
        </w:p>
        <w:p w14:paraId="105F6F06" w14:textId="0184D469" w:rsidR="007B542C" w:rsidRDefault="007B542C">
          <w:r>
            <w:rPr>
              <w:b/>
              <w:bCs/>
            </w:rPr>
            <w:fldChar w:fldCharType="end"/>
          </w:r>
        </w:p>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2" w:name="_Toc536800368"/>
      <w:r w:rsidRPr="00A6711A">
        <w:lastRenderedPageBreak/>
        <w:t>Nomenclature</w:t>
      </w:r>
      <w:bookmarkEnd w:id="2"/>
    </w:p>
    <w:p w14:paraId="00E47699" w14:textId="77777777" w:rsidR="00A6711A" w:rsidRDefault="00A6711A" w:rsidP="00A6711A"/>
    <w:p w14:paraId="163D5B40" w14:textId="77777777" w:rsidR="001863A9" w:rsidRDefault="001863A9" w:rsidP="00A6711A"/>
    <w:p w14:paraId="4AE2571A" w14:textId="77777777" w:rsidR="001863A9" w:rsidRDefault="001863A9" w:rsidP="00A6711A"/>
    <w:p w14:paraId="717BF3A2" w14:textId="77777777" w:rsidR="001863A9" w:rsidRPr="00A6711A" w:rsidRDefault="001863A9"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4DD68134" w14:textId="77777777" w:rsidTr="00384431">
        <w:trPr>
          <w:trHeight w:val="340"/>
        </w:trPr>
        <w:tc>
          <w:tcPr>
            <w:tcW w:w="9072" w:type="dxa"/>
            <w:gridSpan w:val="2"/>
            <w:vAlign w:val="center"/>
          </w:tcPr>
          <w:p w14:paraId="71A7CFA9" w14:textId="3B9C3862" w:rsidR="008D1588" w:rsidRPr="00217842" w:rsidRDefault="00B71120" w:rsidP="00A6711A">
            <w:pPr>
              <w:spacing w:line="276" w:lineRule="auto"/>
              <w:jc w:val="left"/>
              <w:rPr>
                <w:b/>
              </w:rPr>
            </w:pPr>
            <w:r>
              <w:rPr>
                <w:b/>
              </w:rPr>
              <w:t>Chapitre 1</w:t>
            </w: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26C825DB" w:rsidR="00056E21" w:rsidRDefault="000764FD" w:rsidP="007A29A4">
            <w:pPr>
              <w:spacing w:line="276" w:lineRule="auto"/>
              <w:jc w:val="left"/>
            </w:pPr>
            <w:r>
              <w:t>coefficients d’influence de l’effet Morton</w:t>
            </w:r>
            <w:r w:rsidR="00DE53E0">
              <w:t xml:space="preserve"> </w:t>
            </w:r>
          </w:p>
        </w:tc>
      </w:tr>
      <w:tr w:rsidR="00F216A3" w:rsidRPr="00AA3E05" w14:paraId="7CE36894" w14:textId="77777777" w:rsidTr="00384431">
        <w:trPr>
          <w:trHeight w:val="340"/>
        </w:trPr>
        <w:tc>
          <w:tcPr>
            <w:tcW w:w="1843" w:type="dxa"/>
            <w:vAlign w:val="center"/>
          </w:tcPr>
          <w:p w14:paraId="1C470EF7" w14:textId="515750BD" w:rsidR="00F216A3" w:rsidRDefault="006A2FF3" w:rsidP="00A50449">
            <w:pPr>
              <w:jc w:val="left"/>
            </w:pPr>
            <m:oMathPara>
              <m:oMath>
                <m:sSub>
                  <m:sSubPr>
                    <m:ctrlPr>
                      <w:rPr>
                        <w:rFonts w:ascii="Cambria Math" w:hAnsi="Cambria Math" w:cs="Cambria Math"/>
                        <w:i/>
                      </w:rPr>
                    </m:ctrlPr>
                  </m:sSubPr>
                  <m:e>
                    <m:r>
                      <w:rPr>
                        <w:rFonts w:ascii="Cambria Math" w:hAnsi="Cambria Math" w:cs="Cambria Math"/>
                      </w:rPr>
                      <m:t>ω</m:t>
                    </m:r>
                  </m:e>
                  <m:sub>
                    <m:r>
                      <w:rPr>
                        <w:rFonts w:ascii="Cambria Math" w:hAnsi="Cambria Math" w:cs="Cambria Math"/>
                      </w:rPr>
                      <m:t>max</m:t>
                    </m:r>
                  </m:sub>
                </m:sSub>
                <m:r>
                  <w:rPr>
                    <w:rFonts w:ascii="Cambria Math" w:hAnsi="Cambria Math" w:cs="Cambria Math"/>
                  </w:rPr>
                  <m:t xml:space="preserve">   </m:t>
                </m:r>
              </m:oMath>
            </m:oMathPara>
          </w:p>
        </w:tc>
        <w:tc>
          <w:tcPr>
            <w:tcW w:w="7229" w:type="dxa"/>
            <w:vAlign w:val="center"/>
          </w:tcPr>
          <w:p w14:paraId="6D15EAF3" w14:textId="3472BB4C" w:rsidR="00F216A3" w:rsidRDefault="009511DF" w:rsidP="00762E58">
            <w:pPr>
              <w:spacing w:line="276" w:lineRule="auto"/>
              <w:jc w:val="left"/>
            </w:pPr>
            <w:r>
              <w:t>vitesse de rotation</w:t>
            </w:r>
            <w:r w:rsidR="00047341">
              <w:t xml:space="preserve"> maximale</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6A2FF3"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6A2FF3"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6A2FF3"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A7DF1F7" w14:textId="732BC976" w:rsidR="00340E0E" w:rsidRPr="00217842" w:rsidRDefault="00340E0E" w:rsidP="00217842">
            <w:pPr>
              <w:spacing w:line="276" w:lineRule="auto"/>
              <w:jc w:val="left"/>
              <w:rPr>
                <w:b/>
              </w:rPr>
            </w:pPr>
            <w:r>
              <w:rPr>
                <w:b/>
              </w:rPr>
              <w:t>Chapitre 2</w:t>
            </w: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6A2FF3"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09CE3897" w:rsidR="00340E0E" w:rsidRDefault="00937255" w:rsidP="001D197E">
            <w:pPr>
              <w:spacing w:line="276" w:lineRule="auto"/>
              <w:jc w:val="left"/>
            </w:pPr>
            <w:r>
              <w:t>coordonnée circonférentielle dans le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p>
        </w:tc>
      </w:tr>
      <w:tr w:rsidR="006522C0" w:rsidRPr="00AA3E05" w14:paraId="494F26D2" w14:textId="77777777" w:rsidTr="00384431">
        <w:trPr>
          <w:trHeight w:val="340"/>
        </w:trPr>
        <w:tc>
          <w:tcPr>
            <w:tcW w:w="1843" w:type="dxa"/>
            <w:vAlign w:val="center"/>
          </w:tcPr>
          <w:p w14:paraId="399B7FBA" w14:textId="1B1DB47A" w:rsidR="006522C0" w:rsidRDefault="006A2FF3"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6A2FF3"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6A2FF3"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6A2FF3"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6851915C" w:rsidR="000D48E4" w:rsidRDefault="000D48E4" w:rsidP="002E5B51">
            <w:pPr>
              <w:spacing w:line="276" w:lineRule="auto"/>
              <w:jc w:val="left"/>
            </w:pPr>
            <w:r>
              <w:t xml:space="preserve">Vitesse </w:t>
            </w:r>
            <w:r w:rsidR="00080993">
              <w:t xml:space="preserve">dans la direction </w:t>
            </w:r>
            <m:oMath>
              <m:r>
                <w:rPr>
                  <w:rFonts w:ascii="Cambria Math" w:hAnsi="Cambria Math"/>
                </w:rPr>
                <m:t>x</m:t>
              </m:r>
            </m:oMath>
          </w:p>
        </w:tc>
      </w:tr>
      <w:tr w:rsidR="007E1429" w:rsidRPr="00AA3E05" w14:paraId="49088A7E" w14:textId="77777777" w:rsidTr="00384431">
        <w:trPr>
          <w:trHeight w:val="340"/>
        </w:trPr>
        <w:tc>
          <w:tcPr>
            <w:tcW w:w="1843" w:type="dxa"/>
            <w:vAlign w:val="center"/>
          </w:tcPr>
          <w:p w14:paraId="6695E796" w14:textId="085C1D31" w:rsidR="007E1429" w:rsidRDefault="006A2FF3"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07561F27" w:rsidR="007E1429" w:rsidRDefault="00D534D9" w:rsidP="001D197E">
            <w:pPr>
              <w:spacing w:line="276" w:lineRule="auto"/>
              <w:jc w:val="left"/>
            </w:pPr>
            <w:r>
              <w:t>les i</w:t>
            </w:r>
            <w:r w:rsidR="00A82603">
              <w:t>ntégrales de Dowson</w:t>
            </w:r>
          </w:p>
        </w:tc>
      </w:tr>
      <w:tr w:rsidR="004E2186" w:rsidRPr="00AA3E05" w14:paraId="26235B2E" w14:textId="77777777" w:rsidTr="00384431">
        <w:trPr>
          <w:trHeight w:val="340"/>
        </w:trPr>
        <w:tc>
          <w:tcPr>
            <w:tcW w:w="1843" w:type="dxa"/>
            <w:vAlign w:val="center"/>
          </w:tcPr>
          <w:p w14:paraId="1F5B4F7F" w14:textId="2623E7F3" w:rsidR="004E2186" w:rsidRDefault="00E03A49" w:rsidP="00E03A49">
            <w:pPr>
              <w:jc w:val="center"/>
              <w:rPr>
                <w:szCs w:val="22"/>
              </w:rPr>
            </w:pPr>
            <m:oMathPara>
              <m:oMath>
                <m:r>
                  <w:rPr>
                    <w:rFonts w:ascii="Cambria Math" w:hAnsi="Cambria Math"/>
                  </w:rPr>
                  <m:t>G,F,R</m:t>
                </m:r>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6A2FF3"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61F024AB" w:rsidR="004E2186" w:rsidRDefault="004E2186" w:rsidP="004E2186">
            <w:pPr>
              <w:spacing w:line="276" w:lineRule="auto"/>
              <w:jc w:val="left"/>
            </w:pPr>
            <w:r>
              <w:t>coefficient de conductivité thermique</w:t>
            </w:r>
            <w:r w:rsidR="009115E6">
              <w:t xml:space="preserve"> du fluide</w:t>
            </w:r>
            <w:r w:rsidRPr="00E015DE">
              <w:t xml:space="preserve"> en [</w:t>
            </w:r>
            <m:oMath>
              <m:r>
                <m:rPr>
                  <m:sty m:val="p"/>
                </m:rP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6A2FF3"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17187BBF" w:rsidR="004E2186" w:rsidRDefault="004E2186" w:rsidP="004E2186">
            <w:pPr>
              <w:spacing w:line="276" w:lineRule="auto"/>
              <w:jc w:val="left"/>
            </w:pPr>
            <w:r w:rsidRPr="00E015DE">
              <w:t>chaleur spécifique du fluide en [</w:t>
            </w:r>
            <m:oMath>
              <m:r>
                <m:rPr>
                  <m:sty m:val="p"/>
                </m:rP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437DB43" w:rsidR="004E2186" w:rsidRDefault="00686888" w:rsidP="004E2186">
            <w:pPr>
              <w:spacing w:line="276" w:lineRule="auto"/>
              <w:jc w:val="left"/>
            </w:pPr>
            <w:r>
              <w:t>T</w:t>
            </w:r>
            <w:r w:rsidR="004E2186">
              <w:t>empérature</w:t>
            </w:r>
          </w:p>
        </w:tc>
      </w:tr>
      <w:tr w:rsidR="004E2186" w:rsidRPr="00AA3E05" w14:paraId="4881BA70" w14:textId="77777777" w:rsidTr="00384431">
        <w:trPr>
          <w:trHeight w:val="340"/>
        </w:trPr>
        <w:tc>
          <w:tcPr>
            <w:tcW w:w="1843" w:type="dxa"/>
            <w:vAlign w:val="center"/>
          </w:tcPr>
          <w:p w14:paraId="705EEB0D" w14:textId="1982861D" w:rsidR="004E2186" w:rsidRDefault="006A2FF3"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m:oMathPara>
          </w:p>
        </w:tc>
        <w:tc>
          <w:tcPr>
            <w:tcW w:w="7229" w:type="dxa"/>
            <w:vAlign w:val="center"/>
          </w:tcPr>
          <w:p w14:paraId="046C4438" w14:textId="6B8A680B" w:rsidR="004E2186" w:rsidRDefault="004E2186" w:rsidP="004E2186">
            <w:pPr>
              <w:spacing w:line="276" w:lineRule="auto"/>
              <w:jc w:val="left"/>
            </w:pPr>
            <w:r>
              <w:t>coefficients de discrétisation</w:t>
            </w:r>
            <w:r w:rsidR="000B3643">
              <w:t xml:space="preserve"> </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 xml:space="preserve">vecteur </w:t>
            </w:r>
            <w:proofErr w:type="gramStart"/>
            <w:r>
              <w:t>de la</w:t>
            </w:r>
            <w:proofErr w:type="gramEnd"/>
            <w:r>
              <w:t xml:space="preserve">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0B3F8595" w:rsidR="002A604F" w:rsidRDefault="002A604F" w:rsidP="002A604F">
            <w:pPr>
              <w:spacing w:line="276" w:lineRule="auto"/>
              <w:jc w:val="left"/>
            </w:pPr>
            <w:r>
              <w:t>Vecteur des termes source</w:t>
            </w:r>
            <w:r w:rsidR="008B1C48">
              <w:t>s</w:t>
            </w:r>
            <w:r>
              <w:t xml:space="preserv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6A2FF3"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609BB48A" w:rsidR="002A604F" w:rsidRDefault="005129C9" w:rsidP="00BE02A9">
            <w:pPr>
              <w:spacing w:line="276" w:lineRule="auto"/>
              <w:jc w:val="left"/>
            </w:pPr>
            <w:r>
              <w:t xml:space="preserve">coordonnée adimensionnelle </w:t>
            </w:r>
            <w:r w:rsidR="00BE02A9">
              <w:t xml:space="preserve">selon l’épaisseur du film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6A2FF3"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794AAC1F" w:rsidR="00B16C1B" w:rsidRDefault="00880E76" w:rsidP="00880E76">
            <w:pPr>
              <w:spacing w:line="276" w:lineRule="auto"/>
              <w:jc w:val="left"/>
            </w:pPr>
            <w:r>
              <w:t>coordonnée adimensionnelle</w:t>
            </w:r>
            <w:r w:rsidR="00BE02A9">
              <w:t xml:space="preserve"> selon l’épaisseur du film </w:t>
            </w:r>
            <w:r>
              <w:t>entre -1 et 1</w:t>
            </w:r>
          </w:p>
        </w:tc>
      </w:tr>
      <w:tr w:rsidR="00B16C1B" w:rsidRPr="00AA3E05" w14:paraId="0E8A1ABC" w14:textId="77777777" w:rsidTr="00384431">
        <w:trPr>
          <w:trHeight w:val="340"/>
        </w:trPr>
        <w:tc>
          <w:tcPr>
            <w:tcW w:w="1843" w:type="dxa"/>
            <w:vAlign w:val="center"/>
          </w:tcPr>
          <w:p w14:paraId="76F06742" w14:textId="032BBDA1" w:rsidR="00B16C1B" w:rsidRDefault="006A2FF3"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6A2FF3"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6A2FF3"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6A2FF3"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6A2FF3"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3BDCC781" w14:textId="13115642" w:rsidR="0086431B" w:rsidRPr="000B3643" w:rsidRDefault="0086431B" w:rsidP="000B3643">
            <w:pPr>
              <w:spacing w:line="276" w:lineRule="auto"/>
              <w:jc w:val="left"/>
              <w:rPr>
                <w:b/>
              </w:rPr>
            </w:pPr>
            <w:r>
              <w:rPr>
                <w:b/>
              </w:rPr>
              <w:t>Chapitre 3</w:t>
            </w: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24B03842" w:rsidR="0086431B" w:rsidRDefault="0086431B" w:rsidP="0086431B">
            <w:pPr>
              <w:spacing w:line="276" w:lineRule="auto"/>
              <w:jc w:val="left"/>
            </w:pPr>
            <w:r>
              <w:t>masse volumique</w:t>
            </w:r>
            <w:r w:rsidR="009115E6">
              <w:t xml:space="preserve"> du rotor</w:t>
            </w:r>
            <w:r>
              <w:t xml:space="preserv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6A2FF3"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9C7B255" w:rsidR="0086431B" w:rsidRDefault="0086431B" w:rsidP="0086431B">
            <w:pPr>
              <w:spacing w:line="276" w:lineRule="auto"/>
              <w:jc w:val="left"/>
            </w:pPr>
            <w:r>
              <w:t>capacité thermique massive</w:t>
            </w:r>
            <w:r w:rsidR="009115E6">
              <w:t xml:space="preserve"> du rotor</w:t>
            </w:r>
            <w:r>
              <w:t xml:space="preser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7918BA5B" w:rsidR="0086431B" w:rsidRDefault="0086431B" w:rsidP="00BA40BE">
            <w:pPr>
              <w:spacing w:line="276" w:lineRule="auto"/>
              <w:jc w:val="left"/>
            </w:pPr>
            <w:r>
              <w:t>conductivité thermique</w:t>
            </w:r>
            <w:r w:rsidR="009115E6">
              <w:t xml:space="preserve"> du rotor</w:t>
            </w:r>
            <w:r>
              <w:t xml:space="preserv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3" w:name="_Ref529546849"/>
            <w:bookmarkEnd w:id="3"/>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6A2FF3"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6A2FF3"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6A2FF3"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6A2FF3"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6A2FF3"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6A2FF3"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6A2FF3"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6A2FF3"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3507522C" w:rsidR="0086431B" w:rsidRPr="00776FCB" w:rsidRDefault="00776FCB" w:rsidP="00472B89">
            <w:pPr>
              <w:jc w:val="left"/>
            </w:pPr>
            <m:oMathPara>
              <m:oMath>
                <m:r>
                  <m:rPr>
                    <m:sty m:val="b"/>
                  </m:rPr>
                  <w:rPr>
                    <w:rFonts w:ascii="Cambria Math" w:hAnsi="Cambria Math"/>
                  </w:rPr>
                  <m:t>Λ</m:t>
                </m:r>
                <m:r>
                  <w:rPr>
                    <w:rFonts w:ascii="Cambria Math" w:hAnsi="Cambria Math"/>
                  </w:rPr>
                  <m:t>,</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max</m:t>
                    </m:r>
                  </m:sub>
                </m:sSub>
              </m:oMath>
            </m:oMathPara>
          </w:p>
        </w:tc>
        <w:tc>
          <w:tcPr>
            <w:tcW w:w="7229" w:type="dxa"/>
            <w:vAlign w:val="center"/>
          </w:tcPr>
          <w:p w14:paraId="6368A820" w14:textId="1DA8A27D" w:rsidR="0086431B" w:rsidRPr="00010676" w:rsidRDefault="00776FCB" w:rsidP="0086431B">
            <w:r>
              <w:t xml:space="preserve">Le vecteur des valeurs propres et </w:t>
            </w:r>
            <w:r w:rsidR="0086431B">
              <w:t>la plus grande valeur propre dans ce vecteur</w:t>
            </w:r>
          </w:p>
        </w:tc>
      </w:tr>
      <w:tr w:rsidR="00472B89" w:rsidRPr="00AA3E05" w14:paraId="5C97DAE8" w14:textId="77777777" w:rsidTr="00384431">
        <w:trPr>
          <w:trHeight w:val="340"/>
        </w:trPr>
        <w:tc>
          <w:tcPr>
            <w:tcW w:w="1843" w:type="dxa"/>
            <w:vAlign w:val="center"/>
          </w:tcPr>
          <w:p w14:paraId="22474BE0" w14:textId="220FBD0B" w:rsidR="00472B89" w:rsidRDefault="00472B89" w:rsidP="00472B89">
            <w:pPr>
              <w:jc w:val="left"/>
              <w:rPr>
                <w:b/>
              </w:rPr>
            </w:pPr>
            <m:oMathPara>
              <m:oMath>
                <m:r>
                  <m:rPr>
                    <m:sty m:val="bi"/>
                  </m:rPr>
                  <w:rPr>
                    <w:rFonts w:ascii="Cambria Math" w:hAnsi="Cambria Math"/>
                  </w:rPr>
                  <m:t>I</m:t>
                </m:r>
              </m:oMath>
            </m:oMathPara>
          </w:p>
        </w:tc>
        <w:tc>
          <w:tcPr>
            <w:tcW w:w="7229" w:type="dxa"/>
            <w:vAlign w:val="center"/>
          </w:tcPr>
          <w:p w14:paraId="24369250" w14:textId="1AC3B138" w:rsidR="00472B89" w:rsidRDefault="00D75E68" w:rsidP="0086431B">
            <w:r>
              <w:t>m</w:t>
            </w:r>
            <w:r w:rsidR="00472B89">
              <w:t>atrice d’identité</w:t>
            </w:r>
          </w:p>
        </w:tc>
      </w:tr>
      <w:tr w:rsidR="0086431B" w:rsidRPr="00AA3E05" w14:paraId="5DDCB689" w14:textId="77777777" w:rsidTr="00384431">
        <w:trPr>
          <w:trHeight w:val="340"/>
        </w:trPr>
        <w:tc>
          <w:tcPr>
            <w:tcW w:w="1843" w:type="dxa"/>
            <w:vAlign w:val="center"/>
          </w:tcPr>
          <w:p w14:paraId="3916D5F2" w14:textId="2F5DF8DA" w:rsidR="0086431B" w:rsidRDefault="006A2FF3"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6A2FF3"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6A2FF3"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w:lastRenderedPageBreak/>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7AD1F542" w:rsidR="0086431B" w:rsidRPr="00DC4C52" w:rsidRDefault="006A2FF3" w:rsidP="00DC4C52">
            <w:pPr>
              <w:jc w:val="left"/>
              <w:rPr>
                <w:b/>
                <w:lang w:val="en-US"/>
              </w:rP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36337D46" w:rsidR="0086431B" w:rsidRDefault="00B03AA9" w:rsidP="00F61D7D">
            <w:pPr>
              <w:spacing w:line="276" w:lineRule="auto"/>
            </w:pPr>
            <w:r>
              <w:t>rotations autour de l’axe X</w:t>
            </w:r>
            <w:r w:rsidR="00F61D7D">
              <w:t xml:space="preserve">, </w:t>
            </w:r>
            <w:r w:rsidR="0086431B">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6A2FF3"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6A2FF3"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6A2FF3"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6A2FF3"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6A2FF3"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6A2FF3"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6A2FF3"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6A2FF3"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6A2FF3"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6A2FF3"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6A2FF3"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6A2FF3"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6A2FF3"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0328C2FB" w:rsidR="0086431B" w:rsidRDefault="0086431B" w:rsidP="00F74FEA">
            <w:pPr>
              <w:spacing w:line="276" w:lineRule="auto"/>
            </w:pPr>
            <w:r>
              <w:t>vecteur de l’état</w:t>
            </w:r>
            <w:r>
              <w:rPr>
                <w:noProof/>
              </w:rPr>
              <w:t xml:space="preserve"> qui </w:t>
            </w:r>
            <w:r w:rsidRPr="00DE111A">
              <w:rPr>
                <w:noProof/>
              </w:rPr>
              <w:t>repré</w:t>
            </w:r>
            <w:r>
              <w:rPr>
                <w:noProof/>
              </w:rPr>
              <w:t>sente la solution de l’équation d</w:t>
            </w:r>
            <w:r w:rsidR="00F74FEA">
              <w:rPr>
                <w:noProof/>
              </w:rPr>
              <w:t>e</w:t>
            </w:r>
            <w:r>
              <w:rPr>
                <w:noProof/>
              </w:rPr>
              <w:t xml:space="preserve">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6A2FF3"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6A2FF3"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6A2FF3"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6A2FF3"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6A2FF3"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0C215174" w14:textId="77777777" w:rsidTr="00384431">
        <w:trPr>
          <w:trHeight w:val="340"/>
        </w:trPr>
        <w:tc>
          <w:tcPr>
            <w:tcW w:w="1843" w:type="dxa"/>
            <w:vAlign w:val="center"/>
          </w:tcPr>
          <w:p w14:paraId="50190F05" w14:textId="24400915" w:rsidR="0086431B" w:rsidRDefault="006A2FF3"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w:lastRenderedPageBreak/>
                  <m:t>ω</m:t>
                </m:r>
              </m:oMath>
            </m:oMathPara>
          </w:p>
        </w:tc>
        <w:tc>
          <w:tcPr>
            <w:tcW w:w="7229" w:type="dxa"/>
            <w:vAlign w:val="center"/>
          </w:tcPr>
          <w:p w14:paraId="788D8B6E" w14:textId="03BED0FE" w:rsidR="0086431B" w:rsidRDefault="0086431B" w:rsidP="005F45FA">
            <w:pPr>
              <w:spacing w:line="276" w:lineRule="auto"/>
              <w:rPr>
                <w:noProof/>
              </w:rPr>
            </w:pPr>
            <w:r>
              <w:rPr>
                <w:noProof/>
              </w:rPr>
              <w:t xml:space="preserve">vitesse de rotation </w:t>
            </w:r>
            <w:r w:rsidR="00D95509">
              <w:rPr>
                <w:noProof/>
              </w:rPr>
              <w:t>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6A2FF3"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C15474" w:rsidRPr="00AA3E05" w14:paraId="77AD786B" w14:textId="77777777" w:rsidTr="00384431">
        <w:trPr>
          <w:trHeight w:val="340"/>
        </w:trPr>
        <w:tc>
          <w:tcPr>
            <w:tcW w:w="1843" w:type="dxa"/>
            <w:vAlign w:val="center"/>
          </w:tcPr>
          <w:p w14:paraId="0164A2C4" w14:textId="0A9B1D53" w:rsidR="00C15474" w:rsidRDefault="006A2FF3" w:rsidP="00C15474">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sub>
                    </m:sSub>
                  </m:e>
                </m:acc>
              </m:oMath>
            </m:oMathPara>
          </w:p>
        </w:tc>
        <w:tc>
          <w:tcPr>
            <w:tcW w:w="7229" w:type="dxa"/>
            <w:vAlign w:val="center"/>
          </w:tcPr>
          <w:p w14:paraId="0CC4DF0C" w14:textId="55029C83" w:rsidR="00C15474" w:rsidRDefault="00C15474" w:rsidP="0086431B">
            <w:pPr>
              <w:spacing w:line="276" w:lineRule="auto"/>
              <w:rPr>
                <w:noProof/>
              </w:rPr>
            </w:pPr>
            <w:r>
              <w:rPr>
                <w:noProof/>
              </w:rPr>
              <w:t>Déplacement de la fibre neutre après la déformation thermique</w:t>
            </w:r>
            <w:r w:rsidR="00607A31">
              <w:rPr>
                <w:noProof/>
              </w:rPr>
              <w:t xml:space="preserve"> du rotor</w:t>
            </w:r>
          </w:p>
        </w:tc>
      </w:tr>
      <w:tr w:rsidR="0086431B" w:rsidRPr="00AA3E05" w14:paraId="385D057B" w14:textId="77777777" w:rsidTr="00384431">
        <w:trPr>
          <w:trHeight w:val="340"/>
        </w:trPr>
        <w:tc>
          <w:tcPr>
            <w:tcW w:w="1843" w:type="dxa"/>
            <w:vAlign w:val="center"/>
          </w:tcPr>
          <w:p w14:paraId="6AEDE3F1" w14:textId="455C9280" w:rsidR="0086431B" w:rsidRPr="00FD26CB" w:rsidRDefault="006A2FF3"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6A2FF3"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6A2FF3"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00F5416D" w:rsidR="0086431B" w:rsidRPr="001913CF" w:rsidRDefault="00337A4E" w:rsidP="00337A4E">
            <w:pPr>
              <w:jc w:val="lef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319FC31F" w14:textId="029A1C86" w:rsidR="00F4533B" w:rsidRPr="00F4533B" w:rsidRDefault="0086431B" w:rsidP="00F4533B">
            <w:pPr>
              <w:spacing w:line="276" w:lineRule="auto"/>
              <w:rPr>
                <w:b/>
              </w:rPr>
            </w:pPr>
            <w:r w:rsidRPr="00DA243E">
              <w:rPr>
                <w:b/>
              </w:rPr>
              <w:t xml:space="preserve">Chapitre </w:t>
            </w:r>
            <w:r>
              <w:rPr>
                <w:b/>
              </w:rPr>
              <w:t>4</w:t>
            </w:r>
          </w:p>
        </w:tc>
        <w:tc>
          <w:tcPr>
            <w:tcW w:w="7229" w:type="dxa"/>
          </w:tcPr>
          <w:p w14:paraId="590D42FE" w14:textId="736EBEBE" w:rsidR="0086431B" w:rsidRDefault="0086431B" w:rsidP="0086431B">
            <w:pPr>
              <w:spacing w:line="276" w:lineRule="auto"/>
            </w:pPr>
          </w:p>
        </w:tc>
      </w:tr>
      <w:tr w:rsidR="00337A4E" w:rsidRPr="00AA3E05" w14:paraId="57EB4892" w14:textId="77777777" w:rsidTr="00384431">
        <w:trPr>
          <w:trHeight w:val="340"/>
        </w:trPr>
        <w:tc>
          <w:tcPr>
            <w:tcW w:w="1843" w:type="dxa"/>
            <w:vAlign w:val="center"/>
          </w:tcPr>
          <w:p w14:paraId="0120DF2C" w14:textId="7D6B3211" w:rsidR="00337A4E" w:rsidRPr="00307CE2" w:rsidRDefault="006A2FF3" w:rsidP="00307CE2">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m:oMathPara>
          </w:p>
        </w:tc>
        <w:tc>
          <w:tcPr>
            <w:tcW w:w="7229" w:type="dxa"/>
            <w:vAlign w:val="center"/>
          </w:tcPr>
          <w:p w14:paraId="651E568D" w14:textId="07A7381D" w:rsidR="00337A4E" w:rsidRDefault="00307CE2" w:rsidP="00337A4E">
            <w:pPr>
              <w:spacing w:line="276" w:lineRule="auto"/>
            </w:pPr>
            <w:r>
              <w:t xml:space="preserve">flux thermique instantanée au rotor et au coussinet </w:t>
            </w:r>
          </w:p>
        </w:tc>
      </w:tr>
      <w:tr w:rsidR="00337A4E" w:rsidRPr="00AA3E05" w14:paraId="60CA1EE0" w14:textId="77777777" w:rsidTr="00384431">
        <w:trPr>
          <w:trHeight w:val="340"/>
        </w:trPr>
        <w:tc>
          <w:tcPr>
            <w:tcW w:w="1843" w:type="dxa"/>
            <w:vAlign w:val="center"/>
          </w:tcPr>
          <w:p w14:paraId="18EFCD9B" w14:textId="563730B5" w:rsidR="00337A4E" w:rsidRPr="007D694E" w:rsidRDefault="006A2FF3" w:rsidP="007D694E">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m:oMathPara>
          </w:p>
        </w:tc>
        <w:tc>
          <w:tcPr>
            <w:tcW w:w="7229" w:type="dxa"/>
            <w:vAlign w:val="center"/>
          </w:tcPr>
          <w:p w14:paraId="42AF7938" w14:textId="7DA69471" w:rsidR="00337A4E" w:rsidRDefault="007D694E" w:rsidP="00337A4E">
            <w:pPr>
              <w:spacing w:line="276" w:lineRule="auto"/>
            </w:pPr>
            <w:r>
              <w:t>flux thermique moyenné sur une période de rotation</w:t>
            </w:r>
          </w:p>
        </w:tc>
      </w:tr>
      <w:tr w:rsidR="00FF51DE" w:rsidRPr="00AA3E05" w14:paraId="38A877BF" w14:textId="77777777" w:rsidTr="00384431">
        <w:trPr>
          <w:trHeight w:val="340"/>
        </w:trPr>
        <w:tc>
          <w:tcPr>
            <w:tcW w:w="1843" w:type="dxa"/>
            <w:vAlign w:val="center"/>
          </w:tcPr>
          <w:p w14:paraId="63728BF6" w14:textId="59D8FD68" w:rsidR="00FF51DE" w:rsidRPr="00FF51DE" w:rsidRDefault="006A2FF3" w:rsidP="00FF51D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3C703B87" w14:textId="455AE37D" w:rsidR="00FF51DE" w:rsidRDefault="00FF51DE" w:rsidP="00FF51DE">
            <w:pPr>
              <w:spacing w:line="276" w:lineRule="auto"/>
            </w:pPr>
            <w:r>
              <w:t xml:space="preserve">coordonnée circonférentielle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p>
        </w:tc>
      </w:tr>
      <w:tr w:rsidR="00FF51DE" w:rsidRPr="00AA3E05" w14:paraId="6B87B4D7" w14:textId="77777777" w:rsidTr="00384431">
        <w:trPr>
          <w:trHeight w:val="340"/>
        </w:trPr>
        <w:tc>
          <w:tcPr>
            <w:tcW w:w="1843" w:type="dxa"/>
            <w:vAlign w:val="center"/>
          </w:tcPr>
          <w:p w14:paraId="42B6246A" w14:textId="5AF9D5CB" w:rsidR="00FF51DE" w:rsidRPr="00FF51DE" w:rsidRDefault="006A2FF3" w:rsidP="00FF51DE">
            <w:pPr>
              <w:jc w:val="left"/>
            </w:pPr>
            <m:oMathPara>
              <m:oMath>
                <m:sSub>
                  <m:sSubPr>
                    <m:ctrlPr>
                      <w:rPr>
                        <w:rFonts w:ascii="Cambria Math" w:hAnsi="Cambria Math"/>
                        <w:i/>
                      </w:rPr>
                    </m:ctrlPr>
                  </m:sSubPr>
                  <m:e>
                    <m:r>
                      <w:rPr>
                        <w:rFonts w:ascii="Cambria Math" w:hAnsi="Cambria Math"/>
                      </w:rPr>
                      <m:t>θ</m:t>
                    </m:r>
                  </m:e>
                  <m:sub>
                    <m:r>
                      <w:rPr>
                        <w:rFonts w:ascii="Cambria Math" w:hAnsi="Cambria Math"/>
                      </w:rPr>
                      <m:t>r</m:t>
                    </m:r>
                  </m:sub>
                </m:sSub>
              </m:oMath>
            </m:oMathPara>
          </w:p>
        </w:tc>
        <w:tc>
          <w:tcPr>
            <w:tcW w:w="7229" w:type="dxa"/>
            <w:vAlign w:val="center"/>
          </w:tcPr>
          <w:p w14:paraId="609FBFA3" w14:textId="14E5BB17" w:rsidR="00FF51DE" w:rsidRDefault="00FF51DE" w:rsidP="00FF51DE">
            <w:pPr>
              <w:spacing w:line="276" w:lineRule="auto"/>
            </w:pPr>
            <w:r>
              <w:t>coordonnée circo</w:t>
            </w:r>
            <w:r w:rsidR="0002511D">
              <w:t>nférentielle dans le repère mobile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tc>
      </w:tr>
      <w:tr w:rsidR="004479E9" w:rsidRPr="00AA3E05" w14:paraId="273CC267" w14:textId="77777777" w:rsidTr="00384431">
        <w:trPr>
          <w:trHeight w:val="340"/>
        </w:trPr>
        <w:tc>
          <w:tcPr>
            <w:tcW w:w="1843" w:type="dxa"/>
            <w:vAlign w:val="center"/>
          </w:tcPr>
          <w:p w14:paraId="65971952" w14:textId="59271FD8" w:rsidR="004479E9" w:rsidRDefault="006A2FF3" w:rsidP="004479E9">
            <w:pPr>
              <w:jc w:val="left"/>
            </w:pPr>
            <m:oMathPara>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m:oMathPara>
          </w:p>
        </w:tc>
        <w:tc>
          <w:tcPr>
            <w:tcW w:w="7229" w:type="dxa"/>
            <w:vAlign w:val="center"/>
          </w:tcPr>
          <w:p w14:paraId="70B33D1F" w14:textId="440A4893" w:rsidR="004479E9" w:rsidRDefault="004479E9" w:rsidP="00FF51DE">
            <w:pPr>
              <w:spacing w:line="276" w:lineRule="auto"/>
            </w:pPr>
            <w:r>
              <w:t>champ de température à la surface du rotor</w:t>
            </w:r>
          </w:p>
        </w:tc>
      </w:tr>
      <w:tr w:rsidR="004479E9" w:rsidRPr="00AA3E05" w14:paraId="2D7C6D06" w14:textId="77777777" w:rsidTr="00384431">
        <w:trPr>
          <w:trHeight w:val="340"/>
        </w:trPr>
        <w:tc>
          <w:tcPr>
            <w:tcW w:w="1843" w:type="dxa"/>
            <w:vAlign w:val="center"/>
          </w:tcPr>
          <w:p w14:paraId="1E1EC99C" w14:textId="7E5D7D0A" w:rsidR="004479E9" w:rsidRDefault="006A2FF3" w:rsidP="002B59C8">
            <w:pPr>
              <w:jc w:val="left"/>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th</m:t>
                    </m:r>
                  </m:sub>
                </m:sSub>
              </m:oMath>
            </m:oMathPara>
          </w:p>
        </w:tc>
        <w:tc>
          <w:tcPr>
            <w:tcW w:w="7229" w:type="dxa"/>
            <w:vAlign w:val="center"/>
          </w:tcPr>
          <w:p w14:paraId="1E293253" w14:textId="2FDEB72D" w:rsidR="004479E9" w:rsidRDefault="002B59C8" w:rsidP="00FF51DE">
            <w:pPr>
              <w:spacing w:line="276" w:lineRule="auto"/>
            </w:pPr>
            <w:r>
              <w:t>déplacement de la fibre neutre après la déformation du rotor</w:t>
            </w:r>
          </w:p>
        </w:tc>
      </w:tr>
      <w:tr w:rsidR="004479E9" w:rsidRPr="00AA3E05" w14:paraId="3A3A7154" w14:textId="77777777" w:rsidTr="00384431">
        <w:trPr>
          <w:trHeight w:val="340"/>
        </w:trPr>
        <w:tc>
          <w:tcPr>
            <w:tcW w:w="1843" w:type="dxa"/>
            <w:vAlign w:val="center"/>
          </w:tcPr>
          <w:p w14:paraId="44B5C5EA" w14:textId="2B260DA5" w:rsidR="004479E9" w:rsidRDefault="006A2FF3" w:rsidP="002A07A2">
            <w:pPr>
              <w:jc w:val="center"/>
            </w:pPr>
            <m:oMathPara>
              <m:oMath>
                <m:sSub>
                  <m:sSubPr>
                    <m:ctrlPr>
                      <w:rPr>
                        <w:rFonts w:ascii="Cambria Math" w:hAnsi="Cambria Math"/>
                        <w:i/>
                      </w:rPr>
                    </m:ctrlPr>
                  </m:sSubPr>
                  <m:e>
                    <m:r>
                      <w:rPr>
                        <w:rFonts w:ascii="Cambria Math" w:hAnsi="Cambria Math"/>
                      </w:rPr>
                      <m:t>U</m:t>
                    </m:r>
                  </m:e>
                  <m:sub>
                    <m:r>
                      <w:rPr>
                        <w:rFonts w:ascii="Cambria Math" w:hAnsi="Cambria Math"/>
                      </w:rPr>
                      <m:t>m</m:t>
                    </m:r>
                  </m:sub>
                </m:sSub>
              </m:oMath>
            </m:oMathPara>
          </w:p>
        </w:tc>
        <w:tc>
          <w:tcPr>
            <w:tcW w:w="7229" w:type="dxa"/>
            <w:vAlign w:val="center"/>
          </w:tcPr>
          <w:p w14:paraId="0C76878A" w14:textId="716B360D" w:rsidR="004479E9" w:rsidRDefault="002A07A2" w:rsidP="00FF51DE">
            <w:pPr>
              <w:spacing w:line="276" w:lineRule="auto"/>
            </w:pPr>
            <w:r>
              <w:t>balourd mécanique</w:t>
            </w:r>
          </w:p>
        </w:tc>
      </w:tr>
      <w:tr w:rsidR="00147B79" w:rsidRPr="00AA3E05" w14:paraId="2EB6725F" w14:textId="77777777" w:rsidTr="00384431">
        <w:trPr>
          <w:trHeight w:val="340"/>
        </w:trPr>
        <w:tc>
          <w:tcPr>
            <w:tcW w:w="1843" w:type="dxa"/>
            <w:vAlign w:val="center"/>
          </w:tcPr>
          <w:p w14:paraId="69835CAC" w14:textId="5E4F0166" w:rsidR="00147B79" w:rsidRDefault="00147B79" w:rsidP="00147B79">
            <w:pPr>
              <w:jc w:val="center"/>
            </w:pPr>
            <m:oMathPara>
              <m:oMath>
                <m:r>
                  <m:rPr>
                    <m:sty m:val="p"/>
                  </m:rPr>
                  <w:rPr>
                    <w:rFonts w:ascii="Cambria Math" w:hAnsi="Cambria Math"/>
                  </w:rPr>
                  <m:t>Δ</m:t>
                </m:r>
                <m:r>
                  <w:rPr>
                    <w:rFonts w:ascii="Cambria Math" w:hAnsi="Cambria Math"/>
                  </w:rPr>
                  <m:t>T</m:t>
                </m:r>
              </m:oMath>
            </m:oMathPara>
          </w:p>
        </w:tc>
        <w:tc>
          <w:tcPr>
            <w:tcW w:w="7229" w:type="dxa"/>
            <w:vAlign w:val="center"/>
          </w:tcPr>
          <w:p w14:paraId="6F87257F" w14:textId="64C16F1D" w:rsidR="00147B79" w:rsidRDefault="00147B79" w:rsidP="00FF51DE">
            <w:pPr>
              <w:spacing w:line="276" w:lineRule="auto"/>
            </w:pPr>
            <w:r>
              <w:t>Différence de la température à la surface du rotor</w:t>
            </w:r>
          </w:p>
        </w:tc>
      </w:tr>
      <w:tr w:rsidR="00FF51DE" w:rsidRPr="00AA3E05" w14:paraId="1539ABF1" w14:textId="77777777" w:rsidTr="00384431">
        <w:trPr>
          <w:trHeight w:val="340"/>
        </w:trPr>
        <w:tc>
          <w:tcPr>
            <w:tcW w:w="1843" w:type="dxa"/>
            <w:vAlign w:val="center"/>
          </w:tcPr>
          <w:p w14:paraId="55A9F86E" w14:textId="77777777" w:rsidR="00FF51DE" w:rsidRPr="00BC1293" w:rsidRDefault="00FF51DE" w:rsidP="00FF51DE">
            <w:pPr>
              <w:jc w:val="left"/>
            </w:pPr>
          </w:p>
        </w:tc>
        <w:tc>
          <w:tcPr>
            <w:tcW w:w="7229" w:type="dxa"/>
            <w:vAlign w:val="center"/>
          </w:tcPr>
          <w:p w14:paraId="74AC68B4" w14:textId="77777777" w:rsidR="00FF51DE" w:rsidRDefault="00FF51DE" w:rsidP="00FF51DE">
            <w:pPr>
              <w:spacing w:line="276" w:lineRule="auto"/>
            </w:pPr>
          </w:p>
        </w:tc>
      </w:tr>
      <w:tr w:rsidR="00FF51DE" w:rsidRPr="00AA3E05" w14:paraId="51CFED07" w14:textId="77777777" w:rsidTr="00384431">
        <w:trPr>
          <w:trHeight w:val="340"/>
        </w:trPr>
        <w:tc>
          <w:tcPr>
            <w:tcW w:w="1843" w:type="dxa"/>
            <w:vAlign w:val="center"/>
          </w:tcPr>
          <w:p w14:paraId="16787A11" w14:textId="2478E2AB" w:rsidR="00FF51DE" w:rsidRPr="006F3C93" w:rsidRDefault="00FF51DE" w:rsidP="00FF51DE">
            <w:pPr>
              <w:spacing w:line="276" w:lineRule="auto"/>
              <w:rPr>
                <w:b/>
              </w:rPr>
            </w:pPr>
            <w:r w:rsidRPr="00CB719B">
              <w:rPr>
                <w:b/>
              </w:rPr>
              <w:t>Chapitre 5</w:t>
            </w:r>
          </w:p>
        </w:tc>
        <w:tc>
          <w:tcPr>
            <w:tcW w:w="7229" w:type="dxa"/>
          </w:tcPr>
          <w:p w14:paraId="26EF9FBD" w14:textId="77777777" w:rsidR="00FF51DE" w:rsidRDefault="00FF51DE" w:rsidP="00FF51DE">
            <w:pPr>
              <w:spacing w:line="276" w:lineRule="auto"/>
            </w:pPr>
          </w:p>
        </w:tc>
      </w:tr>
      <w:tr w:rsidR="00FF51DE" w:rsidRPr="00AA3E05" w14:paraId="2D53FC3C" w14:textId="77777777" w:rsidTr="00384431">
        <w:trPr>
          <w:trHeight w:val="340"/>
        </w:trPr>
        <w:tc>
          <w:tcPr>
            <w:tcW w:w="1843" w:type="dxa"/>
            <w:vAlign w:val="center"/>
          </w:tcPr>
          <w:p w14:paraId="784BFD2D" w14:textId="7812E9B2" w:rsidR="00FF51DE" w:rsidRPr="00BC1293" w:rsidRDefault="00FF51DE" w:rsidP="00FF51DE">
            <w:pPr>
              <w:jc w:val="left"/>
            </w:pPr>
            <m:oMathPara>
              <m:oMath>
                <m:r>
                  <m:rPr>
                    <m:sty m:val="bi"/>
                  </m:rPr>
                  <w:rPr>
                    <w:rFonts w:ascii="Cambria Math" w:hAnsi="Cambria Math"/>
                  </w:rPr>
                  <m:t>A</m:t>
                </m:r>
              </m:oMath>
            </m:oMathPara>
          </w:p>
        </w:tc>
        <w:tc>
          <w:tcPr>
            <w:tcW w:w="7229" w:type="dxa"/>
            <w:vAlign w:val="center"/>
          </w:tcPr>
          <w:p w14:paraId="163C9605" w14:textId="550E4939" w:rsidR="00FF51DE" w:rsidRDefault="00FF51DE" w:rsidP="00FF51DE">
            <w:pPr>
              <w:spacing w:line="276" w:lineRule="auto"/>
            </w:pPr>
            <w:r>
              <w:t xml:space="preserve">Coefficient d’influence des vibrations au balourd </w:t>
            </w:r>
          </w:p>
        </w:tc>
      </w:tr>
      <w:tr w:rsidR="00FF51DE" w:rsidRPr="00AA3E05" w14:paraId="2E3FD5B6" w14:textId="77777777" w:rsidTr="00384431">
        <w:trPr>
          <w:trHeight w:val="340"/>
        </w:trPr>
        <w:tc>
          <w:tcPr>
            <w:tcW w:w="1843" w:type="dxa"/>
            <w:vAlign w:val="center"/>
          </w:tcPr>
          <w:p w14:paraId="286C0CC4" w14:textId="2F370DF2" w:rsidR="00FF51DE" w:rsidRDefault="00FF51DE" w:rsidP="00FF51DE">
            <w:pPr>
              <w:jc w:val="left"/>
              <w:rPr>
                <w:b/>
              </w:rPr>
            </w:pPr>
            <m:oMathPara>
              <m:oMath>
                <m:r>
                  <m:rPr>
                    <m:sty m:val="bi"/>
                  </m:rPr>
                  <w:rPr>
                    <w:rFonts w:ascii="Cambria Math" w:hAnsi="Cambria Math"/>
                  </w:rPr>
                  <m:t>B</m:t>
                </m:r>
              </m:oMath>
            </m:oMathPara>
          </w:p>
        </w:tc>
        <w:tc>
          <w:tcPr>
            <w:tcW w:w="7229" w:type="dxa"/>
            <w:vAlign w:val="center"/>
          </w:tcPr>
          <w:p w14:paraId="543271AD" w14:textId="13738FE7" w:rsidR="00FF51DE" w:rsidRDefault="00FF51DE" w:rsidP="00FF51DE">
            <w:pPr>
              <w:spacing w:line="276" w:lineRule="auto"/>
            </w:pPr>
            <w:r>
              <w:t>Coefficient d’influence des différences de température aux vibrations</w:t>
            </w:r>
          </w:p>
        </w:tc>
      </w:tr>
      <w:tr w:rsidR="00FF51DE" w:rsidRPr="00AA3E05" w14:paraId="42513D6B" w14:textId="77777777" w:rsidTr="00384431">
        <w:trPr>
          <w:trHeight w:val="340"/>
        </w:trPr>
        <w:tc>
          <w:tcPr>
            <w:tcW w:w="1843" w:type="dxa"/>
            <w:vAlign w:val="center"/>
          </w:tcPr>
          <w:p w14:paraId="2DEA5384" w14:textId="02F3B9FA" w:rsidR="00FF51DE" w:rsidRDefault="00FF51DE" w:rsidP="00FF51DE">
            <w:pPr>
              <w:jc w:val="left"/>
              <w:rPr>
                <w:b/>
              </w:rPr>
            </w:pPr>
            <m:oMathPara>
              <m:oMath>
                <m:r>
                  <m:rPr>
                    <m:sty m:val="bi"/>
                  </m:rPr>
                  <w:rPr>
                    <w:rFonts w:ascii="Cambria Math" w:hAnsi="Cambria Math"/>
                  </w:rPr>
                  <m:t>C</m:t>
                </m:r>
              </m:oMath>
            </m:oMathPara>
          </w:p>
        </w:tc>
        <w:tc>
          <w:tcPr>
            <w:tcW w:w="7229" w:type="dxa"/>
            <w:vAlign w:val="center"/>
          </w:tcPr>
          <w:p w14:paraId="1192A85A" w14:textId="4780B5BD" w:rsidR="00FF51DE" w:rsidRDefault="00FF51DE" w:rsidP="00FF51DE">
            <w:pPr>
              <w:spacing w:line="276" w:lineRule="auto"/>
            </w:pPr>
            <w:r>
              <w:t>Coefficients d’influence du balourd thermique à la différence de température</w:t>
            </w:r>
          </w:p>
        </w:tc>
      </w:tr>
      <w:tr w:rsidR="00FF51DE" w:rsidRPr="00AA3E05" w14:paraId="4E7DA373" w14:textId="77777777" w:rsidTr="00384431">
        <w:trPr>
          <w:trHeight w:val="340"/>
        </w:trPr>
        <w:tc>
          <w:tcPr>
            <w:tcW w:w="1843" w:type="dxa"/>
            <w:vAlign w:val="center"/>
          </w:tcPr>
          <w:p w14:paraId="60F00CD0" w14:textId="69FBEFE6" w:rsidR="00FF51DE" w:rsidRPr="006775BC" w:rsidRDefault="006A2FF3" w:rsidP="00FF51DE">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123F4E04" w:rsidR="00FF51DE" w:rsidRDefault="00FF51DE" w:rsidP="00853EFA">
            <w:pPr>
              <w:spacing w:line="276" w:lineRule="auto"/>
            </w:pPr>
            <w:r>
              <w:t xml:space="preserve">Phases liées aux coefficients d’influence </w:t>
            </w:r>
          </w:p>
        </w:tc>
      </w:tr>
      <w:tr w:rsidR="00FF51DE" w:rsidRPr="00AA3E05" w14:paraId="0DAB9131" w14:textId="77777777" w:rsidTr="00384431">
        <w:trPr>
          <w:trHeight w:val="340"/>
        </w:trPr>
        <w:tc>
          <w:tcPr>
            <w:tcW w:w="1843" w:type="dxa"/>
            <w:vAlign w:val="center"/>
          </w:tcPr>
          <w:p w14:paraId="58C7A2A7" w14:textId="05DE06C7" w:rsidR="00FF51DE" w:rsidRDefault="00FF51DE" w:rsidP="00FF51DE">
            <w:pPr>
              <w:jc w:val="left"/>
              <w:rPr>
                <w:b/>
              </w:rPr>
            </w:pPr>
            <m:oMathPara>
              <m:oMath>
                <m:r>
                  <m:rPr>
                    <m:sty m:val="bi"/>
                  </m:rPr>
                  <w:rPr>
                    <w:rFonts w:ascii="Cambria Math" w:hAnsi="Cambria Math"/>
                  </w:rPr>
                  <m:t>V</m:t>
                </m:r>
              </m:oMath>
            </m:oMathPara>
          </w:p>
        </w:tc>
        <w:tc>
          <w:tcPr>
            <w:tcW w:w="7229" w:type="dxa"/>
            <w:vAlign w:val="center"/>
          </w:tcPr>
          <w:p w14:paraId="7DB7C272" w14:textId="3E3FA273" w:rsidR="00FF51DE" w:rsidRDefault="00FF51DE" w:rsidP="00FF51DE">
            <w:pPr>
              <w:spacing w:line="276" w:lineRule="auto"/>
            </w:pPr>
            <w:r>
              <w:t>Vecteur des vibrations synchrones</w:t>
            </w:r>
          </w:p>
        </w:tc>
      </w:tr>
      <w:tr w:rsidR="00FF51DE" w:rsidRPr="00AA3E05" w14:paraId="3FBAB881" w14:textId="77777777" w:rsidTr="00384431">
        <w:trPr>
          <w:trHeight w:val="340"/>
        </w:trPr>
        <w:tc>
          <w:tcPr>
            <w:tcW w:w="1843" w:type="dxa"/>
            <w:vAlign w:val="center"/>
          </w:tcPr>
          <w:p w14:paraId="054E60EB" w14:textId="1DA087E4" w:rsidR="00FF51DE" w:rsidRDefault="00FF51DE" w:rsidP="00FF51DE">
            <w:pPr>
              <w:jc w:val="left"/>
              <w:rPr>
                <w:b/>
              </w:rPr>
            </w:pPr>
            <m:oMathPara>
              <m:oMath>
                <m:r>
                  <m:rPr>
                    <m:sty m:val="bi"/>
                  </m:rPr>
                  <w:rPr>
                    <w:rFonts w:ascii="Cambria Math" w:hAnsi="Cambria Math"/>
                  </w:rPr>
                  <m:t>T</m:t>
                </m:r>
              </m:oMath>
            </m:oMathPara>
          </w:p>
        </w:tc>
        <w:tc>
          <w:tcPr>
            <w:tcW w:w="7229" w:type="dxa"/>
            <w:vAlign w:val="center"/>
          </w:tcPr>
          <w:p w14:paraId="2AE8CAD9" w14:textId="328A0567" w:rsidR="00FF51DE" w:rsidRDefault="00FF51DE" w:rsidP="00FF51DE">
            <w:pPr>
              <w:spacing w:line="276" w:lineRule="auto"/>
            </w:pPr>
            <w:r>
              <w:t>Vecteur de la différence de température au rotor</w:t>
            </w:r>
          </w:p>
        </w:tc>
      </w:tr>
      <w:tr w:rsidR="00FF51DE" w:rsidRPr="00AA3E05" w14:paraId="642CE95D" w14:textId="77777777" w:rsidTr="00384431">
        <w:trPr>
          <w:trHeight w:val="340"/>
        </w:trPr>
        <w:tc>
          <w:tcPr>
            <w:tcW w:w="1843" w:type="dxa"/>
            <w:vAlign w:val="center"/>
          </w:tcPr>
          <w:p w14:paraId="3170A436" w14:textId="2EAF0BF0" w:rsidR="00FF51DE" w:rsidRPr="00EB1FEB" w:rsidRDefault="00FF51DE" w:rsidP="00FF51DE">
            <w:pPr>
              <w:jc w:val="center"/>
              <w:rPr>
                <w:b/>
              </w:rPr>
            </w:pPr>
            <m:oMath>
              <m:r>
                <m:rPr>
                  <m:sty m:val="p"/>
                </m:rPr>
                <w:rPr>
                  <w:rFonts w:ascii="Cambria Math" w:hAnsi="Cambria Math"/>
                </w:rPr>
                <m:t>Δ</m:t>
              </m:r>
              <m:r>
                <w:rPr>
                  <w:rFonts w:ascii="Cambria Math" w:hAnsi="Cambria Math"/>
                </w:rPr>
                <m:t>T</m:t>
              </m:r>
            </m:oMath>
            <w:r>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FF51DE" w:rsidRDefault="00FF51DE" w:rsidP="00FF51DE">
            <w:pPr>
              <w:spacing w:line="276" w:lineRule="auto"/>
            </w:pPr>
            <w:r>
              <w:t>Valeur scalaire de la différence de température au rotor</w:t>
            </w:r>
          </w:p>
        </w:tc>
      </w:tr>
      <w:tr w:rsidR="00FF51DE" w:rsidRPr="00AA3E05" w14:paraId="1A9AF348" w14:textId="77777777" w:rsidTr="00384431">
        <w:trPr>
          <w:trHeight w:val="340"/>
        </w:trPr>
        <w:tc>
          <w:tcPr>
            <w:tcW w:w="1843" w:type="dxa"/>
            <w:vAlign w:val="center"/>
          </w:tcPr>
          <w:p w14:paraId="604DC57A" w14:textId="4573BF50" w:rsidR="00FF51DE" w:rsidRPr="001A7FDC" w:rsidRDefault="006A2FF3" w:rsidP="00FF51DE">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FF51DE" w:rsidRDefault="00FF51DE" w:rsidP="00FF51DE">
            <w:pPr>
              <w:spacing w:line="276" w:lineRule="auto"/>
            </w:pPr>
            <w:r>
              <w:t>Vecteur de la différence de température au rotor en régime stationnaire</w:t>
            </w:r>
          </w:p>
        </w:tc>
      </w:tr>
      <w:tr w:rsidR="00FF51DE" w:rsidRPr="00AA3E05" w14:paraId="501C2796" w14:textId="77777777" w:rsidTr="00384431">
        <w:trPr>
          <w:trHeight w:val="340"/>
        </w:trPr>
        <w:tc>
          <w:tcPr>
            <w:tcW w:w="1843" w:type="dxa"/>
            <w:vAlign w:val="center"/>
          </w:tcPr>
          <w:p w14:paraId="719F38DB" w14:textId="73FE1682" w:rsidR="00FF51DE" w:rsidRDefault="00FF51DE" w:rsidP="00FF51DE">
            <w:pPr>
              <w:jc w:val="left"/>
              <w:rPr>
                <w:b/>
              </w:rPr>
            </w:pPr>
            <m:oMathPara>
              <m:oMath>
                <m:r>
                  <m:rPr>
                    <m:sty m:val="bi"/>
                  </m:rPr>
                  <w:rPr>
                    <w:rFonts w:ascii="Cambria Math" w:hAnsi="Cambria Math"/>
                  </w:rPr>
                  <m:t>U</m:t>
                </m:r>
              </m:oMath>
            </m:oMathPara>
          </w:p>
        </w:tc>
        <w:tc>
          <w:tcPr>
            <w:tcW w:w="7229" w:type="dxa"/>
            <w:vAlign w:val="center"/>
          </w:tcPr>
          <w:p w14:paraId="04551BE7" w14:textId="374B29D2" w:rsidR="00FF51DE" w:rsidRDefault="00FF51DE" w:rsidP="00FF51DE">
            <w:pPr>
              <w:spacing w:line="276" w:lineRule="auto"/>
            </w:pPr>
            <w:r>
              <w:t>Vecteur du balourd total</w:t>
            </w:r>
          </w:p>
        </w:tc>
      </w:tr>
      <w:tr w:rsidR="00FF51DE" w:rsidRPr="00AA3E05" w14:paraId="7F2F3586" w14:textId="77777777" w:rsidTr="00384431">
        <w:trPr>
          <w:trHeight w:val="340"/>
        </w:trPr>
        <w:tc>
          <w:tcPr>
            <w:tcW w:w="1843" w:type="dxa"/>
            <w:vAlign w:val="center"/>
          </w:tcPr>
          <w:p w14:paraId="0BE5D90B" w14:textId="40CA8F4B" w:rsidR="00FF51DE" w:rsidRDefault="006A2FF3"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FF51DE" w:rsidRDefault="00FF51DE" w:rsidP="00FF51DE">
            <w:pPr>
              <w:spacing w:line="276" w:lineRule="auto"/>
            </w:pPr>
            <w:r>
              <w:t>Vecteur du balourd thermique</w:t>
            </w:r>
          </w:p>
        </w:tc>
      </w:tr>
      <w:tr w:rsidR="00FF51DE" w:rsidRPr="00AA3E05" w14:paraId="1072240F" w14:textId="77777777" w:rsidTr="00384431">
        <w:trPr>
          <w:trHeight w:val="340"/>
        </w:trPr>
        <w:tc>
          <w:tcPr>
            <w:tcW w:w="1843" w:type="dxa"/>
            <w:vAlign w:val="center"/>
          </w:tcPr>
          <w:p w14:paraId="2C066868" w14:textId="02BB897B" w:rsidR="00FF51DE" w:rsidRDefault="006A2FF3"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FF51DE" w:rsidRDefault="00FF51DE" w:rsidP="00FF51DE">
            <w:pPr>
              <w:spacing w:line="276" w:lineRule="auto"/>
            </w:pPr>
            <w:r>
              <w:t>Vecteur du balourd mécanique</w:t>
            </w:r>
          </w:p>
        </w:tc>
      </w:tr>
      <w:tr w:rsidR="00FF51DE" w:rsidRPr="00AA3E05" w14:paraId="7245A070" w14:textId="77777777" w:rsidTr="00384431">
        <w:trPr>
          <w:trHeight w:val="340"/>
        </w:trPr>
        <w:tc>
          <w:tcPr>
            <w:tcW w:w="1843" w:type="dxa"/>
            <w:vAlign w:val="center"/>
          </w:tcPr>
          <w:p w14:paraId="0C99F42E" w14:textId="4D7F3C40" w:rsidR="00FF51DE" w:rsidRPr="006213DB" w:rsidRDefault="00FF51DE" w:rsidP="00FF51DE">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FF51DE" w:rsidRDefault="00FF51DE" w:rsidP="00FF51DE">
            <w:pPr>
              <w:spacing w:line="276" w:lineRule="auto"/>
            </w:pPr>
            <w:r>
              <w:t>Matrice identité</w:t>
            </w:r>
          </w:p>
        </w:tc>
      </w:tr>
      <w:tr w:rsidR="00FF51DE" w:rsidRPr="00AA3E05" w14:paraId="1CF70E55" w14:textId="77777777" w:rsidTr="00384431">
        <w:trPr>
          <w:trHeight w:val="340"/>
        </w:trPr>
        <w:tc>
          <w:tcPr>
            <w:tcW w:w="1843" w:type="dxa"/>
            <w:vAlign w:val="center"/>
          </w:tcPr>
          <w:p w14:paraId="5517E662" w14:textId="44B1D734" w:rsidR="00FF51DE" w:rsidRPr="006213DB" w:rsidRDefault="00FF51DE" w:rsidP="00FF51DE">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FF51DE" w:rsidRDefault="00FF51DE" w:rsidP="00FF51DE">
            <w:pPr>
              <w:spacing w:line="276" w:lineRule="auto"/>
            </w:pPr>
            <w:r>
              <w:t>Vecteur de la différence de température au rotor en régime transitoire</w:t>
            </w:r>
          </w:p>
        </w:tc>
      </w:tr>
      <w:tr w:rsidR="00FF51DE" w:rsidRPr="00AA3E05" w14:paraId="4147987F" w14:textId="77777777" w:rsidTr="00384431">
        <w:trPr>
          <w:trHeight w:val="340"/>
        </w:trPr>
        <w:tc>
          <w:tcPr>
            <w:tcW w:w="1843" w:type="dxa"/>
            <w:vAlign w:val="center"/>
          </w:tcPr>
          <w:p w14:paraId="134B3379" w14:textId="46EB6BFF" w:rsidR="00FF51DE" w:rsidRPr="006213DB" w:rsidRDefault="006A2FF3" w:rsidP="00FF51DE">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FF51DE" w:rsidRDefault="00FF51DE" w:rsidP="00FF51DE">
            <w:pPr>
              <w:spacing w:line="276" w:lineRule="auto"/>
            </w:pPr>
            <w:r>
              <w:t>Gradient du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Pr="00C81C87">
              <w:rPr>
                <w:lang w:eastAsia="zh-CN"/>
              </w:rPr>
              <w:t xml:space="preserve"> par rapport au temps</w:t>
            </w:r>
            <w:r>
              <w:rPr>
                <w:lang w:eastAsia="zh-CN"/>
              </w:rPr>
              <w:t xml:space="preserve"> (vitesse thermique)</w:t>
            </w:r>
          </w:p>
        </w:tc>
      </w:tr>
      <w:tr w:rsidR="00FF51DE" w:rsidRPr="00AA3E05" w14:paraId="3F139BD3" w14:textId="77777777" w:rsidTr="00384431">
        <w:trPr>
          <w:trHeight w:val="340"/>
        </w:trPr>
        <w:tc>
          <w:tcPr>
            <w:tcW w:w="1843" w:type="dxa"/>
            <w:vAlign w:val="center"/>
          </w:tcPr>
          <w:p w14:paraId="3A4339DF" w14:textId="4C9A74C9" w:rsidR="00FF51DE" w:rsidRPr="006213DB" w:rsidRDefault="00FF51DE" w:rsidP="00FF51DE">
            <w:pPr>
              <w:jc w:val="left"/>
              <w:rPr>
                <w:b/>
              </w:rPr>
            </w:pPr>
            <m:oMathPara>
              <m:oMath>
                <m:r>
                  <w:rPr>
                    <w:rFonts w:ascii="Cambria Math" w:hAnsi="Cambria Math"/>
                  </w:rPr>
                  <m:t>D</m:t>
                </m:r>
              </m:oMath>
            </m:oMathPara>
          </w:p>
        </w:tc>
        <w:tc>
          <w:tcPr>
            <w:tcW w:w="7229" w:type="dxa"/>
            <w:vAlign w:val="center"/>
          </w:tcPr>
          <w:p w14:paraId="400FF415" w14:textId="1F6DE81C" w:rsidR="00FF51DE" w:rsidRDefault="00FF51DE" w:rsidP="00FF51DE">
            <w:pPr>
              <w:spacing w:line="276" w:lineRule="auto"/>
            </w:pPr>
            <w:r>
              <w:rPr>
                <w:rFonts w:eastAsiaTheme="minorEastAsia"/>
                <w:lang w:eastAsia="zh-CN"/>
              </w:rPr>
              <w:t>A</w:t>
            </w:r>
            <w:r w:rsidRPr="00E03861">
              <w:rPr>
                <w:rFonts w:eastAsiaTheme="minorEastAsia"/>
                <w:lang w:eastAsia="zh-CN"/>
              </w:rPr>
              <w:t>mortissement thermique</w:t>
            </w:r>
          </w:p>
        </w:tc>
      </w:tr>
      <w:tr w:rsidR="00FF51DE" w:rsidRPr="00AA3E05" w14:paraId="57AE2CAE" w14:textId="77777777" w:rsidTr="00384431">
        <w:trPr>
          <w:trHeight w:val="340"/>
        </w:trPr>
        <w:tc>
          <w:tcPr>
            <w:tcW w:w="1843" w:type="dxa"/>
            <w:vAlign w:val="center"/>
          </w:tcPr>
          <w:p w14:paraId="74C53855" w14:textId="54A859D1" w:rsidR="00FF51DE" w:rsidRPr="006213DB" w:rsidRDefault="00FF51DE" w:rsidP="00FF51DE">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FF51DE" w:rsidRDefault="00FF51DE" w:rsidP="00FF51DE">
            <w:pPr>
              <w:spacing w:line="276" w:lineRule="auto"/>
            </w:pPr>
            <w:r>
              <w:rPr>
                <w:rFonts w:eastAsiaTheme="minorEastAsia"/>
                <w:lang w:eastAsia="zh-CN"/>
              </w:rPr>
              <w:t>R</w:t>
            </w:r>
            <w:r w:rsidRPr="00E03861">
              <w:rPr>
                <w:rFonts w:eastAsiaTheme="minorEastAsia"/>
                <w:lang w:eastAsia="zh-CN"/>
              </w:rPr>
              <w:t>igidité thermique</w:t>
            </w:r>
          </w:p>
        </w:tc>
      </w:tr>
      <w:tr w:rsidR="00FF51DE" w:rsidRPr="00AA3E05" w14:paraId="06D5A197" w14:textId="77777777" w:rsidTr="00384431">
        <w:trPr>
          <w:trHeight w:val="340"/>
        </w:trPr>
        <w:tc>
          <w:tcPr>
            <w:tcW w:w="1843" w:type="dxa"/>
            <w:vAlign w:val="center"/>
          </w:tcPr>
          <w:p w14:paraId="5E5CA20F" w14:textId="6878DAF9" w:rsidR="00FF51DE" w:rsidRDefault="00FF51DE" w:rsidP="00FF51DE">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FF51DE" w:rsidRPr="00E03861" w:rsidRDefault="00FF51DE" w:rsidP="00FF51DE">
            <w:pPr>
              <w:spacing w:line="276" w:lineRule="auto"/>
              <w:rPr>
                <w:rFonts w:eastAsiaTheme="minorEastAsia"/>
                <w:lang w:eastAsia="zh-CN"/>
              </w:rPr>
            </w:pPr>
            <w:r>
              <w:rPr>
                <w:rFonts w:eastAsiaTheme="minorEastAsia"/>
                <w:lang w:eastAsia="zh-CN"/>
              </w:rPr>
              <w:t>C</w:t>
            </w:r>
            <w:r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FF51DE" w:rsidRPr="00AA3E05" w14:paraId="70A5DB06" w14:textId="77777777" w:rsidTr="00384431">
        <w:trPr>
          <w:trHeight w:val="340"/>
        </w:trPr>
        <w:tc>
          <w:tcPr>
            <w:tcW w:w="1843" w:type="dxa"/>
            <w:vAlign w:val="center"/>
          </w:tcPr>
          <w:p w14:paraId="53A98FF6" w14:textId="15B98309" w:rsidR="00FF51DE" w:rsidRDefault="00FF51DE" w:rsidP="00FF51DE">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C1795AB" w:rsidR="00FF51DE" w:rsidRPr="00E03861" w:rsidRDefault="00FF51DE" w:rsidP="00FF51DE">
            <w:pPr>
              <w:spacing w:line="276" w:lineRule="auto"/>
              <w:rPr>
                <w:rFonts w:eastAsiaTheme="minorEastAsia"/>
                <w:lang w:eastAsia="zh-CN"/>
              </w:rPr>
            </w:pPr>
            <w:r>
              <w:rPr>
                <w:rFonts w:eastAsiaTheme="minorEastAsia"/>
                <w:lang w:eastAsia="zh-CN"/>
              </w:rPr>
              <w:t>Indicateur de</w:t>
            </w:r>
            <w:r w:rsidR="00C968B1">
              <w:rPr>
                <w:rFonts w:eastAsiaTheme="minorEastAsia"/>
                <w:lang w:eastAsia="zh-CN"/>
              </w:rPr>
              <w:t xml:space="preserve"> la stabilité de </w:t>
            </w:r>
            <w:r>
              <w:rPr>
                <w:rFonts w:eastAsiaTheme="minorEastAsia"/>
                <w:lang w:eastAsia="zh-CN"/>
              </w:rPr>
              <w:t xml:space="preserve"> l’effet Morton</w:t>
            </w:r>
          </w:p>
        </w:tc>
      </w:tr>
      <w:tr w:rsidR="00FF51DE" w:rsidRPr="00AA3E05" w14:paraId="1CAB39AC" w14:textId="77777777" w:rsidTr="00384431">
        <w:trPr>
          <w:trHeight w:val="340"/>
        </w:trPr>
        <w:tc>
          <w:tcPr>
            <w:tcW w:w="1843" w:type="dxa"/>
            <w:vAlign w:val="center"/>
          </w:tcPr>
          <w:p w14:paraId="5C520A64" w14:textId="145209DC" w:rsidR="00FF51DE" w:rsidRDefault="006A2FF3" w:rsidP="00FF51DE">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FF51DE" w:rsidRPr="00E03861" w:rsidRDefault="00FF51DE" w:rsidP="00FF51DE">
            <w:pPr>
              <w:spacing w:line="276" w:lineRule="auto"/>
              <w:rPr>
                <w:rFonts w:eastAsiaTheme="minorEastAsia"/>
                <w:lang w:eastAsia="zh-CN"/>
              </w:rPr>
            </w:pPr>
            <w:r>
              <w:rPr>
                <w:rFonts w:eastAsiaTheme="minorEastAsia"/>
                <w:lang w:eastAsia="zh-CN"/>
              </w:rPr>
              <w:t xml:space="preserve">Repère mobile du système rotor-palier </w:t>
            </w:r>
            <m:oMath>
              <m:r>
                <w:rPr>
                  <w:rFonts w:ascii="Cambria Math" w:eastAsiaTheme="minorEastAsia" w:hAnsi="Cambria Math"/>
                  <w:lang w:eastAsia="zh-CN"/>
                </w:rPr>
                <m:t>&lt;r,t&gt;</m:t>
              </m:r>
            </m:oMath>
          </w:p>
        </w:tc>
      </w:tr>
      <w:tr w:rsidR="00FF51DE" w:rsidRPr="00AA3E05" w14:paraId="1F530CB8" w14:textId="77777777" w:rsidTr="00384431">
        <w:trPr>
          <w:trHeight w:val="340"/>
        </w:trPr>
        <w:tc>
          <w:tcPr>
            <w:tcW w:w="1843" w:type="dxa"/>
            <w:vAlign w:val="center"/>
          </w:tcPr>
          <w:p w14:paraId="327913B6" w14:textId="7BD98D2C" w:rsidR="00FF51DE" w:rsidRDefault="006A2FF3" w:rsidP="00FF51D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F51DE" w:rsidRDefault="00FF51DE" w:rsidP="00FF51DE">
            <w:pPr>
              <w:spacing w:line="276" w:lineRule="auto"/>
              <w:rPr>
                <w:rFonts w:eastAsiaTheme="minorEastAsia"/>
                <w:lang w:eastAsia="zh-CN"/>
              </w:rPr>
            </w:pPr>
            <w:r>
              <w:rPr>
                <w:rFonts w:eastAsiaTheme="minorEastAsia"/>
                <w:lang w:eastAsia="zh-CN"/>
              </w:rPr>
              <w:t xml:space="preserve">Repère fixe du système rotor-palier </w:t>
            </w:r>
            <m:oMath>
              <m:r>
                <w:rPr>
                  <w:rFonts w:ascii="Cambria Math" w:eastAsiaTheme="minorEastAsia" w:hAnsi="Cambria Math"/>
                  <w:lang w:eastAsia="zh-CN"/>
                </w:rPr>
                <m:t>&lt;X,Y&gt;</m:t>
              </m:r>
            </m:oMath>
          </w:p>
        </w:tc>
      </w:tr>
      <w:tr w:rsidR="00FF51DE" w:rsidRPr="00AA3E05" w14:paraId="5CC8DC9A" w14:textId="77777777" w:rsidTr="00384431">
        <w:trPr>
          <w:trHeight w:val="340"/>
        </w:trPr>
        <w:tc>
          <w:tcPr>
            <w:tcW w:w="1843" w:type="dxa"/>
            <w:vAlign w:val="center"/>
          </w:tcPr>
          <w:p w14:paraId="16BF72BF" w14:textId="710986E6" w:rsidR="00FF51DE" w:rsidRDefault="00FF51DE" w:rsidP="00FF51DE">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FF51DE" w:rsidRPr="00E03861" w:rsidRDefault="00FF51DE" w:rsidP="00FF51DE">
            <w:pPr>
              <w:spacing w:line="276" w:lineRule="auto"/>
              <w:rPr>
                <w:rFonts w:eastAsiaTheme="minorEastAsia"/>
                <w:lang w:eastAsia="zh-CN"/>
              </w:rPr>
            </w:pPr>
            <w:r>
              <w:rPr>
                <w:rFonts w:eastAsiaTheme="minorEastAsia"/>
                <w:lang w:eastAsia="zh-CN"/>
              </w:rPr>
              <w:t>M</w:t>
            </w:r>
            <w:r w:rsidRPr="00D73E03">
              <w:rPr>
                <w:rFonts w:eastAsiaTheme="minorEastAsia"/>
                <w:lang w:eastAsia="zh-CN"/>
              </w:rPr>
              <w:t>asse du disque en porte à faux</w:t>
            </w:r>
            <w:r>
              <w:rPr>
                <w:rFonts w:eastAsia="SimSun"/>
                <w:i/>
              </w:rPr>
              <w:t xml:space="preserve"> </w:t>
            </w:r>
          </w:p>
        </w:tc>
      </w:tr>
      <w:tr w:rsidR="00FF51DE" w:rsidRPr="00AA3E05" w14:paraId="197B4922" w14:textId="77777777" w:rsidTr="00384431">
        <w:trPr>
          <w:trHeight w:val="340"/>
        </w:trPr>
        <w:tc>
          <w:tcPr>
            <w:tcW w:w="1843" w:type="dxa"/>
            <w:vAlign w:val="center"/>
          </w:tcPr>
          <w:p w14:paraId="71583547" w14:textId="412B0C94" w:rsidR="00FF51DE" w:rsidRDefault="00FF51DE" w:rsidP="00FF51DE">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FF51DE" w:rsidRPr="00E03861" w:rsidRDefault="00FF51DE" w:rsidP="00FF51DE">
            <w:pPr>
              <w:spacing w:line="276" w:lineRule="auto"/>
              <w:rPr>
                <w:rFonts w:eastAsiaTheme="minorEastAsia"/>
                <w:lang w:eastAsia="zh-CN"/>
              </w:rPr>
            </w:pPr>
            <w:r>
              <w:rPr>
                <w:rFonts w:eastAsiaTheme="minorEastAsia"/>
                <w:lang w:eastAsia="zh-CN"/>
              </w:rPr>
              <w:t>C</w:t>
            </w:r>
            <w:r w:rsidRPr="00D73E03">
              <w:rPr>
                <w:rFonts w:eastAsiaTheme="minorEastAsia"/>
                <w:lang w:eastAsia="zh-CN"/>
              </w:rPr>
              <w:t>oefficient de dilatation thermique</w:t>
            </w:r>
          </w:p>
        </w:tc>
      </w:tr>
      <w:tr w:rsidR="00FF51DE" w:rsidRPr="00AA3E05" w14:paraId="60CE22AF" w14:textId="77777777" w:rsidTr="00384431">
        <w:trPr>
          <w:trHeight w:val="340"/>
        </w:trPr>
        <w:tc>
          <w:tcPr>
            <w:tcW w:w="1843" w:type="dxa"/>
            <w:vAlign w:val="center"/>
          </w:tcPr>
          <w:p w14:paraId="727B1669" w14:textId="72D6354F" w:rsidR="00FF51DE" w:rsidRDefault="006A2FF3"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FF51DE" w:rsidRPr="00E03861" w:rsidRDefault="00FF51DE" w:rsidP="00FF51DE">
            <w:pPr>
              <w:spacing w:line="276" w:lineRule="auto"/>
              <w:rPr>
                <w:rFonts w:eastAsiaTheme="minorEastAsia"/>
                <w:lang w:eastAsia="zh-CN"/>
              </w:rPr>
            </w:pPr>
            <w:r>
              <w:rPr>
                <w:rFonts w:eastAsiaTheme="minorEastAsia"/>
                <w:lang w:eastAsia="zh-CN"/>
              </w:rPr>
              <w:t>La</w:t>
            </w:r>
            <w:r w:rsidRPr="00D73E03">
              <w:rPr>
                <w:rFonts w:eastAsiaTheme="minorEastAsia"/>
                <w:lang w:eastAsia="zh-CN"/>
              </w:rPr>
              <w:t>rgeur du palier</w:t>
            </w:r>
          </w:p>
        </w:tc>
      </w:tr>
      <w:tr w:rsidR="00FF51DE" w:rsidRPr="00AA3E05" w14:paraId="285CF4B7" w14:textId="77777777" w:rsidTr="00384431">
        <w:trPr>
          <w:trHeight w:val="340"/>
        </w:trPr>
        <w:tc>
          <w:tcPr>
            <w:tcW w:w="1843" w:type="dxa"/>
            <w:vAlign w:val="center"/>
          </w:tcPr>
          <w:p w14:paraId="0697D097" w14:textId="5BD20FD2" w:rsidR="00FF51DE" w:rsidRDefault="00FF51DE" w:rsidP="00FF51DE">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FF51DE" w:rsidRPr="00E03861" w:rsidRDefault="00FF51DE" w:rsidP="00FF51DE">
            <w:pPr>
              <w:spacing w:line="276" w:lineRule="auto"/>
              <w:rPr>
                <w:rFonts w:eastAsiaTheme="minorEastAsia"/>
                <w:lang w:eastAsia="zh-CN"/>
              </w:rPr>
            </w:pPr>
            <w:r>
              <w:rPr>
                <w:rFonts w:eastAsiaTheme="minorEastAsia"/>
                <w:lang w:eastAsia="zh-CN"/>
              </w:rPr>
              <w:t>D</w:t>
            </w:r>
            <w:r w:rsidRPr="00D73E03">
              <w:rPr>
                <w:rFonts w:eastAsiaTheme="minorEastAsia"/>
                <w:lang w:eastAsia="zh-CN"/>
              </w:rPr>
              <w:t>istance axiale entre le disque et le palier</w:t>
            </w:r>
          </w:p>
        </w:tc>
      </w:tr>
      <w:tr w:rsidR="00FF51DE" w:rsidRPr="00AA3E05" w14:paraId="6844B512" w14:textId="77777777" w:rsidTr="00384431">
        <w:trPr>
          <w:trHeight w:val="340"/>
        </w:trPr>
        <w:tc>
          <w:tcPr>
            <w:tcW w:w="1843" w:type="dxa"/>
            <w:vAlign w:val="center"/>
          </w:tcPr>
          <w:p w14:paraId="68BFEF93" w14:textId="181A9DB1" w:rsidR="00FF51DE" w:rsidRDefault="006A2FF3"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FF51DE" w:rsidRPr="00E03861" w:rsidRDefault="00FF51DE" w:rsidP="00FF51DE">
            <w:pPr>
              <w:spacing w:line="276" w:lineRule="auto"/>
              <w:rPr>
                <w:rFonts w:eastAsiaTheme="minorEastAsia"/>
                <w:lang w:eastAsia="zh-CN"/>
              </w:rPr>
            </w:pPr>
            <w:r>
              <w:rPr>
                <w:rFonts w:eastAsiaTheme="minorEastAsia"/>
                <w:lang w:eastAsia="zh-CN"/>
              </w:rPr>
              <w:t>Rayon de l’arbre</w:t>
            </w:r>
          </w:p>
        </w:tc>
      </w:tr>
      <w:tr w:rsidR="00FF51DE" w:rsidRPr="00AA3E05" w14:paraId="05A04AD7" w14:textId="77777777" w:rsidTr="00384431">
        <w:trPr>
          <w:trHeight w:val="340"/>
        </w:trPr>
        <w:tc>
          <w:tcPr>
            <w:tcW w:w="1843" w:type="dxa"/>
            <w:vAlign w:val="center"/>
          </w:tcPr>
          <w:p w14:paraId="72BE27E3" w14:textId="77777777" w:rsidR="00FF51DE" w:rsidRDefault="00FF51DE" w:rsidP="00FF51DE">
            <w:pPr>
              <w:jc w:val="left"/>
            </w:pPr>
          </w:p>
        </w:tc>
        <w:tc>
          <w:tcPr>
            <w:tcW w:w="7229" w:type="dxa"/>
            <w:vAlign w:val="center"/>
          </w:tcPr>
          <w:p w14:paraId="040D19B8" w14:textId="77777777" w:rsidR="00FF51DE" w:rsidRDefault="00FF51DE" w:rsidP="00FF51DE">
            <w:pPr>
              <w:spacing w:line="276" w:lineRule="auto"/>
              <w:rPr>
                <w:rFonts w:eastAsiaTheme="minorEastAsia"/>
                <w:lang w:eastAsia="zh-CN"/>
              </w:rPr>
            </w:pPr>
          </w:p>
        </w:tc>
      </w:tr>
      <w:tr w:rsidR="00FF51DE" w:rsidRPr="00AA3E05" w14:paraId="7001A264" w14:textId="77777777" w:rsidTr="00384431">
        <w:trPr>
          <w:trHeight w:val="340"/>
        </w:trPr>
        <w:tc>
          <w:tcPr>
            <w:tcW w:w="1843" w:type="dxa"/>
            <w:vAlign w:val="center"/>
          </w:tcPr>
          <w:p w14:paraId="00A827AC" w14:textId="77777777" w:rsidR="00FF51DE" w:rsidRDefault="00FF51DE" w:rsidP="00FF51DE">
            <w:pPr>
              <w:jc w:val="left"/>
            </w:pPr>
          </w:p>
        </w:tc>
        <w:tc>
          <w:tcPr>
            <w:tcW w:w="7229" w:type="dxa"/>
            <w:vAlign w:val="center"/>
          </w:tcPr>
          <w:p w14:paraId="4E06A556" w14:textId="77777777" w:rsidR="00FF51DE" w:rsidRDefault="00FF51DE" w:rsidP="00FF51DE">
            <w:pPr>
              <w:spacing w:line="276" w:lineRule="auto"/>
              <w:rPr>
                <w:rFonts w:eastAsiaTheme="minorEastAsia"/>
                <w:lang w:eastAsia="zh-CN"/>
              </w:rPr>
            </w:pPr>
          </w:p>
        </w:tc>
      </w:tr>
      <w:tr w:rsidR="00FF51DE" w:rsidRPr="00AA3E05" w14:paraId="4D23CCB3" w14:textId="77777777" w:rsidTr="00384431">
        <w:trPr>
          <w:trHeight w:val="340"/>
        </w:trPr>
        <w:tc>
          <w:tcPr>
            <w:tcW w:w="1843" w:type="dxa"/>
            <w:vAlign w:val="center"/>
          </w:tcPr>
          <w:p w14:paraId="331C5386" w14:textId="77777777" w:rsidR="00FF51DE" w:rsidRDefault="00FF51DE" w:rsidP="00FF51DE">
            <w:pPr>
              <w:jc w:val="left"/>
            </w:pPr>
          </w:p>
        </w:tc>
        <w:tc>
          <w:tcPr>
            <w:tcW w:w="7229" w:type="dxa"/>
            <w:vAlign w:val="center"/>
          </w:tcPr>
          <w:p w14:paraId="60BCFC31" w14:textId="77777777" w:rsidR="00FF51DE" w:rsidRDefault="00FF51DE" w:rsidP="00FF51DE">
            <w:pPr>
              <w:spacing w:line="276" w:lineRule="auto"/>
              <w:rPr>
                <w:rFonts w:eastAsiaTheme="minorEastAsia"/>
                <w:lang w:eastAsia="zh-CN"/>
              </w:rPr>
            </w:pPr>
          </w:p>
        </w:tc>
      </w:tr>
      <w:tr w:rsidR="00FF51DE" w:rsidRPr="00AA3E05" w14:paraId="450651CF" w14:textId="77777777" w:rsidTr="00384431">
        <w:trPr>
          <w:trHeight w:val="340"/>
        </w:trPr>
        <w:tc>
          <w:tcPr>
            <w:tcW w:w="1843" w:type="dxa"/>
            <w:vAlign w:val="center"/>
          </w:tcPr>
          <w:p w14:paraId="591F08B5" w14:textId="77777777" w:rsidR="00FF51DE" w:rsidRDefault="00FF51DE" w:rsidP="00FF51DE">
            <w:pPr>
              <w:jc w:val="left"/>
            </w:pPr>
          </w:p>
        </w:tc>
        <w:tc>
          <w:tcPr>
            <w:tcW w:w="7229" w:type="dxa"/>
            <w:vAlign w:val="center"/>
          </w:tcPr>
          <w:p w14:paraId="169DF680" w14:textId="77777777" w:rsidR="00FF51DE" w:rsidRDefault="00FF51DE" w:rsidP="00FF51DE">
            <w:pPr>
              <w:spacing w:line="276" w:lineRule="auto"/>
              <w:rPr>
                <w:rFonts w:eastAsiaTheme="minorEastAsia"/>
                <w:lang w:eastAsia="zh-CN"/>
              </w:rPr>
            </w:pPr>
          </w:p>
        </w:tc>
      </w:tr>
      <w:tr w:rsidR="00FF51DE" w:rsidRPr="00AA3E05" w14:paraId="20D8B746" w14:textId="77777777" w:rsidTr="00384431">
        <w:trPr>
          <w:trHeight w:val="340"/>
        </w:trPr>
        <w:tc>
          <w:tcPr>
            <w:tcW w:w="1843" w:type="dxa"/>
            <w:vAlign w:val="center"/>
          </w:tcPr>
          <w:p w14:paraId="005CCBE1" w14:textId="77777777" w:rsidR="00FF51DE" w:rsidRPr="00BC1293" w:rsidRDefault="00FF51DE" w:rsidP="00FF51DE">
            <w:pPr>
              <w:jc w:val="left"/>
            </w:pPr>
          </w:p>
        </w:tc>
        <w:tc>
          <w:tcPr>
            <w:tcW w:w="7229" w:type="dxa"/>
            <w:vAlign w:val="center"/>
          </w:tcPr>
          <w:p w14:paraId="03063981" w14:textId="77777777" w:rsidR="00FF51DE" w:rsidRDefault="00FF51DE" w:rsidP="00FF51DE">
            <w:pPr>
              <w:spacing w:line="276" w:lineRule="auto"/>
            </w:pPr>
          </w:p>
        </w:tc>
      </w:tr>
      <w:tr w:rsidR="00FF51DE" w:rsidRPr="00AA3E05" w14:paraId="5227C019" w14:textId="77777777" w:rsidTr="00384431">
        <w:trPr>
          <w:trHeight w:val="340"/>
        </w:trPr>
        <w:tc>
          <w:tcPr>
            <w:tcW w:w="1843" w:type="dxa"/>
            <w:vAlign w:val="center"/>
          </w:tcPr>
          <w:p w14:paraId="317FEF26" w14:textId="77777777" w:rsidR="00FF51DE" w:rsidRPr="00BC1293" w:rsidRDefault="00FF51DE" w:rsidP="00FF51DE">
            <w:pPr>
              <w:jc w:val="left"/>
            </w:pPr>
          </w:p>
        </w:tc>
        <w:tc>
          <w:tcPr>
            <w:tcW w:w="7229" w:type="dxa"/>
            <w:vAlign w:val="center"/>
          </w:tcPr>
          <w:p w14:paraId="14065641" w14:textId="77777777" w:rsidR="00FF51DE" w:rsidRDefault="00FF51DE" w:rsidP="00FF51DE">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26A3C0F3" w14:textId="5499848F" w:rsidR="006A3253" w:rsidRDefault="006A3253">
      <w:pPr>
        <w:overflowPunct/>
        <w:autoSpaceDE/>
        <w:autoSpaceDN/>
        <w:adjustRightInd/>
        <w:spacing w:after="160" w:line="259" w:lineRule="auto"/>
        <w:jc w:val="left"/>
        <w:textAlignment w:val="auto"/>
        <w:rPr>
          <w:b/>
          <w:bCs/>
          <w:sz w:val="32"/>
          <w:szCs w:val="32"/>
        </w:rPr>
      </w:pPr>
      <w:r>
        <w:rPr>
          <w:b/>
          <w:bCs/>
          <w:sz w:val="32"/>
          <w:szCs w:val="32"/>
        </w:rPr>
        <w:t>Abréviations</w:t>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4F04EC" w14:paraId="5D8E3A66" w14:textId="77777777" w:rsidTr="00CB4979">
        <w:trPr>
          <w:trHeight w:val="340"/>
        </w:trPr>
        <w:tc>
          <w:tcPr>
            <w:tcW w:w="1843" w:type="dxa"/>
            <w:vAlign w:val="center"/>
          </w:tcPr>
          <w:p w14:paraId="7CD5E6C7" w14:textId="21B17BCC" w:rsidR="004F04EC" w:rsidRDefault="004F04EC" w:rsidP="004F04EC">
            <w:pPr>
              <w:jc w:val="center"/>
            </w:pPr>
            <w:r>
              <w:t>BEM</w:t>
            </w:r>
          </w:p>
        </w:tc>
        <w:tc>
          <w:tcPr>
            <w:tcW w:w="7229" w:type="dxa"/>
            <w:vAlign w:val="center"/>
          </w:tcPr>
          <w:p w14:paraId="35036032" w14:textId="30E6FD21" w:rsidR="004F04EC" w:rsidRPr="002B49CE" w:rsidRDefault="004F04EC" w:rsidP="004F04EC">
            <w:pPr>
              <w:spacing w:line="276" w:lineRule="auto"/>
              <w:jc w:val="center"/>
              <w:rPr>
                <w:b/>
              </w:rPr>
            </w:pPr>
            <w:r w:rsidRPr="00F026D8">
              <w:rPr>
                <w:rFonts w:asciiTheme="minorHAnsi" w:eastAsiaTheme="minorEastAsia" w:hAnsiTheme="minorHAnsi" w:cstheme="minorBidi"/>
                <w:b/>
                <w:szCs w:val="22"/>
                <w:lang w:eastAsia="en-US" w:bidi="en-US"/>
              </w:rPr>
              <w:t>B</w:t>
            </w:r>
            <w:r>
              <w:rPr>
                <w:rFonts w:asciiTheme="minorHAnsi" w:eastAsiaTheme="minorEastAsia" w:hAnsiTheme="minorHAnsi" w:cstheme="minorBidi"/>
                <w:szCs w:val="22"/>
                <w:lang w:eastAsia="en-US" w:bidi="en-US"/>
              </w:rPr>
              <w:t>anc de l’</w:t>
            </w:r>
            <w:r w:rsidRPr="00F026D8">
              <w:rPr>
                <w:rFonts w:asciiTheme="minorHAnsi" w:eastAsiaTheme="minorEastAsia" w:hAnsiTheme="minorHAnsi" w:cstheme="minorBidi"/>
                <w:b/>
                <w:szCs w:val="22"/>
                <w:lang w:eastAsia="en-US" w:bidi="en-US"/>
              </w:rPr>
              <w:t>E</w:t>
            </w:r>
            <w:r>
              <w:rPr>
                <w:rFonts w:asciiTheme="minorHAnsi" w:eastAsiaTheme="minorEastAsia" w:hAnsiTheme="minorHAnsi" w:cstheme="minorBidi"/>
                <w:szCs w:val="22"/>
                <w:lang w:eastAsia="en-US" w:bidi="en-US"/>
              </w:rPr>
              <w:t xml:space="preserve">ffet </w:t>
            </w:r>
            <w:r w:rsidRPr="00F026D8">
              <w:rPr>
                <w:rFonts w:asciiTheme="minorHAnsi" w:eastAsiaTheme="minorEastAsia" w:hAnsiTheme="minorHAnsi" w:cstheme="minorBidi"/>
                <w:b/>
                <w:szCs w:val="22"/>
                <w:lang w:eastAsia="en-US" w:bidi="en-US"/>
              </w:rPr>
              <w:t>M</w:t>
            </w:r>
            <w:r>
              <w:rPr>
                <w:rFonts w:asciiTheme="minorHAnsi" w:eastAsiaTheme="minorEastAsia" w:hAnsiTheme="minorHAnsi" w:cstheme="minorBidi"/>
                <w:szCs w:val="22"/>
                <w:lang w:eastAsia="en-US" w:bidi="en-US"/>
              </w:rPr>
              <w:t>orton</w:t>
            </w:r>
          </w:p>
        </w:tc>
      </w:tr>
      <w:tr w:rsidR="004F04EC" w14:paraId="717D966A" w14:textId="77777777" w:rsidTr="00CB4979">
        <w:trPr>
          <w:trHeight w:val="340"/>
        </w:trPr>
        <w:tc>
          <w:tcPr>
            <w:tcW w:w="1843" w:type="dxa"/>
            <w:vAlign w:val="center"/>
          </w:tcPr>
          <w:p w14:paraId="3624E9C9" w14:textId="2F48AA2C" w:rsidR="004F04EC" w:rsidRPr="006A3253" w:rsidRDefault="004F04EC" w:rsidP="004F04EC">
            <w:pPr>
              <w:jc w:val="center"/>
            </w:pPr>
            <w:r>
              <w:t>GTA</w:t>
            </w:r>
          </w:p>
        </w:tc>
        <w:tc>
          <w:tcPr>
            <w:tcW w:w="7229" w:type="dxa"/>
            <w:vAlign w:val="center"/>
          </w:tcPr>
          <w:p w14:paraId="4129891B" w14:textId="12B01107" w:rsidR="004F04EC" w:rsidRDefault="004F04EC" w:rsidP="004F04EC">
            <w:pPr>
              <w:spacing w:line="276" w:lineRule="auto"/>
              <w:jc w:val="center"/>
            </w:pPr>
            <w:r w:rsidRPr="002B49CE">
              <w:rPr>
                <w:b/>
              </w:rPr>
              <w:t>G</w:t>
            </w:r>
            <w:r>
              <w:t xml:space="preserve">roupe </w:t>
            </w:r>
            <w:r w:rsidRPr="002B49CE">
              <w:rPr>
                <w:b/>
              </w:rPr>
              <w:t>T</w:t>
            </w:r>
            <w:r>
              <w:t>urbo-</w:t>
            </w:r>
            <w:r w:rsidRPr="002B49CE">
              <w:rPr>
                <w:b/>
              </w:rPr>
              <w:t>A</w:t>
            </w:r>
            <w:r>
              <w:t>lternateur</w:t>
            </w:r>
          </w:p>
        </w:tc>
      </w:tr>
      <w:tr w:rsidR="004F04EC" w14:paraId="0851AD1C" w14:textId="77777777" w:rsidTr="00CB4979">
        <w:trPr>
          <w:trHeight w:val="340"/>
        </w:trPr>
        <w:tc>
          <w:tcPr>
            <w:tcW w:w="1843" w:type="dxa"/>
            <w:vAlign w:val="center"/>
          </w:tcPr>
          <w:p w14:paraId="2F74F70D" w14:textId="6C9912EE" w:rsidR="004F04EC" w:rsidRDefault="004F04EC" w:rsidP="004F04EC">
            <w:pPr>
              <w:jc w:val="center"/>
            </w:pPr>
            <w:r w:rsidRPr="006A3253">
              <w:t>THD</w:t>
            </w:r>
          </w:p>
        </w:tc>
        <w:tc>
          <w:tcPr>
            <w:tcW w:w="7229" w:type="dxa"/>
            <w:vAlign w:val="center"/>
          </w:tcPr>
          <w:p w14:paraId="353689CF" w14:textId="6C9A9A7B" w:rsidR="004F04EC" w:rsidRDefault="004F04EC" w:rsidP="004F04EC">
            <w:pPr>
              <w:spacing w:line="276" w:lineRule="auto"/>
              <w:jc w:val="center"/>
            </w:pPr>
            <w:r w:rsidRPr="002B49CE">
              <w:rPr>
                <w:b/>
              </w:rPr>
              <w:t>T</w:t>
            </w:r>
            <w:r>
              <w:t>hermo-</w:t>
            </w:r>
            <w:r w:rsidRPr="002B49CE">
              <w:rPr>
                <w:b/>
              </w:rPr>
              <w:t>H</w:t>
            </w:r>
            <w:r>
              <w:t>ydro</w:t>
            </w:r>
            <w:r w:rsidRPr="002B49CE">
              <w:rPr>
                <w:b/>
              </w:rPr>
              <w:t>D</w:t>
            </w:r>
            <w:r>
              <w:t>ynamique</w:t>
            </w:r>
          </w:p>
        </w:tc>
      </w:tr>
      <w:tr w:rsidR="004F04EC" w14:paraId="033D2856" w14:textId="77777777" w:rsidTr="00CB4979">
        <w:trPr>
          <w:trHeight w:val="340"/>
        </w:trPr>
        <w:tc>
          <w:tcPr>
            <w:tcW w:w="1843" w:type="dxa"/>
            <w:vAlign w:val="center"/>
          </w:tcPr>
          <w:p w14:paraId="406AB5A8" w14:textId="3A06AF91" w:rsidR="004F04EC" w:rsidRDefault="004F04EC" w:rsidP="004F04EC">
            <w:pPr>
              <w:jc w:val="center"/>
            </w:pPr>
            <w:r>
              <w:t>NDM</w:t>
            </w:r>
          </w:p>
        </w:tc>
        <w:tc>
          <w:tcPr>
            <w:tcW w:w="7229" w:type="dxa"/>
            <w:vAlign w:val="center"/>
          </w:tcPr>
          <w:p w14:paraId="58C7C77F" w14:textId="6567D184" w:rsidR="004F04EC" w:rsidRDefault="004F04EC" w:rsidP="004F04EC">
            <w:pPr>
              <w:spacing w:line="276" w:lineRule="auto"/>
              <w:jc w:val="center"/>
            </w:pPr>
            <w:r>
              <w:t>Méthode de discrétisation classique (</w:t>
            </w:r>
            <w:r w:rsidRPr="002B49CE">
              <w:rPr>
                <w:b/>
              </w:rPr>
              <w:t>N</w:t>
            </w:r>
            <w:r>
              <w:t xml:space="preserve">atural </w:t>
            </w:r>
            <w:r w:rsidRPr="002B49CE">
              <w:rPr>
                <w:b/>
              </w:rPr>
              <w:t>D</w:t>
            </w:r>
            <w:r>
              <w:t xml:space="preserve">iscrétisation </w:t>
            </w:r>
            <w:r w:rsidRPr="002B49CE">
              <w:rPr>
                <w:b/>
              </w:rPr>
              <w:t>M</w:t>
            </w:r>
            <w:r>
              <w:t>ethod)</w:t>
            </w:r>
          </w:p>
        </w:tc>
      </w:tr>
      <w:tr w:rsidR="004F04EC" w14:paraId="2F1516EA" w14:textId="77777777" w:rsidTr="00CB4979">
        <w:trPr>
          <w:trHeight w:val="340"/>
        </w:trPr>
        <w:tc>
          <w:tcPr>
            <w:tcW w:w="1843" w:type="dxa"/>
            <w:vAlign w:val="center"/>
          </w:tcPr>
          <w:p w14:paraId="5C410C82" w14:textId="5ADDA1F9" w:rsidR="004F04EC" w:rsidRDefault="004F04EC" w:rsidP="004F04EC">
            <w:pPr>
              <w:jc w:val="center"/>
            </w:pPr>
            <w:r>
              <w:t>LPCM</w:t>
            </w:r>
          </w:p>
        </w:tc>
        <w:tc>
          <w:tcPr>
            <w:tcW w:w="7229" w:type="dxa"/>
            <w:vAlign w:val="center"/>
          </w:tcPr>
          <w:p w14:paraId="4689C9F2" w14:textId="35B0D179" w:rsidR="004F04EC" w:rsidRDefault="004F04EC" w:rsidP="004F04EC">
            <w:pPr>
              <w:spacing w:line="276" w:lineRule="auto"/>
              <w:jc w:val="center"/>
            </w:pPr>
            <w:r>
              <w:t xml:space="preserve">Méthode de collocation aux points Lobatto </w:t>
            </w:r>
            <w:r>
              <w:br/>
              <w:t>(</w:t>
            </w:r>
            <w:r w:rsidRPr="002B49CE">
              <w:rPr>
                <w:b/>
              </w:rPr>
              <w:t>L</w:t>
            </w:r>
            <w:r>
              <w:t xml:space="preserve">obatto </w:t>
            </w:r>
            <w:r w:rsidRPr="002B49CE">
              <w:rPr>
                <w:b/>
              </w:rPr>
              <w:t>P</w:t>
            </w:r>
            <w:r>
              <w:t xml:space="preserve">oints </w:t>
            </w:r>
            <w:r w:rsidRPr="002B49CE">
              <w:rPr>
                <w:b/>
              </w:rPr>
              <w:t>C</w:t>
            </w:r>
            <w:r>
              <w:t xml:space="preserve">ollocation </w:t>
            </w:r>
            <w:r w:rsidRPr="002B49CE">
              <w:rPr>
                <w:b/>
              </w:rPr>
              <w:t>M</w:t>
            </w:r>
            <w:r>
              <w:t>ethod)</w:t>
            </w:r>
          </w:p>
        </w:tc>
      </w:tr>
      <w:tr w:rsidR="000B3643" w14:paraId="5754EBE0" w14:textId="77777777" w:rsidTr="00CB4979">
        <w:trPr>
          <w:trHeight w:val="340"/>
        </w:trPr>
        <w:tc>
          <w:tcPr>
            <w:tcW w:w="1843" w:type="dxa"/>
            <w:vAlign w:val="center"/>
          </w:tcPr>
          <w:p w14:paraId="2F5C8566" w14:textId="42F44C4A" w:rsidR="000B3643" w:rsidRDefault="000B3643" w:rsidP="004F04EC">
            <w:pPr>
              <w:jc w:val="center"/>
            </w:pPr>
            <w:r>
              <w:t>FBNS</w:t>
            </w:r>
          </w:p>
        </w:tc>
        <w:tc>
          <w:tcPr>
            <w:tcW w:w="7229" w:type="dxa"/>
            <w:vAlign w:val="center"/>
          </w:tcPr>
          <w:p w14:paraId="0B766031" w14:textId="276E7D79" w:rsidR="000B3643" w:rsidRDefault="003D6A69" w:rsidP="004F04EC">
            <w:pPr>
              <w:spacing w:line="276" w:lineRule="auto"/>
              <w:jc w:val="center"/>
            </w:pPr>
            <w:r w:rsidRPr="003D6A69">
              <w:rPr>
                <w:b/>
              </w:rPr>
              <w:t>F</w:t>
            </w:r>
            <w:r>
              <w:t>ischer-</w:t>
            </w:r>
            <w:r w:rsidRPr="003D6A69">
              <w:rPr>
                <w:b/>
              </w:rPr>
              <w:t>B</w:t>
            </w:r>
            <w:r>
              <w:t>umrmeister-</w:t>
            </w:r>
            <w:r w:rsidRPr="003D6A69">
              <w:rPr>
                <w:b/>
              </w:rPr>
              <w:t>N</w:t>
            </w:r>
            <w:r>
              <w:t>ewton-</w:t>
            </w:r>
            <w:r w:rsidRPr="003D6A69">
              <w:rPr>
                <w:b/>
              </w:rPr>
              <w:t>S</w:t>
            </w:r>
            <w:r>
              <w:t>chur algorithme</w:t>
            </w:r>
            <w:r w:rsidR="00944B62">
              <w:t xml:space="preserve"> pour traiter la rupture du film</w:t>
            </w:r>
            <w:r>
              <w:t xml:space="preserve"> </w:t>
            </w:r>
          </w:p>
        </w:tc>
      </w:tr>
      <w:tr w:rsidR="004F04EC" w14:paraId="6CB73155" w14:textId="77777777" w:rsidTr="00CB4979">
        <w:trPr>
          <w:trHeight w:val="340"/>
        </w:trPr>
        <w:tc>
          <w:tcPr>
            <w:tcW w:w="1843" w:type="dxa"/>
            <w:vAlign w:val="center"/>
          </w:tcPr>
          <w:p w14:paraId="571CEC38" w14:textId="4B29DC3D" w:rsidR="004F04EC" w:rsidRDefault="004F04EC" w:rsidP="004F04EC">
            <w:pPr>
              <w:jc w:val="center"/>
            </w:pPr>
            <w:r>
              <w:t>1D, 2D, 3D</w:t>
            </w:r>
          </w:p>
        </w:tc>
        <w:tc>
          <w:tcPr>
            <w:tcW w:w="7229" w:type="dxa"/>
            <w:vAlign w:val="center"/>
          </w:tcPr>
          <w:p w14:paraId="0B9EF8B0" w14:textId="74707E10" w:rsidR="004F04EC" w:rsidRDefault="004F04EC" w:rsidP="004F04EC">
            <w:pPr>
              <w:spacing w:line="276" w:lineRule="auto"/>
              <w:jc w:val="center"/>
            </w:pPr>
            <w:r>
              <w:t xml:space="preserve">Uni </w:t>
            </w:r>
            <w:r w:rsidR="000E76CE" w:rsidRPr="000E76CE">
              <w:t>d</w:t>
            </w:r>
            <w:r>
              <w:t xml:space="preserve">imensionnel, bi dimensionnel, tri dimensionnel </w:t>
            </w:r>
          </w:p>
        </w:tc>
      </w:tr>
      <w:tr w:rsidR="004F04EC" w14:paraId="77925265" w14:textId="77777777" w:rsidTr="00CB4979">
        <w:trPr>
          <w:trHeight w:val="340"/>
        </w:trPr>
        <w:tc>
          <w:tcPr>
            <w:tcW w:w="1843" w:type="dxa"/>
            <w:vAlign w:val="center"/>
          </w:tcPr>
          <w:p w14:paraId="06578C46" w14:textId="669D17C8" w:rsidR="004F04EC" w:rsidRDefault="009901E1" w:rsidP="009901E1">
            <w:pPr>
              <w:jc w:val="center"/>
            </w:pPr>
            <w:r>
              <w:t>DFN</w:t>
            </w:r>
          </w:p>
        </w:tc>
        <w:tc>
          <w:tcPr>
            <w:tcW w:w="7229" w:type="dxa"/>
            <w:vAlign w:val="center"/>
          </w:tcPr>
          <w:p w14:paraId="67AD1F30" w14:textId="66049EBA" w:rsidR="004F04EC" w:rsidRDefault="009901E1" w:rsidP="009901E1">
            <w:pPr>
              <w:spacing w:line="276" w:lineRule="auto"/>
              <w:jc w:val="center"/>
            </w:pPr>
            <w:r w:rsidRPr="009901E1">
              <w:rPr>
                <w:b/>
              </w:rPr>
              <w:t>D</w:t>
            </w:r>
            <w:r w:rsidR="00337A4E">
              <w:t xml:space="preserve">éfaut de la </w:t>
            </w:r>
            <w:r w:rsidRPr="009901E1">
              <w:rPr>
                <w:b/>
              </w:rPr>
              <w:t>F</w:t>
            </w:r>
            <w:r w:rsidR="00337A4E">
              <w:t xml:space="preserve">ibre </w:t>
            </w:r>
            <w:r>
              <w:rPr>
                <w:b/>
              </w:rPr>
              <w:t>N</w:t>
            </w:r>
            <w:r w:rsidR="00337A4E">
              <w:t>eutre</w:t>
            </w:r>
          </w:p>
        </w:tc>
      </w:tr>
      <w:tr w:rsidR="009901E1" w14:paraId="4C888A1C" w14:textId="77777777" w:rsidTr="00CB4979">
        <w:trPr>
          <w:trHeight w:val="340"/>
        </w:trPr>
        <w:tc>
          <w:tcPr>
            <w:tcW w:w="1843" w:type="dxa"/>
            <w:vAlign w:val="center"/>
          </w:tcPr>
          <w:p w14:paraId="647366A8" w14:textId="471A9273" w:rsidR="009901E1" w:rsidRDefault="009901E1" w:rsidP="009901E1">
            <w:pPr>
              <w:jc w:val="center"/>
            </w:pPr>
            <w:r>
              <w:t>MC</w:t>
            </w:r>
          </w:p>
        </w:tc>
        <w:tc>
          <w:tcPr>
            <w:tcW w:w="7229" w:type="dxa"/>
            <w:vAlign w:val="center"/>
          </w:tcPr>
          <w:p w14:paraId="3A36347E" w14:textId="7EA24C54" w:rsidR="009901E1" w:rsidRPr="009901E1" w:rsidRDefault="009901E1" w:rsidP="009901E1">
            <w:pPr>
              <w:spacing w:line="276" w:lineRule="auto"/>
              <w:jc w:val="center"/>
              <w:rPr>
                <w:b/>
              </w:rPr>
            </w:pPr>
            <w:r>
              <w:rPr>
                <w:b/>
              </w:rPr>
              <w:t>M</w:t>
            </w:r>
            <w:r w:rsidRPr="009901E1">
              <w:t>a</w:t>
            </w:r>
            <w:r>
              <w:t xml:space="preserve">sse </w:t>
            </w:r>
            <w:r w:rsidRPr="009901E1">
              <w:rPr>
                <w:b/>
              </w:rPr>
              <w:t>C</w:t>
            </w:r>
            <w:r>
              <w:t>oncentrée</w:t>
            </w:r>
          </w:p>
        </w:tc>
      </w:tr>
      <w:tr w:rsidR="005560A5" w14:paraId="22DE2218" w14:textId="77777777" w:rsidTr="00CB4979">
        <w:trPr>
          <w:trHeight w:val="340"/>
        </w:trPr>
        <w:tc>
          <w:tcPr>
            <w:tcW w:w="1843" w:type="dxa"/>
            <w:vAlign w:val="center"/>
          </w:tcPr>
          <w:p w14:paraId="381C6A8E" w14:textId="72A3621B" w:rsidR="005560A5" w:rsidRDefault="005560A5" w:rsidP="009901E1">
            <w:pPr>
              <w:jc w:val="center"/>
            </w:pPr>
            <w:r>
              <w:t>DDL</w:t>
            </w:r>
          </w:p>
        </w:tc>
        <w:tc>
          <w:tcPr>
            <w:tcW w:w="7229" w:type="dxa"/>
            <w:vAlign w:val="center"/>
          </w:tcPr>
          <w:p w14:paraId="35308EAC" w14:textId="5ACB0D17" w:rsidR="005560A5" w:rsidRDefault="005560A5" w:rsidP="005560A5">
            <w:pPr>
              <w:spacing w:line="276" w:lineRule="auto"/>
              <w:jc w:val="center"/>
              <w:rPr>
                <w:b/>
              </w:rPr>
            </w:pPr>
            <w:r>
              <w:rPr>
                <w:b/>
              </w:rPr>
              <w:t>D</w:t>
            </w:r>
            <w:r w:rsidRPr="005560A5">
              <w:t>e</w:t>
            </w:r>
            <w:r>
              <w:t xml:space="preserve">gré </w:t>
            </w:r>
            <w:r w:rsidRPr="005560A5">
              <w:rPr>
                <w:b/>
              </w:rPr>
              <w:t>D</w:t>
            </w:r>
            <w:r>
              <w:t xml:space="preserve">e </w:t>
            </w:r>
            <w:r w:rsidRPr="005560A5">
              <w:rPr>
                <w:b/>
              </w:rPr>
              <w:t>L</w:t>
            </w:r>
            <w:r>
              <w:t>iberté</w:t>
            </w:r>
          </w:p>
        </w:tc>
      </w:tr>
      <w:tr w:rsidR="004F04EC" w14:paraId="4DD140CB" w14:textId="77777777" w:rsidTr="00CB4979">
        <w:trPr>
          <w:trHeight w:val="340"/>
        </w:trPr>
        <w:tc>
          <w:tcPr>
            <w:tcW w:w="1843" w:type="dxa"/>
            <w:vAlign w:val="center"/>
          </w:tcPr>
          <w:p w14:paraId="071D5603" w14:textId="1684C799" w:rsidR="004F04EC" w:rsidRDefault="00582355" w:rsidP="004F04EC">
            <w:pPr>
              <w:jc w:val="center"/>
            </w:pPr>
            <w:r>
              <w:t>th</w:t>
            </w:r>
          </w:p>
        </w:tc>
        <w:tc>
          <w:tcPr>
            <w:tcW w:w="7229" w:type="dxa"/>
            <w:vAlign w:val="center"/>
          </w:tcPr>
          <w:p w14:paraId="0B7976DA" w14:textId="7095FEEB" w:rsidR="004F04EC" w:rsidRDefault="00582355" w:rsidP="004F04EC">
            <w:pPr>
              <w:spacing w:line="276" w:lineRule="auto"/>
              <w:jc w:val="center"/>
            </w:pPr>
            <w:r w:rsidRPr="00582355">
              <w:rPr>
                <w:b/>
              </w:rPr>
              <w:t>th</w:t>
            </w:r>
            <w:r>
              <w:t>ermique</w:t>
            </w:r>
          </w:p>
        </w:tc>
      </w:tr>
      <w:tr w:rsidR="004F04EC" w14:paraId="077FD019" w14:textId="77777777" w:rsidTr="00CB4979">
        <w:trPr>
          <w:trHeight w:val="340"/>
        </w:trPr>
        <w:tc>
          <w:tcPr>
            <w:tcW w:w="1843" w:type="dxa"/>
            <w:vAlign w:val="center"/>
          </w:tcPr>
          <w:p w14:paraId="19D3061D" w14:textId="57B58034" w:rsidR="004F04EC" w:rsidRDefault="00890575" w:rsidP="004F04EC">
            <w:pPr>
              <w:jc w:val="center"/>
            </w:pPr>
            <w:r>
              <w:t>DE</w:t>
            </w:r>
          </w:p>
        </w:tc>
        <w:tc>
          <w:tcPr>
            <w:tcW w:w="7229" w:type="dxa"/>
            <w:vAlign w:val="center"/>
          </w:tcPr>
          <w:p w14:paraId="4F9E506A" w14:textId="2A149B1C" w:rsidR="004F04EC" w:rsidRDefault="00890575" w:rsidP="00865DFB">
            <w:pPr>
              <w:spacing w:line="276" w:lineRule="auto"/>
              <w:jc w:val="center"/>
            </w:pPr>
            <w:r>
              <w:t xml:space="preserve">côté du moteur </w:t>
            </w:r>
            <w:r w:rsidRPr="00890575">
              <w:t>(</w:t>
            </w:r>
            <w:r w:rsidR="00865DFB" w:rsidRPr="00865DFB">
              <w:rPr>
                <w:b/>
              </w:rPr>
              <w:t>D</w:t>
            </w:r>
            <w:r>
              <w:t xml:space="preserve">rive </w:t>
            </w:r>
            <w:r w:rsidR="00865DFB" w:rsidRPr="00865DFB">
              <w:rPr>
                <w:b/>
              </w:rPr>
              <w:t>E</w:t>
            </w:r>
            <w:r>
              <w:t>nd)</w:t>
            </w:r>
          </w:p>
        </w:tc>
      </w:tr>
      <w:tr w:rsidR="00890575" w14:paraId="16A08F19" w14:textId="77777777" w:rsidTr="00CB4979">
        <w:trPr>
          <w:trHeight w:val="340"/>
        </w:trPr>
        <w:tc>
          <w:tcPr>
            <w:tcW w:w="1843" w:type="dxa"/>
            <w:vAlign w:val="center"/>
          </w:tcPr>
          <w:p w14:paraId="502875B9" w14:textId="3F5BC7C3" w:rsidR="00890575" w:rsidRDefault="00890575" w:rsidP="004F04EC">
            <w:pPr>
              <w:jc w:val="center"/>
            </w:pPr>
            <w:r>
              <w:t>NDE</w:t>
            </w:r>
          </w:p>
        </w:tc>
        <w:tc>
          <w:tcPr>
            <w:tcW w:w="7229" w:type="dxa"/>
            <w:vAlign w:val="center"/>
          </w:tcPr>
          <w:p w14:paraId="3B390C7B" w14:textId="6E213098" w:rsidR="00890575" w:rsidRDefault="00890575" w:rsidP="004F04EC">
            <w:pPr>
              <w:spacing w:line="276" w:lineRule="auto"/>
              <w:jc w:val="center"/>
            </w:pPr>
            <w:r>
              <w:t>coté à l’opposition du moteur (</w:t>
            </w:r>
            <w:r w:rsidRPr="00890575">
              <w:rPr>
                <w:b/>
              </w:rPr>
              <w:t>N</w:t>
            </w:r>
            <w:r w:rsidRPr="00890575">
              <w:t>on</w:t>
            </w:r>
            <w:r>
              <w:t xml:space="preserve"> </w:t>
            </w:r>
            <w:r w:rsidRPr="00890575">
              <w:rPr>
                <w:b/>
              </w:rPr>
              <w:t>D</w:t>
            </w:r>
            <w:r>
              <w:t xml:space="preserve">rive </w:t>
            </w:r>
            <w:r w:rsidRPr="00890575">
              <w:rPr>
                <w:b/>
              </w:rPr>
              <w:t>E</w:t>
            </w:r>
            <w:r>
              <w:t>nd)</w:t>
            </w:r>
          </w:p>
        </w:tc>
      </w:tr>
      <w:tr w:rsidR="00890575" w14:paraId="5D0E9EED" w14:textId="77777777" w:rsidTr="00CB4979">
        <w:trPr>
          <w:trHeight w:val="340"/>
        </w:trPr>
        <w:tc>
          <w:tcPr>
            <w:tcW w:w="1843" w:type="dxa"/>
            <w:vAlign w:val="center"/>
          </w:tcPr>
          <w:p w14:paraId="11CAADC2" w14:textId="7B265507" w:rsidR="00890575" w:rsidRDefault="00147B79" w:rsidP="004F04EC">
            <w:pPr>
              <w:jc w:val="center"/>
            </w:pPr>
            <w:r>
              <w:t>RT</w:t>
            </w:r>
          </w:p>
        </w:tc>
        <w:tc>
          <w:tcPr>
            <w:tcW w:w="7229" w:type="dxa"/>
            <w:vAlign w:val="center"/>
          </w:tcPr>
          <w:p w14:paraId="2778B6EE" w14:textId="6E766ABD" w:rsidR="00890575" w:rsidRDefault="00147B79" w:rsidP="00147B79">
            <w:pPr>
              <w:spacing w:line="276" w:lineRule="auto"/>
              <w:jc w:val="center"/>
            </w:pPr>
            <w:r w:rsidRPr="00147B79">
              <w:rPr>
                <w:b/>
              </w:rPr>
              <w:t>R</w:t>
            </w:r>
            <w:r>
              <w:t xml:space="preserve">otor </w:t>
            </w:r>
            <w:r w:rsidRPr="00147B79">
              <w:rPr>
                <w:b/>
              </w:rPr>
              <w:t>T</w:t>
            </w:r>
            <w:r>
              <w:t>hermocouple</w:t>
            </w:r>
          </w:p>
        </w:tc>
      </w:tr>
      <w:tr w:rsidR="00A7586E" w14:paraId="53D156DB" w14:textId="77777777" w:rsidTr="00CB4979">
        <w:trPr>
          <w:trHeight w:val="340"/>
        </w:trPr>
        <w:tc>
          <w:tcPr>
            <w:tcW w:w="1843" w:type="dxa"/>
            <w:vAlign w:val="center"/>
          </w:tcPr>
          <w:p w14:paraId="56C8E0AE" w14:textId="20FDE880" w:rsidR="00A7586E" w:rsidRDefault="00A7586E" w:rsidP="004F04EC">
            <w:pPr>
              <w:jc w:val="center"/>
            </w:pPr>
            <w:r>
              <w:t>EM</w:t>
            </w:r>
          </w:p>
        </w:tc>
        <w:tc>
          <w:tcPr>
            <w:tcW w:w="7229" w:type="dxa"/>
            <w:vAlign w:val="center"/>
          </w:tcPr>
          <w:p w14:paraId="73606360" w14:textId="284E2546" w:rsidR="00A7586E" w:rsidRPr="00147B79" w:rsidRDefault="00A7586E" w:rsidP="00147B79">
            <w:pPr>
              <w:spacing w:line="276" w:lineRule="auto"/>
              <w:jc w:val="center"/>
              <w:rPr>
                <w:b/>
              </w:rPr>
            </w:pPr>
            <w:r>
              <w:rPr>
                <w:b/>
              </w:rPr>
              <w:t>E</w:t>
            </w:r>
            <w:r w:rsidRPr="00A7586E">
              <w:t>ffet</w:t>
            </w:r>
            <w:r>
              <w:t xml:space="preserve"> </w:t>
            </w:r>
            <w:r w:rsidRPr="00A7586E">
              <w:rPr>
                <w:b/>
              </w:rPr>
              <w:t>M</w:t>
            </w:r>
            <w:r>
              <w:t>orton</w:t>
            </w:r>
          </w:p>
        </w:tc>
      </w:tr>
    </w:tbl>
    <w:p w14:paraId="732DF6C7" w14:textId="77777777" w:rsidR="006A3253" w:rsidRDefault="006A3253">
      <w:pPr>
        <w:overflowPunct/>
        <w:autoSpaceDE/>
        <w:autoSpaceDN/>
        <w:adjustRightInd/>
        <w:spacing w:after="160" w:line="259" w:lineRule="auto"/>
        <w:jc w:val="left"/>
        <w:textAlignment w:val="auto"/>
      </w:pPr>
    </w:p>
    <w:p w14:paraId="291B9C7D" w14:textId="234F3377" w:rsidR="00423CA5" w:rsidRDefault="00423CA5">
      <w:pPr>
        <w:overflowPunct/>
        <w:autoSpaceDE/>
        <w:autoSpaceDN/>
        <w:adjustRightInd/>
        <w:spacing w:after="160" w:line="259" w:lineRule="auto"/>
        <w:jc w:val="left"/>
        <w:textAlignment w:val="auto"/>
      </w:pPr>
      <w:r>
        <w:br w:type="page"/>
      </w:r>
    </w:p>
    <w:p w14:paraId="6A1AFBFC" w14:textId="1A7178CE" w:rsidR="00DE2BCD" w:rsidRDefault="00DE2BCD" w:rsidP="00EA2A23">
      <w:pPr>
        <w:pStyle w:val="Titre1"/>
        <w:numPr>
          <w:ilvl w:val="0"/>
          <w:numId w:val="0"/>
        </w:numPr>
        <w:spacing w:line="360" w:lineRule="auto"/>
        <w:ind w:left="567" w:hanging="567"/>
      </w:pPr>
      <w:bookmarkStart w:id="4" w:name="_Toc536800369"/>
      <w:r>
        <w:lastRenderedPageBreak/>
        <w:t>Introduction générale</w:t>
      </w:r>
      <w:bookmarkEnd w:id="4"/>
    </w:p>
    <w:p w14:paraId="15B30AEF" w14:textId="0F3C3A59" w:rsidR="00EA2A23" w:rsidRDefault="00EA2A23" w:rsidP="00EA2A23">
      <w:pPr>
        <w:spacing w:line="360" w:lineRule="auto"/>
      </w:pPr>
    </w:p>
    <w:p w14:paraId="147039E9" w14:textId="51968ED9" w:rsidR="00EA2A23" w:rsidRPr="00E4270F" w:rsidDel="00B45C37" w:rsidRDefault="00EA2A23" w:rsidP="00EA2A23">
      <w:pPr>
        <w:spacing w:line="360" w:lineRule="auto"/>
        <w:rPr>
          <w:del w:id="5" w:author="HASSINI Mohamed-amine" w:date="2019-03-11T10:55:00Z"/>
        </w:rPr>
      </w:pPr>
    </w:p>
    <w:p w14:paraId="5C5A90D2" w14:textId="17F30BC0" w:rsidR="0034739B" w:rsidDel="00B45C37" w:rsidRDefault="0034739B" w:rsidP="00EA2A23">
      <w:pPr>
        <w:overflowPunct/>
        <w:autoSpaceDE/>
        <w:autoSpaceDN/>
        <w:adjustRightInd/>
        <w:spacing w:after="160" w:line="360" w:lineRule="auto"/>
        <w:jc w:val="left"/>
        <w:textAlignment w:val="auto"/>
        <w:rPr>
          <w:del w:id="6" w:author="HASSINI Mohamed-amine" w:date="2019-03-11T10:55:00Z"/>
        </w:rPr>
      </w:pPr>
    </w:p>
    <w:p w14:paraId="4C221DA0" w14:textId="4322A67B" w:rsidR="00B45C37" w:rsidRDefault="00177A37" w:rsidP="00B45C37">
      <w:pPr>
        <w:spacing w:before="240" w:after="240" w:line="360" w:lineRule="auto"/>
        <w:ind w:firstLine="709"/>
        <w:rPr>
          <w:ins w:id="7" w:author="HASSINI Mohamed-amine" w:date="2019-03-11T10:52:00Z"/>
        </w:rPr>
      </w:pPr>
      <w:r>
        <w:t>La turbine</w:t>
      </w:r>
      <w:r w:rsidR="0034739B">
        <w:t xml:space="preserve"> à vapeur est un</w:t>
      </w:r>
      <w:r>
        <w:t>e</w:t>
      </w:r>
      <w:r w:rsidR="0034739B">
        <w:t xml:space="preserve"> machine tournante qui </w:t>
      </w:r>
      <w:ins w:id="8" w:author="HASSINI Mohamed-amine" w:date="2019-03-11T10:48:00Z">
        <w:r w:rsidR="00D01E64">
          <w:t xml:space="preserve">permet de transformer </w:t>
        </w:r>
      </w:ins>
      <w:del w:id="9" w:author="HASSINI Mohamed-amine" w:date="2019-03-11T10:48:00Z">
        <w:r w:rsidR="0034739B" w:rsidDel="00D01E64">
          <w:delText xml:space="preserve">extrait </w:delText>
        </w:r>
      </w:del>
      <w:r w:rsidR="0034739B">
        <w:t>l'énergie thermique</w:t>
      </w:r>
      <w:ins w:id="10" w:author="HASSINI Mohamed-amine" w:date="2019-03-11T10:48:00Z">
        <w:r w:rsidR="00D01E64">
          <w:t xml:space="preserve"> contenue</w:t>
        </w:r>
      </w:ins>
      <w:ins w:id="11" w:author="HASSINI Mohamed-amine" w:date="2019-03-11T10:49:00Z">
        <w:r w:rsidR="00D01E64">
          <w:t xml:space="preserve"> dans</w:t>
        </w:r>
      </w:ins>
      <w:r w:rsidR="0034739B">
        <w:t xml:space="preserve"> </w:t>
      </w:r>
      <w:del w:id="12" w:author="HASSINI Mohamed-amine" w:date="2019-03-11T10:49:00Z">
        <w:r w:rsidR="0034739B" w:rsidDel="00D01E64">
          <w:delText>de</w:delText>
        </w:r>
      </w:del>
      <w:r w:rsidR="0034739B">
        <w:t xml:space="preserve"> la vapeur sous pression</w:t>
      </w:r>
      <w:ins w:id="13" w:author="HASSINI Mohamed-amine" w:date="2019-03-11T10:49:00Z">
        <w:r w:rsidR="00B45C37">
          <w:t xml:space="preserve"> en</w:t>
        </w:r>
      </w:ins>
      <w:r w:rsidR="0034739B">
        <w:t xml:space="preserve"> </w:t>
      </w:r>
      <w:del w:id="14" w:author="HASSINI Mohamed-amine" w:date="2019-03-11T10:49:00Z">
        <w:r w:rsidR="0034739B" w:rsidDel="00B45C37">
          <w:delText xml:space="preserve">et l'utilise pour produire </w:delText>
        </w:r>
      </w:del>
      <w:r w:rsidR="0034739B">
        <w:t>un travail mécanique de rotation</w:t>
      </w:r>
      <w:ins w:id="15" w:author="HASSINI Mohamed-amine" w:date="2019-03-11T10:49:00Z">
        <w:r w:rsidR="00B45C37">
          <w:t xml:space="preserve"> afin</w:t>
        </w:r>
      </w:ins>
      <w:del w:id="16" w:author="HASSINI Mohamed-amine" w:date="2019-03-11T10:49:00Z">
        <w:r w:rsidR="0034739B" w:rsidDel="00B45C37">
          <w:delText>. Ce mouvement de rotation est bien adapté pour</w:delText>
        </w:r>
      </w:del>
      <w:r w:rsidR="0034739B">
        <w:t xml:space="preserve"> </w:t>
      </w:r>
      <w:ins w:id="17" w:author="HASSINI Mohamed-amine" w:date="2019-03-11T10:49:00Z">
        <w:r w:rsidR="00B45C37">
          <w:t>d’</w:t>
        </w:r>
      </w:ins>
      <w:r w:rsidR="0034739B">
        <w:t>entraîner un alternateur</w:t>
      </w:r>
      <w:del w:id="18" w:author="HASSINI Mohamed-amine" w:date="2019-03-11T10:50:00Z">
        <w:r w:rsidR="0034739B" w:rsidDel="00B45C37">
          <w:delText xml:space="preserve"> électrique</w:delText>
        </w:r>
      </w:del>
      <w:r w:rsidR="0034739B">
        <w:t xml:space="preserv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w:t>
      </w:r>
      <w:del w:id="19" w:author="HASSINI Mohamed-amine" w:date="2019-03-11T10:39:00Z">
        <w:r w:rsidR="000B460E" w:rsidDel="00D01E64">
          <w:delText>s</w:delText>
        </w:r>
      </w:del>
      <w:r w:rsidR="000B460E">
        <w:t xml:space="preserve"> plusieurs rot</w:t>
      </w:r>
      <w:r w:rsidR="005C4F4F">
        <w:t>ors</w:t>
      </w:r>
      <w:ins w:id="20" w:author="HASSINI Mohamed-amine" w:date="2019-03-11T10:46:00Z">
        <w:r w:rsidR="00D01E64">
          <w:t xml:space="preserve"> (appelés corps)</w:t>
        </w:r>
      </w:ins>
      <w:r w:rsidR="005C4F4F">
        <w:t xml:space="preserve"> accouplés</w:t>
      </w:r>
      <w:ins w:id="21" w:author="HASSINI Mohamed-amine" w:date="2019-03-11T10:40:00Z">
        <w:r w:rsidR="00D01E64">
          <w:t xml:space="preserve"> </w:t>
        </w:r>
      </w:ins>
      <w:ins w:id="22" w:author="HASSINI Mohamed-amine" w:date="2019-03-11T10:50:00Z">
        <w:r w:rsidR="00B45C37">
          <w:t xml:space="preserve">de manière rigide et </w:t>
        </w:r>
      </w:ins>
      <w:ins w:id="23" w:author="HASSINI Mohamed-amine" w:date="2019-03-11T10:40:00Z">
        <w:r w:rsidR="00D01E64">
          <w:t>formant une ligne d’arbres</w:t>
        </w:r>
      </w:ins>
      <w:ins w:id="24" w:author="HASSINI Mohamed-amine" w:date="2019-03-11T10:41:00Z">
        <w:r w:rsidR="00D01E64">
          <w:t xml:space="preserve"> (cf. </w:t>
        </w:r>
        <w:r w:rsidR="00D01E64" w:rsidRPr="002A534D">
          <w:rPr>
            <w:b/>
          </w:rPr>
          <w:fldChar w:fldCharType="begin"/>
        </w:r>
        <w:r w:rsidR="00D01E64" w:rsidRPr="002A534D">
          <w:rPr>
            <w:b/>
          </w:rPr>
          <w:instrText xml:space="preserve"> REF _Ref534813007 \h  \* MERGEFORMAT </w:instrText>
        </w:r>
      </w:ins>
      <w:r w:rsidR="00D01E64" w:rsidRPr="002A534D">
        <w:rPr>
          <w:b/>
        </w:rPr>
      </w:r>
      <w:ins w:id="25" w:author="HASSINI Mohamed-amine" w:date="2019-03-11T10:41:00Z">
        <w:r w:rsidR="00D01E64" w:rsidRPr="002A534D">
          <w:rPr>
            <w:b/>
          </w:rPr>
          <w:fldChar w:fldCharType="separate"/>
        </w:r>
        <w:r w:rsidR="00D01E64" w:rsidRPr="00C20694">
          <w:rPr>
            <w:b/>
            <w:iCs/>
          </w:rPr>
          <w:t xml:space="preserve">Figure </w:t>
        </w:r>
        <w:r w:rsidR="00D01E64" w:rsidRPr="00C20694">
          <w:rPr>
            <w:b/>
            <w:iCs/>
            <w:noProof/>
          </w:rPr>
          <w:t>1</w:t>
        </w:r>
        <w:r w:rsidR="00D01E64" w:rsidRPr="002A534D">
          <w:rPr>
            <w:b/>
          </w:rPr>
          <w:fldChar w:fldCharType="end"/>
        </w:r>
        <w:r w:rsidR="00D01E64">
          <w:rPr>
            <w:b/>
          </w:rPr>
          <w:t>)</w:t>
        </w:r>
      </w:ins>
      <w:ins w:id="26" w:author="HASSINI Mohamed-amine" w:date="2019-03-11T10:50:00Z">
        <w:r w:rsidR="00B45C37">
          <w:rPr>
            <w:b/>
          </w:rPr>
          <w:t xml:space="preserve">. </w:t>
        </w:r>
      </w:ins>
      <w:r w:rsidR="005C4F4F">
        <w:t xml:space="preserve"> </w:t>
      </w:r>
      <w:del w:id="27" w:author="HASSINI Mohamed-amine" w:date="2019-03-11T10:50:00Z">
        <w:r w:rsidR="005C4F4F" w:rsidDel="00B45C37">
          <w:delText xml:space="preserve">et supportés par </w:delText>
        </w:r>
      </w:del>
      <w:del w:id="28" w:author="HASSINI Mohamed-amine" w:date="2019-03-11T10:40:00Z">
        <w:r w:rsidR="005C4F4F" w:rsidDel="00D01E64">
          <w:delText>l</w:delText>
        </w:r>
      </w:del>
      <w:del w:id="29" w:author="HASSINI Mohamed-amine" w:date="2019-03-11T10:50:00Z">
        <w:r w:rsidR="000B460E" w:rsidDel="00B45C37">
          <w:delText xml:space="preserve">es paliers hydrodynamiques. </w:delText>
        </w:r>
      </w:del>
      <w:ins w:id="30" w:author="HASSINI Mohamed-amine" w:date="2019-03-11T10:45:00Z">
        <w:r w:rsidR="00D01E64">
          <w:t xml:space="preserve">Elles sont souvent </w:t>
        </w:r>
      </w:ins>
      <w:ins w:id="31" w:author="HASSINI Mohamed-amine" w:date="2019-03-11T10:46:00Z">
        <w:r w:rsidR="00D01E64">
          <w:t xml:space="preserve">constituées d’un corps </w:t>
        </w:r>
        <w:proofErr w:type="gramStart"/>
        <w:r w:rsidR="00D01E64">
          <w:t>haute</w:t>
        </w:r>
        <w:proofErr w:type="gramEnd"/>
        <w:r w:rsidR="00D01E64">
          <w:t xml:space="preserve"> pression (HP) et de plusieurs corps basse pression (BP) tournant à 1500 tr/min (soit 25 Hz) ou 3000 tr/min (soit 60 Hz). </w:t>
        </w:r>
      </w:ins>
      <w:ins w:id="32" w:author="HASSINI Mohamed-amine" w:date="2019-03-11T10:47:00Z">
        <w:r w:rsidR="00D01E64">
          <w:t xml:space="preserve">Ces derniers sont accouplés à un alternateur triphasé. </w:t>
        </w:r>
      </w:ins>
      <w:ins w:id="33" w:author="HASSINI Mohamed-amine" w:date="2019-03-11T10:51:00Z">
        <w:r w:rsidR="00B45C37">
          <w:t xml:space="preserve"> Des paliers hydrodynamiques à géométrie fixe ou à patins oscillants sont généralement utilisés pour guider en rotation la ligne d</w:t>
        </w:r>
      </w:ins>
      <w:ins w:id="34" w:author="HASSINI Mohamed-amine" w:date="2019-03-11T10:52:00Z">
        <w:r w:rsidR="00B45C37">
          <w:t>’arbres. Dans le parc nucléaire français, deux architectures existent :</w:t>
        </w:r>
      </w:ins>
    </w:p>
    <w:p w14:paraId="5C66EF63" w14:textId="65B6705F" w:rsidR="00B45C37" w:rsidRDefault="00B45C37">
      <w:pPr>
        <w:pStyle w:val="Paragraphedeliste"/>
        <w:numPr>
          <w:ilvl w:val="0"/>
          <w:numId w:val="44"/>
        </w:numPr>
        <w:spacing w:before="240" w:after="240" w:line="360" w:lineRule="auto"/>
        <w:rPr>
          <w:ins w:id="35" w:author="HASSINI Mohamed-amine" w:date="2019-03-11T14:33:00Z"/>
        </w:rPr>
        <w:pPrChange w:id="36" w:author="HASSINI Mohamed-amine" w:date="2019-03-11T10:52:00Z">
          <w:pPr>
            <w:spacing w:before="240" w:after="240" w:line="360" w:lineRule="auto"/>
          </w:pPr>
        </w:pPrChange>
      </w:pPr>
      <w:ins w:id="37" w:author="HASSINI Mohamed-amine" w:date="2019-03-11T10:53:00Z">
        <w:r>
          <w:t xml:space="preserve">une </w:t>
        </w:r>
      </w:ins>
      <w:ins w:id="38" w:author="HASSINI Mohamed-amine" w:date="2019-03-11T14:33:00Z">
        <w:r w:rsidR="001005A9">
          <w:t>architecture</w:t>
        </w:r>
      </w:ins>
      <w:ins w:id="39" w:author="HASSINI Mohamed-amine" w:date="2019-03-11T10:53:00Z">
        <w:r>
          <w:t xml:space="preserve"> dite à deux paliers par corps, où chaque corps est supporté p</w:t>
        </w:r>
        <w:r w:rsidR="001005A9">
          <w:t xml:space="preserve">ar deux paliers hydrodynamiques. </w:t>
        </w:r>
      </w:ins>
      <w:ins w:id="40" w:author="HASSINI Mohamed-amine" w:date="2019-03-11T14:38:00Z">
        <w:r w:rsidR="001005A9">
          <w:t>Ceci permet un bon découplage des modes propres de chacun des corps ;</w:t>
        </w:r>
      </w:ins>
    </w:p>
    <w:p w14:paraId="640551A1" w14:textId="7E635398" w:rsidR="001005A9" w:rsidRDefault="001005A9">
      <w:pPr>
        <w:pStyle w:val="Paragraphedeliste"/>
        <w:numPr>
          <w:ilvl w:val="0"/>
          <w:numId w:val="44"/>
        </w:numPr>
        <w:spacing w:before="240" w:after="240" w:line="360" w:lineRule="auto"/>
        <w:rPr>
          <w:ins w:id="41" w:author="HASSINI Mohamed-amine" w:date="2019-03-11T14:33:00Z"/>
        </w:rPr>
        <w:pPrChange w:id="42" w:author="HASSINI Mohamed-amine" w:date="2019-03-11T14:33:00Z">
          <w:pPr>
            <w:spacing w:before="240" w:after="240" w:line="360" w:lineRule="auto"/>
          </w:pPr>
        </w:pPrChange>
      </w:pPr>
      <w:ins w:id="43" w:author="HASSINI Mohamed-amine" w:date="2019-03-11T14:33:00Z">
        <w:r>
          <w:t>une deuxième</w:t>
        </w:r>
      </w:ins>
      <w:ins w:id="44" w:author="HASSINI Mohamed-amine" w:date="2019-03-11T14:38:00Z">
        <w:r>
          <w:t xml:space="preserve"> architecture</w:t>
        </w:r>
      </w:ins>
      <w:ins w:id="45" w:author="HASSINI Mohamed-amine" w:date="2019-03-11T14:33:00Z">
        <w:r>
          <w:t xml:space="preserve"> dite à un palier par corps dans laquelle un palier hydrodynamique est partagé entre deux corps. Cette architecture permet d’avoir des lignes d’arbres plus courtes mais rendent</w:t>
        </w:r>
      </w:ins>
      <w:ins w:id="46" w:author="HASSINI Mohamed-amine" w:date="2019-03-11T14:37:00Z">
        <w:r>
          <w:t xml:space="preserve"> le comportement dynamique de la ligne d’arbres </w:t>
        </w:r>
      </w:ins>
      <w:ins w:id="47" w:author="HASSINI Mohamed-amine" w:date="2019-03-11T14:33:00Z">
        <w:r>
          <w:t>plus complexe.</w:t>
        </w:r>
      </w:ins>
    </w:p>
    <w:p w14:paraId="67B4A409" w14:textId="143B80A2" w:rsidR="001005A9" w:rsidRDefault="001005A9" w:rsidP="001005A9">
      <w:pPr>
        <w:spacing w:before="240" w:after="240" w:line="360" w:lineRule="auto"/>
        <w:rPr>
          <w:ins w:id="48" w:author="HASSINI Mohamed-amine" w:date="2019-03-11T10:52:00Z"/>
        </w:rPr>
      </w:pPr>
      <w:ins w:id="49" w:author="HASSINI Mohamed-amine" w:date="2019-03-11T14:33:00Z">
        <w:r>
          <w:t xml:space="preserve">Dans les deux cas, chaque corps opère </w:t>
        </w:r>
      </w:ins>
      <w:ins w:id="50" w:author="HASSINI Mohamed-amine" w:date="2019-03-11T14:34:00Z">
        <w:r>
          <w:t>au-delà</w:t>
        </w:r>
      </w:ins>
      <w:ins w:id="51" w:author="HASSINI Mohamed-amine" w:date="2019-03-11T14:33:00Z">
        <w:r>
          <w:t xml:space="preserve"> du mode de flexion.</w:t>
        </w:r>
      </w:ins>
    </w:p>
    <w:p w14:paraId="142A3C39" w14:textId="337DD587" w:rsidR="00D01E64" w:rsidDel="001458F9" w:rsidRDefault="00AB473D">
      <w:pPr>
        <w:pStyle w:val="Paragraphedeliste"/>
        <w:numPr>
          <w:ilvl w:val="0"/>
          <w:numId w:val="44"/>
        </w:numPr>
        <w:spacing w:before="240" w:after="240" w:line="360" w:lineRule="auto"/>
        <w:rPr>
          <w:del w:id="52" w:author="HASSINI Mohamed-amine" w:date="2019-03-11T10:48:00Z"/>
        </w:rPr>
        <w:pPrChange w:id="53" w:author="HASSINI Mohamed-amine" w:date="2019-03-11T10:52:00Z">
          <w:pPr>
            <w:spacing w:before="240" w:after="240" w:line="360" w:lineRule="auto"/>
          </w:pPr>
        </w:pPrChange>
      </w:pPr>
      <w:del w:id="54" w:author="HASSINI Mohamed-amine" w:date="2019-03-11T10:41:00Z">
        <w:r w:rsidDel="00D01E64">
          <w:delText xml:space="preserve">Ces rotors </w:delText>
        </w:r>
        <w:r w:rsidR="008C1BB7" w:rsidDel="00D01E64">
          <w:delText>sont</w:delText>
        </w:r>
        <w:r w:rsidDel="00D01E64">
          <w:delText xml:space="preserve"> décrits sous le nom </w:delText>
        </w:r>
        <w:r w:rsidR="00177A37" w:rsidDel="00D01E64">
          <w:delText xml:space="preserve">de </w:delText>
        </w:r>
        <w:r w:rsidDel="00D01E64">
          <w:delText>" ligne d’arbre</w:delText>
        </w:r>
        <w:r w:rsidR="00333537" w:rsidDel="00D01E64">
          <w:delText>s</w:delText>
        </w:r>
        <w:r w:rsidR="00177A37" w:rsidDel="00D01E64">
          <w:delText>"</w:delText>
        </w:r>
        <w:r w:rsidDel="00D01E64">
          <w:delText xml:space="preserve"> </w:delText>
        </w:r>
        <w:r w:rsidR="002A534D" w:rsidDel="00D01E64">
          <w:delText>(</w:delText>
        </w:r>
        <w:r w:rsidR="002A534D" w:rsidRPr="00B45C37" w:rsidDel="00D01E64">
          <w:rPr>
            <w:b/>
          </w:rPr>
          <w:fldChar w:fldCharType="begin"/>
        </w:r>
        <w:r w:rsidR="002A534D" w:rsidRPr="00B45C37" w:rsidDel="00D01E64">
          <w:rPr>
            <w:b/>
          </w:rPr>
          <w:delInstrText xml:space="preserve"> REF _Ref534813007 \h  \* MERGEFORMAT </w:delInstrText>
        </w:r>
        <w:r w:rsidR="002A534D" w:rsidRPr="00B45C37" w:rsidDel="00D01E64">
          <w:rPr>
            <w:b/>
          </w:rPr>
        </w:r>
        <w:r w:rsidR="002A534D" w:rsidRPr="00B45C37" w:rsidDel="00D01E64">
          <w:rPr>
            <w:b/>
            <w:rPrChange w:id="55" w:author="HASSINI Mohamed-amine" w:date="2019-03-11T10:52:00Z">
              <w:rPr>
                <w:b/>
              </w:rPr>
            </w:rPrChange>
          </w:rPr>
          <w:fldChar w:fldCharType="separate"/>
        </w:r>
        <w:r w:rsidR="00C20694" w:rsidRPr="00B45C37" w:rsidDel="00D01E64">
          <w:rPr>
            <w:b/>
            <w:iCs/>
          </w:rPr>
          <w:delText xml:space="preserve">Figure </w:delText>
        </w:r>
        <w:r w:rsidR="00C20694" w:rsidRPr="00B45C37" w:rsidDel="00D01E64">
          <w:rPr>
            <w:b/>
            <w:iCs/>
            <w:noProof/>
          </w:rPr>
          <w:delText>1</w:delText>
        </w:r>
        <w:r w:rsidR="002A534D" w:rsidRPr="009D1852" w:rsidDel="00D01E64">
          <w:rPr>
            <w:b/>
          </w:rPr>
          <w:fldChar w:fldCharType="end"/>
        </w:r>
        <w:r w:rsidR="002A534D" w:rsidDel="00D01E64">
          <w:delText>)</w:delText>
        </w:r>
      </w:del>
      <w:r w:rsidR="0034739B">
        <w:t xml:space="preserve">. </w:t>
      </w:r>
    </w:p>
    <w:p w14:paraId="165256E9" w14:textId="77777777" w:rsidR="004F6F8B" w:rsidRDefault="004F6F8B" w:rsidP="004F6F8B">
      <w:pPr>
        <w:keepNext/>
        <w:jc w:val="center"/>
      </w:pPr>
      <w:r w:rsidRPr="00A21671">
        <w:rPr>
          <w:noProof/>
        </w:rPr>
        <w:lastRenderedPageBreak/>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8"/>
                    <a:stretch>
                      <a:fillRect/>
                    </a:stretch>
                  </pic:blipFill>
                  <pic:spPr>
                    <a:xfrm>
                      <a:off x="0" y="0"/>
                      <a:ext cx="4748597" cy="3116005"/>
                    </a:xfrm>
                    <a:prstGeom prst="rect">
                      <a:avLst/>
                    </a:prstGeom>
                  </pic:spPr>
                </pic:pic>
              </a:graphicData>
            </a:graphic>
          </wp:inline>
        </w:drawing>
      </w:r>
    </w:p>
    <w:p w14:paraId="2ED5FB6A" w14:textId="62169452" w:rsidR="00F15233" w:rsidRPr="00D50E82" w:rsidRDefault="004F6F8B" w:rsidP="00D50E82">
      <w:pPr>
        <w:pStyle w:val="Lgende"/>
        <w:jc w:val="center"/>
        <w:rPr>
          <w:rFonts w:ascii="Calibri" w:eastAsia="Times New Roman" w:hAnsi="Calibri" w:cs="Times New Roman"/>
          <w:i w:val="0"/>
          <w:iCs w:val="0"/>
          <w:color w:val="auto"/>
          <w:sz w:val="22"/>
          <w:szCs w:val="20"/>
          <w:lang w:eastAsia="fr-FR"/>
        </w:rPr>
      </w:pPr>
      <w:bookmarkStart w:id="56" w:name="_Ref534813007"/>
      <w:bookmarkStart w:id="57" w:name="_Toc532823523"/>
      <w:bookmarkStart w:id="58" w:name="_Toc536112173"/>
      <w:bookmarkStart w:id="59" w:name="_Toc536800474"/>
      <w:r w:rsidRPr="00A2167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56"/>
      <w:r w:rsidRPr="00A21671">
        <w:rPr>
          <w:rFonts w:ascii="Calibri" w:eastAsia="Times New Roman" w:hAnsi="Calibri" w:cs="Times New Roman"/>
          <w:i w:val="0"/>
          <w:iCs w:val="0"/>
          <w:color w:val="auto"/>
          <w:sz w:val="22"/>
          <w:szCs w:val="20"/>
          <w:lang w:eastAsia="fr-FR"/>
        </w:rPr>
        <w:t> : Photographie d’une ligne d’arbre</w:t>
      </w:r>
      <w:ins w:id="60" w:author="HASSINI Mohamed-amine" w:date="2019-03-11T10:57:00Z">
        <w:r w:rsidR="00B45C37">
          <w:rPr>
            <w:rFonts w:ascii="Calibri" w:eastAsia="Times New Roman" w:hAnsi="Calibri" w:cs="Times New Roman"/>
            <w:i w:val="0"/>
            <w:iCs w:val="0"/>
            <w:color w:val="auto"/>
            <w:sz w:val="22"/>
            <w:szCs w:val="20"/>
            <w:lang w:eastAsia="fr-FR"/>
          </w:rPr>
          <w:t>s</w:t>
        </w:r>
      </w:ins>
      <w:r w:rsidRPr="00A21671">
        <w:rPr>
          <w:rFonts w:ascii="Calibri" w:eastAsia="Times New Roman" w:hAnsi="Calibri" w:cs="Times New Roman"/>
          <w:i w:val="0"/>
          <w:iCs w:val="0"/>
          <w:color w:val="auto"/>
          <w:sz w:val="22"/>
          <w:szCs w:val="20"/>
          <w:lang w:eastAsia="fr-FR"/>
        </w:rPr>
        <w:t xml:space="preserve"> de GTA 1300 MW</w:t>
      </w:r>
      <w:bookmarkEnd w:id="57"/>
      <w:r>
        <w:rPr>
          <w:rFonts w:ascii="Calibri" w:eastAsia="Times New Roman" w:hAnsi="Calibri" w:cs="Times New Roman"/>
          <w:i w:val="0"/>
          <w:iCs w:val="0"/>
          <w:color w:val="auto"/>
          <w:sz w:val="22"/>
          <w:szCs w:val="20"/>
          <w:lang w:eastAsia="fr-FR"/>
        </w:rPr>
        <w:t xml:space="preserve"> exploité par le groupe EDF</w:t>
      </w:r>
      <w:bookmarkEnd w:id="58"/>
      <w:bookmarkEnd w:id="59"/>
      <w:r>
        <w:rPr>
          <w:rFonts w:ascii="Calibri" w:eastAsia="Times New Roman" w:hAnsi="Calibri" w:cs="Times New Roman"/>
          <w:i w:val="0"/>
          <w:iCs w:val="0"/>
          <w:color w:val="auto"/>
          <w:sz w:val="22"/>
          <w:szCs w:val="20"/>
          <w:lang w:eastAsia="fr-FR"/>
        </w:rPr>
        <w:t xml:space="preserve"> </w:t>
      </w:r>
    </w:p>
    <w:p w14:paraId="23245AB1" w14:textId="0D44879B" w:rsidR="00BA22E8" w:rsidRDefault="0034739B" w:rsidP="00D50E82">
      <w:pPr>
        <w:spacing w:before="240" w:after="120" w:line="360" w:lineRule="auto"/>
        <w:ind w:firstLine="709"/>
        <w:rPr>
          <w:ins w:id="61" w:author="HASSINI Mohamed-amine" w:date="2019-03-11T11:12:00Z"/>
        </w:rPr>
      </w:pPr>
      <w:r>
        <w:t>Comme les autres types de machine</w:t>
      </w:r>
      <w:ins w:id="62" w:author="HASSINI Mohamed-amine" w:date="2019-03-11T11:24:00Z">
        <w:r w:rsidR="004B518B">
          <w:t>s</w:t>
        </w:r>
      </w:ins>
      <w:r>
        <w:t xml:space="preserve"> tournante</w:t>
      </w:r>
      <w:ins w:id="63" w:author="HASSINI Mohamed-amine" w:date="2019-03-11T11:24:00Z">
        <w:r w:rsidR="004B518B">
          <w:t>s</w:t>
        </w:r>
      </w:ins>
      <w:r>
        <w:t xml:space="preserve"> (e.g. compresseur, pom</w:t>
      </w:r>
      <w:r w:rsidR="00E82F73">
        <w:t>pe, turbine à gaz,</w:t>
      </w:r>
      <w:r w:rsidR="00FD7095">
        <w:t xml:space="preserve"> etc.</w:t>
      </w:r>
      <w:r>
        <w:t xml:space="preserve">), </w:t>
      </w:r>
      <w:ins w:id="64" w:author="HASSINI Mohamed-amine" w:date="2019-03-11T11:12:00Z">
        <w:r w:rsidR="00E7219E">
          <w:t>la</w:t>
        </w:r>
        <w:r w:rsidR="00BA22E8">
          <w:t xml:space="preserve"> </w:t>
        </w:r>
      </w:ins>
      <w:ins w:id="65" w:author="HASSINI Mohamed-amine" w:date="2019-03-11T11:44:00Z">
        <w:r w:rsidR="005F48EB">
          <w:t xml:space="preserve">maitrise du niveau vibratoire reste la principale préoccupation des opérateurs des turbines à vapeur. </w:t>
        </w:r>
      </w:ins>
      <w:ins w:id="66" w:author="HASSINI Mohamed-amine" w:date="2019-03-11T11:16:00Z">
        <w:r w:rsidR="00BA22E8">
          <w:t>P</w:t>
        </w:r>
      </w:ins>
      <w:ins w:id="67" w:author="HASSINI Mohamed-amine" w:date="2019-03-11T11:18:00Z">
        <w:r w:rsidR="00BA22E8">
          <w:t>our une turbine à vapeur,</w:t>
        </w:r>
      </w:ins>
      <w:ins w:id="68" w:author="HASSINI Mohamed-amine" w:date="2019-03-11T11:16:00Z">
        <w:r w:rsidR="00BA22E8">
          <w:t xml:space="preserve"> un niveau vibratoire élevé peut conduire à</w:t>
        </w:r>
      </w:ins>
      <w:ins w:id="69" w:author="HASSINI Mohamed-amine" w:date="2019-03-11T11:14:00Z">
        <w:r w:rsidR="00BA22E8">
          <w:t xml:space="preserve"> la fatigue prématurée des rotors et </w:t>
        </w:r>
      </w:ins>
      <w:ins w:id="70" w:author="HASSINI Mohamed-amine" w:date="2019-03-11T11:21:00Z">
        <w:r w:rsidR="004B518B">
          <w:t xml:space="preserve">favoriser le développement et la propagation de défauts au niveau </w:t>
        </w:r>
      </w:ins>
      <w:ins w:id="71" w:author="HASSINI Mohamed-amine" w:date="2019-03-11T11:14:00Z">
        <w:r w:rsidR="004B518B">
          <w:t>d</w:t>
        </w:r>
      </w:ins>
      <w:ins w:id="72" w:author="HASSINI Mohamed-amine" w:date="2019-03-11T11:22:00Z">
        <w:r w:rsidR="004B518B">
          <w:t>’autres</w:t>
        </w:r>
      </w:ins>
      <w:ins w:id="73" w:author="HASSINI Mohamed-amine" w:date="2019-03-11T11:14:00Z">
        <w:r w:rsidR="00BA22E8">
          <w:t xml:space="preserve"> composants</w:t>
        </w:r>
      </w:ins>
      <w:ins w:id="74" w:author="HASSINI Mohamed-amine" w:date="2019-03-11T11:22:00Z">
        <w:r w:rsidR="004B518B">
          <w:t xml:space="preserve"> de la turbine</w:t>
        </w:r>
      </w:ins>
      <w:ins w:id="75" w:author="HASSINI Mohamed-amine" w:date="2019-03-11T11:14:00Z">
        <w:r w:rsidR="00BA22E8">
          <w:t xml:space="preserve"> tels que les ailettes, les accouplements</w:t>
        </w:r>
      </w:ins>
      <w:ins w:id="76" w:author="HASSINI Mohamed-amine" w:date="2019-03-11T11:25:00Z">
        <w:r w:rsidR="004B518B">
          <w:t>, les joints d’étanchéité,</w:t>
        </w:r>
      </w:ins>
      <w:ins w:id="77" w:author="HASSINI Mohamed-amine" w:date="2019-03-11T11:14:00Z">
        <w:r w:rsidR="00BA22E8">
          <w:t xml:space="preserve"> ou encore les organes de guidage. </w:t>
        </w:r>
      </w:ins>
      <w:ins w:id="78" w:author="HASSINI Mohamed-amine" w:date="2019-03-11T11:21:00Z">
        <w:r w:rsidR="004B518B">
          <w:t>G</w:t>
        </w:r>
      </w:ins>
      <w:ins w:id="79" w:author="HASSINI Mohamed-amine" w:date="2019-03-11T11:23:00Z">
        <w:r w:rsidR="004B518B">
          <w:t xml:space="preserve">énéralement, les turbines à vapeurs sont équipées de capteurs de déplacements permettant d’arrêter la machine lorsque le niveau vibratoire dépasse un seuil prédéterminé. </w:t>
        </w:r>
      </w:ins>
    </w:p>
    <w:p w14:paraId="52ABB17E" w14:textId="496C385A" w:rsidR="00640CC9" w:rsidDel="004B518B" w:rsidRDefault="0034739B" w:rsidP="00D50E82">
      <w:pPr>
        <w:spacing w:before="240" w:after="120" w:line="360" w:lineRule="auto"/>
        <w:ind w:firstLine="709"/>
        <w:rPr>
          <w:del w:id="80" w:author="HASSINI Mohamed-amine" w:date="2019-03-11T11:24:00Z"/>
        </w:rPr>
      </w:pPr>
      <w:del w:id="81" w:author="HASSINI Mohamed-amine" w:date="2019-03-11T11:24:00Z">
        <w:r w:rsidDel="004B518B">
          <w:delText>le fonctionnement des turbines à vapeur est accompagné</w:delText>
        </w:r>
      </w:del>
      <w:del w:id="82" w:author="HASSINI Mohamed-amine" w:date="2019-03-11T11:00:00Z">
        <w:r w:rsidDel="000606C5">
          <w:delText xml:space="preserve"> par les vibrations </w:delText>
        </w:r>
        <w:r w:rsidR="00607E40" w:rsidDel="000606C5">
          <w:delText>d</w:delText>
        </w:r>
        <w:r w:rsidR="00C333A8" w:rsidDel="000606C5">
          <w:delText>e</w:delText>
        </w:r>
        <w:r w:rsidR="00607E40" w:rsidDel="000606C5">
          <w:delText xml:space="preserve"> </w:delText>
        </w:r>
        <w:r w:rsidR="00177A37" w:rsidDel="000606C5">
          <w:delText>l</w:delText>
        </w:r>
        <w:r w:rsidDel="000606C5">
          <w:delText>a ligne d'arbre</w:delText>
        </w:r>
        <w:r w:rsidR="00333537" w:rsidDel="000606C5">
          <w:delText>s</w:delText>
        </w:r>
      </w:del>
      <w:del w:id="83" w:author="HASSINI Mohamed-amine" w:date="2019-03-11T11:24:00Z">
        <w:r w:rsidR="00607E40" w:rsidDel="004B518B">
          <w:delText>.</w:delText>
        </w:r>
        <w:r w:rsidR="00AC312E" w:rsidDel="004B518B">
          <w:delText xml:space="preserve"> </w:delText>
        </w:r>
        <w:r w:rsidR="00DA21F3" w:rsidDel="004B518B">
          <w:delText>L</w:delText>
        </w:r>
        <w:r w:rsidR="00127A49" w:rsidDel="004B518B">
          <w:delText>es</w:delText>
        </w:r>
        <w:r w:rsidR="000C4A56" w:rsidDel="004B518B">
          <w:delText xml:space="preserve"> </w:delText>
        </w:r>
        <w:r w:rsidR="00ED7CBF" w:rsidDel="004B518B">
          <w:delText>vibrations</w:delText>
        </w:r>
        <w:r w:rsidR="000C4A56" w:rsidDel="004B518B">
          <w:delText xml:space="preserve"> </w:delText>
        </w:r>
        <w:r w:rsidR="00177A37" w:rsidDel="004B518B">
          <w:delText>d’</w:delText>
        </w:r>
        <w:r w:rsidR="00DA21F3" w:rsidDel="004B518B">
          <w:delText>un</w:delText>
        </w:r>
        <w:r w:rsidR="000C4A56" w:rsidDel="004B518B">
          <w:delText xml:space="preserve"> niveau important</w:delText>
        </w:r>
        <w:r w:rsidR="00ED7CBF" w:rsidDel="004B518B">
          <w:delText xml:space="preserve"> </w:delText>
        </w:r>
        <w:r w:rsidR="00177A37" w:rsidDel="004B518B">
          <w:delText>sont</w:delText>
        </w:r>
        <w:r w:rsidR="00ED7CBF" w:rsidDel="004B518B">
          <w:delText xml:space="preserve"> </w:delText>
        </w:r>
        <w:r w:rsidR="000C4A56" w:rsidDel="004B518B">
          <w:delText>nuisible</w:delText>
        </w:r>
        <w:r w:rsidR="00D00559" w:rsidDel="004B518B">
          <w:delText>s</w:delText>
        </w:r>
        <w:r w:rsidR="000C4A56" w:rsidDel="004B518B">
          <w:delText xml:space="preserve"> </w:delText>
        </w:r>
        <w:r w:rsidR="00C655F0" w:rsidDel="004B518B">
          <w:delText>au</w:delText>
        </w:r>
        <w:r w:rsidR="00BF4B06" w:rsidDel="004B518B">
          <w:delText xml:space="preserve"> fonctionnement</w:delText>
        </w:r>
        <w:r w:rsidR="00C655F0" w:rsidDel="004B518B">
          <w:delText xml:space="preserve"> de</w:delText>
        </w:r>
        <w:r w:rsidR="00DA21F3" w:rsidDel="004B518B">
          <w:delText>s</w:delText>
        </w:r>
        <w:r w:rsidR="00C655F0" w:rsidDel="004B518B">
          <w:delText xml:space="preserve"> machine</w:delText>
        </w:r>
        <w:r w:rsidR="00DA21F3" w:rsidDel="004B518B">
          <w:delText>s</w:delText>
        </w:r>
        <w:r w:rsidR="00C655F0" w:rsidDel="004B518B">
          <w:delText xml:space="preserve"> et</w:delText>
        </w:r>
        <w:r w:rsidR="000C4A56" w:rsidDel="004B518B">
          <w:delText xml:space="preserve"> </w:delText>
        </w:r>
        <w:r w:rsidR="00177A37" w:rsidDel="004B518B">
          <w:delText>conduisent</w:delText>
        </w:r>
        <w:r w:rsidR="000C4A56" w:rsidDel="004B518B">
          <w:delText xml:space="preserve"> </w:delText>
        </w:r>
        <w:r w:rsidR="00177A37" w:rsidDel="004B518B">
          <w:delText xml:space="preserve">parfois </w:delText>
        </w:r>
        <w:r w:rsidR="000C4A56" w:rsidDel="004B518B">
          <w:delText xml:space="preserve">à un comportement instable et dangereux. </w:delText>
        </w:r>
        <w:r w:rsidR="00513D9C" w:rsidDel="004B518B">
          <w:delText xml:space="preserve">Ainsi, </w:delText>
        </w:r>
        <w:r w:rsidR="00C81BA4" w:rsidDel="004B518B">
          <w:delText>l</w:delText>
        </w:r>
        <w:r w:rsidR="00640CC9" w:rsidDel="004B518B">
          <w:delText>a recherche des solutions pour éviter et diminuer le niveau des vibrations</w:delText>
        </w:r>
        <w:r w:rsidR="00C81BA4" w:rsidDel="004B518B">
          <w:delText xml:space="preserve"> est </w:delText>
        </w:r>
        <w:r w:rsidR="00177A37" w:rsidDel="004B518B">
          <w:delText>le</w:delText>
        </w:r>
        <w:r w:rsidR="00C81BA4" w:rsidDel="004B518B">
          <w:delText xml:space="preserve"> sujet principal en dynamique des rotors.</w:delText>
        </w:r>
        <w:r w:rsidR="003003DC" w:rsidDel="004B518B">
          <w:delText xml:space="preserve"> </w:delText>
        </w:r>
        <w:r w:rsidR="00640CC9" w:rsidDel="004B518B">
          <w:delText xml:space="preserve"> </w:delText>
        </w:r>
      </w:del>
    </w:p>
    <w:p w14:paraId="1E6D8ED2" w14:textId="3C08D0C6" w:rsidR="00F15233" w:rsidRDefault="00036915" w:rsidP="008B4EAD">
      <w:pPr>
        <w:spacing w:before="120" w:after="240" w:line="360" w:lineRule="auto"/>
        <w:ind w:firstLine="709"/>
      </w:pPr>
      <w:ins w:id="84" w:author="HASSINI Mohamed-amine" w:date="2019-03-11T12:24:00Z">
        <w:r>
          <w:t>Bien que le balourd mécanique reste la principale source de vibrations dans les turbines à vapeur</w:t>
        </w:r>
      </w:ins>
      <w:ins w:id="85" w:author="HASSINI Mohamed-amine" w:date="2019-03-11T11:26:00Z">
        <w:r w:rsidR="004B518B">
          <w:t>, il existe d’autres sources d’excitation</w:t>
        </w:r>
      </w:ins>
      <w:ins w:id="86" w:author="HASSINI Mohamed-amine" w:date="2019-03-11T11:27:00Z">
        <w:r w:rsidR="004B518B">
          <w:t xml:space="preserve"> comme le délignage, le</w:t>
        </w:r>
      </w:ins>
      <w:ins w:id="87" w:author="HASSINI Mohamed-amine" w:date="2019-03-11T12:18:00Z">
        <w:r>
          <w:t>s</w:t>
        </w:r>
      </w:ins>
      <w:ins w:id="88" w:author="HASSINI Mohamed-amine" w:date="2019-03-11T11:27:00Z">
        <w:r w:rsidR="004B518B">
          <w:t xml:space="preserve"> frottement</w:t>
        </w:r>
      </w:ins>
      <w:ins w:id="89" w:author="HASSINI Mohamed-amine" w:date="2019-03-11T11:28:00Z">
        <w:r w:rsidR="004B518B">
          <w:t>s</w:t>
        </w:r>
      </w:ins>
      <w:ins w:id="90" w:author="HASSINI Mohamed-amine" w:date="2019-03-11T11:27:00Z">
        <w:r w:rsidR="008A4230">
          <w:t xml:space="preserve">, </w:t>
        </w:r>
      </w:ins>
      <w:ins w:id="91" w:author="HASSINI Mohamed-amine" w:date="2019-03-11T11:28:00Z">
        <w:r w:rsidR="004B518B">
          <w:t xml:space="preserve">les excitations électromécaniques (souvent </w:t>
        </w:r>
      </w:ins>
      <w:ins w:id="92" w:author="HASSINI Mohamed-amine" w:date="2019-03-11T11:39:00Z">
        <w:r w:rsidR="008A4230">
          <w:t>désignés par le terme</w:t>
        </w:r>
      </w:ins>
      <w:ins w:id="93" w:author="HASSINI Mohamed-amine" w:date="2019-03-11T11:28:00Z">
        <w:r w:rsidR="004B518B">
          <w:t xml:space="preserve"> balourd magnétique)</w:t>
        </w:r>
      </w:ins>
      <w:ins w:id="94" w:author="HASSINI Mohamed-amine" w:date="2019-03-11T11:29:00Z">
        <w:r w:rsidR="004B518B">
          <w:t xml:space="preserve"> ou</w:t>
        </w:r>
      </w:ins>
      <w:ins w:id="95" w:author="HASSINI Mohamed-amine" w:date="2019-03-11T11:39:00Z">
        <w:r w:rsidR="008A4230">
          <w:t xml:space="preserve"> encore</w:t>
        </w:r>
      </w:ins>
      <w:ins w:id="96" w:author="HASSINI Mohamed-amine" w:date="2019-03-11T11:29:00Z">
        <w:r w:rsidR="004B518B">
          <w:t xml:space="preserve"> la déformation </w:t>
        </w:r>
      </w:ins>
      <w:ins w:id="97" w:author="HASSINI Mohamed-amine" w:date="2019-03-11T11:39:00Z">
        <w:r w:rsidR="008A4230">
          <w:t xml:space="preserve">du rotor sous l’effet d’un champ thermique </w:t>
        </w:r>
      </w:ins>
      <w:ins w:id="98" w:author="HASSINI Mohamed-amine" w:date="2019-03-11T11:40:00Z">
        <w:r w:rsidR="008A4230">
          <w:t>inhomogène</w:t>
        </w:r>
      </w:ins>
      <w:ins w:id="99" w:author="HASSINI Mohamed-amine" w:date="2019-03-11T11:30:00Z">
        <w:r w:rsidR="004B518B">
          <w:t xml:space="preserve"> (souvent appelé</w:t>
        </w:r>
      </w:ins>
      <w:ins w:id="100" w:author="HASSINI Mohamed-amine" w:date="2019-03-11T11:40:00Z">
        <w:r w:rsidR="008A4230">
          <w:t xml:space="preserve"> défaut de fibre neutre ou</w:t>
        </w:r>
      </w:ins>
      <w:ins w:id="101" w:author="HASSINI Mohamed-amine" w:date="2019-03-11T11:30:00Z">
        <w:r w:rsidR="004B518B">
          <w:t xml:space="preserve"> balourd thermique). </w:t>
        </w:r>
      </w:ins>
      <w:ins w:id="102" w:author="HASSINI Mohamed-amine" w:date="2019-03-11T11:31:00Z">
        <w:r w:rsidR="004B518B">
          <w:t>Dans la plupart des cas, ces défa</w:t>
        </w:r>
        <w:r w:rsidR="008A4230">
          <w:t>uts conduisent à des vibrations</w:t>
        </w:r>
        <w:r w:rsidR="004B518B">
          <w:t xml:space="preserve"> synchrones</w:t>
        </w:r>
      </w:ins>
      <w:ins w:id="103" w:author="HASSINI Mohamed-amine" w:date="2019-03-11T11:40:00Z">
        <w:r w:rsidR="008A4230">
          <w:t xml:space="preserve">, </w:t>
        </w:r>
      </w:ins>
      <w:ins w:id="104" w:author="HASSINI Mohamed-amine" w:date="2019-03-11T11:41:00Z">
        <w:r w:rsidR="008A4230">
          <w:t xml:space="preserve">c’est-à-dire </w:t>
        </w:r>
      </w:ins>
      <w:ins w:id="105" w:author="HASSINI Mohamed-amine" w:date="2019-03-11T11:40:00Z">
        <w:r w:rsidR="008A4230">
          <w:t>dont la fréquence d’excitation est égale à la fréquence de rotation</w:t>
        </w:r>
      </w:ins>
      <w:ins w:id="106" w:author="HASSINI Mohamed-amine" w:date="2019-03-11T11:43:00Z">
        <w:r w:rsidR="005F48EB">
          <w:t xml:space="preserve"> (cf. </w:t>
        </w:r>
        <w:r w:rsidR="005F48EB" w:rsidRPr="001E2394">
          <w:rPr>
            <w:b/>
          </w:rPr>
          <w:fldChar w:fldCharType="begin"/>
        </w:r>
        <w:r w:rsidR="005F48EB" w:rsidRPr="001E2394">
          <w:rPr>
            <w:b/>
          </w:rPr>
          <w:instrText xml:space="preserve"> REF _Ref534883893 \h  \* MERGEFORMAT </w:instrText>
        </w:r>
      </w:ins>
      <w:r w:rsidR="005F48EB" w:rsidRPr="001E2394">
        <w:rPr>
          <w:b/>
        </w:rPr>
      </w:r>
      <w:ins w:id="107" w:author="HASSINI Mohamed-amine" w:date="2019-03-11T11:43:00Z">
        <w:r w:rsidR="005F48EB" w:rsidRPr="001E2394">
          <w:rPr>
            <w:b/>
          </w:rPr>
          <w:fldChar w:fldCharType="separate"/>
        </w:r>
        <w:r w:rsidR="005F48EB" w:rsidRPr="00C20694">
          <w:rPr>
            <w:b/>
            <w:iCs/>
          </w:rPr>
          <w:t>Figure 2</w:t>
        </w:r>
        <w:r w:rsidR="005F48EB" w:rsidRPr="001E2394">
          <w:rPr>
            <w:b/>
          </w:rPr>
          <w:fldChar w:fldCharType="end"/>
        </w:r>
        <w:r w:rsidR="005F48EB">
          <w:rPr>
            <w:b/>
          </w:rPr>
          <w:t>)</w:t>
        </w:r>
      </w:ins>
      <w:ins w:id="108" w:author="HASSINI Mohamed-amine" w:date="2019-03-11T11:40:00Z">
        <w:r w:rsidR="008A4230">
          <w:t>.</w:t>
        </w:r>
      </w:ins>
      <w:ins w:id="109" w:author="HASSINI Mohamed-amine" w:date="2019-03-11T11:31:00Z">
        <w:r w:rsidR="004B518B">
          <w:t xml:space="preserve"> </w:t>
        </w:r>
      </w:ins>
      <w:ins w:id="110" w:author="HASSINI Mohamed-amine" w:date="2019-03-11T11:28:00Z">
        <w:r w:rsidR="004B518B">
          <w:t xml:space="preserve"> </w:t>
        </w:r>
      </w:ins>
      <w:del w:id="111" w:author="HASSINI Mohamed-amine" w:date="2019-03-11T11:27:00Z">
        <w:r w:rsidR="001E2B16" w:rsidDel="004B518B">
          <w:delText>Le comportement vibrat</w:delText>
        </w:r>
        <w:r w:rsidR="00177A37" w:rsidDel="004B518B">
          <w:delText>oire</w:delText>
        </w:r>
        <w:r w:rsidR="001E2B16" w:rsidDel="004B518B">
          <w:delText xml:space="preserve"> peut provenir des divers</w:delText>
        </w:r>
        <w:r w:rsidR="00177A37" w:rsidDel="004B518B">
          <w:delText>es</w:delText>
        </w:r>
        <w:r w:rsidR="001E2B16" w:rsidDel="004B518B">
          <w:delText xml:space="preserve"> </w:delText>
        </w:r>
        <w:r w:rsidR="00177A37" w:rsidDel="004B518B">
          <w:delText xml:space="preserve">sources </w:delText>
        </w:r>
        <w:r w:rsidR="001E2B16" w:rsidDel="004B518B">
          <w:delText xml:space="preserve">tels </w:delText>
        </w:r>
        <w:r w:rsidR="00177A37" w:rsidDel="004B518B">
          <w:delText xml:space="preserve">le </w:delText>
        </w:r>
        <w:r w:rsidR="001E2B16" w:rsidDel="004B518B">
          <w:delText xml:space="preserve">déséquilibrage, </w:delText>
        </w:r>
      </w:del>
      <w:del w:id="112" w:author="HASSINI Mohamed-amine" w:date="2019-03-11T11:42:00Z">
        <w:r w:rsidR="00177A37" w:rsidDel="005F48EB">
          <w:delText xml:space="preserve">la </w:delText>
        </w:r>
        <w:r w:rsidR="001E2B16" w:rsidDel="005F48EB">
          <w:delText xml:space="preserve">déformation non homogène et </w:delText>
        </w:r>
        <w:r w:rsidR="00177A37" w:rsidDel="005F48EB">
          <w:delText xml:space="preserve">le </w:delText>
        </w:r>
        <w:r w:rsidR="00BD1D7A" w:rsidDel="005F48EB">
          <w:delText>dé</w:delText>
        </w:r>
        <w:r w:rsidR="001E2B16" w:rsidDel="005F48EB">
          <w:delText>salignement</w:delText>
        </w:r>
        <w:r w:rsidR="00BD1D7A" w:rsidDel="005F48EB">
          <w:delText xml:space="preserve"> d</w:delText>
        </w:r>
        <w:r w:rsidR="008B4EAD" w:rsidDel="005F48EB">
          <w:delText>u</w:delText>
        </w:r>
        <w:r w:rsidR="00BD1D7A" w:rsidDel="005F48EB">
          <w:delText xml:space="preserve"> rotor</w:delText>
        </w:r>
        <w:r w:rsidR="001E2B16" w:rsidDel="005F48EB">
          <w:delText>.</w:delText>
        </w:r>
      </w:del>
      <w:del w:id="113" w:author="HASSINI Mohamed-amine" w:date="2019-03-11T12:25:00Z">
        <w:r w:rsidR="001E2B16" w:rsidDel="00036915">
          <w:delText xml:space="preserve"> </w:delText>
        </w:r>
        <w:r w:rsidR="00177A37" w:rsidDel="00036915">
          <w:delText>Le balourd est la principale source</w:delText>
        </w:r>
        <w:r w:rsidR="00FE61BA" w:rsidDel="00036915">
          <w:delText xml:space="preserve"> d’</w:delText>
        </w:r>
        <w:r w:rsidR="00277CE7" w:rsidDel="00036915">
          <w:delText>excitation</w:delText>
        </w:r>
        <w:r w:rsidR="00177A37" w:rsidDel="00036915">
          <w:delText>s</w:delText>
        </w:r>
        <w:r w:rsidR="00277CE7" w:rsidDel="00036915">
          <w:delText xml:space="preserve"> synchrone</w:delText>
        </w:r>
        <w:r w:rsidR="00177A37" w:rsidDel="00036915">
          <w:delText>s.</w:delText>
        </w:r>
        <w:r w:rsidR="00E61861" w:rsidDel="00036915">
          <w:delText xml:space="preserve"> </w:delText>
        </w:r>
        <w:r w:rsidR="000C2B20" w:rsidDel="00036915">
          <w:delText>Lors de la rotation du rotor à une vitesse constante</w:delText>
        </w:r>
        <w:r w:rsidR="004844EA" w:rsidDel="00036915">
          <w:delText>,</w:delText>
        </w:r>
        <w:r w:rsidR="00C43882" w:rsidDel="00036915">
          <w:delText xml:space="preserve"> c</w:delText>
        </w:r>
        <w:r w:rsidR="000C2B20" w:rsidDel="00036915">
          <w:delText xml:space="preserve">e balourd génère une force centrifuge qui </w:delText>
        </w:r>
        <w:r w:rsidR="001A2E81" w:rsidDel="00036915">
          <w:delText xml:space="preserve">est </w:delText>
        </w:r>
        <w:r w:rsidR="000C2B20" w:rsidDel="00036915">
          <w:lastRenderedPageBreak/>
          <w:delText>appliqu</w:delText>
        </w:r>
        <w:r w:rsidR="001A2E81" w:rsidDel="00036915">
          <w:delText>é</w:delText>
        </w:r>
        <w:r w:rsidR="00177A37" w:rsidDel="00036915">
          <w:delText xml:space="preserve"> au rotor.</w:delText>
        </w:r>
        <w:r w:rsidR="000C2B20" w:rsidDel="00036915">
          <w:delText xml:space="preserve"> Sous l’effet de cette force</w:delText>
        </w:r>
        <w:r w:rsidR="00177A37" w:rsidDel="00036915">
          <w:delText xml:space="preserve"> et d</w:delText>
        </w:r>
        <w:r w:rsidR="005638C9" w:rsidDel="00036915">
          <w:delText>es autres forces extérieures appliquées au rotor (force des paliers, gravité etc.)</w:delText>
        </w:r>
        <w:r w:rsidR="000C2B20" w:rsidDel="00036915">
          <w:delText>, l</w:delText>
        </w:r>
      </w:del>
      <w:del w:id="114" w:author="HASSINI Mohamed-amine" w:date="2019-03-11T12:26:00Z">
        <w:r w:rsidR="004844EA" w:rsidDel="00036915">
          <w:delText>e</w:delText>
        </w:r>
      </w:del>
      <w:r w:rsidR="0083539B">
        <w:t xml:space="preserve"> </w:t>
      </w:r>
      <w:ins w:id="115" w:author="HASSINI Mohamed-amine" w:date="2019-03-11T12:26:00Z">
        <w:r>
          <w:t xml:space="preserve">Le </w:t>
        </w:r>
      </w:ins>
      <w:r w:rsidR="0083539B">
        <w:t xml:space="preserve">centre du </w:t>
      </w:r>
      <w:r w:rsidR="004844EA">
        <w:t>rotor</w:t>
      </w:r>
      <w:r w:rsidR="000C2B20">
        <w:t xml:space="preserve"> </w:t>
      </w:r>
      <w:r w:rsidR="00177A37">
        <w:t>décrit</w:t>
      </w:r>
      <w:ins w:id="116" w:author="HASSINI Mohamed-amine" w:date="2019-03-11T12:26:00Z">
        <w:r>
          <w:t xml:space="preserve"> alors</w:t>
        </w:r>
      </w:ins>
      <w:r w:rsidR="0083539B">
        <w:t xml:space="preserve"> une trajectoire périodique 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C20694" w:rsidRPr="00C20694">
        <w:rPr>
          <w:b/>
          <w:iCs/>
        </w:rPr>
        <w:t>Figure 2</w:t>
      </w:r>
      <w:r w:rsidR="001E2394" w:rsidRPr="001E2394">
        <w:rPr>
          <w:b/>
        </w:rPr>
        <w:fldChar w:fldCharType="end"/>
      </w:r>
      <w:r w:rsidR="001E2394" w:rsidRPr="00025C11">
        <w:t>)</w:t>
      </w:r>
      <w:r w:rsidR="00B5613D">
        <w:t>.</w:t>
      </w:r>
      <w:r w:rsidR="006C7804">
        <w:t xml:space="preserve"> </w:t>
      </w:r>
      <w:del w:id="117" w:author="HASSINI Mohamed-amine" w:date="2019-03-11T12:26:00Z">
        <w:r w:rsidR="000B5DE5" w:rsidDel="00036915">
          <w:delText>Ce</w:delText>
        </w:r>
        <w:r w:rsidR="006C7804" w:rsidDel="00036915">
          <w:delText xml:space="preserve"> mouvement</w:delText>
        </w:r>
        <w:r w:rsidR="00B5613D" w:rsidDel="00036915">
          <w:delText xml:space="preserve"> spécifique</w:delText>
        </w:r>
        <w:r w:rsidR="00FC297E" w:rsidDel="00036915">
          <w:delText xml:space="preserve"> est désigné</w:delText>
        </w:r>
        <w:r w:rsidR="00B5613D" w:rsidDel="00036915">
          <w:delText xml:space="preserve"> par le terme "vibration synchrone", car la fréquence de </w:delText>
        </w:r>
        <w:r w:rsidR="00A2028D" w:rsidDel="00036915">
          <w:delText>vibration</w:delText>
        </w:r>
        <w:r w:rsidR="00B5613D" w:rsidDel="00036915">
          <w:delText xml:space="preserve"> du rotor est </w:delText>
        </w:r>
        <w:r w:rsidR="00A93593" w:rsidDel="00036915">
          <w:delText>la même que</w:delText>
        </w:r>
        <w:r w:rsidR="00B5613D" w:rsidDel="00036915">
          <w:delText xml:space="preserve"> celle de la </w:delText>
        </w:r>
        <w:r w:rsidR="00A2028D" w:rsidDel="00036915">
          <w:delText>rotation</w:delText>
        </w:r>
        <w:r w:rsidR="00B5613D" w:rsidDel="00036915">
          <w:delText>.</w:delText>
        </w:r>
      </w:del>
    </w:p>
    <w:p w14:paraId="0F7A4E1F" w14:textId="6E4AECB5" w:rsidR="00E66279" w:rsidRDefault="009E7D91" w:rsidP="00E66279">
      <w:pPr>
        <w:keepNext/>
        <w:spacing w:line="360" w:lineRule="auto"/>
        <w:ind w:firstLine="708"/>
        <w:jc w:val="center"/>
      </w:pPr>
      <w:r w:rsidRPr="009E7D91">
        <w:rPr>
          <w:noProof/>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9"/>
                    <a:stretch>
                      <a:fillRect/>
                    </a:stretch>
                  </pic:blipFill>
                  <pic:spPr>
                    <a:xfrm>
                      <a:off x="0" y="0"/>
                      <a:ext cx="4886761" cy="2958074"/>
                    </a:xfrm>
                    <a:prstGeom prst="rect">
                      <a:avLst/>
                    </a:prstGeom>
                  </pic:spPr>
                </pic:pic>
              </a:graphicData>
            </a:graphic>
          </wp:inline>
        </w:drawing>
      </w:r>
    </w:p>
    <w:p w14:paraId="129D2486" w14:textId="79197D18" w:rsidR="00F15233" w:rsidRPr="008B4EAD" w:rsidRDefault="00E66279" w:rsidP="008B4EAD">
      <w:pPr>
        <w:pStyle w:val="Lgende"/>
        <w:spacing w:after="240" w:line="360" w:lineRule="auto"/>
        <w:jc w:val="center"/>
        <w:rPr>
          <w:rFonts w:ascii="Calibri" w:eastAsia="Times New Roman" w:hAnsi="Calibri" w:cs="Times New Roman"/>
          <w:i w:val="0"/>
          <w:iCs w:val="0"/>
          <w:color w:val="auto"/>
          <w:sz w:val="22"/>
          <w:szCs w:val="20"/>
          <w:lang w:eastAsia="fr-FR"/>
        </w:rPr>
      </w:pPr>
      <w:bookmarkStart w:id="118" w:name="_Ref534883893"/>
      <w:bookmarkStart w:id="119" w:name="_Toc536112174"/>
      <w:bookmarkStart w:id="120" w:name="_Toc536800475"/>
      <w:r w:rsidRPr="00E66279">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18"/>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bookmarkEnd w:id="119"/>
      <w:bookmarkEnd w:id="120"/>
      <w:r w:rsidRPr="00E66279">
        <w:rPr>
          <w:rFonts w:ascii="Calibri" w:eastAsia="Times New Roman" w:hAnsi="Calibri" w:cs="Times New Roman"/>
          <w:i w:val="0"/>
          <w:iCs w:val="0"/>
          <w:color w:val="auto"/>
          <w:sz w:val="22"/>
          <w:szCs w:val="20"/>
          <w:lang w:eastAsia="fr-FR"/>
        </w:rPr>
        <w:t xml:space="preserve"> </w:t>
      </w:r>
    </w:p>
    <w:p w14:paraId="096BBE72" w14:textId="5E295251" w:rsidR="007A09F1" w:rsidRDefault="008910FE" w:rsidP="008B4EAD">
      <w:pPr>
        <w:spacing w:before="240" w:after="120" w:line="360" w:lineRule="auto"/>
        <w:ind w:firstLine="709"/>
      </w:pPr>
      <w:r w:rsidRPr="008910FE">
        <w:t>La grande majorité des problèmes</w:t>
      </w:r>
      <w:r>
        <w:t xml:space="preserve"> rencontrés en dynamiques des rotors </w:t>
      </w:r>
      <w:r w:rsidRPr="008910FE">
        <w:t xml:space="preserve">impliquent </w:t>
      </w:r>
      <w:r>
        <w:t>l</w:t>
      </w:r>
      <w:r w:rsidR="008B4EAD">
        <w:t>es</w:t>
      </w:r>
      <w:r>
        <w:t xml:space="preserve"> vibration</w:t>
      </w:r>
      <w:r w:rsidR="008B4EAD">
        <w:t>s</w:t>
      </w:r>
      <w:r>
        <w:t xml:space="preserve"> synchrone</w:t>
      </w:r>
      <w:r w:rsidR="008B4EAD">
        <w:t>s</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C20694">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domaine</w:t>
      </w:r>
      <w:r w:rsidR="0023269F">
        <w:t>.</w:t>
      </w:r>
      <w:del w:id="121" w:author="HASSINI Mohamed-amine" w:date="2019-03-11T12:29:00Z">
        <w:r w:rsidR="002F6F13" w:rsidDel="00036915">
          <w:delText xml:space="preserve"> </w:delText>
        </w:r>
      </w:del>
      <w:ins w:id="122" w:author="HASSINI Mohamed-amine" w:date="2019-03-11T12:31:00Z">
        <w:r w:rsidR="00806A0C">
          <w:t>L</w:t>
        </w:r>
      </w:ins>
      <w:ins w:id="123" w:author="HASSINI Mohamed-amine" w:date="2019-03-11T12:30:00Z">
        <w:r w:rsidR="00806A0C">
          <w:t xml:space="preserve">a </w:t>
        </w:r>
      </w:ins>
      <w:ins w:id="124" w:author="HASSINI Mohamed-amine" w:date="2019-03-11T12:29:00Z">
        <w:r w:rsidR="00036915">
          <w:t>solution consiste alors à ajouter</w:t>
        </w:r>
      </w:ins>
      <w:ins w:id="125" w:author="HASSINI Mohamed-amine" w:date="2019-03-11T12:31:00Z">
        <w:r w:rsidR="00806A0C">
          <w:t xml:space="preserve"> (ou à retirer)</w:t>
        </w:r>
      </w:ins>
      <w:ins w:id="126" w:author="HASSINI Mohamed-amine" w:date="2019-03-11T12:29:00Z">
        <w:r w:rsidR="00036915">
          <w:t xml:space="preserve"> des masses d’équilibrage</w:t>
        </w:r>
      </w:ins>
      <w:ins w:id="127" w:author="HASSINI Mohamed-amine" w:date="2019-03-11T12:30:00Z">
        <w:r w:rsidR="00806A0C">
          <w:t>.</w:t>
        </w:r>
      </w:ins>
      <w:ins w:id="128" w:author="HASSINI Mohamed-amine" w:date="2019-03-11T12:27:00Z">
        <w:r w:rsidR="00036915">
          <w:t xml:space="preserve"> </w:t>
        </w:r>
      </w:ins>
      <w:r w:rsidR="002B2C23">
        <w:t>Cependant, quand l</w:t>
      </w:r>
      <w:r w:rsidR="008B4EAD">
        <w:t>es</w:t>
      </w:r>
      <w:r w:rsidR="002B2C23">
        <w:t xml:space="preserve"> vibration</w:t>
      </w:r>
      <w:r w:rsidR="008B4EAD">
        <w:t>s</w:t>
      </w:r>
      <w:r w:rsidR="002B2C23">
        <w:t xml:space="preserve"> synchrone</w:t>
      </w:r>
      <w:r w:rsidR="00526FDC">
        <w:t>s</w:t>
      </w:r>
      <w:r w:rsidR="002B2C23">
        <w:t xml:space="preserve"> </w:t>
      </w:r>
      <w:ins w:id="129" w:author="HASSINI Mohamed-amine" w:date="2019-03-11T12:26:00Z">
        <w:r w:rsidR="00036915">
          <w:t xml:space="preserve">sont combinées </w:t>
        </w:r>
      </w:ins>
      <w:del w:id="130" w:author="HASSINI Mohamed-amine" w:date="2019-03-11T12:26:00Z">
        <w:r w:rsidR="002B2C23" w:rsidDel="00036915">
          <w:delText>combine</w:delText>
        </w:r>
        <w:r w:rsidR="00526FDC" w:rsidDel="00036915">
          <w:delText>nt</w:delText>
        </w:r>
      </w:del>
      <w:r w:rsidR="002B2C23">
        <w:t xml:space="preserve"> avec les effets thermiques</w:t>
      </w:r>
      <w:del w:id="131" w:author="HASSINI Mohamed-amine" w:date="2019-03-11T12:32:00Z">
        <w:r w:rsidR="0023269F" w:rsidDel="00806A0C">
          <w:delText xml:space="preserve"> </w:delText>
        </w:r>
        <w:r w:rsidR="002B2C23" w:rsidDel="00806A0C">
          <w:delText>appliqué</w:delText>
        </w:r>
        <w:r w:rsidR="003D4C0B" w:rsidDel="00806A0C">
          <w:delText>s</w:delText>
        </w:r>
        <w:r w:rsidR="00666ABD" w:rsidDel="00806A0C">
          <w:delText xml:space="preserve"> au rotor</w:delText>
        </w:r>
      </w:del>
      <w:r w:rsidR="00666ABD">
        <w:t>, la recherche des</w:t>
      </w:r>
      <w:r w:rsidR="002B2C23">
        <w:t xml:space="preserve"> solutions n</w:t>
      </w:r>
      <w:r w:rsidR="00666ABD">
        <w:t>’est</w:t>
      </w:r>
      <w:r w:rsidR="002B2C23">
        <w:t xml:space="preserve"> </w:t>
      </w:r>
      <w:r w:rsidR="00C947CF">
        <w:t>plus</w:t>
      </w:r>
      <w:r w:rsidR="002B2C23">
        <w:t xml:space="preserve"> évident</w:t>
      </w:r>
      <w:r w:rsidR="00E01EF7">
        <w:t>e</w:t>
      </w:r>
      <w:del w:id="132" w:author="HASSINI Mohamed-amine" w:date="2019-03-11T12:33:00Z">
        <w:r w:rsidR="002B2C23" w:rsidDel="00806A0C">
          <w:delText xml:space="preserve">, </w:delText>
        </w:r>
      </w:del>
      <w:ins w:id="133" w:author="HASSINI Mohamed-amine" w:date="2019-03-11T12:33:00Z">
        <w:r w:rsidR="00806A0C">
          <w:t xml:space="preserve"> et les méthodes classiques d’équilibrage sont souvent mises en échec notamment lorsque ces dernières sont déployé</w:t>
        </w:r>
      </w:ins>
      <w:ins w:id="134" w:author="HASSINI Mohamed-amine" w:date="2019-03-11T12:34:00Z">
        <w:r w:rsidR="00806A0C">
          <w:t>e</w:t>
        </w:r>
      </w:ins>
      <w:ins w:id="135" w:author="HASSINI Mohamed-amine" w:date="2019-03-11T12:33:00Z">
        <w:r w:rsidR="00806A0C">
          <w:t>s dans les conditions d</w:t>
        </w:r>
      </w:ins>
      <w:ins w:id="136" w:author="HASSINI Mohamed-amine" w:date="2019-03-11T12:34:00Z">
        <w:r w:rsidR="00806A0C">
          <w:t>’exploitation</w:t>
        </w:r>
      </w:ins>
      <w:ins w:id="137" w:author="HASSINI Mohamed-amine" w:date="2019-03-11T13:35:00Z">
        <w:r w:rsidR="00AF1218">
          <w:t xml:space="preserve"> sur site</w:t>
        </w:r>
      </w:ins>
      <w:ins w:id="138" w:author="HASSINI Mohamed-amine" w:date="2019-03-11T12:33:00Z">
        <w:r w:rsidR="00806A0C">
          <w:t xml:space="preserve">. </w:t>
        </w:r>
      </w:ins>
      <w:del w:id="139" w:author="HASSINI Mohamed-amine" w:date="2019-03-11T12:33:00Z">
        <w:r w:rsidR="002B2C23" w:rsidDel="00806A0C">
          <w:delText>même très compliquée</w:delText>
        </w:r>
      </w:del>
      <w:r w:rsidR="00D93EEB">
        <w:t>.</w:t>
      </w:r>
      <w:r w:rsidR="009176F5">
        <w:t xml:space="preserve"> </w:t>
      </w:r>
      <w:r w:rsidR="007A09F1">
        <w:t xml:space="preserve">Par exemple, </w:t>
      </w:r>
      <w:del w:id="140" w:author="HASSINI Mohamed-amine" w:date="2019-03-11T12:35:00Z">
        <w:r w:rsidR="007A09F1" w:rsidDel="00806A0C">
          <w:delText>q</w:delText>
        </w:r>
        <w:r w:rsidR="006439FA" w:rsidDel="00806A0C">
          <w:delText>uand</w:delText>
        </w:r>
      </w:del>
      <w:r w:rsidR="006439FA">
        <w:t xml:space="preserve"> </w:t>
      </w:r>
      <w:ins w:id="141" w:author="HASSINI Mohamed-amine" w:date="2019-03-11T12:35:00Z">
        <w:r w:rsidR="00806A0C">
          <w:t>le cisaillement du film lubrifiant au niveau des paliers peut</w:t>
        </w:r>
      </w:ins>
      <w:ins w:id="142" w:author="HASSINI Mohamed-amine" w:date="2019-03-11T12:37:00Z">
        <w:r w:rsidR="00806A0C">
          <w:t xml:space="preserve"> conduire à une déformation du rotor sous l’action d’un</w:t>
        </w:r>
      </w:ins>
      <w:ins w:id="143" w:author="HASSINI Mohamed-amine" w:date="2019-03-11T12:35:00Z">
        <w:r w:rsidR="00806A0C">
          <w:t xml:space="preserve"> champ de température non uniforme</w:t>
        </w:r>
      </w:ins>
      <w:ins w:id="144" w:author="HASSINI Mohamed-amine" w:date="2019-03-11T12:37:00Z">
        <w:r w:rsidR="00806A0C">
          <w:t xml:space="preserve"> générant ainsi une source d’</w:t>
        </w:r>
      </w:ins>
      <w:ins w:id="145" w:author="HASSINI Mohamed-amine" w:date="2019-03-11T12:38:00Z">
        <w:r w:rsidR="00806A0C">
          <w:t>excitation</w:t>
        </w:r>
      </w:ins>
      <w:ins w:id="146" w:author="HASSINI Mohamed-amine" w:date="2019-03-11T12:37:00Z">
        <w:r w:rsidR="00806A0C">
          <w:t xml:space="preserve"> </w:t>
        </w:r>
      </w:ins>
      <w:ins w:id="147" w:author="HASSINI Mohamed-amine" w:date="2019-03-11T12:38:00Z">
        <w:r w:rsidR="00806A0C">
          <w:t>synchrone supplémentaire</w:t>
        </w:r>
      </w:ins>
      <w:ins w:id="148" w:author="HASSINI Mohamed-amine" w:date="2019-03-11T13:35:00Z">
        <w:r w:rsidR="00AF1218">
          <w:t xml:space="preserve"> (communément appelé balourd thermique)</w:t>
        </w:r>
      </w:ins>
      <w:ins w:id="149" w:author="HASSINI Mohamed-amine" w:date="2019-03-11T12:37:00Z">
        <w:r w:rsidR="00806A0C">
          <w:t xml:space="preserve"> qui vient s</w:t>
        </w:r>
      </w:ins>
      <w:ins w:id="150" w:author="HASSINI Mohamed-amine" w:date="2019-03-11T12:38:00Z">
        <w:r w:rsidR="00806A0C">
          <w:t>’ajouter au balourd mécanique initial.</w:t>
        </w:r>
      </w:ins>
      <w:ins w:id="151" w:author="HASSINI Mohamed-amine" w:date="2019-03-11T13:37:00Z">
        <w:r w:rsidR="00AF1218">
          <w:t xml:space="preserve"> Le couplage entre le balourd mécanique et le balourd thermique peut conduire à une dérive lente du niveau vibratoire. Ce phénomène est connu sous le nom de l’effet Morton.</w:t>
        </w:r>
      </w:ins>
      <w:ins w:id="152" w:author="HASSINI Mohamed-amine" w:date="2019-03-11T12:38:00Z">
        <w:r w:rsidR="00AF1218">
          <w:t xml:space="preserve"> </w:t>
        </w:r>
      </w:ins>
      <w:del w:id="153" w:author="HASSINI Mohamed-amine" w:date="2019-03-11T12:38:00Z">
        <w:r w:rsidR="00ED54FC" w:rsidDel="00806A0C">
          <w:delText xml:space="preserve">le rotor est </w:delText>
        </w:r>
        <w:r w:rsidR="00AE6CC5" w:rsidDel="00806A0C">
          <w:delText>échauff</w:delText>
        </w:r>
        <w:r w:rsidR="00ED54FC" w:rsidDel="00806A0C">
          <w:delText xml:space="preserve">é de manière </w:delText>
        </w:r>
        <w:r w:rsidR="00612D87" w:rsidDel="00806A0C">
          <w:delText xml:space="preserve">non uniforme </w:delText>
        </w:r>
        <w:r w:rsidR="00D97A4D" w:rsidDel="00806A0C">
          <w:delText>dans</w:delText>
        </w:r>
        <w:r w:rsidR="00ED54FC" w:rsidDel="00806A0C">
          <w:delText xml:space="preserve"> les paliers hydrodynamiques à cause du cisaillement du film lubrifiant, </w:delText>
        </w:r>
        <w:r w:rsidR="007234C3" w:rsidDel="00806A0C">
          <w:delText>il</w:delText>
        </w:r>
        <w:r w:rsidR="00ED54FC" w:rsidDel="00806A0C">
          <w:delText xml:space="preserve"> </w:delText>
        </w:r>
        <w:r w:rsidR="009176F5" w:rsidDel="00806A0C">
          <w:delText>pourrait</w:delText>
        </w:r>
        <w:r w:rsidR="007234C3" w:rsidDel="00806A0C">
          <w:delText xml:space="preserve"> se</w:delText>
        </w:r>
        <w:r w:rsidR="009176F5" w:rsidDel="00806A0C">
          <w:delText xml:space="preserve"> déformer et </w:delText>
        </w:r>
        <w:r w:rsidR="00DD28B9" w:rsidDel="00806A0C">
          <w:delText>générer</w:delText>
        </w:r>
        <w:r w:rsidR="009176F5" w:rsidDel="00806A0C">
          <w:delText xml:space="preserve"> des </w:delText>
        </w:r>
        <w:r w:rsidR="00AC417C" w:rsidDel="00806A0C">
          <w:delText xml:space="preserve">nouvelles </w:delText>
        </w:r>
        <w:r w:rsidR="009176F5" w:rsidDel="00806A0C">
          <w:delText xml:space="preserve">sources d’excitation synchrone. </w:delText>
        </w:r>
      </w:del>
      <w:del w:id="154" w:author="HASSINI Mohamed-amine" w:date="2019-03-11T13:35:00Z">
        <w:r w:rsidR="00D97A4D" w:rsidDel="00AF1218">
          <w:delText xml:space="preserve">Par abus de langage, </w:delText>
        </w:r>
        <w:r w:rsidR="000778A2" w:rsidDel="00AF1218">
          <w:delText>cette source</w:delText>
        </w:r>
        <w:r w:rsidR="00D97A4D" w:rsidDel="00AF1218">
          <w:delText xml:space="preserve"> d'excitation synchrone à l’origine thermique </w:delText>
        </w:r>
        <w:r w:rsidR="000778A2" w:rsidDel="00AF1218">
          <w:delText>est</w:delText>
        </w:r>
        <w:r w:rsidR="00D97A4D" w:rsidDel="00AF1218">
          <w:delText xml:space="preserve"> communément appelé </w:delText>
        </w:r>
        <w:r w:rsidR="000778A2" w:rsidDel="00AF1218">
          <w:delText xml:space="preserve">le </w:delText>
        </w:r>
        <w:r w:rsidR="00D97A4D" w:rsidDel="00AF1218">
          <w:delText xml:space="preserve">balourd thermique. </w:delText>
        </w:r>
      </w:del>
      <w:del w:id="155" w:author="HASSINI Mohamed-amine" w:date="2019-03-11T13:38:00Z">
        <w:r w:rsidR="006944BD" w:rsidDel="00AF1218">
          <w:delText xml:space="preserve">Ce dernier pourrait </w:delText>
        </w:r>
        <w:r w:rsidR="00555224" w:rsidDel="00AF1218">
          <w:lastRenderedPageBreak/>
          <w:delText>amplifier le niveau des vibration</w:delText>
        </w:r>
        <w:r w:rsidR="00AC417C" w:rsidDel="00AF1218">
          <w:delText>s</w:delText>
        </w:r>
        <w:r w:rsidR="00555224" w:rsidDel="00AF1218">
          <w:delText xml:space="preserve"> synchrones</w:delText>
        </w:r>
        <w:r w:rsidR="00BA6A24" w:rsidDel="00AF1218">
          <w:delText xml:space="preserve"> au fur et à mesure et</w:delText>
        </w:r>
        <w:r w:rsidR="00555224" w:rsidDel="00AF1218">
          <w:delText xml:space="preserve"> </w:delText>
        </w:r>
        <w:r w:rsidR="00830C0C" w:rsidDel="00AF1218">
          <w:delText xml:space="preserve">provoquer </w:delText>
        </w:r>
        <w:r w:rsidR="00DA4B32" w:rsidDel="00AF1218">
          <w:delText xml:space="preserve">une instabilité des vibrations </w:delText>
        </w:r>
        <w:r w:rsidR="009D653D" w:rsidDel="00AF1218">
          <w:delText>dans le temps</w:delText>
        </w:r>
        <w:r w:rsidR="00C95B45" w:rsidDel="00AF1218">
          <w:delText>.</w:delText>
        </w:r>
        <w:r w:rsidR="007A09F1" w:rsidDel="00AF1218">
          <w:delText xml:space="preserve"> Ce problème est </w:delText>
        </w:r>
        <w:r w:rsidR="00A918E4" w:rsidDel="00AF1218">
          <w:delText xml:space="preserve">dénommé </w:delText>
        </w:r>
        <w:r w:rsidR="007A09F1" w:rsidDel="00AF1218">
          <w:delText>l’effet Morton.</w:delText>
        </w:r>
      </w:del>
    </w:p>
    <w:p w14:paraId="4511F4A9" w14:textId="4904AF9E" w:rsidR="00C61269" w:rsidRDefault="00DF23FC" w:rsidP="00F130F1">
      <w:pPr>
        <w:spacing w:before="120" w:after="240" w:line="360" w:lineRule="auto"/>
        <w:ind w:firstLine="709"/>
      </w:pPr>
      <w:r>
        <w:t>L’</w:t>
      </w:r>
      <w:ins w:id="156" w:author="HASSINI Mohamed-amine" w:date="2019-03-11T13:38:00Z">
        <w:r w:rsidR="00AF1218">
          <w:t xml:space="preserve">existence de cette </w:t>
        </w:r>
      </w:ins>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ins w:id="157" w:author="HASSINI Mohamed-amine" w:date="2019-03-11T13:38:00Z">
        <w:r w:rsidR="00AF1218">
          <w:t xml:space="preserve">connue </w:t>
        </w:r>
      </w:ins>
      <w:del w:id="158" w:author="HASSINI Mohamed-amine" w:date="2019-03-11T13:38:00Z">
        <w:r w:rsidR="00D22286" w:rsidDel="00AF1218">
          <w:delText>mentionné</w:delText>
        </w:r>
        <w:r w:rsidR="006D718D" w:rsidDel="00AF1218">
          <w:delText>e</w:delText>
        </w:r>
        <w:r w:rsidR="0026547A" w:rsidDel="00AF1218">
          <w:delText xml:space="preserve"> </w:delText>
        </w:r>
      </w:del>
      <w:r w:rsidR="0026547A">
        <w:t>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C20694">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C20694">
        <w:rPr>
          <w:b/>
        </w:rPr>
        <w:t>[3]</w:t>
      </w:r>
      <w:r w:rsidR="0026547A" w:rsidRPr="00B21FC6">
        <w:rPr>
          <w:b/>
        </w:rPr>
        <w:fldChar w:fldCharType="end"/>
      </w:r>
      <w:r w:rsidR="0026547A" w:rsidRPr="004A6F2E">
        <w:t>.</w:t>
      </w:r>
      <w:r w:rsidR="0026547A">
        <w:t xml:space="preserve"> Cependant, pendant très </w:t>
      </w:r>
      <w:r w:rsidR="001243A8">
        <w:t xml:space="preserve">longtemps, </w:t>
      </w:r>
      <w:ins w:id="159" w:author="HASSINI Mohamed-amine" w:date="2019-03-11T13:46:00Z">
        <w:r w:rsidR="003A2DB6">
          <w:t xml:space="preserve">cette instabilité est </w:t>
        </w:r>
      </w:ins>
      <w:del w:id="160" w:author="HASSINI Mohamed-amine" w:date="2019-03-11T13:46:00Z">
        <w:r w:rsidR="001243A8" w:rsidDel="003A2DB6">
          <w:delText>elle</w:delText>
        </w:r>
      </w:del>
      <w:r w:rsidR="001243A8">
        <w:t xml:space="preserve"> </w:t>
      </w:r>
      <w:del w:id="161" w:author="HASSINI Mohamed-amine" w:date="2019-03-11T13:45:00Z">
        <w:r w:rsidR="001243A8" w:rsidDel="003A2DB6">
          <w:delText>a é</w:delText>
        </w:r>
      </w:del>
      <w:del w:id="162" w:author="HASSINI Mohamed-amine" w:date="2019-03-11T13:46:00Z">
        <w:r w:rsidR="001243A8" w:rsidDel="003A2DB6">
          <w:delText xml:space="preserve">té </w:delText>
        </w:r>
      </w:del>
      <w:r w:rsidR="001243A8">
        <w:t>passé</w:t>
      </w:r>
      <w:ins w:id="163" w:author="HASSINI Mohamed-amine" w:date="2019-03-11T13:46:00Z">
        <w:r w:rsidR="003A2DB6">
          <w:t>e</w:t>
        </w:r>
      </w:ins>
      <w:r w:rsidR="0026547A">
        <w:t xml:space="preserve"> inaperçue</w:t>
      </w:r>
      <w:ins w:id="164" w:author="HASSINI Mohamed-amine" w:date="2019-03-11T13:47:00Z">
        <w:r w:rsidR="003A2DB6">
          <w:t xml:space="preserve"> du fait des difficulté</w:t>
        </w:r>
      </w:ins>
      <w:ins w:id="165" w:author="HASSINI Mohamed-amine" w:date="2019-03-11T13:49:00Z">
        <w:r w:rsidR="003A2DB6">
          <w:t>s</w:t>
        </w:r>
      </w:ins>
      <w:ins w:id="166" w:author="HASSINI Mohamed-amine" w:date="2019-03-11T13:47:00Z">
        <w:r w:rsidR="003A2DB6">
          <w:t xml:space="preserve"> inhérente</w:t>
        </w:r>
      </w:ins>
      <w:ins w:id="167" w:author="HASSINI Mohamed-amine" w:date="2019-03-11T13:49:00Z">
        <w:r w:rsidR="003A2DB6">
          <w:t>s</w:t>
        </w:r>
      </w:ins>
      <w:ins w:id="168" w:author="HASSINI Mohamed-amine" w:date="2019-03-11T13:47:00Z">
        <w:r w:rsidR="003A2DB6">
          <w:t xml:space="preserve"> à son identification</w:t>
        </w:r>
      </w:ins>
      <w:ins w:id="169" w:author="HASSINI Mohamed-amine" w:date="2019-03-11T13:49:00Z">
        <w:r w:rsidR="003A2DB6">
          <w:t xml:space="preserve"> dans un environnement industriel</w:t>
        </w:r>
      </w:ins>
      <w:ins w:id="170" w:author="HASSINI Mohamed-amine" w:date="2019-03-11T13:47:00Z">
        <w:r w:rsidR="003A2DB6">
          <w:t xml:space="preserve"> et les </w:t>
        </w:r>
      </w:ins>
      <w:del w:id="171" w:author="HASSINI Mohamed-amine" w:date="2019-03-11T13:49:00Z">
        <w:r w:rsidR="0026547A" w:rsidDel="003A2DB6">
          <w:delText xml:space="preserve"> </w:delText>
        </w:r>
      </w:del>
      <w:del w:id="172" w:author="HASSINI Mohamed-amine" w:date="2019-03-11T13:47:00Z">
        <w:r w:rsidR="001243A8" w:rsidDel="003A2DB6">
          <w:delText>et</w:delText>
        </w:r>
        <w:r w:rsidR="0026547A" w:rsidDel="003A2DB6">
          <w:delText xml:space="preserve"> sous silence car d’une part,</w:delText>
        </w:r>
      </w:del>
      <w:del w:id="173" w:author="HASSINI Mohamed-amine" w:date="2019-03-11T13:49:00Z">
        <w:r w:rsidR="0026547A" w:rsidDel="003A2DB6">
          <w:delText xml:space="preserve"> elle est difficile à identifier et d’autre part, les premières mentions sont apparues dans des rapports internes des entreprises. </w:delText>
        </w:r>
      </w:del>
      <w:del w:id="174" w:author="HASSINI Mohamed-amine" w:date="2019-03-11T13:52:00Z">
        <w:r w:rsidR="0026547A" w:rsidDel="003A2DB6">
          <w:delText>Des</w:delText>
        </w:r>
      </w:del>
      <w:r w:rsidR="0026547A">
        <w:t xml:space="preserve"> résultats expérimentaux </w:t>
      </w:r>
      <w:del w:id="175" w:author="HASSINI Mohamed-amine" w:date="2019-03-11T13:52:00Z">
        <w:r w:rsidR="0026547A" w:rsidDel="003A2DB6">
          <w:delText>limpides</w:delText>
        </w:r>
        <w:r w:rsidR="00251356" w:rsidDel="003A2DB6">
          <w:delText xml:space="preserve"> et</w:delText>
        </w:r>
        <w:r w:rsidR="0026547A" w:rsidDel="003A2DB6">
          <w:delText xml:space="preserve"> </w:delText>
        </w:r>
      </w:del>
      <w:r w:rsidR="0026547A">
        <w:t>mettant en évidence ce phénomène restaient peu nombreux</w:t>
      </w:r>
      <w:r w:rsidR="0021105B">
        <w:t>.</w:t>
      </w:r>
      <w:ins w:id="176" w:author="HASSINI Mohamed-amine" w:date="2019-03-11T13:50:00Z">
        <w:r w:rsidR="003A2DB6">
          <w:t xml:space="preserve"> </w:t>
        </w:r>
      </w:ins>
      <w:del w:id="177" w:author="HASSINI Mohamed-amine" w:date="2019-03-11T13:50:00Z">
        <w:r w:rsidR="0026547A" w:rsidDel="003A2DB6">
          <w:delText xml:space="preserve"> </w:delText>
        </w:r>
        <w:r w:rsidR="0021105B" w:rsidDel="003A2DB6">
          <w:delText>E</w:delText>
        </w:r>
        <w:r w:rsidR="0026547A" w:rsidDel="003A2DB6">
          <w:delText>n conséquence</w:delText>
        </w:r>
      </w:del>
      <w:del w:id="178" w:author="HASSINI Mohamed-amine" w:date="2019-03-11T13:52:00Z">
        <w:r w:rsidR="0026547A" w:rsidDel="003A2DB6">
          <w:delText xml:space="preserve">, les méthodes théoriques d’analyse tardaient d’apparaître. </w:delText>
        </w:r>
      </w:del>
      <w:r w:rsidR="0026547A">
        <w:t xml:space="preserve">A partir des années 1990s, de plus en plus </w:t>
      </w:r>
      <w:del w:id="179" w:author="HASSINI Mohamed-amine" w:date="2019-03-11T13:52:00Z">
        <w:r w:rsidR="0026547A" w:rsidDel="003A2DB6">
          <w:delText>des</w:delText>
        </w:r>
      </w:del>
      <w:r w:rsidR="0026547A">
        <w:t xml:space="preserve"> </w:t>
      </w:r>
      <w:ins w:id="180" w:author="HASSINI Mohamed-amine" w:date="2019-03-11T13:52:00Z">
        <w:r w:rsidR="003A2DB6">
          <w:t>d’</w:t>
        </w:r>
      </w:ins>
      <w:r w:rsidR="0026547A">
        <w:t>études ont commencé à traiter</w:t>
      </w:r>
      <w:ins w:id="181" w:author="HASSINI Mohamed-amine" w:date="2019-03-11T14:11:00Z">
        <w:r w:rsidR="004D0AD4">
          <w:t xml:space="preserve"> de phénomène</w:t>
        </w:r>
      </w:ins>
      <w:r w:rsidR="0026547A">
        <w:t xml:space="preserve"> </w:t>
      </w:r>
      <w:del w:id="182" w:author="HASSINI Mohamed-amine" w:date="2019-03-11T14:11:00Z">
        <w:r w:rsidR="0026547A" w:rsidDel="004D0AD4">
          <w:delText xml:space="preserve">cette instabilité </w:delText>
        </w:r>
      </w:del>
      <w:r w:rsidR="0026547A">
        <w:t>(</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C20694" w:rsidRPr="00C20694">
        <w:rPr>
          <w:rStyle w:val="shorttext"/>
          <w:b/>
          <w:iCs/>
        </w:rPr>
        <w:t>Figure 3</w:t>
      </w:r>
      <w:r w:rsidR="00CE3722" w:rsidRPr="00CE3722">
        <w:rPr>
          <w:b/>
        </w:rPr>
        <w:fldChar w:fldCharType="end"/>
      </w:r>
      <w:r w:rsidR="00CE3722">
        <w:rPr>
          <w:b/>
        </w:rPr>
        <w:t>)</w:t>
      </w:r>
      <w:r w:rsidR="0026547A">
        <w:t>. La source de l’instabilité a été clairement identifiée comme étant le couplage entre l</w:t>
      </w:r>
      <w:r w:rsidR="0021105B">
        <w:t>es</w:t>
      </w:r>
      <w:r w:rsidR="0026547A">
        <w:t xml:space="preserve"> vibration</w:t>
      </w:r>
      <w:r w:rsidR="0021105B">
        <w:t>s</w:t>
      </w:r>
      <w:r w:rsidR="0026547A">
        <w:t xml:space="preserve"> synchrone</w:t>
      </w:r>
      <w:r w:rsidR="0021105B">
        <w:t>s</w:t>
      </w:r>
      <w:r w:rsidR="0026547A">
        <w:t xml:space="preserve"> du rotor et sa déformation</w:t>
      </w:r>
      <w:ins w:id="183" w:author="HASSINI Mohamed-amine" w:date="2019-03-11T14:12:00Z">
        <w:r w:rsidR="004D0AD4">
          <w:t xml:space="preserve"> thermomécanique</w:t>
        </w:r>
      </w:ins>
      <w:r w:rsidR="0026547A">
        <w:t xml:space="preserve"> </w:t>
      </w:r>
      <w:del w:id="184" w:author="HASSINI Mohamed-amine" w:date="2019-03-11T14:12:00Z">
        <w:r w:rsidR="0026547A" w:rsidDel="004D0AD4">
          <w:delText>thermique</w:delText>
        </w:r>
      </w:del>
      <w:r w:rsidR="0026547A">
        <w:t xml:space="preserve"> due à</w:t>
      </w:r>
      <w:ins w:id="185" w:author="HASSINI Mohamed-amine" w:date="2019-03-11T13:53:00Z">
        <w:r w:rsidR="003A2DB6">
          <w:t xml:space="preserve"> un échauffement non uniforme</w:t>
        </w:r>
      </w:ins>
      <w:ins w:id="186" w:author="HASSINI Mohamed-amine" w:date="2019-03-11T14:12:00Z">
        <w:r w:rsidR="004D0AD4">
          <w:t xml:space="preserve"> au niveau des</w:t>
        </w:r>
      </w:ins>
      <w:r w:rsidR="0026547A">
        <w:t xml:space="preserve"> </w:t>
      </w:r>
      <w:del w:id="187" w:author="HASSINI Mohamed-amine" w:date="2019-03-11T13:53:00Z">
        <w:r w:rsidR="0026547A" w:rsidDel="003A2DB6">
          <w:delText>l’échauffement</w:delText>
        </w:r>
      </w:del>
      <w:r w:rsidR="0026547A">
        <w:t xml:space="preserve"> </w:t>
      </w:r>
      <w:del w:id="188" w:author="HASSINI Mohamed-amine" w:date="2019-03-11T14:12:00Z">
        <w:r w:rsidR="0026547A" w:rsidDel="004D0AD4">
          <w:delText xml:space="preserve">dans les </w:delText>
        </w:r>
      </w:del>
      <w:r w:rsidR="0026547A">
        <w:t xml:space="preserve">paliers. A présent, elle est reconnue comme un problème de la dynamique des rotors dont les modèles théoriques et expérimentaux nécessitent encore des développements. </w:t>
      </w:r>
      <w:r w:rsidR="0009327D">
        <w:t xml:space="preserve">Plusieurs </w:t>
      </w:r>
      <w:r w:rsidR="0026547A">
        <w:t xml:space="preserve">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C20694">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C20694">
        <w:rPr>
          <w:b/>
        </w:rPr>
        <w:t>[7]</w:t>
      </w:r>
      <w:r w:rsidR="0026547A" w:rsidRPr="00F31491">
        <w:rPr>
          <w:b/>
        </w:rPr>
        <w:fldChar w:fldCharType="end"/>
      </w:r>
      <w:r w:rsidR="0026547A">
        <w:t xml:space="preserve">) </w:t>
      </w:r>
      <w:r w:rsidR="0079281B">
        <w:t>témoignent</w:t>
      </w:r>
      <w:r w:rsidR="0026547A">
        <w:t xml:space="preserve"> de cet intérêt.</w:t>
      </w:r>
    </w:p>
    <w:p w14:paraId="1103291F" w14:textId="77777777" w:rsidR="00DD28B9" w:rsidRDefault="0026547A" w:rsidP="00DD28B9">
      <w:pPr>
        <w:keepNext/>
        <w:spacing w:line="360" w:lineRule="auto"/>
        <w:jc w:val="center"/>
      </w:pPr>
      <w:r w:rsidRPr="00B60EA6">
        <w:rPr>
          <w:noProof/>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05BB3752" w14:textId="2B2BEB50" w:rsidR="00F15233" w:rsidRPr="00120518" w:rsidRDefault="00DD28B9" w:rsidP="00120518">
      <w:pPr>
        <w:spacing w:line="360" w:lineRule="auto"/>
        <w:jc w:val="center"/>
        <w:rPr>
          <w:i/>
          <w:iCs/>
        </w:rPr>
      </w:pPr>
      <w:bookmarkStart w:id="189" w:name="_Ref534896233"/>
      <w:bookmarkStart w:id="190" w:name="_Toc536112175"/>
      <w:bookmarkStart w:id="191" w:name="_Toc536800476"/>
      <w:r w:rsidRPr="00CE3722">
        <w:t xml:space="preserve">Figure </w:t>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3</w:t>
      </w:r>
      <w:r w:rsidR="009F566C">
        <w:rPr>
          <w:noProof/>
        </w:rPr>
        <w:fldChar w:fldCharType="end"/>
      </w:r>
      <w:bookmarkEnd w:id="189"/>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C20694">
        <w:rPr>
          <w:b/>
        </w:rPr>
        <w:t>[5]</w:t>
      </w:r>
      <w:r w:rsidRPr="00CE3722">
        <w:rPr>
          <w:b/>
        </w:rPr>
        <w:fldChar w:fldCharType="end"/>
      </w:r>
      <w:r w:rsidRPr="00CE3722">
        <w:t>)</w:t>
      </w:r>
      <w:bookmarkEnd w:id="190"/>
      <w:bookmarkEnd w:id="191"/>
    </w:p>
    <w:p w14:paraId="438A16FD" w14:textId="0A3D7311" w:rsidR="00B704F6" w:rsidRDefault="00D119C4" w:rsidP="00120518">
      <w:pPr>
        <w:overflowPunct/>
        <w:spacing w:before="240" w:after="120" w:line="360" w:lineRule="auto"/>
        <w:ind w:firstLine="709"/>
        <w:textAlignment w:val="auto"/>
      </w:pPr>
      <w:r>
        <w:t xml:space="preserve">Les objectives </w:t>
      </w:r>
      <w:r w:rsidR="00966469" w:rsidRPr="00966469">
        <w:t>de cette thèse</w:t>
      </w:r>
      <w:ins w:id="192" w:author="HASSINI Mohamed-amine" w:date="2019-03-11T14:12:00Z">
        <w:r w:rsidR="004D0AD4">
          <w:t xml:space="preserve"> visent à</w:t>
        </w:r>
      </w:ins>
      <w:r w:rsidR="00966469" w:rsidRPr="00966469">
        <w:t xml:space="preserve"> </w:t>
      </w:r>
      <w:del w:id="193" w:author="HASSINI Mohamed-amine" w:date="2019-03-11T14:12:00Z">
        <w:r w:rsidR="00C61269" w:rsidDel="004D0AD4">
          <w:delText>sont</w:delText>
        </w:r>
        <w:r w:rsidR="00B704F6" w:rsidDel="004D0AD4">
          <w:delText xml:space="preserve"> </w:delText>
        </w:r>
        <w:r w:rsidR="00966469" w:rsidRPr="00966469" w:rsidDel="004D0AD4">
          <w:delText xml:space="preserve">de </w:delText>
        </w:r>
      </w:del>
      <w:r w:rsidR="00966469" w:rsidRPr="00966469">
        <w:t>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4C1BF6">
        <w:t xml:space="preserve"> à réaliser</w:t>
      </w:r>
      <w:r w:rsidR="00170D13">
        <w:t>,</w:t>
      </w:r>
      <w:r w:rsidR="004C1BF6">
        <w:t xml:space="preserve"> </w:t>
      </w:r>
      <w:r w:rsidR="00515B3D">
        <w:t>c</w:t>
      </w:r>
      <w:r w:rsidR="004C1BF6">
        <w:t>ar</w:t>
      </w:r>
      <w:r w:rsidR="00F55124">
        <w:t>,</w:t>
      </w:r>
      <w:r w:rsidR="004C1BF6">
        <w:t xml:space="preserve"> d</w:t>
      </w:r>
      <w:r w:rsidR="009A1399">
        <w:t>’une part</w:t>
      </w:r>
      <w:r w:rsidR="00E307F3">
        <w:t xml:space="preserve">, </w:t>
      </w:r>
      <w:r w:rsidR="009A1399">
        <w:rPr>
          <w:szCs w:val="22"/>
        </w:rPr>
        <w:t xml:space="preserve">l’effet Morton est par essence un problème </w:t>
      </w:r>
      <w:r w:rsidR="003C1391">
        <w:rPr>
          <w:szCs w:val="22"/>
        </w:rPr>
        <w:t>multiphysique</w:t>
      </w:r>
      <w:r w:rsidR="009A1399">
        <w:rPr>
          <w:szCs w:val="22"/>
        </w:rPr>
        <w:t xml:space="preserv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w:t>
      </w:r>
      <w:r w:rsidR="003E39CD">
        <w:rPr>
          <w:szCs w:val="22"/>
        </w:rPr>
        <w:t xml:space="preserve">t informatique </w:t>
      </w:r>
      <w:r w:rsidR="003E39CD">
        <w:rPr>
          <w:szCs w:val="22"/>
        </w:rPr>
        <w:lastRenderedPageBreak/>
        <w:t>non négligeables ;</w:t>
      </w:r>
      <w:r w:rsidR="009A1399">
        <w:rPr>
          <w:szCs w:val="22"/>
        </w:rPr>
        <w:t xml:space="preserve"> D’autre part, </w:t>
      </w:r>
      <w:r w:rsidR="00C61269">
        <w:rPr>
          <w:szCs w:val="22"/>
        </w:rPr>
        <w:t>les</w:t>
      </w:r>
      <w:r>
        <w:rPr>
          <w:szCs w:val="22"/>
        </w:rPr>
        <w:t xml:space="preserve"> </w:t>
      </w:r>
      <w:r w:rsidR="003E39CD">
        <w:rPr>
          <w:szCs w:val="22"/>
        </w:rPr>
        <w:t>phénomènes mis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w:t>
      </w:r>
      <w:ins w:id="194" w:author="HASSINI Mohamed-amine" w:date="2019-03-11T14:13:00Z">
        <w:r w:rsidR="004D0AD4">
          <w:rPr>
            <w:szCs w:val="22"/>
          </w:rPr>
          <w:t xml:space="preserve"> quelques</w:t>
        </w:r>
      </w:ins>
      <w:r w:rsidR="004D61DA">
        <w:rPr>
          <w:szCs w:val="22"/>
        </w:rPr>
        <w:t xml:space="preserve"> milliseconde</w:t>
      </w:r>
      <w:r w:rsidR="003C1391">
        <w:rPr>
          <w:szCs w:val="22"/>
        </w:rPr>
        <w:t>s</w:t>
      </w:r>
      <w:r w:rsidR="004D61DA">
        <w:rPr>
          <w:szCs w:val="22"/>
        </w:rPr>
        <w:t xml:space="preserv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w:t>
      </w:r>
      <w:ins w:id="195" w:author="HASSINI Mohamed-amine" w:date="2019-03-11T14:14:00Z">
        <w:r w:rsidR="004D0AD4">
          <w:rPr>
            <w:szCs w:val="22"/>
          </w:rPr>
          <w:t xml:space="preserve">plusieurs </w:t>
        </w:r>
      </w:ins>
      <w:r w:rsidR="004D61DA">
        <w:rPr>
          <w:szCs w:val="22"/>
        </w:rPr>
        <w:t xml:space="preserve">minutes, voire </w:t>
      </w:r>
      <w:ins w:id="196" w:author="HASSINI Mohamed-amine" w:date="2019-03-11T14:14:00Z">
        <w:r w:rsidR="004D0AD4">
          <w:rPr>
            <w:szCs w:val="22"/>
          </w:rPr>
          <w:t xml:space="preserve">plusieurs </w:t>
        </w:r>
      </w:ins>
      <w:r w:rsidR="009F3168">
        <w:rPr>
          <w:szCs w:val="22"/>
        </w:rPr>
        <w:t xml:space="preserve">heures. </w:t>
      </w:r>
      <w:r w:rsidR="004D61DA">
        <w:rPr>
          <w:szCs w:val="22"/>
        </w:rPr>
        <w:t>Les dimensions caractéristiques sont aussi très différentes</w:t>
      </w:r>
      <w:r w:rsidR="003E39CD">
        <w:rPr>
          <w:szCs w:val="22"/>
        </w:rPr>
        <w:t xml:space="preserve">  </w:t>
      </w:r>
      <w:r w:rsidR="00F174B1">
        <w:rPr>
          <w:szCs w:val="22"/>
        </w:rPr>
        <w:t>(</w:t>
      </w:r>
      <w:r w:rsidR="004D61DA">
        <w:rPr>
          <w:szCs w:val="22"/>
        </w:rPr>
        <w:t>des pièces mécaniques de quelques dizaines de mètres guidées par des films fluides de quelque</w:t>
      </w:r>
      <w:r w:rsidR="00C61269">
        <w:rPr>
          <w:szCs w:val="22"/>
        </w:rPr>
        <w:t>s</w:t>
      </w:r>
      <w:r w:rsidR="004D61DA">
        <w:rPr>
          <w:szCs w:val="22"/>
        </w:rPr>
        <w:t xml:space="preserve"> dizaines de microns</w:t>
      </w:r>
      <w:r w:rsidR="00F174B1">
        <w:rPr>
          <w:szCs w:val="22"/>
        </w:rPr>
        <w:t>)</w:t>
      </w:r>
      <w:r w:rsidR="004D61DA">
        <w:rPr>
          <w:szCs w:val="22"/>
        </w:rPr>
        <w:t xml:space="preserve">. </w:t>
      </w:r>
    </w:p>
    <w:p w14:paraId="3D2CD0C3" w14:textId="5B5D3AB7"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w:t>
      </w:r>
      <w:ins w:id="197" w:author="HASSINI Mohamed-amine" w:date="2019-03-11T14:15:00Z">
        <w:r w:rsidR="004D0AD4">
          <w:rPr>
            <w:szCs w:val="22"/>
          </w:rPr>
          <w:t xml:space="preserve"> dont l’origine reste jusqu’à ce jour mal identifiée</w:t>
        </w:r>
      </w:ins>
      <w:r w:rsidR="00D44368">
        <w:rPr>
          <w:szCs w:val="22"/>
        </w:rPr>
        <w:t xml:space="preserve">. </w:t>
      </w:r>
    </w:p>
    <w:p w14:paraId="146F879C" w14:textId="751D650D" w:rsidR="00E1482E" w:rsidRPr="006B1F4A" w:rsidRDefault="005D6E20" w:rsidP="00CE6D0D">
      <w:pPr>
        <w:spacing w:before="120" w:after="120" w:line="360" w:lineRule="auto"/>
        <w:ind w:firstLine="709"/>
        <w:rPr>
          <w:szCs w:val="22"/>
        </w:rPr>
      </w:pPr>
      <w:r w:rsidRPr="004D0AD4">
        <w:rPr>
          <w:szCs w:val="22"/>
          <w:rPrChange w:id="198" w:author="HASSINI Mohamed-amine" w:date="2019-03-11T14:17:00Z">
            <w:rPr>
              <w:sz w:val="23"/>
              <w:szCs w:val="23"/>
            </w:rPr>
          </w:rPrChange>
        </w:rPr>
        <w:t xml:space="preserve">En </w:t>
      </w:r>
      <w:r w:rsidR="00B934A9" w:rsidRPr="004D0AD4">
        <w:rPr>
          <w:szCs w:val="22"/>
          <w:rPrChange w:id="199" w:author="HASSINI Mohamed-amine" w:date="2019-03-11T14:17:00Z">
            <w:rPr>
              <w:sz w:val="23"/>
              <w:szCs w:val="23"/>
            </w:rPr>
          </w:rPrChange>
        </w:rPr>
        <w:t>préambule d</w:t>
      </w:r>
      <w:r w:rsidR="002C61E9" w:rsidRPr="004D0AD4">
        <w:rPr>
          <w:szCs w:val="22"/>
          <w:rPrChange w:id="200" w:author="HASSINI Mohamed-amine" w:date="2019-03-11T14:17:00Z">
            <w:rPr>
              <w:sz w:val="23"/>
              <w:szCs w:val="23"/>
            </w:rPr>
          </w:rPrChange>
        </w:rPr>
        <w:t>u mémoire</w:t>
      </w:r>
      <w:r w:rsidRPr="004D0AD4">
        <w:rPr>
          <w:szCs w:val="22"/>
          <w:rPrChange w:id="201" w:author="HASSINI Mohamed-amine" w:date="2019-03-11T14:17:00Z">
            <w:rPr>
              <w:sz w:val="23"/>
              <w:szCs w:val="23"/>
            </w:rPr>
          </w:rPrChange>
        </w:rPr>
        <w:t>, une étude bibli</w:t>
      </w:r>
      <w:r w:rsidR="007B1FBF" w:rsidRPr="004D0AD4">
        <w:rPr>
          <w:szCs w:val="22"/>
          <w:rPrChange w:id="202" w:author="HASSINI Mohamed-amine" w:date="2019-03-11T14:17:00Z">
            <w:rPr>
              <w:sz w:val="23"/>
              <w:szCs w:val="23"/>
            </w:rPr>
          </w:rPrChange>
        </w:rPr>
        <w:t xml:space="preserve">ographique </w:t>
      </w:r>
      <w:r w:rsidR="00090469" w:rsidRPr="004D0AD4">
        <w:rPr>
          <w:szCs w:val="22"/>
          <w:rPrChange w:id="203" w:author="HASSINI Mohamed-amine" w:date="2019-03-11T14:17:00Z">
            <w:rPr>
              <w:sz w:val="23"/>
              <w:szCs w:val="23"/>
            </w:rPr>
          </w:rPrChange>
        </w:rPr>
        <w:t xml:space="preserve">présente </w:t>
      </w:r>
      <w:r w:rsidR="004860E6" w:rsidRPr="004D0AD4">
        <w:rPr>
          <w:szCs w:val="22"/>
          <w:rPrChange w:id="204" w:author="HASSINI Mohamed-amine" w:date="2019-03-11T14:17:00Z">
            <w:rPr>
              <w:sz w:val="23"/>
              <w:szCs w:val="23"/>
            </w:rPr>
          </w:rPrChange>
        </w:rPr>
        <w:t>un</w:t>
      </w:r>
      <w:r w:rsidR="004B7021" w:rsidRPr="004D0AD4">
        <w:rPr>
          <w:szCs w:val="22"/>
          <w:rPrChange w:id="205" w:author="HASSINI Mohamed-amine" w:date="2019-03-11T14:17:00Z">
            <w:rPr>
              <w:sz w:val="23"/>
              <w:szCs w:val="23"/>
            </w:rPr>
          </w:rPrChange>
        </w:rPr>
        <w:t xml:space="preserve"> panorama des études </w:t>
      </w:r>
      <w:r w:rsidR="000F7850" w:rsidRPr="004D0AD4">
        <w:rPr>
          <w:szCs w:val="22"/>
          <w:rPrChange w:id="206" w:author="HASSINI Mohamed-amine" w:date="2019-03-11T14:17:00Z">
            <w:rPr>
              <w:sz w:val="23"/>
              <w:szCs w:val="23"/>
            </w:rPr>
          </w:rPrChange>
        </w:rPr>
        <w:t>réalisées</w:t>
      </w:r>
      <w:ins w:id="207" w:author="HASSINI Mohamed-amine" w:date="2019-03-11T14:15:00Z">
        <w:r w:rsidR="004D0AD4" w:rsidRPr="004D0AD4">
          <w:rPr>
            <w:szCs w:val="22"/>
            <w:rPrChange w:id="208" w:author="HASSINI Mohamed-amine" w:date="2019-03-11T14:17:00Z">
              <w:rPr>
                <w:sz w:val="23"/>
                <w:szCs w:val="23"/>
              </w:rPr>
            </w:rPrChange>
          </w:rPr>
          <w:t xml:space="preserve"> et publiées</w:t>
        </w:r>
      </w:ins>
      <w:r w:rsidR="00090469" w:rsidRPr="004D0AD4">
        <w:rPr>
          <w:szCs w:val="22"/>
          <w:rPrChange w:id="209" w:author="HASSINI Mohamed-amine" w:date="2019-03-11T14:17:00Z">
            <w:rPr>
              <w:sz w:val="23"/>
              <w:szCs w:val="23"/>
            </w:rPr>
          </w:rPrChange>
        </w:rPr>
        <w:t xml:space="preserve"> dans </w:t>
      </w:r>
      <w:r w:rsidR="004B7021" w:rsidRPr="004D0AD4">
        <w:rPr>
          <w:szCs w:val="22"/>
          <w:rPrChange w:id="210" w:author="HASSINI Mohamed-amine" w:date="2019-03-11T14:17:00Z">
            <w:rPr>
              <w:sz w:val="23"/>
              <w:szCs w:val="23"/>
            </w:rPr>
          </w:rPrChange>
        </w:rPr>
        <w:t xml:space="preserve">la littérature. </w:t>
      </w:r>
      <w:ins w:id="211" w:author="HASSINI Mohamed-amine" w:date="2019-03-11T14:16:00Z">
        <w:r w:rsidR="004D0AD4" w:rsidRPr="004D0AD4">
          <w:rPr>
            <w:szCs w:val="22"/>
            <w:rPrChange w:id="212" w:author="HASSINI Mohamed-amine" w:date="2019-03-11T14:17:00Z">
              <w:rPr>
                <w:sz w:val="23"/>
                <w:szCs w:val="23"/>
              </w:rPr>
            </w:rPrChange>
          </w:rPr>
          <w:t xml:space="preserve">Dans un premier temps, </w:t>
        </w:r>
      </w:ins>
      <w:del w:id="213" w:author="HASSINI Mohamed-amine" w:date="2019-03-11T14:16:00Z">
        <w:r w:rsidR="00E1482E" w:rsidRPr="004D0AD4" w:rsidDel="004D0AD4">
          <w:rPr>
            <w:szCs w:val="22"/>
            <w:rPrChange w:id="214" w:author="HASSINI Mohamed-amine" w:date="2019-03-11T14:17:00Z">
              <w:rPr>
                <w:sz w:val="23"/>
                <w:szCs w:val="23"/>
              </w:rPr>
            </w:rPrChange>
          </w:rPr>
          <w:delText>L</w:delText>
        </w:r>
      </w:del>
      <w:ins w:id="215" w:author="HASSINI Mohamed-amine" w:date="2019-03-11T14:16:00Z">
        <w:r w:rsidR="004D0AD4" w:rsidRPr="004D0AD4">
          <w:rPr>
            <w:szCs w:val="22"/>
            <w:rPrChange w:id="216" w:author="HASSINI Mohamed-amine" w:date="2019-03-11T14:17:00Z">
              <w:rPr>
                <w:sz w:val="23"/>
                <w:szCs w:val="23"/>
              </w:rPr>
            </w:rPrChange>
          </w:rPr>
          <w:t>l</w:t>
        </w:r>
      </w:ins>
      <w:r w:rsidR="00D33048" w:rsidRPr="004D0AD4">
        <w:rPr>
          <w:szCs w:val="22"/>
          <w:rPrChange w:id="217" w:author="HASSINI Mohamed-amine" w:date="2019-03-11T14:17:00Z">
            <w:rPr>
              <w:sz w:val="23"/>
              <w:szCs w:val="23"/>
            </w:rPr>
          </w:rPrChange>
        </w:rPr>
        <w:t xml:space="preserve">es instabilités liées aux vibrations synchrones </w:t>
      </w:r>
      <w:ins w:id="218" w:author="HASSINI Mohamed-amine" w:date="2019-03-11T14:16:00Z">
        <w:r w:rsidR="004D0AD4" w:rsidRPr="004D0AD4">
          <w:rPr>
            <w:szCs w:val="22"/>
            <w:rPrChange w:id="219" w:author="HASSINI Mohamed-amine" w:date="2019-03-11T14:17:00Z">
              <w:rPr>
                <w:sz w:val="23"/>
                <w:szCs w:val="23"/>
              </w:rPr>
            </w:rPrChange>
          </w:rPr>
          <w:t xml:space="preserve">d’origine thermomécanique </w:t>
        </w:r>
      </w:ins>
      <w:del w:id="220" w:author="HASSINI Mohamed-amine" w:date="2019-03-11T14:16:00Z">
        <w:r w:rsidR="009D0815" w:rsidRPr="004D0AD4" w:rsidDel="004D0AD4">
          <w:rPr>
            <w:szCs w:val="22"/>
            <w:rPrChange w:id="221" w:author="HASSINI Mohamed-amine" w:date="2019-03-11T14:17:00Z">
              <w:rPr>
                <w:sz w:val="23"/>
                <w:szCs w:val="23"/>
              </w:rPr>
            </w:rPrChange>
          </w:rPr>
          <w:delText>à</w:delText>
        </w:r>
        <w:r w:rsidR="00E1482E" w:rsidRPr="004D0AD4" w:rsidDel="004D0AD4">
          <w:rPr>
            <w:szCs w:val="22"/>
            <w:rPrChange w:id="222" w:author="HASSINI Mohamed-amine" w:date="2019-03-11T14:17:00Z">
              <w:rPr>
                <w:sz w:val="23"/>
                <w:szCs w:val="23"/>
              </w:rPr>
            </w:rPrChange>
          </w:rPr>
          <w:delText xml:space="preserve"> </w:delText>
        </w:r>
        <w:r w:rsidR="009D0815" w:rsidRPr="004D0AD4" w:rsidDel="004D0AD4">
          <w:rPr>
            <w:szCs w:val="22"/>
            <w:rPrChange w:id="223" w:author="HASSINI Mohamed-amine" w:date="2019-03-11T14:17:00Z">
              <w:rPr>
                <w:sz w:val="23"/>
                <w:szCs w:val="23"/>
              </w:rPr>
            </w:rPrChange>
          </w:rPr>
          <w:delText>l’</w:delText>
        </w:r>
        <w:r w:rsidR="00414D62" w:rsidRPr="004D0AD4" w:rsidDel="004D0AD4">
          <w:rPr>
            <w:szCs w:val="22"/>
            <w:rPrChange w:id="224" w:author="HASSINI Mohamed-amine" w:date="2019-03-11T14:17:00Z">
              <w:rPr>
                <w:sz w:val="23"/>
                <w:szCs w:val="23"/>
              </w:rPr>
            </w:rPrChange>
          </w:rPr>
          <w:delText>origine thermique</w:delText>
        </w:r>
      </w:del>
      <w:r w:rsidR="00E1482E" w:rsidRPr="004D0AD4">
        <w:rPr>
          <w:szCs w:val="22"/>
          <w:rPrChange w:id="225" w:author="HASSINI Mohamed-amine" w:date="2019-03-11T14:17:00Z">
            <w:rPr>
              <w:sz w:val="23"/>
              <w:szCs w:val="23"/>
            </w:rPr>
          </w:rPrChange>
        </w:rPr>
        <w:t xml:space="preserve"> sont décrites</w:t>
      </w:r>
      <w:del w:id="226" w:author="HASSINI Mohamed-amine" w:date="2019-03-11T14:16:00Z">
        <w:r w:rsidR="00E1482E" w:rsidRPr="004D0AD4" w:rsidDel="004D0AD4">
          <w:rPr>
            <w:szCs w:val="22"/>
            <w:rPrChange w:id="227" w:author="HASSINI Mohamed-amine" w:date="2019-03-11T14:17:00Z">
              <w:rPr>
                <w:sz w:val="23"/>
                <w:szCs w:val="23"/>
              </w:rPr>
            </w:rPrChange>
          </w:rPr>
          <w:delText xml:space="preserve"> dans un premier temps</w:delText>
        </w:r>
      </w:del>
      <w:r w:rsidR="00E1482E" w:rsidRPr="004D0AD4">
        <w:rPr>
          <w:szCs w:val="22"/>
          <w:rPrChange w:id="228" w:author="HASSINI Mohamed-amine" w:date="2019-03-11T14:17:00Z">
            <w:rPr>
              <w:sz w:val="23"/>
              <w:szCs w:val="23"/>
            </w:rPr>
          </w:rPrChange>
        </w:rPr>
        <w:t xml:space="preserve">. </w:t>
      </w:r>
      <w:ins w:id="229" w:author="HASSINI Mohamed-amine" w:date="2019-03-11T14:16:00Z">
        <w:r w:rsidR="004D0AD4" w:rsidRPr="004D0AD4">
          <w:rPr>
            <w:szCs w:val="22"/>
            <w:rPrChange w:id="230" w:author="HASSINI Mohamed-amine" w:date="2019-03-11T14:17:00Z">
              <w:rPr>
                <w:sz w:val="23"/>
                <w:szCs w:val="23"/>
              </w:rPr>
            </w:rPrChange>
          </w:rPr>
          <w:t xml:space="preserve">Ensuite, </w:t>
        </w:r>
      </w:ins>
      <w:del w:id="231" w:author="HASSINI Mohamed-amine" w:date="2019-03-11T14:16:00Z">
        <w:r w:rsidR="00E1482E" w:rsidRPr="004D0AD4" w:rsidDel="004D0AD4">
          <w:rPr>
            <w:szCs w:val="22"/>
            <w:rPrChange w:id="232" w:author="HASSINI Mohamed-amine" w:date="2019-03-11T14:17:00Z">
              <w:rPr>
                <w:sz w:val="23"/>
                <w:szCs w:val="23"/>
              </w:rPr>
            </w:rPrChange>
          </w:rPr>
          <w:delText>P</w:delText>
        </w:r>
        <w:r w:rsidR="00E3629C" w:rsidRPr="004D0AD4" w:rsidDel="004D0AD4">
          <w:rPr>
            <w:szCs w:val="22"/>
            <w:rPrChange w:id="233" w:author="HASSINI Mohamed-amine" w:date="2019-03-11T14:17:00Z">
              <w:rPr>
                <w:sz w:val="23"/>
                <w:szCs w:val="23"/>
              </w:rPr>
            </w:rPrChange>
          </w:rPr>
          <w:delText>uis</w:delText>
        </w:r>
      </w:del>
      <w:ins w:id="234" w:author="HASSINI Mohamed-amine" w:date="2019-03-11T14:17:00Z">
        <w:r w:rsidR="004D0AD4" w:rsidRPr="004D0AD4">
          <w:rPr>
            <w:szCs w:val="22"/>
            <w:rPrChange w:id="235" w:author="HASSINI Mohamed-amine" w:date="2019-03-11T14:17:00Z">
              <w:rPr>
                <w:sz w:val="23"/>
                <w:szCs w:val="23"/>
              </w:rPr>
            </w:rPrChange>
          </w:rPr>
          <w:t xml:space="preserve"> </w:t>
        </w:r>
      </w:ins>
      <w:del w:id="236" w:author="HASSINI Mohamed-amine" w:date="2019-03-11T14:17:00Z">
        <w:r w:rsidR="00E3629C" w:rsidRPr="004D0AD4" w:rsidDel="004D0AD4">
          <w:rPr>
            <w:szCs w:val="22"/>
            <w:rPrChange w:id="237" w:author="HASSINI Mohamed-amine" w:date="2019-03-11T14:17:00Z">
              <w:rPr>
                <w:sz w:val="23"/>
                <w:szCs w:val="23"/>
              </w:rPr>
            </w:rPrChange>
          </w:rPr>
          <w:delText xml:space="preserve"> </w:delText>
        </w:r>
        <w:r w:rsidR="00E1482E" w:rsidRPr="004D0AD4" w:rsidDel="004D0AD4">
          <w:rPr>
            <w:szCs w:val="22"/>
            <w:rPrChange w:id="238" w:author="HASSINI Mohamed-amine" w:date="2019-03-11T14:17:00Z">
              <w:rPr>
                <w:sz w:val="23"/>
                <w:szCs w:val="23"/>
              </w:rPr>
            </w:rPrChange>
          </w:rPr>
          <w:delText>sont présentés</w:delText>
        </w:r>
      </w:del>
      <w:r w:rsidR="00E1482E" w:rsidRPr="004D0AD4">
        <w:rPr>
          <w:szCs w:val="22"/>
          <w:rPrChange w:id="239" w:author="HASSINI Mohamed-amine" w:date="2019-03-11T14:17:00Z">
            <w:rPr>
              <w:sz w:val="23"/>
              <w:szCs w:val="23"/>
            </w:rPr>
          </w:rPrChange>
        </w:rPr>
        <w:t xml:space="preserve"> </w:t>
      </w:r>
      <w:r w:rsidR="00E3629C" w:rsidRPr="004D0AD4">
        <w:rPr>
          <w:szCs w:val="22"/>
          <w:rPrChange w:id="240" w:author="HASSINI Mohamed-amine" w:date="2019-03-11T14:17:00Z">
            <w:rPr>
              <w:sz w:val="23"/>
              <w:szCs w:val="23"/>
            </w:rPr>
          </w:rPrChange>
        </w:rPr>
        <w:t xml:space="preserve">les </w:t>
      </w:r>
      <w:r w:rsidR="00E3629C" w:rsidRPr="004D0AD4">
        <w:rPr>
          <w:szCs w:val="22"/>
        </w:rPr>
        <w:t xml:space="preserve">principaux travaux théoriques et expérimentaux dédié à </w:t>
      </w:r>
      <w:r w:rsidR="00E1482E" w:rsidRPr="004D0AD4">
        <w:rPr>
          <w:szCs w:val="22"/>
        </w:rPr>
        <w:t>l’effet Morton</w:t>
      </w:r>
      <w:ins w:id="241" w:author="HASSINI Mohamed-amine" w:date="2019-03-11T14:17:00Z">
        <w:r w:rsidR="004D0AD4" w:rsidRPr="004D0AD4">
          <w:rPr>
            <w:szCs w:val="22"/>
          </w:rPr>
          <w:t xml:space="preserve"> sont présentés</w:t>
        </w:r>
      </w:ins>
      <w:r w:rsidR="00E1482E" w:rsidRPr="005D7CAF">
        <w:rPr>
          <w:szCs w:val="22"/>
        </w:rPr>
        <w:t>. U</w:t>
      </w:r>
      <w:r w:rsidR="00E3629C" w:rsidRPr="001458F9">
        <w:rPr>
          <w:szCs w:val="22"/>
        </w:rPr>
        <w:t>ne synthèse de la stratégie de modé</w:t>
      </w:r>
      <w:r w:rsidR="00B40D7B" w:rsidRPr="001458F9">
        <w:rPr>
          <w:szCs w:val="22"/>
        </w:rPr>
        <w:t>lisation numérique qui sert de</w:t>
      </w:r>
      <w:r w:rsidR="00E3629C" w:rsidRPr="001458F9">
        <w:rPr>
          <w:szCs w:val="22"/>
        </w:rPr>
        <w:t xml:space="preserve"> fil conducteur durant toute la thèse</w:t>
      </w:r>
      <w:r w:rsidR="00E1482E" w:rsidRPr="007D77F7">
        <w:rPr>
          <w:szCs w:val="22"/>
        </w:rPr>
        <w:t xml:space="preserve"> est ensuite esquissée</w:t>
      </w:r>
      <w:r w:rsidR="00E3629C" w:rsidRPr="006B1F4A">
        <w:rPr>
          <w:szCs w:val="22"/>
        </w:rPr>
        <w:t xml:space="preserve">. </w:t>
      </w:r>
    </w:p>
    <w:p w14:paraId="71E798B1" w14:textId="6DB58972"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w:t>
      </w:r>
      <w:ins w:id="242" w:author="HASSINI Mohamed-amine" w:date="2019-03-11T14:18:00Z">
        <w:r w:rsidR="004D0AD4">
          <w:t xml:space="preserve">dans les </w:t>
        </w:r>
      </w:ins>
      <w:del w:id="243" w:author="HASSINI Mohamed-amine" w:date="2019-03-11T14:18:00Z">
        <w:r w:rsidR="001540C1" w:rsidDel="004D0AD4">
          <w:delText>aux</w:delText>
        </w:r>
      </w:del>
      <w:r w:rsidR="001540C1">
        <w:t xml:space="preserve"> chapitres</w:t>
      </w:r>
      <w:r w:rsidR="00F00C47">
        <w:t xml:space="preserve"> 2 et 3</w:t>
      </w:r>
      <w:r w:rsidR="001540C1">
        <w:t xml:space="preserve">. </w:t>
      </w:r>
      <w:r w:rsidR="00F00C47">
        <w:t xml:space="preserve">Le chapitre 2 est </w:t>
      </w:r>
      <w:ins w:id="244" w:author="HASSINI Mohamed-amine" w:date="2019-03-11T14:18:00Z">
        <w:r w:rsidR="004D0AD4">
          <w:t xml:space="preserve">dédié </w:t>
        </w:r>
      </w:ins>
      <w:del w:id="245" w:author="HASSINI Mohamed-amine" w:date="2019-03-11T14:18:00Z">
        <w:r w:rsidR="00F00C47" w:rsidDel="004D0AD4">
          <w:delText>réservé</w:delText>
        </w:r>
      </w:del>
      <w:r w:rsidR="00F00C47">
        <w:t xml:space="preserve"> au modèle du palier hydrodynamique</w:t>
      </w:r>
      <w:ins w:id="246" w:author="HASSINI Mohamed-amine" w:date="2019-03-11T14:18:00Z">
        <w:r w:rsidR="004D0AD4">
          <w:t xml:space="preserve"> tandis que</w:t>
        </w:r>
      </w:ins>
      <w:r w:rsidR="00F00C47">
        <w:t xml:space="preserve"> </w:t>
      </w:r>
      <w:del w:id="247" w:author="HASSINI Mohamed-amine" w:date="2019-03-11T14:18:00Z">
        <w:r w:rsidR="00B40D7B" w:rsidDel="004D0AD4">
          <w:delText>et</w:delText>
        </w:r>
      </w:del>
      <w:r w:rsidR="00F00C47">
        <w:t xml:space="preserve"> le chapitre 3 est consa</w:t>
      </w:r>
      <w:r w:rsidR="00B40D7B">
        <w:t xml:space="preserve">cré </w:t>
      </w:r>
      <w:del w:id="248" w:author="HASSINI Mohamed-amine" w:date="2019-03-11T14:19:00Z">
        <w:r w:rsidR="00B40D7B" w:rsidDel="004D0AD4">
          <w:delText>à la</w:delText>
        </w:r>
      </w:del>
      <w:r w:rsidR="00B40D7B">
        <w:t xml:space="preserve"> </w:t>
      </w:r>
      <w:ins w:id="249" w:author="HASSINI Mohamed-amine" w:date="2019-03-11T14:19:00Z">
        <w:r w:rsidR="004D0AD4">
          <w:t xml:space="preserve">aux </w:t>
        </w:r>
      </w:ins>
      <w:r w:rsidR="00B40D7B">
        <w:t>modélisation</w:t>
      </w:r>
      <w:ins w:id="250" w:author="HASSINI Mohamed-amine" w:date="2019-03-11T14:19:00Z">
        <w:r w:rsidR="004D0AD4">
          <w:t>s thermique et dynamique</w:t>
        </w:r>
      </w:ins>
      <w:r w:rsidR="00B40D7B">
        <w:t xml:space="preserve"> du rotor.</w:t>
      </w:r>
      <w:r w:rsidR="00F00C47">
        <w:t xml:space="preserve"> </w:t>
      </w:r>
      <w:r>
        <w:t>Ce</w:t>
      </w:r>
      <w:r w:rsidR="003361EC">
        <w:t>ux-</w:t>
      </w:r>
      <w:r>
        <w:t xml:space="preserve">ci </w:t>
      </w:r>
      <w:ins w:id="251" w:author="HASSINI Mohamed-amine" w:date="2019-03-11T14:19:00Z">
        <w:r w:rsidR="004D0AD4">
          <w:t xml:space="preserve">constituent </w:t>
        </w:r>
      </w:ins>
      <w:del w:id="252" w:author="HASSINI Mohamed-amine" w:date="2019-03-11T14:19:00Z">
        <w:r w:rsidDel="004D0AD4">
          <w:delText xml:space="preserve">sont </w:delText>
        </w:r>
      </w:del>
      <w:r>
        <w:t xml:space="preserve">les outils </w:t>
      </w:r>
      <w:r w:rsidR="007811A7">
        <w:t>numériques</w:t>
      </w:r>
      <w:ins w:id="253" w:author="HASSINI Mohamed-amine" w:date="2019-03-11T14:19:00Z">
        <w:r w:rsidR="004D0AD4">
          <w:t xml:space="preserve"> nécessaires</w:t>
        </w:r>
      </w:ins>
      <w:r w:rsidR="007811A7">
        <w:t xml:space="preserve"> </w:t>
      </w:r>
      <w:ins w:id="254" w:author="HASSINI Mohamed-amine" w:date="2019-03-11T14:19:00Z">
        <w:r w:rsidR="004D0AD4">
          <w:t>à</w:t>
        </w:r>
      </w:ins>
      <w:ins w:id="255" w:author="HASSINI Mohamed-amine" w:date="2019-03-11T14:20:00Z">
        <w:r w:rsidR="004D0AD4">
          <w:t xml:space="preserve"> la simulation de</w:t>
        </w:r>
      </w:ins>
      <w:ins w:id="256" w:author="HASSINI Mohamed-amine" w:date="2019-03-11T14:19:00Z">
        <w:r w:rsidR="004D0AD4">
          <w:t xml:space="preserve"> </w:t>
        </w:r>
      </w:ins>
      <w:del w:id="257" w:author="HASSINI Mohamed-amine" w:date="2019-03-11T14:20:00Z">
        <w:r w:rsidR="007811A7" w:rsidDel="004D0AD4">
          <w:delText>qui permettent de traiter</w:delText>
        </w:r>
      </w:del>
      <w:r w:rsidR="007811A7">
        <w:t xml:space="preserve"> l’effet Morton. </w:t>
      </w:r>
    </w:p>
    <w:p w14:paraId="44803168" w14:textId="7D00C67F" w:rsidR="00E1482E" w:rsidRDefault="00E1482E" w:rsidP="00CE6D0D">
      <w:pPr>
        <w:spacing w:before="120" w:after="120" w:line="360" w:lineRule="auto"/>
        <w:ind w:firstLine="709"/>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w:t>
      </w:r>
      <w:ins w:id="258" w:author="HASSINI Mohamed-amine" w:date="2019-03-11T14:20:00Z">
        <w:r w:rsidR="004D0AD4">
          <w:t xml:space="preserve"> prédictions</w:t>
        </w:r>
      </w:ins>
      <w:r w:rsidR="002A4D19">
        <w:t xml:space="preserve"> </w:t>
      </w:r>
      <w:del w:id="259" w:author="HASSINI Mohamed-amine" w:date="2019-03-11T14:20:00Z">
        <w:r w:rsidR="002A4D19" w:rsidDel="004D0AD4">
          <w:delText>simulations</w:delText>
        </w:r>
        <w:r w:rsidR="00B13E44" w:rsidDel="004D0AD4">
          <w:delText xml:space="preserve"> </w:delText>
        </w:r>
      </w:del>
      <w:r w:rsidR="00B13E44">
        <w:t>numériques</w:t>
      </w:r>
      <w:r w:rsidR="00267637">
        <w:t xml:space="preserve"> </w:t>
      </w:r>
      <w:r>
        <w:t>de l’effet de Morton pour deux rotors expérimentaux</w:t>
      </w:r>
      <w:del w:id="260" w:author="HASSINI Mohamed-amine" w:date="2019-03-11T14:20:00Z">
        <w:r w:rsidDel="004D0AD4">
          <w:delText>.</w:delText>
        </w:r>
      </w:del>
      <w:r w:rsidR="003A74BA">
        <w:rPr>
          <w:rStyle w:val="Appelnotedebasdep"/>
        </w:rPr>
        <w:footnoteReference w:id="1"/>
      </w:r>
      <w:ins w:id="264" w:author="HASSINI Mohamed-amine" w:date="2019-03-11T14:20:00Z">
        <w:r w:rsidR="004D0AD4">
          <w:t>.</w:t>
        </w:r>
      </w:ins>
      <w:r w:rsidR="003A74BA">
        <w:t xml:space="preserve"> </w:t>
      </w:r>
      <w:r w:rsidR="00CE6965">
        <w:t>L</w:t>
      </w:r>
      <w:r w:rsidR="001A67CA">
        <w:t xml:space="preserve">e chapitre 5 expose une méthode </w:t>
      </w:r>
      <w:ins w:id="265" w:author="HASSINI Mohamed-amine" w:date="2019-03-11T14:20:00Z">
        <w:r w:rsidR="004D0AD4">
          <w:t xml:space="preserve">pour analyser </w:t>
        </w:r>
      </w:ins>
      <w:del w:id="266" w:author="HASSINI Mohamed-amine" w:date="2019-03-11T14:21:00Z">
        <w:r w:rsidR="001A67CA" w:rsidDel="004D0AD4">
          <w:delText>d’analyse de</w:delText>
        </w:r>
      </w:del>
      <w:r w:rsidR="001A67CA">
        <w:t xml:space="preserve"> la stabilité</w:t>
      </w:r>
      <w:ins w:id="267" w:author="HASSINI Mohamed-amine" w:date="2019-03-11T14:21:00Z">
        <w:r w:rsidR="004D0AD4">
          <w:t xml:space="preserve"> du phénomène</w:t>
        </w:r>
      </w:ins>
      <w:del w:id="268" w:author="HASSINI Mohamed-amine" w:date="2019-03-11T14:21:00Z">
        <w:r w:rsidR="001A67CA" w:rsidDel="004D0AD4">
          <w:delText xml:space="preserve"> de l’effet Morton</w:delText>
        </w:r>
      </w:del>
      <w:r w:rsidR="001A67CA">
        <w:t>. Cette méthode permet de prédire l’instabilité de manière</w:t>
      </w:r>
      <w:del w:id="269" w:author="HASSINI Mohamed-amine" w:date="2019-03-11T14:21:00Z">
        <w:r w:rsidR="001A67CA" w:rsidDel="004D0AD4">
          <w:delText xml:space="preserve"> </w:delText>
        </w:r>
        <w:r w:rsidDel="004D0AD4">
          <w:delText>plus</w:delText>
        </w:r>
      </w:del>
      <w:r>
        <w:t xml:space="preserve">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ins w:id="270" w:author="HASSINI Mohamed-amine" w:date="2019-03-11T14:22:00Z">
        <w:r w:rsidR="001458F9">
          <w:t xml:space="preserve">observé </w:t>
        </w:r>
      </w:ins>
      <w:r w:rsidR="005165CF">
        <w:t>expérimentalement</w:t>
      </w:r>
      <w:del w:id="271" w:author="HASSINI Mohamed-amine" w:date="2019-03-11T14:23:00Z">
        <w:r w:rsidDel="001458F9">
          <w:delText xml:space="preserve"> </w:delText>
        </w:r>
        <w:r w:rsidR="003D38BA" w:rsidDel="001458F9">
          <w:delText>modélisés</w:delText>
        </w:r>
      </w:del>
      <w:r>
        <w:t>.</w:t>
      </w:r>
      <w:r w:rsidR="0096124C">
        <w:t xml:space="preserve"> </w:t>
      </w:r>
    </w:p>
    <w:p w14:paraId="2DBFBD88" w14:textId="00B75B9B" w:rsidR="00A57B66" w:rsidRPr="00E1482E" w:rsidRDefault="00E1482E" w:rsidP="00CE6D0D">
      <w:pPr>
        <w:spacing w:before="120" w:after="120" w:line="360" w:lineRule="auto"/>
        <w:ind w:firstLine="709"/>
      </w:pPr>
      <w:r>
        <w:lastRenderedPageBreak/>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w:t>
      </w:r>
      <w:r w:rsidR="00237A6E">
        <w:rPr>
          <w:sz w:val="23"/>
          <w:szCs w:val="23"/>
        </w:rPr>
        <w:t>s travaux réalisés</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272" w:name="_Toc536800370"/>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272"/>
    </w:p>
    <w:p w14:paraId="69A6C1A9" w14:textId="77777777" w:rsidR="00D2424B" w:rsidRDefault="00D2424B" w:rsidP="00110072">
      <w:pPr>
        <w:spacing w:line="360" w:lineRule="auto"/>
      </w:pPr>
    </w:p>
    <w:p w14:paraId="3F52D48A" w14:textId="77777777" w:rsidR="00110072" w:rsidRDefault="00110072" w:rsidP="00110072">
      <w:pPr>
        <w:spacing w:line="360" w:lineRule="auto"/>
      </w:pPr>
    </w:p>
    <w:p w14:paraId="67B09842" w14:textId="77777777" w:rsidR="00110072" w:rsidRDefault="00110072" w:rsidP="00110072">
      <w:pPr>
        <w:spacing w:line="360" w:lineRule="auto"/>
      </w:pPr>
    </w:p>
    <w:p w14:paraId="31416E3E" w14:textId="77777777" w:rsidR="00286CD7" w:rsidRDefault="00286CD7" w:rsidP="00110072">
      <w:pPr>
        <w:spacing w:line="360" w:lineRule="auto"/>
      </w:pPr>
    </w:p>
    <w:p w14:paraId="362F0815" w14:textId="77777777" w:rsidR="00286CD7" w:rsidRDefault="00286CD7" w:rsidP="00110072">
      <w:pPr>
        <w:spacing w:line="360" w:lineRule="auto"/>
      </w:pPr>
    </w:p>
    <w:p w14:paraId="1E3AEB50" w14:textId="69EEF626" w:rsidR="00E82DF1" w:rsidRPr="00E81F6C" w:rsidRDefault="00E82DF1" w:rsidP="00110072">
      <w:pPr>
        <w:pStyle w:val="Titre2"/>
        <w:spacing w:after="240" w:line="360" w:lineRule="auto"/>
        <w:ind w:left="578" w:hanging="578"/>
      </w:pPr>
      <w:bookmarkStart w:id="273" w:name="_Toc534294718"/>
      <w:bookmarkStart w:id="274" w:name="_Toc536800371"/>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273"/>
      <w:r w:rsidR="00864DC5">
        <w:t>s</w:t>
      </w:r>
      <w:bookmarkEnd w:id="274"/>
    </w:p>
    <w:p w14:paraId="556222CB" w14:textId="28A60F48" w:rsidR="00E82DF1" w:rsidRDefault="00E82DF1" w:rsidP="009B5348">
      <w:pPr>
        <w:spacing w:before="240" w:after="120" w:line="360" w:lineRule="auto"/>
        <w:ind w:firstLine="709"/>
      </w:pPr>
      <w:r>
        <w:rPr>
          <w:szCs w:val="22"/>
        </w:rPr>
        <w:t>Dans la littérature, l’instabilité d</w:t>
      </w:r>
      <w:r w:rsidR="00D5356B">
        <w:rPr>
          <w:szCs w:val="22"/>
        </w:rPr>
        <w:t>es</w:t>
      </w:r>
      <w:r>
        <w:rPr>
          <w:szCs w:val="22"/>
        </w:rPr>
        <w:t xml:space="preserve"> vibration</w:t>
      </w:r>
      <w:r w:rsidR="00D5356B">
        <w:rPr>
          <w:szCs w:val="22"/>
        </w:rPr>
        <w:t>s</w:t>
      </w:r>
      <w:r>
        <w:rPr>
          <w:szCs w:val="22"/>
        </w:rPr>
        <w:t xml:space="preserve"> synchrone</w:t>
      </w:r>
      <w:r w:rsidR="00D5356B">
        <w:rPr>
          <w:szCs w:val="22"/>
        </w:rPr>
        <w:t>s</w:t>
      </w:r>
      <w:r>
        <w:rPr>
          <w:szCs w:val="22"/>
        </w:rPr>
        <w:t xml:space="preserv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faible » entre le rotor et le stator, tandis que pour l’effet de Morton</w:t>
      </w:r>
      <w:ins w:id="275" w:author="HASSINI Mohamed-amine" w:date="2019-03-11T14:25:00Z">
        <w:r w:rsidR="001458F9">
          <w:rPr>
            <w:szCs w:val="22"/>
          </w:rPr>
          <w:t>,</w:t>
        </w:r>
      </w:ins>
      <w:r>
        <w:rPr>
          <w:szCs w:val="22"/>
        </w:rPr>
        <w:t xml:space="preserve"> </w:t>
      </w:r>
      <w:r>
        <w:t xml:space="preserve">la chaleur est générée par le cisaillement du film lubrifiant </w:t>
      </w:r>
      <w:ins w:id="276" w:author="HASSINI Mohamed-amine" w:date="2019-03-11T14:25:00Z">
        <w:r w:rsidR="001458F9">
          <w:t>au niveau des</w:t>
        </w:r>
      </w:ins>
      <w:del w:id="277" w:author="HASSINI Mohamed-amine" w:date="2019-03-11T14:25:00Z">
        <w:r w:rsidDel="001458F9">
          <w:delText>dans les</w:delText>
        </w:r>
      </w:del>
      <w:r>
        <w:t xml:space="preserve"> paliers hydrodynamiques.</w:t>
      </w:r>
    </w:p>
    <w:p w14:paraId="43F1F020" w14:textId="01289D27" w:rsidR="00E82DF1" w:rsidRDefault="00E82DF1" w:rsidP="00E82DF1">
      <w:pPr>
        <w:pStyle w:val="Titre3"/>
        <w:spacing w:before="240" w:after="240"/>
        <w:ind w:left="709"/>
      </w:pPr>
      <w:bookmarkStart w:id="278" w:name="_Toc534294719"/>
      <w:bookmarkStart w:id="279" w:name="_Toc536800372"/>
      <w:r>
        <w:t>E</w:t>
      </w:r>
      <w:r w:rsidRPr="00814672">
        <w:t xml:space="preserve">ffet </w:t>
      </w:r>
      <w:r w:rsidRPr="00C65243">
        <w:t>Newkirk</w:t>
      </w:r>
      <w:bookmarkEnd w:id="278"/>
      <w:bookmarkEnd w:id="279"/>
    </w:p>
    <w:p w14:paraId="3395DD68" w14:textId="704C6995" w:rsidR="00E82DF1" w:rsidRDefault="00E82DF1" w:rsidP="00E82DF1">
      <w:pPr>
        <w:spacing w:line="360" w:lineRule="auto"/>
        <w:ind w:firstLine="708"/>
      </w:pPr>
      <w:r>
        <w:t xml:space="preserve">L’effet de Newkirk peut se produire s’il existe un contact entre le rotor animé par </w:t>
      </w:r>
      <w:r w:rsidR="009B5348">
        <w:t>les</w:t>
      </w:r>
      <w:r>
        <w:t xml:space="preserve"> vibration</w:t>
      </w:r>
      <w:r w:rsidR="009B5348">
        <w:t>s</w:t>
      </w:r>
      <w:r>
        <w:t xml:space="preserve"> synchrone</w:t>
      </w:r>
      <w:r w:rsidR="009B5348">
        <w:t>s</w:t>
      </w:r>
      <w:r>
        <w:t xml:space="preserve"> et un élément du stator. Le contact est suffisamment « faible » pour ne pas modifier le caractère synchrone du régime vibratoire. Par conséquent, à chaque rotation, la même zone du rotor frotte contre le stator alors que celle</w:t>
      </w:r>
      <w:ins w:id="280" w:author="HASSINI Mohamed-amine" w:date="2019-03-11T14:26:00Z">
        <w:r w:rsidR="001458F9">
          <w:t xml:space="preserve"> qui est</w:t>
        </w:r>
      </w:ins>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w:t>
      </w:r>
      <w:r w:rsidR="007B2FAD">
        <w:t>sur</w:t>
      </w:r>
      <w:r>
        <w:t xml:space="preserve"> la surface du rotor. </w:t>
      </w:r>
      <w:del w:id="281" w:author="HASSINI Mohamed-amine" w:date="2019-03-11T14:28:00Z">
        <w:r w:rsidDel="001458F9">
          <w:delText>L</w:delText>
        </w:r>
      </w:del>
      <w:ins w:id="282" w:author="HASSINI Mohamed-amine" w:date="2019-03-11T14:28:00Z">
        <w:r w:rsidR="001458F9">
          <w:t>C</w:t>
        </w:r>
      </w:ins>
      <w:r>
        <w:t xml:space="preserve">e champ non-uniforme de température produit </w:t>
      </w:r>
      <w:r w:rsidR="00C93726">
        <w:t>une</w:t>
      </w:r>
      <w:r>
        <w:t xml:space="preserve"> déformation </w:t>
      </w:r>
      <w:r w:rsidR="00C93726">
        <w:t xml:space="preserve">élastique </w:t>
      </w:r>
      <w:del w:id="283" w:author="HASSINI Mohamed-amine" w:date="2019-03-11T14:28:00Z">
        <w:r w:rsidR="00C93726" w:rsidDel="001458F9">
          <w:delText>de f</w:delText>
        </w:r>
      </w:del>
      <w:del w:id="284" w:author="HASSINI Mohamed-amine" w:date="2019-03-11T14:29:00Z">
        <w:r w:rsidR="00C93726" w:rsidDel="001458F9">
          <w:delText>lexion</w:delText>
        </w:r>
      </w:del>
      <w:r w:rsidR="00C93726">
        <w:t xml:space="preserve"> </w:t>
      </w:r>
      <w:r>
        <w:t>du rotor. Cette déformation</w:t>
      </w:r>
      <w:ins w:id="285" w:author="HASSINI Mohamed-amine" w:date="2019-03-11T14:29:00Z">
        <w:r w:rsidR="001458F9">
          <w:t xml:space="preserve"> </w:t>
        </w:r>
      </w:ins>
      <w:del w:id="286" w:author="HASSINI Mohamed-amine" w:date="2019-03-11T14:29:00Z">
        <w:r w:rsidDel="001458F9">
          <w:delText xml:space="preserve"> </w:delText>
        </w:r>
      </w:del>
      <w:r>
        <w:t>conduit à un balourd thermique</w:t>
      </w:r>
      <w:ins w:id="287" w:author="HASSINI Mohamed-amine" w:date="2019-03-11T14:29:00Z">
        <w:r w:rsidR="001458F9">
          <w:t xml:space="preserve"> (appelé aussi défaut de fibre neutre) </w:t>
        </w:r>
      </w:ins>
      <w:r>
        <w:t xml:space="preserve"> qui peut amplifier l’amplitude de</w:t>
      </w:r>
      <w:r w:rsidR="008F5F78">
        <w:t>s</w:t>
      </w:r>
      <w:r>
        <w:t xml:space="preserve"> vibration</w:t>
      </w:r>
      <w:r w:rsidR="008F5F78">
        <w:t>s</w:t>
      </w:r>
      <w:r>
        <w:t xml:space="preserve"> synchrone</w:t>
      </w:r>
      <w:r w:rsidR="008F5F78">
        <w:t>s</w:t>
      </w:r>
      <w:r>
        <w:t xml:space="preserve"> et donc les forces de frottement </w:t>
      </w:r>
      <w:ins w:id="288" w:author="HASSINI Mohamed-amine" w:date="2019-03-11T14:29:00Z">
        <w:r w:rsidR="001458F9">
          <w:t xml:space="preserve">lors </w:t>
        </w:r>
      </w:ins>
      <w:del w:id="289" w:author="HASSINI Mohamed-amine" w:date="2019-03-11T14:29:00Z">
        <w:r w:rsidDel="001458F9">
          <w:delText>dans le</w:delText>
        </w:r>
      </w:del>
      <w:r>
        <w:t xml:space="preserve"> </w:t>
      </w:r>
      <w:ins w:id="290" w:author="HASSINI Mohamed-amine" w:date="2019-03-11T14:29:00Z">
        <w:r w:rsidR="001458F9">
          <w:t xml:space="preserve">du </w:t>
        </w:r>
      </w:ins>
      <w:r>
        <w:t xml:space="preserve">contact. </w:t>
      </w:r>
      <w:ins w:id="291" w:author="HASSINI Mohamed-amine" w:date="2019-03-11T14:51:00Z">
        <w:r w:rsidR="00F92F22">
          <w:t>Un tel couplage peut</w:t>
        </w:r>
      </w:ins>
      <w:ins w:id="292" w:author="HASSINI Mohamed-amine" w:date="2019-03-11T14:52:00Z">
        <w:r w:rsidR="00F92F22">
          <w:t xml:space="preserve"> ainsi</w:t>
        </w:r>
      </w:ins>
      <w:ins w:id="293" w:author="HASSINI Mohamed-amine" w:date="2019-03-11T14:51:00Z">
        <w:r w:rsidR="00F92F22">
          <w:t xml:space="preserve"> conduire à</w:t>
        </w:r>
      </w:ins>
      <w:del w:id="294" w:author="HASSINI Mohamed-amine" w:date="2019-03-11T14:30:00Z">
        <w:r w:rsidDel="001458F9">
          <w:delText>U</w:delText>
        </w:r>
      </w:del>
      <w:del w:id="295" w:author="HASSINI Mohamed-amine" w:date="2019-03-11T14:51:00Z">
        <w:r w:rsidDel="00F92F22">
          <w:delText>n</w:delText>
        </w:r>
      </w:del>
      <w:ins w:id="296" w:author="HASSINI Mohamed-amine" w:date="2019-03-11T14:51:00Z">
        <w:r w:rsidR="00F92F22">
          <w:t xml:space="preserve"> un</w:t>
        </w:r>
      </w:ins>
      <w:r>
        <w:t xml:space="preserve"> comportement instable</w:t>
      </w:r>
      <w:del w:id="297" w:author="HASSINI Mohamed-amine" w:date="2019-03-11T14:51:00Z">
        <w:r w:rsidDel="00F92F22">
          <w:delText xml:space="preserve"> du rotor peut être déclenché</w:delText>
        </w:r>
      </w:del>
      <w:r>
        <w:t xml:space="preserve">.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rPr>
        <w:lastRenderedPageBreak/>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11"/>
                    <a:stretch>
                      <a:fillRect/>
                    </a:stretch>
                  </pic:blipFill>
                  <pic:spPr>
                    <a:xfrm>
                      <a:off x="0" y="0"/>
                      <a:ext cx="2857136" cy="1747917"/>
                    </a:xfrm>
                    <a:prstGeom prst="rect">
                      <a:avLst/>
                    </a:prstGeom>
                  </pic:spPr>
                </pic:pic>
              </a:graphicData>
            </a:graphic>
          </wp:inline>
        </w:drawing>
      </w:r>
    </w:p>
    <w:p w14:paraId="498D946B" w14:textId="40CB4B6E"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298" w:name="_Ref534621765"/>
      <w:bookmarkStart w:id="299" w:name="_Toc536112176"/>
      <w:bookmarkStart w:id="300" w:name="_Toc536800477"/>
      <w:r w:rsidRPr="00A211B2">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298"/>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vibration</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syncrhone</w:t>
      </w:r>
      <w:bookmarkEnd w:id="299"/>
      <w:r w:rsidR="008F5F78">
        <w:rPr>
          <w:rStyle w:val="shorttext"/>
          <w:rFonts w:ascii="Calibri" w:eastAsia="Times New Roman" w:hAnsi="Calibri" w:cs="Times New Roman"/>
          <w:i w:val="0"/>
          <w:iCs w:val="0"/>
          <w:noProof/>
          <w:color w:val="auto"/>
          <w:sz w:val="22"/>
          <w:szCs w:val="20"/>
          <w:lang w:eastAsia="fr-FR"/>
        </w:rPr>
        <w:t>s</w:t>
      </w:r>
      <w:bookmarkEnd w:id="300"/>
    </w:p>
    <w:p w14:paraId="26EB4292" w14:textId="77777777" w:rsidR="00C93726" w:rsidRPr="00C93726" w:rsidRDefault="00C93726" w:rsidP="00C93726"/>
    <w:p w14:paraId="282D145B" w14:textId="00F75D4B" w:rsidR="00C93726" w:rsidRDefault="00E82DF1" w:rsidP="007C4B4A">
      <w:pPr>
        <w:spacing w:before="120" w:after="240" w:line="360" w:lineRule="auto"/>
        <w:ind w:firstLine="709"/>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C20694">
        <w:rPr>
          <w:b/>
        </w:rPr>
        <w:t>[9]</w:t>
      </w:r>
      <w:r w:rsidRPr="000441BB">
        <w:rPr>
          <w:b/>
        </w:rPr>
        <w:fldChar w:fldCharType="end"/>
      </w:r>
      <w:r w:rsidR="00C93726">
        <w:t xml:space="preserve"> qui </w:t>
      </w:r>
      <w:r>
        <w:t>a</w:t>
      </w:r>
      <w:r w:rsidRPr="00253A1E">
        <w:t xml:space="preserve"> </w:t>
      </w:r>
      <w:ins w:id="301" w:author="HASSINI Mohamed-amine" w:date="2019-03-11T14:30:00Z">
        <w:r w:rsidR="001458F9">
          <w:t xml:space="preserve">analysé </w:t>
        </w:r>
      </w:ins>
      <w:del w:id="302" w:author="HASSINI Mohamed-amine" w:date="2019-03-11T14:30:00Z">
        <w:r w:rsidDel="001458F9">
          <w:delText xml:space="preserve">investigué </w:delText>
        </w:r>
      </w:del>
      <w:r>
        <w:t xml:space="preserve">l’augmentation progressive </w:t>
      </w:r>
      <w:r w:rsidR="004C526E">
        <w:t>de</w:t>
      </w:r>
      <w:del w:id="303" w:author="HASSINI Mohamed-amine" w:date="2019-03-11T14:30:00Z">
        <w:r w:rsidR="004C526E" w:rsidDel="001458F9">
          <w:delText>s</w:delText>
        </w:r>
      </w:del>
      <w:r w:rsidR="00852A53">
        <w:t xml:space="preserve"> </w:t>
      </w:r>
      <w:ins w:id="304" w:author="HASSINI Mohamed-amine" w:date="2019-03-11T14:30:00Z">
        <w:r w:rsidR="001458F9">
          <w:t>l’</w:t>
        </w:r>
      </w:ins>
      <w:r>
        <w:t>amplitude</w:t>
      </w:r>
      <w:del w:id="305" w:author="HASSINI Mohamed-amine" w:date="2019-03-11T14:30:00Z">
        <w:r w:rsidR="00852A53" w:rsidDel="001458F9">
          <w:delText>s</w:delText>
        </w:r>
      </w:del>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w:t>
      </w:r>
      <w:del w:id="306" w:author="HASSINI Mohamed-amine" w:date="2019-03-11T14:52:00Z">
        <w:r w:rsidDel="00F92F22">
          <w:delText xml:space="preserve"> </w:delText>
        </w:r>
      </w:del>
      <w:ins w:id="307" w:author="HASSINI Mohamed-amine" w:date="2019-03-11T14:52:00Z">
        <w:r w:rsidR="00F92F22">
          <w:t>Lorsque</w:t>
        </w:r>
      </w:ins>
      <w:ins w:id="308" w:author="HASSINI Mohamed-amine" w:date="2019-03-11T14:53:00Z">
        <w:r w:rsidR="00F92F22">
          <w:t xml:space="preserve"> </w:t>
        </w:r>
      </w:ins>
      <w:del w:id="309" w:author="HASSINI Mohamed-amine" w:date="2019-03-11T14:52:00Z">
        <w:r w:rsidDel="00F92F22">
          <w:delText>Quand</w:delText>
        </w:r>
      </w:del>
      <w:r>
        <w:t xml:space="preserve"> la machine fonctionnait</w:t>
      </w:r>
      <w:r w:rsidRPr="00450FB1">
        <w:t xml:space="preserve"> </w:t>
      </w:r>
      <w:r w:rsidR="00AC271C">
        <w:t>en</w:t>
      </w:r>
      <w:r w:rsidRPr="00450FB1">
        <w:t xml:space="preserve">-dessous de </w:t>
      </w:r>
      <w:r>
        <w:t>l</w:t>
      </w:r>
      <w:r w:rsidRPr="00450FB1">
        <w:t>a première vitesse critique,</w:t>
      </w:r>
      <w:r>
        <w:t xml:space="preserve"> l’amplitude de</w:t>
      </w:r>
      <w:r w:rsidR="00337DE5">
        <w:t>s</w:t>
      </w:r>
      <w:r>
        <w:t xml:space="preserve"> vibration</w:t>
      </w:r>
      <w:r w:rsidR="00337DE5">
        <w:t>s</w:t>
      </w:r>
      <w:r>
        <w:t xml:space="preserve"> synchrone</w:t>
      </w:r>
      <w:r w:rsidR="00337DE5">
        <w:t>s</w:t>
      </w:r>
      <w:r>
        <w:t xml:space="preserve"> s’amplifiait progressivement à cause</w:t>
      </w:r>
      <w:ins w:id="310" w:author="HASSINI Mohamed-amine" w:date="2019-03-11T17:18:00Z">
        <w:r w:rsidR="00A97346">
          <w:t xml:space="preserve"> du balourd thermique généré par</w:t>
        </w:r>
      </w:ins>
      <w:del w:id="311" w:author="HASSINI Mohamed-amine" w:date="2019-03-11T17:18:00Z">
        <w:r w:rsidDel="00A97346">
          <w:delText xml:space="preserve"> de </w:delText>
        </w:r>
      </w:del>
      <w:r>
        <w:t>la flexion thermique</w:t>
      </w:r>
      <w:ins w:id="312" w:author="HASSINI Mohamed-amine" w:date="2019-03-11T17:20:00Z">
        <w:r w:rsidR="00A97346">
          <w:t xml:space="preserve"> </w:t>
        </w:r>
      </w:ins>
      <w:del w:id="313" w:author="HASSINI Mohamed-amine" w:date="2019-03-11T17:19:00Z">
        <w:r w:rsidDel="00A97346">
          <w:delText xml:space="preserve"> </w:delText>
        </w:r>
      </w:del>
      <w:r>
        <w:t>en phase avec le balourd</w:t>
      </w:r>
      <w:ins w:id="314" w:author="HASSINI Mohamed-amine" w:date="2019-03-11T14:53:00Z">
        <w:r w:rsidR="00F92F22">
          <w:t xml:space="preserve"> mécanique</w:t>
        </w:r>
      </w:ins>
      <w:r>
        <w:t xml:space="preserve">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2</w:t>
      </w:r>
      <w:r w:rsidR="008528C5" w:rsidRPr="008528C5">
        <w:rPr>
          <w:b/>
        </w:rPr>
        <w:fldChar w:fldCharType="end"/>
      </w:r>
      <w:r>
        <w:t>.</w:t>
      </w:r>
      <w:r w:rsidRPr="00DD0408">
        <w:rPr>
          <w:b/>
        </w:rPr>
        <w:t>a</w:t>
      </w:r>
      <w:r>
        <w:t xml:space="preserve">). </w:t>
      </w:r>
      <w:ins w:id="315" w:author="HASSINI Mohamed-amine" w:date="2019-03-11T14:58:00Z">
        <w:r w:rsidR="00F92F22">
          <w:t xml:space="preserve">Par conséquent, </w:t>
        </w:r>
      </w:ins>
      <w:del w:id="316" w:author="HASSINI Mohamed-amine" w:date="2019-03-11T14:58:00Z">
        <w:r w:rsidDel="00F92F22">
          <w:delText>Ceci</w:delText>
        </w:r>
      </w:del>
      <w:del w:id="317" w:author="HASSINI Mohamed-amine" w:date="2019-03-11T17:20:00Z">
        <w:r w:rsidDel="00A97346">
          <w:delText xml:space="preserve"> aggravait</w:delText>
        </w:r>
      </w:del>
      <w:r>
        <w:t xml:space="preserve"> le contact rotor-stator</w:t>
      </w:r>
      <w:ins w:id="318" w:author="HASSINI Mohamed-amine" w:date="2019-03-11T17:20:00Z">
        <w:r w:rsidR="00A97346">
          <w:t xml:space="preserve"> s’aggravait</w:t>
        </w:r>
      </w:ins>
      <w:r>
        <w:t xml:space="preserve"> et menait à</w:t>
      </w:r>
      <w:r w:rsidR="00C93726">
        <w:t xml:space="preserve"> une</w:t>
      </w:r>
      <w:r>
        <w:t xml:space="preserve"> </w:t>
      </w:r>
      <w:r w:rsidR="00C93726">
        <w:t>divergence de</w:t>
      </w:r>
      <w:r w:rsidR="00015358">
        <w:t>s</w:t>
      </w:r>
      <w:r w:rsidR="00C93726">
        <w:t xml:space="preserve"> vibration</w:t>
      </w:r>
      <w:r w:rsidR="00015358">
        <w:t>s</w:t>
      </w:r>
      <w:r w:rsidR="00C93726">
        <w:t xml:space="preserve"> synchrone</w:t>
      </w:r>
      <w:r w:rsidR="00015358">
        <w:t>s</w:t>
      </w:r>
      <w:r>
        <w:t xml:space="preserve">. </w:t>
      </w:r>
      <w:ins w:id="319" w:author="HASSINI Mohamed-amine" w:date="2019-03-11T14:55:00Z">
        <w:r w:rsidR="00F92F22">
          <w:t xml:space="preserve">Par contre, lorsque le rotor opérait </w:t>
        </w:r>
      </w:ins>
      <w:del w:id="320" w:author="HASSINI Mohamed-amine" w:date="2019-03-11T14:55:00Z">
        <w:r w:rsidDel="00F92F22">
          <w:delText>Lors du fonctionnement au-dessus</w:delText>
        </w:r>
      </w:del>
      <w:r>
        <w:t xml:space="preserve"> </w:t>
      </w:r>
      <w:ins w:id="321" w:author="HASSINI Mohamed-amine" w:date="2019-03-11T14:55:00Z">
        <w:r w:rsidR="00F92F22">
          <w:t xml:space="preserve">à une vitesse de rotation au-delà </w:t>
        </w:r>
      </w:ins>
      <w:r>
        <w:t>de la première vitesse critique, le rotor se comportait de manière stable. En</w:t>
      </w:r>
      <w:ins w:id="322" w:author="HASSINI Mohamed-amine" w:date="2019-03-11T14:56:00Z">
        <w:r w:rsidR="00F92F22">
          <w:t xml:space="preserve"> </w:t>
        </w:r>
        <w:proofErr w:type="gramStart"/>
        <w:r w:rsidR="00F92F22">
          <w:t>effet</w:t>
        </w:r>
      </w:ins>
      <w:r>
        <w:t xml:space="preserve"> </w:t>
      </w:r>
      <w:proofErr w:type="gramEnd"/>
      <w:del w:id="323" w:author="HASSINI Mohamed-amine" w:date="2019-03-11T14:56:00Z">
        <w:r w:rsidDel="00F92F22">
          <w:delText>fait</w:delText>
        </w:r>
      </w:del>
      <w:r>
        <w:t xml:space="preserve">, la flexion thermique était </w:t>
      </w:r>
      <w:ins w:id="324" w:author="HASSINI Mohamed-amine" w:date="2019-03-11T14:56:00Z">
        <w:r w:rsidR="00F92F22">
          <w:t xml:space="preserve">en opposition de phase </w:t>
        </w:r>
      </w:ins>
      <w:del w:id="325" w:author="HASSINI Mohamed-amine" w:date="2019-03-11T14:57:00Z">
        <w:r w:rsidDel="00F92F22">
          <w:delText xml:space="preserve">déphasée </w:delText>
        </w:r>
      </w:del>
      <w:r>
        <w:t>par rapport au balourd</w:t>
      </w:r>
      <w:ins w:id="326" w:author="HASSINI Mohamed-amine" w:date="2019-03-11T14:57:00Z">
        <w:r w:rsidR="00F92F22">
          <w:t xml:space="preserve"> mécanique</w:t>
        </w:r>
      </w:ins>
      <w:r>
        <w:t xml:space="preserve">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w:t>
      </w:r>
      <w:ins w:id="327" w:author="HASSINI Mohamed-amine" w:date="2019-03-11T17:21:00Z">
        <w:r w:rsidR="00A97346">
          <w:t xml:space="preserve"> la position angulaire</w:t>
        </w:r>
      </w:ins>
      <w:r>
        <w:t xml:space="preserve"> </w:t>
      </w:r>
      <w:del w:id="328" w:author="HASSINI Mohamed-amine" w:date="2019-03-11T17:21:00Z">
        <w:r w:rsidDel="00A97346">
          <w:delText>le point</w:delText>
        </w:r>
      </w:del>
      <w:r>
        <w:t xml:space="preserve">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1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rPr>
              <w:lastRenderedPageBreak/>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1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483E6E93"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329" w:name="_Ref534621903"/>
            <w:bookmarkStart w:id="330" w:name="_Toc536112177"/>
            <w:bookmarkStart w:id="331" w:name="_Toc536800478"/>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329"/>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bookmarkEnd w:id="330"/>
            <w:bookmarkEnd w:id="331"/>
          </w:p>
        </w:tc>
      </w:tr>
    </w:tbl>
    <w:p w14:paraId="4099D210" w14:textId="2A362A86" w:rsidR="00BA3D9F" w:rsidRDefault="00F36743" w:rsidP="004023D4">
      <w:pPr>
        <w:spacing w:before="240" w:after="120" w:line="360" w:lineRule="auto"/>
        <w:ind w:firstLine="709"/>
      </w:pPr>
      <w:r>
        <w:t>Une explication claire du caractère spiral de ces vibrations</w:t>
      </w:r>
      <w:r w:rsidR="00FC10C4">
        <w:t xml:space="preserve"> et cohérente avec la </w:t>
      </w:r>
      <w:r w:rsidR="00FC10C4" w:rsidRPr="00E95F4B">
        <w:rPr>
          <w:b/>
        </w:rPr>
        <w:fldChar w:fldCharType="begin"/>
      </w:r>
      <w:r w:rsidR="00FC10C4" w:rsidRPr="00E95F4B">
        <w:rPr>
          <w:b/>
        </w:rPr>
        <w:instrText xml:space="preserve"> REF _Ref534621765 \h  \* MERGEFORMAT </w:instrText>
      </w:r>
      <w:r w:rsidR="00FC10C4" w:rsidRPr="00E95F4B">
        <w:rPr>
          <w:b/>
        </w:rPr>
      </w:r>
      <w:r w:rsidR="00FC10C4" w:rsidRPr="00E95F4B">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1</w:t>
      </w:r>
      <w:r w:rsidR="00FC10C4" w:rsidRPr="00E95F4B">
        <w:rPr>
          <w:b/>
        </w:rPr>
        <w:fldChar w:fldCharType="end"/>
      </w:r>
      <w:r w:rsidRPr="00E95F4B">
        <w:rPr>
          <w:b/>
        </w:rPr>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C20694">
        <w:rPr>
          <w:rStyle w:val="shorttext"/>
          <w:b/>
          <w:iCs/>
        </w:rPr>
        <w:t>[10]</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 xml:space="preserve">est minimale et </w:t>
      </w:r>
      <w:ins w:id="332" w:author="HASSINI Mohamed-amine" w:date="2019-03-11T17:23:00Z">
        <w:r w:rsidR="00A97346">
          <w:rPr>
            <w:rStyle w:val="shorttext"/>
            <w:iCs/>
          </w:rPr>
          <w:t xml:space="preserve">où </w:t>
        </w:r>
      </w:ins>
      <w:r>
        <w:rPr>
          <w:rStyle w:val="shorttext"/>
          <w:iCs/>
        </w:rPr>
        <w:t>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w:t>
      </w:r>
      <w:del w:id="333" w:author="HASSINI Mohamed-amine" w:date="2019-03-11T17:24:00Z">
        <w:r w:rsidDel="00A97346">
          <w:rPr>
            <w:rStyle w:val="shorttext"/>
            <w:iCs/>
          </w:rPr>
          <w:delText xml:space="preserve">Suite </w:delText>
        </w:r>
      </w:del>
      <w:ins w:id="334" w:author="HASSINI Mohamed-amine" w:date="2019-03-11T17:24:00Z">
        <w:r w:rsidR="00A97346">
          <w:rPr>
            <w:rStyle w:val="shorttext"/>
            <w:iCs/>
          </w:rPr>
          <w:t xml:space="preserve">A cause du </w:t>
        </w:r>
      </w:ins>
      <w:del w:id="335" w:author="HASSINI Mohamed-amine" w:date="2019-03-11T17:24:00Z">
        <w:r w:rsidDel="00A97346">
          <w:rPr>
            <w:rStyle w:val="shorttext"/>
            <w:iCs/>
          </w:rPr>
          <w:delText>au</w:delText>
        </w:r>
      </w:del>
      <w:r>
        <w:rPr>
          <w:rStyle w:val="shorttext"/>
          <w:iCs/>
        </w:rPr>
        <w:t xml:space="preserve">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b</w:t>
      </w:r>
      <w:r>
        <w:rPr>
          <w:rStyle w:val="shorttext"/>
          <w:iCs/>
        </w:rPr>
        <w:t xml:space="preserve">). Le point haut est alors aussi le point chaud du rotor et le point diamétralement opposé est le point froid. La différence de température </w:t>
      </w:r>
      <m:oMath>
        <m:r>
          <m:rPr>
            <m:sty m:val="p"/>
          </m:rPr>
          <w:rPr>
            <w:rFonts w:ascii="Cambria Math" w:hAnsi="Cambria Math"/>
          </w:rPr>
          <m:t>Δ</m:t>
        </m:r>
        <m:r>
          <w:rPr>
            <w:rFonts w:ascii="Cambria Math" w:hAnsi="Cambria Math"/>
          </w:rPr>
          <m:t>T</m:t>
        </m:r>
      </m:oMath>
      <w:r w:rsidR="004709A7">
        <w:rPr>
          <w:rStyle w:val="shorttext"/>
          <w:iCs/>
        </w:rPr>
        <w:t xml:space="preserve"> </w:t>
      </w:r>
      <w:r>
        <w:rPr>
          <w:rStyle w:val="shorttext"/>
          <w:iCs/>
        </w:rPr>
        <w:t>entre le point chaud et le point froid conduit à la déformation élastique du rotor. Pour un rotor dont le premier mode propre élastique est représentée sur la</w:t>
      </w:r>
      <w:r w:rsidR="008157BF">
        <w:t xml:space="preserve"> </w:t>
      </w:r>
      <w:r w:rsidR="008157BF" w:rsidRPr="0021139D">
        <w:rPr>
          <w:b/>
        </w:rPr>
        <w:fldChar w:fldCharType="begin"/>
      </w:r>
      <w:r w:rsidR="008157BF" w:rsidRPr="0021139D">
        <w:rPr>
          <w:b/>
        </w:rPr>
        <w:instrText xml:space="preserve"> REF _Ref534621903 \h </w:instrText>
      </w:r>
      <w:r w:rsidR="008157BF" w:rsidRPr="008157BF">
        <w:rPr>
          <w:b/>
        </w:rPr>
        <w:instrText xml:space="preserve"> \* MERGEFORMAT </w:instrText>
      </w:r>
      <w:r w:rsidR="008157BF" w:rsidRPr="0021139D">
        <w:rPr>
          <w:b/>
        </w:rPr>
      </w:r>
      <w:r w:rsidR="008157BF" w:rsidRPr="0021139D">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2</w:t>
      </w:r>
      <w:r w:rsidR="008157BF" w:rsidRPr="0021139D">
        <w:rPr>
          <w:b/>
        </w:rPr>
        <w:fldChar w:fldCharType="end"/>
      </w:r>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c</w:t>
      </w:r>
      <w:r>
        <w:t>). La somme vectorielle des balourds mécanique et thermique conduit à un balourd total</w:t>
      </w:r>
      <w:ins w:id="336" w:author="HASSINI Mohamed-amine" w:date="2019-03-11T17:26:00Z">
        <w:r w:rsidR="00A97346">
          <w:t xml:space="preserve"> dont l’amplitude est supérieure au balourd mécanique initial</w:t>
        </w:r>
      </w:ins>
      <w:ins w:id="337" w:author="HASSINI Mohamed-amine" w:date="2019-03-11T17:33:00Z">
        <w:r w:rsidR="007127A8">
          <w:t xml:space="preserve"> conduisant de fait à une augmentation de l</w:t>
        </w:r>
      </w:ins>
      <w:ins w:id="338" w:author="HASSINI Mohamed-amine" w:date="2019-03-11T17:34:00Z">
        <w:r w:rsidR="007127A8">
          <w:t>’amplitude vibratoire</w:t>
        </w:r>
      </w:ins>
      <w:del w:id="339" w:author="HASSINI Mohamed-amine" w:date="2019-03-11T17:26:00Z">
        <w:r w:rsidDel="00A97346">
          <w:delText xml:space="preserve"> augmenté</w:delText>
        </w:r>
      </w:del>
      <w:del w:id="340" w:author="HASSINI Mohamed-amine" w:date="2019-03-11T17:34:00Z">
        <w:r w:rsidDel="007127A8">
          <w:delText xml:space="preserve">. L’amplitude de </w:delText>
        </w:r>
        <w:r w:rsidR="00AA61A2" w:rsidDel="007127A8">
          <w:delText xml:space="preserve">la réponse du rotor au balourd </w:delText>
        </w:r>
        <w:r w:rsidDel="007127A8">
          <w:delText>total va augmenter mais,</w:delText>
        </w:r>
      </w:del>
      <w:r w:rsidRPr="00B01964">
        <w:t xml:space="preserve"> </w:t>
      </w:r>
      <w:ins w:id="341" w:author="HASSINI Mohamed-amine" w:date="2019-03-11T17:34:00Z">
        <w:r w:rsidR="007127A8">
          <w:t xml:space="preserve">Or </w:t>
        </w:r>
      </w:ins>
      <w:r>
        <w:t xml:space="preserve">comme la vitesse de rotation </w:t>
      </w:r>
      <m:oMath>
        <m:r>
          <w:rPr>
            <w:rStyle w:val="shorttext"/>
            <w:rFonts w:ascii="Cambria Math" w:hAnsi="Cambria Math"/>
          </w:rPr>
          <m:t>Ω</m:t>
        </m:r>
      </m:oMath>
      <w:r>
        <w:t xml:space="preserve"> est constante, la phase entre le point haut et le balourd total doit 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Ceci n’est possible que si</w:t>
      </w:r>
      <w:ins w:id="342" w:author="HASSINI Mohamed-amine" w:date="2019-03-11T17:35:00Z">
        <w:r w:rsidR="007127A8">
          <w:rPr>
            <w:rStyle w:val="shorttext"/>
            <w:iCs/>
          </w:rPr>
          <w:t xml:space="preserve"> la phase du </w:t>
        </w:r>
      </w:ins>
      <w:del w:id="343" w:author="HASSINI Mohamed-amine" w:date="2019-03-11T17:35:00Z">
        <w:r w:rsidDel="007127A8">
          <w:rPr>
            <w:rStyle w:val="shorttext"/>
            <w:iCs/>
          </w:rPr>
          <w:delText xml:space="preserve"> le vecteur de</w:delText>
        </w:r>
      </w:del>
      <w:r>
        <w:rPr>
          <w:rStyle w:val="shorttext"/>
          <w:iCs/>
        </w:rPr>
        <w:t xml:space="preserve"> balourd total </w:t>
      </w:r>
      <w:ins w:id="344" w:author="HASSINI Mohamed-amine" w:date="2019-03-11T17:36:00Z">
        <w:r w:rsidR="007127A8">
          <w:rPr>
            <w:rStyle w:val="shorttext"/>
            <w:iCs/>
          </w:rPr>
          <w:t xml:space="preserve">évolue </w:t>
        </w:r>
      </w:ins>
      <w:del w:id="345" w:author="HASSINI Mohamed-amine" w:date="2019-03-11T17:36:00Z">
        <w:r w:rsidDel="007127A8">
          <w:rPr>
            <w:rStyle w:val="shorttext"/>
            <w:iCs/>
          </w:rPr>
          <w:delText xml:space="preserve">subit une rotation du </w:delText>
        </w:r>
      </w:del>
      <w:ins w:id="346" w:author="HASSINI Mohamed-amine" w:date="2019-03-11T17:36:00Z">
        <w:r w:rsidR="007127A8">
          <w:rPr>
            <w:rStyle w:val="shorttext"/>
            <w:iCs/>
          </w:rPr>
          <w:t xml:space="preserve">dans le </w:t>
        </w:r>
      </w:ins>
      <w:r>
        <w:rPr>
          <w:rStyle w:val="shorttext"/>
          <w:iCs/>
        </w:rPr>
        <w:t xml:space="preserve">même sens que la vitesse de </w:t>
      </w:r>
      <w:r w:rsidR="002F233A">
        <w:rPr>
          <w:rStyle w:val="shorttext"/>
          <w:iCs/>
        </w:rPr>
        <w:t>rotation</w:t>
      </w:r>
      <m:oMath>
        <m:r>
          <w:rPr>
            <w:rStyle w:val="shorttext"/>
            <w:rFonts w:ascii="Cambria Math" w:hAnsi="Cambria Math"/>
          </w:rPr>
          <m:t xml:space="preserve"> Ω</m:t>
        </m:r>
      </m:oMath>
      <w:del w:id="347" w:author="HASSINI Mohamed-amine" w:date="2019-03-11T17:36:00Z">
        <w:r w:rsidDel="007127A8">
          <w:rPr>
            <w:rStyle w:val="shorttext"/>
          </w:rPr>
          <w:delText>,</w:delText>
        </w:r>
      </w:del>
      <w:r>
        <w:rPr>
          <w:rStyle w:val="shorttext"/>
        </w:rPr>
        <w:t xml:space="preserve"> comme </w:t>
      </w:r>
      <w:ins w:id="348" w:author="HASSINI Mohamed-amine" w:date="2019-03-11T17:36:00Z">
        <w:r w:rsidR="007127A8">
          <w:rPr>
            <w:rStyle w:val="shorttext"/>
          </w:rPr>
          <w:t>illustré</w:t>
        </w:r>
      </w:ins>
      <w:del w:id="349" w:author="HASSINI Mohamed-amine" w:date="2019-03-11T17:36:00Z">
        <w:r w:rsidDel="007127A8">
          <w:rPr>
            <w:rStyle w:val="shorttext"/>
          </w:rPr>
          <w:delText>montré sur</w:delText>
        </w:r>
      </w:del>
      <w:r>
        <w:rPr>
          <w:rStyle w:val="shorttext"/>
        </w:rPr>
        <w:t xml:space="preserve"> </w:t>
      </w:r>
      <w:ins w:id="350" w:author="HASSINI Mohamed-amine" w:date="2019-03-11T17:37:00Z">
        <w:r w:rsidR="007127A8">
          <w:rPr>
            <w:rStyle w:val="shorttext"/>
          </w:rPr>
          <w:t xml:space="preserve">par </w:t>
        </w:r>
      </w:ins>
      <w:r>
        <w:rPr>
          <w:rStyle w:val="shorttext"/>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 xml:space="preserve">d. </w:t>
      </w:r>
      <w:ins w:id="351" w:author="HASSINI Mohamed-amine" w:date="2019-03-11T17:37:00Z">
        <w:r w:rsidR="007127A8" w:rsidRPr="007127A8">
          <w:rPr>
            <w:rStyle w:val="shorttext"/>
            <w:iCs/>
            <w:rPrChange w:id="352" w:author="HASSINI Mohamed-amine" w:date="2019-03-11T17:37:00Z">
              <w:rPr>
                <w:rStyle w:val="shorttext"/>
                <w:b/>
                <w:iCs/>
              </w:rPr>
            </w:rPrChange>
          </w:rPr>
          <w:t>Par conséquent,</w:t>
        </w:r>
        <w:r w:rsidR="007127A8">
          <w:rPr>
            <w:rStyle w:val="shorttext"/>
            <w:b/>
            <w:iCs/>
          </w:rPr>
          <w:t xml:space="preserve"> </w:t>
        </w:r>
      </w:ins>
      <w:del w:id="353" w:author="HASSINI Mohamed-amine" w:date="2019-03-11T17:37:00Z">
        <w:r w:rsidRPr="00B01964" w:rsidDel="007127A8">
          <w:rPr>
            <w:rStyle w:val="shorttext"/>
            <w:iCs/>
          </w:rPr>
          <w:delText>U</w:delText>
        </w:r>
      </w:del>
      <w:ins w:id="354" w:author="HASSINI Mohamed-amine" w:date="2019-03-11T17:37:00Z">
        <w:r w:rsidR="007127A8">
          <w:rPr>
            <w:rStyle w:val="shorttext"/>
            <w:iCs/>
          </w:rPr>
          <w:t>u</w:t>
        </w:r>
      </w:ins>
      <w:r w:rsidRPr="00B01964">
        <w:rPr>
          <w:rStyle w:val="shorttext"/>
          <w:iCs/>
        </w:rPr>
        <w:t xml:space="preserve">n capteur de déplacement </w:t>
      </w:r>
      <w:r>
        <w:rPr>
          <w:rStyle w:val="shorttext"/>
          <w:iCs/>
        </w:rPr>
        <w:t>va enregistrer une augmentation continue de l’amplitude de</w:t>
      </w:r>
      <w:r w:rsidR="00F3632A">
        <w:rPr>
          <w:rStyle w:val="shorttext"/>
          <w:iCs/>
        </w:rPr>
        <w:t>s</w:t>
      </w:r>
      <w:r>
        <w:rPr>
          <w:rStyle w:val="shorttext"/>
          <w:iCs/>
        </w:rPr>
        <w:t xml:space="preserve"> vibration</w:t>
      </w:r>
      <w:r w:rsidR="00F3632A">
        <w:rPr>
          <w:rStyle w:val="shorttext"/>
          <w:iCs/>
        </w:rPr>
        <w:t>s</w:t>
      </w:r>
      <w:r>
        <w:rPr>
          <w:rStyle w:val="shorttext"/>
          <w:iCs/>
        </w:rPr>
        <w:t xml:space="preserve"> synchrone</w:t>
      </w:r>
      <w:r w:rsidR="00F3632A">
        <w:rPr>
          <w:rStyle w:val="shorttext"/>
          <w:iCs/>
        </w:rPr>
        <w:t>s</w:t>
      </w:r>
      <w:r>
        <w:rPr>
          <w:rStyle w:val="shorttext"/>
          <w:iCs/>
        </w:rPr>
        <w:t xml:space="preserve"> et une modification continue du déphasage par rapport à une référence fixée sur le rotor.</w:t>
      </w:r>
      <w:ins w:id="355" w:author="HASSINI Mohamed-amine" w:date="2019-03-11T17:44:00Z">
        <w:r w:rsidR="00A5732F">
          <w:rPr>
            <w:rStyle w:val="shorttext"/>
            <w:iCs/>
          </w:rPr>
          <w:t xml:space="preserve"> L’orbite du rotor décrit ainsi une spirale dont le sens dépend de la configuration de la machine.</w:t>
        </w:r>
      </w:ins>
      <w:r>
        <w:rPr>
          <w:rStyle w:val="shorttext"/>
          <w:iCs/>
        </w:rPr>
        <w:t xml:space="preserve"> </w:t>
      </w:r>
      <w:ins w:id="356" w:author="HASSINI Mohamed-amine" w:date="2019-03-11T17:45:00Z">
        <w:r w:rsidR="00A5732F">
          <w:rPr>
            <w:rStyle w:val="shorttext"/>
            <w:iCs/>
          </w:rPr>
          <w:t xml:space="preserve">En effet, </w:t>
        </w:r>
      </w:ins>
      <w:del w:id="357" w:author="HASSINI Mohamed-amine" w:date="2019-03-11T17:45:00Z">
        <w:r w:rsidDel="00A5732F">
          <w:rPr>
            <w:rStyle w:val="shorttext"/>
            <w:iCs/>
          </w:rPr>
          <w:delText>P</w:delText>
        </w:r>
      </w:del>
      <w:ins w:id="358" w:author="HASSINI Mohamed-amine" w:date="2019-03-11T17:45:00Z">
        <w:r w:rsidR="00A5732F">
          <w:rPr>
            <w:rStyle w:val="shorttext"/>
            <w:iCs/>
          </w:rPr>
          <w:t>p</w:t>
        </w:r>
      </w:ins>
      <w:r>
        <w:rPr>
          <w:rStyle w:val="shorttext"/>
          <w:iCs/>
        </w:rPr>
        <w:t>our</w:t>
      </w:r>
      <w:ins w:id="359" w:author="HASSINI Mohamed-amine" w:date="2019-03-11T17:41:00Z">
        <w:r w:rsidR="007127A8">
          <w:rPr>
            <w:rStyle w:val="shorttext"/>
            <w:iCs/>
          </w:rPr>
          <w:t xml:space="preserve"> une</w:t>
        </w:r>
      </w:ins>
      <w:r>
        <w:rPr>
          <w:rStyle w:val="shorttext"/>
          <w:iCs/>
        </w:rPr>
        <w:t xml:space="preserve"> </w:t>
      </w:r>
      <w:del w:id="360" w:author="HASSINI Mohamed-amine" w:date="2019-03-11T17:41:00Z">
        <w:r w:rsidDel="007127A8">
          <w:rPr>
            <w:rStyle w:val="shorttext"/>
            <w:iCs/>
          </w:rPr>
          <w:delText>la</w:delText>
        </w:r>
      </w:del>
      <w:r>
        <w:rPr>
          <w:rStyle w:val="shorttext"/>
          <w:iCs/>
        </w:rPr>
        <w:t xml:space="preserve"> déformée modale </w:t>
      </w:r>
      <w:ins w:id="361" w:author="HASSINI Mohamed-amine" w:date="2019-03-11T17:41:00Z">
        <w:r w:rsidR="007127A8">
          <w:rPr>
            <w:rStyle w:val="shorttext"/>
            <w:iCs/>
          </w:rPr>
          <w:t xml:space="preserve">telle que celle </w:t>
        </w:r>
      </w:ins>
      <w:r>
        <w:rPr>
          <w:rStyle w:val="shorttext"/>
          <w:iCs/>
        </w:rPr>
        <w:t>représenté</w:t>
      </w:r>
      <w:ins w:id="362" w:author="HASSINI Mohamed-amine" w:date="2019-03-11T17:41:00Z">
        <w:r w:rsidR="007127A8">
          <w:rPr>
            <w:rStyle w:val="shorttext"/>
            <w:iCs/>
          </w:rPr>
          <w:t>e</w:t>
        </w:r>
      </w:ins>
      <w:r>
        <w:rPr>
          <w:rStyle w:val="shorttext"/>
          <w:iCs/>
        </w:rPr>
        <w:t xml:space="preserve"> </w:t>
      </w:r>
      <w:ins w:id="363" w:author="HASSINI Mohamed-amine" w:date="2019-03-11T17:41:00Z">
        <w:r w:rsidR="007127A8">
          <w:rPr>
            <w:rStyle w:val="shorttext"/>
            <w:iCs/>
          </w:rPr>
          <w:t xml:space="preserve">par </w:t>
        </w:r>
      </w:ins>
      <w:del w:id="364" w:author="HASSINI Mohamed-amine" w:date="2019-03-11T17:41:00Z">
        <w:r w:rsidDel="007127A8">
          <w:rPr>
            <w:rStyle w:val="shorttext"/>
            <w:iCs/>
          </w:rPr>
          <w:delText>sur</w:delText>
        </w:r>
      </w:del>
      <w:r>
        <w:rPr>
          <w:rStyle w:val="shorttext"/>
          <w:iCs/>
        </w:rPr>
        <w:t xml:space="preserve"> la</w:t>
      </w:r>
      <w:r w:rsidR="008030F3">
        <w:t xml:space="preserve"> </w:t>
      </w:r>
      <w:r w:rsidR="008030F3" w:rsidRPr="0021139D">
        <w:rPr>
          <w:b/>
        </w:rPr>
        <w:fldChar w:fldCharType="begin"/>
      </w:r>
      <w:r w:rsidR="008030F3" w:rsidRPr="0021139D">
        <w:rPr>
          <w:b/>
        </w:rPr>
        <w:instrText xml:space="preserve"> REF _Ref534621903 \h </w:instrText>
      </w:r>
      <w:r w:rsidR="008030F3" w:rsidRPr="008030F3">
        <w:rPr>
          <w:b/>
        </w:rPr>
        <w:instrText xml:space="preserve"> \* MERGEFORMAT </w:instrText>
      </w:r>
      <w:r w:rsidR="008030F3" w:rsidRPr="0021139D">
        <w:rPr>
          <w:b/>
        </w:rPr>
      </w:r>
      <w:r w:rsidR="008030F3" w:rsidRPr="0021139D">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2</w:t>
      </w:r>
      <w:r w:rsidR="008030F3" w:rsidRPr="0021139D">
        <w:rPr>
          <w:b/>
        </w:rPr>
        <w:fldChar w:fldCharType="end"/>
      </w:r>
      <w:r w:rsidR="00812374">
        <w:rPr>
          <w:b/>
        </w:rPr>
        <w:t>a</w:t>
      </w:r>
      <w:r>
        <w:t xml:space="preserve">, </w:t>
      </w:r>
      <w:ins w:id="365" w:author="HASSINI Mohamed-amine" w:date="2019-03-11T17:42:00Z">
        <w:r w:rsidR="007127A8">
          <w:t>(cas où</w:t>
        </w:r>
      </w:ins>
      <w:ins w:id="366" w:author="HASSINI Mohamed-amine" w:date="2019-03-11T17:46:00Z">
        <w:r w:rsidR="00A5732F">
          <w:t xml:space="preserve"> le</w:t>
        </w:r>
      </w:ins>
      <w:ins w:id="367" w:author="HASSINI Mohamed-amine" w:date="2019-03-11T17:42:00Z">
        <w:r w:rsidR="007127A8">
          <w:t xml:space="preserve"> </w:t>
        </w:r>
      </w:ins>
      <w:del w:id="368" w:author="HASSINI Mohamed-amine" w:date="2019-03-11T17:45:00Z">
        <w:r w:rsidR="00246FCC" w:rsidDel="00A5732F">
          <w:delText>rencontré</w:delText>
        </w:r>
        <w:r w:rsidR="00A76EF5" w:rsidDel="00A5732F">
          <w:delText>e</w:delText>
        </w:r>
        <w:r w:rsidR="00246FCC" w:rsidDel="00A5732F">
          <w:delText xml:space="preserve"> </w:delText>
        </w:r>
        <w:r w:rsidDel="00A5732F">
          <w:delText xml:space="preserve">quand </w:delText>
        </w:r>
      </w:del>
      <w:del w:id="369" w:author="HASSINI Mohamed-amine" w:date="2019-03-11T17:46:00Z">
        <w:r w:rsidDel="00A5732F">
          <w:delText>un</w:delText>
        </w:r>
      </w:del>
      <w:r>
        <w:t xml:space="preserve"> disque se</w:t>
      </w:r>
      <w:ins w:id="370" w:author="HASSINI Mohamed-amine" w:date="2019-03-11T17:45:00Z">
        <w:r w:rsidR="00A5732F">
          <w:t xml:space="preserve"> situe</w:t>
        </w:r>
      </w:ins>
      <w:r>
        <w:t xml:space="preserve"> </w:t>
      </w:r>
      <w:del w:id="371" w:author="HASSINI Mohamed-amine" w:date="2019-03-11T17:45:00Z">
        <w:r w:rsidDel="00A5732F">
          <w:delText>trouve</w:delText>
        </w:r>
      </w:del>
      <w:r>
        <w:t xml:space="preserve"> entre deux paliers</w:t>
      </w:r>
      <w:ins w:id="372" w:author="HASSINI Mohamed-amine" w:date="2019-03-11T17:46:00Z">
        <w:r w:rsidR="00A5732F">
          <w:t>)</w:t>
        </w:r>
      </w:ins>
      <w:r>
        <w:t xml:space="preserve">, le sens de la spirale coïncide avec </w:t>
      </w:r>
      <w:ins w:id="373" w:author="HASSINI Mohamed-amine" w:date="2019-03-11T17:46:00Z">
        <w:r w:rsidR="00A5732F">
          <w:t xml:space="preserve">le sens de </w:t>
        </w:r>
      </w:ins>
      <w:del w:id="374" w:author="HASSINI Mohamed-amine" w:date="2019-03-11T17:46:00Z">
        <w:r w:rsidDel="00A5732F">
          <w:delText xml:space="preserve">la vitesse </w:delText>
        </w:r>
      </w:del>
      <w:r>
        <w:t xml:space="preserve">de rotation. Pour une configuration avec un disque en porte à faux, la déformation thermique génère un balourd qui est diamétralement opposé au point chaud. </w:t>
      </w:r>
      <w:ins w:id="375" w:author="HASSINI Mohamed-amine" w:date="2019-03-11T17:49:00Z">
        <w:r w:rsidR="00A5732F">
          <w:t xml:space="preserve">Le sens de </w:t>
        </w:r>
      </w:ins>
      <w:del w:id="376" w:author="HASSINI Mohamed-amine" w:date="2019-03-11T17:49:00Z">
        <w:r w:rsidDel="00A5732F">
          <w:delText>L</w:delText>
        </w:r>
      </w:del>
      <w:ins w:id="377" w:author="HASSINI Mohamed-amine" w:date="2019-03-11T17:49:00Z">
        <w:r w:rsidR="00A5732F">
          <w:t>l</w:t>
        </w:r>
      </w:ins>
      <w:r>
        <w:t xml:space="preserve">a spirale </w:t>
      </w:r>
      <w:ins w:id="378" w:author="HASSINI Mohamed-amine" w:date="2019-03-11T17:49:00Z">
        <w:r w:rsidR="00A5732F">
          <w:t xml:space="preserve">évolue alors </w:t>
        </w:r>
      </w:ins>
      <w:del w:id="379" w:author="HASSINI Mohamed-amine" w:date="2019-03-11T17:49:00Z">
        <w:r w:rsidDel="00A5732F">
          <w:delText>v</w:delText>
        </w:r>
      </w:del>
      <w:del w:id="380" w:author="HASSINI Mohamed-amine" w:date="2019-03-11T17:50:00Z">
        <w:r w:rsidDel="00A5732F">
          <w:delText>a alors tourner</w:delText>
        </w:r>
      </w:del>
      <w:r>
        <w:t xml:space="preserve"> dans </w:t>
      </w:r>
      <w:ins w:id="381" w:author="HASSINI Mohamed-amine" w:date="2019-03-11T17:50:00Z">
        <w:r w:rsidR="00A5732F">
          <w:t xml:space="preserve">le </w:t>
        </w:r>
      </w:ins>
      <w:del w:id="382" w:author="HASSINI Mohamed-amine" w:date="2019-03-11T17:50:00Z">
        <w:r w:rsidDel="00A5732F">
          <w:delText xml:space="preserve">un </w:delText>
        </w:r>
      </w:del>
      <w:r>
        <w:t>sens opposé</w:t>
      </w:r>
      <w:ins w:id="383" w:author="HASSINI Mohamed-amine" w:date="2019-03-11T17:50:00Z">
        <w:r w:rsidR="00A5732F">
          <w:t xml:space="preserve"> à celui de</w:t>
        </w:r>
      </w:ins>
      <w:del w:id="384" w:author="HASSINI Mohamed-amine" w:date="2019-03-11T17:50:00Z">
        <w:r w:rsidDel="00A5732F">
          <w:delText xml:space="preserve"> à la vitesse</w:delText>
        </w:r>
      </w:del>
      <w:r>
        <w:t xml:space="preserve"> de </w:t>
      </w:r>
      <w:ins w:id="385" w:author="HASSINI Mohamed-amine" w:date="2019-03-11T17:50:00Z">
        <w:r w:rsidR="00A5732F">
          <w:t xml:space="preserve">la </w:t>
        </w:r>
      </w:ins>
      <w:r>
        <w:t>rotation.</w:t>
      </w:r>
    </w:p>
    <w:p w14:paraId="0720B14C" w14:textId="77777777" w:rsidR="00C93726" w:rsidRDefault="00C93726" w:rsidP="00C93726">
      <w:pPr>
        <w:jc w:val="center"/>
      </w:pPr>
      <w:r w:rsidRPr="00C93726">
        <w:rPr>
          <w:noProof/>
        </w:rPr>
        <w:lastRenderedPageBreak/>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14"/>
                    <a:stretch>
                      <a:fillRect/>
                    </a:stretch>
                  </pic:blipFill>
                  <pic:spPr>
                    <a:xfrm>
                      <a:off x="0" y="0"/>
                      <a:ext cx="5412906" cy="3935574"/>
                    </a:xfrm>
                    <a:prstGeom prst="rect">
                      <a:avLst/>
                    </a:prstGeom>
                  </pic:spPr>
                </pic:pic>
              </a:graphicData>
            </a:graphic>
          </wp:inline>
        </w:drawing>
      </w:r>
    </w:p>
    <w:p w14:paraId="56BF2602" w14:textId="3B3BFF5B" w:rsidR="00F36743" w:rsidRPr="00C93726" w:rsidRDefault="00F36743" w:rsidP="00C93726">
      <w:pPr>
        <w:jc w:val="center"/>
      </w:pPr>
      <w:bookmarkStart w:id="386" w:name="_Ref534797277"/>
      <w:bookmarkStart w:id="387" w:name="_Toc536112178"/>
      <w:bookmarkStart w:id="388" w:name="_Toc536800479"/>
      <w:r w:rsidRPr="00C93726">
        <w:rPr>
          <w:rStyle w:val="shorttext"/>
        </w:rPr>
        <w:t xml:space="preserve">Figure </w:t>
      </w:r>
      <w:r w:rsidR="0019727E">
        <w:rPr>
          <w:rStyle w:val="shorttext"/>
        </w:rPr>
        <w:fldChar w:fldCharType="begin"/>
      </w:r>
      <w:r w:rsidR="0019727E">
        <w:rPr>
          <w:rStyle w:val="shorttext"/>
        </w:rPr>
        <w:instrText xml:space="preserve"> STYLEREF 2 \s </w:instrText>
      </w:r>
      <w:r w:rsidR="0019727E">
        <w:rPr>
          <w:rStyle w:val="shorttext"/>
        </w:rPr>
        <w:fldChar w:fldCharType="separate"/>
      </w:r>
      <w:r w:rsidR="00C20694">
        <w:rPr>
          <w:rStyle w:val="shorttext"/>
          <w:noProof/>
        </w:rPr>
        <w:t>1.1</w:t>
      </w:r>
      <w:r w:rsidR="0019727E">
        <w:rPr>
          <w:rStyle w:val="shorttext"/>
        </w:rPr>
        <w:fldChar w:fldCharType="end"/>
      </w:r>
      <w:r w:rsidR="0019727E">
        <w:rPr>
          <w:rStyle w:val="shorttext"/>
        </w:rPr>
        <w:noBreakHyphen/>
      </w:r>
      <w:r w:rsidR="0019727E">
        <w:rPr>
          <w:rStyle w:val="shorttext"/>
        </w:rPr>
        <w:fldChar w:fldCharType="begin"/>
      </w:r>
      <w:r w:rsidR="0019727E">
        <w:rPr>
          <w:rStyle w:val="shorttext"/>
        </w:rPr>
        <w:instrText xml:space="preserve"> SEQ Figure \* ARABIC \s 2 </w:instrText>
      </w:r>
      <w:r w:rsidR="0019727E">
        <w:rPr>
          <w:rStyle w:val="shorttext"/>
        </w:rPr>
        <w:fldChar w:fldCharType="separate"/>
      </w:r>
      <w:r w:rsidR="00C20694">
        <w:rPr>
          <w:rStyle w:val="shorttext"/>
          <w:noProof/>
        </w:rPr>
        <w:t>3</w:t>
      </w:r>
      <w:r w:rsidR="0019727E">
        <w:rPr>
          <w:rStyle w:val="shorttext"/>
        </w:rPr>
        <w:fldChar w:fldCharType="end"/>
      </w:r>
      <w:bookmarkEnd w:id="386"/>
      <w:r w:rsidRPr="00C93726">
        <w:rPr>
          <w:rStyle w:val="shorttext"/>
        </w:rPr>
        <w:t xml:space="preserve"> : Explication des vibrations spirales générées par l’effet Newkirk </w:t>
      </w:r>
      <w:r w:rsidRPr="00FB52BF">
        <w:rPr>
          <w:rStyle w:val="shorttext"/>
          <w:b/>
          <w:iCs/>
        </w:rPr>
        <w:fldChar w:fldCharType="begin"/>
      </w:r>
      <w:r w:rsidRPr="00FB52BF">
        <w:rPr>
          <w:rStyle w:val="shorttext"/>
          <w:b/>
        </w:rPr>
        <w:instrText xml:space="preserve"> REF _Ref534796769 \r \h  \* MERGEFORMAT </w:instrText>
      </w:r>
      <w:r w:rsidRPr="00FB52BF">
        <w:rPr>
          <w:rStyle w:val="shorttext"/>
          <w:b/>
          <w:iCs/>
        </w:rPr>
      </w:r>
      <w:r w:rsidRPr="00FB52BF">
        <w:rPr>
          <w:rStyle w:val="shorttext"/>
          <w:b/>
          <w:iCs/>
        </w:rPr>
        <w:fldChar w:fldCharType="separate"/>
      </w:r>
      <w:r w:rsidR="00C20694" w:rsidRPr="00C20694">
        <w:rPr>
          <w:rStyle w:val="shorttext"/>
          <w:b/>
          <w:iCs/>
        </w:rPr>
        <w:t>[10]</w:t>
      </w:r>
      <w:bookmarkEnd w:id="387"/>
      <w:bookmarkEnd w:id="388"/>
      <w:r w:rsidRPr="00FB52BF">
        <w:rPr>
          <w:rStyle w:val="shorttext"/>
          <w:b/>
          <w:iCs/>
        </w:rPr>
        <w:fldChar w:fldCharType="end"/>
      </w:r>
    </w:p>
    <w:p w14:paraId="31452001" w14:textId="77777777" w:rsidR="00C93726" w:rsidRDefault="00C93726" w:rsidP="00BA3D9F"/>
    <w:p w14:paraId="6AAB9751" w14:textId="36E461CE"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C20694">
        <w:rPr>
          <w:b/>
        </w:rPr>
        <w:t>[11]</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C20694">
        <w:rPr>
          <w:b/>
        </w:rPr>
        <w:t>[12]</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w:t>
      </w:r>
      <w:ins w:id="389" w:author="HASSINI Mohamed-amine" w:date="2019-03-11T17:53:00Z">
        <w:r w:rsidR="007D77F7">
          <w:t xml:space="preserve"> un</w:t>
        </w:r>
      </w:ins>
      <w:r>
        <w:t xml:space="preserve"> </w:t>
      </w:r>
      <w:del w:id="390" w:author="HASSINI Mohamed-amine" w:date="2019-03-11T17:53:00Z">
        <w:r w:rsidDel="007D77F7">
          <w:delText>le</w:delText>
        </w:r>
      </w:del>
      <w:r>
        <w:t xml:space="preserve"> modèle</w:t>
      </w:r>
      <w:r w:rsidR="003F19A7">
        <w:t xml:space="preserve"> de</w:t>
      </w:r>
      <w:r>
        <w:t xml:space="preserve"> dynamique du rotor. </w:t>
      </w:r>
      <w:ins w:id="391" w:author="HASSINI Mohamed-amine" w:date="2019-03-11T18:00:00Z">
        <w:r w:rsidR="007D77F7">
          <w:t xml:space="preserve">Le modèle ainsi développé était constitué de deux </w:t>
        </w:r>
      </w:ins>
      <w:ins w:id="392" w:author="HASSINI Mohamed-amine" w:date="2019-03-11T18:01:00Z">
        <w:r w:rsidR="007D77F7">
          <w:t>équation</w:t>
        </w:r>
      </w:ins>
      <w:ins w:id="393" w:author="HASSINI Mohamed-amine" w:date="2019-03-11T18:02:00Z">
        <w:r w:rsidR="007D77F7">
          <w:t>s</w:t>
        </w:r>
      </w:ins>
      <w:ins w:id="394" w:author="HASSINI Mohamed-amine" w:date="2019-03-11T18:01:00Z">
        <w:r w:rsidR="007D77F7">
          <w:t xml:space="preserve"> différentielles non linéaires</w:t>
        </w:r>
      </w:ins>
      <w:ins w:id="395" w:author="HASSINI Mohamed-amine" w:date="2019-03-11T18:02:00Z">
        <w:r w:rsidR="007D77F7">
          <w:t xml:space="preserve"> et couplées</w:t>
        </w:r>
      </w:ins>
      <w:ins w:id="396" w:author="HASSINI Mohamed-amine" w:date="2019-03-11T18:03:00Z">
        <w:r w:rsidR="004769C2">
          <w:t xml:space="preserve"> qui devaient être résolues numériquement</w:t>
        </w:r>
      </w:ins>
      <w:ins w:id="397" w:author="HASSINI Mohamed-amine" w:date="2019-03-11T18:02:00Z">
        <w:r w:rsidR="007D77F7">
          <w:t xml:space="preserve">. </w:t>
        </w:r>
      </w:ins>
      <w:del w:id="398" w:author="HASSINI Mohamed-amine" w:date="2019-03-11T18:03:00Z">
        <w:r w:rsidDel="004769C2">
          <w:delText>Le comportement dynamique du rotor était donc couplé à la flexion thermique et l</w:delText>
        </w:r>
        <w:r w:rsidRPr="00AD3FE8" w:rsidDel="004769C2">
          <w:delText xml:space="preserve">e modèle consistait </w:delText>
        </w:r>
        <w:r w:rsidDel="004769C2">
          <w:delText>des</w:delText>
        </w:r>
        <w:r w:rsidRPr="00AD3FE8" w:rsidDel="004769C2">
          <w:delText xml:space="preserve"> deux équations différentielles non linéaires qui devaient être résolues numériquement.</w:delText>
        </w:r>
        <w:r w:rsidDel="004769C2">
          <w:delText xml:space="preserve"> </w:delText>
        </w:r>
      </w:del>
      <w:r>
        <w:t>A l’aide de ce modèle</w:t>
      </w:r>
      <w:r w:rsidR="001E7BF0">
        <w:t>,</w:t>
      </w:r>
      <w:r>
        <w:t xml:space="preserve"> </w:t>
      </w:r>
      <w:r w:rsidRPr="00742C72">
        <w:rPr>
          <w:rFonts w:asciiTheme="minorHAnsi" w:hAnsiTheme="minorHAnsi"/>
        </w:rPr>
        <w:t>Dimarogonas</w:t>
      </w:r>
      <w:r w:rsidRPr="00AD3FE8">
        <w:t xml:space="preserve"> indiquait que l’effet Newkirk </w:t>
      </w:r>
      <w:r>
        <w:t>pouvait mener</w:t>
      </w:r>
      <w:ins w:id="399" w:author="HASSINI Mohamed-amine" w:date="2019-03-11T17:56:00Z">
        <w:r w:rsidR="007D77F7">
          <w:t xml:space="preserve"> à</w:t>
        </w:r>
      </w:ins>
      <w:r>
        <w:t xml:space="preserve"> </w:t>
      </w:r>
      <w:del w:id="400" w:author="HASSINI Mohamed-amine" w:date="2019-03-11T17:56:00Z">
        <w:r w:rsidDel="007D77F7">
          <w:delText>aux</w:delText>
        </w:r>
      </w:del>
      <w:r w:rsidRPr="00AD3FE8">
        <w:t xml:space="preserve"> </w:t>
      </w:r>
      <w:del w:id="401" w:author="HASSINI Mohamed-amine" w:date="2019-03-11T17:56:00Z">
        <w:r w:rsidRPr="00AD3FE8" w:rsidDel="007D77F7">
          <w:delText>3</w:delText>
        </w:r>
      </w:del>
      <w:r w:rsidRPr="00AD3FE8">
        <w:t xml:space="preserve"> </w:t>
      </w:r>
      <w:ins w:id="402" w:author="HASSINI Mohamed-amine" w:date="2019-03-11T17:56:00Z">
        <w:r w:rsidR="007D77F7">
          <w:t xml:space="preserve">trois </w:t>
        </w:r>
      </w:ins>
      <w:r>
        <w:t>types de comportement dynamique</w:t>
      </w:r>
      <w:r w:rsidRPr="00AD3FE8">
        <w:t>:</w:t>
      </w:r>
      <w:r>
        <w:t xml:space="preserve"> </w:t>
      </w:r>
    </w:p>
    <w:p w14:paraId="53D8F76F" w14:textId="7120DC82" w:rsidR="00E82DF1" w:rsidRDefault="00E82DF1" w:rsidP="00706BB2">
      <w:pPr>
        <w:pStyle w:val="Paragraphedeliste"/>
        <w:numPr>
          <w:ilvl w:val="0"/>
          <w:numId w:val="4"/>
        </w:numPr>
        <w:spacing w:line="360" w:lineRule="auto"/>
        <w:jc w:val="both"/>
      </w:pPr>
      <w:del w:id="403" w:author="HASSINI Mohamed-amine" w:date="2019-03-11T17:59:00Z">
        <w:r w:rsidDel="007D77F7">
          <w:delText xml:space="preserve">Vibration </w:delText>
        </w:r>
      </w:del>
      <w:ins w:id="404" w:author="HASSINI Mohamed-amine" w:date="2019-03-11T17:59:00Z">
        <w:r w:rsidR="007D77F7">
          <w:t xml:space="preserve">vibration </w:t>
        </w:r>
      </w:ins>
      <w:r>
        <w:t>spirale divergente où l’amplitude de</w:t>
      </w:r>
      <w:ins w:id="405" w:author="HASSINI Mohamed-amine" w:date="2019-03-11T17:57:00Z">
        <w:r w:rsidR="007D77F7">
          <w:t>s</w:t>
        </w:r>
      </w:ins>
      <w:r>
        <w:t xml:space="preserve"> vibration</w:t>
      </w:r>
      <w:ins w:id="406" w:author="HASSINI Mohamed-amine" w:date="2019-03-11T17:57:00Z">
        <w:r w:rsidR="007D77F7">
          <w:t>s</w:t>
        </w:r>
      </w:ins>
      <w:r>
        <w:t xml:space="preserve"> augmente </w:t>
      </w:r>
      <w:ins w:id="407" w:author="HASSINI Mohamed-amine" w:date="2019-03-11T17:57:00Z">
        <w:r w:rsidR="007D77F7">
          <w:t xml:space="preserve">de manière continue et dont </w:t>
        </w:r>
      </w:ins>
      <w:del w:id="408" w:author="HASSINI Mohamed-amine" w:date="2019-03-11T17:57:00Z">
        <w:r w:rsidDel="007D77F7">
          <w:delText>et l</w:delText>
        </w:r>
      </w:del>
      <w:ins w:id="409" w:author="HASSINI Mohamed-amine" w:date="2019-03-11T17:58:00Z">
        <w:r w:rsidR="007D77F7">
          <w:t xml:space="preserve"> l</w:t>
        </w:r>
      </w:ins>
      <w:r>
        <w:t xml:space="preserve">a phase </w:t>
      </w:r>
      <w:del w:id="410" w:author="HASSINI Mohamed-amine" w:date="2019-03-11T17:58:00Z">
        <w:r w:rsidDel="007D77F7">
          <w:delText>de vibration</w:delText>
        </w:r>
      </w:del>
      <w:r>
        <w:t xml:space="preserve"> évolue au cours du temps</w:t>
      </w:r>
      <w:ins w:id="411" w:author="HASSINI Mohamed-amine" w:date="2019-03-11T17:59:00Z">
        <w:r w:rsidR="007D77F7">
          <w:t>,</w:t>
        </w:r>
      </w:ins>
    </w:p>
    <w:p w14:paraId="45994493" w14:textId="5AAC40D5" w:rsidR="00E82DF1" w:rsidRDefault="00E82DF1" w:rsidP="00706BB2">
      <w:pPr>
        <w:pStyle w:val="Paragraphedeliste"/>
        <w:numPr>
          <w:ilvl w:val="0"/>
          <w:numId w:val="4"/>
        </w:numPr>
        <w:spacing w:line="360" w:lineRule="auto"/>
        <w:jc w:val="both"/>
      </w:pPr>
      <w:del w:id="412" w:author="HASSINI Mohamed-amine" w:date="2019-03-11T17:59:00Z">
        <w:r w:rsidDel="007D77F7">
          <w:delText xml:space="preserve">Vibration </w:delText>
        </w:r>
      </w:del>
      <w:ins w:id="413" w:author="HASSINI Mohamed-amine" w:date="2019-03-11T17:59:00Z">
        <w:r w:rsidR="007D77F7">
          <w:t xml:space="preserve">vibration </w:t>
        </w:r>
      </w:ins>
      <w:r>
        <w:t>cyclique où le niveau de vibration oscille autour d’une amplitude constante dans le temps</w:t>
      </w:r>
      <w:ins w:id="414" w:author="HASSINI Mohamed-amine" w:date="2019-03-11T17:59:00Z">
        <w:r w:rsidR="007D77F7">
          <w:t>,</w:t>
        </w:r>
      </w:ins>
    </w:p>
    <w:p w14:paraId="03225884" w14:textId="5A47D5EF" w:rsidR="008D442F" w:rsidRDefault="00E82DF1" w:rsidP="00484D76">
      <w:pPr>
        <w:pStyle w:val="Paragraphedeliste"/>
        <w:numPr>
          <w:ilvl w:val="0"/>
          <w:numId w:val="4"/>
        </w:numPr>
        <w:spacing w:line="360" w:lineRule="auto"/>
        <w:jc w:val="both"/>
      </w:pPr>
      <w:del w:id="415" w:author="HASSINI Mohamed-amine" w:date="2019-03-11T17:59:00Z">
        <w:r w:rsidDel="007D77F7">
          <w:delText xml:space="preserve">Vibration </w:delText>
        </w:r>
      </w:del>
      <w:ins w:id="416" w:author="HASSINI Mohamed-amine" w:date="2019-03-11T17:59:00Z">
        <w:r w:rsidR="007D77F7">
          <w:t xml:space="preserve">vibration </w:t>
        </w:r>
      </w:ins>
      <w:r>
        <w:t>spirale stabilisée où l</w:t>
      </w:r>
      <w:ins w:id="417" w:author="HASSINI Mohamed-amine" w:date="2019-03-11T17:59:00Z">
        <w:r w:rsidR="007D77F7">
          <w:t xml:space="preserve">’amplitude </w:t>
        </w:r>
      </w:ins>
      <w:del w:id="418" w:author="HASSINI Mohamed-amine" w:date="2019-03-11T17:59:00Z">
        <w:r w:rsidDel="007D77F7">
          <w:delText>es amplitudes</w:delText>
        </w:r>
      </w:del>
      <w:r>
        <w:t xml:space="preserve"> de</w:t>
      </w:r>
      <w:ins w:id="419" w:author="HASSINI Mohamed-amine" w:date="2019-03-11T17:59:00Z">
        <w:r w:rsidR="007D77F7">
          <w:t>s</w:t>
        </w:r>
      </w:ins>
      <w:r>
        <w:t xml:space="preserve"> vibration</w:t>
      </w:r>
      <w:ins w:id="420" w:author="HASSINI Mohamed-amine" w:date="2019-03-11T17:59:00Z">
        <w:r w:rsidR="007D77F7">
          <w:t>s</w:t>
        </w:r>
      </w:ins>
      <w:r>
        <w:t xml:space="preserve"> convergent vers une valeur constante.</w:t>
      </w:r>
    </w:p>
    <w:p w14:paraId="12C86FCE" w14:textId="77777777" w:rsidR="00484D76" w:rsidRDefault="00484D76" w:rsidP="00484D76">
      <w:pPr>
        <w:spacing w:line="360" w:lineRule="auto"/>
        <w:ind w:firstLine="708"/>
      </w:pPr>
    </w:p>
    <w:p w14:paraId="2E6CE948" w14:textId="7B2EBF44" w:rsidR="00E82DF1" w:rsidRPr="00484D76" w:rsidRDefault="00E82DF1" w:rsidP="00484D76">
      <w:pPr>
        <w:spacing w:line="360" w:lineRule="auto"/>
        <w:ind w:firstLine="708"/>
        <w:rPr>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C20694">
        <w:rPr>
          <w:b/>
        </w:rPr>
        <w:t>[13]</w:t>
      </w:r>
      <w:r w:rsidRPr="005F508B">
        <w:rPr>
          <w:b/>
        </w:rPr>
        <w:fldChar w:fldCharType="end"/>
      </w:r>
      <w:r>
        <w:t xml:space="preserve"> a constaté </w:t>
      </w:r>
      <w:ins w:id="421" w:author="HASSINI Mohamed-amine" w:date="2019-03-11T18:08:00Z">
        <w:r w:rsidR="004769C2">
          <w:t xml:space="preserve">l’apparition de </w:t>
        </w:r>
      </w:ins>
      <w:r>
        <w:t xml:space="preserve">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w:t>
      </w:r>
      <w:r w:rsidRPr="00075D6B">
        <w:lastRenderedPageBreak/>
        <w:t>en faisant des hypothèses</w:t>
      </w:r>
      <w:ins w:id="422" w:author="HASSINI Mohamed-amine" w:date="2019-03-11T18:11:00Z">
        <w:r w:rsidR="002F0F9A">
          <w:t xml:space="preserve"> simplificatrices</w:t>
        </w:r>
      </w:ins>
      <w:ins w:id="423" w:author="HASSINI Mohamed-amine" w:date="2019-03-11T18:12:00Z">
        <w:r w:rsidR="002F0F9A">
          <w:t xml:space="preserve">. Dans ce modèle, Kellenberger suppose </w:t>
        </w:r>
      </w:ins>
      <w:del w:id="424" w:author="HASSINI Mohamed-amine" w:date="2019-03-11T18:13:00Z">
        <w:r w:rsidRPr="00075D6B" w:rsidDel="002F0F9A">
          <w:delText xml:space="preserve"> </w:delText>
        </w:r>
      </w:del>
      <w:del w:id="425" w:author="HASSINI Mohamed-amine" w:date="2019-03-11T18:11:00Z">
        <w:r w:rsidDel="002F0F9A">
          <w:delText>simples</w:delText>
        </w:r>
      </w:del>
      <w:del w:id="426" w:author="HASSINI Mohamed-amine" w:date="2019-03-11T18:08:00Z">
        <w:r w:rsidRPr="00075D6B" w:rsidDel="004769C2">
          <w:delText>,</w:delText>
        </w:r>
      </w:del>
      <w:del w:id="427" w:author="HASSINI Mohamed-amine" w:date="2019-03-11T18:13:00Z">
        <w:r w:rsidRPr="00075D6B" w:rsidDel="002F0F9A">
          <w:delText xml:space="preserve"> </w:delText>
        </w:r>
        <w:r w:rsidDel="002F0F9A">
          <w:delText>tel que</w:delText>
        </w:r>
      </w:del>
      <w:ins w:id="428" w:author="HASSINI Mohamed-amine" w:date="2019-03-11T18:13:00Z">
        <w:r w:rsidR="002F0F9A">
          <w:t xml:space="preserve"> </w:t>
        </w:r>
      </w:ins>
      <w:ins w:id="429" w:author="HASSINI Mohamed-amine" w:date="2019-03-11T18:11:00Z">
        <w:r w:rsidR="002F0F9A">
          <w:t>l’existence d</w:t>
        </w:r>
      </w:ins>
      <w:ins w:id="430" w:author="HASSINI Mohamed-amine" w:date="2019-03-11T18:12:00Z">
        <w:r w:rsidR="002F0F9A">
          <w:t>’une relation linéaire entre</w:t>
        </w:r>
      </w:ins>
      <w:r w:rsidRPr="00075D6B">
        <w:t xml:space="preserve"> l</w:t>
      </w:r>
      <w:r>
        <w:t>a flexion thermique du rotor</w:t>
      </w:r>
      <w:ins w:id="431" w:author="HASSINI Mohamed-amine" w:date="2019-03-11T18:12:00Z">
        <w:r w:rsidR="002F0F9A">
          <w:t xml:space="preserve"> et</w:t>
        </w:r>
      </w:ins>
      <w:r>
        <w:t xml:space="preserve"> </w:t>
      </w:r>
      <w:del w:id="432" w:author="HASSINI Mohamed-amine" w:date="2019-03-11T18:12:00Z">
        <w:r w:rsidRPr="00075D6B" w:rsidDel="002F0F9A">
          <w:delText xml:space="preserve">est linéairement proportionnelle à </w:delText>
        </w:r>
      </w:del>
      <w:r w:rsidRPr="00075D6B">
        <w:t>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18C3A725" w14:textId="35A9B0B7" w:rsidR="00E82DF1" w:rsidRPr="00C77822" w:rsidRDefault="00E82DF1" w:rsidP="00E82DF1">
      <w:pPr>
        <w:pStyle w:val="Titre3"/>
        <w:spacing w:before="240" w:after="240"/>
        <w:ind w:left="709"/>
      </w:pPr>
      <w:bookmarkStart w:id="433" w:name="_Toc536800373"/>
      <w:r>
        <w:t>E</w:t>
      </w:r>
      <w:r w:rsidRPr="00814672">
        <w:t xml:space="preserve">ffet </w:t>
      </w:r>
      <w:r w:rsidRPr="00C65243">
        <w:t>Morton</w:t>
      </w:r>
      <w:bookmarkEnd w:id="433"/>
    </w:p>
    <w:p w14:paraId="24EFE6FF" w14:textId="3AFBF024" w:rsidR="00E82DF1" w:rsidRDefault="00E82DF1" w:rsidP="00E82DF1">
      <w:pPr>
        <w:spacing w:line="360" w:lineRule="auto"/>
        <w:ind w:firstLine="708"/>
      </w:pPr>
      <w:r w:rsidRPr="007D42D3">
        <w:t>En 1987</w:t>
      </w:r>
      <w:r>
        <w:t xml:space="preserve">, </w:t>
      </w:r>
      <w:r w:rsidRPr="00195FD5">
        <w:t>Schmied</w:t>
      </w:r>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C20694">
        <w:rPr>
          <w:b/>
        </w:rPr>
        <w:t>[14]</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w:t>
      </w:r>
      <w:ins w:id="434" w:author="HASSINI Mohamed-amine" w:date="2019-03-11T18:15:00Z">
        <w:r w:rsidR="006B1F4A">
          <w:t xml:space="preserve"> et</w:t>
        </w:r>
      </w:ins>
      <w:r>
        <w:t xml:space="preserve">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w:t>
      </w:r>
      <w:del w:id="435" w:author="HASSINI Mohamed-amine" w:date="2019-03-11T18:17:00Z">
        <w:r w:rsidDel="006B1F4A">
          <w:delText xml:space="preserve">n’est plus liée à un point facile à identifier mais </w:delText>
        </w:r>
      </w:del>
      <w:r>
        <w:t>se trouve dans le film mince de lubrifiant dont l’épaisseur varie dans le temps, rend l’</w:t>
      </w:r>
      <w:r w:rsidR="000102DA">
        <w:t>analyse de l’</w:t>
      </w:r>
      <w:r>
        <w:t xml:space="preserve">effet de Morton plus </w:t>
      </w:r>
      <w:ins w:id="436" w:author="HASSINI Mohamed-amine" w:date="2019-03-11T18:17:00Z">
        <w:r w:rsidR="006B1F4A">
          <w:t>complexe</w:t>
        </w:r>
      </w:ins>
      <w:del w:id="437" w:author="HASSINI Mohamed-amine" w:date="2019-03-11T18:17:00Z">
        <w:r w:rsidDel="006B1F4A">
          <w:delText>compliqué</w:delText>
        </w:r>
        <w:r w:rsidR="00617CD6" w:rsidDel="006B1F4A">
          <w:delText>e</w:delText>
        </w:r>
      </w:del>
      <w:r>
        <w:t xml:space="preserve">. </w:t>
      </w:r>
    </w:p>
    <w:p w14:paraId="7FD072DB" w14:textId="215EC1F8" w:rsidR="00484D76" w:rsidRDefault="00484D76" w:rsidP="00484D76">
      <w:pPr>
        <w:spacing w:before="240" w:after="240" w:line="360" w:lineRule="auto"/>
        <w:ind w:firstLine="709"/>
      </w:pPr>
      <w:r>
        <w:t xml:space="preserve">La </w:t>
      </w:r>
      <w:r w:rsidRPr="00444379">
        <w:rPr>
          <w:b/>
        </w:rPr>
        <w:fldChar w:fldCharType="begin"/>
      </w:r>
      <w:r w:rsidRPr="00444379">
        <w:rPr>
          <w:b/>
        </w:rPr>
        <w:instrText xml:space="preserve"> REF _Ref534631211 \h  \* MERGEFORMAT </w:instrText>
      </w:r>
      <w:r w:rsidRPr="00444379">
        <w:rPr>
          <w:b/>
        </w:rPr>
      </w:r>
      <w:r w:rsidRPr="00444379">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4</w:t>
      </w:r>
      <w:r w:rsidRPr="00444379">
        <w:rPr>
          <w:b/>
        </w:rPr>
        <w:fldChar w:fldCharType="end"/>
      </w:r>
      <w:r>
        <w:rPr>
          <w:b/>
        </w:rPr>
        <w:t xml:space="preserve"> </w:t>
      </w:r>
      <w:r w:rsidRPr="003C547F">
        <w:t>illustre</w:t>
      </w:r>
      <w:r>
        <w:rPr>
          <w:b/>
        </w:rPr>
        <w:t xml:space="preserve"> </w:t>
      </w:r>
      <w:r w:rsidRPr="003C547F">
        <w:t>u</w:t>
      </w:r>
      <w:r>
        <w:t>ne orbite circulaire</w:t>
      </w:r>
      <w:ins w:id="438" w:author="HASSINI Mohamed-amine" w:date="2019-03-11T18:18:00Z">
        <w:r w:rsidR="006B1F4A">
          <w:t xml:space="preserve"> représentant</w:t>
        </w:r>
      </w:ins>
      <w:r>
        <w:t xml:space="preserve"> </w:t>
      </w:r>
      <w:del w:id="439" w:author="HASSINI Mohamed-amine" w:date="2019-03-11T18:18:00Z">
        <w:r w:rsidDel="006B1F4A">
          <w:delText>i</w:delText>
        </w:r>
      </w:del>
      <w:del w:id="440" w:author="HASSINI Mohamed-amine" w:date="2019-03-11T18:17:00Z">
        <w:r w:rsidDel="006B1F4A">
          <w:delText>ssue</w:delText>
        </w:r>
      </w:del>
      <w:r>
        <w:t xml:space="preserve"> de</w:t>
      </w:r>
      <w:r w:rsidR="009A49C3">
        <w:t>s</w:t>
      </w:r>
      <w:r>
        <w:t xml:space="preserve"> vibration</w:t>
      </w:r>
      <w:r w:rsidR="009A49C3">
        <w:t>s</w:t>
      </w:r>
      <w:r>
        <w:t xml:space="preserve"> synchrone</w:t>
      </w:r>
      <w:r w:rsidR="009A49C3">
        <w:t>s</w:t>
      </w:r>
      <w:r>
        <w:t xml:space="preserve"> d’un rotor. Il est supposé que </w:t>
      </w:r>
      <w:ins w:id="441" w:author="HASSINI Mohamed-amine" w:date="2019-03-11T18:19:00Z">
        <w:r w:rsidR="006B1F4A">
          <w:t>la précession du</w:t>
        </w:r>
      </w:ins>
      <w:del w:id="442" w:author="HASSINI Mohamed-amine" w:date="2019-03-11T18:19:00Z">
        <w:r w:rsidDel="006B1F4A">
          <w:delText>le</w:delText>
        </w:r>
      </w:del>
      <w:r>
        <w:t xml:space="preserve"> rotor </w:t>
      </w:r>
      <w:ins w:id="443" w:author="HASSINI Mohamed-amine" w:date="2019-03-11T18:19:00Z">
        <w:r w:rsidR="006B1F4A">
          <w:t>se fait dans le sens direct (sens de la rotation)</w:t>
        </w:r>
      </w:ins>
      <w:del w:id="444" w:author="HASSINI Mohamed-amine" w:date="2019-03-11T18:20:00Z">
        <w:r w:rsidDel="006B1F4A">
          <w:delText>décrit une précession directe</w:delText>
        </w:r>
      </w:del>
      <w:r>
        <w:t xml:space="preserve"> à vitesse constante</w:t>
      </w:r>
      <w:ins w:id="445" w:author="HASSINI Mohamed-amine" w:date="2019-03-11T18:20:00Z">
        <w:r w:rsidR="006B1F4A">
          <w:t xml:space="preserve"> donnée</w:t>
        </w:r>
      </w:ins>
      <w:r>
        <w:t xml:space="preserve">. Une zone particulière de la surface du rotor se trouve toujours à l’extérieur de l’orbite. </w:t>
      </w:r>
      <w:del w:id="446" w:author="HASSINI Mohamed-amine" w:date="2019-03-11T18:20:00Z">
        <w:r w:rsidDel="006B1F4A">
          <w:delText>Ceci</w:delText>
        </w:r>
      </w:del>
      <w:ins w:id="447" w:author="HASSINI Mohamed-amine" w:date="2019-03-11T18:20:00Z">
        <w:r w:rsidR="006B1F4A">
          <w:t>Celle-ci est désignée par le terme</w:t>
        </w:r>
      </w:ins>
      <w:r>
        <w:t xml:space="preserve"> </w:t>
      </w:r>
      <w:del w:id="448" w:author="HASSINI Mohamed-amine" w:date="2019-03-11T18:20:00Z">
        <w:r w:rsidDel="006B1F4A">
          <w:delText>est l</w:delText>
        </w:r>
      </w:del>
      <w:del w:id="449" w:author="HASSINI Mohamed-amine" w:date="2019-03-11T18:21:00Z">
        <w:r w:rsidDel="006B1F4A">
          <w:delText>e</w:delText>
        </w:r>
      </w:del>
      <w:r>
        <w:t xml:space="preserve"> "point haut" où l’épaisseur du film est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a une valeur minimale. Comme l’orbite n’est pas centrée,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varie durant une période. Toutefois, comme la précession est synchrone, la valeur moyenne de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sur une période est plus petite que celle diamétralement opposée,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t xml:space="preserve">". </w:t>
      </w:r>
      <w:ins w:id="450" w:author="HASSINI Mohamed-amine" w:date="2019-03-11T18:39:00Z">
        <w:r w:rsidR="00B64385">
          <w:t xml:space="preserve">Etant donné que </w:t>
        </w:r>
      </w:ins>
      <w:del w:id="451" w:author="HASSINI Mohamed-amine" w:date="2019-03-11T18:39:00Z">
        <w:r w:rsidDel="00B64385">
          <w:delText>L</w:delText>
        </w:r>
      </w:del>
      <w:ins w:id="452" w:author="HASSINI Mohamed-amine" w:date="2019-03-11T18:39:00Z">
        <w:r w:rsidR="00B64385">
          <w:t>l</w:t>
        </w:r>
      </w:ins>
      <w:r>
        <w:t xml:space="preserve">a chaleur générée par le cisaillement visqueux du film mince est proportionnelle au carré de la vitesse de rotation et inversement proportionnelle à l’épaisseur du film. </w:t>
      </w:r>
      <w:ins w:id="453" w:author="HASSINI Mohamed-amine" w:date="2019-03-11T18:39:00Z">
        <w:r w:rsidR="00B64385">
          <w:t xml:space="preserve">La surface du rotor est donc exposée à un flux de chaleur </w:t>
        </w:r>
      </w:ins>
      <w:del w:id="454" w:author="HASSINI Mohamed-amine" w:date="2019-03-11T18:40:00Z">
        <w:r w:rsidDel="00B64385">
          <w:delText>L’échauffement du rotor n’est donc pas</w:delText>
        </w:r>
      </w:del>
      <w:r>
        <w:t xml:space="preserve"> </w:t>
      </w:r>
      <w:ins w:id="455" w:author="HASSINI Mohamed-amine" w:date="2019-03-11T18:40:00Z">
        <w:r w:rsidR="00B64385">
          <w:t xml:space="preserve">non </w:t>
        </w:r>
      </w:ins>
      <w:r>
        <w:t xml:space="preserve">uniforme suivant la direction circonférentielle. Par conséquent, </w:t>
      </w:r>
      <w:del w:id="456" w:author="HASSINI Mohamed-amine" w:date="2019-03-11T18:40:00Z">
        <w:r w:rsidDel="00B64385">
          <w:delText>tout comme</w:delText>
        </w:r>
      </w:del>
      <w:r>
        <w:t xml:space="preserve"> </w:t>
      </w:r>
      <w:ins w:id="457" w:author="HASSINI Mohamed-amine" w:date="2019-03-11T18:40:00Z">
        <w:r w:rsidR="00B64385">
          <w:t xml:space="preserve">et à l’instar de </w:t>
        </w:r>
      </w:ins>
      <w:del w:id="458" w:author="HASSINI Mohamed-amine" w:date="2019-03-11T18:40:00Z">
        <w:r w:rsidDel="00B64385">
          <w:delText>pour</w:delText>
        </w:r>
      </w:del>
      <w:r>
        <w:t xml:space="preserve"> l’effet de Newkirk, </w:t>
      </w:r>
      <w:ins w:id="459" w:author="HASSINI Mohamed-amine" w:date="2019-03-11T18:41:00Z">
        <w:r w:rsidR="00B64385">
          <w:t xml:space="preserve">une différence de température </w:t>
        </w:r>
        <m:oMath>
          <m:r>
            <m:rPr>
              <m:sty m:val="p"/>
            </m:rPr>
            <w:rPr>
              <w:rFonts w:ascii="Cambria Math" w:hAnsi="Cambria Math"/>
            </w:rPr>
            <m:t>Δ</m:t>
          </m:r>
          <m:r>
            <w:rPr>
              <w:rFonts w:ascii="Cambria Math" w:hAnsi="Cambria Math"/>
            </w:rPr>
            <m:t>T</m:t>
          </m:r>
        </m:oMath>
        <w:r w:rsidR="00B64385">
          <w:t xml:space="preserve"> </w:t>
        </w:r>
      </w:ins>
      <w:ins w:id="460" w:author="HASSINI Mohamed-amine" w:date="2019-03-11T18:42:00Z">
        <w:r w:rsidR="00B64385">
          <w:t xml:space="preserve">existe </w:t>
        </w:r>
      </w:ins>
      <w:del w:id="461" w:author="HASSINI Mohamed-amine" w:date="2019-03-11T18:41:00Z">
        <w:r w:rsidDel="00B64385">
          <w:delText xml:space="preserve">la température </w:delText>
        </w:r>
      </w:del>
      <w:r>
        <w:t xml:space="preserve">à la surface du rotor </w:t>
      </w:r>
      <w:del w:id="462" w:author="HASSINI Mohamed-amine" w:date="2019-03-11T18:41:00Z">
        <w:r w:rsidDel="00B64385">
          <w:delText xml:space="preserve">varie avec une différence </w:delText>
        </w:r>
        <m:oMath>
          <m:r>
            <m:rPr>
              <m:sty m:val="p"/>
            </m:rPr>
            <w:rPr>
              <w:rFonts w:ascii="Cambria Math" w:hAnsi="Cambria Math"/>
            </w:rPr>
            <m:t>Δ</m:t>
          </m:r>
          <m:r>
            <w:rPr>
              <w:rFonts w:ascii="Cambria Math" w:hAnsi="Cambria Math"/>
            </w:rPr>
            <m:t>T</m:t>
          </m:r>
        </m:oMath>
        <w:r w:rsidDel="00B64385">
          <w:delText xml:space="preserve"> </w:delText>
        </w:r>
      </w:del>
      <w:r>
        <w:t>entre le point « chaud » et le point « froid ». Cette différence de</w:t>
      </w:r>
      <w:r w:rsidRPr="006D063A">
        <w:t xml:space="preserve"> </w:t>
      </w:r>
      <w:r>
        <w:t xml:space="preserve">température augmente avec l’amplitude des vibrations. Toutefois, </w:t>
      </w:r>
      <w:ins w:id="463" w:author="HASSINI Mohamed-amine" w:date="2019-03-11T18:42:00Z">
        <w:r w:rsidR="00B64385">
          <w:t xml:space="preserve">et </w:t>
        </w:r>
      </w:ins>
      <w:r>
        <w:t xml:space="preserve">compte tenu du caractère convectif du transfert de chaleur </w:t>
      </w:r>
      <w:ins w:id="464" w:author="HASSINI Mohamed-amine" w:date="2019-03-11T18:43:00Z">
        <w:r w:rsidR="00B64385">
          <w:t xml:space="preserve">depuis le film lubrifiant </w:t>
        </w:r>
      </w:ins>
      <w:r>
        <w:t>vers le rotor, le point chaud sera déphasé du point haut où l’épaisseur du film moyenn</w:t>
      </w:r>
      <w:ins w:id="465" w:author="HASSINI Mohamed-amine" w:date="2019-03-11T18:43:00Z">
        <w:r w:rsidR="00B64385">
          <w:t>e</w:t>
        </w:r>
      </w:ins>
      <w:del w:id="466" w:author="HASSINI Mohamed-amine" w:date="2019-03-11T18:43:00Z">
        <w:r w:rsidDel="00B64385">
          <w:delText>é</w:delText>
        </w:r>
      </w:del>
      <w: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w:t>
      </w:r>
      <w:ins w:id="467" w:author="HASSINI Mohamed-amine" w:date="2019-03-11T18:43:00Z">
        <w:r w:rsidR="003873CC">
          <w:t>e</w:t>
        </w:r>
      </w:ins>
      <w:del w:id="468" w:author="HASSINI Mohamed-amine" w:date="2019-03-11T18:43:00Z">
        <w:r w:rsidDel="003873CC">
          <w:delText>ait</w:delText>
        </w:r>
      </w:del>
      <w:r>
        <w:t xml:space="preserve"> avec le point </w:t>
      </w:r>
      <w:ins w:id="469" w:author="HASSINI Mohamed-amine" w:date="2019-03-11T18:43:00Z">
        <w:r w:rsidR="003873CC">
          <w:t xml:space="preserve">où </w:t>
        </w:r>
      </w:ins>
      <w:ins w:id="470" w:author="HASSINI Mohamed-amine" w:date="2019-03-11T18:46:00Z">
        <w:r w:rsidR="003873CC">
          <w:t xml:space="preserve">a lieu </w:t>
        </w:r>
      </w:ins>
      <w:ins w:id="471" w:author="HASSINI Mohamed-amine" w:date="2019-03-11T18:43:00Z">
        <w:r w:rsidR="003873CC">
          <w:t xml:space="preserve">le </w:t>
        </w:r>
      </w:ins>
      <w:del w:id="472" w:author="HASSINI Mohamed-amine" w:date="2019-03-11T18:43:00Z">
        <w:r w:rsidDel="003873CC">
          <w:delText>de</w:delText>
        </w:r>
      </w:del>
      <w:del w:id="473" w:author="HASSINI Mohamed-amine" w:date="2019-03-11T18:47:00Z">
        <w:r w:rsidDel="003873CC">
          <w:delText xml:space="preserve"> </w:delText>
        </w:r>
      </w:del>
      <w:r>
        <w:t>contact</w:t>
      </w:r>
      <w:del w:id="474" w:author="HASSINI Mohamed-amine" w:date="2019-03-11T18:43:00Z">
        <w:r w:rsidDel="003873CC">
          <w:delText xml:space="preserve"> haut</w:delText>
        </w:r>
      </w:del>
      <w:r>
        <w:t xml:space="preserve">, </w:t>
      </w:r>
      <w:ins w:id="475" w:author="HASSINI Mohamed-amine" w:date="2019-03-11T18:46:00Z">
        <w:r w:rsidR="003873CC">
          <w:t xml:space="preserve"> il </w:t>
        </w:r>
      </w:ins>
      <w:ins w:id="476" w:author="HASSINI Mohamed-amine" w:date="2019-03-11T18:48:00Z">
        <w:r w:rsidR="003873CC">
          <w:t>n’</w:t>
        </w:r>
      </w:ins>
      <w:ins w:id="477" w:author="HASSINI Mohamed-amine" w:date="2019-03-11T18:46:00Z">
        <w:r w:rsidR="003873CC">
          <w:t>en est pas de même</w:t>
        </w:r>
      </w:ins>
      <w:ins w:id="478" w:author="HASSINI Mohamed-amine" w:date="2019-03-11T18:48:00Z">
        <w:r w:rsidR="003873CC">
          <w:t xml:space="preserve"> en ce qui concerne</w:t>
        </w:r>
      </w:ins>
      <w:ins w:id="479" w:author="HASSINI Mohamed-amine" w:date="2019-03-11T18:46:00Z">
        <w:r w:rsidR="003873CC">
          <w:t xml:space="preserve"> </w:t>
        </w:r>
      </w:ins>
      <w:del w:id="480" w:author="HASSINI Mohamed-amine" w:date="2019-03-11T18:48:00Z">
        <w:r w:rsidDel="003873CC">
          <w:delText>pour</w:delText>
        </w:r>
      </w:del>
      <w:r>
        <w:t xml:space="preserve"> l’effet de Morton</w:t>
      </w:r>
      <w:ins w:id="481" w:author="HASSINI Mohamed-amine" w:date="2019-03-11T18:46:00Z">
        <w:r w:rsidR="003873CC">
          <w:t>.</w:t>
        </w:r>
      </w:ins>
      <w:ins w:id="482" w:author="HASSINI Mohamed-amine" w:date="2019-03-11T18:47:00Z">
        <w:r w:rsidR="003873CC">
          <w:t xml:space="preserve"> En effet,</w:t>
        </w:r>
      </w:ins>
      <w:r>
        <w:t xml:space="preserve"> le point chaud sera localisé dans zone où le cisaillement du fluide est maximal. D’après </w:t>
      </w:r>
      <w:r w:rsidRPr="009C0DCE">
        <w:rPr>
          <w:b/>
        </w:rPr>
        <w:fldChar w:fldCharType="begin"/>
      </w:r>
      <w:r w:rsidRPr="009C0DCE">
        <w:rPr>
          <w:b/>
        </w:rPr>
        <w:instrText xml:space="preserve"> REF _Ref534794245 \r \h </w:instrText>
      </w:r>
      <w:r>
        <w:rPr>
          <w:b/>
        </w:rPr>
        <w:instrText xml:space="preserve"> \* MERGEFORMAT </w:instrText>
      </w:r>
      <w:r w:rsidRPr="009C0DCE">
        <w:rPr>
          <w:b/>
        </w:rPr>
      </w:r>
      <w:r w:rsidRPr="009C0DCE">
        <w:rPr>
          <w:b/>
        </w:rPr>
        <w:fldChar w:fldCharType="separate"/>
      </w:r>
      <w:r w:rsidR="00C20694">
        <w:rPr>
          <w:b/>
        </w:rPr>
        <w:t>[4]</w:t>
      </w:r>
      <w:r w:rsidRPr="009C0DCE">
        <w:rPr>
          <w:b/>
        </w:rPr>
        <w:fldChar w:fldCharType="end"/>
      </w:r>
      <w:r>
        <w:t>-</w:t>
      </w:r>
      <w:r w:rsidR="00AC6C5B" w:rsidRPr="00AC6C5B">
        <w:rPr>
          <w:b/>
        </w:rPr>
        <w:fldChar w:fldCharType="begin"/>
      </w:r>
      <w:r w:rsidR="00AC6C5B" w:rsidRPr="00AC6C5B">
        <w:rPr>
          <w:b/>
        </w:rPr>
        <w:instrText xml:space="preserve"> REF _Ref534794246 \r \h  \* MERGEFORMAT </w:instrText>
      </w:r>
      <w:r w:rsidR="00AC6C5B" w:rsidRPr="00AC6C5B">
        <w:rPr>
          <w:b/>
        </w:rPr>
      </w:r>
      <w:r w:rsidR="00AC6C5B" w:rsidRPr="00AC6C5B">
        <w:rPr>
          <w:b/>
        </w:rPr>
        <w:fldChar w:fldCharType="separate"/>
      </w:r>
      <w:r w:rsidR="00C20694">
        <w:rPr>
          <w:b/>
        </w:rPr>
        <w:t>[7]</w:t>
      </w:r>
      <w:r w:rsidR="00AC6C5B" w:rsidRPr="00AC6C5B">
        <w:rPr>
          <w:b/>
        </w:rPr>
        <w:fldChar w:fldCharType="end"/>
      </w:r>
      <w:r>
        <w:t>, toutes les études expérimentales confirment que le point chaud est</w:t>
      </w:r>
      <w:ins w:id="483" w:author="HASSINI Mohamed-amine" w:date="2019-03-11T18:49:00Z">
        <w:r w:rsidR="003873CC">
          <w:t xml:space="preserve"> en retard de phase</w:t>
        </w:r>
      </w:ins>
      <w:del w:id="484" w:author="HASSINI Mohamed-amine" w:date="2019-03-11T18:49:00Z">
        <w:r w:rsidDel="003873CC">
          <w:delText xml:space="preserve"> retardé</w:delText>
        </w:r>
      </w:del>
      <w:r>
        <w:t xml:space="preserve"> par rapport au point haut d’un angle compris entre 0° et 60°. </w:t>
      </w:r>
    </w:p>
    <w:p w14:paraId="5843387C" w14:textId="77777777" w:rsidR="00120175" w:rsidRDefault="00120175" w:rsidP="00120175">
      <w:pPr>
        <w:keepNext/>
        <w:spacing w:line="360" w:lineRule="auto"/>
        <w:jc w:val="center"/>
      </w:pPr>
      <w:r>
        <w:rPr>
          <w:noProof/>
        </w:rPr>
        <w:lastRenderedPageBreak/>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4E1AF090"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485" w:name="_Ref534631211"/>
      <w:bookmarkStart w:id="486" w:name="_Toc536112179"/>
      <w:bookmarkStart w:id="487" w:name="_Toc536800480"/>
      <w:r w:rsidRPr="00674296">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485"/>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00AC6C5B">
        <w:rPr>
          <w:rStyle w:val="shorttext"/>
          <w:rFonts w:ascii="Calibri" w:eastAsia="Times New Roman" w:hAnsi="Calibri" w:cs="Times New Roman"/>
          <w:i w:val="0"/>
          <w:iCs w:val="0"/>
          <w:color w:val="auto"/>
          <w:sz w:val="22"/>
          <w:szCs w:val="20"/>
          <w:lang w:eastAsia="fr-FR"/>
        </w:rPr>
        <w:t>D</w:t>
      </w:r>
      <w:r w:rsidRPr="00922F73">
        <w:rPr>
          <w:rStyle w:val="shorttext"/>
          <w:rFonts w:ascii="Calibri" w:eastAsia="Times New Roman" w:hAnsi="Calibri" w:cs="Times New Roman"/>
          <w:i w:val="0"/>
          <w:iCs w:val="0"/>
          <w:color w:val="auto"/>
          <w:sz w:val="22"/>
          <w:szCs w:val="20"/>
          <w:lang w:eastAsia="fr-FR"/>
        </w:rPr>
        <w:t>e Jongh</w:t>
      </w:r>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bookmarkEnd w:id="486"/>
      <w:bookmarkEnd w:id="487"/>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rPr>
        <w:drawing>
          <wp:inline distT="0" distB="0" distL="0" distR="0" wp14:anchorId="2AFAB865" wp14:editId="61E93892">
            <wp:extent cx="3495968" cy="2121408"/>
            <wp:effectExtent l="0" t="0" r="0"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57923" cy="2159003"/>
                    </a:xfrm>
                    <a:prstGeom prst="rect">
                      <a:avLst/>
                    </a:prstGeom>
                    <a:noFill/>
                    <a:ln>
                      <a:noFill/>
                    </a:ln>
                  </pic:spPr>
                </pic:pic>
              </a:graphicData>
            </a:graphic>
          </wp:inline>
        </w:drawing>
      </w:r>
    </w:p>
    <w:p w14:paraId="496C410B" w14:textId="0B5700FE" w:rsidR="00613B53" w:rsidRPr="008F42CF" w:rsidRDefault="00971AD0" w:rsidP="008F42CF">
      <w:pPr>
        <w:pStyle w:val="Lgende"/>
        <w:spacing w:after="240" w:line="360" w:lineRule="auto"/>
        <w:jc w:val="center"/>
        <w:rPr>
          <w:rFonts w:ascii="Calibri" w:eastAsia="Times New Roman" w:hAnsi="Calibri" w:cs="Times New Roman"/>
          <w:i w:val="0"/>
          <w:iCs w:val="0"/>
          <w:color w:val="auto"/>
          <w:sz w:val="22"/>
          <w:szCs w:val="20"/>
          <w:lang w:eastAsia="fr-FR"/>
        </w:rPr>
      </w:pPr>
      <w:bookmarkStart w:id="488" w:name="_Ref534630904"/>
      <w:bookmarkStart w:id="489" w:name="_Toc536112180"/>
      <w:bookmarkStart w:id="490" w:name="_Toc536800481"/>
      <w:r w:rsidRPr="00FC2D7F">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5</w:t>
      </w:r>
      <w:r w:rsidR="0019727E">
        <w:rPr>
          <w:rStyle w:val="shorttext"/>
          <w:rFonts w:ascii="Calibri" w:eastAsia="Times New Roman" w:hAnsi="Calibri" w:cs="Times New Roman"/>
          <w:i w:val="0"/>
          <w:iCs w:val="0"/>
          <w:color w:val="auto"/>
          <w:sz w:val="22"/>
          <w:szCs w:val="20"/>
          <w:lang w:eastAsia="fr-FR"/>
        </w:rPr>
        <w:fldChar w:fldCharType="end"/>
      </w:r>
      <w:bookmarkEnd w:id="488"/>
      <w:r w:rsidRPr="00FC2D7F">
        <w:rPr>
          <w:rStyle w:val="shorttext"/>
          <w:rFonts w:ascii="Calibri" w:eastAsia="Times New Roman" w:hAnsi="Calibri" w:cs="Times New Roman"/>
          <w:i w:val="0"/>
          <w:iCs w:val="0"/>
          <w:color w:val="auto"/>
          <w:sz w:val="22"/>
          <w:szCs w:val="20"/>
          <w:lang w:eastAsia="fr-FR"/>
        </w:rPr>
        <w:t> : Rotor déformé thermiquement</w:t>
      </w:r>
      <w:bookmarkEnd w:id="489"/>
      <w:bookmarkEnd w:id="490"/>
    </w:p>
    <w:p w14:paraId="4AB4B975" w14:textId="0C26E128" w:rsidR="00D22A57" w:rsidRDefault="00E53B0D" w:rsidP="008F42CF">
      <w:pPr>
        <w:spacing w:before="240" w:after="240" w:line="360" w:lineRule="auto"/>
        <w:ind w:firstLine="709"/>
      </w:pPr>
      <w:ins w:id="491" w:author="HASSINI Mohamed-amine" w:date="2019-03-11T18:49:00Z">
        <w:r>
          <w:t>L’existence d</w:t>
        </w:r>
      </w:ins>
      <w:ins w:id="492" w:author="HASSINI Mohamed-amine" w:date="2019-03-11T18:50:00Z">
        <w:r>
          <w:t xml:space="preserve">’un champ de température non-uniforme </w:t>
        </w:r>
      </w:ins>
      <w:del w:id="493" w:author="HASSINI Mohamed-amine" w:date="2019-03-11T18:50:00Z">
        <w:r w:rsidR="00D22A57" w:rsidRPr="00FB1FE0" w:rsidDel="00E53B0D">
          <w:delText>L’échauffement et l</w:delText>
        </w:r>
        <w:r w:rsidR="00E82DF1" w:rsidRPr="00FB1FE0" w:rsidDel="00E53B0D">
          <w:delText>a distribution no</w:delText>
        </w:r>
        <w:r w:rsidR="00D22A57" w:rsidRPr="00FB1FE0" w:rsidDel="00E53B0D">
          <w:delText>n-uniforme de la température</w:delText>
        </w:r>
        <w:r w:rsidR="00AC6C5B" w:rsidDel="00E53B0D">
          <w:delText xml:space="preserve"> </w:delText>
        </w:r>
      </w:del>
      <w:ins w:id="494" w:author="HASSINI Mohamed-amine" w:date="2019-03-11T18:50:00Z">
        <w:r>
          <w:t xml:space="preserve"> </w:t>
        </w:r>
      </w:ins>
      <w:r w:rsidR="00577ACC">
        <w:t xml:space="preserve">à la surface du rotor </w:t>
      </w:r>
      <w:r w:rsidR="00D22A57" w:rsidRPr="00FB1FE0">
        <w:t xml:space="preserve"> engendre</w:t>
      </w:r>
      <w:del w:id="495" w:author="HASSINI Mohamed-amine" w:date="2019-03-11T18:50:00Z">
        <w:r w:rsidR="00D22A57" w:rsidRPr="00FB1FE0" w:rsidDel="00E53B0D">
          <w:delText>nt</w:delText>
        </w:r>
      </w:del>
      <w:r w:rsidR="00E82DF1" w:rsidRPr="00FB1FE0">
        <w:t xml:space="preserve"> une flexion et </w:t>
      </w:r>
      <w:r w:rsidR="00D22A57" w:rsidRPr="00FB1FE0">
        <w:t xml:space="preserve">une </w:t>
      </w:r>
      <w:r w:rsidR="00E82DF1" w:rsidRPr="00FB1FE0">
        <w:t>dilatation thermique</w:t>
      </w:r>
      <w:ins w:id="496" w:author="HASSINI Mohamed-amine" w:date="2019-03-11T18:51:00Z">
        <w:r>
          <w:t xml:space="preserve"> comme illustrée par la</w:t>
        </w:r>
      </w:ins>
      <w:del w:id="497" w:author="HASSINI Mohamed-amine" w:date="2019-03-11T18:51:00Z">
        <w:r w:rsidR="00577ACC" w:rsidDel="00E53B0D">
          <w:delText xml:space="preserve"> </w:delText>
        </w:r>
        <w:r w:rsidR="00E82DF1" w:rsidRPr="00FB1FE0" w:rsidDel="00E53B0D">
          <w:delText>(</w:delText>
        </w:r>
      </w:del>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5</w:t>
      </w:r>
      <w:r w:rsidR="005D158A" w:rsidRPr="00FB1FE0">
        <w:rPr>
          <w:b/>
        </w:rPr>
        <w:fldChar w:fldCharType="end"/>
      </w:r>
      <w:del w:id="498" w:author="HASSINI Mohamed-amine" w:date="2019-03-11T18:51:00Z">
        <w:r w:rsidR="00E82DF1" w:rsidRPr="00FB1FE0" w:rsidDel="00E53B0D">
          <w:delText>)</w:delText>
        </w:r>
      </w:del>
      <w:r w:rsidR="00E82DF1" w:rsidRPr="00FB1FE0">
        <w:t xml:space="preserve">. </w:t>
      </w:r>
      <w:r w:rsidR="00D22A57" w:rsidRPr="00FB1FE0">
        <w:t>La dilatation thermique du rotor diminue le jeu radial dans le palier, avec toutes les conséquences qui peuvent en découl</w:t>
      </w:r>
      <w:r w:rsidR="00BA4E2C">
        <w:t>er</w:t>
      </w:r>
      <w:ins w:id="499" w:author="HASSINI Mohamed-amine" w:date="2019-03-11T18:52:00Z">
        <w:r>
          <w:t xml:space="preserve"> comme, entre autres, la modification de la portance et des caractéristiques dynamiques du palier (raideur et amortissement)</w:t>
        </w:r>
      </w:ins>
      <w:r w:rsidR="00BA4E2C">
        <w:t>. La flexion thermique du rotor</w:t>
      </w:r>
      <w:r w:rsidR="00D22A57" w:rsidRPr="00FB1FE0">
        <w:t xml:space="preserve"> crée un effet similaire à un balourd</w:t>
      </w:r>
      <w:r w:rsidR="00E82DF1" w:rsidRPr="00FB1FE0">
        <w:t xml:space="preserve">. Cette source d’excitation communément appelée le balourd thermique </w:t>
      </w:r>
      <w:r w:rsidR="00D22A57" w:rsidRPr="00FB1FE0">
        <w:t xml:space="preserve">est </w:t>
      </w:r>
      <w:proofErr w:type="gramStart"/>
      <w:r w:rsidR="00D22A57" w:rsidRPr="00FB1FE0">
        <w:t>corrélée</w:t>
      </w:r>
      <w:proofErr w:type="gramEnd"/>
      <w:r w:rsidR="00D22A57" w:rsidRPr="00FB1FE0">
        <w:t xml:space="preserv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00D22A57" w:rsidRPr="00FB1FE0">
        <w:t xml:space="preserve"> et avec la phase du point chaud à la surface du rotor. </w:t>
      </w:r>
      <w:ins w:id="500" w:author="HASSINI Mohamed-amine" w:date="2019-03-11T18:55:00Z">
        <w:r w:rsidR="00A523D6">
          <w:t>Elle vient ainsi s’ajouter aux autres sources d’excitation</w:t>
        </w:r>
      </w:ins>
      <w:ins w:id="501" w:author="HASSINI Mohamed-amine" w:date="2019-03-11T18:56:00Z">
        <w:r w:rsidR="00A523D6">
          <w:t xml:space="preserve"> (notamment le balourd mécanique)</w:t>
        </w:r>
      </w:ins>
      <w:ins w:id="502" w:author="HASSINI Mohamed-amine" w:date="2019-03-11T18:55:00Z">
        <w:r w:rsidR="00A523D6">
          <w:t xml:space="preserve"> modifiant de fait </w:t>
        </w:r>
      </w:ins>
      <w:del w:id="503" w:author="HASSINI Mohamed-amine" w:date="2019-03-11T18:55:00Z">
        <w:r w:rsidR="00D22A57" w:rsidRPr="00FB1FE0" w:rsidDel="00A523D6">
          <w:delText xml:space="preserve">Elle </w:delText>
        </w:r>
        <w:r w:rsidR="00E82DF1" w:rsidRPr="00FB1FE0" w:rsidDel="00A523D6">
          <w:delText>modifie</w:delText>
        </w:r>
      </w:del>
      <w:r w:rsidR="00E82DF1" w:rsidRPr="00FB1FE0">
        <w:t xml:space="preserve"> l’amplitude et la phase de</w:t>
      </w:r>
      <w:r w:rsidR="008F42CF">
        <w:t>s</w:t>
      </w:r>
      <w:r w:rsidR="00E82DF1" w:rsidRPr="00FB1FE0">
        <w:t xml:space="preserve"> vibration</w:t>
      </w:r>
      <w:r w:rsidR="008F42CF">
        <w:t>s</w:t>
      </w:r>
      <w:r w:rsidR="00D22A57" w:rsidRPr="00FB1FE0">
        <w:t xml:space="preserve"> du rotor.</w:t>
      </w:r>
      <w:r w:rsidR="00E82DF1" w:rsidRPr="00FB1FE0">
        <w:t xml:space="preserve"> </w:t>
      </w:r>
      <w:del w:id="504" w:author="HASSINI Mohamed-amine" w:date="2019-03-11T18:56:00Z">
        <w:r w:rsidR="00D22A57" w:rsidRPr="00FB1FE0" w:rsidDel="00A523D6">
          <w:delText xml:space="preserve">Pour </w:delText>
        </w:r>
      </w:del>
      <w:ins w:id="505" w:author="HASSINI Mohamed-amine" w:date="2019-03-11T18:56:00Z">
        <w:r w:rsidR="00A523D6">
          <w:t xml:space="preserve">Dans </w:t>
        </w:r>
      </w:ins>
      <w:r w:rsidR="00D22A57" w:rsidRPr="00FB1FE0">
        <w:t xml:space="preserve">certaines </w:t>
      </w:r>
      <w:r w:rsidR="00613B53">
        <w:t xml:space="preserve">conditions de fonctionnement, </w:t>
      </w:r>
      <w:r w:rsidR="008F42CF">
        <w:t>les</w:t>
      </w:r>
      <w:r w:rsidR="00E82DF1" w:rsidRPr="00FB1FE0">
        <w:t xml:space="preserve"> vibr</w:t>
      </w:r>
      <w:r w:rsidR="00BA7EF6" w:rsidRPr="00FB1FE0">
        <w:t>ation</w:t>
      </w:r>
      <w:r w:rsidR="008F42CF">
        <w:t>s</w:t>
      </w:r>
      <w:r w:rsidR="00BA7EF6" w:rsidRPr="00FB1FE0">
        <w:t xml:space="preserve"> synchrone</w:t>
      </w:r>
      <w:r w:rsidR="008F42CF">
        <w:t>s</w:t>
      </w:r>
      <w:r w:rsidR="00BA7EF6" w:rsidRPr="00FB1FE0">
        <w:t xml:space="preserve"> </w:t>
      </w:r>
      <w:r w:rsidR="00D22A57" w:rsidRPr="00FB1FE0">
        <w:t>peu</w:t>
      </w:r>
      <w:ins w:id="506" w:author="HASSINI Mohamed-amine" w:date="2019-03-11T18:56:00Z">
        <w:r w:rsidR="00A523D6">
          <w:t>ven</w:t>
        </w:r>
      </w:ins>
      <w:r w:rsidR="00D22A57" w:rsidRPr="00FB1FE0">
        <w:t>t devenir instable</w:t>
      </w:r>
      <w:ins w:id="507" w:author="HASSINI Mohamed-amine" w:date="2019-03-11T18:56:00Z">
        <w:r w:rsidR="00A523D6">
          <w:t>s</w:t>
        </w:r>
      </w:ins>
      <w:r w:rsidR="00BA7EF6" w:rsidRPr="00FB1FE0">
        <w:t xml:space="preserve">. </w:t>
      </w:r>
      <w:r w:rsidR="00D22A57"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00D22A57" w:rsidRPr="00FB1FE0">
        <w:t>représentée</w:t>
      </w:r>
      <w:ins w:id="508" w:author="HASSINI Mohamed-amine" w:date="2019-03-11T18:56:00Z">
        <w:r w:rsidR="00A523D6">
          <w:t xml:space="preserve"> par</w:t>
        </w:r>
      </w:ins>
      <w:r w:rsidR="00D22A57" w:rsidRPr="00FB1FE0">
        <w:t xml:space="preserve"> </w:t>
      </w:r>
      <w:del w:id="509" w:author="HASSINI Mohamed-amine" w:date="2019-03-11T18:56:00Z">
        <w:r w:rsidR="00D22A57" w:rsidRPr="00FB1FE0" w:rsidDel="00A523D6">
          <w:delText>sur</w:delText>
        </w:r>
      </w:del>
      <w:r w:rsidR="00D22A57" w:rsidRPr="00FB1FE0">
        <w:t xml:space="preserve">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6</w:t>
      </w:r>
      <w:r w:rsidR="00BA7EF6" w:rsidRPr="00FB1FE0">
        <w:rPr>
          <w:b/>
        </w:rPr>
        <w:fldChar w:fldCharType="end"/>
      </w:r>
      <w:r w:rsidR="00E82DF1" w:rsidRPr="00FB1FE0">
        <w:t xml:space="preserve">. </w:t>
      </w:r>
    </w:p>
    <w:p w14:paraId="13EA8AAF" w14:textId="72B37074" w:rsidR="00E82DF1" w:rsidRDefault="00797B54" w:rsidP="009024DC">
      <w:pPr>
        <w:keepNext/>
        <w:jc w:val="center"/>
      </w:pPr>
      <w:r w:rsidRPr="00797B54">
        <w:rPr>
          <w:noProof/>
        </w:rPr>
        <w:lastRenderedPageBreak/>
        <w:drawing>
          <wp:inline distT="0" distB="0" distL="0" distR="0" wp14:anchorId="68EE0DFF" wp14:editId="4DEE3558">
            <wp:extent cx="5760720" cy="1600835"/>
            <wp:effectExtent l="0" t="0" r="0" b="0"/>
            <wp:docPr id="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7"/>
                    <a:stretch>
                      <a:fillRect/>
                    </a:stretch>
                  </pic:blipFill>
                  <pic:spPr>
                    <a:xfrm>
                      <a:off x="0" y="0"/>
                      <a:ext cx="5760720" cy="1600835"/>
                    </a:xfrm>
                    <a:prstGeom prst="rect">
                      <a:avLst/>
                    </a:prstGeom>
                  </pic:spPr>
                </pic:pic>
              </a:graphicData>
            </a:graphic>
          </wp:inline>
        </w:drawing>
      </w:r>
    </w:p>
    <w:p w14:paraId="25C9BDFC" w14:textId="1E65F841" w:rsidR="00E82DF1" w:rsidRPr="00415DD1" w:rsidRDefault="00E82DF1" w:rsidP="009024DC">
      <w:pPr>
        <w:pStyle w:val="Lgende"/>
        <w:spacing w:after="240"/>
        <w:jc w:val="center"/>
        <w:rPr>
          <w:rFonts w:ascii="Calibri" w:eastAsia="Times New Roman" w:hAnsi="Calibri" w:cs="Times New Roman"/>
          <w:i w:val="0"/>
          <w:iCs w:val="0"/>
          <w:color w:val="auto"/>
          <w:sz w:val="22"/>
          <w:szCs w:val="20"/>
          <w:lang w:eastAsia="fr-FR"/>
        </w:rPr>
      </w:pPr>
      <w:bookmarkStart w:id="510" w:name="_Ref534630975"/>
      <w:bookmarkStart w:id="511" w:name="_Toc536112181"/>
      <w:bookmarkStart w:id="512" w:name="_Toc536800482"/>
      <w:r w:rsidRPr="00D374A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6</w:t>
      </w:r>
      <w:r w:rsidR="0019727E">
        <w:rPr>
          <w:rStyle w:val="shorttext"/>
          <w:rFonts w:ascii="Calibri" w:eastAsia="Times New Roman" w:hAnsi="Calibri" w:cs="Times New Roman"/>
          <w:i w:val="0"/>
          <w:iCs w:val="0"/>
          <w:color w:val="auto"/>
          <w:sz w:val="22"/>
          <w:szCs w:val="20"/>
          <w:lang w:eastAsia="fr-FR"/>
        </w:rPr>
        <w:fldChar w:fldCharType="end"/>
      </w:r>
      <w:bookmarkEnd w:id="510"/>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bookmarkEnd w:id="511"/>
      <w:bookmarkEnd w:id="512"/>
    </w:p>
    <w:p w14:paraId="542E21E3" w14:textId="16B00031" w:rsidR="00AA4CC0" w:rsidRDefault="00A523D6" w:rsidP="00F031B7">
      <w:pPr>
        <w:snapToGrid w:val="0"/>
        <w:spacing w:line="360" w:lineRule="auto"/>
        <w:ind w:firstLine="708"/>
      </w:pPr>
      <w:ins w:id="513" w:author="HASSINI Mohamed-amine" w:date="2019-03-11T18:59:00Z">
        <w:r>
          <w:t>Etant donné que toute</w:t>
        </w:r>
      </w:ins>
      <w:ins w:id="514" w:author="HASSINI Mohamed-amine" w:date="2019-03-11T19:03:00Z">
        <w:r>
          <w:t>s</w:t>
        </w:r>
      </w:ins>
      <w:ins w:id="515" w:author="HASSINI Mohamed-amine" w:date="2019-03-11T18:59:00Z">
        <w:r>
          <w:t xml:space="preserve"> </w:t>
        </w:r>
      </w:ins>
      <w:ins w:id="516" w:author="HASSINI Mohamed-amine" w:date="2019-03-11T19:03:00Z">
        <w:r>
          <w:t xml:space="preserve">les </w:t>
        </w:r>
      </w:ins>
      <w:ins w:id="517" w:author="HASSINI Mohamed-amine" w:date="2019-03-11T18:59:00Z">
        <w:r>
          <w:t>machine</w:t>
        </w:r>
      </w:ins>
      <w:ins w:id="518" w:author="HASSINI Mohamed-amine" w:date="2019-03-11T19:03:00Z">
        <w:r>
          <w:t>s</w:t>
        </w:r>
      </w:ins>
      <w:ins w:id="519" w:author="HASSINI Mohamed-amine" w:date="2019-03-11T18:59:00Z">
        <w:r>
          <w:t xml:space="preserve"> tournante</w:t>
        </w:r>
      </w:ins>
      <w:ins w:id="520" w:author="HASSINI Mohamed-amine" w:date="2019-03-11T19:03:00Z">
        <w:r>
          <w:t>s</w:t>
        </w:r>
      </w:ins>
      <w:ins w:id="521" w:author="HASSINI Mohamed-amine" w:date="2019-03-11T18:59:00Z">
        <w:r>
          <w:t xml:space="preserve"> </w:t>
        </w:r>
      </w:ins>
      <w:ins w:id="522" w:author="HASSINI Mohamed-amine" w:date="2019-03-11T19:03:00Z">
        <w:r>
          <w:t>sont naturellement</w:t>
        </w:r>
      </w:ins>
      <w:ins w:id="523" w:author="HASSINI Mohamed-amine" w:date="2019-03-11T19:00:00Z">
        <w:r>
          <w:t xml:space="preserve"> le siège de vibrations </w:t>
        </w:r>
      </w:ins>
      <w:ins w:id="524" w:author="HASSINI Mohamed-amine" w:date="2019-03-11T19:01:00Z">
        <w:r>
          <w:t>synchrones plus ou moins prononcées</w:t>
        </w:r>
        <w:proofErr w:type="gramStart"/>
        <w:r>
          <w:t xml:space="preserve">, </w:t>
        </w:r>
      </w:ins>
      <w:proofErr w:type="gramEnd"/>
      <w:del w:id="525" w:author="HASSINI Mohamed-amine" w:date="2019-03-11T19:01:00Z">
        <w:r w:rsidR="00E82DF1" w:rsidDel="00A523D6">
          <w:delText>Dû au fait qu’aucune machine tournante n’est parfaitement équilibrée et le balourd étant reconnu comme la source des vibrations synchrones</w:delText>
        </w:r>
      </w:del>
      <w:r w:rsidR="00E82DF1">
        <w:t xml:space="preserve">, l’effet Morton pourrait </w:t>
      </w:r>
      <w:ins w:id="526" w:author="HASSINI Mohamed-amine" w:date="2019-03-11T19:03:00Z">
        <w:r w:rsidR="008E300B">
          <w:t>donc</w:t>
        </w:r>
      </w:ins>
      <w:ins w:id="527" w:author="HASSINI Mohamed-amine" w:date="2019-03-11T19:04:00Z">
        <w:r w:rsidR="008E300B">
          <w:t xml:space="preserve">, </w:t>
        </w:r>
      </w:ins>
      <w:r w:rsidR="00E82DF1">
        <w:t xml:space="preserve">apparaître sur toutes </w:t>
      </w:r>
      <w:ins w:id="528" w:author="HASSINI Mohamed-amine" w:date="2019-03-11T19:03:00Z">
        <w:r w:rsidR="008E300B">
          <w:t>celles</w:t>
        </w:r>
      </w:ins>
      <w:ins w:id="529" w:author="HASSINI Mohamed-amine" w:date="2019-03-11T19:04:00Z">
        <w:r w:rsidR="008E300B">
          <w:t xml:space="preserve"> qui sont</w:t>
        </w:r>
      </w:ins>
      <w:ins w:id="530" w:author="HASSINI Mohamed-amine" w:date="2019-03-11T19:03:00Z">
        <w:r w:rsidR="008E300B">
          <w:t xml:space="preserve"> </w:t>
        </w:r>
      </w:ins>
      <w:del w:id="531" w:author="HASSINI Mohamed-amine" w:date="2019-03-11T19:03:00Z">
        <w:r w:rsidR="00E82DF1" w:rsidDel="008E300B">
          <w:delText>les mac</w:delText>
        </w:r>
      </w:del>
      <w:del w:id="532" w:author="HASSINI Mohamed-amine" w:date="2019-03-11T19:04:00Z">
        <w:r w:rsidR="00E82DF1" w:rsidDel="008E300B">
          <w:delText>hines</w:delText>
        </w:r>
      </w:del>
      <w:ins w:id="533" w:author="HASSINI Mohamed-amine" w:date="2019-03-11T19:02:00Z">
        <w:r>
          <w:t xml:space="preserve"> </w:t>
        </w:r>
      </w:ins>
      <w:del w:id="534" w:author="HASSINI Mohamed-amine" w:date="2019-03-11T19:02:00Z">
        <w:r w:rsidR="00E82DF1" w:rsidDel="00A523D6">
          <w:delText xml:space="preserve"> </w:delText>
        </w:r>
      </w:del>
      <w:r w:rsidR="00E82DF1">
        <w:t>supportées par des paliers hydrodynamiques</w:t>
      </w:r>
      <w:r w:rsidR="009024DC">
        <w:t xml:space="preserve"> </w:t>
      </w:r>
      <w:r w:rsidR="009024DC" w:rsidRPr="009024DC">
        <w:rPr>
          <w:b/>
        </w:rPr>
        <w:fldChar w:fldCharType="begin"/>
      </w:r>
      <w:r w:rsidR="009024DC" w:rsidRPr="009024DC">
        <w:rPr>
          <w:b/>
        </w:rPr>
        <w:instrText xml:space="preserve"> REF _Ref534794246 \r \h </w:instrText>
      </w:r>
      <w:r w:rsidR="009024DC">
        <w:rPr>
          <w:b/>
        </w:rPr>
        <w:instrText xml:space="preserve"> \* MERGEFORMAT </w:instrText>
      </w:r>
      <w:r w:rsidR="009024DC" w:rsidRPr="009024DC">
        <w:rPr>
          <w:b/>
        </w:rPr>
      </w:r>
      <w:r w:rsidR="009024DC" w:rsidRPr="009024DC">
        <w:rPr>
          <w:b/>
        </w:rPr>
        <w:fldChar w:fldCharType="separate"/>
      </w:r>
      <w:r w:rsidR="00C20694">
        <w:rPr>
          <w:b/>
        </w:rPr>
        <w:t>[7]</w:t>
      </w:r>
      <w:r w:rsidR="009024DC" w:rsidRPr="009024DC">
        <w:rPr>
          <w:b/>
        </w:rPr>
        <w:fldChar w:fldCharType="end"/>
      </w:r>
      <w:r w:rsidR="00E82DF1">
        <w:t>. Toutefois, la plupart de</w:t>
      </w:r>
      <w:r w:rsidR="009E2D8B">
        <w:t>s</w:t>
      </w:r>
      <w:r w:rsidR="00E82DF1">
        <w:t xml:space="preserve"> machines ne sont pas</w:t>
      </w:r>
      <w:ins w:id="535" w:author="HASSINI Mohamed-amine" w:date="2019-03-11T18:58:00Z">
        <w:r>
          <w:t xml:space="preserve"> concerné</w:t>
        </w:r>
      </w:ins>
      <w:ins w:id="536" w:author="HASSINI Mohamed-amine" w:date="2019-03-11T19:04:00Z">
        <w:r w:rsidR="008E300B">
          <w:t>e</w:t>
        </w:r>
      </w:ins>
      <w:ins w:id="537" w:author="HASSINI Mohamed-amine" w:date="2019-03-11T18:58:00Z">
        <w:r>
          <w:t>s et leurs</w:t>
        </w:r>
      </w:ins>
      <w:r w:rsidR="00E82DF1">
        <w:t xml:space="preserve"> </w:t>
      </w:r>
      <w:del w:id="538" w:author="HASSINI Mohamed-amine" w:date="2019-03-11T18:58:00Z">
        <w:r w:rsidR="00E82DF1" w:rsidDel="00A523D6">
          <w:delText>endommagées</w:delText>
        </w:r>
      </w:del>
      <w:r w:rsidR="00E82DF1">
        <w:t xml:space="preserve"> </w:t>
      </w:r>
      <w:del w:id="539" w:author="HASSINI Mohamed-amine" w:date="2019-03-11T18:58:00Z">
        <w:r w:rsidR="00E82DF1" w:rsidDel="00A523D6">
          <w:delText xml:space="preserve">et fonctionnent avec </w:delText>
        </w:r>
      </w:del>
      <w:ins w:id="540" w:author="HASSINI Mohamed-amine" w:date="2019-03-11T19:05:00Z">
        <w:r w:rsidR="008E300B">
          <w:t xml:space="preserve"> et leur</w:t>
        </w:r>
      </w:ins>
      <w:ins w:id="541" w:author="HASSINI Mohamed-amine" w:date="2019-03-11T19:06:00Z">
        <w:r w:rsidR="008E300B">
          <w:t>s</w:t>
        </w:r>
      </w:ins>
      <w:ins w:id="542" w:author="HASSINI Mohamed-amine" w:date="2019-03-11T19:05:00Z">
        <w:r w:rsidR="008E300B">
          <w:t xml:space="preserve"> niveau</w:t>
        </w:r>
      </w:ins>
      <w:ins w:id="543" w:author="HASSINI Mohamed-amine" w:date="2019-03-11T19:06:00Z">
        <w:r w:rsidR="008E300B">
          <w:t>x</w:t>
        </w:r>
      </w:ins>
      <w:ins w:id="544" w:author="HASSINI Mohamed-amine" w:date="2019-03-11T19:05:00Z">
        <w:r w:rsidR="008E300B">
          <w:t xml:space="preserve"> vibratoire</w:t>
        </w:r>
      </w:ins>
      <w:ins w:id="545" w:author="HASSINI Mohamed-amine" w:date="2019-03-11T19:06:00Z">
        <w:r w:rsidR="008E300B">
          <w:t>s</w:t>
        </w:r>
      </w:ins>
      <w:ins w:id="546" w:author="HASSINI Mohamed-amine" w:date="2019-03-11T19:05:00Z">
        <w:r w:rsidR="008E300B">
          <w:t xml:space="preserve"> reste</w:t>
        </w:r>
      </w:ins>
      <w:ins w:id="547" w:author="HASSINI Mohamed-amine" w:date="2019-03-11T19:06:00Z">
        <w:r w:rsidR="008E300B">
          <w:t>nt</w:t>
        </w:r>
      </w:ins>
      <w:ins w:id="548" w:author="HASSINI Mohamed-amine" w:date="2019-03-11T19:05:00Z">
        <w:r w:rsidR="008E300B">
          <w:t xml:space="preserve"> stable</w:t>
        </w:r>
      </w:ins>
      <w:ins w:id="549" w:author="HASSINI Mohamed-amine" w:date="2019-03-11T19:06:00Z">
        <w:r w:rsidR="008E300B">
          <w:t>s</w:t>
        </w:r>
      </w:ins>
      <w:ins w:id="550" w:author="HASSINI Mohamed-amine" w:date="2019-03-11T19:05:00Z">
        <w:r w:rsidR="008E300B">
          <w:t>.</w:t>
        </w:r>
      </w:ins>
      <w:del w:id="551" w:author="HASSINI Mohamed-amine" w:date="2019-03-11T19:06:00Z">
        <w:r w:rsidR="00E82DF1" w:rsidDel="008E300B">
          <w:delText>d</w:delText>
        </w:r>
      </w:del>
      <w:ins w:id="552" w:author="HASSINI Mohamed-amine" w:date="2019-03-11T19:06:00Z">
        <w:r w:rsidR="008E300B">
          <w:t xml:space="preserve"> </w:t>
        </w:r>
      </w:ins>
      <w:del w:id="553" w:author="HASSINI Mohamed-amine" w:date="2019-03-11T19:06:00Z">
        <w:r w:rsidR="00E82DF1" w:rsidDel="008E300B">
          <w:delText>es vibrations synchrones à un régime thermique stable</w:delText>
        </w:r>
      </w:del>
      <w:r w:rsidR="00E82DF1">
        <w:t>.</w:t>
      </w:r>
      <w:r w:rsidR="00AA4CC0">
        <w:t xml:space="preserve"> </w:t>
      </w:r>
      <w:r w:rsidR="00D22A57">
        <w:t xml:space="preserve">Il </w:t>
      </w:r>
      <w:r w:rsidR="00B16B4F">
        <w:t xml:space="preserve">en </w:t>
      </w:r>
      <w:r w:rsidR="00D22A57">
        <w:t>résult</w:t>
      </w:r>
      <w:r w:rsidR="009B549F">
        <w:t>e</w:t>
      </w:r>
      <w:r w:rsidR="00D22A57">
        <w:t xml:space="preserve"> que</w:t>
      </w:r>
      <w:r w:rsidR="00E82DF1">
        <w:t xml:space="preserve"> </w:t>
      </w:r>
      <w:r w:rsidR="00B16B4F">
        <w:t xml:space="preserve">seules </w:t>
      </w:r>
      <w:r w:rsidR="00E82DF1">
        <w:t>certaines conditions particulières peuvent déclencher cette instabilité</w:t>
      </w:r>
      <w:r w:rsidR="00D22A57">
        <w:t xml:space="preserve">. </w:t>
      </w:r>
      <w:r w:rsidR="00C33CEA">
        <w:t>En revanche,</w:t>
      </w:r>
      <w:r w:rsidR="00E82DF1" w:rsidRPr="00C8231C">
        <w:t xml:space="preserve"> </w:t>
      </w:r>
      <w:r w:rsidR="00C33CEA">
        <w:t>son</w:t>
      </w:r>
      <w:r w:rsidR="00C33CEA" w:rsidRPr="00C8231C">
        <w:t xml:space="preserve"> </w:t>
      </w:r>
      <w:r w:rsidR="00C33CEA">
        <w:t>identification</w:t>
      </w:r>
      <w:r w:rsidR="00C33CEA" w:rsidRPr="00C8231C">
        <w:t xml:space="preserve"> </w:t>
      </w:r>
      <w:r w:rsidR="00C33CEA">
        <w:t>est difficile</w:t>
      </w:r>
      <w:ins w:id="554" w:author="HASSINI Mohamed-amine" w:date="2019-03-11T19:06:00Z">
        <w:r w:rsidR="008E300B">
          <w:t xml:space="preserve"> du</w:t>
        </w:r>
      </w:ins>
      <w:r w:rsidR="00C33CEA">
        <w:t xml:space="preserve"> </w:t>
      </w:r>
      <w:del w:id="555" w:author="HASSINI Mohamed-amine" w:date="2019-03-11T19:06:00Z">
        <w:r w:rsidR="00E82DF1" w:rsidDel="008E300B">
          <w:delText>dû au</w:delText>
        </w:r>
        <w:r w:rsidR="00E82DF1" w:rsidRPr="00C8231C" w:rsidDel="008E300B">
          <w:delText xml:space="preserve"> </w:delText>
        </w:r>
      </w:del>
      <w:r w:rsidR="00E82DF1" w:rsidRPr="00C8231C">
        <w:t>fait qu</w:t>
      </w:r>
      <w:r w:rsidR="00E82DF1">
        <w:t>’</w:t>
      </w:r>
      <w:r w:rsidR="00E82DF1" w:rsidRPr="00C8231C">
        <w:t>e</w:t>
      </w:r>
      <w:r w:rsidR="00E82DF1">
        <w:t>lle</w:t>
      </w:r>
      <w:r w:rsidR="00E82DF1" w:rsidRPr="00C8231C">
        <w:t xml:space="preserve"> ne surgit qu’après un certain temps de fonctionnement.</w:t>
      </w:r>
      <w:r w:rsidR="00E82DF1">
        <w:rPr>
          <w:rStyle w:val="Appelnotedebasdep"/>
        </w:rPr>
        <w:footnoteReference w:id="2"/>
      </w:r>
      <w:r w:rsidR="00E82DF1">
        <w:t xml:space="preserve"> </w:t>
      </w:r>
    </w:p>
    <w:p w14:paraId="0294849E" w14:textId="77777777" w:rsidR="003F5A41" w:rsidRDefault="003F5A41" w:rsidP="003F5A41">
      <w:pPr>
        <w:pStyle w:val="Titre2"/>
        <w:ind w:left="709"/>
      </w:pPr>
      <w:bookmarkStart w:id="556" w:name="_Toc534294728"/>
      <w:bookmarkStart w:id="557" w:name="_Ref536449148"/>
      <w:bookmarkStart w:id="558" w:name="_Toc536800374"/>
      <w:r>
        <w:t>Etudes</w:t>
      </w:r>
      <w:r w:rsidRPr="00DE7318">
        <w:t xml:space="preserve"> </w:t>
      </w:r>
      <w:r>
        <w:t>expérimentales</w:t>
      </w:r>
      <w:bookmarkEnd w:id="556"/>
      <w:r>
        <w:t xml:space="preserve"> et cas industriels</w:t>
      </w:r>
      <w:bookmarkEnd w:id="557"/>
      <w:bookmarkEnd w:id="558"/>
    </w:p>
    <w:p w14:paraId="16B06570" w14:textId="77777777" w:rsidR="003F5A41" w:rsidRPr="00B047AB" w:rsidRDefault="003F5A41" w:rsidP="003F5A41"/>
    <w:p w14:paraId="08302A79" w14:textId="7B1249A3"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63489E" w:rsidRPr="0063489E">
        <w:rPr>
          <w:b/>
        </w:rPr>
        <w:fldChar w:fldCharType="begin"/>
      </w:r>
      <w:r w:rsidR="0063489E" w:rsidRPr="0063489E">
        <w:rPr>
          <w:b/>
        </w:rPr>
        <w:instrText xml:space="preserve"> REF _Ref534880291 \r \h  \* MERGEFORMAT </w:instrText>
      </w:r>
      <w:r w:rsidR="0063489E" w:rsidRPr="0063489E">
        <w:rPr>
          <w:b/>
        </w:rPr>
      </w:r>
      <w:r w:rsidR="0063489E" w:rsidRPr="0063489E">
        <w:rPr>
          <w:b/>
        </w:rPr>
        <w:fldChar w:fldCharType="separate"/>
      </w:r>
      <w:r w:rsidR="00C20694">
        <w:rPr>
          <w:b/>
        </w:rPr>
        <w:t>[2]</w:t>
      </w:r>
      <w:r w:rsidR="0063489E" w:rsidRPr="0063489E">
        <w:rPr>
          <w:b/>
        </w:rPr>
        <w:fldChar w:fldCharType="end"/>
      </w:r>
      <w:r w:rsidRPr="00A22718">
        <w:t xml:space="preserve"> a construit un banc d’essai</w:t>
      </w:r>
      <w:r>
        <w:t xml:space="preserve"> équipé d’un disque</w:t>
      </w:r>
      <w:ins w:id="559" w:author="HASSINI Mohamed-amine" w:date="2019-03-11T19:08:00Z">
        <w:r w:rsidR="008E300B">
          <w:t xml:space="preserve"> lubrifié par un film fluide et</w:t>
        </w:r>
      </w:ins>
      <w:r>
        <w:t xml:space="preserve"> monté en porte-à-faux </w:t>
      </w:r>
      <w:ins w:id="560" w:author="HASSINI Mohamed-amine" w:date="2019-03-11T19:09:00Z">
        <w:r w:rsidR="008E300B">
          <w:t xml:space="preserve">sur un rotor opérant </w:t>
        </w:r>
      </w:ins>
      <w:del w:id="561" w:author="HASSINI Mohamed-amine" w:date="2019-03-11T19:09:00Z">
        <w:r w:rsidDel="008E300B">
          <w:delText>dont</w:delText>
        </w:r>
      </w:del>
      <w:ins w:id="562" w:author="HASSINI Mohamed-amine" w:date="2019-03-11T19:09:00Z">
        <w:r w:rsidR="008E300B">
          <w:t xml:space="preserve"> à</w:t>
        </w:r>
      </w:ins>
      <w:r>
        <w:t xml:space="preserve"> </w:t>
      </w:r>
      <w:ins w:id="563" w:author="HASSINI Mohamed-amine" w:date="2019-03-11T19:09:00Z">
        <w:r w:rsidR="008E300B">
          <w:t xml:space="preserve">une </w:t>
        </w:r>
      </w:ins>
      <w:del w:id="564" w:author="HASSINI Mohamed-amine" w:date="2019-03-11T19:09:00Z">
        <w:r w:rsidDel="008E300B">
          <w:delText>la</w:delText>
        </w:r>
      </w:del>
      <w:r>
        <w:t xml:space="preserve"> vitesse </w:t>
      </w:r>
      <w:del w:id="565" w:author="HASSINI Mohamed-amine" w:date="2019-03-11T19:09:00Z">
        <w:r w:rsidDel="008E300B">
          <w:delText>de rotation était</w:delText>
        </w:r>
      </w:del>
      <w:r>
        <w:t xml:space="preserve"> de</w:t>
      </w:r>
      <w:r w:rsidRPr="00A22718">
        <w:t xml:space="preserve"> 1800 tr/min. Il a également installé 12 thermocouples</w:t>
      </w:r>
      <w:ins w:id="566" w:author="HASSINI Mohamed-amine" w:date="2019-03-11T19:08:00Z">
        <w:r w:rsidR="008E300B">
          <w:t xml:space="preserve"> répartis uniformément le long de la circonférence</w:t>
        </w:r>
      </w:ins>
      <w:ins w:id="567" w:author="HASSINI Mohamed-amine" w:date="2019-03-11T19:10:00Z">
        <w:r w:rsidR="008E300B">
          <w:t xml:space="preserve"> du disque</w:t>
        </w:r>
      </w:ins>
      <w:del w:id="568" w:author="HASSINI Mohamed-amine" w:date="2019-03-11T19:08:00Z">
        <w:r w:rsidRPr="00A22718" w:rsidDel="008E300B">
          <w:delText xml:space="preserve"> autour </w:delText>
        </w:r>
      </w:del>
      <w:del w:id="569" w:author="HASSINI Mohamed-amine" w:date="2019-03-11T19:10:00Z">
        <w:r w:rsidRPr="00A22718" w:rsidDel="008E300B">
          <w:delText>de ce disque lubrifié par un film fluide</w:delText>
        </w:r>
      </w:del>
      <w:r w:rsidRPr="00A22718">
        <w:t xml:space="preserve"> afin de mesurer la température</w:t>
      </w:r>
      <w:ins w:id="570" w:author="HASSINI Mohamed-amine" w:date="2019-03-11T19:10:00Z">
        <w:r w:rsidR="008E300B">
          <w:t xml:space="preserve"> à sa surface.</w:t>
        </w:r>
      </w:ins>
      <w:del w:id="571" w:author="HASSINI Mohamed-amine" w:date="2019-03-11T19:10:00Z">
        <w:r w:rsidRPr="00A22718" w:rsidDel="008E300B">
          <w:delText xml:space="preserve"> circonférentielle du disque.</w:delText>
        </w:r>
      </w:del>
      <w:r w:rsidRPr="00A22718">
        <w:t xml:space="preserve"> Il a</w:t>
      </w:r>
      <w:ins w:id="572" w:author="HASSINI Mohamed-amine" w:date="2019-03-11T19:15:00Z">
        <w:r w:rsidR="00035F22">
          <w:t xml:space="preserve"> ainsi</w:t>
        </w:r>
      </w:ins>
      <w:r w:rsidRPr="00A22718">
        <w:t xml:space="preserve"> constaté qu’une différence</w:t>
      </w:r>
      <w:ins w:id="573" w:author="HASSINI Mohamed-amine" w:date="2019-03-11T19:10:00Z">
        <w:r w:rsidR="008E300B">
          <w:t xml:space="preserve"> de température</w:t>
        </w:r>
      </w:ins>
      <w:r w:rsidRPr="00A22718">
        <w:t xml:space="preserve"> non-négligeable </w:t>
      </w:r>
      <w:del w:id="574" w:author="HASSINI Mohamed-amine" w:date="2019-03-11T19:10:00Z">
        <w:r w:rsidRPr="00A22718" w:rsidDel="008E300B">
          <w:delText xml:space="preserve">de la température </w:delText>
        </w:r>
      </w:del>
      <w:r>
        <w:t xml:space="preserve">existait </w:t>
      </w:r>
      <w:r w:rsidRPr="00A22718">
        <w:t>dans la direction circonférentielle lors du fonctionnement du rotor même</w:t>
      </w:r>
      <w:ins w:id="575" w:author="HASSINI Mohamed-amine" w:date="2019-03-11T19:11:00Z">
        <w:r w:rsidR="008E300B">
          <w:t xml:space="preserve"> à faible niveau vibratoire.</w:t>
        </w:r>
      </w:ins>
      <w:del w:id="576" w:author="HASSINI Mohamed-amine" w:date="2019-03-11T19:11:00Z">
        <w:r w:rsidRPr="00A22718" w:rsidDel="008E300B">
          <w:delText xml:space="preserve"> si l’ampl</w:delText>
        </w:r>
        <w:r w:rsidDel="008E300B">
          <w:delText>itude de</w:delText>
        </w:r>
        <w:r w:rsidR="00047FB1" w:rsidDel="008E300B">
          <w:delText>s</w:delText>
        </w:r>
        <w:r w:rsidDel="008E300B">
          <w:delText xml:space="preserve"> vibration</w:delText>
        </w:r>
        <w:r w:rsidR="00047FB1" w:rsidDel="008E300B">
          <w:delText>s</w:delText>
        </w:r>
        <w:r w:rsidDel="008E300B">
          <w:delText xml:space="preserve"> était</w:delText>
        </w:r>
        <w:r w:rsidRPr="00A22718" w:rsidDel="008E300B">
          <w:delText xml:space="preserve"> </w:delText>
        </w:r>
        <w:r w:rsidR="00EF5DEE" w:rsidDel="008E300B">
          <w:delText>faible</w:delText>
        </w:r>
        <w:r w:rsidRPr="00A22718" w:rsidDel="008E300B">
          <w:delText>.</w:delText>
        </w:r>
      </w:del>
      <w:r w:rsidRPr="006C2807">
        <w:rPr>
          <w:lang w:eastAsia="zh-CN"/>
        </w:rPr>
        <w:t xml:space="preserve"> </w:t>
      </w:r>
    </w:p>
    <w:p w14:paraId="3ADA1197" w14:textId="66233A36"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C20694">
        <w:rPr>
          <w:b/>
        </w:rPr>
        <w:t>[3]</w:t>
      </w:r>
      <w:r w:rsidRPr="003240A0">
        <w:rPr>
          <w:b/>
        </w:rPr>
        <w:fldChar w:fldCharType="end"/>
      </w:r>
      <w:r w:rsidRPr="00E81C93">
        <w:t xml:space="preserve"> a</w:t>
      </w:r>
      <w:ins w:id="577" w:author="HASSINI Mohamed-amine" w:date="2019-03-11T19:12:00Z">
        <w:r w:rsidR="008E300B">
          <w:t xml:space="preserve"> poursuivi</w:t>
        </w:r>
      </w:ins>
      <w:r w:rsidRPr="00E81C93">
        <w:t xml:space="preserve"> </w:t>
      </w:r>
      <w:del w:id="578" w:author="HASSINI Mohamed-amine" w:date="2019-03-11T19:12:00Z">
        <w:r w:rsidRPr="00E81C93" w:rsidDel="008E300B">
          <w:delText>continué à</w:delText>
        </w:r>
      </w:del>
      <w:ins w:id="579" w:author="HASSINI Mohamed-amine" w:date="2019-03-11T19:12:00Z">
        <w:r w:rsidR="008E300B">
          <w:t>l’analyse de</w:t>
        </w:r>
      </w:ins>
      <w:r w:rsidRPr="00E81C93">
        <w:t xml:space="preserve"> </w:t>
      </w:r>
      <w:del w:id="580" w:author="HASSINI Mohamed-amine" w:date="2019-03-11T19:12:00Z">
        <w:r w:rsidRPr="00E81C93" w:rsidDel="008E300B">
          <w:delText xml:space="preserve">investiguer </w:delText>
        </w:r>
      </w:del>
      <w:r w:rsidRPr="00E81C93">
        <w:t xml:space="preserve">cette différence de la température </w:t>
      </w:r>
      <w:r>
        <w:t>et a découvert</w:t>
      </w:r>
      <w:ins w:id="581" w:author="HASSINI Mohamed-amine" w:date="2019-03-11T19:13:00Z">
        <w:r w:rsidR="008E300B">
          <w:t>,</w:t>
        </w:r>
      </w:ins>
      <w:r>
        <w:t xml:space="preserve"> expérimentalement</w:t>
      </w:r>
      <w:ins w:id="582" w:author="HASSINI Mohamed-amine" w:date="2019-03-11T19:13:00Z">
        <w:r w:rsidR="008E300B">
          <w:t>,</w:t>
        </w:r>
      </w:ins>
      <w:r>
        <w:t xml:space="preserve"> qu’elle pouvait augmenter le niveau</w:t>
      </w:r>
      <w:ins w:id="583" w:author="HASSINI Mohamed-amine" w:date="2019-03-11T19:12:00Z">
        <w:r w:rsidR="008E300B">
          <w:t xml:space="preserve"> vibratoire</w:t>
        </w:r>
      </w:ins>
      <w:r>
        <w:t xml:space="preserve"> </w:t>
      </w:r>
      <w:del w:id="584" w:author="HASSINI Mohamed-amine" w:date="2019-03-11T19:12:00Z">
        <w:r w:rsidDel="008E300B">
          <w:delText xml:space="preserve">de vibration </w:delText>
        </w:r>
      </w:del>
      <w:r>
        <w:t xml:space="preserve">sous certaines conditions. </w:t>
      </w:r>
    </w:p>
    <w:p w14:paraId="1BBAA28F" w14:textId="55ABFACB" w:rsidR="003F5A41" w:rsidRDefault="003F5A41" w:rsidP="00FF23E0">
      <w:pPr>
        <w:spacing w:before="240" w:line="360" w:lineRule="auto"/>
        <w:ind w:firstLine="709"/>
      </w:pPr>
      <w:r w:rsidRPr="00B90B39">
        <w:t>En 1994,</w:t>
      </w:r>
      <w:r w:rsidRPr="00A22718">
        <w:t xml:space="preserve"> De Jongh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C20694">
        <w:rPr>
          <w:b/>
        </w:rPr>
        <w:t>[15]</w:t>
      </w:r>
      <w:r w:rsidR="005F1FAA" w:rsidRPr="005F1FAA">
        <w:rPr>
          <w:b/>
        </w:rPr>
        <w:fldChar w:fldCharType="end"/>
      </w:r>
      <w:r w:rsidR="008D0D02">
        <w:t xml:space="preserve"> ont étudié le problème des</w:t>
      </w:r>
      <w:r w:rsidRPr="00A22718">
        <w:t xml:space="preserve"> vibration</w:t>
      </w:r>
      <w:r w:rsidR="008D0D02">
        <w:t>s</w:t>
      </w:r>
      <w:r w:rsidRPr="00A22718">
        <w:t xml:space="preserve"> </w:t>
      </w:r>
      <w:r>
        <w:t>spirale</w:t>
      </w:r>
      <w:r w:rsidR="008D0D02">
        <w:t>s</w:t>
      </w:r>
      <w:r w:rsidRPr="00A22718">
        <w:t xml:space="preserve"> </w:t>
      </w:r>
      <w:ins w:id="585" w:author="HASSINI Mohamed-amine" w:date="2019-03-11T19:16:00Z">
        <w:r w:rsidR="00035F22">
          <w:t xml:space="preserve">rencontrées </w:t>
        </w:r>
      </w:ins>
      <w:r w:rsidRPr="00A22718">
        <w:t>dans</w:t>
      </w:r>
      <w:ins w:id="586" w:author="HASSINI Mohamed-amine" w:date="2019-03-11T19:16:00Z">
        <w:r w:rsidR="00035F22">
          <w:t xml:space="preserve"> le cas d’</w:t>
        </w:r>
      </w:ins>
      <w:del w:id="587" w:author="HASSINI Mohamed-amine" w:date="2019-03-11T19:16:00Z">
        <w:r w:rsidDel="00035F22">
          <w:delText xml:space="preserve"> </w:delText>
        </w:r>
      </w:del>
      <w:r>
        <w:t>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del w:id="588" w:author="HASSINI Mohamed-amine" w:date="2019-03-11T19:17:00Z">
        <w:r w:rsidDel="00035F22">
          <w:delText xml:space="preserve">Le compresseur exhibait </w:delText>
        </w:r>
        <w:r w:rsidR="000830D3" w:rsidDel="00035F22">
          <w:delText>des</w:delText>
        </w:r>
        <w:r w:rsidDel="00035F22">
          <w:delText xml:space="preserve"> </w:delText>
        </w:r>
      </w:del>
      <w:ins w:id="589" w:author="HASSINI Mohamed-amine" w:date="2019-03-11T19:18:00Z">
        <w:r w:rsidR="00035F22">
          <w:t xml:space="preserve">Des </w:t>
        </w:r>
      </w:ins>
      <w:r>
        <w:t>vibration</w:t>
      </w:r>
      <w:r w:rsidR="000830D3">
        <w:t>s</w:t>
      </w:r>
      <w:r>
        <w:t xml:space="preserve"> synchrone</w:t>
      </w:r>
      <w:r w:rsidR="000830D3">
        <w:t>s</w:t>
      </w:r>
      <w:r>
        <w:t xml:space="preserve"> instable</w:t>
      </w:r>
      <w:r w:rsidR="000830D3">
        <w:t>s</w:t>
      </w:r>
      <w:ins w:id="590" w:author="HASSINI Mohamed-amine" w:date="2019-03-11T19:18:00Z">
        <w:r w:rsidR="00035F22">
          <w:t xml:space="preserve"> apparaissaient</w:t>
        </w:r>
      </w:ins>
      <w:r>
        <w:t xml:space="preserve"> </w:t>
      </w:r>
      <w:r w:rsidRPr="00A22718">
        <w:t xml:space="preserve">autour de 11500 tr/min alors que la machine </w:t>
      </w:r>
      <w:r>
        <w:t>était</w:t>
      </w:r>
      <w:r w:rsidRPr="00A22718">
        <w:t xml:space="preserve"> conçue pour atteindre </w:t>
      </w:r>
      <w:r w:rsidRPr="00A22718">
        <w:lastRenderedPageBreak/>
        <w:t xml:space="preserve">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de l’effet de Newkirk) </w:t>
      </w:r>
      <w:r w:rsidRPr="00A22718">
        <w:t>ce qui montr</w:t>
      </w:r>
      <w:r>
        <w:t>ait</w:t>
      </w:r>
      <w:r w:rsidRPr="00A22718">
        <w:t xml:space="preserve"> que la </w:t>
      </w:r>
      <w:r>
        <w:t>source n’était pas le contact entre le rotor et le stator</w:t>
      </w:r>
      <w:r w:rsidRPr="00A22718">
        <w:t>. Enfin, la solution technique trouvée pour</w:t>
      </w:r>
      <w:ins w:id="591" w:author="HASSINI Mohamed-amine" w:date="2019-03-11T19:19:00Z">
        <w:r w:rsidR="00035F22">
          <w:t xml:space="preserve"> résoudre le problème de</w:t>
        </w:r>
      </w:ins>
      <w:r w:rsidRPr="00A22718">
        <w:t xml:space="preserve"> cette instabilité </w:t>
      </w:r>
      <w:r>
        <w:t>a été</w:t>
      </w:r>
      <w:r w:rsidRPr="00A22718">
        <w:t xml:space="preserve"> d’alléger la partie en porte-à-faux et l’accouplement du compresseur en remplaçant les</w:t>
      </w:r>
      <w:ins w:id="592" w:author="HASSINI Mohamed-amine" w:date="2019-03-11T19:20:00Z">
        <w:r w:rsidR="00035F22">
          <w:t xml:space="preserve"> parties</w:t>
        </w:r>
      </w:ins>
      <w:r w:rsidRPr="00A22718">
        <w:t xml:space="preserve"> </w:t>
      </w:r>
      <w:del w:id="593" w:author="HASSINI Mohamed-amine" w:date="2019-03-11T19:20:00Z">
        <w:r w:rsidRPr="00A22718" w:rsidDel="00035F22">
          <w:delText xml:space="preserve">composants </w:delText>
        </w:r>
      </w:del>
      <w:r w:rsidRPr="00A22718">
        <w:t xml:space="preserve">en acier par </w:t>
      </w:r>
      <w:r>
        <w:t>d’autres en</w:t>
      </w:r>
      <w:r w:rsidRPr="00A22718">
        <w:t xml:space="preserve"> titane. </w:t>
      </w:r>
    </w:p>
    <w:p w14:paraId="742D7A89" w14:textId="4D5276F3" w:rsidR="003F5A41" w:rsidRPr="00FE72D9" w:rsidRDefault="003F5A41" w:rsidP="006E2C1C">
      <w:pPr>
        <w:spacing w:line="360" w:lineRule="auto"/>
        <w:ind w:firstLine="708"/>
      </w:pPr>
      <w:r>
        <w:t xml:space="preserve">Afin de reproduire </w:t>
      </w:r>
      <w:del w:id="594" w:author="HASSINI Mohamed-amine" w:date="2019-03-11T19:29:00Z">
        <w:r w:rsidDel="008C6D03">
          <w:delText>le</w:delText>
        </w:r>
      </w:del>
      <w:r>
        <w:t xml:space="preserve"> </w:t>
      </w:r>
      <w:ins w:id="595" w:author="HASSINI Mohamed-amine" w:date="2019-03-11T19:29:00Z">
        <w:r w:rsidR="008C6D03">
          <w:t xml:space="preserve">ce </w:t>
        </w:r>
      </w:ins>
      <w:r>
        <w:t>comportement vibratoire instable</w:t>
      </w:r>
      <w:ins w:id="596" w:author="HASSINI Mohamed-amine" w:date="2019-03-11T19:29:00Z">
        <w:r w:rsidR="008C6D03">
          <w:t xml:space="preserve"> en </w:t>
        </w:r>
      </w:ins>
      <w:del w:id="597" w:author="HASSINI Mohamed-amine" w:date="2019-03-11T19:29:00Z">
        <w:r w:rsidDel="008C6D03">
          <w:delText xml:space="preserve"> </w:delText>
        </w:r>
      </w:del>
      <w:ins w:id="598" w:author="HASSINI Mohamed-amine" w:date="2019-03-11T19:29:00Z">
        <w:r w:rsidR="008C6D03">
          <w:t>laboratoire</w:t>
        </w:r>
      </w:ins>
      <w:del w:id="599" w:author="HASSINI Mohamed-amine" w:date="2019-03-11T19:29:00Z">
        <w:r w:rsidDel="008C6D03">
          <w:delText>du compresseur</w:delText>
        </w:r>
      </w:del>
      <w:r>
        <w:t xml:space="preserve">, </w:t>
      </w:r>
      <w:r w:rsidRPr="00A22718">
        <w:t xml:space="preserve">De Jongh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C20694">
        <w:rPr>
          <w:b/>
        </w:rPr>
        <w:t>[15]</w:t>
      </w:r>
      <w:r w:rsidR="005F1FAA" w:rsidRPr="005F1FAA">
        <w:rPr>
          <w:b/>
        </w:rPr>
        <w:fldChar w:fldCharType="end"/>
      </w:r>
      <w:r w:rsidR="005F1FAA">
        <w:rPr>
          <w:b/>
        </w:rPr>
        <w:t xml:space="preserve"> </w:t>
      </w:r>
      <w:r>
        <w:t xml:space="preserve">ont </w:t>
      </w:r>
      <w:r w:rsidR="00FB1FE0">
        <w:t>réalisé</w:t>
      </w:r>
      <w:r>
        <w:t xml:space="preserve"> un banc d’essai</w:t>
      </w:r>
      <w:ins w:id="600" w:author="HASSINI Mohamed-amine" w:date="2019-03-11T19:28:00Z">
        <w:r w:rsidR="008C6D03">
          <w:t xml:space="preserve"> représentatif </w:t>
        </w:r>
      </w:ins>
      <w:r>
        <w:t xml:space="preserve"> </w:t>
      </w:r>
      <w:del w:id="601" w:author="HASSINI Mohamed-amine" w:date="2019-03-11T19:29:00Z">
        <w:r w:rsidDel="008C6D03">
          <w:delText>inspiré</w:delText>
        </w:r>
      </w:del>
      <w:r>
        <w:t xml:space="preserve"> du compresseur</w:t>
      </w:r>
      <w:ins w:id="602" w:author="HASSINI Mohamed-amine" w:date="2019-03-11T19:29:00Z">
        <w:r w:rsidR="008C6D03">
          <w:t xml:space="preserve"> en question</w:t>
        </w:r>
      </w:ins>
      <w:del w:id="603" w:author="HASSINI Mohamed-amine" w:date="2019-03-11T19:29:00Z">
        <w:r w:rsidDel="008C6D03">
          <w:delText xml:space="preserve"> existant</w:delText>
        </w:r>
      </w:del>
      <w:r>
        <w:t xml:space="preserve"> et ont identifié</w:t>
      </w:r>
      <w:ins w:id="604" w:author="HASSINI Mohamed-amine" w:date="2019-03-11T19:21:00Z">
        <w:r w:rsidR="008C6D03">
          <w:t xml:space="preserve"> que</w:t>
        </w:r>
      </w:ins>
      <w:r>
        <w:t xml:space="preserve"> la source du problème</w:t>
      </w:r>
      <w:ins w:id="605" w:author="HASSINI Mohamed-amine" w:date="2019-03-11T19:30:00Z">
        <w:r w:rsidR="008C6D03">
          <w:t xml:space="preserve"> était</w:t>
        </w:r>
      </w:ins>
      <w:r>
        <w:t xml:space="preserve"> </w:t>
      </w:r>
      <w:del w:id="606" w:author="HASSINI Mohamed-amine" w:date="2019-03-11T19:30:00Z">
        <w:r w:rsidDel="008C6D03">
          <w:delText>comm</w:delText>
        </w:r>
      </w:del>
      <w:del w:id="607" w:author="HASSINI Mohamed-amine" w:date="2019-03-11T19:29:00Z">
        <w:r w:rsidDel="008C6D03">
          <w:delText>e</w:delText>
        </w:r>
      </w:del>
      <w:del w:id="608" w:author="HASSINI Mohamed-amine" w:date="2019-03-11T19:30:00Z">
        <w:r w:rsidDel="008C6D03">
          <w:delText xml:space="preserve"> étant l’</w:delText>
        </w:r>
      </w:del>
      <w:ins w:id="609" w:author="HASSINI Mohamed-amine" w:date="2019-03-11T19:30:00Z">
        <w:r w:rsidR="008C6D03">
          <w:t xml:space="preserve">un </w:t>
        </w:r>
      </w:ins>
      <w:r>
        <w:t>échauffement</w:t>
      </w:r>
      <w:ins w:id="610" w:author="HASSINI Mohamed-amine" w:date="2019-03-11T19:30:00Z">
        <w:r w:rsidR="008C6D03">
          <w:t xml:space="preserve"> non uniforme</w:t>
        </w:r>
      </w:ins>
      <w:r>
        <w:t xml:space="preserve"> du rotor</w:t>
      </w:r>
      <w:ins w:id="611" w:author="HASSINI Mohamed-amine" w:date="2019-03-11T19:30:00Z">
        <w:r w:rsidR="008C6D03">
          <w:t xml:space="preserve"> au niveau du</w:t>
        </w:r>
      </w:ins>
      <w:del w:id="612" w:author="HASSINI Mohamed-amine" w:date="2019-03-11T19:31:00Z">
        <w:r w:rsidDel="008C6D03">
          <w:delText xml:space="preserve"> dans le</w:delText>
        </w:r>
      </w:del>
      <w:r>
        <w:t xml:space="preserve"> palier</w:t>
      </w:r>
      <w:ins w:id="613" w:author="HASSINI Mohamed-amine" w:date="2019-03-11T19:31:00Z">
        <w:r w:rsidR="008C6D03">
          <w:t xml:space="preserve"> à patins oscillants</w:t>
        </w:r>
      </w:ins>
      <w:r>
        <w:t xml:space="preserve">. Ce diagnostic a été </w:t>
      </w:r>
      <w:r w:rsidRPr="00A22718">
        <w:t xml:space="preserve">vérifié par </w:t>
      </w:r>
      <w:r>
        <w:t xml:space="preserve">la mesure des températures </w:t>
      </w:r>
      <w:ins w:id="614" w:author="HASSINI Mohamed-amine" w:date="2019-03-11T19:31:00Z">
        <w:r w:rsidR="008C6D03">
          <w:t xml:space="preserve">à la surface du rotor </w:t>
        </w:r>
      </w:ins>
      <w:del w:id="615" w:author="HASSINI Mohamed-amine" w:date="2019-03-11T19:31:00Z">
        <w:r w:rsidDel="008C6D03">
          <w:delText xml:space="preserve">de la partie </w:delText>
        </w:r>
        <w:r w:rsidRPr="00A22718" w:rsidDel="008C6D03">
          <w:delText xml:space="preserve">du rotor </w:delText>
        </w:r>
        <w:r w:rsidDel="008C6D03">
          <w:delText>contenue</w:delText>
        </w:r>
      </w:del>
      <w:ins w:id="616" w:author="HASSINI Mohamed-amine" w:date="2019-03-11T19:31:00Z">
        <w:r w:rsidR="008C6D03">
          <w:t xml:space="preserve"> au droit </w:t>
        </w:r>
      </w:ins>
      <w:del w:id="617" w:author="HASSINI Mohamed-amine" w:date="2019-03-11T19:31:00Z">
        <w:r w:rsidDel="008C6D03">
          <w:delText xml:space="preserve"> </w:delText>
        </w:r>
        <w:r w:rsidRPr="00A22718" w:rsidDel="008C6D03">
          <w:delText>dans le</w:delText>
        </w:r>
      </w:del>
      <w:r w:rsidRPr="00A22718">
        <w:t xml:space="preserve"> </w:t>
      </w:r>
      <w:ins w:id="618" w:author="HASSINI Mohamed-amine" w:date="2019-03-11T19:31:00Z">
        <w:r w:rsidR="008C6D03">
          <w:t xml:space="preserve">du </w:t>
        </w:r>
      </w:ins>
      <w:r w:rsidRPr="00A22718">
        <w:t>palier</w:t>
      </w:r>
      <w:r>
        <w:t xml:space="preserve"> </w:t>
      </w:r>
      <w:ins w:id="619" w:author="HASSINI Mohamed-amine" w:date="2019-03-11T19:32:00Z">
        <w:r w:rsidR="008C6D03">
          <w:t xml:space="preserve">situé du côté opposé du </w:t>
        </w:r>
      </w:ins>
      <w:del w:id="620" w:author="HASSINI Mohamed-amine" w:date="2019-03-11T19:32:00Z">
        <w:r w:rsidDel="008C6D03">
          <w:delText>le plus éloigné du</w:delText>
        </w:r>
      </w:del>
      <w:r>
        <w:t xml:space="preserve"> moteur</w:t>
      </w:r>
      <w:r w:rsidRPr="00A22718">
        <w:t xml:space="preserve">. </w:t>
      </w:r>
      <w:r>
        <w:t xml:space="preserve">Les températures </w:t>
      </w:r>
      <w:ins w:id="621" w:author="HASSINI Mohamed-amine" w:date="2019-03-11T19:34:00Z">
        <w:r w:rsidR="008C6D03">
          <w:t xml:space="preserve">à la surface du rotor </w:t>
        </w:r>
      </w:ins>
      <w:r>
        <w:t xml:space="preserve">ont été mesurées par </w:t>
      </w:r>
      <w:r w:rsidRPr="00A22718">
        <w:t xml:space="preserve">4 capteurs de température </w:t>
      </w:r>
      <w:r>
        <w:t>montés</w:t>
      </w:r>
      <w:ins w:id="622" w:author="HASSINI Mohamed-amine" w:date="2019-03-11T19:32:00Z">
        <w:r w:rsidR="008C6D03">
          <w:t xml:space="preserve"> à l’intérieur</w:t>
        </w:r>
      </w:ins>
      <w:del w:id="623" w:author="HASSINI Mohamed-amine" w:date="2019-03-11T19:32:00Z">
        <w:r w:rsidDel="008C6D03">
          <w:delText xml:space="preserve"> dans </w:delText>
        </w:r>
        <w:r w:rsidRPr="00A22718" w:rsidDel="008C6D03">
          <w:delText>le</w:delText>
        </w:r>
      </w:del>
      <w:r w:rsidRPr="00A22718">
        <w:t xml:space="preserve"> </w:t>
      </w:r>
      <w:ins w:id="624" w:author="HASSINI Mohamed-amine" w:date="2019-03-11T19:32:00Z">
        <w:r w:rsidR="008C6D03">
          <w:t xml:space="preserve">du </w:t>
        </w:r>
      </w:ins>
      <w:r w:rsidRPr="00A22718">
        <w:t>rotor</w:t>
      </w:r>
      <w:r>
        <w:t xml:space="preserve"> </w:t>
      </w:r>
      <w:ins w:id="625" w:author="HASSINI Mohamed-amine" w:date="2019-03-11T19:33:00Z">
        <w:r w:rsidR="008C6D03">
          <w:t xml:space="preserve">en utilisant </w:t>
        </w:r>
      </w:ins>
      <w:del w:id="626" w:author="HASSINI Mohamed-amine" w:date="2019-03-11T19:33:00Z">
        <w:r w:rsidDel="008C6D03">
          <w:delText xml:space="preserve">et </w:delText>
        </w:r>
      </w:del>
      <w:r>
        <w:t>un collecteur tournant.</w:t>
      </w:r>
      <w:r w:rsidRPr="00A22718">
        <w:t xml:space="preserve"> </w:t>
      </w:r>
      <w:r>
        <w:t xml:space="preserve">Les résultats expérimentaux </w:t>
      </w:r>
      <w:ins w:id="627" w:author="HASSINI Mohamed-amine" w:date="2019-03-11T19:34:00Z">
        <w:r w:rsidR="008C6D03">
          <w:t xml:space="preserve">ont montré </w:t>
        </w:r>
      </w:ins>
      <w:del w:id="628" w:author="HASSINI Mohamed-amine" w:date="2019-03-11T19:34:00Z">
        <w:r w:rsidDel="008C6D03">
          <w:delText>montraient</w:delText>
        </w:r>
      </w:del>
      <w:r>
        <w:t xml:space="preserve"> que le rotor était stable </w:t>
      </w:r>
      <w:ins w:id="629" w:author="HASSINI Mohamed-amine" w:date="2019-03-11T19:34:00Z">
        <w:r w:rsidR="008C6D03">
          <w:t xml:space="preserve">lorsque la </w:t>
        </w:r>
      </w:ins>
      <w:del w:id="630" w:author="HASSINI Mohamed-amine" w:date="2019-03-11T19:34:00Z">
        <w:r w:rsidDel="008C6D03">
          <w:delText xml:space="preserve">pour une </w:delText>
        </w:r>
      </w:del>
      <w:r>
        <w:t>différence de température</w:t>
      </w:r>
      <w:ins w:id="631" w:author="HASSINI Mohamed-amine" w:date="2019-03-11T19:34:00Z">
        <w:r w:rsidR="008C6D03">
          <w:t xml:space="preserve"> était</w:t>
        </w:r>
      </w:ins>
      <w:ins w:id="632" w:author="HASSINI Mohamed-amine" w:date="2019-03-11T19:33:00Z">
        <w:r w:rsidR="008C6D03">
          <w:t xml:space="preserve"> inférieur</w:t>
        </w:r>
      </w:ins>
      <w:ins w:id="633" w:author="HASSINI Mohamed-amine" w:date="2019-03-11T19:34:00Z">
        <w:r w:rsidR="008C6D03">
          <w:t>e</w:t>
        </w:r>
      </w:ins>
      <w:ins w:id="634" w:author="HASSINI Mohamed-amine" w:date="2019-03-11T19:33:00Z">
        <w:r w:rsidR="008C6D03">
          <w:t xml:space="preserve"> à</w:t>
        </w:r>
      </w:ins>
      <w:r>
        <w:t xml:space="preserve"> </w:t>
      </w:r>
      <w:del w:id="635" w:author="HASSINI Mohamed-amine" w:date="2019-03-11T19:33:00Z">
        <w:r w:rsidDel="008C6D03">
          <w:delText>de</w:delText>
        </w:r>
      </w:del>
      <w:r>
        <w:t xml:space="preserve"> 3°C</w:t>
      </w:r>
      <w:del w:id="636" w:author="HASSINI Mohamed-amine" w:date="2019-03-11T19:34:00Z">
        <w:r w:rsidDel="008C6D03">
          <w:delText xml:space="preserve"> à la surface du rotor</w:delText>
        </w:r>
      </w:del>
      <w:r>
        <w:t xml:space="preserve">. </w:t>
      </w:r>
      <w:r w:rsidRPr="00FB1FE0">
        <w:t>Cette différence de température augmentait avec la vitesse de rotation</w:t>
      </w:r>
      <w:ins w:id="637" w:author="HASSINI Mohamed-amine" w:date="2019-03-11T19:35:00Z">
        <w:r w:rsidR="008C6D03">
          <w:t xml:space="preserve"> et engendrait des vibrations</w:t>
        </w:r>
      </w:ins>
      <w:del w:id="638" w:author="HASSINI Mohamed-amine" w:date="2019-03-11T19:35:00Z">
        <w:r w:rsidR="00FB1FE0" w:rsidRPr="00FB1FE0" w:rsidDel="008C6D03">
          <w:delText>, déclenchait l’instabilité</w:delText>
        </w:r>
      </w:del>
      <w:r w:rsidR="00FB1FE0" w:rsidRPr="00FB1FE0">
        <w:t xml:space="preserve"> spirale</w:t>
      </w:r>
      <w:ins w:id="639" w:author="HASSINI Mohamed-amine" w:date="2019-03-11T19:35:00Z">
        <w:r w:rsidR="008C6D03">
          <w:t>s divergentes</w:t>
        </w:r>
      </w:ins>
      <w:r w:rsidRPr="00FB1FE0">
        <w:t xml:space="preserve"> </w:t>
      </w:r>
      <w:del w:id="640" w:author="HASSINI Mohamed-amine" w:date="2019-03-11T19:35:00Z">
        <w:r w:rsidRPr="00FB1FE0" w:rsidDel="008C6D03">
          <w:delText xml:space="preserve">et </w:delText>
        </w:r>
      </w:del>
      <w:r w:rsidRPr="00FB1FE0">
        <w:t>limit</w:t>
      </w:r>
      <w:ins w:id="641" w:author="HASSINI Mohamed-amine" w:date="2019-03-11T19:35:00Z">
        <w:r w:rsidR="008C6D03">
          <w:t xml:space="preserve">ant de fait </w:t>
        </w:r>
      </w:ins>
      <w:del w:id="642" w:author="HASSINI Mohamed-amine" w:date="2019-03-11T19:35:00Z">
        <w:r w:rsidRPr="00FB1FE0" w:rsidDel="008C6D03">
          <w:delText xml:space="preserve">ait </w:delText>
        </w:r>
        <w:r w:rsidR="00FB1FE0" w:rsidRPr="00FB1FE0" w:rsidDel="008C6D03">
          <w:delText xml:space="preserve">ainsi </w:delText>
        </w:r>
      </w:del>
      <w:r w:rsidRPr="00FB1FE0">
        <w:t xml:space="preserve">la vitesse de fonctionnement. L’instabilité apparaissait de manière non répétitive. </w:t>
      </w:r>
      <w:ins w:id="643" w:author="HASSINI Mohamed-amine" w:date="2019-03-11T19:36:00Z">
        <w:r w:rsidR="002B7D39">
          <w:t>Grâce à ces essais, ils ont pu montrer que l’apparition de l</w:t>
        </w:r>
      </w:ins>
      <w:ins w:id="644" w:author="HASSINI Mohamed-amine" w:date="2019-03-11T19:37:00Z">
        <w:r w:rsidR="002B7D39">
          <w:t xml:space="preserve">’effet Morton instable était correlée à l’augmentation de la différence de température à la surface du rotor. </w:t>
        </w:r>
      </w:ins>
      <w:del w:id="645" w:author="HASSINI Mohamed-amine" w:date="2019-03-11T19:37:00Z">
        <w:r w:rsidRPr="00FB1FE0" w:rsidDel="002B7D39">
          <w:delText xml:space="preserve">Le banc d’essai montrait bien que </w:delText>
        </w:r>
      </w:del>
      <w:del w:id="646" w:author="HASSINI Mohamed-amine" w:date="2019-03-11T19:36:00Z">
        <w:r w:rsidRPr="00FB1FE0" w:rsidDel="008C6D03">
          <w:delText>la variation</w:delText>
        </w:r>
      </w:del>
      <w:del w:id="647" w:author="HASSINI Mohamed-amine" w:date="2019-03-11T19:37:00Z">
        <w:r w:rsidRPr="00FB1FE0" w:rsidDel="002B7D39">
          <w:delText xml:space="preserve"> de la différence de la température correspondait à l’apparition de l’effet Morton instable.</w:delText>
        </w:r>
        <w:r w:rsidRPr="006C2807" w:rsidDel="002B7D39">
          <w:delText xml:space="preserve"> </w:delText>
        </w:r>
      </w:del>
    </w:p>
    <w:p w14:paraId="0FC2C811" w14:textId="297D7B40" w:rsidR="003F5A41" w:rsidRDefault="003F5A41" w:rsidP="00FF23E0">
      <w:pPr>
        <w:spacing w:before="240" w:line="360" w:lineRule="auto"/>
        <w:ind w:firstLine="709"/>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C20694">
        <w:rPr>
          <w:b/>
        </w:rPr>
        <w:t>[16]</w:t>
      </w:r>
      <w:r w:rsidRPr="004A32CA">
        <w:rPr>
          <w:b/>
        </w:rPr>
        <w:fldChar w:fldCharType="end"/>
      </w:r>
      <w:r>
        <w:rPr>
          <w:b/>
        </w:rPr>
        <w:t xml:space="preserve"> </w:t>
      </w:r>
      <w:r w:rsidRPr="00620A4B">
        <w:t xml:space="preserve">ont publié une </w:t>
      </w:r>
      <w:r w:rsidR="00AE2D60">
        <w:t xml:space="preserve">étude concernant un </w:t>
      </w:r>
      <w:r w:rsidR="00666C91">
        <w:t>turbodétende</w:t>
      </w:r>
      <w:r w:rsidR="00666C91" w:rsidRPr="00620A4B">
        <w:t>ur</w:t>
      </w:r>
      <w:r>
        <w:t xml:space="preserve"> couplé avec un compresseur. Le turbo-détenteur possédait des disques</w:t>
      </w:r>
      <w:ins w:id="648" w:author="HASSINI Mohamed-amine" w:date="2019-03-11T19:38:00Z">
        <w:r w:rsidR="002B7D39">
          <w:t xml:space="preserve"> massifs</w:t>
        </w:r>
      </w:ins>
      <w:r>
        <w:t xml:space="preserve"> </w:t>
      </w:r>
      <w:del w:id="649" w:author="HASSINI Mohamed-amine" w:date="2019-03-11T19:38:00Z">
        <w:r w:rsidDel="002B7D39">
          <w:delText>l</w:delText>
        </w:r>
      </w:del>
      <w:del w:id="650" w:author="HASSINI Mohamed-amine" w:date="2019-03-11T19:37:00Z">
        <w:r w:rsidDel="002B7D39">
          <w:delText>ourds</w:delText>
        </w:r>
      </w:del>
      <w:r>
        <w:t xml:space="preserve"> en porte-à-faux et un rotor rigide qui fonctionnait à des vitesses élevées proches de 18600 tr/min. </w:t>
      </w:r>
      <w:del w:id="651" w:author="HASSINI Mohamed-amine" w:date="2019-03-11T19:38:00Z">
        <w:r w:rsidDel="002B7D39">
          <w:delText xml:space="preserve">Pendant </w:delText>
        </w:r>
      </w:del>
      <w:ins w:id="652" w:author="HASSINI Mohamed-amine" w:date="2019-03-11T19:38:00Z">
        <w:r w:rsidR="002B7D39">
          <w:t>Lors d’</w:t>
        </w:r>
      </w:ins>
      <w:r>
        <w:t xml:space="preserve">un </w:t>
      </w:r>
      <w:ins w:id="653" w:author="HASSINI Mohamed-amine" w:date="2019-03-11T19:38:00Z">
        <w:r w:rsidR="002B7D39">
          <w:t>essai</w:t>
        </w:r>
      </w:ins>
      <w:del w:id="654" w:author="HASSINI Mohamed-amine" w:date="2019-03-11T19:38:00Z">
        <w:r w:rsidDel="002B7D39">
          <w:delText>test</w:delText>
        </w:r>
      </w:del>
      <w:r>
        <w: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ins w:id="655" w:author="HASSINI Mohamed-amine" w:date="2019-03-11T19:39:00Z">
        <w:r w:rsidR="002B7D39">
          <w:t xml:space="preserve"> suite à un léger</w:t>
        </w:r>
      </w:ins>
      <w:r w:rsidRPr="007C07AF">
        <w:t xml:space="preserve"> </w:t>
      </w:r>
      <w:del w:id="656" w:author="HASSINI Mohamed-amine" w:date="2019-03-11T19:39:00Z">
        <w:r w:rsidDel="002B7D39">
          <w:delText>après le</w:delText>
        </w:r>
      </w:del>
      <w:r>
        <w:t xml:space="preserve"> dépassement</w:t>
      </w:r>
      <w:del w:id="657" w:author="HASSINI Mohamed-amine" w:date="2019-03-11T19:40:00Z">
        <w:r w:rsidDel="002B7D39">
          <w:delText xml:space="preserve"> léger</w:delText>
        </w:r>
      </w:del>
      <w:r>
        <w:t xml:space="preserve">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00727BC6" w:rsidRPr="00727BC6">
        <w:rPr>
          <w:b/>
        </w:rPr>
        <w:fldChar w:fldCharType="end"/>
      </w:r>
      <w:r w:rsidRPr="0097606A">
        <w:rPr>
          <w:rStyle w:val="shorttext"/>
        </w:rPr>
        <w:t>)</w:t>
      </w:r>
      <w:r>
        <w:t>. Les diagrammes polaires de l’amplitude et de la phase mesurés</w:t>
      </w:r>
      <w:ins w:id="658" w:author="HASSINI Mohamed-amine" w:date="2019-03-11T19:40:00Z">
        <w:r w:rsidR="002B7D39">
          <w:t xml:space="preserve"> proches</w:t>
        </w:r>
      </w:ins>
      <w:r>
        <w:t xml:space="preserve"> </w:t>
      </w:r>
      <w:del w:id="659" w:author="HASSINI Mohamed-amine" w:date="2019-03-11T19:40:00Z">
        <w:r w:rsidDel="002B7D39">
          <w:delText>près</w:delText>
        </w:r>
      </w:del>
      <w:r>
        <w:t xml:space="preserve"> de la vitesse nominale sont </w:t>
      </w:r>
      <w:r w:rsidR="00457440">
        <w:t>présentés</w:t>
      </w:r>
      <w:ins w:id="660" w:author="HASSINI Mohamed-amine" w:date="2019-03-11T19:40:00Z">
        <w:r w:rsidR="002B7D39">
          <w:t xml:space="preserve"> par</w:t>
        </w:r>
      </w:ins>
      <w:r>
        <w:t xml:space="preserve"> </w:t>
      </w:r>
      <w:del w:id="661" w:author="HASSINI Mohamed-amine" w:date="2019-03-11T19:40:00Z">
        <w:r w:rsidDel="002B7D39">
          <w:delText>sur</w:delText>
        </w:r>
      </w:del>
      <w:r>
        <w:t xml:space="preserve">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1</w:t>
      </w:r>
      <w:r w:rsidR="00800A93" w:rsidRPr="00800A93">
        <w:rPr>
          <w:b/>
        </w:rPr>
        <w:fldChar w:fldCharType="end"/>
      </w:r>
      <w:r>
        <w:rPr>
          <w:b/>
        </w:rPr>
        <w:t xml:space="preserve">. </w:t>
      </w:r>
      <w:r>
        <w:t>Ils montrent des</w:t>
      </w:r>
      <w:ins w:id="662" w:author="HASSINI Mohamed-amine" w:date="2019-03-11T19:41:00Z">
        <w:r w:rsidR="002B7D39">
          <w:t xml:space="preserve"> variations</w:t>
        </w:r>
      </w:ins>
      <w:r>
        <w:t xml:space="preserve"> </w:t>
      </w:r>
      <w:del w:id="663" w:author="HASSINI Mohamed-amine" w:date="2019-03-11T19:41:00Z">
        <w:r w:rsidDel="002B7D39">
          <w:delText xml:space="preserve">modifications </w:delText>
        </w:r>
      </w:del>
      <w:r>
        <w:t xml:space="preserve">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007B6170" w:rsidRPr="007B6170">
        <w:rPr>
          <w:rStyle w:val="shorttext"/>
          <w:b/>
        </w:rPr>
        <w:fldChar w:fldCharType="end"/>
      </w:r>
      <w:r w:rsidR="007B6170">
        <w:rPr>
          <w:rStyle w:val="shorttext"/>
          <w:b/>
        </w:rPr>
        <w:t xml:space="preserve"> </w:t>
      </w:r>
      <w:r>
        <w:t xml:space="preserve">montre l’augmentation </w:t>
      </w:r>
      <w:ins w:id="664" w:author="HASSINI Mohamed-amine" w:date="2019-03-11T19:41:00Z">
        <w:r w:rsidR="002B7D39">
          <w:t xml:space="preserve">rapide </w:t>
        </w:r>
      </w:ins>
      <w:del w:id="665" w:author="HASSINI Mohamed-amine" w:date="2019-03-11T19:41:00Z">
        <w:r w:rsidDel="002B7D39">
          <w:delText xml:space="preserve">brusque </w:delText>
        </w:r>
      </w:del>
      <w:r>
        <w:t xml:space="preserve">de l’amplitude synchrone une fois la vitesse critique atteinte et, surtout, sa diminution progressive avec la diminution de la vitesse de rotation. Le </w:t>
      </w:r>
      <w:r w:rsidRPr="00A22718">
        <w:t>niveau élevé de</w:t>
      </w:r>
      <w:ins w:id="666" w:author="HASSINI Mohamed-amine" w:date="2019-03-11T19:42:00Z">
        <w:r w:rsidR="002B7D39">
          <w:t>s</w:t>
        </w:r>
      </w:ins>
      <w:r w:rsidRPr="00A22718">
        <w:t xml:space="preserv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w:t>
      </w:r>
      <w:ins w:id="667" w:author="HASSINI Mohamed-amine" w:date="2019-03-11T19:42:00Z">
        <w:r w:rsidR="002B7D39">
          <w:t xml:space="preserve">la </w:t>
        </w:r>
      </w:ins>
      <w:r>
        <w:t xml:space="preserve">source des vibrations synchrones car l’échelle de temps des phénomènes thermiques est beaucoup plus grande que celle des vibrations synchrones. </w:t>
      </w:r>
    </w:p>
    <w:p w14:paraId="14156963" w14:textId="77777777" w:rsidR="00FF04FF" w:rsidRDefault="00FF04FF" w:rsidP="00FF04FF">
      <w:pPr>
        <w:keepNext/>
        <w:spacing w:line="360" w:lineRule="auto"/>
        <w:jc w:val="center"/>
      </w:pPr>
      <w:r>
        <w:rPr>
          <w:noProof/>
        </w:rPr>
        <w:lastRenderedPageBreak/>
        <w:drawing>
          <wp:inline distT="0" distB="0" distL="0" distR="0" wp14:anchorId="773B9A87" wp14:editId="639DA832">
            <wp:extent cx="4425190" cy="20409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1866" cy="2080916"/>
                    </a:xfrm>
                    <a:prstGeom prst="rect">
                      <a:avLst/>
                    </a:prstGeom>
                  </pic:spPr>
                </pic:pic>
              </a:graphicData>
            </a:graphic>
          </wp:inline>
        </w:drawing>
      </w:r>
    </w:p>
    <w:p w14:paraId="5DDA2049" w14:textId="78CB5341" w:rsidR="00FF04FF" w:rsidRPr="00EF05E6" w:rsidRDefault="00FF04FF" w:rsidP="00EF05E6">
      <w:pPr>
        <w:pStyle w:val="Lgende"/>
        <w:jc w:val="center"/>
        <w:rPr>
          <w:rFonts w:ascii="Calibri" w:eastAsia="Times New Roman" w:hAnsi="Calibri" w:cs="Times New Roman"/>
          <w:i w:val="0"/>
          <w:iCs w:val="0"/>
          <w:color w:val="auto"/>
          <w:sz w:val="22"/>
          <w:szCs w:val="20"/>
          <w:lang w:eastAsia="fr-FR"/>
        </w:rPr>
      </w:pPr>
      <w:bookmarkStart w:id="668" w:name="_Ref534631936"/>
      <w:bookmarkStart w:id="669" w:name="_Toc536112183"/>
      <w:bookmarkStart w:id="670" w:name="_Toc536800483"/>
      <w:r w:rsidRPr="002F0CE0">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668"/>
      <w:r>
        <w:rPr>
          <w:rStyle w:val="shorttext"/>
          <w:rFonts w:ascii="Calibri" w:eastAsia="Times New Roman" w:hAnsi="Calibri" w:cs="Times New Roman"/>
          <w:i w:val="0"/>
          <w:iCs w:val="0"/>
          <w:color w:val="auto"/>
          <w:sz w:val="22"/>
          <w:szCs w:val="20"/>
          <w:lang w:eastAsia="fr-FR"/>
        </w:rPr>
        <w:t> : Vibration spirale constatée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669"/>
      <w:bookmarkEnd w:id="670"/>
    </w:p>
    <w:p w14:paraId="1AC8AA83" w14:textId="77777777" w:rsidR="003F5A41" w:rsidRDefault="003F5A41" w:rsidP="003F5A41">
      <w:pPr>
        <w:keepNext/>
        <w:jc w:val="center"/>
      </w:pPr>
      <w:r>
        <w:rPr>
          <w:noProof/>
        </w:rPr>
        <w:drawing>
          <wp:inline distT="0" distB="0" distL="0" distR="0" wp14:anchorId="7BC00973" wp14:editId="365FBE2A">
            <wp:extent cx="4590412" cy="2807803"/>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0969" cy="2838727"/>
                    </a:xfrm>
                    <a:prstGeom prst="rect">
                      <a:avLst/>
                    </a:prstGeom>
                  </pic:spPr>
                </pic:pic>
              </a:graphicData>
            </a:graphic>
          </wp:inline>
        </w:drawing>
      </w:r>
    </w:p>
    <w:p w14:paraId="1F422501" w14:textId="30E414A5" w:rsidR="003F5A41" w:rsidRDefault="003F5A41" w:rsidP="00EF05E6">
      <w:pPr>
        <w:pStyle w:val="Lgende"/>
        <w:spacing w:after="240" w:line="360" w:lineRule="auto"/>
        <w:jc w:val="center"/>
        <w:rPr>
          <w:rStyle w:val="shorttext"/>
          <w:rFonts w:ascii="Calibri" w:eastAsia="Times New Roman" w:hAnsi="Calibri" w:cs="Times New Roman"/>
          <w:b/>
          <w:i w:val="0"/>
          <w:iCs w:val="0"/>
          <w:color w:val="auto"/>
          <w:sz w:val="22"/>
          <w:szCs w:val="20"/>
          <w:lang w:eastAsia="fr-FR"/>
        </w:rPr>
      </w:pPr>
      <w:bookmarkStart w:id="671" w:name="_Ref534302406"/>
      <w:bookmarkStart w:id="672" w:name="_Toc536112182"/>
      <w:bookmarkStart w:id="673" w:name="_Toc536800484"/>
      <w:r w:rsidRPr="00E407B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671"/>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672"/>
      <w:bookmarkEnd w:id="673"/>
    </w:p>
    <w:p w14:paraId="62064A2A" w14:textId="7E690421" w:rsidR="00F62454" w:rsidRPr="00EF05E6" w:rsidRDefault="003F5A41" w:rsidP="00EF05E6">
      <w:pPr>
        <w:spacing w:before="240" w:after="240" w:line="360" w:lineRule="auto"/>
        <w:ind w:firstLine="709"/>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C20694">
        <w:rPr>
          <w:b/>
        </w:rPr>
        <w:t>[17]</w:t>
      </w:r>
      <w:r w:rsidRPr="00DD0321">
        <w:rPr>
          <w:b/>
        </w:rPr>
        <w:fldChar w:fldCharType="end"/>
      </w:r>
      <w:r>
        <w:t xml:space="preserve"> ont</w:t>
      </w:r>
      <w:ins w:id="674" w:author="HASSINI Mohamed-amine" w:date="2019-03-11T19:43:00Z">
        <w:r w:rsidR="002B7D39">
          <w:t xml:space="preserve"> étudié</w:t>
        </w:r>
      </w:ins>
      <w:r>
        <w:t xml:space="preserve"> </w:t>
      </w:r>
      <w:del w:id="675" w:author="HASSINI Mohamed-amine" w:date="2019-03-11T19:43:00Z">
        <w:r w:rsidDel="002B7D39">
          <w:delText xml:space="preserve">investigué </w:delText>
        </w:r>
      </w:del>
      <w:r>
        <w:t xml:space="preserve">le prototype d’une </w:t>
      </w:r>
      <w:r>
        <w:rPr>
          <w:rStyle w:val="shorttext"/>
        </w:rPr>
        <w:t>machine électrique qui</w:t>
      </w:r>
      <w:ins w:id="676" w:author="HASSINI Mohamed-amine" w:date="2019-03-11T19:43:00Z">
        <w:r w:rsidR="002B7D39">
          <w:rPr>
            <w:rStyle w:val="shorttext"/>
          </w:rPr>
          <w:t xml:space="preserve"> équipée</w:t>
        </w:r>
      </w:ins>
      <w:r>
        <w:rPr>
          <w:rStyle w:val="shorttext"/>
        </w:rPr>
        <w:t xml:space="preserve"> </w:t>
      </w:r>
      <w:del w:id="677" w:author="HASSINI Mohamed-amine" w:date="2019-03-11T19:43:00Z">
        <w:r w:rsidDel="002B7D39">
          <w:rPr>
            <w:rStyle w:val="shorttext"/>
          </w:rPr>
          <w:delText>possédait</w:delText>
        </w:r>
      </w:del>
      <w:r>
        <w:rPr>
          <w:rStyle w:val="shorttext"/>
        </w:rPr>
        <w:t xml:space="preserve"> </w:t>
      </w:r>
      <w:ins w:id="678" w:author="HASSINI Mohamed-amine" w:date="2019-03-11T19:43:00Z">
        <w:r w:rsidR="002B7D39">
          <w:rPr>
            <w:rStyle w:val="shorttext"/>
          </w:rPr>
          <w:t>d’</w:t>
        </w:r>
      </w:ins>
      <w:r>
        <w:rPr>
          <w:rStyle w:val="shorttext"/>
        </w:rPr>
        <w:t xml:space="preserve">un disque massif en porte-à-faux. Durant un </w:t>
      </w:r>
      <w:r w:rsidRPr="006F4AC6">
        <w:rPr>
          <w:rStyle w:val="shorttext"/>
        </w:rPr>
        <w:t>test</w:t>
      </w:r>
      <w:r>
        <w:rPr>
          <w:rStyle w:val="shorttext"/>
        </w:rPr>
        <w:t xml:space="preserve"> à vitesse constante de 4150 tr/min, les vibrations du rotor étaient mesurées</w:t>
      </w:r>
      <w:ins w:id="679" w:author="HASSINI Mohamed-amine" w:date="2019-03-11T19:44:00Z">
        <w:r w:rsidR="002B7D39">
          <w:rPr>
            <w:rStyle w:val="shorttext"/>
          </w:rPr>
          <w:t xml:space="preserve"> suivant</w:t>
        </w:r>
      </w:ins>
      <w:del w:id="680" w:author="HASSINI Mohamed-amine" w:date="2019-03-11T19:44:00Z">
        <w:r w:rsidDel="002B7D39">
          <w:rPr>
            <w:rStyle w:val="shorttext"/>
          </w:rPr>
          <w:delText xml:space="preserve"> en</w:delText>
        </w:r>
      </w:del>
      <w:r>
        <w:rPr>
          <w:rStyle w:val="shorttext"/>
        </w:rPr>
        <w:t xml:space="preserve"> deux plans </w:t>
      </w:r>
      <w:ins w:id="681" w:author="HASSINI Mohamed-amine" w:date="2019-03-11T19:44:00Z">
        <w:r w:rsidR="002B7D39">
          <w:rPr>
            <w:rStyle w:val="shorttext"/>
          </w:rPr>
          <w:t>en utilisant</w:t>
        </w:r>
      </w:ins>
      <w:del w:id="682" w:author="HASSINI Mohamed-amine" w:date="2019-03-11T19:44:00Z">
        <w:r w:rsidDel="002B7D39">
          <w:rPr>
            <w:rStyle w:val="shorttext"/>
          </w:rPr>
          <w:delText>par</w:delText>
        </w:r>
      </w:del>
      <w:r>
        <w:rPr>
          <w:rStyle w:val="shorttext"/>
        </w:rPr>
        <w:t xml:space="preserve"> deux capteurs/plan montés à 90 degrés. Les amplitudes synchrones mesuré</w:t>
      </w:r>
      <w:ins w:id="683" w:author="HASSINI Mohamed-amine" w:date="2019-03-11T19:44:00Z">
        <w:r w:rsidR="002B7D39">
          <w:rPr>
            <w:rStyle w:val="shorttext"/>
          </w:rPr>
          <w:t>e</w:t>
        </w:r>
      </w:ins>
      <w:r>
        <w:rPr>
          <w:rStyle w:val="shorttext"/>
        </w:rPr>
        <w:t xml:space="preserve">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premières heures de fonctionnement</w:t>
      </w:r>
      <w:ins w:id="684" w:author="HASSINI Mohamed-amine" w:date="2019-03-11T19:45:00Z">
        <w:r w:rsidR="002B7D39">
          <w:rPr>
            <w:rStyle w:val="shorttext"/>
          </w:rPr>
          <w:t xml:space="preserve"> avant de devenir, soudainement, </w:t>
        </w:r>
      </w:ins>
      <w:del w:id="685" w:author="HASSINI Mohamed-amine" w:date="2019-03-11T19:45:00Z">
        <w:r w:rsidDel="002B7D39">
          <w:rPr>
            <w:rStyle w:val="shorttext"/>
          </w:rPr>
          <w:delText xml:space="preserve"> et devenait soudain </w:delText>
        </w:r>
      </w:del>
      <w:r>
        <w:rPr>
          <w:rStyle w:val="shorttext"/>
        </w:rPr>
        <w:t>excessive déclenchant</w:t>
      </w:r>
      <w:ins w:id="686" w:author="HASSINI Mohamed-amine" w:date="2019-03-11T19:45:00Z">
        <w:r w:rsidR="002B7D39">
          <w:rPr>
            <w:rStyle w:val="shorttext"/>
          </w:rPr>
          <w:t xml:space="preserve"> ainsi</w:t>
        </w:r>
      </w:ins>
      <w:r>
        <w:rPr>
          <w:rStyle w:val="shorttext"/>
        </w:rPr>
        <w:t xml:space="preserve"> l’arrêt d’urgence de la machine. En plus, le </w:t>
      </w:r>
      <w:r>
        <w:rPr>
          <w:szCs w:val="22"/>
        </w:rPr>
        <w:t xml:space="preserve">phénomène des vibrations cycliques a </w:t>
      </w:r>
      <w:ins w:id="687" w:author="HASSINI Mohamed-amine" w:date="2019-03-11T19:46:00Z">
        <w:r w:rsidR="00067A2B">
          <w:rPr>
            <w:szCs w:val="22"/>
          </w:rPr>
          <w:t xml:space="preserve">également </w:t>
        </w:r>
      </w:ins>
      <w:r>
        <w:rPr>
          <w:szCs w:val="22"/>
        </w:rPr>
        <w:t>été</w:t>
      </w:r>
      <w:del w:id="688" w:author="HASSINI Mohamed-amine" w:date="2019-03-11T19:46:00Z">
        <w:r w:rsidDel="00067A2B">
          <w:rPr>
            <w:szCs w:val="22"/>
          </w:rPr>
          <w:delText xml:space="preserve"> également</w:delText>
        </w:r>
      </w:del>
      <w:r>
        <w:rPr>
          <w:szCs w:val="22"/>
        </w:rPr>
        <w:t xml:space="preserve"> constaté dans ce cas avant</w:t>
      </w:r>
      <w:ins w:id="689" w:author="HASSINI Mohamed-amine" w:date="2019-03-11T19:47:00Z">
        <w:r w:rsidR="00067A2B">
          <w:rPr>
            <w:szCs w:val="22"/>
          </w:rPr>
          <w:t xml:space="preserve"> l’apparition de</w:t>
        </w:r>
      </w:ins>
      <w:r>
        <w:rPr>
          <w:szCs w:val="22"/>
        </w:rPr>
        <w:t xml:space="preserve"> </w:t>
      </w:r>
      <w:del w:id="690" w:author="HASSINI Mohamed-amine" w:date="2019-03-11T19:47:00Z">
        <w:r w:rsidDel="00067A2B">
          <w:rPr>
            <w:szCs w:val="22"/>
          </w:rPr>
          <w:delText>que</w:delText>
        </w:r>
      </w:del>
      <w:r>
        <w:rPr>
          <w:szCs w:val="22"/>
        </w:rPr>
        <w:t xml:space="preserve"> l’instabilité vibratoire</w:t>
      </w:r>
      <w:del w:id="691" w:author="HASSINI Mohamed-amine" w:date="2019-03-11T19:47:00Z">
        <w:r w:rsidDel="00067A2B">
          <w:rPr>
            <w:szCs w:val="22"/>
          </w:rPr>
          <w:delText xml:space="preserve"> apparaisse</w:delText>
        </w:r>
      </w:del>
      <w:r>
        <w:rPr>
          <w:szCs w:val="22"/>
        </w:rPr>
        <w:t xml:space="preserv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4</w:t>
      </w:r>
      <w:r w:rsidR="00312F73" w:rsidRPr="00F62454">
        <w:rPr>
          <w:rStyle w:val="shorttext"/>
          <w:b/>
        </w:rPr>
        <w:fldChar w:fldCharType="end"/>
      </w:r>
      <w:r>
        <w:rPr>
          <w:rStyle w:val="shorttext"/>
        </w:rPr>
        <w:t>.</w:t>
      </w:r>
    </w:p>
    <w:p w14:paraId="6F566857" w14:textId="77777777" w:rsidR="003F5A41" w:rsidRDefault="003F5A41" w:rsidP="003F5A41">
      <w:pPr>
        <w:keepNext/>
        <w:spacing w:line="360" w:lineRule="auto"/>
        <w:jc w:val="center"/>
      </w:pPr>
      <w:r w:rsidRPr="00910663">
        <w:rPr>
          <w:rStyle w:val="shorttext"/>
          <w:noProof/>
        </w:rPr>
        <w:lastRenderedPageBreak/>
        <w:drawing>
          <wp:inline distT="0" distB="0" distL="0" distR="0" wp14:anchorId="69037CFB" wp14:editId="6689F4FF">
            <wp:extent cx="4845901" cy="3079700"/>
            <wp:effectExtent l="0" t="0" r="0" b="6985"/>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93699" cy="3110077"/>
                    </a:xfrm>
                    <a:prstGeom prst="rect">
                      <a:avLst/>
                    </a:prstGeom>
                    <a:noFill/>
                    <a:ln>
                      <a:noFill/>
                    </a:ln>
                  </pic:spPr>
                </pic:pic>
              </a:graphicData>
            </a:graphic>
          </wp:inline>
        </w:drawing>
      </w:r>
    </w:p>
    <w:p w14:paraId="60EDB5A2" w14:textId="0A28AB00" w:rsidR="003F5A41" w:rsidRDefault="003F5A41" w:rsidP="003F5A41">
      <w:pPr>
        <w:pStyle w:val="Lgende"/>
        <w:jc w:val="center"/>
        <w:rPr>
          <w:rStyle w:val="shorttext"/>
        </w:rPr>
      </w:pPr>
      <w:bookmarkStart w:id="692" w:name="_Ref534302420"/>
      <w:bookmarkStart w:id="693" w:name="_Toc536112184"/>
      <w:bookmarkStart w:id="694" w:name="_Toc536800485"/>
      <w:r w:rsidRPr="00B9427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3</w:t>
      </w:r>
      <w:r w:rsidR="0019727E">
        <w:rPr>
          <w:rStyle w:val="shorttext"/>
          <w:rFonts w:ascii="Calibri" w:eastAsia="Times New Roman" w:hAnsi="Calibri" w:cs="Times New Roman"/>
          <w:i w:val="0"/>
          <w:iCs w:val="0"/>
          <w:color w:val="auto"/>
          <w:sz w:val="22"/>
          <w:szCs w:val="20"/>
          <w:lang w:eastAsia="fr-FR"/>
        </w:rPr>
        <w:fldChar w:fldCharType="end"/>
      </w:r>
      <w:bookmarkEnd w:id="692"/>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693"/>
      <w:bookmarkEnd w:id="694"/>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rPr>
        <w:drawing>
          <wp:inline distT="0" distB="0" distL="0" distR="0" wp14:anchorId="066BF6CD" wp14:editId="02C1B162">
            <wp:extent cx="3756584" cy="3337334"/>
            <wp:effectExtent l="0" t="0" r="0" b="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3262" cy="3361035"/>
                    </a:xfrm>
                    <a:prstGeom prst="rect">
                      <a:avLst/>
                    </a:prstGeom>
                    <a:noFill/>
                    <a:ln>
                      <a:noFill/>
                    </a:ln>
                  </pic:spPr>
                </pic:pic>
              </a:graphicData>
            </a:graphic>
          </wp:inline>
        </w:drawing>
      </w:r>
    </w:p>
    <w:p w14:paraId="3E89AA4B" w14:textId="65814F3E" w:rsidR="003F5A41" w:rsidRPr="007A2CFA" w:rsidRDefault="003F5A41" w:rsidP="00656636">
      <w:pPr>
        <w:pStyle w:val="Lgende"/>
        <w:spacing w:after="240" w:line="360" w:lineRule="auto"/>
        <w:jc w:val="center"/>
        <w:rPr>
          <w:rFonts w:ascii="Calibri" w:eastAsia="Times New Roman" w:hAnsi="Calibri" w:cs="Times New Roman"/>
          <w:i w:val="0"/>
          <w:iCs w:val="0"/>
          <w:color w:val="auto"/>
          <w:sz w:val="22"/>
          <w:szCs w:val="20"/>
          <w:lang w:eastAsia="fr-FR"/>
        </w:rPr>
      </w:pPr>
      <w:bookmarkStart w:id="695" w:name="_Ref534632017"/>
      <w:bookmarkStart w:id="696" w:name="_Toc536112185"/>
      <w:bookmarkStart w:id="697" w:name="_Toc536800486"/>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695"/>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696"/>
      <w:bookmarkEnd w:id="697"/>
    </w:p>
    <w:p w14:paraId="19BBC831" w14:textId="4B47F5D8" w:rsidR="003F5A41" w:rsidRDefault="003F5A41" w:rsidP="00656636">
      <w:pPr>
        <w:spacing w:before="240" w:line="360" w:lineRule="auto"/>
        <w:ind w:firstLine="709"/>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C20694">
        <w:rPr>
          <w:b/>
        </w:rPr>
        <w:t>[16]</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C20694">
        <w:rPr>
          <w:b/>
        </w:rPr>
        <w:t>[17]</w:t>
      </w:r>
      <w:r w:rsidRPr="00DD0321">
        <w:rPr>
          <w:b/>
        </w:rPr>
        <w:fldChar w:fldCharType="end"/>
      </w:r>
      <w:r>
        <w:rPr>
          <w:b/>
        </w:rPr>
        <w:t xml:space="preserve"> </w:t>
      </w:r>
      <w:r>
        <w:rPr>
          <w:szCs w:val="22"/>
        </w:rPr>
        <w:t>mettent bien</w:t>
      </w:r>
      <w:r w:rsidR="005C2940">
        <w:rPr>
          <w:szCs w:val="22"/>
        </w:rPr>
        <w:t xml:space="preserve"> en </w:t>
      </w:r>
      <w:r>
        <w:rPr>
          <w:szCs w:val="22"/>
        </w:rPr>
        <w:t>évidence les symptômes</w:t>
      </w:r>
      <w:ins w:id="698" w:author="HASSINI Mohamed-amine" w:date="2019-03-11T19:48:00Z">
        <w:r w:rsidR="00067A2B">
          <w:rPr>
            <w:szCs w:val="22"/>
          </w:rPr>
          <w:t xml:space="preserve"> caractéristiques</w:t>
        </w:r>
      </w:ins>
      <w:r>
        <w:rPr>
          <w:szCs w:val="22"/>
        </w:rPr>
        <w:t xml:space="preserve"> de</w:t>
      </w:r>
      <w:ins w:id="699" w:author="HASSINI Mohamed-amine" w:date="2019-03-11T19:49:00Z">
        <w:r w:rsidR="00067A2B">
          <w:rPr>
            <w:szCs w:val="22"/>
          </w:rPr>
          <w:t xml:space="preserve"> l’effet Morton instable</w:t>
        </w:r>
      </w:ins>
      <w:del w:id="700" w:author="HASSINI Mohamed-amine" w:date="2019-03-11T19:49:00Z">
        <w:r w:rsidDel="00067A2B">
          <w:rPr>
            <w:szCs w:val="22"/>
          </w:rPr>
          <w:delText xml:space="preserve"> l’instabilité de</w:delText>
        </w:r>
        <w:r w:rsidR="00B935C1" w:rsidDel="00067A2B">
          <w:rPr>
            <w:szCs w:val="22"/>
          </w:rPr>
          <w:delText>s</w:delText>
        </w:r>
        <w:r w:rsidDel="00067A2B">
          <w:rPr>
            <w:szCs w:val="22"/>
          </w:rPr>
          <w:delText xml:space="preserve"> vibration</w:delText>
        </w:r>
        <w:r w:rsidR="00B935C1" w:rsidDel="00067A2B">
          <w:rPr>
            <w:szCs w:val="22"/>
          </w:rPr>
          <w:delText>s</w:delText>
        </w:r>
        <w:r w:rsidDel="00067A2B">
          <w:rPr>
            <w:szCs w:val="22"/>
          </w:rPr>
          <w:delText xml:space="preserve"> synchrone</w:delText>
        </w:r>
        <w:r w:rsidR="00B935C1" w:rsidDel="00067A2B">
          <w:rPr>
            <w:szCs w:val="22"/>
          </w:rPr>
          <w:delText>s</w:delText>
        </w:r>
        <w:r w:rsidDel="00067A2B">
          <w:rPr>
            <w:szCs w:val="22"/>
          </w:rPr>
          <w:delText xml:space="preserve"> </w:delText>
        </w:r>
      </w:del>
      <w:ins w:id="701" w:author="HASSINI Mohamed-amine" w:date="2019-03-11T19:49:00Z">
        <w:r w:rsidR="00067A2B">
          <w:rPr>
            <w:szCs w:val="22"/>
          </w:rPr>
          <w:t xml:space="preserve"> </w:t>
        </w:r>
      </w:ins>
      <w:r>
        <w:rPr>
          <w:szCs w:val="22"/>
        </w:rPr>
        <w:t>qui peu</w:t>
      </w:r>
      <w:ins w:id="702" w:author="HASSINI Mohamed-amine" w:date="2019-03-11T19:49:00Z">
        <w:r w:rsidR="00067A2B">
          <w:rPr>
            <w:szCs w:val="22"/>
          </w:rPr>
          <w:t>ven</w:t>
        </w:r>
      </w:ins>
      <w:r>
        <w:rPr>
          <w:szCs w:val="22"/>
        </w:rPr>
        <w:t xml:space="preserve">t se développer à vitesse constante. </w:t>
      </w:r>
      <w:ins w:id="703" w:author="HASSINI Mohamed-amine" w:date="2019-03-11T19:50:00Z">
        <w:r w:rsidR="00067A2B">
          <w:rPr>
            <w:szCs w:val="22"/>
          </w:rPr>
          <w:t xml:space="preserve">Contrairement aux </w:t>
        </w:r>
      </w:ins>
      <w:del w:id="704" w:author="HASSINI Mohamed-amine" w:date="2019-03-11T19:50:00Z">
        <w:r w:rsidDel="00067A2B">
          <w:rPr>
            <w:szCs w:val="22"/>
          </w:rPr>
          <w:delText xml:space="preserve">Différente des </w:delText>
        </w:r>
      </w:del>
      <w:r>
        <w:rPr>
          <w:szCs w:val="22"/>
        </w:rPr>
        <w:t xml:space="preserve">autres instabilités vibratoires classiques, </w:t>
      </w:r>
      <w:ins w:id="705" w:author="HASSINI Mohamed-amine" w:date="2019-03-11T19:50:00Z">
        <w:r w:rsidR="00067A2B">
          <w:rPr>
            <w:szCs w:val="22"/>
          </w:rPr>
          <w:t>celle</w:t>
        </w:r>
      </w:ins>
      <w:ins w:id="706" w:author="HASSINI Mohamed-amine" w:date="2019-03-11T19:52:00Z">
        <w:r w:rsidR="00067A2B">
          <w:rPr>
            <w:szCs w:val="22"/>
          </w:rPr>
          <w:t>s</w:t>
        </w:r>
      </w:ins>
      <w:ins w:id="707" w:author="HASSINI Mohamed-amine" w:date="2019-03-11T19:50:00Z">
        <w:r w:rsidR="00067A2B">
          <w:rPr>
            <w:szCs w:val="22"/>
          </w:rPr>
          <w:t xml:space="preserve"> engendrée</w:t>
        </w:r>
      </w:ins>
      <w:ins w:id="708" w:author="HASSINI Mohamed-amine" w:date="2019-03-11T19:52:00Z">
        <w:r w:rsidR="00067A2B">
          <w:rPr>
            <w:szCs w:val="22"/>
          </w:rPr>
          <w:t>s</w:t>
        </w:r>
      </w:ins>
      <w:ins w:id="709" w:author="HASSINI Mohamed-amine" w:date="2019-03-11T19:50:00Z">
        <w:r w:rsidR="00067A2B">
          <w:rPr>
            <w:szCs w:val="22"/>
          </w:rPr>
          <w:t xml:space="preserve"> par </w:t>
        </w:r>
      </w:ins>
      <w:ins w:id="710" w:author="HASSINI Mohamed-amine" w:date="2019-03-11T19:52:00Z">
        <w:r w:rsidR="00067A2B">
          <w:rPr>
            <w:szCs w:val="22"/>
          </w:rPr>
          <w:t xml:space="preserve">les effets thermiques </w:t>
        </w:r>
      </w:ins>
      <w:del w:id="711" w:author="HASSINI Mohamed-amine" w:date="2019-03-11T19:51:00Z">
        <w:r w:rsidDel="00067A2B">
          <w:rPr>
            <w:szCs w:val="22"/>
          </w:rPr>
          <w:delText xml:space="preserve">cette instabilité </w:delText>
        </w:r>
      </w:del>
      <w:del w:id="712" w:author="HASSINI Mohamed-amine" w:date="2019-03-11T19:52:00Z">
        <w:r w:rsidDel="00067A2B">
          <w:rPr>
            <w:szCs w:val="22"/>
          </w:rPr>
          <w:delText>se cache au début du fonctionnement et</w:delText>
        </w:r>
      </w:del>
      <w:r>
        <w:rPr>
          <w:szCs w:val="22"/>
        </w:rPr>
        <w:t xml:space="preserve"> n’apparaît q</w:t>
      </w:r>
      <w:r w:rsidR="008249CA">
        <w:rPr>
          <w:szCs w:val="22"/>
        </w:rPr>
        <w:t>u’après un certain du temps</w:t>
      </w:r>
      <w:ins w:id="713" w:author="HASSINI Mohamed-amine" w:date="2019-03-11T19:52:00Z">
        <w:r w:rsidR="00067A2B">
          <w:rPr>
            <w:szCs w:val="22"/>
          </w:rPr>
          <w:t xml:space="preserve"> de fonctionnement</w:t>
        </w:r>
      </w:ins>
      <w:r w:rsidR="008249CA">
        <w:rPr>
          <w:szCs w:val="22"/>
        </w:rPr>
        <w:t xml:space="preserve">. L’évolution </w:t>
      </w:r>
      <w:r>
        <w:rPr>
          <w:szCs w:val="22"/>
        </w:rPr>
        <w:t xml:space="preserve">lente et progressive </w:t>
      </w:r>
      <w:r w:rsidR="008249CA">
        <w:rPr>
          <w:szCs w:val="22"/>
        </w:rPr>
        <w:t xml:space="preserve">des vibrations </w:t>
      </w:r>
      <w:r>
        <w:rPr>
          <w:szCs w:val="22"/>
        </w:rPr>
        <w:t xml:space="preserve">a orienté les diagnostics du problème vers les effets </w:t>
      </w:r>
      <w:r>
        <w:rPr>
          <w:szCs w:val="22"/>
        </w:rPr>
        <w:lastRenderedPageBreak/>
        <w:t xml:space="preserve">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3</w:t>
      </w:r>
      <w:r w:rsidRPr="0078052B">
        <w:rPr>
          <w:b/>
          <w:szCs w:val="22"/>
        </w:rPr>
        <w:fldChar w:fldCharType="end"/>
      </w:r>
      <w:r>
        <w:rPr>
          <w:szCs w:val="22"/>
        </w:rPr>
        <w:t>) sont souvent décrites dans la littérature comme des signatures de cette instabilité</w:t>
      </w:r>
      <w:r w:rsidR="0000742B">
        <w:rPr>
          <w:szCs w:val="22"/>
        </w:rPr>
        <w:t xml:space="preserve"> vibratoire à l’origine thermique</w:t>
      </w:r>
      <w:r>
        <w:rPr>
          <w:szCs w:val="22"/>
        </w:rPr>
        <w:t>.</w:t>
      </w:r>
      <w:r w:rsidRPr="00A22718">
        <w:t xml:space="preserve"> </w:t>
      </w:r>
    </w:p>
    <w:p w14:paraId="3D265E27" w14:textId="2E5AD2DF" w:rsidR="00E82DF1" w:rsidRDefault="003F5A41" w:rsidP="000C520B">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C20694">
        <w:rPr>
          <w:b/>
        </w:rPr>
        <w:t>[18]</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C20694">
        <w:rPr>
          <w:b/>
        </w:rPr>
        <w:t>[19]</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e le vecteur</w:t>
      </w:r>
      <w:ins w:id="714" w:author="HASSINI Mohamed-amine" w:date="2019-03-11T19:53:00Z">
        <w:r w:rsidR="00067A2B">
          <w:t xml:space="preserve"> décrivant</w:t>
        </w:r>
      </w:ins>
      <w:del w:id="715" w:author="HASSINI Mohamed-amine" w:date="2019-03-11T19:54:00Z">
        <w:r w:rsidDel="00067A2B">
          <w:delText xml:space="preserve"> de</w:delText>
        </w:r>
        <w:r w:rsidR="00140ACD" w:rsidDel="00067A2B">
          <w:delText>s</w:delText>
        </w:r>
      </w:del>
      <w:r>
        <w:t xml:space="preserve"> </w:t>
      </w:r>
      <w:ins w:id="716" w:author="HASSINI Mohamed-amine" w:date="2019-03-11T19:54:00Z">
        <w:r w:rsidR="00067A2B">
          <w:t xml:space="preserve">les </w:t>
        </w:r>
      </w:ins>
      <w:r>
        <w:t>vibration</w:t>
      </w:r>
      <w:r w:rsidR="00140ACD">
        <w:t>s</w:t>
      </w:r>
      <w:r>
        <w:t xml:space="preserve"> et la différence de température </w:t>
      </w:r>
      <m:oMath>
        <m:r>
          <w:rPr>
            <w:rFonts w:ascii="Cambria Math" w:hAnsi="Cambria Math"/>
          </w:rPr>
          <m:t>∆T</m:t>
        </m:r>
      </m:oMath>
      <w:r>
        <w:t xml:space="preserve"> à la surface du rotor. Ce coefficient est difficile à obtenir à partir des calculs </w:t>
      </w:r>
      <w:ins w:id="717" w:author="HASSINI Mohamed-amine" w:date="2019-03-11T19:55:00Z">
        <w:r w:rsidR="00067A2B">
          <w:t xml:space="preserve">notamment en l’absence </w:t>
        </w:r>
      </w:ins>
      <w:del w:id="718" w:author="HASSINI Mohamed-amine" w:date="2019-03-11T19:55:00Z">
        <w:r w:rsidDel="00067A2B">
          <w:delText xml:space="preserve">surtout si l’on ne dispose pas </w:delText>
        </w:r>
      </w:del>
      <w:r>
        <w:t xml:space="preserve">de modèles physiques </w:t>
      </w:r>
      <w:ins w:id="719" w:author="HASSINI Mohamed-amine" w:date="2019-03-11T19:54:00Z">
        <w:r w:rsidR="00067A2B">
          <w:t>assez fins pour représenter l’écoulement du film lubrifiant dans les paliers</w:t>
        </w:r>
      </w:ins>
      <w:del w:id="720" w:author="HASSINI Mohamed-amine" w:date="2019-03-11T19:55:00Z">
        <w:r w:rsidDel="00067A2B">
          <w:delText>raffinés</w:delText>
        </w:r>
      </w:del>
      <w:r>
        <w:t>. Pour cette raison</w:t>
      </w:r>
      <w:r w:rsidR="004E6FD9">
        <w:t>,</w:t>
      </w:r>
      <w:r>
        <w:t xml:space="preserve"> </w:t>
      </w:r>
      <w:r w:rsidRPr="00124FD8">
        <w:t>Panara et al.</w:t>
      </w:r>
      <w:r>
        <w:t xml:space="preserve"> </w:t>
      </w:r>
      <w:proofErr w:type="gramStart"/>
      <w:r>
        <w:t>l’ont</w:t>
      </w:r>
      <w:proofErr w:type="gramEnd"/>
      <w:r>
        <w:t xml:space="preserve"> obtenu à partir des données expérimentales. Le rotor était instrumenté</w:t>
      </w:r>
      <w:ins w:id="721" w:author="HASSINI Mohamed-amine" w:date="2019-03-11T19:56:00Z">
        <w:r w:rsidR="00067A2B">
          <w:t xml:space="preserve"> à l’aide de</w:t>
        </w:r>
      </w:ins>
      <w:r>
        <w:t xml:space="preserve"> </w:t>
      </w:r>
      <w:del w:id="722" w:author="HASSINI Mohamed-amine" w:date="2019-03-11T19:56:00Z">
        <w:r w:rsidDel="00067A2B">
          <w:delText>par</w:delText>
        </w:r>
      </w:del>
      <w:r>
        <w:t xml:space="preserve"> huit thermocouples </w:t>
      </w:r>
      <w:ins w:id="723" w:author="HASSINI Mohamed-amine" w:date="2019-03-11T19:56:00Z">
        <w:r w:rsidR="00067A2B">
          <w:t>disposés uniformément</w:t>
        </w:r>
        <w:r w:rsidR="00C425B2">
          <w:t xml:space="preserve"> le long de la circonférence du rotor au droit du palier</w:t>
        </w:r>
        <w:r w:rsidR="00067A2B">
          <w:t xml:space="preserve"> </w:t>
        </w:r>
      </w:ins>
      <w:del w:id="724" w:author="HASSINI Mohamed-amine" w:date="2019-03-11T19:56:00Z">
        <w:r w:rsidDel="00067A2B">
          <w:delText xml:space="preserve">équidistantes dans </w:delText>
        </w:r>
      </w:del>
      <w:del w:id="725" w:author="HASSINI Mohamed-amine" w:date="2019-03-11T19:57:00Z">
        <w:r w:rsidDel="00C425B2">
          <w:delText xml:space="preserve">la  direction circonférentielle </w:delText>
        </w:r>
      </w:del>
      <w:r>
        <w:t>et</w:t>
      </w:r>
      <w:r w:rsidRPr="00AF6740">
        <w:t xml:space="preserve"> </w:t>
      </w:r>
      <w:ins w:id="726" w:author="HASSINI Mohamed-amine" w:date="2019-03-11T19:57:00Z">
        <w:r w:rsidR="00C425B2">
          <w:t xml:space="preserve">reliés à </w:t>
        </w:r>
      </w:ins>
      <w:r w:rsidRPr="00AF6740">
        <w:t>un</w:t>
      </w:r>
      <w:r>
        <w:t xml:space="preserve"> collecteur tournant</w:t>
      </w:r>
      <w:r w:rsidRPr="00AF6740">
        <w:t xml:space="preserve"> sans fil</w:t>
      </w:r>
      <w:r>
        <w:t>.</w:t>
      </w:r>
      <w:r w:rsidRPr="00AF6740">
        <w:t xml:space="preserve"> </w:t>
      </w:r>
      <w:r>
        <w:t>Trois masses différentes en porte-à-faux (7.3%, 8.4%, 12.4% de la masse du rotor) ont été</w:t>
      </w:r>
      <w:ins w:id="727" w:author="HASSINI Mohamed-amine" w:date="2019-03-11T19:58:00Z">
        <w:r w:rsidR="00C425B2">
          <w:t xml:space="preserve"> testées</w:t>
        </w:r>
      </w:ins>
      <w:del w:id="728" w:author="HASSINI Mohamed-amine" w:date="2019-03-11T19:58:00Z">
        <w:r w:rsidDel="00C425B2">
          <w:delText xml:space="preserve"> </w:delText>
        </w:r>
        <w:r w:rsidR="00EE2EE8" w:rsidDel="00C425B2">
          <w:delText>étudiées</w:delText>
        </w:r>
      </w:del>
      <w:r>
        <w:t>. Les auteurs ont observé que la vitesse d’amorçage de l’effet Morton diminuait de 13600 tr/min à 10200tr/min puis à moins de 10000 tr/min avec l’augmentation de la masse</w:t>
      </w:r>
      <w:r w:rsidRPr="0081521C">
        <w:t xml:space="preserve"> </w:t>
      </w:r>
      <w:r>
        <w:t>en porte-à-faux</w:t>
      </w:r>
      <w:del w:id="729" w:author="HASSINI Mohamed-amine" w:date="2019-03-11T19:58:00Z">
        <w:r w:rsidDel="00C425B2">
          <w:delText xml:space="preserve"> du rotor</w:delText>
        </w:r>
      </w:del>
      <w:r>
        <w:t xml:space="preserve">. Ils ont conclu que ce paramètre pouvait être directement </w:t>
      </w:r>
      <w:r w:rsidR="00EE2EE8">
        <w:t>lié</w:t>
      </w:r>
      <w:r>
        <w:t xml:space="preserve"> à l’instabilité vibratoire. Panara et al. </w:t>
      </w:r>
      <w:proofErr w:type="gramStart"/>
      <w:r>
        <w:t>ont</w:t>
      </w:r>
      <w:proofErr w:type="gramEnd"/>
      <w:r>
        <w:t xml:space="preserve"> également montré </w:t>
      </w:r>
      <w:ins w:id="730" w:author="HASSINI Mohamed-amine" w:date="2019-03-11T19:59:00Z">
        <w:r w:rsidR="00C425B2">
          <w:t xml:space="preserve">que le rotor pouvait retrouver </w:t>
        </w:r>
      </w:ins>
      <w:del w:id="731" w:author="HASSINI Mohamed-amine" w:date="2019-03-11T19:59:00Z">
        <w:r w:rsidDel="00C425B2">
          <w:delText>qu</w:delText>
        </w:r>
      </w:del>
      <w:ins w:id="732" w:author="HASSINI Mohamed-amine" w:date="2019-03-11T19:58:00Z">
        <w:r w:rsidR="00C425B2">
          <w:t>un comportement vibratoire stable</w:t>
        </w:r>
      </w:ins>
      <w:del w:id="733" w:author="HASSINI Mohamed-amine" w:date="2019-03-11T19:58:00Z">
        <w:r w:rsidDel="00C425B2">
          <w:delText>e</w:delText>
        </w:r>
      </w:del>
      <w:del w:id="734" w:author="HASSINI Mohamed-amine" w:date="2019-03-11T19:59:00Z">
        <w:r w:rsidDel="00C425B2">
          <w:delText xml:space="preserve"> la stabilité</w:delText>
        </w:r>
      </w:del>
      <w:r>
        <w:t xml:space="preserve"> </w:t>
      </w:r>
      <w:del w:id="735" w:author="HASSINI Mohamed-amine" w:date="2019-03-11T19:59:00Z">
        <w:r w:rsidDel="00C425B2">
          <w:delText xml:space="preserve">pouvait être réacquise </w:delText>
        </w:r>
      </w:del>
      <w:del w:id="736" w:author="HASSINI Mohamed-amine" w:date="2019-03-11T20:00:00Z">
        <w:r w:rsidDel="00C425B2">
          <w:delText xml:space="preserve">quand </w:delText>
        </w:r>
      </w:del>
      <w:ins w:id="737" w:author="HASSINI Mohamed-amine" w:date="2019-03-11T20:00:00Z">
        <w:r w:rsidR="00C425B2">
          <w:t>lorsqu</w:t>
        </w:r>
      </w:ins>
      <w:ins w:id="738" w:author="HASSINI Mohamed-amine" w:date="2019-03-11T20:01:00Z">
        <w:r w:rsidR="00C425B2">
          <w:t>’il opérait</w:t>
        </w:r>
      </w:ins>
      <w:ins w:id="739" w:author="HASSINI Mohamed-amine" w:date="2019-03-11T20:02:00Z">
        <w:r w:rsidR="00C425B2">
          <w:t xml:space="preserve"> avec une marge suffisante</w:t>
        </w:r>
      </w:ins>
      <w:ins w:id="740" w:author="HASSINI Mohamed-amine" w:date="2019-03-11T20:01:00Z">
        <w:r w:rsidR="00C425B2">
          <w:t xml:space="preserve"> au-delà de la vitesse critique</w:t>
        </w:r>
      </w:ins>
      <w:del w:id="741" w:author="HASSINI Mohamed-amine" w:date="2019-03-11T20:02:00Z">
        <w:r w:rsidDel="00C425B2">
          <w:delText xml:space="preserve">la vitesse </w:delText>
        </w:r>
        <w:r w:rsidR="00997B4D" w:rsidDel="00C425B2">
          <w:delText>d</w:delText>
        </w:r>
      </w:del>
      <w:del w:id="742" w:author="HASSINI Mohamed-amine" w:date="2019-03-11T19:59:00Z">
        <w:r w:rsidR="00997B4D" w:rsidDel="00C425B2">
          <w:delText>u</w:delText>
        </w:r>
      </w:del>
      <w:del w:id="743" w:author="HASSINI Mohamed-amine" w:date="2019-03-11T20:00:00Z">
        <w:r w:rsidDel="00C425B2">
          <w:delText xml:space="preserve"> fonctionnement </w:delText>
        </w:r>
      </w:del>
      <w:del w:id="744" w:author="HASSINI Mohamed-amine" w:date="2019-03-11T20:02:00Z">
        <w:r w:rsidDel="00C425B2">
          <w:delText>dépass</w:delText>
        </w:r>
      </w:del>
      <w:del w:id="745" w:author="HASSINI Mohamed-amine" w:date="2019-03-11T20:01:00Z">
        <w:r w:rsidDel="00C425B2">
          <w:delText>e</w:delText>
        </w:r>
      </w:del>
      <w:del w:id="746" w:author="HASSINI Mohamed-amine" w:date="2019-03-11T20:02:00Z">
        <w:r w:rsidDel="00C425B2">
          <w:delText xml:space="preserve"> un certain niveau de la vitesse critique</w:delText>
        </w:r>
      </w:del>
      <w:r>
        <w:t xml:space="preserve">. </w:t>
      </w:r>
    </w:p>
    <w:p w14:paraId="547B8A19" w14:textId="65F8C2FB" w:rsidR="007F0B3C" w:rsidRDefault="00F55756" w:rsidP="007F0B3C">
      <w:pPr>
        <w:pStyle w:val="Titre2"/>
        <w:ind w:left="709"/>
      </w:pPr>
      <w:bookmarkStart w:id="747" w:name="_Toc536800375"/>
      <w:r>
        <w:t>M</w:t>
      </w:r>
      <w:r w:rsidR="007F0B3C">
        <w:t>odeles theoriques</w:t>
      </w:r>
      <w:bookmarkEnd w:id="747"/>
      <w:r w:rsidR="007F0B3C">
        <w:t xml:space="preserve"> </w:t>
      </w:r>
    </w:p>
    <w:p w14:paraId="226DBEAB" w14:textId="77777777" w:rsidR="007F0B3C" w:rsidRPr="00E92234" w:rsidRDefault="007F0B3C" w:rsidP="007F0B3C"/>
    <w:p w14:paraId="67387AF0" w14:textId="68F2C506"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 xml:space="preserve">des solides. La difficulté principale réside dans le couplage de ces modèles car deux échelles de temps très différentes sont présentes, liées au transfert de chaleur dans le rotor et </w:t>
      </w:r>
      <w:r w:rsidR="00485473">
        <w:t>aux</w:t>
      </w:r>
      <w:r>
        <w:t xml:space="preserve"> vibration</w:t>
      </w:r>
      <w:r w:rsidR="00485473">
        <w:t>s</w:t>
      </w:r>
      <w:r>
        <w:t xml:space="preserve"> synchrone</w:t>
      </w:r>
      <w:r w:rsidR="00485473">
        <w:t>s</w:t>
      </w:r>
      <w:r>
        <w:t xml:space="preserve"> de celui-ci. Par la suite</w:t>
      </w:r>
      <w:r w:rsidR="00063362">
        <w:t xml:space="preserve">, les </w:t>
      </w:r>
      <w:r>
        <w:t xml:space="preserve">modèles théoriques sont groupés en quatre </w:t>
      </w:r>
      <w:r w:rsidR="009C68C7">
        <w:t xml:space="preserve">catégories. </w:t>
      </w:r>
    </w:p>
    <w:p w14:paraId="01C5EC5A" w14:textId="199C4C88" w:rsidR="007F0B3C" w:rsidRPr="00D8108D" w:rsidRDefault="007F0B3C" w:rsidP="007F0B3C">
      <w:pPr>
        <w:pStyle w:val="Titre3"/>
        <w:spacing w:before="240" w:after="240" w:line="360" w:lineRule="auto"/>
        <w:ind w:left="709"/>
      </w:pPr>
      <w:bookmarkStart w:id="748" w:name="_Toc534294730"/>
      <w:bookmarkStart w:id="749" w:name="_Toc536800376"/>
      <w:r w:rsidRPr="00675419">
        <w:t xml:space="preserve">Méthodes inspirées </w:t>
      </w:r>
      <w:r>
        <w:t>de</w:t>
      </w:r>
      <w:r w:rsidRPr="00675419">
        <w:t xml:space="preserve"> la </w:t>
      </w:r>
      <w:r w:rsidRPr="004106D7">
        <w:t>théorie</w:t>
      </w:r>
      <w:r w:rsidRPr="00675419">
        <w:t xml:space="preserve"> d</w:t>
      </w:r>
      <w:ins w:id="750" w:author="HASSINI Mohamed-amine" w:date="2019-03-12T10:12:00Z">
        <w:r w:rsidR="00285B5F">
          <w:t>E</w:t>
        </w:r>
      </w:ins>
      <w:del w:id="751" w:author="HASSINI Mohamed-amine" w:date="2019-03-12T10:12:00Z">
        <w:r w:rsidRPr="00675419" w:rsidDel="00285B5F">
          <w:delText>u</w:delText>
        </w:r>
      </w:del>
      <w:r w:rsidRPr="00675419">
        <w:t xml:space="preserve"> </w:t>
      </w:r>
      <w:r>
        <w:t>contrôle</w:t>
      </w:r>
      <w:bookmarkEnd w:id="748"/>
      <w:bookmarkEnd w:id="749"/>
    </w:p>
    <w:p w14:paraId="2108EDF9" w14:textId="103C72C7" w:rsidR="007F0B3C" w:rsidRDefault="007F0B3C" w:rsidP="008D3AF3">
      <w:pPr>
        <w:spacing w:after="120" w:line="360" w:lineRule="auto"/>
        <w:ind w:firstLine="709"/>
      </w:pPr>
      <w:r w:rsidRPr="00861772">
        <w:t>En 1993,</w:t>
      </w:r>
      <w:r w:rsidRPr="00A22718">
        <w:t xml:space="preserve"> K</w:t>
      </w:r>
      <w:r w:rsidR="006B5752">
        <w:t>e</w:t>
      </w:r>
      <w:r w:rsidRPr="00A22718">
        <w:t xml:space="preserve">ogh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C20694">
        <w:rPr>
          <w:b/>
        </w:rPr>
        <w:t>[20]</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w:t>
      </w:r>
      <w:r w:rsidR="00D10A7D">
        <w:t>es</w:t>
      </w:r>
      <w:r>
        <w:t xml:space="preserve"> vibration</w:t>
      </w:r>
      <w:r w:rsidR="00D10A7D">
        <w:t>s</w:t>
      </w:r>
      <w:r>
        <w:t xml:space="preserve"> du rotor dans le palier</w:t>
      </w:r>
      <w:r w:rsidRPr="00A22718">
        <w:t>. Cette</w:t>
      </w:r>
      <w:r>
        <w:t xml:space="preserve"> technique</w:t>
      </w:r>
      <w:ins w:id="752" w:author="HASSINI Mohamed-amine" w:date="2019-03-12T10:13:00Z">
        <w:r w:rsidR="00285B5F">
          <w:t xml:space="preserve"> vise</w:t>
        </w:r>
      </w:ins>
      <w:del w:id="753" w:author="HASSINI Mohamed-amine" w:date="2019-03-12T10:13:00Z">
        <w:r w:rsidDel="00285B5F">
          <w:delText xml:space="preserve"> a pour but </w:delText>
        </w:r>
      </w:del>
      <w:ins w:id="754" w:author="HASSINI Mohamed-amine" w:date="2019-03-12T10:13:00Z">
        <w:r w:rsidR="00285B5F">
          <w:t xml:space="preserve">à  mettre en place </w:t>
        </w:r>
      </w:ins>
      <w:del w:id="755" w:author="HASSINI Mohamed-amine" w:date="2019-03-12T10:13:00Z">
        <w:r w:rsidDel="00285B5F">
          <w:delText>d’écrire</w:delText>
        </w:r>
      </w:del>
      <w:r>
        <w:t xml:space="preserve"> d</w:t>
      </w:r>
      <w:r w:rsidRPr="00A22718">
        <w:t>es relations mathématiques</w:t>
      </w:r>
      <w:ins w:id="756" w:author="HASSINI Mohamed-amine" w:date="2019-03-12T10:13:00Z">
        <w:r w:rsidR="00285B5F">
          <w:t xml:space="preserve"> simples</w:t>
        </w:r>
      </w:ins>
      <w:r w:rsidRPr="00A22718">
        <w:t xml:space="preserve"> </w:t>
      </w:r>
      <w:del w:id="757" w:author="HASSINI Mohamed-amine" w:date="2019-03-12T10:13:00Z">
        <w:r w:rsidRPr="00A22718" w:rsidDel="00285B5F">
          <w:delText xml:space="preserve">plus facilement </w:delText>
        </w:r>
      </w:del>
      <w:r w:rsidRPr="00A22718">
        <w:t>et</w:t>
      </w:r>
      <w:ins w:id="758" w:author="HASSINI Mohamed-amine" w:date="2019-03-12T10:13:00Z">
        <w:r w:rsidR="00285B5F">
          <w:t xml:space="preserve"> d’évaluer</w:t>
        </w:r>
      </w:ins>
      <w:del w:id="759" w:author="HASSINI Mohamed-amine" w:date="2019-03-12T10:13:00Z">
        <w:r w:rsidRPr="00A22718" w:rsidDel="00285B5F">
          <w:delText xml:space="preserve"> de voir</w:delText>
        </w:r>
      </w:del>
      <w:r w:rsidRPr="00A22718">
        <w:t xml:space="preserve">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w:t>
      </w:r>
      <w:del w:id="760" w:author="HASSINI Mohamed-amine" w:date="2019-03-12T10:14:00Z">
        <w:r w:rsidR="00CA66C0" w:rsidRPr="00A22718" w:rsidDel="00285B5F">
          <w:delText>s</w:delText>
        </w:r>
      </w:del>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w:t>
      </w:r>
      <w:ins w:id="761" w:author="HASSINI Mohamed-amine" w:date="2019-03-12T10:15:00Z">
        <w:r w:rsidR="00285B5F">
          <w:t xml:space="preserve">es </w:t>
        </w:r>
      </w:ins>
      <w:del w:id="762" w:author="HASSINI Mohamed-amine" w:date="2019-03-12T10:15:00Z">
        <w:r w:rsidDel="00285B5F">
          <w:delText>’</w:delText>
        </w:r>
      </w:del>
      <w:r>
        <w:t>hypothèse</w:t>
      </w:r>
      <w:ins w:id="763" w:author="HASSINI Mohamed-amine" w:date="2019-03-12T10:15:00Z">
        <w:r w:rsidR="00285B5F">
          <w:t>s</w:t>
        </w:r>
      </w:ins>
      <w:r w:rsidRPr="00A22718">
        <w:t xml:space="preserve"> du palier court </w:t>
      </w:r>
      <w:r>
        <w:t xml:space="preserve">et </w:t>
      </w:r>
      <w:del w:id="764" w:author="HASSINI Mohamed-amine" w:date="2019-03-12T10:16:00Z">
        <w:r w:rsidDel="00285B5F">
          <w:delText>la</w:delText>
        </w:r>
      </w:del>
      <w:ins w:id="765" w:author="HASSINI Mohamed-amine" w:date="2019-03-12T10:16:00Z">
        <w:r w:rsidR="00285B5F">
          <w:t>d’une</w:t>
        </w:r>
      </w:ins>
      <w:r w:rsidRPr="00A22718">
        <w:t xml:space="preserve"> viscosité </w:t>
      </w:r>
      <w:r w:rsidRPr="00A22718">
        <w:lastRenderedPageBreak/>
        <w:t>constante</w:t>
      </w:r>
      <w:r>
        <w:t xml:space="preserve"> sont</w:t>
      </w:r>
      <w:ins w:id="766" w:author="HASSINI Mohamed-amine" w:date="2019-03-12T10:16:00Z">
        <w:r w:rsidR="00285B5F">
          <w:t xml:space="preserve"> utilisées </w:t>
        </w:r>
      </w:ins>
      <w:del w:id="767" w:author="HASSINI Mohamed-amine" w:date="2019-03-12T10:16:00Z">
        <w:r w:rsidDel="00285B5F">
          <w:delText xml:space="preserve"> imposées</w:delText>
        </w:r>
      </w:del>
      <w:r w:rsidRPr="00A22718">
        <w:t xml:space="preserve"> </w:t>
      </w:r>
      <w:del w:id="768" w:author="HASSINI Mohamed-amine" w:date="2019-03-12T10:16:00Z">
        <w:r w:rsidDel="00285B5F">
          <w:delText>dans le but de</w:delText>
        </w:r>
        <w:r w:rsidRPr="00A22718" w:rsidDel="00285B5F">
          <w:delText xml:space="preserve"> </w:delText>
        </w:r>
      </w:del>
      <w:ins w:id="769" w:author="HASSINI Mohamed-amine" w:date="2019-03-12T10:16:00Z">
        <w:r w:rsidR="00285B5F">
          <w:t xml:space="preserve"> afin de </w:t>
        </w:r>
      </w:ins>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C20694">
        <w:rPr>
          <w:b/>
        </w:rPr>
        <w:t>[11]</w:t>
      </w:r>
      <w:r>
        <w:rPr>
          <w:b/>
        </w:rPr>
        <w:fldChar w:fldCharType="end"/>
      </w:r>
      <w:r w:rsidRPr="00A22718">
        <w:t>. Enfin,</w:t>
      </w:r>
      <w:r>
        <w:t xml:space="preserve"> inspiré de la théorie de contrôle, </w:t>
      </w:r>
      <w:ins w:id="770" w:author="HASSINI Mohamed-amine" w:date="2019-03-12T10:17:00Z">
        <w:r w:rsidR="00285B5F">
          <w:t xml:space="preserve">la stabilité </w:t>
        </w:r>
      </w:ins>
      <w:del w:id="771" w:author="HASSINI Mohamed-amine" w:date="2019-03-12T10:17:00Z">
        <w:r w:rsidDel="00285B5F">
          <w:delText>l’in</w:delText>
        </w:r>
        <w:r w:rsidRPr="00A22718" w:rsidDel="00285B5F">
          <w:delText>stabilité</w:delText>
        </w:r>
        <w:r w:rsidDel="00285B5F">
          <w:delText xml:space="preserve"> du type</w:delText>
        </w:r>
      </w:del>
      <w:r>
        <w:t xml:space="preserve"> </w:t>
      </w:r>
      <w:ins w:id="772" w:author="HASSINI Mohamed-amine" w:date="2019-03-12T10:17:00Z">
        <w:r w:rsidR="00285B5F">
          <w:t xml:space="preserve">de </w:t>
        </w:r>
      </w:ins>
      <w:r>
        <w:t>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ins w:id="773" w:author="HASSINI Mohamed-amine" w:date="2019-03-12T10:17:00Z">
        <w:r w:rsidR="00285B5F">
          <w:rPr>
            <w:b/>
          </w:rPr>
          <w:t xml:space="preserve"> </w:t>
        </w:r>
        <w:r w:rsidR="00285B5F" w:rsidRPr="00285B5F">
          <w:rPr>
            <w:rPrChange w:id="774" w:author="HASSINI Mohamed-amine" w:date="2019-03-12T10:17:00Z">
              <w:rPr>
                <w:b/>
              </w:rPr>
            </w:rPrChange>
          </w:rPr>
          <w:t>décrivant</w:t>
        </w:r>
      </w:ins>
      <w:r w:rsidRPr="00A22718">
        <w:t xml:space="preserve"> </w:t>
      </w:r>
      <w:del w:id="775" w:author="HASSINI Mohamed-amine" w:date="2019-03-12T10:17:00Z">
        <w:r w:rsidRPr="00A22718" w:rsidDel="00285B5F">
          <w:delText xml:space="preserve">qui </w:delText>
        </w:r>
        <w:r w:rsidDel="00285B5F">
          <w:delText>est</w:delText>
        </w:r>
        <w:r w:rsidRPr="00A22718" w:rsidDel="00285B5F">
          <w:delText xml:space="preserve"> un</w:delText>
        </w:r>
      </w:del>
      <w:r w:rsidRPr="00A22718">
        <w:t xml:space="preserve"> </w:t>
      </w:r>
      <w:ins w:id="776" w:author="HASSINI Mohamed-amine" w:date="2019-03-12T10:17:00Z">
        <w:r w:rsidR="00285B5F">
          <w:t xml:space="preserve">le </w:t>
        </w:r>
      </w:ins>
      <w:r w:rsidRPr="00A22718">
        <w:t xml:space="preserve">rapport entre la </w:t>
      </w:r>
      <w:r>
        <w:t>déflection</w:t>
      </w:r>
      <w:r w:rsidRPr="00A22718">
        <w:t xml:space="preserve"> initiale du rotor</w:t>
      </w:r>
      <w:r w:rsidR="005B70B8">
        <w:t xml:space="preserve">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A22718">
        <w:t xml:space="preserve"> et celle </w:t>
      </w:r>
      <w:r>
        <w:t>après la déformation thermique</w:t>
      </w:r>
      <w:r w:rsidR="005B70B8">
        <w:t xml:space="preserve">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E0308D">
            <w:pPr>
              <w:pStyle w:val="Lgende"/>
              <w:keepNext/>
              <w:numPr>
                <w:ilvl w:val="1"/>
                <w:numId w:val="9"/>
              </w:numPr>
              <w:spacing w:after="0" w:line="360" w:lineRule="auto"/>
              <w:jc w:val="both"/>
              <w:rPr>
                <w:rFonts w:ascii="Times New Roman" w:eastAsia="Times New Roman" w:hAnsi="Times New Roman"/>
                <w:b/>
                <w:iCs w:val="0"/>
                <w:color w:val="auto"/>
                <w:sz w:val="22"/>
                <w:szCs w:val="22"/>
                <w:lang w:eastAsia="fr-FR"/>
              </w:rPr>
            </w:pPr>
          </w:p>
        </w:tc>
      </w:tr>
    </w:tbl>
    <w:p w14:paraId="48A7FFE9" w14:textId="1F20161E" w:rsidR="007F0B3C" w:rsidRPr="004B4CB9" w:rsidRDefault="008D3AF3" w:rsidP="008D3AF3">
      <w:pPr>
        <w:spacing w:before="120" w:line="360" w:lineRule="auto"/>
      </w:pPr>
      <w:r>
        <w:t>S</w:t>
      </w:r>
      <w:r w:rsidR="007F0B3C" w:rsidRPr="00A22718">
        <w:t xml:space="preserve">i </w:t>
      </w:r>
      <w:proofErr w:type="gramStart"/>
      <w:r w:rsidR="007F0B3C" w:rsidRPr="00A22718">
        <w:t>Re(</w:t>
      </w:r>
      <w:proofErr w:type="gramEnd"/>
      <m:oMath>
        <m:r>
          <m:rPr>
            <m:sty m:val="bi"/>
          </m:rPr>
          <w:rPr>
            <w:rFonts w:ascii="Cambria Math" w:hAnsi="Cambria Math"/>
          </w:rPr>
          <m:t>G</m:t>
        </m:r>
      </m:oMath>
      <w:r w:rsidR="007F0B3C" w:rsidRPr="00A22718">
        <w:t>)</w:t>
      </w:r>
      <w:ins w:id="777" w:author="HASSINI Mohamed-amine" w:date="2019-03-12T10:18:00Z">
        <w:r w:rsidR="00285B5F">
          <w:t xml:space="preserve"> </w:t>
        </w:r>
      </w:ins>
      <w:r w:rsidR="007F0B3C" w:rsidRPr="00A22718">
        <w:t>&gt;</w:t>
      </w:r>
      <w:ins w:id="778" w:author="HASSINI Mohamed-amine" w:date="2019-03-12T10:18:00Z">
        <w:r w:rsidR="00285B5F">
          <w:t xml:space="preserve"> </w:t>
        </w:r>
      </w:ins>
      <w:r w:rsidR="007F0B3C" w:rsidRPr="00A22718">
        <w:t>1, l’instabilité sera amplifiée alors que si Re(</w:t>
      </w:r>
      <m:oMath>
        <m:r>
          <m:rPr>
            <m:sty m:val="bi"/>
          </m:rPr>
          <w:rPr>
            <w:rFonts w:ascii="Cambria Math" w:hAnsi="Cambria Math"/>
          </w:rPr>
          <m:t>G</m:t>
        </m:r>
      </m:oMath>
      <w:r w:rsidR="007F0B3C" w:rsidRPr="00A22718">
        <w:t>) &lt;1,</w:t>
      </w:r>
      <w:ins w:id="779" w:author="HASSINI Mohamed-amine" w:date="2019-03-12T10:18:00Z">
        <w:r w:rsidR="00285B5F">
          <w:t xml:space="preserve"> l’effet Morton sera stable.</w:t>
        </w:r>
      </w:ins>
      <w:del w:id="780" w:author="HASSINI Mohamed-amine" w:date="2019-03-12T10:18:00Z">
        <w:r w:rsidR="007F0B3C" w:rsidRPr="00A22718" w:rsidDel="00285B5F">
          <w:delText xml:space="preserve"> </w:delText>
        </w:r>
        <w:r w:rsidR="007F0B3C" w:rsidDel="00285B5F">
          <w:delText>elle</w:delText>
        </w:r>
        <w:r w:rsidR="007F0B3C" w:rsidRPr="00A22718" w:rsidDel="00285B5F">
          <w:delText xml:space="preserve"> sera atténuée</w:delText>
        </w:r>
      </w:del>
      <w:r w:rsidR="007F0B3C" w:rsidRPr="00A22718">
        <w:t>.</w:t>
      </w:r>
      <w:r w:rsidR="007F0B3C" w:rsidRPr="002165A2">
        <w:t xml:space="preserve"> </w:t>
      </w:r>
    </w:p>
    <w:p w14:paraId="70115DE4" w14:textId="33766A6C" w:rsidR="007F0B3C" w:rsidRPr="004B4CB9" w:rsidRDefault="007F0B3C" w:rsidP="009F5324">
      <w:pPr>
        <w:spacing w:before="120" w:after="120" w:line="360" w:lineRule="auto"/>
        <w:ind w:firstLine="709"/>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C20694">
        <w:rPr>
          <w:b/>
        </w:rPr>
        <w:t>[21]</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dans le domaine fréquentiel. Les caractéristiques de la stabilité sont présentées</w:t>
      </w:r>
      <w:ins w:id="781" w:author="HASSINI Mohamed-amine" w:date="2019-03-12T10:19:00Z">
        <w:r w:rsidR="00285B5F">
          <w:t xml:space="preserve"> à l’aide d’un</w:t>
        </w:r>
      </w:ins>
      <w:r w:rsidRPr="00A22718">
        <w:t xml:space="preserve"> </w:t>
      </w:r>
      <w:del w:id="782" w:author="HASSINI Mohamed-amine" w:date="2019-03-12T10:19:00Z">
        <w:r w:rsidDel="00285B5F">
          <w:delText>dans</w:delText>
        </w:r>
        <w:r w:rsidRPr="00A22718" w:rsidDel="00285B5F">
          <w:delText xml:space="preserve"> un</w:delText>
        </w:r>
      </w:del>
      <w:r w:rsidRPr="00A22718">
        <w:t xml:space="preserve">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702DC3A0" w:rsidR="007F0B3C" w:rsidRDefault="007F0B3C" w:rsidP="009F5324">
      <w:pPr>
        <w:spacing w:after="120" w:line="360" w:lineRule="auto"/>
        <w:ind w:firstLine="709"/>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51051A53" w:rsidR="007F0B3C" w:rsidRDefault="006A2FF3"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B378F8">
        <w:t>la relation entre les</w:t>
      </w:r>
      <w:r w:rsidR="007F0B3C">
        <w:t xml:space="preserve"> vibration</w:t>
      </w:r>
      <w:r w:rsidR="00B378F8">
        <w:t>s</w:t>
      </w:r>
      <w:r w:rsidR="007F0B3C">
        <w:t xml:space="preserve"> synchrone</w:t>
      </w:r>
      <w:r w:rsidR="00B378F8">
        <w:t>s</w:t>
      </w:r>
      <w:r w:rsidR="007F0B3C">
        <w:t xml:space="preserve"> et le balourd,</w:t>
      </w:r>
    </w:p>
    <w:p w14:paraId="78CDD37B" w14:textId="0FA2B303" w:rsidR="007F0B3C" w:rsidRDefault="006A2FF3" w:rsidP="00EE3DF3">
      <w:pPr>
        <w:pStyle w:val="Paragraphedeliste"/>
        <w:numPr>
          <w:ilvl w:val="0"/>
          <w:numId w:val="24"/>
        </w:numPr>
        <w:spacing w:line="360" w:lineRule="auto"/>
        <w:ind w:left="709"/>
        <w:jc w:val="both"/>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EE3DF3">
        <w:t xml:space="preserve"> et les</w:t>
      </w:r>
      <w:r w:rsidR="007F0B3C">
        <w:t xml:space="preserve"> vibration</w:t>
      </w:r>
      <w:r w:rsidR="00EE3DF3">
        <w:t>s</w:t>
      </w:r>
      <w:r w:rsidR="007F0B3C">
        <w:t xml:space="preserve"> synchrone</w:t>
      </w:r>
      <w:r w:rsidR="00EE3DF3">
        <w:t>s</w:t>
      </w:r>
      <w:r w:rsidR="007F0B3C">
        <w:t>,</w:t>
      </w:r>
    </w:p>
    <w:p w14:paraId="0B36FF30" w14:textId="04022FDF" w:rsidR="007F0B3C" w:rsidRPr="004D1CA9" w:rsidRDefault="006A2FF3"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0E28B4B9" w14:textId="01EA384B" w:rsidR="004F49E2" w:rsidRDefault="007F0B3C" w:rsidP="00113A61">
      <w:pPr>
        <w:spacing w:before="120" w:after="240" w:line="360" w:lineRule="auto"/>
      </w:pPr>
      <w:r>
        <w:t xml:space="preserve">Les vibrations synchrones dans les paliers hydrodynamiques sont déterminées par le calcul de réponse au balourd total. Comme illustré dans la "structure 2" </w:t>
      </w:r>
      <w:del w:id="783" w:author="HASSINI Mohamed-amine" w:date="2019-03-12T10:22:00Z">
        <w:r w:rsidR="00CE3BE5" w:rsidDel="00285B5F">
          <w:delText>à</w:delText>
        </w:r>
      </w:del>
      <w:r>
        <w:t xml:space="preserve"> </w:t>
      </w:r>
      <w:ins w:id="784" w:author="HASSINI Mohamed-amine" w:date="2019-03-12T10:22:00Z">
        <w:r w:rsidR="00285B5F">
          <w:t xml:space="preserve">de </w:t>
        </w:r>
      </w:ins>
      <w:r>
        <w:t>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C20694" w:rsidRPr="00C20694">
        <w:rPr>
          <w:rStyle w:val="shorttext"/>
          <w:b/>
          <w:iCs/>
        </w:rPr>
        <w:t xml:space="preserve">Figure </w:t>
      </w:r>
      <w:r w:rsidR="00C20694" w:rsidRPr="00C20694">
        <w:rPr>
          <w:rStyle w:val="shorttext"/>
          <w:b/>
          <w:iCs/>
          <w:noProof/>
        </w:rPr>
        <w:t>1.3</w:t>
      </w:r>
      <w:r w:rsidR="00C20694" w:rsidRPr="00C20694">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6B5752" w:rsidRPr="00A22718">
        <w:t>Keogh</w:t>
      </w:r>
      <w:r w:rsidR="007D70AB" w:rsidRPr="00A22718">
        <w:t xml:space="preserve"> et Morton</w:t>
      </w:r>
      <w:r w:rsidR="00EE3DF3">
        <w:t>. Dans le modèle de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 xml:space="preserve">rotor </w:t>
      </w:r>
      <w:ins w:id="785" w:author="HASSINI Mohamed-amine" w:date="2019-03-12T10:23:00Z">
        <w:r w:rsidR="00D2695E">
          <w:t>muni</w:t>
        </w:r>
      </w:ins>
      <w:del w:id="786" w:author="HASSINI Mohamed-amine" w:date="2019-03-12T10:23:00Z">
        <w:r w:rsidDel="00D2695E">
          <w:delText>avec</w:delText>
        </w:r>
      </w:del>
      <w:r w:rsidRPr="00A75749">
        <w:t xml:space="preserve"> </w:t>
      </w:r>
      <w:ins w:id="787" w:author="HASSINI Mohamed-amine" w:date="2019-03-12T10:23:00Z">
        <w:r w:rsidR="00D2695E">
          <w:t xml:space="preserve">de </w:t>
        </w:r>
      </w:ins>
      <w:r>
        <w:t>deux disques symétrique</w:t>
      </w:r>
      <w:r w:rsidR="00931DA3">
        <w:t>s</w:t>
      </w:r>
      <w:r>
        <w:t xml:space="preserve"> </w:t>
      </w:r>
      <w:ins w:id="788" w:author="HASSINI Mohamed-amine" w:date="2019-03-12T10:23:00Z">
        <w:r w:rsidR="00D2695E">
          <w:t xml:space="preserve">disposés </w:t>
        </w:r>
      </w:ins>
      <w:r>
        <w:t xml:space="preserve">en porte à faux </w:t>
      </w:r>
      <w:del w:id="789" w:author="HASSINI Mohamed-amine" w:date="2019-03-12T10:23:00Z">
        <w:r w:rsidDel="00D2695E">
          <w:delText>décrit dans</w:delText>
        </w:r>
      </w:del>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C20694">
        <w:rPr>
          <w:b/>
        </w:rPr>
        <w:t>[15]</w:t>
      </w:r>
      <w:r w:rsidR="00DE169A" w:rsidRPr="00DE169A">
        <w:rPr>
          <w:b/>
        </w:rPr>
        <w:fldChar w:fldCharType="end"/>
      </w:r>
      <w:r>
        <w:rPr>
          <w:b/>
        </w:rPr>
        <w:t xml:space="preserve">. </w:t>
      </w:r>
      <w:r>
        <w:t>L</w:t>
      </w:r>
      <w:r w:rsidRPr="00A75749">
        <w:t>a vitesse</w:t>
      </w:r>
      <w:ins w:id="790" w:author="HASSINI Mohamed-amine" w:date="2019-03-12T10:24:00Z">
        <w:r w:rsidR="00D2695E">
          <w:t xml:space="preserve"> </w:t>
        </w:r>
        <w:r w:rsidR="00D2695E">
          <w:lastRenderedPageBreak/>
          <w:t>à laquelle</w:t>
        </w:r>
      </w:ins>
      <w:r w:rsidRPr="00A75749">
        <w:t xml:space="preserve"> </w:t>
      </w:r>
      <w:del w:id="791" w:author="HASSINI Mohamed-amine" w:date="2019-03-12T10:24:00Z">
        <w:r w:rsidRPr="00A75749" w:rsidDel="00D2695E">
          <w:delText>d</w:delText>
        </w:r>
      </w:del>
      <w:ins w:id="792" w:author="HASSINI Mohamed-amine" w:date="2019-03-12T10:24:00Z">
        <w:r w:rsidR="00D2695E">
          <w:t>l</w:t>
        </w:r>
      </w:ins>
      <w:r w:rsidRPr="00A75749">
        <w:t>'instabilité</w:t>
      </w:r>
      <w:ins w:id="793" w:author="HASSINI Mohamed-amine" w:date="2019-03-12T10:24:00Z">
        <w:r w:rsidR="00D2695E">
          <w:t xml:space="preserve"> est</w:t>
        </w:r>
      </w:ins>
      <w:r w:rsidRPr="00A75749">
        <w:t xml:space="preserve"> prédite</w:t>
      </w:r>
      <w:ins w:id="794" w:author="HASSINI Mohamed-amine" w:date="2019-03-12T10:24:00Z">
        <w:r w:rsidR="00D2695E">
          <w:t xml:space="preserve"> est</w:t>
        </w:r>
      </w:ins>
      <w:r w:rsidRPr="00A75749">
        <w:t xml:space="preserve"> </w:t>
      </w:r>
      <w:del w:id="795" w:author="HASSINI Mohamed-amine" w:date="2019-03-12T10:24:00Z">
        <w:r w:rsidRPr="00A75749" w:rsidDel="00D2695E">
          <w:delText>était</w:delText>
        </w:r>
      </w:del>
      <w:r w:rsidRPr="00A75749">
        <w:t xml:space="preserve"> d'environ 10 500 tr / min, ce qui concordait avec l'observation.</w:t>
      </w:r>
    </w:p>
    <w:p w14:paraId="5E201398" w14:textId="77777777" w:rsidR="007F0B3C" w:rsidRDefault="007F0B3C" w:rsidP="007F0B3C">
      <w:pPr>
        <w:keepNext/>
        <w:spacing w:line="360" w:lineRule="auto"/>
        <w:jc w:val="center"/>
      </w:pPr>
      <w:r>
        <w:rPr>
          <w:noProof/>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182" cy="2305082"/>
                    </a:xfrm>
                    <a:prstGeom prst="rect">
                      <a:avLst/>
                    </a:prstGeom>
                  </pic:spPr>
                </pic:pic>
              </a:graphicData>
            </a:graphic>
          </wp:inline>
        </w:drawing>
      </w:r>
    </w:p>
    <w:p w14:paraId="4AA9E117" w14:textId="0C4CE748" w:rsidR="004F49E2" w:rsidRPr="00113A61" w:rsidRDefault="007F0B3C" w:rsidP="00113A61">
      <w:pPr>
        <w:pStyle w:val="Lgende"/>
        <w:spacing w:after="240" w:line="360" w:lineRule="auto"/>
        <w:jc w:val="center"/>
        <w:rPr>
          <w:rFonts w:ascii="Calibri" w:eastAsia="Times New Roman" w:hAnsi="Calibri" w:cs="Times New Roman"/>
          <w:i w:val="0"/>
          <w:iCs w:val="0"/>
          <w:color w:val="auto"/>
          <w:sz w:val="22"/>
          <w:szCs w:val="20"/>
          <w:lang w:eastAsia="fr-FR"/>
        </w:rPr>
      </w:pPr>
      <w:bookmarkStart w:id="796" w:name="_Ref534633049"/>
      <w:bookmarkStart w:id="797" w:name="_Toc536112186"/>
      <w:bookmarkStart w:id="798" w:name="_Toc536800487"/>
      <w:r w:rsidRPr="005E708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1.3</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796"/>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w:t>
      </w:r>
      <w:r w:rsidR="00EE3DF3">
        <w:rPr>
          <w:rStyle w:val="shorttext"/>
          <w:rFonts w:ascii="Calibri" w:eastAsia="Times New Roman" w:hAnsi="Calibri" w:cs="Times New Roman"/>
          <w:i w:val="0"/>
          <w:iCs w:val="0"/>
          <w:color w:val="auto"/>
          <w:sz w:val="22"/>
          <w:szCs w:val="20"/>
          <w:lang w:eastAsia="fr-FR"/>
        </w:rPr>
        <w:t>D</w:t>
      </w:r>
      <w:r>
        <w:rPr>
          <w:rStyle w:val="shorttext"/>
          <w:rFonts w:ascii="Calibri" w:eastAsia="Times New Roman" w:hAnsi="Calibri" w:cs="Times New Roman"/>
          <w:i w:val="0"/>
          <w:iCs w:val="0"/>
          <w:color w:val="auto"/>
          <w:sz w:val="22"/>
          <w:szCs w:val="20"/>
          <w:lang w:eastAsia="fr-FR"/>
        </w:rPr>
        <w:t xml:space="preserve">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[22]</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797"/>
      <w:bookmarkEnd w:id="798"/>
    </w:p>
    <w:p w14:paraId="0349A708" w14:textId="617552F5" w:rsidR="007F0B3C" w:rsidRDefault="007F0B3C" w:rsidP="004468DE">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C20694">
        <w:rPr>
          <w:b/>
        </w:rPr>
        <w:t>[19]</w:t>
      </w:r>
      <w:r w:rsidRPr="003A7568">
        <w:rPr>
          <w:b/>
        </w:rPr>
        <w:fldChar w:fldCharType="end"/>
      </w:r>
      <w:r>
        <w:t xml:space="preserve"> ont complété le modèle de</w:t>
      </w:r>
      <w:ins w:id="799" w:author="HASSINI Mohamed-amine" w:date="2019-03-12T10:25:00Z">
        <w:r w:rsidR="00D2695E">
          <w:t xml:space="preserve"> De</w:t>
        </w:r>
      </w:ins>
      <w:r>
        <w:t xml:space="preserve"> Jongh et </w:t>
      </w:r>
      <w:ins w:id="800" w:author="HASSINI Mohamed-amine" w:date="2019-03-12T10:25:00Z">
        <w:r w:rsidR="00D2695E">
          <w:t xml:space="preserve">ont </w:t>
        </w:r>
      </w:ins>
      <w:r>
        <w:t xml:space="preserve">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 xml:space="preserve"> comme des coefficients d’influence qui expriment des relations linéaires entre les vecteurs de vibration</w:t>
      </w:r>
      <w:del w:id="801" w:author="HASSINI Mohamed-amine" w:date="2019-03-12T10:25:00Z">
        <w:r w:rsidDel="00D2695E">
          <w:delText>,</w:delText>
        </w:r>
      </w:del>
      <w:r>
        <w:t xml:space="preserve"> </w:t>
      </w:r>
      <m:oMath>
        <m:r>
          <m:rPr>
            <m:sty m:val="bi"/>
          </m:rPr>
          <w:rPr>
            <w:rFonts w:ascii="Cambria Math" w:hAnsi="Cambria Math"/>
          </w:rPr>
          <m:t>V</m:t>
        </m:r>
      </m:oMath>
      <w:r>
        <w:t>, de balourd</w:t>
      </w:r>
      <w:del w:id="802" w:author="HASSINI Mohamed-amine" w:date="2019-03-12T10:25:00Z">
        <w:r w:rsidDel="00D2695E">
          <w:delText>,</w:delText>
        </w:r>
      </w:del>
      <w:r>
        <w:t xml:space="preserve"> </w:t>
      </w:r>
      <m:oMath>
        <m:r>
          <m:rPr>
            <m:sty m:val="bi"/>
          </m:rPr>
          <w:rPr>
            <w:rFonts w:ascii="Cambria Math" w:hAnsi="Cambria Math"/>
          </w:rPr>
          <m:t>U</m:t>
        </m:r>
      </m:oMath>
      <w:r>
        <w:t xml:space="preserve">, et de </w:t>
      </w:r>
      <w:r w:rsidR="00113A61">
        <w:t xml:space="preserve">la différence de </w:t>
      </w:r>
      <w:r>
        <w:t>température</w:t>
      </w:r>
      <w:del w:id="803" w:author="HASSINI Mohamed-amine" w:date="2019-03-12T10:25:00Z">
        <w:r w:rsidDel="00D2695E">
          <w:delText>,</w:delText>
        </w:r>
      </w:del>
      <w:r>
        <w:t xml:space="preserve"> </w:t>
      </w:r>
      <m:oMath>
        <m:r>
          <m:rPr>
            <m:sty m:val="bi"/>
          </m:rPr>
          <w:rPr>
            <w:rFonts w:ascii="Cambria Math" w:hAnsi="Cambria Math"/>
          </w:rPr>
          <m:t>T</m:t>
        </m:r>
      </m:oMath>
      <w:r>
        <w:t>. Le module des coefficients représente la sensibilité des phénomènes physiques qui contribuent au déclenchement de l’instabilité.</w:t>
      </w:r>
      <w:del w:id="804" w:author="HASSINI Mohamed-amine" w:date="2019-03-12T10:26:00Z">
        <w:r w:rsidDel="00D2695E">
          <w:delText xml:space="preserve"> La phase des coefficients décrit un retard entre les informations physiques concernées</w:delText>
        </w:r>
      </w:del>
      <w:r>
        <w:t>. La stabilité est déterminé</w:t>
      </w:r>
      <w:r w:rsidR="00DE7B54">
        <w:t>e</w:t>
      </w:r>
      <w:r>
        <w:t xml:space="preserve"> à p</w:t>
      </w:r>
      <w:r w:rsidR="001764B9">
        <w:t>artir d’un critère similaire à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w:t>
      </w:r>
      <w:r w:rsidR="00E9024A">
        <w:t xml:space="preserve"> </w:t>
      </w:r>
      <w:r w:rsidR="004468DE">
        <w:t xml:space="preserve"> </w:t>
      </w: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et en régime stationnaire</w:t>
      </w:r>
      <w:del w:id="805" w:author="HASSINI Mohamed-amine" w:date="2019-03-12T10:27:00Z">
        <w:r w:rsidR="004468DE" w:rsidDel="00D2695E">
          <w:delText xml:space="preserve"> dans </w:delText>
        </w:r>
        <w:r w:rsidR="004468DE" w:rsidRPr="003A7568" w:rsidDel="00D2695E">
          <w:rPr>
            <w:b/>
          </w:rPr>
          <w:fldChar w:fldCharType="begin"/>
        </w:r>
        <w:r w:rsidR="004468DE" w:rsidRPr="003A7568" w:rsidDel="00D2695E">
          <w:rPr>
            <w:b/>
          </w:rPr>
          <w:delInstrText xml:space="preserve"> REF _Ref533096184 \r \h </w:delInstrText>
        </w:r>
        <w:r w:rsidR="004468DE" w:rsidDel="00D2695E">
          <w:rPr>
            <w:b/>
          </w:rPr>
          <w:delInstrText xml:space="preserve"> \* MERGEFORMAT </w:delInstrText>
        </w:r>
        <w:r w:rsidR="004468DE" w:rsidRPr="003A7568" w:rsidDel="00D2695E">
          <w:rPr>
            <w:b/>
          </w:rPr>
        </w:r>
        <w:r w:rsidR="004468DE" w:rsidRPr="003A7568" w:rsidDel="00D2695E">
          <w:rPr>
            <w:b/>
          </w:rPr>
          <w:fldChar w:fldCharType="separate"/>
        </w:r>
        <w:r w:rsidR="00C20694" w:rsidDel="00D2695E">
          <w:rPr>
            <w:b/>
          </w:rPr>
          <w:delText>[19]</w:delText>
        </w:r>
        <w:r w:rsidR="004468DE" w:rsidRPr="003A7568" w:rsidDel="00D2695E">
          <w:rPr>
            <w:b/>
          </w:rPr>
          <w:fldChar w:fldCharType="end"/>
        </w:r>
      </w:del>
      <w:r>
        <w:t xml:space="preserve">. </w:t>
      </w:r>
      <w:r w:rsidR="004468DE">
        <w:t>Ainsi, l</w:t>
      </w:r>
      <w:r>
        <w:t>es calculs sont peu précis. Cette méthode est reprise avec une description p</w:t>
      </w:r>
      <w:r w:rsidR="00D61E6C">
        <w:t>lus détaillé</w:t>
      </w:r>
      <w:r w:rsidR="000960D8">
        <w:t>e</w:t>
      </w:r>
      <w:r w:rsidR="00D61E6C">
        <w:t xml:space="preserve"> </w:t>
      </w:r>
      <w:r w:rsidR="00313D39">
        <w:t>au</w:t>
      </w:r>
      <w:r w:rsidR="00D61E6C">
        <w:t xml:space="preserve"> </w:t>
      </w:r>
      <w:hyperlink w:anchor="_Chapitre_5_:" w:history="1">
        <w:r w:rsidR="00D61E6C" w:rsidRPr="00550648">
          <w:rPr>
            <w:rStyle w:val="Lienhypertexte"/>
            <w:color w:val="000000" w:themeColor="text1"/>
            <w:u w:val="none"/>
          </w:rPr>
          <w:t>chapitre 5</w:t>
        </w:r>
      </w:hyperlink>
      <w:r>
        <w:t xml:space="preserve"> de cette thèse.</w:t>
      </w:r>
    </w:p>
    <w:p w14:paraId="0CD894E0" w14:textId="75C271B7" w:rsidR="007F0B3C" w:rsidRPr="00ED53DD" w:rsidRDefault="007F0B3C" w:rsidP="007F0B3C">
      <w:pPr>
        <w:pStyle w:val="Titre3"/>
        <w:spacing w:before="240" w:after="240"/>
        <w:ind w:left="709"/>
      </w:pPr>
      <w:bookmarkStart w:id="806" w:name="_Toc534294731"/>
      <w:bookmarkStart w:id="807" w:name="_Toc536800377"/>
      <w:r>
        <w:t>Méthode basée sur un balourd critique prédéfini</w:t>
      </w:r>
      <w:bookmarkEnd w:id="806"/>
      <w:bookmarkEnd w:id="807"/>
    </w:p>
    <w:p w14:paraId="6BD40B65" w14:textId="4911697F" w:rsidR="007F0B3C" w:rsidRDefault="007F0B3C" w:rsidP="008830B0">
      <w:pPr>
        <w:spacing w:before="240" w:line="360" w:lineRule="auto"/>
        <w:ind w:firstLine="709"/>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C20694">
        <w:rPr>
          <w:b/>
        </w:rPr>
        <w:t>[24]</w:t>
      </w:r>
      <w:r w:rsidRPr="00350947">
        <w:rPr>
          <w:b/>
        </w:rPr>
        <w:fldChar w:fldCharType="end"/>
      </w:r>
      <w:r w:rsidRPr="00A22718">
        <w:t xml:space="preserve"> </w:t>
      </w:r>
      <w:r w:rsidRPr="00C64243">
        <w:t xml:space="preserve">ont </w:t>
      </w:r>
      <w:r>
        <w:t>proposé une méthode pour déterminer le balourd critique</w:t>
      </w:r>
      <w:ins w:id="808" w:author="HASSINI Mohamed-amine" w:date="2019-03-12T10:37:00Z">
        <w:r w:rsidR="006F4F39">
          <w:t xml:space="preserve"> au-delà du quel l’effet Morton devient instable</w:t>
        </w:r>
      </w:ins>
      <w:del w:id="809" w:author="HASSINI Mohamed-amine" w:date="2019-03-12T10:37:00Z">
        <w:r w:rsidDel="006F4F39">
          <w:delText xml:space="preserve"> qui </w:delText>
        </w:r>
        <w:r w:rsidRPr="00C64243" w:rsidDel="006F4F39">
          <w:delText>pour</w:delText>
        </w:r>
        <w:r w:rsidDel="006F4F39">
          <w:delText xml:space="preserve">ra </w:delText>
        </w:r>
        <w:r w:rsidR="001C1AD5" w:rsidDel="006F4F39">
          <w:delText>déclencher l’instabilité</w:delText>
        </w:r>
        <w:r w:rsidRPr="00A22718" w:rsidDel="006F4F39">
          <w:delText xml:space="preserve"> de</w:delText>
        </w:r>
        <w:r w:rsidDel="006F4F39">
          <w:delText xml:space="preserve"> l’effet de Morton</w:delText>
        </w:r>
      </w:del>
      <w:r w:rsidRPr="00A22718">
        <w:t xml:space="preserve">. </w:t>
      </w:r>
      <w:r>
        <w:t>Un</w:t>
      </w:r>
      <w:r w:rsidRPr="00FB1C5C">
        <w:t xml:space="preserve"> </w:t>
      </w:r>
      <w:r>
        <w:t>balourd</w:t>
      </w:r>
      <w:r w:rsidRPr="00FB1C5C">
        <w:t xml:space="preserve"> mécanique initial </w:t>
      </w:r>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cs="Cambria Math"/>
          </w:rPr>
          <m:t xml:space="preserve"> </m:t>
        </m:r>
      </m:oMath>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6A2FF3"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6D471E9" w:rsidR="00F74A7D" w:rsidRDefault="00A161A8" w:rsidP="00F74A7D">
      <w:pPr>
        <w:spacing w:before="120" w:line="360" w:lineRule="auto"/>
      </w:pPr>
      <w:r>
        <w:t>C</w:t>
      </w:r>
      <w:r w:rsidR="007F0B3C" w:rsidRPr="00093FB1">
        <w:t xml:space="preserve">e </w:t>
      </w:r>
      <w:r w:rsidR="007F0B3C">
        <w:t>balourd</w:t>
      </w:r>
      <w:r w:rsidR="007F0B3C" w:rsidRPr="00093FB1">
        <w:t xml:space="preserve"> mécanique </w:t>
      </w:r>
      <w:r w:rsidR="007F0B3C">
        <w:t>initial est</w:t>
      </w:r>
      <w:r w:rsidR="007F0B3C" w:rsidRPr="00093FB1">
        <w:t xml:space="preserve"> ensuite utilisé pour prédire l’orbite </w:t>
      </w:r>
      <w:r w:rsidR="007C30CF">
        <w:t>synchrone</w:t>
      </w:r>
      <w:r w:rsidR="007F0B3C" w:rsidRPr="00093FB1">
        <w:t xml:space="preserve"> et </w:t>
      </w:r>
      <w:r w:rsidR="007F0B3C">
        <w:t xml:space="preserve">la position </w:t>
      </w:r>
      <w:r w:rsidR="007F0B3C" w:rsidRPr="00093FB1">
        <w:t>du point haut</w:t>
      </w:r>
      <w:r w:rsidR="007F0B3C">
        <w:t xml:space="preserve"> dans le palier</w:t>
      </w:r>
      <w:r w:rsidR="007F0B3C" w:rsidRPr="00093FB1">
        <w:t>.</w:t>
      </w:r>
      <w:r w:rsidR="007F0B3C">
        <w:t xml:space="preserve"> Il est supposé que le point chaud coïncide avec le point haut. Une équation de l’énergie 1D et stationnaire permet de déterminer la température non uniforme du rotor. L</w:t>
      </w:r>
      <w:r w:rsidR="007F0B3C" w:rsidRPr="00093FB1">
        <w:t xml:space="preserve">e </w:t>
      </w:r>
      <w:r w:rsidR="007F0B3C">
        <w:t xml:space="preserve">balourd </w:t>
      </w:r>
      <w:r w:rsidR="00F70489">
        <w:lastRenderedPageBreak/>
        <w:t>thermique engendré</w:t>
      </w:r>
      <w:r w:rsidR="007F0B3C" w:rsidRPr="00093FB1">
        <w:t xml:space="preserve"> par la flexion thermique </w:t>
      </w:r>
      <w:r w:rsidR="007F0B3C">
        <w:t>du rotor est</w:t>
      </w:r>
      <w:r w:rsidR="007F0B3C" w:rsidRPr="00093FB1">
        <w:t xml:space="preserve"> calculé en multipliant la masse </w:t>
      </w:r>
      <w:r w:rsidR="007F0B3C">
        <w:t>du disque</w:t>
      </w:r>
      <w:r w:rsidR="007F0B3C" w:rsidRPr="00093FB1">
        <w:t xml:space="preserve"> et la </w:t>
      </w:r>
      <w:r w:rsidR="001657E9">
        <w:t>déflexion</w:t>
      </w:r>
      <w:r w:rsidR="007F0B3C">
        <w:t xml:space="preserve"> de l’a</w:t>
      </w:r>
      <w:r w:rsidR="00844169">
        <w:t>xe du rotor déformé. La phase de ce</w:t>
      </w:r>
      <w:r w:rsidR="007F0B3C">
        <w:t xml:space="preserve"> balourd </w:t>
      </w:r>
      <w:r w:rsidR="00680A0E">
        <w:t>thermique</w:t>
      </w:r>
      <w:r w:rsidR="007F0B3C">
        <w:t xml:space="preserve"> correspond à celle de la flexion thermique. </w:t>
      </w:r>
      <w:r w:rsidR="007F0B3C" w:rsidRPr="006042CB">
        <w:t xml:space="preserve">Le </w:t>
      </w:r>
      <w:r w:rsidR="007F0B3C">
        <w:t>balourd total</w:t>
      </w:r>
      <w:r w:rsidR="007F0B3C" w:rsidRPr="006042CB">
        <w:t xml:space="preserve"> </w:t>
      </w:r>
      <w:r w:rsidR="007F0B3C">
        <w:t xml:space="preserve">est </w:t>
      </w:r>
      <w:r w:rsidR="007F0B3C" w:rsidRPr="006042CB">
        <w:t>la somme vectorielle d</w:t>
      </w:r>
      <w:r w:rsidR="007F0B3C">
        <w:t>es</w:t>
      </w:r>
      <w:r w:rsidR="007F0B3C" w:rsidRPr="006042CB">
        <w:t xml:space="preserve"> </w:t>
      </w:r>
      <w:r w:rsidR="007F0B3C">
        <w:t>balourds mécanique et thermique.</w:t>
      </w:r>
      <w:r w:rsidR="007F0B3C" w:rsidRPr="006042CB">
        <w:t xml:space="preserve"> </w:t>
      </w:r>
      <w:r w:rsidR="007F0B3C">
        <w:t>Si le balourd total dépasse</w:t>
      </w:r>
      <w:r w:rsidR="007F0B3C" w:rsidRPr="006042CB">
        <w:t xml:space="preserve"> </w:t>
      </w:r>
      <w:r w:rsidR="007F0B3C">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7F0B3C" w:rsidRPr="006042CB">
        <w:t xml:space="preserve">, le système </w:t>
      </w:r>
      <w:r w:rsidR="007F0B3C">
        <w:t xml:space="preserve">est </w:t>
      </w:r>
      <w:r w:rsidR="007F0B3C" w:rsidRPr="006042CB">
        <w:t>instable.</w:t>
      </w:r>
      <w:r w:rsidR="007F0B3C">
        <w:t xml:space="preserve"> </w:t>
      </w:r>
    </w:p>
    <w:p w14:paraId="58825F89" w14:textId="3C0904CE" w:rsidR="007F0B3C" w:rsidRDefault="00547E55" w:rsidP="00547E55">
      <w:pPr>
        <w:spacing w:line="360" w:lineRule="auto"/>
        <w:ind w:firstLine="708"/>
      </w:pPr>
      <w:r>
        <w:t xml:space="preserve">En utilisant ce modèle, </w:t>
      </w:r>
      <w:r w:rsidR="007F0B3C" w:rsidRPr="00A22718">
        <w:t xml:space="preserve">Kirk et Balbahadur </w:t>
      </w:r>
      <w:r w:rsidR="007F0B3C" w:rsidRPr="009E0BDF">
        <w:rPr>
          <w:b/>
        </w:rPr>
        <w:fldChar w:fldCharType="begin"/>
      </w:r>
      <w:r w:rsidR="007F0B3C" w:rsidRPr="009E0BDF">
        <w:rPr>
          <w:b/>
        </w:rPr>
        <w:instrText xml:space="preserve"> REF _Ref533096918 \r \h  \* MERGEFORMAT </w:instrText>
      </w:r>
      <w:r w:rsidR="007F0B3C" w:rsidRPr="009E0BDF">
        <w:rPr>
          <w:b/>
        </w:rPr>
      </w:r>
      <w:r w:rsidR="007F0B3C" w:rsidRPr="009E0BDF">
        <w:rPr>
          <w:b/>
        </w:rPr>
        <w:fldChar w:fldCharType="separate"/>
      </w:r>
      <w:r w:rsidR="00C20694">
        <w:rPr>
          <w:b/>
        </w:rPr>
        <w:t>[25]</w:t>
      </w:r>
      <w:r w:rsidR="007F0B3C" w:rsidRPr="009E0BDF">
        <w:rPr>
          <w:b/>
        </w:rPr>
        <w:fldChar w:fldCharType="end"/>
      </w:r>
      <w:r w:rsidR="007F0B3C" w:rsidRPr="00A22718">
        <w:t xml:space="preserve"> ont </w:t>
      </w:r>
      <w:r w:rsidR="007F0B3C">
        <w:t xml:space="preserve">analysé </w:t>
      </w:r>
      <w:r w:rsidR="007F0B3C" w:rsidRPr="00A22718">
        <w:t xml:space="preserve">le rotor </w:t>
      </w:r>
      <w:r w:rsidR="00AD761A">
        <w:t>décrit dans</w:t>
      </w:r>
      <w:r w:rsidR="007F0B3C" w:rsidRPr="00A22718">
        <w:t xml:space="preserve"> l’article de Keogh et Morton</w:t>
      </w:r>
      <w:r w:rsidR="007F0B3C">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C20694">
        <w:rPr>
          <w:b/>
        </w:rPr>
        <w:t>[20]</w:t>
      </w:r>
      <w:r w:rsidR="007F0B3C">
        <w:rPr>
          <w:b/>
        </w:rPr>
        <w:fldChar w:fldCharType="end"/>
      </w:r>
      <w:r w:rsidR="007F0B3C" w:rsidRPr="00A22718">
        <w:t xml:space="preserve">, le compresseur </w:t>
      </w:r>
      <w:del w:id="810" w:author="HASSINI Mohamed-amine" w:date="2019-03-12T10:38:00Z">
        <w:r w:rsidR="007F0B3C" w:rsidRPr="00A22718" w:rsidDel="006F4F39">
          <w:delText>de gaz</w:delText>
        </w:r>
      </w:del>
      <w:r w:rsidR="007F0B3C" w:rsidRPr="00A22718">
        <w:t xml:space="preserve"> présenté par de Jongh et Morton</w:t>
      </w:r>
      <w:r w:rsidR="007F0B3C">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C20694">
        <w:rPr>
          <w:b/>
        </w:rPr>
        <w:t>[15]</w:t>
      </w:r>
      <w:r w:rsidR="00AC7ABC" w:rsidRPr="00AC7ABC">
        <w:rPr>
          <w:b/>
        </w:rPr>
        <w:fldChar w:fldCharType="end"/>
      </w:r>
      <w:r w:rsidR="00AC7ABC">
        <w:t xml:space="preserve"> </w:t>
      </w:r>
      <w:r w:rsidR="007F0B3C" w:rsidRPr="00A22718">
        <w:t>et le compresseur de pipe</w:t>
      </w:r>
      <w:r w:rsidR="007F0B3C">
        <w:t>line</w:t>
      </w:r>
      <w:ins w:id="811" w:author="HASSINI Mohamed-amine" w:date="2019-03-12T10:39:00Z">
        <w:r w:rsidR="006F4F39">
          <w:t xml:space="preserve"> étudié</w:t>
        </w:r>
      </w:ins>
      <w:r w:rsidR="007F0B3C">
        <w:t xml:space="preserve"> </w:t>
      </w:r>
      <w:del w:id="812" w:author="HASSINI Mohamed-amine" w:date="2019-03-12T10:39:00Z">
        <w:r w:rsidR="007F0B3C" w:rsidDel="006F4F39">
          <w:delText>rencontré</w:delText>
        </w:r>
      </w:del>
      <w:r w:rsidR="007F0B3C">
        <w:t xml:space="preserve"> par de Jongh et Van D</w:t>
      </w:r>
      <w:r w:rsidR="007F0B3C" w:rsidRPr="00A22718">
        <w:t>er Hoeven</w:t>
      </w:r>
      <w:r w:rsidR="007F0B3C">
        <w:rPr>
          <w:b/>
        </w:rPr>
        <w:t xml:space="preserve"> </w:t>
      </w:r>
      <w:r w:rsidR="007F0B3C">
        <w:rPr>
          <w:b/>
        </w:rPr>
        <w:fldChar w:fldCharType="begin"/>
      </w:r>
      <w:r w:rsidR="007F0B3C">
        <w:rPr>
          <w:b/>
        </w:rPr>
        <w:instrText xml:space="preserve"> REF _Ref533096550 \r \h </w:instrText>
      </w:r>
      <w:r w:rsidR="007F0B3C">
        <w:rPr>
          <w:b/>
        </w:rPr>
      </w:r>
      <w:r w:rsidR="007F0B3C">
        <w:rPr>
          <w:b/>
        </w:rPr>
        <w:fldChar w:fldCharType="separate"/>
      </w:r>
      <w:r w:rsidR="00C20694">
        <w:rPr>
          <w:b/>
        </w:rPr>
        <w:t>[22]</w:t>
      </w:r>
      <w:r w:rsidR="007F0B3C">
        <w:rPr>
          <w:b/>
        </w:rPr>
        <w:fldChar w:fldCharType="end"/>
      </w:r>
      <w:r w:rsidR="007F0B3C" w:rsidRPr="00A22718">
        <w:t>.</w:t>
      </w:r>
      <w:r w:rsidR="007F0B3C">
        <w:t xml:space="preserve"> Ces cas utilisent aussi bien </w:t>
      </w:r>
      <w:r w:rsidR="00453BE6">
        <w:t>des</w:t>
      </w:r>
      <w:r w:rsidR="00453BE6" w:rsidRPr="00A22718">
        <w:t xml:space="preserve"> paliers circulaires que des paliers</w:t>
      </w:r>
      <w:r w:rsidR="007F0B3C" w:rsidRPr="00A22718">
        <w:t xml:space="preserve"> à patins oscillants. D’une manière générale, </w:t>
      </w:r>
      <w:r w:rsidR="007F0B3C">
        <w:t>l</w:t>
      </w:r>
      <w:r w:rsidR="007F0B3C" w:rsidRPr="00A22718">
        <w:t xml:space="preserve">e modèle </w:t>
      </w:r>
      <w:r w:rsidR="007F0B3C">
        <w:t>permet d’avoir</w:t>
      </w:r>
      <w:r w:rsidR="007F0B3C" w:rsidRPr="00A22718">
        <w:t xml:space="preserve"> une bonne cohérence avec les résultats expérimentaux.</w:t>
      </w:r>
      <w:r w:rsidR="007F0B3C">
        <w:t xml:space="preserve"> Les auteurs </w:t>
      </w:r>
      <w:r w:rsidR="007F0B3C" w:rsidRPr="00A22718">
        <w:t xml:space="preserve">concluent que l’effet </w:t>
      </w:r>
      <w:r w:rsidR="007F0B3C">
        <w:t xml:space="preserve">de </w:t>
      </w:r>
      <w:r w:rsidR="007F0B3C" w:rsidRPr="00A22718">
        <w:t xml:space="preserve">Morton a plus </w:t>
      </w:r>
      <w:r w:rsidR="007F0B3C">
        <w:t>de</w:t>
      </w:r>
      <w:r w:rsidR="007F0B3C" w:rsidRPr="00A22718">
        <w:t xml:space="preserve"> chance d’appara</w:t>
      </w:r>
      <w:r w:rsidR="007F0B3C">
        <w:t>î</w:t>
      </w:r>
      <w:r w:rsidR="007F0B3C" w:rsidRPr="00A22718">
        <w:t>tre quand l’orbite de vibration est centrée, circulaire et</w:t>
      </w:r>
      <w:r w:rsidR="007F0B3C">
        <w:t xml:space="preserve"> de grande</w:t>
      </w:r>
      <w:r w:rsidR="007F0B3C" w:rsidRPr="00A22718">
        <w:t xml:space="preserve"> amplitude. La </w:t>
      </w:r>
      <w:r w:rsidR="007F0B3C">
        <w:t>diminution</w:t>
      </w:r>
      <w:r w:rsidR="007F0B3C" w:rsidRPr="00A22718">
        <w:t xml:space="preserve"> de </w:t>
      </w:r>
      <w:r w:rsidR="007F0B3C">
        <w:t xml:space="preserve">la </w:t>
      </w:r>
      <w:r w:rsidR="007F0B3C" w:rsidRPr="00A22718">
        <w:t xml:space="preserve">phase entre le balourd thermique et le balourd mécanique pourrait également augmenter la possibilité d’apparition </w:t>
      </w:r>
      <w:r w:rsidR="007F0B3C">
        <w:t>de l’instabilité</w:t>
      </w:r>
      <w:r w:rsidR="007F0B3C" w:rsidRPr="00A22718">
        <w:t>.</w:t>
      </w:r>
    </w:p>
    <w:p w14:paraId="0BD09356" w14:textId="59DA877D" w:rsidR="007F0B3C" w:rsidRPr="00965050" w:rsidRDefault="007F0B3C" w:rsidP="007F0B3C">
      <w:pPr>
        <w:pStyle w:val="Titre3"/>
        <w:spacing w:before="240" w:after="240"/>
        <w:ind w:left="567"/>
      </w:pPr>
      <w:bookmarkStart w:id="813" w:name="_Toc534294732"/>
      <w:bookmarkStart w:id="814" w:name="_Toc536800378"/>
      <w:r w:rsidRPr="00E160FB">
        <w:t>Méthode</w:t>
      </w:r>
      <w:r>
        <w:t>s</w:t>
      </w:r>
      <w:r w:rsidRPr="00E160FB">
        <w:t xml:space="preserve"> </w:t>
      </w:r>
      <w:r w:rsidR="00BE480F">
        <w:t xml:space="preserve">basees sur le bilan </w:t>
      </w:r>
      <w:bookmarkEnd w:id="813"/>
      <w:r w:rsidR="00BE480F">
        <w:t>thermique</w:t>
      </w:r>
      <w:bookmarkEnd w:id="814"/>
    </w:p>
    <w:p w14:paraId="5BB10549" w14:textId="097DAB84" w:rsidR="007F0B3C" w:rsidRDefault="007F0B3C" w:rsidP="00DE6FF1">
      <w:pPr>
        <w:spacing w:before="240" w:after="240" w:line="360" w:lineRule="auto"/>
        <w:ind w:firstLine="709"/>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C20694">
        <w:rPr>
          <w:b/>
        </w:rPr>
        <w:t>[14]</w:t>
      </w:r>
      <w:r w:rsidRPr="00D27342">
        <w:rPr>
          <w:b/>
        </w:rPr>
        <w:fldChar w:fldCharType="end"/>
      </w:r>
      <w:r w:rsidRPr="008D5D0E">
        <w:t xml:space="preserve"> </w:t>
      </w:r>
      <w:r w:rsidRPr="00D27342">
        <w:t>en 1987</w:t>
      </w:r>
      <w:r>
        <w:t xml:space="preserve"> pour calculer l’in</w:t>
      </w:r>
      <w:r w:rsidRPr="00606480">
        <w:t xml:space="preserve">stabilité </w:t>
      </w:r>
      <w:r>
        <w:t>de</w:t>
      </w:r>
      <w:r w:rsidR="00CF5349">
        <w:t>s v</w:t>
      </w:r>
      <w:r>
        <w:t>ibration</w:t>
      </w:r>
      <w:r w:rsidR="00517F69">
        <w:t>s</w:t>
      </w:r>
      <w:r>
        <w:t xml:space="preserve"> synchrone</w:t>
      </w:r>
      <w:r w:rsidR="00CF5349">
        <w:t>s</w:t>
      </w:r>
      <w:r>
        <w:t xml:space="preserve"> sans distinction entre les sources d’échauffement du rotor, i.e. le contact avec le stator ou le cisaillement visqueux d</w:t>
      </w:r>
      <w:ins w:id="815" w:author="HASSINI Mohamed-amine" w:date="2019-03-12T10:39:00Z">
        <w:r w:rsidR="006F4F39">
          <w:t>u</w:t>
        </w:r>
      </w:ins>
      <w:del w:id="816" w:author="HASSINI Mohamed-amine" w:date="2019-03-12T10:39:00Z">
        <w:r w:rsidDel="006F4F39">
          <w:delText>e</w:delText>
        </w:r>
      </w:del>
      <w:r>
        <w:t xml:space="preserve"> lubrifiant </w:t>
      </w:r>
      <w:ins w:id="817" w:author="HASSINI Mohamed-amine" w:date="2019-03-12T10:39:00Z">
        <w:r w:rsidR="006F4F39">
          <w:t>d</w:t>
        </w:r>
      </w:ins>
      <w:del w:id="818" w:author="HASSINI Mohamed-amine" w:date="2019-03-12T10:39:00Z">
        <w:r w:rsidDel="006F4F39">
          <w:delText>s</w:delText>
        </w:r>
      </w:del>
      <w:r>
        <w:t xml:space="preserve">ans un palier. La méthode </w:t>
      </w:r>
      <w:ins w:id="819" w:author="HASSINI Mohamed-amine" w:date="2019-03-12T10:40:00Z">
        <w:r w:rsidR="006F4F39">
          <w:t>s’appuie</w:t>
        </w:r>
      </w:ins>
      <w:del w:id="820" w:author="HASSINI Mohamed-amine" w:date="2019-03-12T10:40:00Z">
        <w:r w:rsidDel="006F4F39">
          <w:delText>s’est basée</w:delText>
        </w:r>
      </w:del>
      <w:r>
        <w:t xml:space="preserv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C20694">
        <w:rPr>
          <w:b/>
        </w:rPr>
        <w:t>[13]</w:t>
      </w:r>
      <w:r w:rsidRPr="00204740">
        <w:rPr>
          <w:b/>
        </w:rPr>
        <w:fldChar w:fldCharType="end"/>
      </w:r>
      <w:del w:id="821" w:author="HASSINI Mohamed-amine" w:date="2019-03-12T10:40:00Z">
        <w:r w:rsidDel="006F4F39">
          <w:delText>,</w:delText>
        </w:r>
      </w:del>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23B39B87" w:rsidR="007F0B3C" w:rsidRDefault="007F0B3C" w:rsidP="00CE515E">
      <w:pPr>
        <w:spacing w:before="240" w:after="240" w:line="360" w:lineRule="auto"/>
      </w:pPr>
      <w:r w:rsidRPr="000A573A">
        <w:t>La chaleur générée</w:t>
      </w:r>
      <w:del w:id="822" w:author="HASSINI Mohamed-amine" w:date="2019-03-12T10:42:00Z">
        <w:r w:rsidR="00D67C2B" w:rsidDel="006B1950">
          <w:delText xml:space="preserve">, </w:delText>
        </w:r>
      </w:del>
      <w:ins w:id="823" w:author="HASSINI Mohamed-amine" w:date="2019-03-12T10:41:00Z">
        <w:r w:rsidR="006F4F39">
          <w:t xml:space="preserve">et </w:t>
        </w:r>
      </w:ins>
      <w:ins w:id="824" w:author="HASSINI Mohamed-amine" w:date="2019-03-12T10:42:00Z">
        <w:r w:rsidR="006B1950">
          <w:t xml:space="preserve">(représentée </w:t>
        </w:r>
      </w:ins>
      <w:del w:id="825" w:author="HASSINI Mohamed-amine" w:date="2019-03-12T10:42:00Z">
        <w:r w:rsidR="005F0D0C" w:rsidDel="006B1950">
          <w:delText xml:space="preserve">calculée </w:delText>
        </w:r>
      </w:del>
      <w:r w:rsidR="005F0D0C">
        <w:t xml:space="preserve">par </w:t>
      </w:r>
      <w:ins w:id="826" w:author="HASSINI Mohamed-amine" w:date="2019-03-12T10:41:00Z">
        <w:r w:rsidR="006F4F39">
          <w:t xml:space="preserve">le </w:t>
        </w:r>
      </w:ins>
      <w:proofErr w:type="gramStart"/>
      <w:r w:rsidR="005F0D0C">
        <w:t>t</w:t>
      </w:r>
      <w:r w:rsidR="00EB1C99">
        <w:t xml:space="preserve">erme </w:t>
      </w:r>
      <w:proofErr w:type="gramEnd"/>
      <m:oMath>
        <m:r>
          <w:rPr>
            <w:rFonts w:ascii="Cambria Math" w:hAnsi="Cambria Math"/>
            <w:lang w:val="en-US"/>
          </w:rPr>
          <m:t>P</m:t>
        </m:r>
        <m:r>
          <w:rPr>
            <w:rFonts w:ascii="Cambria Math" w:hAnsi="Cambria Math"/>
          </w:rPr>
          <m:t>ω</m:t>
        </m:r>
        <m:r>
          <m:rPr>
            <m:sty m:val="bi"/>
          </m:rPr>
          <w:rPr>
            <w:rFonts w:ascii="Cambria Math" w:hAnsi="Cambria Math" w:cs="Cambria Math"/>
          </w:rPr>
          <m:t>x</m:t>
        </m:r>
      </m:oMath>
      <w:ins w:id="827" w:author="HASSINI Mohamed-amine" w:date="2019-03-12T10:42:00Z">
        <w:r w:rsidR="006B1950" w:rsidRPr="006B1950">
          <w:rPr>
            <w:rPrChange w:id="828" w:author="HASSINI Mohamed-amine" w:date="2019-03-12T10:42:00Z">
              <w:rPr>
                <w:b/>
              </w:rPr>
            </w:rPrChange>
          </w:rPr>
          <w:t>)</w:t>
        </w:r>
      </w:ins>
      <w:r w:rsidR="00D67C2B" w:rsidRPr="00D67C2B">
        <w:t>,</w:t>
      </w:r>
      <w:del w:id="829" w:author="HASSINI Mohamed-amine" w:date="2019-03-12T10:41:00Z">
        <w:r w:rsidR="00EB1C99" w:rsidDel="006F4F39">
          <w:delText xml:space="preserve"> </w:delText>
        </w:r>
        <w:r w:rsidRPr="000A573A" w:rsidDel="006F4F39">
          <w:delText>dans le système</w:delText>
        </w:r>
      </w:del>
      <w:r w:rsidRPr="000A573A">
        <w:t xml:space="preserve"> est supposée proportionnelle à la vitesse de rotation </w:t>
      </w:r>
      <m:oMath>
        <m:r>
          <w:rPr>
            <w:rFonts w:ascii="Cambria Math" w:hAnsi="Cambria Math"/>
          </w:rPr>
          <m:t>ω</m:t>
        </m:r>
      </m:oMath>
      <w:r w:rsidRPr="000A573A">
        <w:t xml:space="preserve"> et à l’amplitude de</w:t>
      </w:r>
      <w:r w:rsidR="001328BD">
        <w:t>s</w:t>
      </w:r>
      <w:r w:rsidRPr="000A573A">
        <w:t xml:space="preserve"> vibration</w:t>
      </w:r>
      <w:r w:rsidR="001328BD">
        <w:t>s</w:t>
      </w:r>
      <w:r w:rsidRPr="000A573A">
        <w:t xml:space="preserve"> </w:t>
      </w:r>
      <m:oMath>
        <m:r>
          <m:rPr>
            <m:sty m:val="bi"/>
          </m:rPr>
          <w:rPr>
            <w:rFonts w:ascii="Cambria Math" w:hAnsi="Cambria Math"/>
          </w:rPr>
          <m:t>x</m:t>
        </m:r>
      </m:oMath>
      <w:r w:rsidRPr="000A573A">
        <w:t xml:space="preserve"> </w:t>
      </w:r>
      <w:r w:rsidR="00BE480F" w:rsidRPr="000A573A">
        <w:t>au</w:t>
      </w:r>
      <w:r w:rsidRPr="000A573A">
        <w:t xml:space="preserve"> point chaud, </w:t>
      </w:r>
      <w:del w:id="830" w:author="HASSINI Mohamed-amine" w:date="2019-03-12T10:42:00Z">
        <w:r w:rsidRPr="000A573A" w:rsidDel="006F4F39">
          <w:delText xml:space="preserve">alors </w:delText>
        </w:r>
      </w:del>
      <w:ins w:id="831" w:author="HASSINI Mohamed-amine" w:date="2019-03-12T10:42:00Z">
        <w:r w:rsidR="006F4F39">
          <w:t xml:space="preserve">tandis </w:t>
        </w:r>
      </w:ins>
      <w:r w:rsidRPr="000A573A">
        <w:t>que la chaleur dégagée</w:t>
      </w:r>
      <w:ins w:id="832" w:author="HASSINI Mohamed-amine" w:date="2019-03-12T10:43:00Z">
        <w:r w:rsidR="006B1950">
          <w:t xml:space="preserve"> (</w:t>
        </w:r>
      </w:ins>
      <w:ins w:id="833" w:author="HASSINI Mohamed-amine" w:date="2019-03-12T10:42:00Z">
        <w:r w:rsidR="006F4F39">
          <w:t xml:space="preserve"> </w:t>
        </w:r>
      </w:ins>
      <w:del w:id="834" w:author="HASSINI Mohamed-amine" w:date="2019-03-12T10:42:00Z">
        <w:r w:rsidR="00D67C2B" w:rsidDel="006F4F39">
          <w:delText xml:space="preserve">, </w:delText>
        </w:r>
      </w:del>
      <w:r w:rsidR="00D67C2B">
        <w:t>représentée par</w:t>
      </w:r>
      <w:ins w:id="835" w:author="HASSINI Mohamed-amine" w:date="2019-03-12T10:43:00Z">
        <w:r w:rsidR="006B1950">
          <w:t xml:space="preserve"> le terme</w:t>
        </w:r>
      </w:ins>
      <w:r w:rsidR="00D67C2B">
        <w:t xml:space="preserve"> </w:t>
      </w:r>
      <m:oMath>
        <m:r>
          <w:rPr>
            <w:rFonts w:ascii="Cambria Math" w:hAnsi="Cambria Math" w:cs="Cambria Math"/>
          </w:rPr>
          <m:t>Q</m:t>
        </m:r>
        <m:r>
          <m:rPr>
            <m:sty m:val="bi"/>
          </m:rPr>
          <w:rPr>
            <w:rFonts w:ascii="Cambria Math" w:hAnsi="Cambria Math" w:cs="Cambria Math"/>
          </w:rPr>
          <m:t>Bx</m:t>
        </m:r>
      </m:oMath>
      <w:ins w:id="836" w:author="HASSINI Mohamed-amine" w:date="2019-03-12T10:43:00Z">
        <w:r w:rsidR="006B1950" w:rsidRPr="006B1950">
          <w:rPr>
            <w:rPrChange w:id="837" w:author="HASSINI Mohamed-amine" w:date="2019-03-12T10:43:00Z">
              <w:rPr>
                <w:b/>
              </w:rPr>
            </w:rPrChange>
          </w:rPr>
          <w:t>)</w:t>
        </w:r>
      </w:ins>
      <w:del w:id="838" w:author="HASSINI Mohamed-amine" w:date="2019-03-12T10:43:00Z">
        <w:r w:rsidR="00D67C2B" w:rsidRPr="00D67C2B" w:rsidDel="006B1950">
          <w:delText>,</w:delText>
        </w:r>
      </w:del>
      <w:r w:rsidR="00D67C2B">
        <w:t xml:space="preserve"> </w:t>
      </w:r>
      <w:r w:rsidRPr="000A573A">
        <w:t>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w:t>
      </w:r>
      <w:ins w:id="839" w:author="HASSINI Mohamed-amine" w:date="2019-03-12T10:43:00Z">
        <w:r w:rsidR="006B1950">
          <w:t xml:space="preserve">concernant </w:t>
        </w:r>
      </w:ins>
      <w:del w:id="840" w:author="HASSINI Mohamed-amine" w:date="2019-03-12T10:43:00Z">
        <w:r w:rsidRPr="000A573A" w:rsidDel="006B1950">
          <w:delText>pour</w:delText>
        </w:r>
      </w:del>
      <w:r w:rsidRPr="000A573A">
        <w:t xml:space="preserve"> la chaleur générée et la chaleur dégagée sont calculés </w:t>
      </w:r>
      <w:ins w:id="841" w:author="HASSINI Mohamed-amine" w:date="2019-03-12T10:43:00Z">
        <w:r w:rsidR="006B1950">
          <w:t xml:space="preserve">en fonction </w:t>
        </w:r>
      </w:ins>
      <w:del w:id="842" w:author="HASSINI Mohamed-amine" w:date="2019-03-12T10:43:00Z">
        <w:r w:rsidRPr="000A573A" w:rsidDel="006B1950">
          <w:delText>selon le</w:delText>
        </w:r>
      </w:del>
      <w:r w:rsidRPr="000A573A">
        <w:t xml:space="preserve"> </w:t>
      </w:r>
      <w:ins w:id="843" w:author="HASSINI Mohamed-amine" w:date="2019-03-12T10:43:00Z">
        <w:r w:rsidR="006B1950">
          <w:t xml:space="preserve"> du </w:t>
        </w:r>
      </w:ins>
      <w:r w:rsidRPr="000A573A">
        <w:t xml:space="preserve">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C20694">
        <w:rPr>
          <w:b/>
        </w:rPr>
        <w:t>[14]</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CE515E">
      <w:pPr>
        <w:pStyle w:val="Titre3"/>
        <w:spacing w:before="240" w:after="240"/>
        <w:ind w:left="709"/>
      </w:pPr>
      <w:bookmarkStart w:id="844" w:name="_Toc534294733"/>
      <w:bookmarkStart w:id="845" w:name="_Toc536800379"/>
      <w:r>
        <w:rPr>
          <w:rFonts w:hint="eastAsia"/>
        </w:rPr>
        <w:t>M</w:t>
      </w:r>
      <w:r>
        <w:t>odeles non-linéaires en régime transitoire</w:t>
      </w:r>
      <w:bookmarkEnd w:id="844"/>
      <w:bookmarkEnd w:id="845"/>
      <w:r>
        <w:t xml:space="preserve"> </w:t>
      </w:r>
    </w:p>
    <w:p w14:paraId="2121F7BE" w14:textId="34347319"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w:t>
      </w:r>
      <w:ins w:id="846" w:author="HASSINI Mohamed-amine" w:date="2019-03-12T10:46:00Z">
        <w:r w:rsidR="006B1950">
          <w:t xml:space="preserve"> qui permettent d’étudier</w:t>
        </w:r>
      </w:ins>
      <w:del w:id="847" w:author="HASSINI Mohamed-amine" w:date="2019-03-12T10:46:00Z">
        <w:r w:rsidDel="006B1950">
          <w:delText xml:space="preserve"> de</w:delText>
        </w:r>
      </w:del>
      <w:r w:rsidR="00676CD1">
        <w:t xml:space="preserve"> la</w:t>
      </w:r>
      <w:r>
        <w:t xml:space="preserve"> stabilité</w:t>
      </w:r>
      <w:r w:rsidR="00676CD1">
        <w:t xml:space="preserve"> de l’effet Morton</w:t>
      </w:r>
      <w:r>
        <w:t xml:space="preserve">. Elles prédisent le déclenchement ou non de l’instabilité </w:t>
      </w:r>
      <w:del w:id="848" w:author="HASSINI Mohamed-amine" w:date="2019-03-12T10:46:00Z">
        <w:r w:rsidDel="006B1950">
          <w:delText>à partir d’un critère</w:delText>
        </w:r>
      </w:del>
      <w:r>
        <w:t xml:space="preserve"> mais pas l’évolution </w:t>
      </w:r>
      <w:ins w:id="849" w:author="HASSINI Mohamed-amine" w:date="2019-03-12T10:47:00Z">
        <w:r w:rsidR="006B1950">
          <w:t xml:space="preserve">dans le temps </w:t>
        </w:r>
      </w:ins>
      <w:del w:id="850" w:author="HASSINI Mohamed-amine" w:date="2019-03-12T10:47:00Z">
        <w:r w:rsidDel="006B1950">
          <w:delText xml:space="preserve">transitoire </w:delText>
        </w:r>
      </w:del>
      <w:r>
        <w:t>de l’effet de Morton.</w:t>
      </w:r>
      <w:r w:rsidRPr="005205D5">
        <w:t xml:space="preserve"> </w:t>
      </w:r>
      <w:r>
        <w:t xml:space="preserve">Ces méthodes pourraient </w:t>
      </w:r>
      <w:r>
        <w:lastRenderedPageBreak/>
        <w:t xml:space="preserve">génériquement être désignées comme étant « linéaires » même si dans une étape ou une autre elles utilisent des algorithmes non-linéaires. </w:t>
      </w:r>
      <w:del w:id="851" w:author="HASSINI Mohamed-amine" w:date="2019-03-12T10:47:00Z">
        <w:r w:rsidDel="006B1950">
          <w:delText>D</w:delText>
        </w:r>
      </w:del>
      <w:ins w:id="852" w:author="HASSINI Mohamed-amine" w:date="2019-03-12T10:47:00Z">
        <w:r w:rsidR="006B1950">
          <w:t>L</w:t>
        </w:r>
      </w:ins>
      <w:r>
        <w:t xml:space="preserve">es simulations en régime transitoire de l’effet de Morton nécessitent des algorithmes non-linéaires, rapides et des couplages robustes. </w:t>
      </w:r>
    </w:p>
    <w:p w14:paraId="2F29E900" w14:textId="6DC28171" w:rsidR="007F0B3C" w:rsidRDefault="007F0B3C" w:rsidP="007F0B3C">
      <w:pPr>
        <w:spacing w:line="360" w:lineRule="auto"/>
        <w:ind w:firstLine="708"/>
      </w:pPr>
      <w:r w:rsidRPr="00022F93">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C20694">
        <w:rPr>
          <w:b/>
        </w:rPr>
        <w:t>[26]</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C20694">
        <w:rPr>
          <w:b/>
        </w:rPr>
        <w:t>[19]</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C20694">
        <w:rPr>
          <w:b/>
        </w:rPr>
        <w:t>[24]</w:t>
      </w:r>
      <w:r w:rsidRPr="003E323A">
        <w:rPr>
          <w:b/>
        </w:rPr>
        <w:fldChar w:fldCharType="end"/>
      </w:r>
      <w:r>
        <w:rPr>
          <w:b/>
        </w:rPr>
        <w:t xml:space="preserve">, </w:t>
      </w:r>
      <w:r>
        <w:t>le balourd thermique a été modélisé à l’aide de la masse concentrée</w:t>
      </w:r>
      <w:ins w:id="853" w:author="HASSINI Mohamed-amine" w:date="2019-03-12T10:57:00Z">
        <w:r w:rsidR="00BE14A9">
          <w:t xml:space="preserve"> au niveau</w:t>
        </w:r>
      </w:ins>
      <w:r>
        <w:t xml:space="preserv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438BB0B8" w14:textId="4E602CD1" w:rsidR="00BE480F" w:rsidRDefault="007F0B3C" w:rsidP="00FB4B61">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C20694" w:rsidRPr="00C20694">
        <w:rPr>
          <w:rStyle w:val="shorttext"/>
          <w:b/>
          <w:iCs/>
        </w:rPr>
        <w:t xml:space="preserve">Figure </w:t>
      </w:r>
      <w:r w:rsidR="00C20694" w:rsidRPr="00C20694">
        <w:rPr>
          <w:rStyle w:val="shorttext"/>
          <w:b/>
          <w:iCs/>
          <w:noProof/>
        </w:rPr>
        <w:t>1.3</w:t>
      </w:r>
      <w:r w:rsidR="00C20694" w:rsidRPr="00C20694">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w:t>
      </w:r>
      <w:ins w:id="854" w:author="HASSINI Mohamed-amine" w:date="2019-03-12T10:57:00Z">
        <w:r w:rsidR="00BE14A9">
          <w:t>comporte</w:t>
        </w:r>
      </w:ins>
      <w:del w:id="855" w:author="HASSINI Mohamed-amine" w:date="2019-03-12T10:58:00Z">
        <w:r w:rsidDel="00BE14A9">
          <w:delText>a</w:delText>
        </w:r>
      </w:del>
      <w:r>
        <w:t xml:space="preserve"> deux étapes. </w:t>
      </w:r>
      <w:del w:id="856" w:author="HASSINI Mohamed-amine" w:date="2019-03-12T10:58:00Z">
        <w:r w:rsidRPr="00854F8B" w:rsidDel="00BE14A9">
          <w:delText>Au cours de</w:delText>
        </w:r>
      </w:del>
      <w:ins w:id="857" w:author="HASSINI Mohamed-amine" w:date="2019-03-12T10:58:00Z">
        <w:r w:rsidR="00BE14A9">
          <w:t>Durant</w:t>
        </w:r>
      </w:ins>
      <w:r w:rsidRPr="00854F8B">
        <w:t xml:space="preserve"> la </w:t>
      </w:r>
      <w:del w:id="858" w:author="HASSINI Mohamed-amine" w:date="2019-03-12T10:58:00Z">
        <w:r w:rsidRPr="00854F8B" w:rsidDel="00BE14A9">
          <w:delText>1ère</w:delText>
        </w:r>
      </w:del>
      <w:r w:rsidRPr="00854F8B">
        <w:t xml:space="preserve"> </w:t>
      </w:r>
      <w:ins w:id="859" w:author="HASSINI Mohamed-amine" w:date="2019-03-12T10:58:00Z">
        <w:r w:rsidR="00BE14A9">
          <w:t xml:space="preserve">première </w:t>
        </w:r>
      </w:ins>
      <w:r w:rsidRPr="00854F8B">
        <w:t>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 xml:space="preserve">L’étape se termine quand la trajectoire du rotor dans le palier est stabilisée. Le flux de chaleur </w:t>
      </w:r>
      <w:ins w:id="860" w:author="HASSINI Mohamed-amine" w:date="2019-03-12T10:58:00Z">
        <w:r w:rsidR="00BE14A9">
          <w:t xml:space="preserve">au niveau </w:t>
        </w:r>
      </w:ins>
      <w:del w:id="861" w:author="HASSINI Mohamed-amine" w:date="2019-03-12T10:58:00Z">
        <w:r w:rsidDel="00BE14A9">
          <w:delText>dans</w:delText>
        </w:r>
      </w:del>
      <w:r>
        <w:t xml:space="preserve"> </w:t>
      </w:r>
      <w:ins w:id="862" w:author="HASSINI Mohamed-amine" w:date="2019-03-12T10:58:00Z">
        <w:r w:rsidR="00BE14A9">
          <w:t xml:space="preserve">de </w:t>
        </w:r>
      </w:ins>
      <w:r>
        <w:t xml:space="preserve">chaque point de la surface du rotor est moyenné sur une période. La deuxième étape est l’intégration </w:t>
      </w:r>
      <w:r w:rsidR="00FB4B61">
        <w:t>temporelle</w:t>
      </w:r>
      <w:r>
        <w:t xml:space="preserve"> de l’équation de transfert de chaleur dans le rotor avec le flux thermique déduit </w:t>
      </w:r>
      <w:ins w:id="863" w:author="HASSINI Mohamed-amine" w:date="2019-03-12T10:59:00Z">
        <w:r w:rsidR="00BE14A9">
          <w:t xml:space="preserve">à partir de </w:t>
        </w:r>
      </w:ins>
      <w:del w:id="864" w:author="HASSINI Mohamed-amine" w:date="2019-03-12T10:59:00Z">
        <w:r w:rsidDel="00BE14A9">
          <w:delText>après</w:delText>
        </w:r>
      </w:del>
      <w:r>
        <w:t xml:space="preserve"> la première étape. </w:t>
      </w:r>
      <w:ins w:id="865" w:author="HASSINI Mohamed-amine" w:date="2019-03-12T10:59:00Z">
        <w:r w:rsidR="00BE14A9">
          <w:t xml:space="preserve">Dans ce cas, </w:t>
        </w:r>
      </w:ins>
      <w:del w:id="866" w:author="HASSINI Mohamed-amine" w:date="2019-03-12T11:00:00Z">
        <w:r w:rsidDel="00BE14A9">
          <w:delText>L</w:delText>
        </w:r>
      </w:del>
      <w:ins w:id="867" w:author="HASSINI Mohamed-amine" w:date="2019-03-12T11:00:00Z">
        <w:r w:rsidR="00BE14A9">
          <w:t>l</w:t>
        </w:r>
      </w:ins>
      <w:r>
        <w:t>e pas de temps</w:t>
      </w:r>
      <w:ins w:id="868" w:author="HASSINI Mohamed-amine" w:date="2019-03-12T11:00:00Z">
        <w:r w:rsidR="00BE14A9">
          <w:t xml:space="preserve"> utilisé</w:t>
        </w:r>
      </w:ins>
      <w:r>
        <w:t xml:space="preserve"> est adapté au transfert de chaleur par conduction dans le rotor,</w:t>
      </w:r>
      <w:ins w:id="869" w:author="HASSINI Mohamed-amine" w:date="2019-03-12T11:00:00Z">
        <w:r w:rsidR="00BE14A9">
          <w:t xml:space="preserve"> c’est-à-dire </w:t>
        </w:r>
      </w:ins>
      <w:del w:id="870" w:author="HASSINI Mohamed-amine" w:date="2019-03-12T11:00:00Z">
        <w:r w:rsidDel="00BE14A9">
          <w:delText xml:space="preserve"> donc </w:delText>
        </w:r>
      </w:del>
      <w:r>
        <w:t xml:space="preserve">quelques ordres de </w:t>
      </w:r>
      <w:proofErr w:type="gramStart"/>
      <w:r>
        <w:t>grandeur</w:t>
      </w:r>
      <w:del w:id="871" w:author="HASSINI Mohamed-amine" w:date="2019-03-12T11:13:00Z">
        <w:r w:rsidDel="0000673B">
          <w:delText>s</w:delText>
        </w:r>
      </w:del>
      <w:r>
        <w:t xml:space="preserve"> supérieur</w:t>
      </w:r>
      <w:ins w:id="872" w:author="HASSINI Mohamed-amine" w:date="2019-03-12T11:12:00Z">
        <w:r w:rsidR="0000673B">
          <w:t xml:space="preserve"> à celui </w:t>
        </w:r>
      </w:ins>
      <w:del w:id="873" w:author="HASSINI Mohamed-amine" w:date="2019-03-12T11:12:00Z">
        <w:r w:rsidDel="0000673B">
          <w:delText xml:space="preserve"> au pas de temps </w:delText>
        </w:r>
      </w:del>
      <w:proofErr w:type="gramEnd"/>
      <w:ins w:id="874" w:author="HASSINI Mohamed-amine" w:date="2019-03-12T11:13:00Z">
        <w:r w:rsidR="0000673B">
          <w:t xml:space="preserve"> </w:t>
        </w:r>
      </w:ins>
      <w:r>
        <w:t>utilisé</w:t>
      </w:r>
      <w:ins w:id="875" w:author="HASSINI Mohamed-amine" w:date="2019-03-12T11:12:00Z">
        <w:r w:rsidR="0000673B">
          <w:t xml:space="preserve"> pendant la première étape.</w:t>
        </w:r>
      </w:ins>
      <w:del w:id="876" w:author="HASSINI Mohamed-amine" w:date="2019-03-12T11:12:00Z">
        <w:r w:rsidDel="0000673B">
          <w:delText xml:space="preserve"> à l’étape 1.</w:delText>
        </w:r>
      </w:del>
      <w:r w:rsidRPr="00854F8B">
        <w:t xml:space="preserve"> </w:t>
      </w:r>
      <w:r>
        <w:t xml:space="preserve">Les </w:t>
      </w:r>
      <w:r w:rsidRPr="00854F8B">
        <w:t>température</w:t>
      </w:r>
      <w:r>
        <w:t>s</w:t>
      </w:r>
      <w:r w:rsidRPr="00854F8B">
        <w:t xml:space="preserve"> </w:t>
      </w:r>
      <w:r>
        <w:t xml:space="preserve">à la surface </w:t>
      </w:r>
      <w:r w:rsidRPr="00854F8B">
        <w:t>du rotor et du palier</w:t>
      </w:r>
      <w:r>
        <w:t xml:space="preserve"> sont </w:t>
      </w:r>
      <w:ins w:id="877" w:author="HASSINI Mohamed-amine" w:date="2019-03-12T11:14:00Z">
        <w:r w:rsidR="0000673B">
          <w:t xml:space="preserve">mises à jour </w:t>
        </w:r>
      </w:ins>
      <w:del w:id="878" w:author="HASSINI Mohamed-amine" w:date="2019-03-12T11:14:00Z">
        <w:r w:rsidR="002A05EF" w:rsidDel="0000673B">
          <w:delText>actualisées</w:delText>
        </w:r>
        <w:r w:rsidDel="0000673B">
          <w:delText xml:space="preserve"> à</w:delText>
        </w:r>
      </w:del>
      <w:ins w:id="879" w:author="HASSINI Mohamed-amine" w:date="2019-03-12T11:13:00Z">
        <w:r w:rsidR="0000673B">
          <w:t xml:space="preserve"> l’issue de la deuxième étape.</w:t>
        </w:r>
      </w:ins>
      <w:del w:id="880" w:author="HASSINI Mohamed-amine" w:date="2019-03-12T11:14:00Z">
        <w:r w:rsidDel="0000673B">
          <w:delText xml:space="preserve"> la fin de l’étape 2.</w:delText>
        </w:r>
      </w:del>
      <w:r w:rsidRPr="00854F8B">
        <w:t xml:space="preserve"> </w:t>
      </w:r>
    </w:p>
    <w:p w14:paraId="23A51630" w14:textId="77777777" w:rsidR="007F0B3C" w:rsidRDefault="007F0B3C" w:rsidP="007F0B3C">
      <w:pPr>
        <w:keepNext/>
        <w:spacing w:line="360" w:lineRule="auto"/>
        <w:jc w:val="center"/>
      </w:pPr>
      <w:r w:rsidRPr="004F4E02">
        <w:rPr>
          <w:noProof/>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58FF2C89" w14:textId="1F8B6DE3" w:rsidR="00A1690D" w:rsidRPr="0015482E" w:rsidRDefault="007F0B3C" w:rsidP="0015482E">
      <w:pPr>
        <w:pStyle w:val="Lgende"/>
        <w:spacing w:line="360" w:lineRule="auto"/>
        <w:jc w:val="center"/>
        <w:rPr>
          <w:rFonts w:ascii="Calibri" w:eastAsia="Times New Roman" w:hAnsi="Calibri" w:cs="Times New Roman"/>
          <w:i w:val="0"/>
          <w:iCs w:val="0"/>
          <w:sz w:val="22"/>
          <w:szCs w:val="20"/>
          <w:lang w:eastAsia="fr-FR"/>
        </w:rPr>
      </w:pPr>
      <w:bookmarkStart w:id="881" w:name="_Ref534634267"/>
      <w:bookmarkStart w:id="882" w:name="_Toc536112187"/>
      <w:bookmarkStart w:id="883" w:name="_Toc536800488"/>
      <w:r w:rsidRPr="005E7081">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1.3</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2</w:t>
      </w:r>
      <w:r w:rsidR="0019727E">
        <w:rPr>
          <w:rStyle w:val="shorttext"/>
          <w:rFonts w:ascii="Calibri" w:eastAsia="Times New Roman" w:hAnsi="Calibri" w:cs="Times New Roman"/>
          <w:i w:val="0"/>
          <w:iCs w:val="0"/>
          <w:sz w:val="22"/>
          <w:szCs w:val="20"/>
          <w:lang w:eastAsia="fr-FR"/>
        </w:rPr>
        <w:fldChar w:fldCharType="end"/>
      </w:r>
      <w:bookmarkEnd w:id="881"/>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bookmarkEnd w:id="882"/>
      <w:bookmarkEnd w:id="883"/>
    </w:p>
    <w:p w14:paraId="32428173" w14:textId="4003C972" w:rsidR="007F0B3C" w:rsidRDefault="007F0B3C" w:rsidP="0015482E">
      <w:pPr>
        <w:spacing w:before="240" w:after="120" w:line="360" w:lineRule="auto"/>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C20694">
        <w:rPr>
          <w:b/>
        </w:rPr>
        <w:t>[27]</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w:t>
      </w:r>
      <w:ins w:id="884" w:author="HASSINI Mohamed-amine" w:date="2019-03-12T11:14:00Z">
        <w:r w:rsidR="0000673B">
          <w:t xml:space="preserve">en ce qui concerne </w:t>
        </w:r>
      </w:ins>
      <w:del w:id="885" w:author="HASSINI Mohamed-amine" w:date="2019-03-12T11:15:00Z">
        <w:r w:rsidDel="0000673B">
          <w:delText xml:space="preserve">pour </w:delText>
        </w:r>
      </w:del>
      <w:r w:rsidRPr="00A22718">
        <w:t>la distribution non-uniforme de la température. Cependant, l</w:t>
      </w:r>
      <w:r>
        <w:t>a différence de la température</w:t>
      </w:r>
      <w:r w:rsidRPr="00A22718">
        <w:t xml:space="preserve"> est légèrement plus</w:t>
      </w:r>
      <w:ins w:id="886" w:author="HASSINI Mohamed-amine" w:date="2019-03-12T11:15:00Z">
        <w:r w:rsidR="0000673B">
          <w:t xml:space="preserve"> importante</w:t>
        </w:r>
      </w:ins>
      <w:del w:id="887" w:author="HASSINI Mohamed-amine" w:date="2019-03-12T11:15:00Z">
        <w:r w:rsidRPr="00A22718" w:rsidDel="0000673B">
          <w:delText xml:space="preserve"> grande</w:delText>
        </w:r>
      </w:del>
      <w:r w:rsidRPr="00A22718">
        <w:t xml:space="preserve"> que celle issue de</w:t>
      </w:r>
      <w:r>
        <w:t xml:space="preserve"> </w:t>
      </w:r>
      <w:r>
        <w:rPr>
          <w:b/>
        </w:rPr>
        <w:fldChar w:fldCharType="begin"/>
      </w:r>
      <w:r>
        <w:rPr>
          <w:b/>
        </w:rPr>
        <w:instrText xml:space="preserve"> REF _Ref533097470 \r \h </w:instrText>
      </w:r>
      <w:r>
        <w:rPr>
          <w:b/>
        </w:rPr>
      </w:r>
      <w:r>
        <w:rPr>
          <w:b/>
        </w:rPr>
        <w:fldChar w:fldCharType="separate"/>
      </w:r>
      <w:r w:rsidR="00C20694">
        <w:rPr>
          <w:b/>
        </w:rPr>
        <w:t>[27]</w:t>
      </w:r>
      <w:r>
        <w:rPr>
          <w:b/>
        </w:rPr>
        <w:fldChar w:fldCharType="end"/>
      </w:r>
      <w:r w:rsidRPr="00A22718">
        <w:t xml:space="preserve">. </w:t>
      </w:r>
      <w:r>
        <w:t xml:space="preserve">Ceci est dû aux conditions </w:t>
      </w:r>
      <w:ins w:id="888" w:author="HASSINI Mohamed-amine" w:date="2019-03-12T11:15:00Z">
        <w:r w:rsidR="0000673B">
          <w:t xml:space="preserve">aux limites </w:t>
        </w:r>
      </w:ins>
      <w:r>
        <w:t xml:space="preserve">adiabatiques utilisées </w:t>
      </w:r>
      <w:ins w:id="889" w:author="HASSINI Mohamed-amine" w:date="2019-03-12T11:15:00Z">
        <w:r w:rsidR="0000673B">
          <w:t>à l</w:t>
        </w:r>
      </w:ins>
      <w:ins w:id="890" w:author="HASSINI Mohamed-amine" w:date="2019-03-12T11:16:00Z">
        <w:r w:rsidR="0000673B">
          <w:t xml:space="preserve">’interface </w:t>
        </w:r>
      </w:ins>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del w:id="891" w:author="HASSINI Mohamed-amine" w:date="2019-03-12T11:16:00Z">
        <w:r w:rsidDel="0000673B">
          <w:delText xml:space="preserve">Ces deux limitations sont introduites par les hypothèses simplificatrices utilisées pour l’équation de l’énergie. </w:delText>
        </w:r>
      </w:del>
    </w:p>
    <w:p w14:paraId="396DF70A" w14:textId="6A44734B" w:rsidR="007F0B3C" w:rsidRDefault="007F0B3C" w:rsidP="00E650C7">
      <w:pPr>
        <w:spacing w:before="120" w:after="120" w:line="360" w:lineRule="auto"/>
        <w:ind w:firstLine="709"/>
      </w:pPr>
      <w:r w:rsidRPr="007F5E26">
        <w:lastRenderedPageBreak/>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C20694">
        <w:rPr>
          <w:b/>
        </w:rPr>
        <w:t>[28]</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tout comme les modèles thermomécaniques du rotor et des patins du palier lubrifié. L’hypothèse d’une paroi adiabatique</w:t>
      </w:r>
      <w:ins w:id="892" w:author="HASSINI Mohamed-amine" w:date="2019-03-12T11:17:00Z">
        <w:r w:rsidR="007F504E">
          <w:t xml:space="preserve"> au niveau</w:t>
        </w:r>
      </w:ins>
      <w:r>
        <w:t xml:space="preserve"> du coussinet </w:t>
      </w:r>
      <w:del w:id="893" w:author="HASSINI Mohamed-amine" w:date="2019-03-12T11:17:00Z">
        <w:r w:rsidDel="007F504E">
          <w:delText>utilisée dans</w:delText>
        </w:r>
      </w:del>
      <w:r>
        <w:t xml:space="preserve">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C20694">
        <w:rPr>
          <w:b/>
        </w:rPr>
        <w:t>[26]</w:t>
      </w:r>
      <w:r w:rsidRPr="00904279">
        <w:rPr>
          <w:b/>
        </w:rPr>
        <w:fldChar w:fldCharType="end"/>
      </w:r>
      <w:r>
        <w:rPr>
          <w:b/>
        </w:rPr>
        <w:t xml:space="preserve"> </w:t>
      </w:r>
      <w:r>
        <w:t>a été remplacée par</w:t>
      </w:r>
      <w:ins w:id="894" w:author="HASSINI Mohamed-amine" w:date="2019-03-12T11:17:00Z">
        <w:r w:rsidR="007F504E">
          <w:t xml:space="preserve"> un</w:t>
        </w:r>
      </w:ins>
      <w:r>
        <w:t xml:space="preserve"> </w:t>
      </w:r>
      <w:del w:id="895" w:author="HASSINI Mohamed-amine" w:date="2019-03-12T11:17:00Z">
        <w:r w:rsidDel="007F504E">
          <w:delText>le</w:delText>
        </w:r>
      </w:del>
      <w:r>
        <w:t xml:space="preserve"> couplage entre l’équation de l’énergie dans le film mince et l’équation de la chaleur dans le coussinet. Le flux thermique et la température sont supposés continus à l’interface</w:t>
      </w:r>
      <w:del w:id="896" w:author="HASSINI Mohamed-amine" w:date="2019-03-12T11:18:00Z">
        <w:r w:rsidDel="007F504E">
          <w:delText xml:space="preserve"> </w:delText>
        </w:r>
      </w:del>
      <w:del w:id="897" w:author="HASSINI Mohamed-amine" w:date="2019-03-12T11:17:00Z">
        <w:r w:rsidDel="007F504E">
          <w:delText>du</w:delText>
        </w:r>
      </w:del>
      <w:del w:id="898" w:author="HASSINI Mohamed-amine" w:date="2019-03-12T11:18:00Z">
        <w:r w:rsidDel="007F504E">
          <w:delText xml:space="preserve"> fluide-structure</w:delText>
        </w:r>
      </w:del>
      <w:r>
        <w:t>. Le couplage entre le modèle thermomécanique du rotor et l’équation de la chaleur dans le film mince se fait toujours via le flux thermique moyenné sur une orbite.</w:t>
      </w:r>
      <w:r w:rsidRPr="00856D68">
        <w:t xml:space="preserve"> </w:t>
      </w:r>
      <w:ins w:id="899" w:author="HASSINI Mohamed-amine" w:date="2019-03-12T11:21:00Z">
        <w:r w:rsidR="007F504E">
          <w:t>Dans ce modèle, l’hypothèse d’un balourd concentré au niveau du disque en porte à faux a été relaxée en introduisant l</w:t>
        </w:r>
      </w:ins>
      <w:ins w:id="900" w:author="HASSINI Mohamed-amine" w:date="2019-03-12T11:22:00Z">
        <w:r w:rsidR="007F504E">
          <w:t xml:space="preserve">’ensemble des balourds thermiques </w:t>
        </w:r>
      </w:ins>
      <w:ins w:id="901" w:author="HASSINI Mohamed-amine" w:date="2019-03-12T11:23:00Z">
        <w:r w:rsidR="007F504E">
          <w:t xml:space="preserve">générés par la déformation de la fibre neutre </w:t>
        </w:r>
      </w:ins>
      <w:ins w:id="902" w:author="HASSINI Mohamed-amine" w:date="2019-03-12T11:22:00Z">
        <w:r w:rsidR="007F504E">
          <w:t xml:space="preserve">au droit de chaque nœud du modèle. </w:t>
        </w:r>
      </w:ins>
      <w:del w:id="903" w:author="HASSINI Mohamed-amine" w:date="2019-03-12T11:23:00Z">
        <w:r w:rsidDel="007F504E">
          <w:delText xml:space="preserve">Un modèle de balourd </w:delText>
        </w:r>
        <w:r w:rsidRPr="00AE7B92" w:rsidDel="007F504E">
          <w:delText xml:space="preserve">thermique réparti </w:delText>
        </w:r>
        <w:r w:rsidDel="007F504E">
          <w:delText>le long du rotor</w:delText>
        </w:r>
        <w:r w:rsidRPr="00AE7B92" w:rsidDel="007F504E">
          <w:delText xml:space="preserve"> a été </w:delText>
        </w:r>
        <w:r w:rsidDel="007F504E">
          <w:delText>introduit</w:delText>
        </w:r>
        <w:r w:rsidRPr="00AE7B92" w:rsidDel="007F504E">
          <w:delText xml:space="preserve"> pour inclure tous les </w:delText>
        </w:r>
        <w:r w:rsidDel="007F504E">
          <w:delText xml:space="preserve">balourds </w:delText>
        </w:r>
        <w:r w:rsidRPr="00AE7B92" w:rsidDel="007F504E">
          <w:delText xml:space="preserve">nodaux </w:delText>
        </w:r>
        <w:r w:rsidDel="007F504E">
          <w:delText>et pas seulement celui généré par le</w:delText>
        </w:r>
        <w:r w:rsidRPr="00AE7B92" w:rsidDel="007F504E">
          <w:delText xml:space="preserve"> disque </w:delText>
        </w:r>
        <w:r w:rsidDel="007F504E">
          <w:delText>en porte-à-faux</w:delText>
        </w:r>
        <w:r w:rsidRPr="00AE7B92" w:rsidDel="007F504E">
          <w:delText>.</w:delText>
        </w:r>
      </w:del>
    </w:p>
    <w:p w14:paraId="71C917D6" w14:textId="237F94A5" w:rsidR="007F0B3C" w:rsidRDefault="007F0B3C" w:rsidP="00667F7B">
      <w:pPr>
        <w:spacing w:before="120" w:after="120" w:line="360" w:lineRule="auto"/>
        <w:ind w:firstLine="709"/>
      </w:pPr>
      <w:r w:rsidRPr="00B65ED1">
        <w:t>En 2016,</w:t>
      </w:r>
      <w:r>
        <w:t xml:space="preserve"> Tong et Palazzolo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C20694">
        <w:rPr>
          <w:b/>
        </w:rPr>
        <w:t>[29]</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C20694">
        <w:rPr>
          <w:b/>
        </w:rPr>
        <w:t>[28]</w:t>
      </w:r>
      <w:r w:rsidRPr="007F5E26">
        <w:rPr>
          <w:b/>
        </w:rPr>
        <w:fldChar w:fldCharType="end"/>
      </w:r>
      <w:r>
        <w:t xml:space="preserve"> en utilisant </w:t>
      </w:r>
      <w:r w:rsidR="00E42AF3">
        <w:t>un</w:t>
      </w:r>
      <w:r>
        <w:t xml:space="preserve"> </w:t>
      </w:r>
      <w:ins w:id="904" w:author="HASSINI Mohamed-amine" w:date="2019-03-12T11:24:00Z">
        <w:r w:rsidR="007F504E">
          <w:t xml:space="preserve">modèle </w:t>
        </w:r>
      </w:ins>
      <w:del w:id="905" w:author="HASSINI Mohamed-amine" w:date="2019-03-12T11:24:00Z">
        <w:r w:rsidDel="007F504E">
          <w:delText xml:space="preserve">maillage des </w:delText>
        </w:r>
      </w:del>
      <w:r>
        <w:t xml:space="preserve">éléments finis hybride 1D/3D pour </w:t>
      </w:r>
      <w:ins w:id="906" w:author="HASSINI Mohamed-amine" w:date="2019-03-12T11:24:00Z">
        <w:r w:rsidR="007F504E">
          <w:t xml:space="preserve">modéliser le transfert thermique dans </w:t>
        </w:r>
      </w:ins>
      <w:r>
        <w:t xml:space="preserve">le rotor. </w:t>
      </w:r>
      <w:ins w:id="907" w:author="HASSINI Mohamed-amine" w:date="2019-03-12T11:25:00Z">
        <w:r w:rsidR="007F504E">
          <w:t xml:space="preserve">D’après Tong et Palazzolo, </w:t>
        </w:r>
      </w:ins>
      <w:del w:id="908" w:author="HASSINI Mohamed-amine" w:date="2019-03-12T11:25:00Z">
        <w:r w:rsidDel="007F504E">
          <w:delText>Ils ont trouvé que</w:delText>
        </w:r>
        <w:r w:rsidR="00E650C7" w:rsidDel="007F504E">
          <w:delText xml:space="preserve"> </w:delText>
        </w:r>
      </w:del>
      <w:r w:rsidR="00E650C7">
        <w:t>la modélisation du balourd thermique</w:t>
      </w:r>
      <w:ins w:id="909" w:author="HASSINI Mohamed-amine" w:date="2019-03-12T11:26:00Z">
        <w:r w:rsidR="007F504E">
          <w:t xml:space="preserve"> en utilisant des</w:t>
        </w:r>
      </w:ins>
      <w:r w:rsidR="00E650C7">
        <w:t xml:space="preserve"> </w:t>
      </w:r>
      <w:del w:id="910" w:author="HASSINI Mohamed-amine" w:date="2019-03-12T11:26:00Z">
        <w:r w:rsidR="00E650C7" w:rsidDel="007F504E">
          <w:delText>par</w:delText>
        </w:r>
        <w:r w:rsidDel="007F504E">
          <w:delText xml:space="preserve"> l’approche de</w:delText>
        </w:r>
      </w:del>
      <w:r>
        <w:t xml:space="preserve"> masse</w:t>
      </w:r>
      <w:ins w:id="911" w:author="HASSINI Mohamed-amine" w:date="2019-03-12T11:26:00Z">
        <w:r w:rsidR="007F504E">
          <w:t>s</w:t>
        </w:r>
      </w:ins>
      <w:r>
        <w:t xml:space="preserve"> concentrée</w:t>
      </w:r>
      <w:ins w:id="912" w:author="HASSINI Mohamed-amine" w:date="2019-03-12T11:26:00Z">
        <w:r w:rsidR="007F504E">
          <w:t>s</w:t>
        </w:r>
      </w:ins>
      <w:r>
        <w:t xml:space="preserve"> surestime la différence de la température</w:t>
      </w:r>
      <w:ins w:id="913" w:author="HASSINI Mohamed-amine" w:date="2019-03-12T11:25:00Z">
        <w:r w:rsidR="007F504E">
          <w:t xml:space="preserve"> à la surface</w:t>
        </w:r>
      </w:ins>
      <w:r>
        <w:t xml:space="preserve"> </w:t>
      </w:r>
      <w:del w:id="914" w:author="HASSINI Mohamed-amine" w:date="2019-03-12T11:25:00Z">
        <w:r w:rsidDel="007F504E">
          <w:delText>au</w:delText>
        </w:r>
      </w:del>
      <w:r>
        <w:t xml:space="preserve"> rotor.</w:t>
      </w:r>
      <w:r w:rsidR="00FB4C4A">
        <w:t xml:space="preserve"> </w:t>
      </w: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C20694">
        <w:rPr>
          <w:b/>
        </w:rPr>
        <w:t>[30]</w:t>
      </w:r>
      <w:r w:rsidRPr="000B512B">
        <w:rPr>
          <w:b/>
        </w:rPr>
        <w:fldChar w:fldCharType="end"/>
      </w:r>
      <w:r w:rsidRPr="00101C5D">
        <w:t xml:space="preserve"> qui </w:t>
      </w:r>
      <w:r>
        <w:t>ont</w:t>
      </w:r>
      <w:ins w:id="915" w:author="HASSINI Mohamed-amine" w:date="2019-03-12T11:27:00Z">
        <w:r w:rsidR="001701D9">
          <w:t xml:space="preserve"> modélisé</w:t>
        </w:r>
      </w:ins>
      <w:r>
        <w:t xml:space="preserve"> </w:t>
      </w:r>
      <w:del w:id="916" w:author="HASSINI Mohamed-amine" w:date="2019-03-12T11:27:00Z">
        <w:r w:rsidDel="001701D9">
          <w:delText>traité</w:delText>
        </w:r>
      </w:del>
      <w:r>
        <w:t xml:space="preserve"> le balourd thermique comme </w:t>
      </w:r>
      <w:ins w:id="917" w:author="HASSINI Mohamed-amine" w:date="2019-03-12T11:27:00Z">
        <w:r w:rsidR="001701D9">
          <w:t xml:space="preserve">étant </w:t>
        </w:r>
      </w:ins>
      <w:r>
        <w:t>un défaut de fibre neutre</w:t>
      </w:r>
      <w:del w:id="918" w:author="HASSINI Mohamed-amine" w:date="2019-03-12T11:28:00Z">
        <w:r w:rsidDel="001701D9">
          <w:delText xml:space="preserve"> du rotor directement dans les équations de la dynamique</w:delText>
        </w:r>
      </w:del>
      <w:r>
        <w:t xml:space="preserve">. </w:t>
      </w:r>
      <w:ins w:id="919" w:author="HASSINI Mohamed-amine" w:date="2019-03-12T11:28:00Z">
        <w:r w:rsidR="001701D9">
          <w:t xml:space="preserve">Ainsi, </w:t>
        </w:r>
      </w:ins>
      <w:del w:id="920" w:author="HASSINI Mohamed-amine" w:date="2019-03-12T11:28:00Z">
        <w:r w:rsidDel="001701D9">
          <w:delText>L</w:delText>
        </w:r>
      </w:del>
      <w:ins w:id="921" w:author="HASSINI Mohamed-amine" w:date="2019-03-12T11:28:00Z">
        <w:r w:rsidR="001701D9">
          <w:t>l</w:t>
        </w:r>
      </w:ins>
      <w:r>
        <w:t>es moments introduits par les déformations thermiques de l’axe du rotor sont également pris en compte. Cette amélioration permet de traiter d’une manière rigoureuse tous les cas de déformation thermiques de l’axe du rotor</w:t>
      </w:r>
      <w:ins w:id="922" w:author="HASSINI Mohamed-amine" w:date="2019-03-12T11:29:00Z">
        <w:r w:rsidR="001701D9">
          <w:t>.</w:t>
        </w:r>
      </w:ins>
      <w:del w:id="923" w:author="HASSINI Mohamed-amine" w:date="2019-03-12T11:29:00Z">
        <w:r w:rsidDel="001701D9">
          <w:delText xml:space="preserve">, aussi bien pour le cas d’une masse importante entre les paliers que </w:delText>
        </w:r>
        <w:r w:rsidR="00E42AF3" w:rsidDel="001701D9">
          <w:delText>pour une masse en porte-à-faux</w:delText>
        </w:r>
      </w:del>
      <w:r w:rsidR="00E42AF3">
        <w:t>.</w:t>
      </w:r>
    </w:p>
    <w:p w14:paraId="7F2FAFF5" w14:textId="77777777" w:rsidR="00C31998" w:rsidRDefault="00C31998" w:rsidP="00C31998">
      <w:pPr>
        <w:spacing w:before="120" w:after="120" w:line="360" w:lineRule="auto"/>
      </w:pPr>
    </w:p>
    <w:p w14:paraId="637E4F60" w14:textId="77777777" w:rsidR="00C31998" w:rsidRDefault="00C31998" w:rsidP="00C31998">
      <w:pPr>
        <w:spacing w:before="120" w:after="120" w:line="360" w:lineRule="auto"/>
      </w:pPr>
    </w:p>
    <w:p w14:paraId="7FB7FC00" w14:textId="77777777" w:rsidR="00C31998" w:rsidRPr="005F763F" w:rsidRDefault="00C31998" w:rsidP="00C31998">
      <w:pPr>
        <w:spacing w:before="120" w:after="120" w:line="360" w:lineRule="auto"/>
      </w:pPr>
    </w:p>
    <w:p w14:paraId="1EEC0925" w14:textId="246C27FD" w:rsidR="007F0B3C" w:rsidRPr="007E756F" w:rsidRDefault="007F0B3C" w:rsidP="007F0B3C">
      <w:pPr>
        <w:pStyle w:val="Titre2"/>
        <w:spacing w:after="240"/>
        <w:ind w:left="708" w:hanging="578"/>
      </w:pPr>
      <w:bookmarkStart w:id="924" w:name="_Toc534294734"/>
      <w:bookmarkStart w:id="925" w:name="_Toc536800380"/>
      <w:r>
        <w:t xml:space="preserve">Stratégie de </w:t>
      </w:r>
      <w:r w:rsidR="000948D0">
        <w:t xml:space="preserve">la </w:t>
      </w:r>
      <w:r>
        <w:t>modélisation</w:t>
      </w:r>
      <w:bookmarkEnd w:id="924"/>
      <w:r w:rsidR="00C31B63">
        <w:t> :</w:t>
      </w:r>
      <w:r>
        <w:t xml:space="preserve"> synth</w:t>
      </w:r>
      <w:r w:rsidR="008E3C18">
        <w:t>è</w:t>
      </w:r>
      <w:r>
        <w:t>se</w:t>
      </w:r>
      <w:bookmarkEnd w:id="925"/>
    </w:p>
    <w:p w14:paraId="6027A269" w14:textId="34FEDB82" w:rsidR="007F0B3C" w:rsidRDefault="007F0B3C" w:rsidP="007F0B3C">
      <w:pPr>
        <w:spacing w:line="360" w:lineRule="auto"/>
        <w:ind w:firstLine="708"/>
      </w:pPr>
      <w:r>
        <w:t>De manière générale, toutes les méthodes destinées à</w:t>
      </w:r>
      <w:ins w:id="926" w:author="HASSINI Mohamed-amine" w:date="2019-03-12T11:29:00Z">
        <w:r w:rsidR="001701D9">
          <w:t xml:space="preserve"> l’analyse de</w:t>
        </w:r>
      </w:ins>
      <w:r>
        <w:t xml:space="preserve"> </w:t>
      </w:r>
      <w:del w:id="927" w:author="HASSINI Mohamed-amine" w:date="2019-03-12T11:29:00Z">
        <w:r w:rsidDel="001701D9">
          <w:delText>décrire</w:delText>
        </w:r>
      </w:del>
      <w:r>
        <w:t xml:space="preserv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C20694" w:rsidRPr="00C20694">
        <w:rPr>
          <w:rStyle w:val="shorttext"/>
          <w:b/>
          <w:iCs/>
        </w:rPr>
        <w:t xml:space="preserve">Figure </w:t>
      </w:r>
      <w:r w:rsidR="00C20694" w:rsidRPr="00C20694">
        <w:rPr>
          <w:rStyle w:val="shorttext"/>
          <w:b/>
          <w:iCs/>
          <w:noProof/>
        </w:rPr>
        <w:t>1.4</w:t>
      </w:r>
      <w:r w:rsidR="00C20694" w:rsidRPr="00C20694">
        <w:rPr>
          <w:rStyle w:val="shorttext"/>
          <w:b/>
          <w:iCs/>
          <w:noProof/>
        </w:rPr>
        <w:noBreakHyphen/>
        <w:t>1</w:t>
      </w:r>
      <w:r w:rsidR="00062791" w:rsidRPr="00062791">
        <w:rPr>
          <w:b/>
        </w:rPr>
        <w:fldChar w:fldCharType="end"/>
      </w:r>
      <w:r>
        <w:t xml:space="preserve">) : </w:t>
      </w:r>
    </w:p>
    <w:p w14:paraId="6B8E8B68" w14:textId="6A23BA9E" w:rsidR="007F0B3C" w:rsidRDefault="007F0B3C" w:rsidP="00E0308D">
      <w:pPr>
        <w:pStyle w:val="Paragraphedeliste"/>
        <w:numPr>
          <w:ilvl w:val="0"/>
          <w:numId w:val="25"/>
        </w:numPr>
        <w:spacing w:line="360" w:lineRule="auto"/>
        <w:jc w:val="both"/>
      </w:pPr>
      <w:del w:id="928" w:author="HASSINI Mohamed-amine" w:date="2019-03-12T11:30:00Z">
        <w:r w:rsidDel="001701D9">
          <w:delText xml:space="preserve">Le </w:delText>
        </w:r>
      </w:del>
      <w:ins w:id="929" w:author="HASSINI Mohamed-amine" w:date="2019-03-12T11:30:00Z">
        <w:r w:rsidR="001701D9">
          <w:t xml:space="preserve">le </w:t>
        </w:r>
      </w:ins>
      <w:r>
        <w:t>balourd total (mécanique et thermique</w:t>
      </w:r>
      <w:r w:rsidR="00E42AF3">
        <w:t>) entraine</w:t>
      </w:r>
      <w:r>
        <w:t xml:space="preserve"> une précession synchrone du rotor</w:t>
      </w:r>
      <w:ins w:id="930" w:author="HASSINI Mohamed-amine" w:date="2019-03-12T11:30:00Z">
        <w:r w:rsidR="001701D9">
          <w:t>,</w:t>
        </w:r>
      </w:ins>
      <w:del w:id="931" w:author="HASSINI Mohamed-amine" w:date="2019-03-12T11:30:00Z">
        <w:r w:rsidDel="001701D9">
          <w:delText> </w:delText>
        </w:r>
      </w:del>
    </w:p>
    <w:p w14:paraId="5686F8E2" w14:textId="77BB32A3" w:rsidR="007F0B3C" w:rsidRDefault="007F0B3C" w:rsidP="00E0308D">
      <w:pPr>
        <w:pStyle w:val="Paragraphedeliste"/>
        <w:numPr>
          <w:ilvl w:val="0"/>
          <w:numId w:val="25"/>
        </w:numPr>
        <w:spacing w:line="360" w:lineRule="auto"/>
      </w:pPr>
      <w:del w:id="932" w:author="HASSINI Mohamed-amine" w:date="2019-03-12T11:30:00Z">
        <w:r w:rsidDel="001701D9">
          <w:delText>L</w:delText>
        </w:r>
      </w:del>
      <w:ins w:id="933" w:author="HASSINI Mohamed-amine" w:date="2019-03-12T11:30:00Z">
        <w:r w:rsidR="001701D9">
          <w:t>l</w:t>
        </w:r>
      </w:ins>
      <w:r>
        <w:t>e cisaillement du lubrifiant dans le palier induit une température et un flux de chaleur non-uniforme à la surface du rotor</w:t>
      </w:r>
    </w:p>
    <w:p w14:paraId="1306E9B8" w14:textId="63927EFD" w:rsidR="007F0B3C" w:rsidRDefault="007F0B3C" w:rsidP="00E0308D">
      <w:pPr>
        <w:pStyle w:val="Paragraphedeliste"/>
        <w:numPr>
          <w:ilvl w:val="0"/>
          <w:numId w:val="25"/>
        </w:numPr>
        <w:spacing w:line="360" w:lineRule="auto"/>
      </w:pPr>
      <w:del w:id="934" w:author="HASSINI Mohamed-amine" w:date="2019-03-12T11:30:00Z">
        <w:r w:rsidDel="001701D9">
          <w:lastRenderedPageBreak/>
          <w:delText>L</w:delText>
        </w:r>
      </w:del>
      <w:ins w:id="935" w:author="HASSINI Mohamed-amine" w:date="2019-03-12T11:30:00Z">
        <w:r w:rsidR="001701D9">
          <w:t>l</w:t>
        </w:r>
      </w:ins>
      <w:r>
        <w:t xml:space="preserve">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2877E5" w:rsidP="007F0B3C">
      <w:pPr>
        <w:keepNext/>
        <w:spacing w:line="360" w:lineRule="auto"/>
        <w:jc w:val="center"/>
      </w:pPr>
      <w:r>
        <w:rPr>
          <w:noProof/>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035B6E67" w14:textId="3F32C877" w:rsidR="00404933" w:rsidRPr="00893C90" w:rsidRDefault="007F0B3C" w:rsidP="00893C90">
      <w:pPr>
        <w:pStyle w:val="Lgende"/>
        <w:spacing w:after="120" w:line="360" w:lineRule="auto"/>
        <w:jc w:val="center"/>
        <w:rPr>
          <w:rFonts w:ascii="Calibri" w:eastAsia="Times New Roman" w:hAnsi="Calibri" w:cs="Times New Roman"/>
          <w:i w:val="0"/>
          <w:iCs w:val="0"/>
          <w:sz w:val="22"/>
          <w:szCs w:val="20"/>
          <w:lang w:eastAsia="fr-FR"/>
        </w:rPr>
      </w:pPr>
      <w:bookmarkStart w:id="936" w:name="_Ref534635418"/>
      <w:bookmarkStart w:id="937" w:name="_Toc536112188"/>
      <w:bookmarkStart w:id="938" w:name="_Toc536800489"/>
      <w:r w:rsidRPr="00186652">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1.4</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w:t>
      </w:r>
      <w:r w:rsidR="0019727E">
        <w:rPr>
          <w:rStyle w:val="shorttext"/>
          <w:rFonts w:ascii="Calibri" w:eastAsia="Times New Roman" w:hAnsi="Calibri" w:cs="Times New Roman"/>
          <w:i w:val="0"/>
          <w:iCs w:val="0"/>
          <w:sz w:val="22"/>
          <w:szCs w:val="20"/>
          <w:lang w:eastAsia="fr-FR"/>
        </w:rPr>
        <w:fldChar w:fldCharType="end"/>
      </w:r>
      <w:bookmarkEnd w:id="936"/>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w:t>
      </w:r>
      <w:bookmarkEnd w:id="937"/>
      <w:bookmarkEnd w:id="938"/>
      <w:r w:rsidR="00893C90">
        <w:rPr>
          <w:rStyle w:val="shorttext"/>
          <w:rFonts w:ascii="Calibri" w:eastAsia="Times New Roman" w:hAnsi="Calibri" w:cs="Times New Roman"/>
          <w:i w:val="0"/>
          <w:iCs w:val="0"/>
          <w:sz w:val="22"/>
          <w:szCs w:val="20"/>
          <w:lang w:eastAsia="fr-FR"/>
        </w:rPr>
        <w:t xml:space="preserve"> </w:t>
      </w:r>
    </w:p>
    <w:p w14:paraId="25F25910" w14:textId="2723360F" w:rsidR="007F0B3C" w:rsidRDefault="007F0B3C" w:rsidP="003575B0">
      <w:pPr>
        <w:spacing w:before="240" w:line="360" w:lineRule="auto"/>
      </w:pPr>
      <w:r>
        <w:t xml:space="preserve">Ces trois modèles physiques pourraient être représentés par </w:t>
      </w:r>
      <w:r w:rsidR="000F715D">
        <w:t>les fonctions</w:t>
      </w:r>
      <w:r>
        <w:t xml:space="preserve"> de transfert ou </w:t>
      </w:r>
      <w:ins w:id="939" w:author="HASSINI Mohamed-amine" w:date="2019-03-12T11:31:00Z">
        <w:r w:rsidR="001701D9">
          <w:t xml:space="preserve">les </w:t>
        </w:r>
      </w:ins>
      <w:r>
        <w:t xml:space="preserve">coefficients d’influence </w:t>
      </w:r>
      <m:oMath>
        <m:r>
          <m:rPr>
            <m:sty m:val="bi"/>
          </m:rPr>
          <w:rPr>
            <w:rFonts w:ascii="Cambria Math" w:hAnsi="Cambria Math"/>
          </w:rPr>
          <m:t>A,B,C</m:t>
        </m:r>
      </m:oMath>
      <w:r>
        <w:t xml:space="preserve"> comme propo</w:t>
      </w:r>
      <w:r w:rsidR="00024FA1">
        <w:t xml:space="preserve">sé respectivement par </w:t>
      </w:r>
      <w:del w:id="940" w:author="HASSINI Mohamed-amine" w:date="2019-03-12T11:31:00Z">
        <w:r w:rsidR="00024FA1" w:rsidDel="001701D9">
          <w:delText>d</w:delText>
        </w:r>
      </w:del>
      <w:ins w:id="941" w:author="HASSINI Mohamed-amine" w:date="2019-03-12T11:31:00Z">
        <w:r w:rsidR="001701D9">
          <w:t>D</w:t>
        </w:r>
      </w:ins>
      <w:r w:rsidR="00024FA1">
        <w:t xml:space="preserve">e Jongh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C20694">
        <w:rPr>
          <w:b/>
        </w:rPr>
        <w:t>[22]</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C20694">
        <w:rPr>
          <w:b/>
        </w:rPr>
        <w:t>[19]</w:t>
      </w:r>
      <w:r w:rsidRPr="00D03177">
        <w:rPr>
          <w:b/>
        </w:rPr>
        <w:fldChar w:fldCharType="end"/>
      </w:r>
      <w:r>
        <w:t xml:space="preserve"> pour analyser la stabilité</w:t>
      </w:r>
      <w:ins w:id="942" w:author="HASSINI Mohamed-amine" w:date="2019-03-12T11:32:00Z">
        <w:r w:rsidR="001701D9">
          <w:t xml:space="preserve"> de l’effet Morton</w:t>
        </w:r>
      </w:ins>
      <w:del w:id="943" w:author="HASSINI Mohamed-amine" w:date="2019-03-12T11:32:00Z">
        <w:r w:rsidDel="001701D9">
          <w:delText xml:space="preserve"> de</w:delText>
        </w:r>
        <w:r w:rsidR="00893C90" w:rsidDel="001701D9">
          <w:delText>s</w:delText>
        </w:r>
        <w:r w:rsidDel="001701D9">
          <w:delText xml:space="preserve"> vibration</w:delText>
        </w:r>
        <w:r w:rsidR="00893C90" w:rsidDel="001701D9">
          <w:delText>s</w:delText>
        </w:r>
        <w:r w:rsidDel="001701D9">
          <w:delText xml:space="preserve"> synchrone</w:delText>
        </w:r>
        <w:r w:rsidR="00893C90" w:rsidDel="001701D9">
          <w:delText>s</w:delText>
        </w:r>
      </w:del>
      <w:r>
        <w:t xml:space="preserve">. D’autre part, ces trois modèles pourraient être </w:t>
      </w:r>
      <w:r w:rsidR="000F715D">
        <w:t>couplés</w:t>
      </w:r>
      <w:r>
        <w:t xml:space="preserve"> dans une stratégie de simulation numérique transitoire com</w:t>
      </w:r>
      <w:r w:rsidR="003575B0">
        <w:t xml:space="preserve">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C20694">
        <w:rPr>
          <w:b/>
        </w:rPr>
        <w:t>[28]</w:t>
      </w:r>
      <w:r w:rsidRPr="00D03177">
        <w:rPr>
          <w:b/>
        </w:rPr>
        <w:fldChar w:fldCharType="end"/>
      </w:r>
      <w:r>
        <w:t>.</w:t>
      </w:r>
    </w:p>
    <w:p w14:paraId="5D4F7063" w14:textId="02F1F72E" w:rsidR="007F0B3C" w:rsidRDefault="007F0B3C" w:rsidP="003575B0">
      <w:pPr>
        <w:spacing w:before="240" w:after="240" w:line="360" w:lineRule="auto"/>
        <w:ind w:firstLine="709"/>
      </w:pPr>
      <w:r>
        <w:t>Une synthèse des méthodes numériques utilisées pour</w:t>
      </w:r>
      <w:ins w:id="944" w:author="HASSINI Mohamed-amine" w:date="2019-03-12T11:33:00Z">
        <w:r w:rsidR="001701D9">
          <w:t xml:space="preserve"> chacun de</w:t>
        </w:r>
      </w:ins>
      <w:r>
        <w:t xml:space="preserve"> ces trois modèles </w:t>
      </w:r>
      <m:oMath>
        <m:d>
          <m:dPr>
            <m:ctrlPr>
              <w:rPr>
                <w:rFonts w:ascii="Cambria Math" w:hAnsi="Cambria Math"/>
                <w:i/>
              </w:rPr>
            </m:ctrlPr>
          </m:dPr>
          <m:e>
            <m:r>
              <m:rPr>
                <m:sty m:val="bi"/>
              </m:rPr>
              <w:rPr>
                <w:rFonts w:ascii="Cambria Math" w:hAnsi="Cambria Math"/>
              </w:rPr>
              <m:t>A,B,C</m:t>
            </m:r>
            <m:ctrlPr>
              <w:rPr>
                <w:rFonts w:ascii="Cambria Math" w:hAnsi="Cambria Math"/>
                <w:b/>
                <w:i/>
              </w:rPr>
            </m:ctrlPr>
          </m:e>
        </m:d>
      </m:oMath>
      <w:r w:rsidR="00011FEA">
        <w:t xml:space="preserve"> </w:t>
      </w:r>
      <w:r>
        <w:t>et leur couplage est présentée</w:t>
      </w:r>
      <w:ins w:id="945" w:author="HASSINI Mohamed-amine" w:date="2019-03-12T11:32:00Z">
        <w:r w:rsidR="001701D9">
          <w:t xml:space="preserve"> dans ce qui suit</w:t>
        </w:r>
      </w:ins>
      <w:del w:id="946" w:author="HASSINI Mohamed-amine" w:date="2019-03-12T11:32:00Z">
        <w:r w:rsidDel="001701D9">
          <w:delText xml:space="preserve"> par la suite</w:delText>
        </w:r>
      </w:del>
      <w:r>
        <w:t>.</w:t>
      </w:r>
    </w:p>
    <w:p w14:paraId="4B975AEF" w14:textId="77777777" w:rsidR="007F0B3C" w:rsidRDefault="007F0B3C" w:rsidP="003575B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A</m:t>
        </m:r>
      </m:oMath>
    </w:p>
    <w:p w14:paraId="08885BEB" w14:textId="459DE158" w:rsidR="007F0B3C" w:rsidRDefault="007F0B3C" w:rsidP="001F35E8">
      <w:pPr>
        <w:spacing w:before="240" w:after="240" w:line="360" w:lineRule="auto"/>
        <w:ind w:firstLine="709"/>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w:t>
      </w:r>
      <w:del w:id="947" w:author="HASSINI Mohamed-amine" w:date="2019-03-12T11:33:00Z">
        <w:r w:rsidDel="001701D9">
          <w:delText>, par exemple</w:delText>
        </w:r>
      </w:del>
      <w:r>
        <w:t xml:space="preserv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C20694">
        <w:rPr>
          <w:b/>
        </w:rPr>
        <w:t>Eq. 1.4</w:t>
      </w:r>
      <w:r w:rsidR="00BE16E5" w:rsidRPr="00BE16E5">
        <w:rPr>
          <w:b/>
        </w:rPr>
        <w:fldChar w:fldCharType="end"/>
      </w:r>
      <w:r>
        <w:t>)</w:t>
      </w:r>
      <w:del w:id="948" w:author="HASSINI Mohamed-amine" w:date="2019-03-12T11:33:00Z">
        <w:r w:rsidDel="001701D9">
          <w:delText xml:space="preserve">. </w:delText>
        </w:r>
      </w:del>
      <w:del w:id="949" w:author="HASSINI Mohamed-amine" w:date="2019-03-12T11:34:00Z">
        <w:r w:rsidDel="001701D9">
          <w:delText>La solution</w:delText>
        </w:r>
      </w:del>
      <w:r>
        <w:t xml:space="preserve"> </w:t>
      </w:r>
      <w:ins w:id="950" w:author="HASSINI Mohamed-amine" w:date="2019-03-12T11:34:00Z">
        <w:r w:rsidR="001701D9">
          <w:t xml:space="preserve">pour obtenir </w:t>
        </w:r>
      </w:ins>
      <w:del w:id="951" w:author="HASSINI Mohamed-amine" w:date="2019-03-12T11:34:00Z">
        <w:r w:rsidDel="001701D9">
          <w:delText xml:space="preserve">est </w:delText>
        </w:r>
      </w:del>
      <w:r>
        <w:t>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bookmarkStart w:id="952" w:name="_Ref534635639"/>
            <w:r>
              <w:rPr>
                <w:rFonts w:ascii="Times New Roman" w:eastAsia="Times New Roman" w:hAnsi="Times New Roman"/>
                <w:b/>
                <w:iCs w:val="0"/>
                <w:color w:val="auto"/>
                <w:sz w:val="22"/>
                <w:szCs w:val="22"/>
                <w:lang w:eastAsia="fr-FR"/>
              </w:rPr>
              <w:t xml:space="preserve"> </w:t>
            </w:r>
            <w:bookmarkEnd w:id="952"/>
          </w:p>
        </w:tc>
      </w:tr>
    </w:tbl>
    <w:p w14:paraId="277A6337" w14:textId="35E93EF1" w:rsidR="007F0B3C" w:rsidRDefault="007F0B3C" w:rsidP="000D507C">
      <w:pPr>
        <w:spacing w:before="120" w:line="360" w:lineRule="auto"/>
        <w:ind w:firstLine="709"/>
      </w:pPr>
      <w:r>
        <w:t>La différence principale</w:t>
      </w:r>
      <w:ins w:id="953" w:author="HASSINI Mohamed-amine" w:date="2019-03-12T11:35:00Z">
        <w:r w:rsidR="001701D9">
          <w:t>,</w:t>
        </w:r>
      </w:ins>
      <w:r>
        <w:t xml:space="preserve"> pour </w:t>
      </w:r>
      <w:proofErr w:type="gramStart"/>
      <w:r>
        <w:t xml:space="preserve">calculer </w:t>
      </w:r>
      <w:proofErr w:type="gramEnd"/>
      <m:oMath>
        <m:r>
          <m:rPr>
            <m:sty m:val="bi"/>
          </m:rPr>
          <w:rPr>
            <w:rFonts w:ascii="Cambria Math" w:hAnsi="Cambria Math"/>
          </w:rPr>
          <m:t>A</m:t>
        </m:r>
      </m:oMath>
      <w:ins w:id="954" w:author="HASSINI Mohamed-amine" w:date="2019-03-12T11:35:00Z">
        <w:r w:rsidR="001701D9" w:rsidRPr="001701D9">
          <w:rPr>
            <w:rPrChange w:id="955" w:author="HASSINI Mohamed-amine" w:date="2019-03-12T11:35:00Z">
              <w:rPr>
                <w:b/>
              </w:rPr>
            </w:rPrChange>
          </w:rPr>
          <w:t>,</w:t>
        </w:r>
      </w:ins>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La plupart des études</w:t>
      </w:r>
      <w:ins w:id="956" w:author="HASSINI Mohamed-amine" w:date="2019-03-12T11:37:00Z">
        <w:r w:rsidR="00412693">
          <w:t>,</w:t>
        </w:r>
      </w:ins>
      <w:r>
        <w:t xml:space="preserve">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C20694">
        <w:rPr>
          <w:b/>
        </w:rPr>
        <w:t>[27]</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C20694">
        <w:rPr>
          <w:b/>
        </w:rPr>
        <w:t>[24]</w:t>
      </w:r>
      <w:r w:rsidRPr="008C04D6">
        <w:rPr>
          <w:b/>
        </w:rPr>
        <w:fldChar w:fldCharType="end"/>
      </w:r>
      <w:r>
        <w:t xml:space="preserve"> </w:t>
      </w:r>
      <w:ins w:id="957" w:author="HASSINI Mohamed-amine" w:date="2019-03-12T11:37:00Z">
        <w:r w:rsidR="00412693">
          <w:t xml:space="preserve">et </w:t>
        </w:r>
      </w:ins>
      <w:del w:id="958" w:author="HASSINI Mohamed-amine" w:date="2019-03-12T11:37:00Z">
        <w:r w:rsidDel="00412693">
          <w:delText>and</w:delText>
        </w:r>
      </w:del>
      <w:r>
        <w:t xml:space="preserve">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C20694">
        <w:rPr>
          <w:b/>
        </w:rPr>
        <w:t>[19]</w:t>
      </w:r>
      <w:r w:rsidRPr="008C04D6">
        <w:rPr>
          <w:b/>
        </w:rPr>
        <w:fldChar w:fldCharType="end"/>
      </w:r>
      <w:ins w:id="959" w:author="HASSINI Mohamed-amine" w:date="2019-03-12T11:37:00Z">
        <w:r w:rsidR="00412693" w:rsidRPr="00412693">
          <w:rPr>
            <w:rPrChange w:id="960" w:author="HASSINI Mohamed-amine" w:date="2019-03-12T11:37:00Z">
              <w:rPr>
                <w:b/>
              </w:rPr>
            </w:rPrChange>
          </w:rPr>
          <w:t>,</w:t>
        </w:r>
      </w:ins>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C20694">
        <w:rPr>
          <w:b/>
        </w:rPr>
        <w:t>[28]</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C20694">
        <w:rPr>
          <w:b/>
        </w:rPr>
        <w:t>[31]</w:t>
      </w:r>
      <w:r w:rsidRPr="000D799D">
        <w:rPr>
          <w:b/>
        </w:rPr>
        <w:fldChar w:fldCharType="end"/>
      </w:r>
      <w:r>
        <w:t xml:space="preserve"> est basée </w:t>
      </w:r>
      <w:r>
        <w:lastRenderedPageBreak/>
        <w:t>sur le couplage du modèle thermo-hydrodynamique du palier avec le modèle</w:t>
      </w:r>
      <w:ins w:id="961" w:author="HASSINI Mohamed-amine" w:date="2019-03-12T11:36:00Z">
        <w:r w:rsidR="001701D9">
          <w:t xml:space="preserve"> de</w:t>
        </w:r>
      </w:ins>
      <w:r>
        <w:t xml:space="preserve"> dynamique du rotor. Cette approche impose la résolution de l’équation de Reynolds couplée avec l’équation de l’énergie pour obtenir les efforts</w:t>
      </w:r>
      <w:ins w:id="962" w:author="HASSINI Mohamed-amine" w:date="2019-03-12T11:36:00Z">
        <w:r w:rsidR="001701D9">
          <w:t xml:space="preserve"> au</w:t>
        </w:r>
      </w:ins>
      <w:r>
        <w:t xml:space="preserve"> </w:t>
      </w:r>
      <w:del w:id="963" w:author="HASSINI Mohamed-amine" w:date="2019-03-12T11:36:00Z">
        <w:r w:rsidDel="001701D9">
          <w:delText>du</w:delText>
        </w:r>
      </w:del>
      <w:r>
        <w:t xml:space="preserve"> palier à chaque pas de temps </w:t>
      </w:r>
      <w:ins w:id="964" w:author="HASSINI Mohamed-amine" w:date="2019-03-12T11:36:00Z">
        <w:r w:rsidR="001701D9">
          <w:t xml:space="preserve">lors de </w:t>
        </w:r>
      </w:ins>
      <w:del w:id="965" w:author="HASSINI Mohamed-amine" w:date="2019-03-12T11:36:00Z">
        <w:r w:rsidDel="001701D9">
          <w:delText>d</w:delText>
        </w:r>
      </w:del>
      <w:ins w:id="966" w:author="HASSINI Mohamed-amine" w:date="2019-03-12T11:36:00Z">
        <w:r w:rsidR="001701D9">
          <w:t>l</w:t>
        </w:r>
      </w:ins>
      <w:r>
        <w:t>’intégration de l’équation de mouvement. Par conséquent, le calcul est précis mais très couteux en</w:t>
      </w:r>
      <w:del w:id="967" w:author="HASSINI Mohamed-amine" w:date="2019-03-12T11:37:00Z">
        <w:r w:rsidDel="00F95B53">
          <w:delText xml:space="preserve"> terme du</w:delText>
        </w:r>
      </w:del>
      <w:r>
        <w:t xml:space="preserve"> temps de calcul. </w:t>
      </w:r>
    </w:p>
    <w:p w14:paraId="48BC537D"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B</m:t>
        </m:r>
      </m:oMath>
    </w:p>
    <w:p w14:paraId="39054716" w14:textId="5330ED94"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ins w:id="968" w:author="HASSINI Mohamed-amine" w:date="2019-03-12T11:38:00Z">
        <w:r w:rsidR="00412693">
          <w:t xml:space="preserve">consiste à calculer </w:t>
        </w:r>
      </w:ins>
      <w:del w:id="969" w:author="HASSINI Mohamed-amine" w:date="2019-03-12T11:38:00Z">
        <w:r w:rsidDel="00412693">
          <w:delText xml:space="preserve">revient au calcul de </w:delText>
        </w:r>
      </w:del>
      <w:r>
        <w:t xml:space="preserve">la </w:t>
      </w:r>
      <w:r w:rsidR="007F0B3C">
        <w:t>différence de la température à la surface du rotor</w:t>
      </w:r>
      <m:oMath>
        <m:r>
          <w:rPr>
            <w:rFonts w:ascii="Cambria Math" w:hAnsi="Cambria Math"/>
          </w:rPr>
          <m:t xml:space="preserve"> ∆T</m:t>
        </m:r>
      </m:oMath>
      <w:r w:rsidR="007F0B3C">
        <w:t xml:space="preserve"> pour une orbite synchrone donnée</w:t>
      </w:r>
      <w:r>
        <w:t xml:space="preserve">. </w:t>
      </w:r>
      <w:ins w:id="970" w:author="HASSINI Mohamed-amine" w:date="2019-03-12T11:38:00Z">
        <w:r w:rsidR="00412693">
          <w:t xml:space="preserve">Sa détermination précise </w:t>
        </w:r>
      </w:ins>
      <w:del w:id="971" w:author="HASSINI Mohamed-amine" w:date="2019-03-12T11:38:00Z">
        <w:r w:rsidDel="00412693">
          <w:delText xml:space="preserve">Elle </w:delText>
        </w:r>
      </w:del>
      <w:r>
        <w:t>est</w:t>
      </w:r>
      <w:r w:rsidR="007F0B3C">
        <w:t xml:space="preserve"> capitale pour la simulation de l’effet Morton. Il s’agit de résoudre un problème de transfert convectif et t</w:t>
      </w:r>
      <w:r w:rsidR="00BF4749">
        <w:t xml:space="preserve">ransitoire de chaleur </w:t>
      </w:r>
      <w:r w:rsidR="007F0B3C">
        <w:t>à l’interface rotor-lubrifiant. D’une manière générale, il est nécessaire de faire intervenir deux échelles de temps différentes</w:t>
      </w:r>
      <w:del w:id="972" w:author="HASSINI Mohamed-amine" w:date="2019-03-12T11:39:00Z">
        <w:r w:rsidR="007F0B3C" w:rsidDel="00412693">
          <w:delText xml:space="preserve"> pour le calcul de la température du rotor</w:delText>
        </w:r>
      </w:del>
      <w:r w:rsidR="007F0B3C">
        <w:t>. La dissipation due au cisaillement visqueux d</w:t>
      </w:r>
      <w:ins w:id="973" w:author="HASSINI Mohamed-amine" w:date="2019-03-12T11:39:00Z">
        <w:r w:rsidR="00412693">
          <w:t>u</w:t>
        </w:r>
      </w:ins>
      <w:del w:id="974" w:author="HASSINI Mohamed-amine" w:date="2019-03-12T11:39:00Z">
        <w:r w:rsidR="007F0B3C" w:rsidDel="00412693">
          <w:delText>e</w:delText>
        </w:r>
      </w:del>
      <w:r w:rsidR="007F0B3C">
        <w:t xml:space="preserve"> lubrifiant est gouvernée par l’échelle de temps </w:t>
      </w:r>
      <w:ins w:id="975" w:author="HASSINI Mohamed-amine" w:date="2019-03-12T11:39:00Z">
        <w:r w:rsidR="00412693">
          <w:t xml:space="preserve">relative à la </w:t>
        </w:r>
      </w:ins>
      <w:r w:rsidR="007F0B3C">
        <w:t>dynamique</w:t>
      </w:r>
      <w:ins w:id="976" w:author="HASSINI Mohamed-amine" w:date="2019-03-12T11:39:00Z">
        <w:r w:rsidR="00412693">
          <w:t xml:space="preserve"> du rotor</w:t>
        </w:r>
      </w:ins>
      <w:r w:rsidR="007F0B3C">
        <w:t xml:space="preserve"> (millisecondes) tandis que le transfert de chaleur dans le rotor</w:t>
      </w:r>
      <w:ins w:id="977" w:author="HASSINI Mohamed-amine" w:date="2019-03-12T11:41:00Z">
        <w:r w:rsidR="00412693">
          <w:t xml:space="preserve"> a lieu</w:t>
        </w:r>
      </w:ins>
      <w:r w:rsidR="007F0B3C">
        <w:t xml:space="preserve"> sui</w:t>
      </w:r>
      <w:ins w:id="978" w:author="HASSINI Mohamed-amine" w:date="2019-03-12T11:41:00Z">
        <w:r w:rsidR="00412693">
          <w:t>van</w:t>
        </w:r>
      </w:ins>
      <w:r w:rsidR="007F0B3C">
        <w:t>t l’échelle d</w:t>
      </w:r>
      <w:ins w:id="979" w:author="HASSINI Mohamed-amine" w:date="2019-03-12T11:42:00Z">
        <w:r w:rsidR="00412693">
          <w:t>e</w:t>
        </w:r>
      </w:ins>
      <w:del w:id="980" w:author="HASSINI Mohamed-amine" w:date="2019-03-12T11:42:00Z">
        <w:r w:rsidR="007F0B3C" w:rsidDel="00412693">
          <w:delText>u</w:delText>
        </w:r>
      </w:del>
      <w:r w:rsidR="007F0B3C">
        <w:t xml:space="preserve">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3A5252D7" w:rsidR="007F0B3C" w:rsidRDefault="006B5752" w:rsidP="007F0B3C">
      <w:pPr>
        <w:spacing w:line="360" w:lineRule="auto"/>
        <w:ind w:firstLine="708"/>
      </w:pPr>
      <w:r>
        <w:t>K</w:t>
      </w:r>
      <w:r w:rsidR="007F0B3C" w:rsidRPr="00DA2B66">
        <w:t>e</w:t>
      </w:r>
      <w:r>
        <w:t>o</w:t>
      </w:r>
      <w:r w:rsidR="007F0B3C" w:rsidRPr="00DA2B66">
        <w:t>gh et Morton</w:t>
      </w:r>
      <w:r w:rsidR="007F0B3C" w:rsidRPr="00B25777">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C20694">
        <w:rPr>
          <w:b/>
        </w:rPr>
        <w:t>[20]</w:t>
      </w:r>
      <w:r w:rsidR="007F0B3C">
        <w:rPr>
          <w:b/>
        </w:rPr>
        <w:fldChar w:fldCharType="end"/>
      </w:r>
      <w:r w:rsidR="007F0B3C" w:rsidRPr="00B25777">
        <w:t xml:space="preserve"> </w:t>
      </w:r>
      <w:r w:rsidR="007F0B3C">
        <w:t>ont résolu</w:t>
      </w:r>
      <w:r w:rsidR="007F0B3C" w:rsidRPr="00B25777">
        <w:t xml:space="preserve"> l’équation de </w:t>
      </w:r>
      <w:r w:rsidR="007F0B3C">
        <w:t>Reynolds</w:t>
      </w:r>
      <w:r w:rsidR="007F0B3C" w:rsidRPr="00B25777">
        <w:t xml:space="preserve"> en se basant sur l’hypothèse d</w:t>
      </w:r>
      <w:ins w:id="981" w:author="HASSINI Mohamed-amine" w:date="2019-03-12T11:43:00Z">
        <w:r w:rsidR="00412693">
          <w:t>u</w:t>
        </w:r>
      </w:ins>
      <w:del w:id="982" w:author="HASSINI Mohamed-amine" w:date="2019-03-12T11:43:00Z">
        <w:r w:rsidR="007F0B3C" w:rsidRPr="00B25777" w:rsidDel="00412693">
          <w:delText>e</w:delText>
        </w:r>
      </w:del>
      <w:r w:rsidR="007F0B3C" w:rsidRPr="00B25777">
        <w:t xml:space="preserve"> palier court. Ils ont utilisé la méthode de perturbati</w:t>
      </w:r>
      <w:r w:rsidR="007F0B3C">
        <w:t xml:space="preserve">on pour calculer la </w:t>
      </w:r>
      <w:r w:rsidR="00E60B77">
        <w:t xml:space="preserve">température. </w:t>
      </w:r>
      <w:r w:rsidR="007F0B3C" w:rsidRPr="00DA2B66">
        <w:t xml:space="preserve">Kirk et </w:t>
      </w:r>
      <w:r w:rsidR="007F0B3C">
        <w:t>al.</w:t>
      </w:r>
      <w:r w:rsidR="007F0B3C" w:rsidRPr="00B25777">
        <w:rPr>
          <w:b/>
        </w:rPr>
        <w:t xml:space="preserve"> </w:t>
      </w:r>
      <w:r w:rsidR="007F0B3C">
        <w:rPr>
          <w:b/>
        </w:rPr>
        <w:fldChar w:fldCharType="begin"/>
      </w:r>
      <w:r w:rsidR="007F0B3C">
        <w:rPr>
          <w:b/>
        </w:rPr>
        <w:instrText xml:space="preserve"> REF _Ref533096804 \r \h </w:instrText>
      </w:r>
      <w:r w:rsidR="007F0B3C">
        <w:rPr>
          <w:b/>
        </w:rPr>
      </w:r>
      <w:r w:rsidR="007F0B3C">
        <w:rPr>
          <w:b/>
        </w:rPr>
        <w:fldChar w:fldCharType="separate"/>
      </w:r>
      <w:r w:rsidR="00C20694">
        <w:rPr>
          <w:b/>
        </w:rPr>
        <w:t>[24]</w:t>
      </w:r>
      <w:r w:rsidR="007F0B3C">
        <w:rPr>
          <w:b/>
        </w:rPr>
        <w:fldChar w:fldCharType="end"/>
      </w:r>
      <w:r w:rsidR="007F0B3C" w:rsidRPr="00B25777">
        <w:t xml:space="preserve"> ont résolu l’équation de l’énergie </w:t>
      </w:r>
      <w:r w:rsidR="00E60B77" w:rsidRPr="00B25777">
        <w:t>simplifiée</w:t>
      </w:r>
      <w:r w:rsidR="007F0B3C" w:rsidRPr="00B25777">
        <w:t xml:space="preserve"> 1D en se basant sur </w:t>
      </w:r>
      <w:r w:rsidR="007F0B3C">
        <w:t>une</w:t>
      </w:r>
      <w:r w:rsidR="007F0B3C" w:rsidRPr="00B25777">
        <w:t xml:space="preserve"> relation géométrique pour approximer </w:t>
      </w:r>
      <w:r w:rsidR="007F0B3C">
        <w:t>la</w:t>
      </w:r>
      <w:r w:rsidR="007F0B3C" w:rsidRPr="00B25777">
        <w:t xml:space="preserve"> différence de la température</w:t>
      </w:r>
      <w:ins w:id="983" w:author="HASSINI Mohamed-amine" w:date="2019-03-12T11:44:00Z">
        <w:r w:rsidR="00412693">
          <w:t xml:space="preserve"> à la surface du rotor</w:t>
        </w:r>
      </w:ins>
      <w:r w:rsidR="007F0B3C">
        <w:t>.</w:t>
      </w:r>
      <w:r w:rsidR="007F0B3C" w:rsidRPr="00B25777">
        <w:t xml:space="preserve"> Murphy et Lorenz</w:t>
      </w:r>
      <w:r w:rsidR="007F0B3C">
        <w:t xml:space="preserve"> </w:t>
      </w:r>
      <w:r w:rsidR="007F0B3C" w:rsidRPr="008C04D6">
        <w:rPr>
          <w:b/>
        </w:rPr>
        <w:fldChar w:fldCharType="begin"/>
      </w:r>
      <w:r w:rsidR="007F0B3C" w:rsidRPr="008C04D6">
        <w:rPr>
          <w:b/>
        </w:rPr>
        <w:instrText xml:space="preserve"> REF _Ref533096184 \r \h </w:instrText>
      </w:r>
      <w:r w:rsidR="007F0B3C">
        <w:rPr>
          <w:b/>
        </w:rPr>
        <w:instrText xml:space="preserve"> \* MERGEFORMAT </w:instrText>
      </w:r>
      <w:r w:rsidR="007F0B3C" w:rsidRPr="008C04D6">
        <w:rPr>
          <w:b/>
        </w:rPr>
      </w:r>
      <w:r w:rsidR="007F0B3C" w:rsidRPr="008C04D6">
        <w:rPr>
          <w:b/>
        </w:rPr>
        <w:fldChar w:fldCharType="separate"/>
      </w:r>
      <w:r w:rsidR="00C20694">
        <w:rPr>
          <w:b/>
        </w:rPr>
        <w:t>[19]</w:t>
      </w:r>
      <w:r w:rsidR="007F0B3C" w:rsidRPr="008C04D6">
        <w:rPr>
          <w:b/>
        </w:rPr>
        <w:fldChar w:fldCharType="end"/>
      </w:r>
      <w:r w:rsidR="007F0B3C" w:rsidRPr="00B25777">
        <w:t xml:space="preserve"> ont utilisé </w:t>
      </w:r>
      <w:r w:rsidR="007F0B3C">
        <w:t>la</w:t>
      </w:r>
      <w:r w:rsidR="007F0B3C" w:rsidRPr="00B25777">
        <w:t xml:space="preserve"> température moyennée s</w:t>
      </w:r>
      <w:r w:rsidR="007F0B3C">
        <w:t>uivant</w:t>
      </w:r>
      <w:r w:rsidR="007F0B3C" w:rsidRPr="00B25777">
        <w:t xml:space="preserve"> l’épaisseur du film</w:t>
      </w:r>
      <w:r w:rsidR="007F0B3C">
        <w:t xml:space="preserve"> fluide. Gigor’</w:t>
      </w:r>
      <w:r w:rsidR="007F0B3C" w:rsidRPr="00DA2B66">
        <w:t>ev et al.</w:t>
      </w:r>
      <w:r w:rsidR="007F0B3C" w:rsidRPr="00B25777">
        <w:rPr>
          <w:b/>
        </w:rPr>
        <w:t xml:space="preserve"> </w:t>
      </w:r>
      <w:r w:rsidR="007F0B3C">
        <w:rPr>
          <w:b/>
        </w:rPr>
        <w:fldChar w:fldCharType="begin"/>
      </w:r>
      <w:r w:rsidR="007F0B3C">
        <w:rPr>
          <w:b/>
        </w:rPr>
        <w:instrText xml:space="preserve"> REF _Ref533117135 \r \h </w:instrText>
      </w:r>
      <w:r w:rsidR="007F0B3C">
        <w:rPr>
          <w:b/>
        </w:rPr>
      </w:r>
      <w:r w:rsidR="007F0B3C">
        <w:rPr>
          <w:b/>
        </w:rPr>
        <w:fldChar w:fldCharType="separate"/>
      </w:r>
      <w:r w:rsidR="00C20694">
        <w:rPr>
          <w:b/>
        </w:rPr>
        <w:t>[31]</w:t>
      </w:r>
      <w:r w:rsidR="007F0B3C">
        <w:rPr>
          <w:b/>
        </w:rPr>
        <w:fldChar w:fldCharType="end"/>
      </w:r>
      <w:r w:rsidR="007F0B3C">
        <w:rPr>
          <w:b/>
        </w:rPr>
        <w:t xml:space="preserve"> </w:t>
      </w:r>
      <w:r w:rsidR="007F0B3C" w:rsidRPr="00B25777">
        <w:t xml:space="preserve">ont utilisé la méthode </w:t>
      </w:r>
      <w:r w:rsidR="00E60B77" w:rsidRPr="00B25777">
        <w:t>de</w:t>
      </w:r>
      <w:r w:rsidR="00E60B77">
        <w:t>s</w:t>
      </w:r>
      <w:r w:rsidR="00E60B77" w:rsidRPr="00B25777">
        <w:t xml:space="preserve"> volumes</w:t>
      </w:r>
      <w:r w:rsidR="007F0B3C" w:rsidRPr="00B25777">
        <w:t xml:space="preserve"> finis pour résoudre l’équation de l’énergie en 2D et la méthode des éléments finis pour résoudre l’équation de conduction thermique d</w:t>
      </w:r>
      <w:r w:rsidR="007F0B3C">
        <w:t>ans</w:t>
      </w:r>
      <w:r w:rsidR="007F0B3C" w:rsidRPr="00B25777">
        <w:t xml:space="preserve"> </w:t>
      </w:r>
      <w:r w:rsidR="00D269C0">
        <w:t xml:space="preserve">le </w:t>
      </w:r>
      <w:r w:rsidR="007F0B3C" w:rsidRPr="00B25777">
        <w:t>rotor</w:t>
      </w:r>
      <w:r w:rsidR="007F0B3C">
        <w:t xml:space="preserve">. </w:t>
      </w:r>
      <w:r w:rsidR="007F0B3C" w:rsidRPr="00DA2B66">
        <w:t xml:space="preserve">Palazzolo et </w:t>
      </w:r>
      <w:r w:rsidR="007F0B3C">
        <w:t>Suh</w:t>
      </w:r>
      <w:r w:rsidR="007F0B3C" w:rsidRPr="00B25777">
        <w:rPr>
          <w:b/>
        </w:rPr>
        <w:t xml:space="preserve"> </w:t>
      </w:r>
      <w:r w:rsidR="007F0B3C">
        <w:rPr>
          <w:b/>
        </w:rPr>
        <w:fldChar w:fldCharType="begin"/>
      </w:r>
      <w:r w:rsidR="007F0B3C">
        <w:rPr>
          <w:b/>
        </w:rPr>
        <w:instrText xml:space="preserve"> REF _Ref533097655 \r \h </w:instrText>
      </w:r>
      <w:r w:rsidR="007F0B3C">
        <w:rPr>
          <w:b/>
        </w:rPr>
      </w:r>
      <w:r w:rsidR="007F0B3C">
        <w:rPr>
          <w:b/>
        </w:rPr>
        <w:fldChar w:fldCharType="separate"/>
      </w:r>
      <w:r w:rsidR="00C20694">
        <w:rPr>
          <w:b/>
        </w:rPr>
        <w:t>[28]</w:t>
      </w:r>
      <w:r w:rsidR="007F0B3C">
        <w:rPr>
          <w:b/>
        </w:rPr>
        <w:fldChar w:fldCharType="end"/>
      </w:r>
      <w:r w:rsidR="007F0B3C">
        <w:rPr>
          <w:b/>
        </w:rPr>
        <w:t xml:space="preserve"> </w:t>
      </w:r>
      <w:r w:rsidR="007F0B3C" w:rsidRPr="00B25777">
        <w:t xml:space="preserve">ont </w:t>
      </w:r>
      <w:r w:rsidR="007F0B3C">
        <w:t xml:space="preserve">mis au point un couplage alternant les deux échelles de temps du problème. Un pas de temps consiste en deux étapes. Dans une première étape l’équation de l’énergie dans le film lubrifiant est </w:t>
      </w:r>
      <w:r w:rsidR="00E60B77">
        <w:t>couplée</w:t>
      </w:r>
      <w:r w:rsidR="007F0B3C">
        <w:t xml:space="preserve"> à l’équation de </w:t>
      </w:r>
      <w:r w:rsidR="00373C9F">
        <w:t>la dynamique du rotor</w:t>
      </w:r>
      <w:r w:rsidR="007F0B3C" w:rsidRPr="00B25777">
        <w:t xml:space="preserve">. </w:t>
      </w:r>
      <w:r w:rsidR="007F0B3C">
        <w:t>Dans une deuxième étape l’équation de conduction de la chaleur dans le rotor est intégrée avec un pas de temps beaucoup plus grand</w:t>
      </w:r>
      <w:r w:rsidR="00464C85">
        <w:t xml:space="preserve"> en adéquation avec le temps caractéristique des transferts thermiques dans le rotor.</w:t>
      </w:r>
      <w:r w:rsidR="007F0B3C">
        <w:t xml:space="preserve"> La condition initiale de la deuxième étape </w:t>
      </w:r>
      <w:ins w:id="984" w:author="HASSINI Mohamed-amine" w:date="2019-03-12T11:46:00Z">
        <w:r w:rsidR="00412693">
          <w:t xml:space="preserve">utilise </w:t>
        </w:r>
      </w:ins>
      <w:del w:id="985" w:author="HASSINI Mohamed-amine" w:date="2019-03-12T11:46:00Z">
        <w:r w:rsidR="007F0B3C" w:rsidDel="00412693">
          <w:delText>e</w:delText>
        </w:r>
        <w:r w:rsidR="00204629" w:rsidDel="00412693">
          <w:delText>s</w:delText>
        </w:r>
        <w:r w:rsidR="007F0B3C" w:rsidDel="00412693">
          <w:delText xml:space="preserve">t </w:delText>
        </w:r>
      </w:del>
      <w:r w:rsidR="007F0B3C">
        <w:t>le flux</w:t>
      </w:r>
      <w:r w:rsidR="007F0B3C" w:rsidRPr="00B25777">
        <w:t xml:space="preserve"> </w:t>
      </w:r>
      <w:r w:rsidR="007F0B3C">
        <w:t xml:space="preserve">thermique </w:t>
      </w:r>
      <w:r w:rsidR="007F0B3C" w:rsidRPr="00B25777">
        <w:t>moye</w:t>
      </w:r>
      <w:r w:rsidR="007F0B3C">
        <w:t>nné sur une période calculé à la fin de la première étape. Les températures sur le rotor sont ainsi obtenues à la fin de la deuxième étape.</w:t>
      </w:r>
      <w:r w:rsidR="007F0B3C" w:rsidRPr="00486147">
        <w:t xml:space="preserve"> </w:t>
      </w:r>
    </w:p>
    <w:p w14:paraId="02F72D53"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C</m:t>
        </m:r>
      </m:oMath>
    </w:p>
    <w:p w14:paraId="5F928385" w14:textId="2B27B379" w:rsidR="007F0B3C" w:rsidRPr="00800CFD" w:rsidRDefault="00412693" w:rsidP="007F0B3C">
      <w:pPr>
        <w:spacing w:line="360" w:lineRule="auto"/>
        <w:ind w:firstLine="708"/>
      </w:pPr>
      <w:ins w:id="986" w:author="HASSINI Mohamed-amine" w:date="2019-03-12T11:46:00Z">
        <w:r>
          <w:t xml:space="preserve">La présence d’un champ de température non-uniforme à la surface du rotor génère une déformation élastique </w:t>
        </w:r>
      </w:ins>
      <w:del w:id="987" w:author="HASSINI Mohamed-amine" w:date="2019-03-12T11:47:00Z">
        <w:r w:rsidR="007F0B3C" w:rsidDel="00412693">
          <w:delText xml:space="preserve">Le rotor va se déformer élastiquement suite à la variation non-uniforme de la </w:delText>
        </w:r>
        <w:r w:rsidR="007F0B3C" w:rsidDel="00412693">
          <w:lastRenderedPageBreak/>
          <w:delText>température à sa surface.</w:delText>
        </w:r>
      </w:del>
      <w:r w:rsidR="007F0B3C">
        <w:t xml:space="preserve"> </w:t>
      </w:r>
      <w:ins w:id="988" w:author="HASSINI Mohamed-amine" w:date="2019-03-12T11:47:00Z">
        <w:r w:rsidR="00E3378A">
          <w:t xml:space="preserve">Selon les cas, </w:t>
        </w:r>
      </w:ins>
      <w:del w:id="989" w:author="HASSINI Mohamed-amine" w:date="2019-03-12T11:47:00Z">
        <w:r w:rsidR="007F0B3C" w:rsidDel="00E3378A">
          <w:delText>C</w:delText>
        </w:r>
      </w:del>
      <w:ins w:id="990" w:author="HASSINI Mohamed-amine" w:date="2019-03-12T11:47:00Z">
        <w:r w:rsidR="00E3378A">
          <w:t>c</w:t>
        </w:r>
      </w:ins>
      <w:r w:rsidR="007F0B3C">
        <w:t xml:space="preserve">ette déformation </w:t>
      </w:r>
      <w:ins w:id="991" w:author="HASSINI Mohamed-amine" w:date="2019-03-12T11:47:00Z">
        <w:r w:rsidR="00E3378A">
          <w:t>amplifie ou diminue</w:t>
        </w:r>
      </w:ins>
      <w:del w:id="992" w:author="HASSINI Mohamed-amine" w:date="2019-03-12T11:47:00Z">
        <w:r w:rsidR="007F0B3C" w:rsidDel="00E3378A">
          <w:delText>va amplifier ou va diminuer</w:delText>
        </w:r>
      </w:del>
      <w:r w:rsidR="007F0B3C">
        <w:t xml:space="preserve"> les vibrations synchrones du rotor. Deux approches différentes </w:t>
      </w:r>
      <w:r w:rsidR="00D33C52">
        <w:t>sont utilisées pour modéliser</w:t>
      </w:r>
      <w:r w:rsidR="007F0B3C">
        <w:t xml:space="preserve"> </w:t>
      </w:r>
      <w:ins w:id="993" w:author="HASSINI Mohamed-amine" w:date="2019-03-12T11:47:00Z">
        <w:r w:rsidR="00E3378A">
          <w:t>l’</w:t>
        </w:r>
      </w:ins>
      <w:ins w:id="994" w:author="HASSINI Mohamed-amine" w:date="2019-03-12T11:48:00Z">
        <w:r w:rsidR="00E3378A">
          <w:t>excitation</w:t>
        </w:r>
      </w:ins>
      <w:ins w:id="995" w:author="HASSINI Mohamed-amine" w:date="2019-03-12T11:47:00Z">
        <w:r w:rsidR="00E3378A">
          <w:t xml:space="preserve"> générée </w:t>
        </w:r>
      </w:ins>
      <w:del w:id="996" w:author="HASSINI Mohamed-amine" w:date="2019-03-12T11:48:00Z">
        <w:r w:rsidR="007F0B3C" w:rsidDel="00E3378A">
          <w:delText>l’effet mécanique de la déformation mécanique du roto</w:delText>
        </w:r>
      </w:del>
      <w:r w:rsidR="007F0B3C">
        <w:t xml:space="preserve">r : une </w:t>
      </w:r>
      <w:r w:rsidR="007F0B3C" w:rsidRPr="00800CFD">
        <w:t>approche</w:t>
      </w:r>
      <w:r w:rsidR="00614BD4">
        <w:t xml:space="preserve"> simplifiée</w:t>
      </w:r>
      <w:r w:rsidR="007F0B3C" w:rsidRPr="00800CFD">
        <w:t xml:space="preserve"> </w:t>
      </w:r>
      <w:r w:rsidR="007F0B3C">
        <w:t xml:space="preserve">de type </w:t>
      </w:r>
      <w:r w:rsidR="007F0B3C" w:rsidRPr="00800CFD">
        <w:t xml:space="preserve">de masse concentrée </w:t>
      </w:r>
      <w:r w:rsidR="007F0B3C">
        <w:t xml:space="preserve">(balourd thermique) </w:t>
      </w:r>
      <w:r w:rsidR="007F0B3C" w:rsidRPr="00800CFD">
        <w:t>et l’approche</w:t>
      </w:r>
      <w:r w:rsidR="004C65C4">
        <w:t xml:space="preserve"> rigoureuse</w:t>
      </w:r>
      <w:r w:rsidR="007F0B3C" w:rsidRPr="00800CFD">
        <w:t xml:space="preserve"> du défaut de la fibre neutre</w:t>
      </w:r>
      <w:r w:rsidR="007F0B3C">
        <w:t xml:space="preserve"> du rotor</w:t>
      </w:r>
      <w:r w:rsidR="007F0B3C" w:rsidRPr="00800CFD">
        <w:t xml:space="preserve">. </w:t>
      </w:r>
    </w:p>
    <w:p w14:paraId="12CC7244" w14:textId="664A437E" w:rsidR="007F0B3C" w:rsidRDefault="007F0B3C" w:rsidP="007F0B3C">
      <w:pPr>
        <w:spacing w:line="360" w:lineRule="auto"/>
        <w:ind w:firstLine="708"/>
      </w:pPr>
      <w:r>
        <w:t xml:space="preserve">L’approche de masse concentrée modélise la contribution dynamique de la déformation thermique du rotor comme </w:t>
      </w:r>
      <w:ins w:id="997" w:author="HASSINI Mohamed-amine" w:date="2019-03-12T11:50:00Z">
        <w:r w:rsidR="00E3378A">
          <w:t xml:space="preserve">étant un balourd qui vient s’ajouter </w:t>
        </w:r>
      </w:ins>
      <w:del w:id="998" w:author="HASSINI Mohamed-amine" w:date="2019-03-12T11:50:00Z">
        <w:r w:rsidDel="00E3378A">
          <w:delText>une addition</w:delText>
        </w:r>
      </w:del>
      <w:r>
        <w:t xml:space="preserve"> au balourd mécanique</w:t>
      </w:r>
      <w:ins w:id="999" w:author="HASSINI Mohamed-amine" w:date="2019-03-12T11:50:00Z">
        <w:r w:rsidR="00E3378A">
          <w:t xml:space="preserve"> initial</w:t>
        </w:r>
      </w:ins>
      <w:r>
        <w:t xml:space="preserve">. En considérant </w:t>
      </w:r>
      <w:ins w:id="1000" w:author="HASSINI Mohamed-amine" w:date="2019-03-12T11:51:00Z">
        <w:r w:rsidR="00E3378A">
          <w:t xml:space="preserve">que </w:t>
        </w:r>
      </w:ins>
      <w:r>
        <w:t>la masse du disque</w:t>
      </w:r>
      <w:r w:rsidRPr="00C10C24">
        <w:t xml:space="preserve"> </w:t>
      </w:r>
      <w:r>
        <w:t xml:space="preserve">située en porte à faux </w:t>
      </w:r>
      <w:ins w:id="1001" w:author="HASSINI Mohamed-amine" w:date="2019-03-12T11:51:00Z">
        <w:r w:rsidR="00E3378A">
          <w:t xml:space="preserve">est </w:t>
        </w:r>
      </w:ins>
      <w:r>
        <w:t>prépondérante</w:t>
      </w:r>
      <w:ins w:id="1002" w:author="HASSINI Mohamed-amine" w:date="2019-03-12T11:51:00Z">
        <w:r w:rsidR="00E3378A">
          <w:t xml:space="preserve"> par rapport à la masse du rotor</w:t>
        </w:r>
      </w:ins>
      <w:r>
        <w:t>, la déformation thermique du rotor génère un balourd thermique au niveau du centre de masse du disque. Le balourd thermique</w:t>
      </w:r>
      <w:r w:rsidDel="00C10C24">
        <w:t xml:space="preserve"> </w:t>
      </w:r>
      <w:r>
        <w:t xml:space="preserve">est </w:t>
      </w:r>
      <w:ins w:id="1003" w:author="HASSINI Mohamed-amine" w:date="2019-03-12T11:50:00Z">
        <w:r w:rsidR="00E3378A">
          <w:t xml:space="preserve">alors </w:t>
        </w:r>
      </w:ins>
      <w:r>
        <w:t xml:space="preserve">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C20694">
        <w:rPr>
          <w:b/>
        </w:rPr>
        <w:t>[24]</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C20694">
        <w:rPr>
          <w:b/>
        </w:rPr>
        <w:t>[19]</w:t>
      </w:r>
      <w:r>
        <w:rPr>
          <w:b/>
        </w:rPr>
        <w:fldChar w:fldCharType="end"/>
      </w:r>
      <w:r>
        <w:t xml:space="preserve">, de Jongh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C20694">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C20694">
        <w:rPr>
          <w:b/>
        </w:rPr>
        <w:t>[26]</w:t>
      </w:r>
      <w:r>
        <w:rPr>
          <w:b/>
        </w:rPr>
        <w:fldChar w:fldCharType="end"/>
      </w:r>
      <w:r>
        <w:t xml:space="preserve">. Palazzolo et </w:t>
      </w:r>
      <w:r w:rsidR="00DE07B0">
        <w:t xml:space="preserve">Suh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C20694">
        <w:rPr>
          <w:b/>
        </w:rPr>
        <w:t>[28]</w:t>
      </w:r>
      <w:r w:rsidR="00DE07B0" w:rsidRPr="00DE07B0">
        <w:rPr>
          <w:b/>
        </w:rPr>
        <w:fldChar w:fldCharType="end"/>
      </w:r>
      <w:r w:rsidR="00307425">
        <w:rPr>
          <w:b/>
        </w:rPr>
        <w:t xml:space="preserve"> </w:t>
      </w:r>
      <w:r>
        <w:t xml:space="preserve">ont amélioré cette approche en l’appliquant sur tous les nœuds du rotor. </w:t>
      </w:r>
      <w:del w:id="1004" w:author="HASSINI Mohamed-amine" w:date="2019-03-12T11:53:00Z">
        <w:r w:rsidDel="00E3378A">
          <w:delText>Les résultats obtenus sont ajoutés au balourd mécanique initial.</w:delText>
        </w:r>
      </w:del>
    </w:p>
    <w:p w14:paraId="4848693A" w14:textId="4D1C8FEE"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C20694">
        <w:rPr>
          <w:b/>
        </w:rPr>
        <w:t>[20]</w:t>
      </w:r>
      <w:r w:rsidRPr="00D92F99">
        <w:rPr>
          <w:b/>
        </w:rPr>
        <w:fldChar w:fldCharType="end"/>
      </w:r>
      <w:proofErr w:type="gramStart"/>
      <w:r>
        <w:rPr>
          <w:b/>
        </w:rPr>
        <w:t>,</w:t>
      </w:r>
      <w:proofErr w:type="gramEnd"/>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C20694">
        <w:rPr>
          <w:b/>
        </w:rPr>
        <w:t>[21]</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C20694">
        <w:rPr>
          <w:b/>
        </w:rPr>
        <w:t>[14]</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C20694">
        <w:rPr>
          <w:b/>
        </w:rPr>
        <w:t>[31]</w:t>
      </w:r>
      <w:r w:rsidRPr="00D92F99">
        <w:rPr>
          <w:b/>
        </w:rPr>
        <w:fldChar w:fldCharType="end"/>
      </w:r>
      <w:r w:rsidRPr="00D92F99">
        <w:t xml:space="preserve"> et </w:t>
      </w:r>
      <w:r>
        <w:t>Palazzolo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C20694">
        <w:rPr>
          <w:b/>
        </w:rPr>
        <w:t>[29]</w:t>
      </w:r>
      <w:r w:rsidR="00065A30" w:rsidRPr="00307425">
        <w:rPr>
          <w:b/>
        </w:rPr>
        <w:fldChar w:fldCharType="end"/>
      </w:r>
      <w:r w:rsidR="00065A30">
        <w:t xml:space="preserve"> </w:t>
      </w:r>
      <w:r>
        <w:rPr>
          <w:b/>
        </w:rPr>
        <w:t>.</w:t>
      </w:r>
      <w:r>
        <w:t xml:space="preserve"> Contrairement à l’approche précédente qui ne</w:t>
      </w:r>
      <w:ins w:id="1005" w:author="HASSINI Mohamed-amine" w:date="2019-03-12T11:53:00Z">
        <w:r w:rsidR="00E3378A">
          <w:t xml:space="preserve"> considère</w:t>
        </w:r>
      </w:ins>
      <w:r>
        <w:t xml:space="preserve"> </w:t>
      </w:r>
      <w:del w:id="1006" w:author="HASSINI Mohamed-amine" w:date="2019-03-12T11:53:00Z">
        <w:r w:rsidDel="00E3378A">
          <w:delText>c</w:delText>
        </w:r>
        <w:r w:rsidR="00EE6B26" w:rsidDel="00E3378A">
          <w:delText xml:space="preserve">onsidéré </w:delText>
        </w:r>
      </w:del>
      <w:r w:rsidR="00EE6B26">
        <w:t>que la force centrifug</w:t>
      </w:r>
      <w:r>
        <w:t xml:space="preserve">e générée par une masse concentrée, cette approche prend en compte le moment engendré par la flexion thermique du rotor. Ces deux approches sont comparées dans l’article de Tong et Palazzolo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C20694">
        <w:rPr>
          <w:b/>
        </w:rPr>
        <w:t>[29]</w:t>
      </w:r>
      <w:r w:rsidR="00065A30" w:rsidRPr="00307425">
        <w:rPr>
          <w:b/>
        </w:rPr>
        <w:fldChar w:fldCharType="end"/>
      </w:r>
      <w:r w:rsidR="00065A30">
        <w:rPr>
          <w:b/>
        </w:rPr>
        <w:t xml:space="preserve"> </w:t>
      </w:r>
      <w:r>
        <w:t>qui ont conclu que l’approche basée sur le défaut de la fibre neutre est recommandée. Le fait que l’approche</w:t>
      </w:r>
      <w:ins w:id="1007" w:author="HASSINI Mohamed-amine" w:date="2019-03-12T11:53:00Z">
        <w:r w:rsidR="00E3378A">
          <w:t xml:space="preserve"> utilisant des</w:t>
        </w:r>
      </w:ins>
      <w:r>
        <w:t xml:space="preserve"> masse</w:t>
      </w:r>
      <w:ins w:id="1008" w:author="HASSINI Mohamed-amine" w:date="2019-03-12T11:53:00Z">
        <w:r w:rsidR="00E3378A">
          <w:t>s</w:t>
        </w:r>
      </w:ins>
      <w:r>
        <w:t xml:space="preserve"> concentrée</w:t>
      </w:r>
      <w:ins w:id="1009" w:author="HASSINI Mohamed-amine" w:date="2019-03-12T11:53:00Z">
        <w:r w:rsidR="00E3378A">
          <w:t>s</w:t>
        </w:r>
      </w:ins>
      <w:r>
        <w:t xml:space="preserve"> </w:t>
      </w:r>
      <w:ins w:id="1010" w:author="HASSINI Mohamed-amine" w:date="2019-03-12T11:53:00Z">
        <w:r w:rsidR="00E3378A">
          <w:t xml:space="preserve">néglige </w:t>
        </w:r>
      </w:ins>
      <w:del w:id="1011" w:author="HASSINI Mohamed-amine" w:date="2019-03-12T11:54:00Z">
        <w:r w:rsidDel="00E3378A">
          <w:delText xml:space="preserve">ignore </w:delText>
        </w:r>
      </w:del>
      <w:r>
        <w:t>les moments engendrés par la déformation thermique du rotor</w:t>
      </w:r>
      <w:del w:id="1012" w:author="HASSINI Mohamed-amine" w:date="2019-03-12T11:54:00Z">
        <w:r w:rsidR="00B307A7" w:rsidDel="00E3378A">
          <w:delText>,</w:delText>
        </w:r>
      </w:del>
      <w:r w:rsidR="00B307A7">
        <w:t xml:space="preserve"> </w:t>
      </w:r>
      <w:ins w:id="1013" w:author="HASSINI Mohamed-amine" w:date="2019-03-12T11:54:00Z">
        <w:r w:rsidR="00E3378A">
          <w:t xml:space="preserve">conduit à </w:t>
        </w:r>
      </w:ins>
      <w:ins w:id="1014" w:author="HASSINI Mohamed-amine" w:date="2019-03-12T11:56:00Z">
        <w:r w:rsidR="00E3378A">
          <w:t>aux</w:t>
        </w:r>
      </w:ins>
      <w:ins w:id="1015" w:author="HASSINI Mohamed-amine" w:date="2019-03-12T11:54:00Z">
        <w:r w:rsidR="00E3378A">
          <w:t xml:space="preserve"> surestimation</w:t>
        </w:r>
      </w:ins>
      <w:ins w:id="1016" w:author="HASSINI Mohamed-amine" w:date="2019-03-12T11:56:00Z">
        <w:r w:rsidR="00E3378A">
          <w:t>s</w:t>
        </w:r>
      </w:ins>
      <w:ins w:id="1017" w:author="HASSINI Mohamed-amine" w:date="2019-03-12T11:54:00Z">
        <w:r w:rsidR="00E3378A">
          <w:t xml:space="preserve"> </w:t>
        </w:r>
      </w:ins>
      <w:del w:id="1018" w:author="HASSINI Mohamed-amine" w:date="2019-03-12T11:54:00Z">
        <w:r w:rsidR="00B307A7" w:rsidDel="00E3378A">
          <w:delText>elle</w:delText>
        </w:r>
        <w:r w:rsidDel="00E3378A">
          <w:delText xml:space="preserve"> peu</w:delText>
        </w:r>
        <w:r w:rsidR="005F38A6" w:rsidDel="00E3378A">
          <w:delText>t</w:delText>
        </w:r>
        <w:r w:rsidDel="00E3378A">
          <w:delText xml:space="preserve"> surestimer</w:delText>
        </w:r>
      </w:del>
      <w:r>
        <w:t xml:space="preserve"> </w:t>
      </w:r>
      <w:ins w:id="1019" w:author="HASSINI Mohamed-amine" w:date="2019-03-12T11:54:00Z">
        <w:r w:rsidR="00E3378A">
          <w:t xml:space="preserve">de </w:t>
        </w:r>
      </w:ins>
      <w:r>
        <w:t>l’amplitude</w:t>
      </w:r>
      <w:ins w:id="1020" w:author="HASSINI Mohamed-amine" w:date="2019-03-12T11:54:00Z">
        <w:r w:rsidR="00E3378A">
          <w:t xml:space="preserve"> vibratoire</w:t>
        </w:r>
      </w:ins>
      <w:ins w:id="1021" w:author="HASSINI Mohamed-amine" w:date="2019-03-12T11:57:00Z">
        <w:r w:rsidR="00E3378A">
          <w:t xml:space="preserve"> </w:t>
        </w:r>
        <w:r w:rsidR="00A82EF3">
          <w:t xml:space="preserve">au droit du palier </w:t>
        </w:r>
        <w:r w:rsidR="00E3378A">
          <w:t>et de la différence de température à la surface du rotor.</w:t>
        </w:r>
      </w:ins>
      <w:ins w:id="1022" w:author="HASSINI Mohamed-amine" w:date="2019-03-12T11:56:00Z">
        <w:r w:rsidR="00E3378A">
          <w:t xml:space="preserve"> </w:t>
        </w:r>
      </w:ins>
      <w:del w:id="1023" w:author="HASSINI Mohamed-amine" w:date="2019-03-12T11:54:00Z">
        <w:r w:rsidR="00D959F5" w:rsidDel="00E3378A">
          <w:delText xml:space="preserve"> des vibrations dans le </w:delText>
        </w:r>
      </w:del>
      <w:del w:id="1024" w:author="HASSINI Mohamed-amine" w:date="2019-03-12T11:57:00Z">
        <w:r w:rsidR="00D959F5" w:rsidDel="00E3378A">
          <w:delText>palier, ainsi que</w:delText>
        </w:r>
        <w:r w:rsidDel="00E3378A">
          <w:delText xml:space="preserve"> la différence de</w:delText>
        </w:r>
        <w:r w:rsidR="00D959F5" w:rsidDel="00E3378A">
          <w:delText xml:space="preserve"> la</w:delText>
        </w:r>
        <w:r w:rsidDel="00E3378A">
          <w:delText xml:space="preserve"> température</w:delText>
        </w:r>
        <w:r w:rsidR="00D959F5" w:rsidDel="00E3378A">
          <w:delText xml:space="preserve"> </w:delText>
        </w:r>
        <m:oMath>
          <m:r>
            <w:rPr>
              <w:rFonts w:ascii="Cambria Math" w:hAnsi="Cambria Math"/>
            </w:rPr>
            <m:t xml:space="preserve"> ∆T</m:t>
          </m:r>
        </m:oMath>
        <w:r w:rsidDel="00E3378A">
          <w:delText xml:space="preserve"> à la surface du rotor.</w:delText>
        </w:r>
      </w:del>
    </w:p>
    <w:p w14:paraId="48BEDA05" w14:textId="77777777" w:rsidR="00CC22E2" w:rsidRDefault="00CC22E2" w:rsidP="00CC22E2">
      <w:pPr>
        <w:spacing w:line="360" w:lineRule="auto"/>
      </w:pPr>
    </w:p>
    <w:p w14:paraId="5CBEDFA9" w14:textId="61121C05" w:rsidR="00CC22E2" w:rsidRDefault="00CC22E2">
      <w:pPr>
        <w:overflowPunct/>
        <w:autoSpaceDE/>
        <w:autoSpaceDN/>
        <w:adjustRightInd/>
        <w:spacing w:after="160" w:line="259" w:lineRule="auto"/>
        <w:jc w:val="left"/>
        <w:textAlignment w:val="auto"/>
      </w:pPr>
      <w:r>
        <w:br w:type="page"/>
      </w:r>
    </w:p>
    <w:p w14:paraId="1CF9BDB3" w14:textId="77777777" w:rsidR="007F0B3C" w:rsidRDefault="007F0B3C" w:rsidP="00CC22E2">
      <w:pPr>
        <w:pStyle w:val="Titre2"/>
        <w:spacing w:after="240"/>
        <w:ind w:left="708" w:hanging="578"/>
      </w:pPr>
      <w:bookmarkStart w:id="1025" w:name="_Toc534294735"/>
      <w:bookmarkStart w:id="1026" w:name="_Toc536800381"/>
      <w:r>
        <w:lastRenderedPageBreak/>
        <w:t>Conclusion</w:t>
      </w:r>
      <w:bookmarkEnd w:id="1025"/>
      <w:bookmarkEnd w:id="1026"/>
    </w:p>
    <w:p w14:paraId="7B31CBB2" w14:textId="5D9B9BC4" w:rsidR="007F0B3C" w:rsidRDefault="007F0B3C" w:rsidP="00CA66C0">
      <w:pPr>
        <w:spacing w:before="120" w:line="360" w:lineRule="auto"/>
        <w:ind w:firstLine="709"/>
      </w:pPr>
      <w:r>
        <w:t>Ce chapitre a introduit le</w:t>
      </w:r>
      <w:del w:id="1027" w:author="HASSINI Mohamed-amine" w:date="2019-03-12T11:58:00Z">
        <w:r w:rsidDel="00A82EF3">
          <w:delText>s</w:delText>
        </w:r>
      </w:del>
      <w:r>
        <w:t xml:space="preserve"> </w:t>
      </w:r>
      <w:ins w:id="1028" w:author="HASSINI Mohamed-amine" w:date="2019-03-12T11:58:00Z">
        <w:r w:rsidR="00A82EF3">
          <w:t xml:space="preserve">phénomène </w:t>
        </w:r>
      </w:ins>
      <w:del w:id="1029" w:author="HASSINI Mohamed-amine" w:date="2019-03-12T11:58:00Z">
        <w:r w:rsidDel="00A82EF3">
          <w:delText>p</w:delText>
        </w:r>
        <w:r w:rsidR="00663F59" w:rsidDel="00A82EF3">
          <w:delText xml:space="preserve">roblèmes </w:delText>
        </w:r>
      </w:del>
      <w:r w:rsidR="00663F59">
        <w:t xml:space="preserve">de l’instabilité des </w:t>
      </w:r>
      <w:r>
        <w:t>vibration</w:t>
      </w:r>
      <w:r w:rsidR="00663F59">
        <w:t>s</w:t>
      </w:r>
      <w:r>
        <w:t xml:space="preserve"> synchrone</w:t>
      </w:r>
      <w:r w:rsidR="00663F59">
        <w:t>s</w:t>
      </w:r>
      <w:r>
        <w:t xml:space="preserve"> due à l’effet thermique</w:t>
      </w:r>
      <w:del w:id="1030" w:author="HASSINI Mohamed-amine" w:date="2019-03-12T11:58:00Z">
        <w:r w:rsidDel="00A82EF3">
          <w:delText xml:space="preserve"> dans les paliers</w:delText>
        </w:r>
      </w:del>
      <w:r>
        <w:t>. Deux effets thermiques peuvent être à l’origine de cette instabilité : l’effet Newkirk ou l’effet Morton. Ces effets</w:t>
      </w:r>
      <w:ins w:id="1031" w:author="HASSINI Mohamed-amine" w:date="2019-03-12T11:59:00Z">
        <w:r w:rsidR="00A82EF3">
          <w:t xml:space="preserve"> ont été</w:t>
        </w:r>
      </w:ins>
      <w:del w:id="1032" w:author="HASSINI Mohamed-amine" w:date="2019-03-12T11:59:00Z">
        <w:r w:rsidDel="00A82EF3">
          <w:delText xml:space="preserve"> sont</w:delText>
        </w:r>
      </w:del>
      <w:r>
        <w:t xml:space="preserve"> </w:t>
      </w:r>
      <w:r w:rsidR="00F95877">
        <w:t>expliqués</w:t>
      </w:r>
      <w:r>
        <w:t xml:space="preserve"> de manière qualitative. </w:t>
      </w:r>
    </w:p>
    <w:p w14:paraId="40605876" w14:textId="07D3C522"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w:t>
      </w:r>
      <w:ins w:id="1033" w:author="HASSINI Mohamed-amine" w:date="2019-03-12T11:59:00Z">
        <w:r w:rsidR="00A82EF3">
          <w:t>ont été</w:t>
        </w:r>
      </w:ins>
      <w:del w:id="1034" w:author="HASSINI Mohamed-amine" w:date="2019-03-12T11:59:00Z">
        <w:r w:rsidDel="00A82EF3">
          <w:delText>sont</w:delText>
        </w:r>
      </w:del>
      <w:r>
        <w:t xml:space="preserve"> présenté</w:t>
      </w:r>
      <w:r w:rsidR="00D41E57">
        <w:t>e</w:t>
      </w:r>
      <w:r>
        <w:t xml:space="preserve">s. La synthèse de ces études permet de mettre en évidence une stratégie générale </w:t>
      </w:r>
      <w:ins w:id="1035" w:author="HASSINI Mohamed-amine" w:date="2019-03-12T11:59:00Z">
        <w:r w:rsidR="00A82EF3">
          <w:t xml:space="preserve">pour modéliser </w:t>
        </w:r>
      </w:ins>
      <w:del w:id="1036" w:author="HASSINI Mohamed-amine" w:date="2019-03-12T11:59:00Z">
        <w:r w:rsidDel="00A82EF3">
          <w:delText xml:space="preserve">de modélisation numérique de </w:delText>
        </w:r>
      </w:del>
      <w:r>
        <w:t xml:space="preserve">l’effet Morton basée </w:t>
      </w:r>
      <w:ins w:id="1037" w:author="HASSINI Mohamed-amine" w:date="2019-03-12T12:00:00Z">
        <w:r w:rsidR="00A82EF3">
          <w:t xml:space="preserve">en s’appuyant </w:t>
        </w:r>
      </w:ins>
      <w:r>
        <w:t xml:space="preserve">sur trois modèles physiques. </w:t>
      </w:r>
    </w:p>
    <w:p w14:paraId="4B2E76D1" w14:textId="4068D898" w:rsidR="007F0B3C" w:rsidRDefault="007F0B3C" w:rsidP="007F0B3C">
      <w:pPr>
        <w:spacing w:line="360" w:lineRule="auto"/>
        <w:ind w:firstLine="708"/>
      </w:pPr>
      <w:del w:id="1038" w:author="HASSINI Mohamed-amine" w:date="2019-03-12T12:00:00Z">
        <w:r w:rsidDel="00A82EF3">
          <w:delText xml:space="preserve">En suivant cette stratégie, trois sous-modèles numériques sont nécessaires pour la simulation et l’analyse de </w:delText>
        </w:r>
        <w:r w:rsidR="003727DA" w:rsidDel="00A82EF3">
          <w:delText xml:space="preserve">la stabilité de </w:delText>
        </w:r>
        <w:r w:rsidDel="00A82EF3">
          <w:delText xml:space="preserve">l’effet Morton. </w:delText>
        </w:r>
      </w:del>
      <w:r>
        <w:t xml:space="preserve">Ces </w:t>
      </w:r>
      <w:del w:id="1039" w:author="HASSINI Mohamed-amine" w:date="2019-03-12T12:00:00Z">
        <w:r w:rsidDel="00A82EF3">
          <w:delText>sous-modèles</w:delText>
        </w:r>
      </w:del>
      <w:ins w:id="1040" w:author="HASSINI Mohamed-amine" w:date="2019-03-12T12:00:00Z">
        <w:r w:rsidR="00A82EF3">
          <w:t>modèles</w:t>
        </w:r>
      </w:ins>
      <w:r>
        <w:t xml:space="preserve">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w:t>
      </w:r>
      <w:ins w:id="1041" w:author="HASSINI Mohamed-amine" w:date="2019-03-12T12:00:00Z">
        <w:r w:rsidR="00A82EF3">
          <w:t xml:space="preserve"> numériques</w:t>
        </w:r>
      </w:ins>
      <w:del w:id="1042" w:author="HASSINI Mohamed-amine" w:date="2019-03-12T12:01:00Z">
        <w:r w:rsidR="00DA3269" w:rsidDel="00A82EF3">
          <w:delText xml:space="preserve"> de calcul</w:delText>
        </w:r>
      </w:del>
      <w:r w:rsidR="00DA3269">
        <w:t xml:space="preserve"> mis</w:t>
      </w:r>
      <w:r>
        <w:t xml:space="preserve"> aux points, les simulations et les analyses de</w:t>
      </w:r>
      <w:r w:rsidR="003727DA">
        <w:t xml:space="preserve"> la stabilité</w:t>
      </w:r>
      <w:r w:rsidR="000532A5">
        <w:t xml:space="preserve"> de</w:t>
      </w:r>
      <w:r>
        <w:t xml:space="preserve"> l’effet Morton s</w:t>
      </w:r>
      <w:ins w:id="1043" w:author="HASSINI Mohamed-amine" w:date="2019-03-12T12:01:00Z">
        <w:r w:rsidR="00A82EF3">
          <w:t>er</w:t>
        </w:r>
      </w:ins>
      <w:r>
        <w:t xml:space="preserve">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1044" w:name="_Chapitre_2_:"/>
      <w:bookmarkStart w:id="1045" w:name="_Ref536103204"/>
      <w:bookmarkStart w:id="1046" w:name="_Ref536103212"/>
      <w:bookmarkStart w:id="1047" w:name="_Ref536103216"/>
      <w:bookmarkStart w:id="1048" w:name="_Toc536800382"/>
      <w:bookmarkEnd w:id="1044"/>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1045"/>
      <w:bookmarkEnd w:id="1046"/>
      <w:bookmarkEnd w:id="1047"/>
      <w:bookmarkEnd w:id="1048"/>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1049" w:name="_Toc533165043"/>
      <w:bookmarkStart w:id="1050" w:name="_Toc533165498"/>
      <w:bookmarkStart w:id="1051" w:name="_Toc533165854"/>
      <w:bookmarkStart w:id="1052" w:name="_Toc533165905"/>
      <w:bookmarkStart w:id="1053" w:name="_Toc533166093"/>
      <w:bookmarkStart w:id="1054" w:name="_Toc533166127"/>
      <w:bookmarkStart w:id="1055" w:name="_Toc533167316"/>
      <w:bookmarkStart w:id="1056" w:name="_Toc533168739"/>
      <w:bookmarkStart w:id="1057" w:name="_Toc533168965"/>
      <w:bookmarkStart w:id="1058" w:name="_Toc533169249"/>
      <w:bookmarkStart w:id="1059" w:name="_Toc533169500"/>
      <w:bookmarkStart w:id="1060" w:name="_Toc533170191"/>
      <w:bookmarkStart w:id="1061" w:name="_Toc533170329"/>
      <w:bookmarkStart w:id="1062" w:name="_Toc533171274"/>
      <w:bookmarkStart w:id="1063" w:name="_Toc533172556"/>
      <w:bookmarkStart w:id="1064" w:name="_Toc533172735"/>
      <w:bookmarkStart w:id="1065" w:name="_Toc533173191"/>
      <w:bookmarkStart w:id="1066" w:name="_Toc533173483"/>
      <w:bookmarkStart w:id="1067" w:name="_Toc533173685"/>
      <w:bookmarkStart w:id="1068" w:name="_Toc533173936"/>
      <w:bookmarkStart w:id="1069" w:name="_Toc533173989"/>
      <w:bookmarkStart w:id="1070" w:name="_Toc533174155"/>
      <w:bookmarkStart w:id="1071" w:name="_Toc533768820"/>
      <w:bookmarkStart w:id="1072" w:name="_Toc533769119"/>
      <w:bookmarkStart w:id="1073" w:name="_Toc533769291"/>
      <w:bookmarkStart w:id="1074" w:name="_Toc533769343"/>
      <w:bookmarkStart w:id="1075" w:name="_Toc533769742"/>
      <w:bookmarkStart w:id="1076" w:name="_Toc533771803"/>
      <w:bookmarkStart w:id="1077" w:name="_Toc533772291"/>
      <w:bookmarkStart w:id="1078" w:name="_Toc533774363"/>
      <w:bookmarkStart w:id="1079" w:name="_Toc533775555"/>
      <w:bookmarkStart w:id="1080" w:name="_Toc533776199"/>
      <w:bookmarkStart w:id="1081" w:name="_Toc533776326"/>
      <w:bookmarkStart w:id="1082" w:name="_Toc533777551"/>
      <w:bookmarkStart w:id="1083" w:name="_Toc534279459"/>
      <w:bookmarkStart w:id="1084" w:name="_Toc534279557"/>
      <w:bookmarkStart w:id="1085" w:name="_Toc534279635"/>
      <w:bookmarkStart w:id="1086" w:name="_Toc534290931"/>
      <w:bookmarkStart w:id="1087" w:name="_Toc534293213"/>
      <w:bookmarkStart w:id="1088" w:name="_Toc534293497"/>
      <w:bookmarkStart w:id="1089" w:name="_Toc534293575"/>
      <w:bookmarkStart w:id="1090" w:name="_Toc534387874"/>
      <w:bookmarkStart w:id="1091" w:name="_Toc534410845"/>
      <w:bookmarkStart w:id="1092" w:name="_Toc534620759"/>
      <w:bookmarkStart w:id="1093" w:name="_Toc534621245"/>
      <w:bookmarkStart w:id="1094" w:name="_Toc534621350"/>
      <w:bookmarkStart w:id="1095" w:name="_Toc534621457"/>
      <w:bookmarkStart w:id="1096" w:name="_Toc534625116"/>
      <w:bookmarkStart w:id="1097" w:name="_Toc534631416"/>
      <w:bookmarkStart w:id="1098" w:name="_Toc534631516"/>
      <w:bookmarkStart w:id="1099" w:name="_Toc534631869"/>
      <w:bookmarkStart w:id="1100" w:name="_Toc534632102"/>
      <w:bookmarkStart w:id="1101" w:name="_Toc534632314"/>
      <w:bookmarkStart w:id="1102" w:name="_Toc534632436"/>
      <w:bookmarkStart w:id="1103" w:name="_Toc534632535"/>
      <w:bookmarkStart w:id="1104" w:name="_Toc534633828"/>
      <w:bookmarkStart w:id="1105" w:name="_Toc534634172"/>
      <w:bookmarkStart w:id="1106" w:name="_Toc534634576"/>
      <w:bookmarkStart w:id="1107" w:name="_Toc534634951"/>
      <w:bookmarkStart w:id="1108" w:name="_Toc534635051"/>
      <w:bookmarkStart w:id="1109" w:name="_Toc534635151"/>
      <w:bookmarkStart w:id="1110" w:name="_Toc534635251"/>
      <w:bookmarkStart w:id="1111" w:name="_Toc534635351"/>
      <w:bookmarkStart w:id="1112" w:name="_Toc534635472"/>
      <w:bookmarkStart w:id="1113" w:name="_Toc534635571"/>
      <w:bookmarkStart w:id="1114" w:name="_Toc534636621"/>
      <w:bookmarkStart w:id="1115" w:name="_Toc534638249"/>
      <w:bookmarkStart w:id="1116" w:name="_Toc534638335"/>
      <w:bookmarkStart w:id="1117" w:name="_Toc534638702"/>
      <w:bookmarkStart w:id="1118" w:name="_Toc534640557"/>
      <w:bookmarkStart w:id="1119" w:name="_Toc534650367"/>
      <w:bookmarkStart w:id="1120" w:name="_Toc534707643"/>
      <w:bookmarkStart w:id="1121" w:name="_Toc534719948"/>
      <w:bookmarkStart w:id="1122" w:name="_Toc534720631"/>
      <w:bookmarkStart w:id="1123" w:name="_Toc534721403"/>
      <w:bookmarkStart w:id="1124" w:name="_Toc534723181"/>
      <w:bookmarkStart w:id="1125" w:name="_Toc534724093"/>
      <w:bookmarkStart w:id="1126" w:name="_Toc534724638"/>
      <w:bookmarkStart w:id="1127" w:name="_Toc534724942"/>
      <w:bookmarkStart w:id="1128" w:name="_Toc534725613"/>
      <w:bookmarkStart w:id="1129" w:name="_Toc534729696"/>
      <w:bookmarkStart w:id="1130" w:name="_Toc534792245"/>
      <w:bookmarkStart w:id="1131" w:name="_Toc534792894"/>
      <w:bookmarkStart w:id="1132" w:name="_Toc534793218"/>
      <w:bookmarkStart w:id="1133" w:name="_Toc534793976"/>
      <w:bookmarkStart w:id="1134" w:name="_Toc534794071"/>
      <w:bookmarkStart w:id="1135" w:name="_Toc534794168"/>
      <w:bookmarkStart w:id="1136" w:name="_Toc534796800"/>
      <w:bookmarkStart w:id="1137" w:name="_Toc534878056"/>
      <w:bookmarkStart w:id="1138" w:name="_Toc534878150"/>
      <w:bookmarkStart w:id="1139" w:name="_Toc534880488"/>
      <w:bookmarkStart w:id="1140" w:name="_Toc534895220"/>
      <w:bookmarkStart w:id="1141" w:name="_Toc534895937"/>
      <w:bookmarkStart w:id="1142" w:name="_Toc534896491"/>
      <w:bookmarkStart w:id="1143" w:name="_Toc534896884"/>
      <w:bookmarkStart w:id="1144" w:name="_Toc534983280"/>
      <w:bookmarkStart w:id="1145" w:name="_Toc534984814"/>
      <w:bookmarkStart w:id="1146" w:name="_Toc535242906"/>
      <w:bookmarkStart w:id="1147" w:name="_Toc535243258"/>
      <w:bookmarkStart w:id="1148" w:name="_Toc535245041"/>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p>
    <w:p w14:paraId="18F09B98" w14:textId="77777777" w:rsidR="0008634E" w:rsidRPr="0008634E" w:rsidRDefault="0008634E" w:rsidP="006506B8">
      <w:pPr>
        <w:spacing w:line="360" w:lineRule="auto"/>
      </w:pPr>
      <w:bookmarkStart w:id="1149" w:name="_Toc533768821"/>
      <w:bookmarkStart w:id="1150" w:name="_Toc533769120"/>
      <w:bookmarkStart w:id="1151" w:name="_Toc533769292"/>
      <w:bookmarkStart w:id="1152" w:name="_Toc533769344"/>
      <w:bookmarkStart w:id="1153" w:name="_Toc533769743"/>
      <w:bookmarkStart w:id="1154" w:name="_Toc533771804"/>
      <w:bookmarkStart w:id="1155" w:name="_Toc533772292"/>
      <w:bookmarkStart w:id="1156" w:name="_Toc533774364"/>
      <w:bookmarkStart w:id="1157" w:name="_Toc533775556"/>
      <w:bookmarkStart w:id="1158" w:name="_Toc533776200"/>
      <w:bookmarkStart w:id="1159" w:name="_Toc533776327"/>
      <w:bookmarkStart w:id="1160" w:name="_Toc533777552"/>
      <w:bookmarkStart w:id="1161" w:name="_Toc534279460"/>
      <w:bookmarkStart w:id="1162" w:name="_Toc534279558"/>
      <w:bookmarkStart w:id="1163" w:name="_Toc534279636"/>
      <w:bookmarkStart w:id="1164" w:name="_Toc534290932"/>
      <w:bookmarkStart w:id="1165" w:name="_Toc534293214"/>
      <w:bookmarkStart w:id="1166" w:name="_Toc534293498"/>
      <w:bookmarkStart w:id="1167" w:name="_Toc534293576"/>
      <w:bookmarkStart w:id="1168" w:name="_Toc534387875"/>
      <w:bookmarkStart w:id="1169" w:name="_Toc534410846"/>
      <w:bookmarkStart w:id="1170" w:name="_Toc534620760"/>
      <w:bookmarkStart w:id="1171" w:name="_Toc534621246"/>
      <w:bookmarkStart w:id="1172" w:name="_Toc534621351"/>
      <w:bookmarkStart w:id="1173" w:name="_Toc534621458"/>
      <w:bookmarkStart w:id="1174" w:name="_Toc534625117"/>
      <w:bookmarkStart w:id="1175" w:name="_Toc534631417"/>
      <w:bookmarkStart w:id="1176" w:name="_Toc534631517"/>
      <w:bookmarkStart w:id="1177" w:name="_Toc534631870"/>
      <w:bookmarkStart w:id="1178" w:name="_Toc534632103"/>
      <w:bookmarkStart w:id="1179" w:name="_Toc534632315"/>
      <w:bookmarkStart w:id="1180" w:name="_Toc534632437"/>
      <w:bookmarkStart w:id="1181" w:name="_Toc534632536"/>
      <w:bookmarkStart w:id="1182" w:name="_Toc534633829"/>
      <w:bookmarkStart w:id="1183" w:name="_Toc534634173"/>
      <w:bookmarkStart w:id="1184" w:name="_Toc534634577"/>
      <w:bookmarkStart w:id="1185" w:name="_Toc534634952"/>
      <w:bookmarkStart w:id="1186" w:name="_Toc534635052"/>
      <w:bookmarkStart w:id="1187" w:name="_Toc534635152"/>
      <w:bookmarkStart w:id="1188" w:name="_Toc534635252"/>
      <w:bookmarkStart w:id="1189" w:name="_Toc534635352"/>
      <w:bookmarkStart w:id="1190" w:name="_Toc534635473"/>
      <w:bookmarkStart w:id="1191" w:name="_Toc534635572"/>
      <w:bookmarkStart w:id="1192" w:name="_Toc534636622"/>
      <w:bookmarkStart w:id="1193" w:name="_Toc534638250"/>
      <w:bookmarkStart w:id="1194" w:name="_Toc534638336"/>
      <w:bookmarkStart w:id="1195" w:name="_Toc534638703"/>
      <w:bookmarkStart w:id="1196" w:name="_Toc534640558"/>
      <w:bookmarkStart w:id="1197" w:name="_Toc534650368"/>
      <w:bookmarkStart w:id="1198" w:name="_Toc534707644"/>
      <w:bookmarkStart w:id="1199" w:name="_Toc534719949"/>
      <w:bookmarkStart w:id="1200" w:name="_Toc534720632"/>
      <w:bookmarkStart w:id="1201" w:name="_Toc534721404"/>
      <w:bookmarkStart w:id="1202" w:name="_Toc534723182"/>
      <w:bookmarkStart w:id="1203" w:name="_Toc534724094"/>
      <w:bookmarkStart w:id="1204" w:name="_Toc534724639"/>
      <w:bookmarkStart w:id="1205" w:name="_Toc534724943"/>
      <w:bookmarkStart w:id="1206" w:name="_Toc534725614"/>
      <w:bookmarkStart w:id="1207" w:name="_Toc534729697"/>
      <w:bookmarkStart w:id="1208" w:name="_Toc534792246"/>
      <w:bookmarkStart w:id="1209" w:name="_Toc534792895"/>
      <w:bookmarkStart w:id="1210" w:name="_Toc534793219"/>
      <w:bookmarkStart w:id="1211" w:name="_Toc534793977"/>
      <w:bookmarkStart w:id="1212" w:name="_Toc534794072"/>
      <w:bookmarkStart w:id="1213" w:name="_Toc534794169"/>
      <w:bookmarkStart w:id="1214" w:name="_Toc534796801"/>
      <w:bookmarkStart w:id="1215" w:name="_Toc534878057"/>
      <w:bookmarkStart w:id="1216" w:name="_Toc534878151"/>
      <w:bookmarkStart w:id="1217" w:name="_Toc534880489"/>
      <w:bookmarkStart w:id="1218" w:name="_Toc534895221"/>
      <w:bookmarkStart w:id="1219" w:name="_Toc534895938"/>
      <w:bookmarkStart w:id="1220" w:name="_Toc534896492"/>
      <w:bookmarkStart w:id="1221" w:name="_Toc534896885"/>
      <w:bookmarkStart w:id="1222" w:name="_Toc534983281"/>
      <w:bookmarkStart w:id="1223" w:name="_Toc534984815"/>
      <w:bookmarkStart w:id="1224" w:name="_Toc535242907"/>
      <w:bookmarkStart w:id="1225" w:name="_Toc535243259"/>
      <w:bookmarkStart w:id="1226" w:name="_Toc535245042"/>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p>
    <w:p w14:paraId="7B4EB787" w14:textId="77777777" w:rsidR="00106910" w:rsidRDefault="00106910" w:rsidP="006506B8">
      <w:pPr>
        <w:spacing w:line="360" w:lineRule="auto"/>
      </w:pPr>
      <w:bookmarkStart w:id="1227" w:name="_Toc534793220"/>
      <w:bookmarkStart w:id="1228" w:name="_Toc534793978"/>
      <w:bookmarkStart w:id="1229" w:name="_Toc534794073"/>
      <w:bookmarkStart w:id="1230" w:name="_Toc534794170"/>
      <w:bookmarkStart w:id="1231" w:name="_Toc534796802"/>
      <w:bookmarkStart w:id="1232" w:name="_Toc534878058"/>
      <w:bookmarkStart w:id="1233" w:name="_Toc534878152"/>
      <w:bookmarkStart w:id="1234" w:name="_Toc534880490"/>
      <w:bookmarkStart w:id="1235" w:name="_Toc534895222"/>
      <w:bookmarkStart w:id="1236" w:name="_Toc534895939"/>
      <w:bookmarkStart w:id="1237" w:name="_Toc534896493"/>
      <w:bookmarkStart w:id="1238" w:name="_Toc534896886"/>
      <w:bookmarkStart w:id="1239" w:name="_Toc534983282"/>
      <w:bookmarkStart w:id="1240" w:name="_Toc534984816"/>
      <w:bookmarkStart w:id="1241" w:name="_Toc535242908"/>
      <w:bookmarkStart w:id="1242" w:name="_Toc535243260"/>
      <w:bookmarkStart w:id="1243" w:name="_Toc535245043"/>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p>
    <w:p w14:paraId="5F358BD4" w14:textId="77777777" w:rsidR="003A178B" w:rsidRPr="003A178B" w:rsidRDefault="003A178B"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244" w:name="_Toc535248167"/>
      <w:bookmarkStart w:id="1245" w:name="_Toc535248584"/>
      <w:bookmarkStart w:id="1246" w:name="_Toc535250063"/>
      <w:bookmarkStart w:id="1247" w:name="_Toc535251243"/>
      <w:bookmarkStart w:id="1248" w:name="_Toc535251784"/>
      <w:bookmarkStart w:id="1249" w:name="_Toc535252138"/>
      <w:bookmarkStart w:id="1250" w:name="_Toc535346206"/>
      <w:bookmarkStart w:id="1251" w:name="_Toc535418733"/>
      <w:bookmarkStart w:id="1252" w:name="_Toc535505035"/>
      <w:bookmarkStart w:id="1253" w:name="_Toc535509355"/>
      <w:bookmarkStart w:id="1254" w:name="_Toc535510048"/>
      <w:bookmarkStart w:id="1255" w:name="_Toc535512801"/>
      <w:bookmarkStart w:id="1256" w:name="_Toc535512890"/>
      <w:bookmarkStart w:id="1257" w:name="_Toc535527914"/>
      <w:bookmarkStart w:id="1258" w:name="_Toc535536119"/>
      <w:bookmarkStart w:id="1259" w:name="_Toc535575112"/>
      <w:bookmarkStart w:id="1260" w:name="_Toc535587570"/>
      <w:bookmarkStart w:id="1261" w:name="_Toc535587827"/>
      <w:bookmarkStart w:id="1262" w:name="_Toc535588512"/>
      <w:bookmarkStart w:id="1263" w:name="_Toc535589739"/>
      <w:bookmarkStart w:id="1264" w:name="_Toc535590203"/>
      <w:bookmarkStart w:id="1265" w:name="_Toc535594633"/>
      <w:bookmarkStart w:id="1266" w:name="_Toc535832314"/>
      <w:bookmarkStart w:id="1267" w:name="_Toc535834250"/>
      <w:bookmarkStart w:id="1268" w:name="_Toc535846086"/>
      <w:bookmarkStart w:id="1269" w:name="_Toc535846278"/>
      <w:bookmarkStart w:id="1270" w:name="_Toc535853002"/>
      <w:bookmarkStart w:id="1271" w:name="_Toc535853249"/>
      <w:bookmarkStart w:id="1272" w:name="_Toc535854143"/>
      <w:bookmarkStart w:id="1273" w:name="_Toc535854669"/>
      <w:bookmarkStart w:id="1274" w:name="_Toc535918632"/>
      <w:bookmarkStart w:id="1275" w:name="_Toc535932495"/>
      <w:bookmarkStart w:id="1276" w:name="_Toc535932587"/>
      <w:bookmarkStart w:id="1277" w:name="_Toc535933418"/>
      <w:bookmarkStart w:id="1278" w:name="_Toc535934310"/>
      <w:bookmarkStart w:id="1279" w:name="_Toc535935061"/>
      <w:bookmarkStart w:id="1280" w:name="_Toc535935837"/>
      <w:bookmarkStart w:id="1281" w:name="_Toc535938372"/>
      <w:bookmarkStart w:id="1282" w:name="_Toc535938721"/>
      <w:bookmarkStart w:id="1283" w:name="_Toc535942407"/>
      <w:bookmarkStart w:id="1284" w:name="_Toc535942644"/>
      <w:bookmarkStart w:id="1285" w:name="_Toc535942866"/>
      <w:bookmarkStart w:id="1286" w:name="_Toc535942962"/>
      <w:bookmarkStart w:id="1287" w:name="_Toc535943058"/>
      <w:bookmarkStart w:id="1288" w:name="_Toc535947807"/>
      <w:bookmarkStart w:id="1289" w:name="_Toc536006861"/>
      <w:bookmarkStart w:id="1290" w:name="_Toc536110492"/>
      <w:bookmarkStart w:id="1291" w:name="_Toc536110868"/>
      <w:bookmarkStart w:id="1292" w:name="_Toc536112087"/>
      <w:bookmarkStart w:id="1293" w:name="_Toc536112407"/>
      <w:bookmarkStart w:id="1294" w:name="_Toc536113292"/>
      <w:bookmarkStart w:id="1295" w:name="_Toc536113504"/>
      <w:bookmarkStart w:id="1296" w:name="_Toc536113716"/>
      <w:bookmarkStart w:id="1297" w:name="_Toc536115015"/>
      <w:bookmarkStart w:id="1298" w:name="_Toc536115285"/>
      <w:bookmarkStart w:id="1299" w:name="_Toc536117475"/>
      <w:bookmarkStart w:id="1300" w:name="_Toc536117690"/>
      <w:bookmarkStart w:id="1301" w:name="_Toc536118711"/>
      <w:bookmarkStart w:id="1302" w:name="_Toc536120003"/>
      <w:bookmarkStart w:id="1303" w:name="_Toc536120219"/>
      <w:bookmarkStart w:id="1304" w:name="_Toc536127281"/>
      <w:bookmarkStart w:id="1305" w:name="_Toc536127498"/>
      <w:bookmarkStart w:id="1306" w:name="_Toc536128282"/>
      <w:bookmarkStart w:id="1307" w:name="_Toc536129405"/>
      <w:bookmarkStart w:id="1308" w:name="_Toc536129623"/>
      <w:bookmarkStart w:id="1309" w:name="_Toc536129844"/>
      <w:bookmarkStart w:id="1310" w:name="_Toc536130067"/>
      <w:bookmarkStart w:id="1311" w:name="_Toc536130293"/>
      <w:bookmarkStart w:id="1312" w:name="_Toc536130529"/>
      <w:bookmarkStart w:id="1313" w:name="_Toc536131223"/>
      <w:bookmarkStart w:id="1314" w:name="_Toc536131484"/>
      <w:bookmarkStart w:id="1315" w:name="_Toc536199897"/>
      <w:bookmarkStart w:id="1316" w:name="_Toc536200144"/>
      <w:bookmarkStart w:id="1317" w:name="_Toc536200639"/>
      <w:bookmarkStart w:id="1318" w:name="_Toc536200887"/>
      <w:bookmarkStart w:id="1319" w:name="_Toc536201134"/>
      <w:bookmarkStart w:id="1320" w:name="_Toc536201381"/>
      <w:bookmarkStart w:id="1321" w:name="_Toc536202296"/>
      <w:bookmarkStart w:id="1322" w:name="_Toc536203667"/>
      <w:bookmarkStart w:id="1323" w:name="_Toc536203913"/>
      <w:bookmarkStart w:id="1324" w:name="_Toc536204159"/>
      <w:bookmarkStart w:id="1325" w:name="_Toc536539307"/>
      <w:bookmarkStart w:id="1326" w:name="_Toc536539560"/>
      <w:bookmarkStart w:id="1327" w:name="_Toc536543336"/>
      <w:bookmarkStart w:id="1328" w:name="_Toc536543590"/>
      <w:bookmarkStart w:id="1329" w:name="_Toc536544481"/>
      <w:bookmarkStart w:id="1330" w:name="_Toc536545421"/>
      <w:bookmarkStart w:id="1331" w:name="_Toc536546572"/>
      <w:bookmarkStart w:id="1332" w:name="_Toc536626868"/>
      <w:bookmarkStart w:id="1333" w:name="_Toc536725947"/>
      <w:bookmarkStart w:id="1334" w:name="_Toc536741043"/>
      <w:bookmarkStart w:id="1335" w:name="_Toc536741300"/>
      <w:bookmarkStart w:id="1336" w:name="_Toc536741556"/>
      <w:bookmarkStart w:id="1337" w:name="_Toc536784615"/>
      <w:bookmarkStart w:id="1338" w:name="_Toc536797510"/>
      <w:bookmarkStart w:id="1339" w:name="_Toc536797773"/>
      <w:bookmarkStart w:id="1340" w:name="_Toc536798170"/>
      <w:bookmarkStart w:id="1341" w:name="_Toc536798425"/>
      <w:bookmarkStart w:id="1342" w:name="_Toc536798680"/>
      <w:bookmarkStart w:id="1343" w:name="_Toc53680038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p>
    <w:p w14:paraId="1988AFD7" w14:textId="30B3078D" w:rsidR="00166F02" w:rsidRDefault="00166F02" w:rsidP="003A178B">
      <w:pPr>
        <w:pStyle w:val="Titre2"/>
        <w:ind w:left="709"/>
      </w:pPr>
      <w:bookmarkStart w:id="1344" w:name="_Toc536800384"/>
      <w:r>
        <w:t>Introduction</w:t>
      </w:r>
      <w:bookmarkEnd w:id="1344"/>
    </w:p>
    <w:p w14:paraId="227CF0F7" w14:textId="53F20BF4"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C20694" w:rsidRPr="00C20694">
        <w:rPr>
          <w:b/>
        </w:rPr>
        <w:t>Figure 2.1</w:t>
      </w:r>
      <w:r w:rsidR="00C20694" w:rsidRPr="00C20694">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1479B1">
      <w:pPr>
        <w:keepNext/>
        <w:spacing w:line="360" w:lineRule="auto"/>
        <w:jc w:val="center"/>
      </w:pPr>
      <w:r>
        <w:rPr>
          <w:noProof/>
        </w:rPr>
        <w:lastRenderedPageBreak/>
        <w:drawing>
          <wp:inline distT="0" distB="0" distL="0" distR="0" wp14:anchorId="4533531E" wp14:editId="7305083C">
            <wp:extent cx="4607387" cy="2638854"/>
            <wp:effectExtent l="0" t="0" r="317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3169" cy="2653620"/>
                    </a:xfrm>
                    <a:prstGeom prst="rect">
                      <a:avLst/>
                    </a:prstGeom>
                  </pic:spPr>
                </pic:pic>
              </a:graphicData>
            </a:graphic>
          </wp:inline>
        </w:drawing>
      </w:r>
    </w:p>
    <w:p w14:paraId="3D7194C4" w14:textId="3BF2A102" w:rsidR="0093422C" w:rsidRPr="00657B2B" w:rsidRDefault="0093422C" w:rsidP="00111BBB">
      <w:pPr>
        <w:pStyle w:val="Lgende"/>
        <w:jc w:val="center"/>
        <w:rPr>
          <w:i w:val="0"/>
          <w:sz w:val="22"/>
        </w:rPr>
      </w:pPr>
      <w:bookmarkStart w:id="1345" w:name="_Ref525808327"/>
      <w:bookmarkStart w:id="1346" w:name="_Toc536112189"/>
      <w:bookmarkStart w:id="1347" w:name="_Toc536800490"/>
      <w:r w:rsidRPr="00657B2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1345"/>
      <w:r>
        <w:rPr>
          <w:i w:val="0"/>
          <w:sz w:val="22"/>
        </w:rPr>
        <w:t> :</w:t>
      </w:r>
      <w:r w:rsidRPr="00FD3405">
        <w:t xml:space="preserve"> </w:t>
      </w:r>
      <w:r w:rsidR="00313F19">
        <w:rPr>
          <w:i w:val="0"/>
          <w:sz w:val="22"/>
        </w:rPr>
        <w:t>F</w:t>
      </w:r>
      <w:r w:rsidRPr="00FD3405">
        <w:rPr>
          <w:i w:val="0"/>
          <w:sz w:val="22"/>
        </w:rPr>
        <w:t>orces hydrodynamiques et de la distribution de pression dans un palier</w:t>
      </w:r>
      <w:bookmarkEnd w:id="1346"/>
      <w:r w:rsidR="00626751">
        <w:rPr>
          <w:i w:val="0"/>
          <w:sz w:val="22"/>
        </w:rPr>
        <w:t xml:space="preserve"> </w:t>
      </w:r>
      <w:r w:rsidR="00111BBB">
        <w:rPr>
          <w:i w:val="0"/>
          <w:sz w:val="22"/>
        </w:rPr>
        <w:br/>
      </w:r>
      <w:r w:rsidR="00195B1E">
        <w:rPr>
          <w:i w:val="0"/>
          <w:sz w:val="22"/>
        </w:rPr>
        <w:t>(</w:t>
      </w:r>
      <w:r w:rsidR="001479B1">
        <w:rPr>
          <w:i w:val="0"/>
          <w:sz w:val="22"/>
        </w:rPr>
        <w:t xml:space="preserve">image issue </w:t>
      </w:r>
      <w:r w:rsidR="00111BBB">
        <w:rPr>
          <w:i w:val="0"/>
          <w:sz w:val="22"/>
        </w:rPr>
        <w:t xml:space="preserve">de </w:t>
      </w:r>
      <w:r w:rsidR="002711C1" w:rsidRPr="002711C1">
        <w:rPr>
          <w:b/>
          <w:i w:val="0"/>
          <w:sz w:val="22"/>
        </w:rPr>
        <w:fldChar w:fldCharType="begin"/>
      </w:r>
      <w:r w:rsidR="002711C1" w:rsidRPr="002711C1">
        <w:rPr>
          <w:b/>
          <w:i w:val="0"/>
          <w:sz w:val="22"/>
        </w:rPr>
        <w:instrText xml:space="preserve"> REF _Ref536740990 \r \h </w:instrText>
      </w:r>
      <w:r w:rsidR="002711C1">
        <w:rPr>
          <w:b/>
          <w:i w:val="0"/>
          <w:sz w:val="22"/>
        </w:rPr>
        <w:instrText xml:space="preserve"> \* MERGEFORMAT </w:instrText>
      </w:r>
      <w:r w:rsidR="002711C1" w:rsidRPr="002711C1">
        <w:rPr>
          <w:b/>
          <w:i w:val="0"/>
          <w:sz w:val="22"/>
        </w:rPr>
      </w:r>
      <w:r w:rsidR="002711C1" w:rsidRPr="002711C1">
        <w:rPr>
          <w:b/>
          <w:i w:val="0"/>
          <w:sz w:val="22"/>
        </w:rPr>
        <w:fldChar w:fldCharType="separate"/>
      </w:r>
      <w:r w:rsidR="00C20694">
        <w:rPr>
          <w:b/>
          <w:i w:val="0"/>
          <w:sz w:val="22"/>
        </w:rPr>
        <w:t>[32]</w:t>
      </w:r>
      <w:r w:rsidR="002711C1" w:rsidRPr="002711C1">
        <w:rPr>
          <w:b/>
          <w:i w:val="0"/>
          <w:sz w:val="22"/>
        </w:rPr>
        <w:fldChar w:fldCharType="end"/>
      </w:r>
      <w:r w:rsidR="002711C1" w:rsidRPr="002711C1">
        <w:rPr>
          <w:i w:val="0"/>
          <w:sz w:val="22"/>
        </w:rPr>
        <w:t>)</w:t>
      </w:r>
      <w:bookmarkEnd w:id="1347"/>
    </w:p>
    <w:p w14:paraId="083F77AE" w14:textId="64B43C25" w:rsidR="004C17D8" w:rsidRDefault="0093422C" w:rsidP="004C17D8">
      <w:pPr>
        <w:spacing w:before="240" w:after="240" w:line="360" w:lineRule="auto"/>
        <w:ind w:firstLine="709"/>
      </w:pPr>
      <w:r>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C20694">
        <w:rPr>
          <w:b/>
        </w:rPr>
        <w:t>[33]</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62C83F64"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sidR="000E76CE">
        <w:t xml:space="preserve"> </w:t>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C20694">
        <w:rPr>
          <w:b/>
        </w:rPr>
        <w:t>[34]</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5F1517">
        <w:t xml:space="preserve">un algorithme de cavitation </w:t>
      </w:r>
      <w:r w:rsidR="0093422C" w:rsidRPr="005F1517">
        <w:fldChar w:fldCharType="begin"/>
      </w:r>
      <w:r w:rsidR="0093422C" w:rsidRPr="005F1517">
        <w:instrText xml:space="preserve"> REF _Ref526263911 \r \h </w:instrText>
      </w:r>
      <w:r w:rsidR="001D2D3F" w:rsidRPr="005F1517">
        <w:instrText xml:space="preserve"> \* MERGEFORMAT </w:instrText>
      </w:r>
      <w:r w:rsidR="0093422C" w:rsidRPr="005F1517">
        <w:fldChar w:fldCharType="separate"/>
      </w:r>
      <w:r w:rsidR="00C20694" w:rsidRPr="00C20694">
        <w:rPr>
          <w:b/>
        </w:rPr>
        <w:t>[35</w:t>
      </w:r>
      <w:r w:rsidR="00C20694">
        <w:t>]</w:t>
      </w:r>
      <w:r w:rsidR="0093422C" w:rsidRPr="005F1517">
        <w:fldChar w:fldCharType="end"/>
      </w:r>
      <w:r w:rsidR="00E36A0E">
        <w:t xml:space="preserve"> </w:t>
      </w:r>
      <w:r w:rsidR="0093422C">
        <w:t xml:space="preserve"> qui permet de traiter la zone de rupture de film lors du fonctionnement de palier hydrodynamique. </w:t>
      </w:r>
    </w:p>
    <w:p w14:paraId="47B234C5" w14:textId="5B3A54D5"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w:t>
      </w:r>
      <w:r>
        <w:lastRenderedPageBreak/>
        <w:t xml:space="preserve">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rsidR="005E3B0A">
        <w:t xml:space="preserve">classique est </w:t>
      </w:r>
      <w:r w:rsidR="00401EFE">
        <w:t xml:space="preserve">puis </w:t>
      </w:r>
      <w:r w:rsidR="005E3B0A">
        <w:t xml:space="preserve">décrite </w:t>
      </w:r>
      <w:r w:rsidR="00401EFE">
        <w:t>en appuyant sur une étude de cas d’un palier incliné 1D.</w:t>
      </w:r>
      <w:r w:rsidR="005E3B0A">
        <w:t xml:space="preserve"> </w:t>
      </w:r>
      <w:r>
        <w:t xml:space="preserve">Enfin, </w:t>
      </w:r>
      <w:r w:rsidR="00374FA6">
        <w:t xml:space="preserve">des </w:t>
      </w:r>
      <w:r>
        <w:t>étude</w:t>
      </w:r>
      <w:r w:rsidR="00374FA6">
        <w:t>s</w:t>
      </w:r>
      <w:r>
        <w:t xml:space="preserve"> d</w:t>
      </w:r>
      <w:r w:rsidR="00374FA6">
        <w:t>e cas d’</w:t>
      </w:r>
      <w:r>
        <w:t xml:space="preserve">un palier à géométrie fixe à deux lobes </w:t>
      </w:r>
      <w:r w:rsidR="00374FA6">
        <w:t>sont</w:t>
      </w:r>
      <w:r>
        <w:t xml:space="preserve"> exposée</w:t>
      </w:r>
      <w:r w:rsidR="00374FA6">
        <w:t>s</w:t>
      </w:r>
      <w:r>
        <w:t xml:space="preserve"> pour valid</w:t>
      </w:r>
      <w:r w:rsidR="0072571E">
        <w:t>er</w:t>
      </w:r>
      <w:r>
        <w:t xml:space="preserve"> </w:t>
      </w:r>
      <w:r w:rsidR="0072571E">
        <w:t>le</w:t>
      </w:r>
      <w:r>
        <w:t xml:space="preserve"> solveur</w:t>
      </w:r>
      <w:r w:rsidR="00374FA6">
        <w:t xml:space="preserve"> du palier hydrodynamique</w:t>
      </w:r>
      <w:r>
        <w:t xml:space="preserve"> en régime stationnaire. </w:t>
      </w:r>
    </w:p>
    <w:p w14:paraId="1A9F3253" w14:textId="4BD4B835" w:rsidR="0093422C" w:rsidRDefault="0093422C" w:rsidP="00B74996">
      <w:pPr>
        <w:pStyle w:val="Titre2"/>
        <w:ind w:left="709"/>
      </w:pPr>
      <w:bookmarkStart w:id="1348" w:name="_Toc536800385"/>
      <w:r>
        <w:t>Epaisseur du film mince en présence d’un désalignement</w:t>
      </w:r>
      <w:bookmarkEnd w:id="1348"/>
    </w:p>
    <w:p w14:paraId="46B35E67" w14:textId="6D7EA83D"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C20694" w:rsidRPr="00C20694">
        <w:rPr>
          <w:b/>
        </w:rPr>
        <w:t xml:space="preserve">Figure </w:t>
      </w:r>
      <w:r w:rsidR="00C20694" w:rsidRPr="00C20694">
        <w:rPr>
          <w:b/>
          <w:noProof/>
        </w:rPr>
        <w:t>2.2</w:t>
      </w:r>
      <w:r w:rsidR="00C20694" w:rsidRPr="00C20694">
        <w:rPr>
          <w:b/>
          <w:noProof/>
        </w:rPr>
        <w:noBreakHyphen/>
        <w:t>1</w:t>
      </w:r>
      <w:r w:rsidR="0093422C" w:rsidRPr="001A0326">
        <w:rPr>
          <w:b/>
        </w:rPr>
        <w:fldChar w:fldCharType="end"/>
      </w:r>
      <w:r w:rsidR="0072571E">
        <w:t>).</w:t>
      </w:r>
    </w:p>
    <w:p w14:paraId="0A0D22AB" w14:textId="77777777" w:rsidR="0072571E" w:rsidRDefault="0072571E" w:rsidP="006C12D3">
      <w:pPr>
        <w:spacing w:line="360" w:lineRule="auto"/>
      </w:pPr>
    </w:p>
    <w:p w14:paraId="35EA259E" w14:textId="06FAB6B4" w:rsidR="0093422C" w:rsidRPr="006A4E1C" w:rsidRDefault="006A4E1C" w:rsidP="0093422C">
      <w:pPr>
        <w:keepNext/>
        <w:spacing w:line="360" w:lineRule="auto"/>
        <w:jc w:val="center"/>
      </w:pPr>
      <w:r w:rsidRPr="006A4E1C">
        <w:rPr>
          <w:noProof/>
        </w:rPr>
        <w:drawing>
          <wp:inline distT="0" distB="0" distL="0" distR="0" wp14:anchorId="5B3FCA31" wp14:editId="5033A292">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6"/>
                    <a:stretch>
                      <a:fillRect/>
                    </a:stretch>
                  </pic:blipFill>
                  <pic:spPr>
                    <a:xfrm>
                      <a:off x="0" y="0"/>
                      <a:ext cx="2397600" cy="2548800"/>
                    </a:xfrm>
                    <a:prstGeom prst="rect">
                      <a:avLst/>
                    </a:prstGeom>
                  </pic:spPr>
                </pic:pic>
              </a:graphicData>
            </a:graphic>
          </wp:inline>
        </w:drawing>
      </w:r>
    </w:p>
    <w:p w14:paraId="72B1FA2F" w14:textId="241D01D1" w:rsidR="0093422C" w:rsidRDefault="0093422C" w:rsidP="0093422C">
      <w:pPr>
        <w:pStyle w:val="Lgende"/>
        <w:jc w:val="center"/>
      </w:pPr>
      <w:bookmarkStart w:id="1349" w:name="_Ref526328409"/>
      <w:bookmarkStart w:id="1350" w:name="_Toc536112190"/>
      <w:bookmarkStart w:id="1351" w:name="_Toc536800491"/>
      <w:r w:rsidRPr="006A4E1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1349"/>
      <w:r w:rsidR="00B158BF" w:rsidRPr="006A4E1C">
        <w:rPr>
          <w:i w:val="0"/>
          <w:sz w:val="22"/>
        </w:rPr>
        <w:t> :</w:t>
      </w:r>
      <w:r w:rsidRPr="006A4E1C">
        <w:rPr>
          <w:i w:val="0"/>
          <w:sz w:val="22"/>
        </w:rPr>
        <w:t xml:space="preserve"> </w:t>
      </w:r>
      <w:r w:rsidR="000842D3" w:rsidRPr="006A4E1C">
        <w:rPr>
          <w:i w:val="0"/>
          <w:sz w:val="22"/>
        </w:rPr>
        <w:t>M</w:t>
      </w:r>
      <w:r w:rsidRPr="006A4E1C">
        <w:rPr>
          <w:i w:val="0"/>
          <w:sz w:val="22"/>
        </w:rPr>
        <w:t>ouvement du rotor au plan médian du palier</w:t>
      </w:r>
      <w:bookmarkEnd w:id="1350"/>
      <w:bookmarkEnd w:id="1351"/>
    </w:p>
    <w:p w14:paraId="30D7CA79" w14:textId="4B3424BE"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C20694">
        <w:rPr>
          <w:b/>
        </w:rPr>
        <w:t>Eq.2-1</w:t>
      </w:r>
      <w:r w:rsidR="00F7557A" w:rsidRPr="001E6A32">
        <w:rPr>
          <w:b/>
        </w:rPr>
        <w:fldChar w:fldCharType="end"/>
      </w:r>
      <w:r w:rsidR="0078569D">
        <w:t>)</w:t>
      </w:r>
      <w:r w:rsidR="000D5358">
        <w:t xml:space="preserve"> </w:t>
      </w:r>
      <w:r w:rsidR="000D5358" w:rsidRPr="000D5358">
        <w:rPr>
          <w:b/>
        </w:rPr>
        <w:fldChar w:fldCharType="begin"/>
      </w:r>
      <w:r w:rsidR="000D5358" w:rsidRPr="000D5358">
        <w:rPr>
          <w:b/>
        </w:rPr>
        <w:instrText xml:space="preserve"> REF _Ref525750678 \r \h </w:instrText>
      </w:r>
      <w:r w:rsidR="000D5358">
        <w:rPr>
          <w:b/>
        </w:rPr>
        <w:instrText xml:space="preserve"> \* MERGEFORMAT </w:instrText>
      </w:r>
      <w:r w:rsidR="000D5358" w:rsidRPr="000D5358">
        <w:rPr>
          <w:b/>
        </w:rPr>
      </w:r>
      <w:r w:rsidR="000D5358" w:rsidRPr="000D5358">
        <w:rPr>
          <w:b/>
        </w:rPr>
        <w:fldChar w:fldCharType="separate"/>
      </w:r>
      <w:r w:rsidR="00C20694">
        <w:rPr>
          <w:b/>
        </w:rPr>
        <w:t>[36]</w:t>
      </w:r>
      <w:r w:rsidR="000D5358" w:rsidRPr="000D5358">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1352"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53" w:name="_Ref533168788"/>
            <w:r w:rsidRPr="005600FC">
              <w:rPr>
                <w:rFonts w:ascii="Times New Roman" w:eastAsia="Times New Roman" w:hAnsi="Times New Roman"/>
                <w:b/>
                <w:iCs w:val="0"/>
                <w:color w:val="auto"/>
                <w:sz w:val="22"/>
                <w:szCs w:val="22"/>
                <w:lang w:eastAsia="fr-FR"/>
              </w:rPr>
              <w:t xml:space="preserve"> </w:t>
            </w:r>
            <w:bookmarkEnd w:id="1352"/>
            <w:bookmarkEnd w:id="1353"/>
          </w:p>
        </w:tc>
      </w:tr>
    </w:tbl>
    <w:p w14:paraId="0CB25A39" w14:textId="5B4DCCCD" w:rsidR="0093422C" w:rsidRDefault="0072571E" w:rsidP="00207178">
      <w:pPr>
        <w:spacing w:before="240" w:after="240" w:line="360" w:lineRule="auto"/>
      </w:pPr>
      <w:r>
        <w:t xml:space="preserve">Cependant, à cause </w:t>
      </w:r>
      <w:r w:rsidR="00545D82">
        <w:t>des déformations thermiques ou mécaniques</w:t>
      </w:r>
      <w:r>
        <w:t xml:space="preserve"> et en présence d’un désalignement d</w:t>
      </w:r>
      <w:r w:rsidR="00DB6974">
        <w:t>e</w:t>
      </w:r>
      <w:r>
        <w:t xml:space="preserve"> rotor, l’épaisseur du film lubrifiant </w:t>
      </w:r>
      <m:oMath>
        <m:r>
          <w:rPr>
            <w:rFonts w:ascii="Cambria Math" w:hAnsi="Cambria Math"/>
          </w:rPr>
          <m:t>h</m:t>
        </m:r>
      </m:oMath>
      <w:r w:rsidR="00AE5B70">
        <w:t xml:space="preserve"> </w:t>
      </w:r>
      <w:r>
        <w:t>varie en dehors du plan médian du palier. L</w:t>
      </w:r>
      <w:r w:rsidR="0093422C">
        <w:t>e désali</w:t>
      </w:r>
      <w:r>
        <w:t>gnement du rotor dans le palier e</w:t>
      </w:r>
      <w:r w:rsidR="00391EA6">
        <w:t>s</w:t>
      </w:r>
      <w:r>
        <w:t>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rsidR="00391EA6">
        <w:t>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C20694" w:rsidRPr="00C20694">
        <w:rPr>
          <w:b/>
        </w:rPr>
        <w:t xml:space="preserve">Figure </w:t>
      </w:r>
      <w:r w:rsidR="00C20694" w:rsidRPr="00C20694">
        <w:rPr>
          <w:b/>
          <w:noProof/>
        </w:rPr>
        <w:t>2.2</w:t>
      </w:r>
      <w:r w:rsidR="00C20694" w:rsidRPr="00C20694">
        <w:rPr>
          <w:b/>
          <w:noProof/>
        </w:rPr>
        <w:noBreakHyphen/>
        <w:t>2</w:t>
      </w:r>
      <w:r w:rsidR="0093422C" w:rsidRPr="00FA4F26">
        <w:rPr>
          <w:b/>
        </w:rPr>
        <w:fldChar w:fldCharType="end"/>
      </w:r>
      <w:r w:rsidR="0093422C">
        <w:t xml:space="preserve">). Ces </w:t>
      </w:r>
      <w:r w:rsidR="0093422C">
        <w:lastRenderedPageBreak/>
        <w:t>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313BED69" w14:textId="2F47E7C6" w:rsidR="0093422C" w:rsidRDefault="00D74259" w:rsidP="00F831D7">
      <w:pPr>
        <w:keepNext/>
        <w:spacing w:line="360" w:lineRule="auto"/>
        <w:jc w:val="center"/>
      </w:pPr>
      <w:r w:rsidRPr="00D74259">
        <w:rPr>
          <w:noProof/>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27"/>
                    <a:stretch>
                      <a:fillRect/>
                    </a:stretch>
                  </pic:blipFill>
                  <pic:spPr>
                    <a:xfrm>
                      <a:off x="0" y="0"/>
                      <a:ext cx="5760720" cy="2185670"/>
                    </a:xfrm>
                    <a:prstGeom prst="rect">
                      <a:avLst/>
                    </a:prstGeom>
                  </pic:spPr>
                </pic:pic>
              </a:graphicData>
            </a:graphic>
          </wp:inline>
        </w:drawing>
      </w:r>
    </w:p>
    <w:p w14:paraId="630FB188" w14:textId="54422671" w:rsidR="0093422C" w:rsidRPr="003D7DC1" w:rsidRDefault="0093422C" w:rsidP="0093422C">
      <w:pPr>
        <w:pStyle w:val="Lgende"/>
        <w:jc w:val="center"/>
        <w:rPr>
          <w:i w:val="0"/>
          <w:sz w:val="22"/>
        </w:rPr>
      </w:pPr>
      <w:bookmarkStart w:id="1354" w:name="_Ref526342507"/>
      <w:bookmarkStart w:id="1355" w:name="_Toc536112191"/>
      <w:bookmarkStart w:id="1356" w:name="_Toc536800492"/>
      <w:r w:rsidRPr="003D7DC1">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2</w:t>
      </w:r>
      <w:r w:rsidR="0019727E">
        <w:rPr>
          <w:i w:val="0"/>
          <w:sz w:val="22"/>
        </w:rPr>
        <w:fldChar w:fldCharType="end"/>
      </w:r>
      <w:bookmarkEnd w:id="1354"/>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bookmarkEnd w:id="1355"/>
      <w:bookmarkEnd w:id="1356"/>
    </w:p>
    <w:p w14:paraId="6C1A86D2" w14:textId="2A7B6569" w:rsidR="0093422C" w:rsidRPr="00AC0E7C" w:rsidRDefault="0093422C" w:rsidP="00F831D7">
      <w:pPr>
        <w:spacing w:before="240" w:after="240" w:line="360" w:lineRule="auto"/>
      </w:pPr>
      <w:r>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proofErr w:type="gramStart"/>
      <w:r>
        <w:t>et</w:t>
      </w:r>
      <w:proofErr w:type="gramEnd"/>
      <w:r>
        <w:t xml:space="preserve">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6A2FF3"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57" w:name="_Ref535400220"/>
            <w:r w:rsidRPr="005600FC">
              <w:rPr>
                <w:rFonts w:ascii="Times New Roman" w:eastAsia="Times New Roman" w:hAnsi="Times New Roman"/>
                <w:b/>
                <w:iCs w:val="0"/>
                <w:color w:val="auto"/>
                <w:sz w:val="22"/>
                <w:szCs w:val="22"/>
                <w:lang w:eastAsia="fr-FR"/>
              </w:rPr>
              <w:t xml:space="preserve"> </w:t>
            </w:r>
            <w:bookmarkEnd w:id="1357"/>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1976DEE7" w14:textId="77777777" w:rsidR="001B7119" w:rsidRDefault="001B7119" w:rsidP="00F776F1">
      <w:pPr>
        <w:spacing w:before="240" w:line="360" w:lineRule="auto"/>
      </w:pPr>
    </w:p>
    <w:p w14:paraId="2105E07D" w14:textId="18FEA8C7" w:rsidR="0093422C" w:rsidRDefault="0093422C" w:rsidP="00207178">
      <w:pPr>
        <w:pStyle w:val="Titre2"/>
        <w:spacing w:after="240"/>
        <w:ind w:left="708" w:hanging="578"/>
      </w:pPr>
      <w:bookmarkStart w:id="1358" w:name="_Toc536800386"/>
      <w:r>
        <w:t>Equations de la lubrification thermohydrodynamique</w:t>
      </w:r>
      <w:bookmarkEnd w:id="1358"/>
    </w:p>
    <w:p w14:paraId="5E41BDCD" w14:textId="1B1B5B3C" w:rsidR="00BE4765" w:rsidRDefault="00AC0E7C" w:rsidP="00207178">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1359" w:name="_Toc536800387"/>
      <w:r>
        <w:lastRenderedPageBreak/>
        <w:t xml:space="preserve">Equation de Reynolds </w:t>
      </w:r>
      <w:r w:rsidRPr="0078195A">
        <w:t>généralisée</w:t>
      </w:r>
      <w:bookmarkEnd w:id="1359"/>
    </w:p>
    <w:p w14:paraId="42D5E3F5" w14:textId="6D2ADD4E"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C20694" w:rsidRPr="00C20694">
        <w:rPr>
          <w:b/>
          <w:szCs w:val="22"/>
        </w:rPr>
        <w:t xml:space="preserve">Figure </w:t>
      </w:r>
      <w:r w:rsidR="00C20694" w:rsidRPr="00C20694">
        <w:rPr>
          <w:b/>
          <w:noProof/>
          <w:szCs w:val="22"/>
        </w:rPr>
        <w:t>2.3</w:t>
      </w:r>
      <w:r w:rsidR="00C20694" w:rsidRPr="00C20694">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rPr>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3CF5DEBD" w:rsidR="007E79B0" w:rsidRPr="00CA5952" w:rsidRDefault="007E79B0" w:rsidP="001479B1">
      <w:pPr>
        <w:pStyle w:val="Lgende"/>
        <w:spacing w:line="360" w:lineRule="auto"/>
        <w:jc w:val="center"/>
        <w:rPr>
          <w:i w:val="0"/>
          <w:sz w:val="22"/>
        </w:rPr>
      </w:pPr>
      <w:bookmarkStart w:id="1360" w:name="_Ref525808346"/>
      <w:bookmarkStart w:id="1361" w:name="_Toc536112192"/>
      <w:bookmarkStart w:id="1362" w:name="_Toc536800493"/>
      <w:r w:rsidRPr="0065305A">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2.3</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1360"/>
      <w:r w:rsidRPr="0065305A">
        <w:rPr>
          <w:i w:val="0"/>
          <w:sz w:val="22"/>
        </w:rPr>
        <w:t xml:space="preserve"> : domaine d’étude </w:t>
      </w:r>
      <w:r>
        <w:rPr>
          <w:i w:val="0"/>
          <w:sz w:val="22"/>
        </w:rPr>
        <w:t>entre deux parois</w:t>
      </w:r>
      <w:bookmarkEnd w:id="1361"/>
      <w:r w:rsidR="001479B1">
        <w:rPr>
          <w:i w:val="0"/>
          <w:sz w:val="22"/>
        </w:rPr>
        <w:t xml:space="preserve"> (image issue de </w:t>
      </w:r>
      <w:r w:rsidR="001479B1" w:rsidRPr="002711C1">
        <w:rPr>
          <w:b/>
          <w:i w:val="0"/>
          <w:sz w:val="22"/>
        </w:rPr>
        <w:fldChar w:fldCharType="begin"/>
      </w:r>
      <w:r w:rsidR="001479B1" w:rsidRPr="002711C1">
        <w:rPr>
          <w:b/>
          <w:i w:val="0"/>
          <w:sz w:val="22"/>
        </w:rPr>
        <w:instrText xml:space="preserve"> REF _Ref536740990 \r \h </w:instrText>
      </w:r>
      <w:r w:rsidR="001479B1">
        <w:rPr>
          <w:b/>
          <w:i w:val="0"/>
          <w:sz w:val="22"/>
        </w:rPr>
        <w:instrText xml:space="preserve"> \* MERGEFORMAT </w:instrText>
      </w:r>
      <w:r w:rsidR="001479B1" w:rsidRPr="002711C1">
        <w:rPr>
          <w:b/>
          <w:i w:val="0"/>
          <w:sz w:val="22"/>
        </w:rPr>
      </w:r>
      <w:r w:rsidR="001479B1" w:rsidRPr="002711C1">
        <w:rPr>
          <w:b/>
          <w:i w:val="0"/>
          <w:sz w:val="22"/>
        </w:rPr>
        <w:fldChar w:fldCharType="separate"/>
      </w:r>
      <w:r w:rsidR="00C20694">
        <w:rPr>
          <w:b/>
          <w:i w:val="0"/>
          <w:sz w:val="22"/>
        </w:rPr>
        <w:t>[32]</w:t>
      </w:r>
      <w:r w:rsidR="001479B1" w:rsidRPr="002711C1">
        <w:rPr>
          <w:b/>
          <w:i w:val="0"/>
          <w:sz w:val="22"/>
        </w:rPr>
        <w:fldChar w:fldCharType="end"/>
      </w:r>
      <w:r w:rsidR="001479B1" w:rsidRPr="002711C1">
        <w:rPr>
          <w:i w:val="0"/>
          <w:sz w:val="22"/>
        </w:rPr>
        <w:t>)</w:t>
      </w:r>
      <w:bookmarkEnd w:id="1362"/>
    </w:p>
    <w:p w14:paraId="5D73E4C1" w14:textId="5B3DDDFC"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C20694">
        <w:rPr>
          <w:b/>
        </w:rPr>
        <w:t>[37]</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6A2FF3"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63" w:name="_Ref525751376"/>
            <w:r w:rsidRPr="005600FC">
              <w:rPr>
                <w:rFonts w:ascii="Times New Roman" w:eastAsia="Times New Roman" w:hAnsi="Times New Roman"/>
                <w:b/>
                <w:iCs w:val="0"/>
                <w:color w:val="auto"/>
                <w:sz w:val="22"/>
                <w:szCs w:val="22"/>
                <w:lang w:eastAsia="fr-FR"/>
              </w:rPr>
              <w:t xml:space="preserve"> </w:t>
            </w:r>
            <w:bookmarkEnd w:id="1363"/>
          </w:p>
        </w:tc>
      </w:tr>
    </w:tbl>
    <w:p w14:paraId="4E495DC7" w14:textId="3611ACE6"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C20694">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6A2FF3"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64" w:name="_Ref525824932"/>
            <w:r w:rsidRPr="005600FC">
              <w:rPr>
                <w:rFonts w:ascii="Times New Roman" w:eastAsia="Times New Roman" w:hAnsi="Times New Roman"/>
                <w:b/>
                <w:iCs w:val="0"/>
                <w:color w:val="auto"/>
                <w:sz w:val="22"/>
                <w:szCs w:val="22"/>
                <w:lang w:eastAsia="fr-FR"/>
              </w:rPr>
              <w:t xml:space="preserve"> </w:t>
            </w:r>
            <w:bookmarkEnd w:id="1364"/>
          </w:p>
        </w:tc>
      </w:tr>
    </w:tbl>
    <w:p w14:paraId="437A75ED" w14:textId="5AC21CEB" w:rsidR="0093422C" w:rsidRDefault="00735E79" w:rsidP="00803155">
      <w:pPr>
        <w:spacing w:before="240" w:line="360" w:lineRule="auto"/>
        <w:rPr>
          <w:szCs w:val="22"/>
        </w:rPr>
      </w:pPr>
      <w:proofErr w:type="gramStart"/>
      <w:r>
        <w:rPr>
          <w:szCs w:val="22"/>
        </w:rPr>
        <w:t>o</w:t>
      </w:r>
      <w:r w:rsidR="0093422C">
        <w:rPr>
          <w:szCs w:val="22"/>
        </w:rPr>
        <w:t>ù</w:t>
      </w:r>
      <w:proofErr w:type="gramEnd"/>
      <w:r w:rsidR="0093422C">
        <w:rPr>
          <w:szCs w:val="22"/>
        </w:rPr>
        <w:t xml:space="preserve">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Dowson</w:t>
      </w:r>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6A2FF3"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65" w:name="_Ref525772474"/>
            <w:r w:rsidRPr="005600FC">
              <w:rPr>
                <w:rFonts w:ascii="Times New Roman" w:eastAsia="Times New Roman" w:hAnsi="Times New Roman"/>
                <w:b/>
                <w:iCs w:val="0"/>
                <w:color w:val="auto"/>
                <w:sz w:val="22"/>
                <w:szCs w:val="22"/>
                <w:lang w:eastAsia="fr-FR"/>
              </w:rPr>
              <w:t xml:space="preserve"> </w:t>
            </w:r>
            <w:bookmarkEnd w:id="1365"/>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6A2FF3"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66" w:name="_Ref525808447"/>
            <w:r w:rsidRPr="005600FC">
              <w:rPr>
                <w:rFonts w:ascii="Times New Roman" w:eastAsia="Times New Roman" w:hAnsi="Times New Roman"/>
                <w:b/>
                <w:iCs w:val="0"/>
                <w:color w:val="auto"/>
                <w:sz w:val="22"/>
                <w:szCs w:val="22"/>
                <w:lang w:eastAsia="fr-FR"/>
              </w:rPr>
              <w:t xml:space="preserve"> </w:t>
            </w:r>
            <w:bookmarkEnd w:id="1366"/>
          </w:p>
        </w:tc>
      </w:tr>
    </w:tbl>
    <w:p w14:paraId="029BBACC" w14:textId="69D19663"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C20694">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C20694">
        <w:rPr>
          <w:b/>
          <w:szCs w:val="22"/>
        </w:rPr>
        <w:t>[36]</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6A2FF3"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proofErr w:type="gramStart"/>
      <w:r>
        <w:rPr>
          <w:szCs w:val="22"/>
        </w:rPr>
        <w:t>où</w:t>
      </w:r>
      <w:proofErr w:type="gramEnd"/>
      <w:r>
        <w:rPr>
          <w:szCs w:val="22"/>
        </w:rPr>
        <w:t xml:space="preserve">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6A2FF3"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6A2FF3"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6A2FF3"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67" w:name="_Ref528678284"/>
            <w:r w:rsidRPr="005600FC">
              <w:rPr>
                <w:rFonts w:ascii="Times New Roman" w:eastAsia="Times New Roman" w:hAnsi="Times New Roman"/>
                <w:b/>
                <w:iCs w:val="0"/>
                <w:color w:val="auto"/>
                <w:sz w:val="22"/>
                <w:szCs w:val="22"/>
                <w:lang w:eastAsia="fr-FR"/>
              </w:rPr>
              <w:t xml:space="preserve"> </w:t>
            </w:r>
            <w:bookmarkEnd w:id="1367"/>
          </w:p>
        </w:tc>
      </w:tr>
    </w:tbl>
    <w:p w14:paraId="2DF7ABE1" w14:textId="483D4556" w:rsidR="0093422C" w:rsidRPr="008317A9" w:rsidRDefault="00E53AB1" w:rsidP="00B645C8">
      <w:pPr>
        <w:contextualSpacing/>
        <w:rPr>
          <w:szCs w:val="23"/>
        </w:rPr>
      </w:pPr>
      <w:proofErr w:type="gramStart"/>
      <w:r>
        <w:rPr>
          <w:szCs w:val="23"/>
        </w:rPr>
        <w:t>a</w:t>
      </w:r>
      <w:r w:rsidR="0093422C" w:rsidRPr="008317A9">
        <w:rPr>
          <w:szCs w:val="23"/>
        </w:rPr>
        <w:t>vec</w:t>
      </w:r>
      <w:proofErr w:type="gramEnd"/>
      <w:r w:rsidR="0093422C" w:rsidRPr="008317A9">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6A2FF3"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1368" w:name="_Ref534719748"/>
            <w:r w:rsidRPr="005600FC">
              <w:rPr>
                <w:rFonts w:ascii="Times New Roman" w:eastAsia="Times New Roman" w:hAnsi="Times New Roman"/>
                <w:b/>
                <w:iCs w:val="0"/>
                <w:color w:val="auto"/>
                <w:sz w:val="22"/>
                <w:szCs w:val="22"/>
                <w:lang w:eastAsia="fr-FR"/>
              </w:rPr>
              <w:t xml:space="preserve"> </w:t>
            </w:r>
            <w:bookmarkEnd w:id="1368"/>
          </w:p>
        </w:tc>
      </w:tr>
    </w:tbl>
    <w:p w14:paraId="6992E778" w14:textId="77777777" w:rsidR="0030124D" w:rsidRDefault="0030124D" w:rsidP="005360D9"/>
    <w:p w14:paraId="2F9E974D" w14:textId="51C842D0" w:rsidR="0093422C" w:rsidRDefault="0093422C" w:rsidP="00B74996">
      <w:pPr>
        <w:pStyle w:val="Titre3"/>
        <w:ind w:left="709"/>
      </w:pPr>
      <w:bookmarkStart w:id="1369" w:name="_Toc536800388"/>
      <w:r>
        <w:t>Modèles de rupture et reformation du film (cavitation)</w:t>
      </w:r>
      <w:bookmarkEnd w:id="1369"/>
    </w:p>
    <w:p w14:paraId="721F42DB" w14:textId="77777777" w:rsidR="0093422C" w:rsidRDefault="0093422C" w:rsidP="0093422C">
      <w:pPr>
        <w:rPr>
          <w:sz w:val="23"/>
          <w:szCs w:val="23"/>
        </w:rPr>
      </w:pPr>
    </w:p>
    <w:p w14:paraId="0C64BAFA" w14:textId="76B05D1C"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C20694" w:rsidRPr="00C20694">
        <w:rPr>
          <w:b/>
          <w:noProof/>
          <w:szCs w:val="22"/>
        </w:rPr>
        <w:t>Figure 2.3</w:t>
      </w:r>
      <w:r w:rsidR="00C20694" w:rsidRPr="00C20694">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 xml:space="preserve">entrainant une dépression. Lorsque la pression de l’huile est inférieure à </w:t>
      </w:r>
      <w:r>
        <w:rPr>
          <w:szCs w:val="23"/>
        </w:rPr>
        <w:lastRenderedPageBreak/>
        <w:t>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1525A3D2" w:rsidR="003336E1" w:rsidRPr="000325F0" w:rsidRDefault="000325F0" w:rsidP="000325F0">
      <w:pPr>
        <w:pStyle w:val="Lgende"/>
        <w:jc w:val="center"/>
        <w:rPr>
          <w:i w:val="0"/>
          <w:noProof/>
          <w:sz w:val="22"/>
          <w:szCs w:val="22"/>
        </w:rPr>
      </w:pPr>
      <w:bookmarkStart w:id="1370" w:name="_Ref534652550"/>
      <w:bookmarkStart w:id="1371" w:name="_Toc536112193"/>
      <w:bookmarkStart w:id="1372" w:name="_Toc536800494"/>
      <w:r w:rsidRPr="000325F0">
        <w:rPr>
          <w:i w:val="0"/>
          <w:noProof/>
          <w:sz w:val="22"/>
          <w:szCs w:val="22"/>
        </w:rPr>
        <w:t xml:space="preserve">Figure </w:t>
      </w:r>
      <w:r w:rsidR="0019727E">
        <w:rPr>
          <w:i w:val="0"/>
          <w:noProof/>
          <w:sz w:val="22"/>
          <w:szCs w:val="22"/>
        </w:rPr>
        <w:fldChar w:fldCharType="begin"/>
      </w:r>
      <w:r w:rsidR="0019727E">
        <w:rPr>
          <w:i w:val="0"/>
          <w:noProof/>
          <w:sz w:val="22"/>
          <w:szCs w:val="22"/>
        </w:rPr>
        <w:instrText xml:space="preserve"> STYLEREF 2 \s </w:instrText>
      </w:r>
      <w:r w:rsidR="0019727E">
        <w:rPr>
          <w:i w:val="0"/>
          <w:noProof/>
          <w:sz w:val="22"/>
          <w:szCs w:val="22"/>
        </w:rPr>
        <w:fldChar w:fldCharType="separate"/>
      </w:r>
      <w:r w:rsidR="00C20694">
        <w:rPr>
          <w:i w:val="0"/>
          <w:noProof/>
          <w:sz w:val="22"/>
          <w:szCs w:val="22"/>
        </w:rPr>
        <w:t>2.3</w:t>
      </w:r>
      <w:r w:rsidR="0019727E">
        <w:rPr>
          <w:i w:val="0"/>
          <w:noProof/>
          <w:sz w:val="22"/>
          <w:szCs w:val="22"/>
        </w:rPr>
        <w:fldChar w:fldCharType="end"/>
      </w:r>
      <w:r w:rsidR="0019727E">
        <w:rPr>
          <w:i w:val="0"/>
          <w:noProof/>
          <w:sz w:val="22"/>
          <w:szCs w:val="22"/>
        </w:rPr>
        <w:noBreakHyphen/>
      </w:r>
      <w:r w:rsidR="0019727E">
        <w:rPr>
          <w:i w:val="0"/>
          <w:noProof/>
          <w:sz w:val="22"/>
          <w:szCs w:val="22"/>
        </w:rPr>
        <w:fldChar w:fldCharType="begin"/>
      </w:r>
      <w:r w:rsidR="0019727E">
        <w:rPr>
          <w:i w:val="0"/>
          <w:noProof/>
          <w:sz w:val="22"/>
          <w:szCs w:val="22"/>
        </w:rPr>
        <w:instrText xml:space="preserve"> SEQ Figure \* ARABIC \s 2 </w:instrText>
      </w:r>
      <w:r w:rsidR="0019727E">
        <w:rPr>
          <w:i w:val="0"/>
          <w:noProof/>
          <w:sz w:val="22"/>
          <w:szCs w:val="22"/>
        </w:rPr>
        <w:fldChar w:fldCharType="separate"/>
      </w:r>
      <w:r w:rsidR="00C20694">
        <w:rPr>
          <w:i w:val="0"/>
          <w:noProof/>
          <w:sz w:val="22"/>
          <w:szCs w:val="22"/>
        </w:rPr>
        <w:t>2</w:t>
      </w:r>
      <w:r w:rsidR="0019727E">
        <w:rPr>
          <w:i w:val="0"/>
          <w:noProof/>
          <w:sz w:val="22"/>
          <w:szCs w:val="22"/>
        </w:rPr>
        <w:fldChar w:fldCharType="end"/>
      </w:r>
      <w:bookmarkEnd w:id="1370"/>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bookmarkEnd w:id="1371"/>
      <w:bookmarkEnd w:id="1372"/>
    </w:p>
    <w:p w14:paraId="31C6C449" w14:textId="440B3917" w:rsidR="0093422C" w:rsidRDefault="00020FD8" w:rsidP="00274ECC">
      <w:pPr>
        <w:spacing w:before="240" w:after="240" w:line="360" w:lineRule="auto"/>
        <w:ind w:firstLine="709"/>
        <w:rPr>
          <w:szCs w:val="23"/>
        </w:rPr>
      </w:pPr>
      <w:r w:rsidRPr="008317A9">
        <w:rPr>
          <w:szCs w:val="23"/>
        </w:rPr>
        <w:t>Deux modèles de cavitation ont été impl</w:t>
      </w:r>
      <w:r>
        <w:rPr>
          <w:szCs w:val="23"/>
        </w:rPr>
        <w:t>émentés et testés pour traiter c</w:t>
      </w:r>
      <w:r w:rsidRPr="008317A9">
        <w:rPr>
          <w:szCs w:val="23"/>
        </w:rPr>
        <w:t xml:space="preserve">e phénomène dans cette thèse. </w:t>
      </w:r>
      <w:r w:rsidR="0093422C" w:rsidRPr="008317A9">
        <w:rPr>
          <w:szCs w:val="23"/>
        </w:rPr>
        <w:t xml:space="preserve">La première approche est basée sur le modèle de cavitation de Jakobsson, Floberg et Olsson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C20694">
        <w:rPr>
          <w:b/>
          <w:szCs w:val="23"/>
        </w:rPr>
        <w:t>[38]</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6A2FF3"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3" w:name="_Ref525835347"/>
            <w:r w:rsidRPr="005600FC">
              <w:rPr>
                <w:rFonts w:ascii="Times New Roman" w:eastAsia="Times New Roman" w:hAnsi="Times New Roman"/>
                <w:b/>
                <w:iCs w:val="0"/>
                <w:color w:val="auto"/>
                <w:sz w:val="22"/>
                <w:szCs w:val="22"/>
                <w:lang w:eastAsia="fr-FR"/>
              </w:rPr>
              <w:t xml:space="preserve"> </w:t>
            </w:r>
            <w:bookmarkEnd w:id="1373"/>
          </w:p>
        </w:tc>
      </w:tr>
    </w:tbl>
    <w:p w14:paraId="0C59B2E7" w14:textId="72A381A6" w:rsidR="0093422C" w:rsidRPr="008317A9" w:rsidRDefault="0093422C" w:rsidP="00274ECC">
      <w:pPr>
        <w:spacing w:before="240" w:after="240" w:line="360" w:lineRule="auto"/>
        <w:ind w:firstLine="709"/>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C20694">
        <w:rPr>
          <w:b/>
          <w:szCs w:val="23"/>
        </w:rPr>
        <w:t>[35]</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C20694">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6A2FF3"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4" w:name="_Ref525840140"/>
            <w:r w:rsidRPr="005600FC">
              <w:rPr>
                <w:rFonts w:ascii="Times New Roman" w:eastAsia="Times New Roman" w:hAnsi="Times New Roman"/>
                <w:b/>
                <w:iCs w:val="0"/>
                <w:color w:val="auto"/>
                <w:sz w:val="22"/>
                <w:szCs w:val="22"/>
                <w:lang w:eastAsia="fr-FR"/>
              </w:rPr>
              <w:t xml:space="preserve"> </w:t>
            </w:r>
            <w:bookmarkEnd w:id="1374"/>
          </w:p>
        </w:tc>
      </w:tr>
    </w:tbl>
    <w:p w14:paraId="126D8EC0" w14:textId="122B5663" w:rsidR="004F2651" w:rsidRPr="008317A9" w:rsidRDefault="0093422C" w:rsidP="00F05352">
      <w:pPr>
        <w:spacing w:before="240" w:after="24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6A2FF3"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lastRenderedPageBreak/>
        <w:t>Dans la première étape, la contrainte est remplacée par une équation équivalente</w:t>
      </w:r>
      <w:r>
        <w:rPr>
          <w:szCs w:val="23"/>
        </w:rPr>
        <w:t xml:space="preserve"> </w:t>
      </w:r>
      <w:r w:rsidR="008B5008">
        <w:rPr>
          <w:szCs w:val="23"/>
        </w:rPr>
        <w:t>donnée par Fischer-Burmeister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5" w:name="_Ref525842533"/>
            <w:r w:rsidRPr="005600FC">
              <w:rPr>
                <w:rFonts w:ascii="Times New Roman" w:eastAsia="Times New Roman" w:hAnsi="Times New Roman"/>
                <w:b/>
                <w:iCs w:val="0"/>
                <w:color w:val="auto"/>
                <w:sz w:val="22"/>
                <w:szCs w:val="22"/>
                <w:lang w:eastAsia="fr-FR"/>
              </w:rPr>
              <w:t xml:space="preserve"> </w:t>
            </w:r>
            <w:bookmarkEnd w:id="1375"/>
          </w:p>
        </w:tc>
      </w:tr>
    </w:tbl>
    <w:p w14:paraId="2AAB8144" w14:textId="0B841B39" w:rsidR="0093422C" w:rsidRPr="008317A9" w:rsidRDefault="0093422C" w:rsidP="00F05352">
      <w:pPr>
        <w:spacing w:before="24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Fischer-Burmeister</w:t>
      </w:r>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C20694">
        <w:rPr>
          <w:b/>
          <w:szCs w:val="23"/>
        </w:rPr>
        <w:t>2.3.5.1</w:t>
      </w:r>
      <w:r w:rsidRPr="006F22D5">
        <w:rPr>
          <w:b/>
          <w:szCs w:val="23"/>
        </w:rPr>
        <w:fldChar w:fldCharType="end"/>
      </w:r>
      <w:r>
        <w:rPr>
          <w:szCs w:val="23"/>
        </w:rPr>
        <w:t>.</w:t>
      </w:r>
    </w:p>
    <w:p w14:paraId="108AD9C2" w14:textId="5145AEA2"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C20694">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6" w:name="_Ref526267109"/>
            <w:r w:rsidRPr="005600FC">
              <w:rPr>
                <w:rFonts w:ascii="Times New Roman" w:eastAsia="Times New Roman" w:hAnsi="Times New Roman"/>
                <w:b/>
                <w:iCs w:val="0"/>
                <w:color w:val="auto"/>
                <w:sz w:val="22"/>
                <w:szCs w:val="22"/>
                <w:lang w:eastAsia="fr-FR"/>
              </w:rPr>
              <w:t xml:space="preserve"> </w:t>
            </w:r>
            <w:bookmarkEnd w:id="1376"/>
          </w:p>
        </w:tc>
      </w:tr>
    </w:tbl>
    <w:p w14:paraId="0029784A" w14:textId="0E0570AC" w:rsidR="0093422C" w:rsidRPr="008E021D" w:rsidRDefault="0093422C" w:rsidP="00F05352">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C20694">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7" w:name="_Ref526267143"/>
            <w:r w:rsidRPr="005600FC">
              <w:rPr>
                <w:rFonts w:ascii="Times New Roman" w:eastAsia="Times New Roman" w:hAnsi="Times New Roman"/>
                <w:b/>
                <w:iCs w:val="0"/>
                <w:color w:val="auto"/>
                <w:sz w:val="22"/>
                <w:szCs w:val="22"/>
                <w:lang w:eastAsia="fr-FR"/>
              </w:rPr>
              <w:t xml:space="preserve"> </w:t>
            </w:r>
            <w:bookmarkEnd w:id="1377"/>
          </w:p>
        </w:tc>
      </w:tr>
    </w:tbl>
    <w:p w14:paraId="70C925C0" w14:textId="14EEB43D" w:rsidR="008E4D9C" w:rsidRDefault="008E4D9C" w:rsidP="00F05352">
      <w:pPr>
        <w:spacing w:after="240"/>
      </w:pPr>
      <w:proofErr w:type="gramStart"/>
      <w:r>
        <w:rPr>
          <w:szCs w:val="23"/>
        </w:rPr>
        <w:t>avec</w:t>
      </w:r>
      <w:proofErr w:type="gramEnd"/>
      <w:r>
        <w:rPr>
          <w:szCs w:val="23"/>
        </w:rPr>
        <w:t xml:space="preserve">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1378" w:name="_Toc536800389"/>
      <w:r>
        <w:t>Equation de l’énergie</w:t>
      </w:r>
      <w:bookmarkEnd w:id="1378"/>
    </w:p>
    <w:p w14:paraId="37CFB6B4" w14:textId="4774ED3E" w:rsidR="008A5A36" w:rsidRDefault="0093422C" w:rsidP="00F05352">
      <w:pPr>
        <w:spacing w:before="240" w:after="24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C20694">
        <w:rPr>
          <w:b/>
        </w:rPr>
        <w:t>[37]</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9" w:name="_Ref525825321"/>
            <w:r w:rsidRPr="005600FC">
              <w:rPr>
                <w:rFonts w:ascii="Times New Roman" w:eastAsia="Times New Roman" w:hAnsi="Times New Roman"/>
                <w:b/>
                <w:iCs w:val="0"/>
                <w:color w:val="auto"/>
                <w:sz w:val="22"/>
                <w:szCs w:val="22"/>
                <w:lang w:eastAsia="fr-FR"/>
              </w:rPr>
              <w:t xml:space="preserve"> </w:t>
            </w:r>
            <w:bookmarkEnd w:id="1379"/>
          </w:p>
        </w:tc>
      </w:tr>
    </w:tbl>
    <w:p w14:paraId="7CC10CED" w14:textId="567F2C4F" w:rsidR="0093422C" w:rsidRDefault="0093422C" w:rsidP="00F05352">
      <w:pPr>
        <w:spacing w:before="240" w:after="240" w:line="360" w:lineRule="auto"/>
      </w:pPr>
      <w:r>
        <w:lastRenderedPageBreak/>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7AE6513C" w:rsidR="0093422C" w:rsidRDefault="0093422C" w:rsidP="00F05352">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C20694">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6A2FF3"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2C91BA0F" w:rsidR="0093422C" w:rsidRDefault="0093422C" w:rsidP="00F05352">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C20694">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1FBE1A0E" w:rsidR="008A5A36" w:rsidRDefault="0093422C" w:rsidP="0048184B">
      <w:pPr>
        <w:spacing w:before="240" w:after="240" w:line="360" w:lineRule="auto"/>
        <w:ind w:firstLine="709"/>
      </w:pPr>
      <w:r>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C20694">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C20694">
        <w:rPr>
          <w:b/>
        </w:rPr>
        <w:t>[37]</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1380" w:name="_Ref536009631"/>
      <w:bookmarkStart w:id="1381" w:name="_Ref536009632"/>
      <w:bookmarkStart w:id="1382" w:name="_Toc536800390"/>
      <w:bookmarkStart w:id="1383" w:name="_Ref528670063"/>
      <w:r>
        <w:t>A</w:t>
      </w:r>
      <w:r w:rsidR="001275DD">
        <w:t>pproximation de la temperature par des polynomes de legendre</w:t>
      </w:r>
      <w:bookmarkEnd w:id="1380"/>
      <w:bookmarkEnd w:id="1381"/>
      <w:bookmarkEnd w:id="1382"/>
    </w:p>
    <w:p w14:paraId="7EDF5BCE" w14:textId="4B6BEAD6" w:rsidR="00AE5F7D" w:rsidRDefault="001275DD" w:rsidP="00741BD7">
      <w:pPr>
        <w:spacing w:before="24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r w:rsidR="00AE5F7D" w:rsidRPr="00275C6D">
        <w:t>Elrod et Brewe</w:t>
      </w:r>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C20694">
        <w:rPr>
          <w:b/>
        </w:rPr>
        <w:t>[39]</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C20694">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C20694">
        <w:rPr>
          <w:b/>
        </w:rPr>
        <w:t>[40]</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1D9CCCC5"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C20694">
        <w:rPr>
          <w:b/>
        </w:rPr>
        <w:t>[41]</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w:t>
      </w:r>
      <w:r w:rsidR="00D13390" w:rsidRPr="0082282C">
        <w:lastRenderedPageBreak/>
        <w:t xml:space="preserve">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r>
        <w:t>Upwind pour assurer la stabilité numérique</w:t>
      </w:r>
      <w:r w:rsidRPr="0082282C">
        <w:t>.</w:t>
      </w:r>
    </w:p>
    <w:p w14:paraId="63AEBDEF" w14:textId="77F7719C" w:rsidR="00AE5F7D" w:rsidRDefault="00AE5F7D" w:rsidP="00AE5F7D">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C20694">
        <w:rPr>
          <w:b/>
        </w:rPr>
        <w:t>[34]</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32CCFBB2" w:rsidR="008F4E08" w:rsidRDefault="00AE5F7D" w:rsidP="002041BE">
      <w:pPr>
        <w:spacing w:line="360" w:lineRule="auto"/>
        <w:ind w:firstLine="709"/>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C20694">
        <w:rPr>
          <w:b/>
        </w:rPr>
        <w:t>[42]</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C20694">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59A1AAD4" w14:textId="77777777" w:rsidR="00741BD7" w:rsidRDefault="00741BD7" w:rsidP="002041BE">
      <w:pPr>
        <w:spacing w:line="360" w:lineRule="auto"/>
        <w:ind w:firstLine="709"/>
      </w:pPr>
    </w:p>
    <w:p w14:paraId="2A236B7F" w14:textId="77777777" w:rsidR="00741BD7" w:rsidRDefault="00741BD7" w:rsidP="002041BE">
      <w:pPr>
        <w:spacing w:line="360" w:lineRule="auto"/>
        <w:ind w:firstLine="709"/>
      </w:pPr>
    </w:p>
    <w:p w14:paraId="0251DE51" w14:textId="589B1D1D" w:rsidR="00AE5F7D" w:rsidRDefault="00AE5F7D" w:rsidP="00741BD7">
      <w:pPr>
        <w:spacing w:before="240" w:after="240" w:line="360" w:lineRule="auto"/>
        <w:ind w:firstLine="709"/>
      </w:pPr>
      <w:r>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6A2FF3"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52A8B2A8" w:rsidR="003A3131" w:rsidRDefault="00D879B2" w:rsidP="002041BE">
      <w:pPr>
        <w:spacing w:before="240" w:after="240"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C20694">
        <w:rPr>
          <w:b/>
        </w:rPr>
        <w:t>[41]</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6A2FF3"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868F156" w14:textId="43B5BC0A" w:rsidR="003A3131" w:rsidRDefault="00647B49" w:rsidP="002041BE">
      <w:pPr>
        <w:spacing w:before="240" w:after="240" w:line="360" w:lineRule="auto"/>
      </w:pPr>
      <w:r>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6A2FF3"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384" w:name="_Ref534709750"/>
            <w:r w:rsidRPr="00134F70">
              <w:rPr>
                <w:rFonts w:ascii="Times New Roman" w:eastAsia="Times New Roman" w:hAnsi="Times New Roman"/>
                <w:b/>
                <w:iCs w:val="0"/>
                <w:color w:val="auto"/>
                <w:sz w:val="22"/>
                <w:szCs w:val="22"/>
                <w:lang w:eastAsia="fr-FR"/>
              </w:rPr>
              <w:t xml:space="preserve"> </w:t>
            </w:r>
            <w:bookmarkEnd w:id="1384"/>
          </w:p>
        </w:tc>
      </w:tr>
    </w:tbl>
    <w:p w14:paraId="052D3AFD" w14:textId="15A5AE28" w:rsidR="00AE5F7D" w:rsidRPr="007678E2" w:rsidRDefault="003A3131" w:rsidP="002041BE">
      <w:pPr>
        <w:spacing w:before="240" w:after="120" w:line="360" w:lineRule="auto"/>
        <w:ind w:firstLine="709"/>
      </w:pPr>
      <w:r>
        <w:lastRenderedPageBreak/>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6A2FF3"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385" w:name="_Ref526242254"/>
            <w:r w:rsidRPr="00134F70">
              <w:rPr>
                <w:rFonts w:ascii="Times New Roman" w:eastAsia="Times New Roman" w:hAnsi="Times New Roman"/>
                <w:b/>
                <w:iCs w:val="0"/>
                <w:color w:val="auto"/>
                <w:sz w:val="22"/>
                <w:szCs w:val="22"/>
                <w:lang w:eastAsia="fr-FR"/>
              </w:rPr>
              <w:t xml:space="preserve"> </w:t>
            </w:r>
            <w:bookmarkEnd w:id="1385"/>
          </w:p>
        </w:tc>
      </w:tr>
    </w:tbl>
    <w:p w14:paraId="50EB8D8E" w14:textId="48379A6E" w:rsidR="00AE5F7D" w:rsidRDefault="003A3131" w:rsidP="00CA6A11">
      <w:pPr>
        <w:spacing w:before="120" w:after="240" w:line="360" w:lineRule="auto"/>
      </w:pPr>
      <w:proofErr w:type="gramStart"/>
      <w:r>
        <w:t>o</w:t>
      </w:r>
      <w:r w:rsidR="00AE5F7D">
        <w:t xml:space="preserve">ù </w:t>
      </w:r>
      <m:oMath>
        <m:sSub>
          <m:sSubPr>
            <m:ctrlPr>
              <w:rPr>
                <w:rFonts w:ascii="Cambria Math" w:hAnsi="Cambria Math"/>
                <w:i/>
              </w:rPr>
            </m:ctrlPr>
          </m:sSubPr>
          <m:e>
            <w:proofErr w:type="gramEnd"/>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r>
        <w:t>Re-f</w:t>
      </w:r>
      <w:r w:rsidR="0030124D">
        <w:t>ormulation de l’</w:t>
      </w:r>
      <w:r w:rsidR="00C53F1D">
        <w:t>équation</w:t>
      </w:r>
      <w:r w:rsidR="0030124D">
        <w:t xml:space="preserve"> </w:t>
      </w:r>
      <w:r w:rsidR="00C53F1D">
        <w:t>de Reynolds</w:t>
      </w:r>
    </w:p>
    <w:p w14:paraId="49FD9604" w14:textId="229DC89A" w:rsidR="00AE5F7D" w:rsidRDefault="00AE5F7D" w:rsidP="00D277B2">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C20694">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C20694">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C20694">
        <w:rPr>
          <w:b/>
        </w:rPr>
        <w:t>Eq.2-26</w:t>
      </w:r>
      <w:r w:rsidRPr="00EA70BA">
        <w:rPr>
          <w:b/>
        </w:rPr>
        <w:fldChar w:fldCharType="end"/>
      </w:r>
      <w:r w:rsidR="004E4C1D" w:rsidRPr="004E4C1D">
        <w:t>,</w:t>
      </w:r>
      <w:r w:rsidRPr="005C489E">
        <w:t> </w:t>
      </w:r>
      <w:r w:rsidR="003A3131">
        <w:t>l</w:t>
      </w:r>
      <w:r>
        <w:t xml:space="preserve">es intégrales </w:t>
      </w:r>
      <w:r w:rsidR="003A3131">
        <w:t>de Dowson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6A2FF3"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6A2FF3"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6A2FF3"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6A2FF3"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86" w:name="_Ref534712804"/>
            <w:r w:rsidRPr="001C390D">
              <w:rPr>
                <w:rFonts w:ascii="Calibri" w:eastAsia="Times New Roman" w:hAnsi="Calibri" w:cs="Times New Roman"/>
                <w:i w:val="0"/>
                <w:iCs w:val="0"/>
                <w:color w:val="auto"/>
                <w:sz w:val="22"/>
                <w:szCs w:val="20"/>
                <w:lang w:eastAsia="fr-FR"/>
              </w:rPr>
              <w:t xml:space="preserve"> </w:t>
            </w:r>
            <w:bookmarkEnd w:id="1386"/>
          </w:p>
        </w:tc>
      </w:tr>
    </w:tbl>
    <w:p w14:paraId="7691FF9A" w14:textId="4EF7CDF7" w:rsidR="00F06EF6" w:rsidRDefault="00AE5F7D" w:rsidP="002041BE">
      <w:pPr>
        <w:spacing w:before="240" w:after="24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C20694">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C20694">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C20694">
        <w:rPr>
          <w:b/>
        </w:rPr>
        <w:t>Eq.2-29</w:t>
      </w:r>
      <w:r w:rsidR="00F06EF6" w:rsidRPr="00CB74D3">
        <w:rPr>
          <w:b/>
        </w:rPr>
        <w:fldChar w:fldCharType="end"/>
      </w:r>
      <w:r w:rsidR="00F06EF6">
        <w:t xml:space="preserve"> dont la démonstration est détaillée dans </w:t>
      </w:r>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C20694">
        <w:rPr>
          <w:b/>
        </w:rPr>
        <w:t>[41]</w:t>
      </w:r>
      <w:r w:rsidR="00F06EF6" w:rsidRPr="007174DA">
        <w:rPr>
          <w:b/>
        </w:rPr>
        <w:fldChar w:fldCharType="end"/>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6A2FF3"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87" w:name="_Ref534722716"/>
            <w:r w:rsidRPr="001C390D">
              <w:rPr>
                <w:rFonts w:ascii="Calibri" w:eastAsia="Times New Roman" w:hAnsi="Calibri" w:cs="Times New Roman"/>
                <w:i w:val="0"/>
                <w:iCs w:val="0"/>
                <w:color w:val="auto"/>
                <w:sz w:val="22"/>
                <w:szCs w:val="20"/>
                <w:lang w:eastAsia="fr-FR"/>
              </w:rPr>
              <w:t xml:space="preserve"> </w:t>
            </w:r>
            <w:bookmarkEnd w:id="1387"/>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6A2FF3"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88" w:name="_Ref534721791"/>
            <w:r w:rsidRPr="001C390D">
              <w:rPr>
                <w:rFonts w:ascii="Calibri" w:eastAsia="Times New Roman" w:hAnsi="Calibri" w:cs="Times New Roman"/>
                <w:i w:val="0"/>
                <w:iCs w:val="0"/>
                <w:color w:val="auto"/>
                <w:sz w:val="22"/>
                <w:szCs w:val="20"/>
                <w:lang w:eastAsia="fr-FR"/>
              </w:rPr>
              <w:t xml:space="preserve"> </w:t>
            </w:r>
            <w:bookmarkEnd w:id="1388"/>
          </w:p>
        </w:tc>
      </w:tr>
    </w:tbl>
    <w:p w14:paraId="3DC30926" w14:textId="2E8B6506" w:rsidR="00D879B2" w:rsidRDefault="00AE5F7D" w:rsidP="004C0607">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C20694">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C20694">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 xml:space="preserve">ec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p>
    <w:p w14:paraId="6BC510B0" w14:textId="78991B21"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C20694">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C20694">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5EFC3275" w:rsidR="00AE5F7D" w:rsidRPr="00D51381" w:rsidRDefault="006A2FF3" w:rsidP="00EB0F5E">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4A2DAE">
      <w:pPr>
        <w:spacing w:before="240" w:after="240" w:line="360" w:lineRule="auto"/>
      </w:pPr>
      <w:proofErr w:type="gramStart"/>
      <w:r>
        <w:t>et</w:t>
      </w:r>
      <w:proofErr w:type="gramEnd"/>
      <w:r>
        <w:t xml:space="preserve">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0A96B92A" w:rsidR="00AE5F7D" w:rsidRPr="00D51381" w:rsidRDefault="006A2FF3" w:rsidP="001E7CE3">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50CE87E0" w:rsidR="00D879B2" w:rsidRDefault="00AE5F7D" w:rsidP="004A2DAE">
      <w:pPr>
        <w:spacing w:before="240" w:line="360" w:lineRule="auto"/>
        <w:ind w:firstLine="709"/>
      </w:pPr>
      <w:r>
        <w:t>Les composa</w:t>
      </w:r>
      <w:r w:rsidR="00D879B2">
        <w:t xml:space="preserve">ntes de vitesse sont également </w:t>
      </w:r>
      <w:r>
        <w:t>exprimées avec les coefficien</w:t>
      </w:r>
      <w:r w:rsidR="004A2DAE">
        <w:t>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6A2FF3"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proofErr w:type="gramStart"/>
      <w:r>
        <w:t>a</w:t>
      </w:r>
      <w:r w:rsidR="00AE5F7D">
        <w:t>vec</w:t>
      </w:r>
      <w:proofErr w:type="gramEnd"/>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6A2FF3"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0326AFE8"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75F86595"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C20694">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6055BCF9"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C20694">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C20694">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89" w:name="_Ref528678596"/>
            <w:r w:rsidRPr="001C390D">
              <w:rPr>
                <w:rFonts w:ascii="Calibri" w:eastAsia="Times New Roman" w:hAnsi="Calibri" w:cs="Times New Roman"/>
                <w:i w:val="0"/>
                <w:iCs w:val="0"/>
                <w:color w:val="auto"/>
                <w:sz w:val="22"/>
                <w:szCs w:val="20"/>
                <w:lang w:eastAsia="fr-FR"/>
              </w:rPr>
              <w:t xml:space="preserve"> </w:t>
            </w:r>
            <w:bookmarkEnd w:id="1389"/>
          </w:p>
        </w:tc>
      </w:tr>
    </w:tbl>
    <w:p w14:paraId="35DDE93D" w14:textId="215C76C6" w:rsidR="00666D63" w:rsidRDefault="00AE5F7D" w:rsidP="007101BF">
      <w:pPr>
        <w:spacing w:before="240" w:after="240" w:line="360" w:lineRule="auto"/>
        <w:ind w:firstLine="708"/>
      </w:pPr>
      <w:r>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C20694">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7101BF">
        <w:t>p</w:t>
      </w:r>
      <w:r w:rsidR="00070685" w:rsidRPr="00C440AC">
        <w:t xml:space="preserve">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7101BF">
        <w:t>,</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proofErr w:type="gramStart"/>
      <w:r w:rsidR="00A42408">
        <w:t>,</w:t>
      </w:r>
      <w:proofErr w:type="gramEnd"/>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1390" w:name="_Toc536800391"/>
      <w:r>
        <w:t>Résolution des équations couplées</w:t>
      </w:r>
      <w:bookmarkEnd w:id="1383"/>
      <w:bookmarkEnd w:id="1390"/>
    </w:p>
    <w:p w14:paraId="67CF7F2E" w14:textId="476D759C"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C20694">
        <w:rPr>
          <w:b/>
        </w:rPr>
        <w:t>[43]</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7101BF">
      <w:pPr>
        <w:pStyle w:val="Titre4"/>
        <w:spacing w:before="240" w:after="240"/>
        <w:ind w:left="709" w:hanging="862"/>
      </w:pPr>
      <w:bookmarkStart w:id="1391" w:name="_Ref528671596"/>
      <w:r>
        <w:t>Discrétisation de l’équation de Reynolds avec cavitation</w:t>
      </w:r>
      <w:bookmarkEnd w:id="1391"/>
    </w:p>
    <w:p w14:paraId="511A9398" w14:textId="0B9367AF" w:rsidR="0093422C" w:rsidRDefault="0093422C" w:rsidP="007101BF">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C20694" w:rsidRPr="00C20694">
        <w:rPr>
          <w:b/>
          <w:noProof/>
        </w:rPr>
        <w:t>Figure 2.3</w:t>
      </w:r>
      <w:r w:rsidR="00C20694" w:rsidRPr="00C20694">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 xml:space="preserve">a quatre faces </w:t>
      </w:r>
      <w:r w:rsidRPr="00A7636D">
        <w:lastRenderedPageBreak/>
        <w:t>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30"/>
                    <a:stretch>
                      <a:fillRect/>
                    </a:stretch>
                  </pic:blipFill>
                  <pic:spPr>
                    <a:xfrm>
                      <a:off x="0" y="0"/>
                      <a:ext cx="3331095" cy="1978383"/>
                    </a:xfrm>
                    <a:prstGeom prst="rect">
                      <a:avLst/>
                    </a:prstGeom>
                  </pic:spPr>
                </pic:pic>
              </a:graphicData>
            </a:graphic>
          </wp:inline>
        </w:drawing>
      </w:r>
    </w:p>
    <w:p w14:paraId="14CD2D67" w14:textId="39D9A999" w:rsidR="00DB4537" w:rsidRPr="00444EB6" w:rsidRDefault="0093422C" w:rsidP="00444EB6">
      <w:pPr>
        <w:pStyle w:val="Lgende"/>
        <w:spacing w:line="360" w:lineRule="auto"/>
        <w:jc w:val="center"/>
        <w:rPr>
          <w:i w:val="0"/>
          <w:noProof/>
          <w:sz w:val="22"/>
        </w:rPr>
      </w:pPr>
      <w:bookmarkStart w:id="1392" w:name="_Ref525899785"/>
      <w:bookmarkStart w:id="1393" w:name="_Toc536112194"/>
      <w:bookmarkStart w:id="1394" w:name="_Toc536800495"/>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3</w:t>
      </w:r>
      <w:r w:rsidR="0019727E">
        <w:rPr>
          <w:i w:val="0"/>
          <w:noProof/>
          <w:sz w:val="22"/>
        </w:rPr>
        <w:fldChar w:fldCharType="end"/>
      </w:r>
      <w:bookmarkEnd w:id="1392"/>
      <w:r>
        <w:rPr>
          <w:i w:val="0"/>
          <w:noProof/>
          <w:sz w:val="22"/>
        </w:rPr>
        <w:t> : le maillge 2D utilisé pour l’équation de Reynolds</w:t>
      </w:r>
      <w:bookmarkEnd w:id="1393"/>
      <w:bookmarkEnd w:id="1394"/>
    </w:p>
    <w:p w14:paraId="78AD99C6" w14:textId="033BAFFC"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C20694">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3"/>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6A2FF3"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C1C35">
      <w:pPr>
        <w:spacing w:before="240" w:after="24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36C0984E" w:rsidR="0093422C" w:rsidRPr="004919C2" w:rsidRDefault="006A2FF3"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=B(θ) +c</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BC1C35">
      <w:proofErr w:type="gramStart"/>
      <w:r>
        <w:t>a</w:t>
      </w:r>
      <w:r w:rsidR="0093422C">
        <w:t>vec</w:t>
      </w:r>
      <w:proofErr w:type="gramEnd"/>
      <w:r w:rsidR="0093422C">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6A2FF3"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6A2FF3"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090A51C1" w14:textId="70DB4E6E" w:rsidR="0093422C" w:rsidRPr="0054532E" w:rsidRDefault="006A2FF3"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3C9E6428" w14:textId="6BEEFD27" w:rsidR="0054532E" w:rsidRPr="00134F70" w:rsidRDefault="0054532E" w:rsidP="002770B9">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95" w:name="_Ref535854114"/>
            <w:r w:rsidRPr="00134F70">
              <w:rPr>
                <w:rFonts w:ascii="Times New Roman" w:eastAsia="Times New Roman" w:hAnsi="Times New Roman"/>
                <w:b/>
                <w:iCs w:val="0"/>
                <w:color w:val="auto"/>
                <w:sz w:val="22"/>
                <w:szCs w:val="22"/>
                <w:lang w:eastAsia="fr-FR"/>
              </w:rPr>
              <w:t xml:space="preserve"> </w:t>
            </w:r>
            <w:bookmarkEnd w:id="1395"/>
          </w:p>
        </w:tc>
      </w:tr>
    </w:tbl>
    <w:p w14:paraId="72BB36BE" w14:textId="29797198" w:rsidR="0093422C" w:rsidRDefault="0093422C" w:rsidP="00BC1C35">
      <w:pPr>
        <w:spacing w:before="240" w:after="240" w:line="360" w:lineRule="auto"/>
        <w:rPr>
          <w:szCs w:val="23"/>
        </w:rPr>
      </w:pPr>
      <w:r>
        <w:t xml:space="preserve">On peut remarquer que le terme </w:t>
      </w:r>
      <m:oMath>
        <m:r>
          <w:rPr>
            <w:rFonts w:ascii="Cambria Math" w:hAnsi="Cambria Math"/>
          </w:rPr>
          <m:t>B(θ)</m:t>
        </m:r>
      </m:oMath>
      <w:r>
        <w:t xml:space="preserve"> contient le facteur de remplissage qui est traité </w:t>
      </w:r>
      <w:r w:rsidR="0032581C">
        <w:t xml:space="preserve">par l’algorithme de cavitation FBNS </w:t>
      </w:r>
      <w:r>
        <w:t xml:space="preserve">comme une inconnue dans l’équation. Ce facteur de remplissage est exprimé aux </w:t>
      </w:r>
      <w:r>
        <w:lastRenderedPageBreak/>
        <w:t xml:space="preserve">faces de cellule. </w:t>
      </w:r>
      <w:r w:rsidR="0032581C">
        <w:rPr>
          <w:szCs w:val="23"/>
        </w:rPr>
        <w:t>Le schéma « u</w:t>
      </w:r>
      <w:r w:rsidRPr="005D4068">
        <w:rPr>
          <w:szCs w:val="23"/>
        </w:rPr>
        <w:t>pwind</w:t>
      </w:r>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6A2FF3"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6A2FF3"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96" w:name="_Ref525844214"/>
            <w:r w:rsidRPr="00134F70">
              <w:rPr>
                <w:rFonts w:ascii="Times New Roman" w:eastAsia="Times New Roman" w:hAnsi="Times New Roman"/>
                <w:b/>
                <w:iCs w:val="0"/>
                <w:color w:val="auto"/>
                <w:sz w:val="22"/>
                <w:szCs w:val="22"/>
                <w:lang w:eastAsia="fr-FR"/>
              </w:rPr>
              <w:t xml:space="preserve"> </w:t>
            </w:r>
            <w:bookmarkEnd w:id="1396"/>
          </w:p>
        </w:tc>
      </w:tr>
    </w:tbl>
    <w:p w14:paraId="044D14F2" w14:textId="6E50E150" w:rsidR="0093422C" w:rsidRDefault="0072725C" w:rsidP="003B4C14">
      <w:pPr>
        <w:spacing w:before="120" w:line="360" w:lineRule="auto"/>
      </w:pPr>
      <w:proofErr w:type="gramStart"/>
      <w:r>
        <w:t>o</w:t>
      </w:r>
      <w:r w:rsidR="0093422C">
        <w:t>ù</w:t>
      </w:r>
      <w:proofErr w:type="gramEnd"/>
      <w:r w:rsidR="0093422C">
        <w:t xml:space="preserve">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r w:rsidR="0032581C">
        <w:t>aversent les</w:t>
      </w:r>
      <w:r w:rsidR="0093422C">
        <w:t xml:space="preserve"> face</w:t>
      </w:r>
      <w:r w:rsidR="0032581C">
        <w:t>s</w:t>
      </w:r>
      <w:r w:rsidR="0093422C">
        <w:t xml:space="preserve"> est et ouest. </w:t>
      </w:r>
    </w:p>
    <w:p w14:paraId="1C2944FC" w14:textId="233F2F53" w:rsidR="0093422C" w:rsidRDefault="0093422C" w:rsidP="000A072A">
      <w:pPr>
        <w:spacing w:line="360" w:lineRule="auto"/>
        <w:ind w:firstLine="708"/>
      </w:pPr>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C20694">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B(θ)</m:t>
        </m:r>
      </m:oMath>
      <w:r>
        <w:t xml:space="preserve">, </w:t>
      </w:r>
      <w:r w:rsidR="00385C60">
        <w:t>celui</w:t>
      </w:r>
      <w:r w:rsidR="00A66212">
        <w:t>-ci</w:t>
      </w:r>
      <w:r>
        <w:t xml:space="preserve"> peut être </w:t>
      </w:r>
      <w:r w:rsidR="0032581C">
        <w:t>écrit</w:t>
      </w:r>
      <w:r w:rsidR="003B4C14">
        <w:t xml:space="preserve"> sous</w:t>
      </w:r>
      <w:r>
        <w:t xml:space="preserve">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47DE506F" w:rsidR="0093422C" w:rsidRPr="00134F70" w:rsidRDefault="00A952A8" w:rsidP="0054532E">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7D1F3182" w:rsidR="00F30A8C" w:rsidRDefault="00C540AD" w:rsidP="00C540AD">
      <w:proofErr w:type="gramStart"/>
      <w:r>
        <w:t>a</w:t>
      </w:r>
      <w:r w:rsidR="00F30A8C">
        <w:t>vec</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6A2FF3"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6A2FF3"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17DF340" w14:textId="2FFC9C70" w:rsidR="0004614E" w:rsidRPr="00134F70" w:rsidRDefault="006A2FF3" w:rsidP="000A2520">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97" w:name="_Ref535400579"/>
            <w:r w:rsidRPr="00134F70">
              <w:rPr>
                <w:rFonts w:ascii="Times New Roman" w:eastAsia="Times New Roman" w:hAnsi="Times New Roman"/>
                <w:b/>
                <w:iCs w:val="0"/>
                <w:color w:val="auto"/>
                <w:sz w:val="22"/>
                <w:szCs w:val="22"/>
                <w:lang w:eastAsia="fr-FR"/>
              </w:rPr>
              <w:t xml:space="preserve"> </w:t>
            </w:r>
            <w:bookmarkEnd w:id="1397"/>
          </w:p>
        </w:tc>
      </w:tr>
    </w:tbl>
    <w:p w14:paraId="3AF10FA2" w14:textId="1431945C" w:rsidR="00C52709" w:rsidRDefault="0016638C" w:rsidP="0072725C">
      <w:pPr>
        <w:spacing w:before="240" w:after="120" w:line="360" w:lineRule="auto"/>
        <w:ind w:firstLine="708"/>
      </w:pPr>
      <w:r>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C20694">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6A2FF3"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98" w:name="_Ref535400601"/>
            <w:r w:rsidRPr="00134F70">
              <w:rPr>
                <w:rFonts w:ascii="Times New Roman" w:eastAsia="Times New Roman" w:hAnsi="Times New Roman"/>
                <w:b/>
                <w:iCs w:val="0"/>
                <w:color w:val="auto"/>
                <w:sz w:val="22"/>
                <w:szCs w:val="22"/>
                <w:lang w:eastAsia="fr-FR"/>
              </w:rPr>
              <w:t xml:space="preserve"> </w:t>
            </w:r>
            <w:bookmarkEnd w:id="1398"/>
          </w:p>
        </w:tc>
      </w:tr>
    </w:tbl>
    <w:p w14:paraId="780562F6" w14:textId="4A0D9215"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C20694">
        <w:rPr>
          <w:b/>
        </w:rPr>
        <w:t>Eq.2-43</w:t>
      </w:r>
      <w:r w:rsidRPr="000E7CA2">
        <w:rPr>
          <w:b/>
        </w:rPr>
        <w:fldChar w:fldCharType="end"/>
      </w:r>
      <w:r>
        <w:t xml:space="preserve"> s’ajoute</w:t>
      </w:r>
      <w:r w:rsidR="00CA701D">
        <w:t>nt</w:t>
      </w:r>
      <w:r>
        <w:t xml:space="preserve"> avec </w:t>
      </w:r>
      <m:oMath>
        <m:r>
          <w:rPr>
            <w:rFonts w:ascii="Cambria Math" w:hAnsi="Cambria Math"/>
          </w:rPr>
          <m:t>c</m:t>
        </m:r>
      </m:oMath>
      <w:r w:rsidR="00BA1D80">
        <w:t xml:space="preserve"> de </w:t>
      </w:r>
      <w:r w:rsidR="00BA1D80" w:rsidRPr="00BA1D80">
        <w:rPr>
          <w:b/>
        </w:rPr>
        <w:fldChar w:fldCharType="begin"/>
      </w:r>
      <w:r w:rsidR="00BA1D80" w:rsidRPr="00BA1D80">
        <w:rPr>
          <w:b/>
        </w:rPr>
        <w:instrText xml:space="preserve"> REF _Ref535854114 \r \h </w:instrText>
      </w:r>
      <w:r w:rsidR="00BA1D80">
        <w:rPr>
          <w:b/>
        </w:rPr>
        <w:instrText xml:space="preserve"> \* MERGEFORMAT </w:instrText>
      </w:r>
      <w:r w:rsidR="00BA1D80" w:rsidRPr="00BA1D80">
        <w:rPr>
          <w:b/>
        </w:rPr>
      </w:r>
      <w:r w:rsidR="00BA1D80" w:rsidRPr="00BA1D80">
        <w:rPr>
          <w:b/>
        </w:rPr>
        <w:fldChar w:fldCharType="separate"/>
      </w:r>
      <w:r w:rsidR="00C20694">
        <w:rPr>
          <w:b/>
        </w:rPr>
        <w:t>Eq.2-39</w:t>
      </w:r>
      <w:r w:rsidR="00BA1D80" w:rsidRPr="00BA1D80">
        <w:rPr>
          <w:b/>
        </w:rPr>
        <w:fldChar w:fldCharType="end"/>
      </w:r>
      <w:r w:rsidR="00BA1D80">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C20694">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99" w:name="_Ref525898126"/>
            <w:r w:rsidRPr="00134F70">
              <w:rPr>
                <w:rFonts w:ascii="Times New Roman" w:eastAsia="Times New Roman" w:hAnsi="Times New Roman"/>
                <w:b/>
                <w:iCs w:val="0"/>
                <w:color w:val="auto"/>
                <w:sz w:val="22"/>
                <w:szCs w:val="22"/>
                <w:lang w:eastAsia="fr-FR"/>
              </w:rPr>
              <w:t xml:space="preserve"> </w:t>
            </w:r>
            <w:bookmarkEnd w:id="1399"/>
          </w:p>
        </w:tc>
      </w:tr>
    </w:tbl>
    <w:p w14:paraId="7C59F0A8" w14:textId="67C9CBCC" w:rsidR="000A387B" w:rsidRDefault="00C540AD" w:rsidP="007534D8">
      <w:pPr>
        <w:spacing w:before="240" w:after="240" w:line="360" w:lineRule="auto"/>
      </w:pPr>
      <w:proofErr w:type="gramStart"/>
      <w:r>
        <w:t>o</w:t>
      </w:r>
      <w:r w:rsidR="0093422C">
        <w:t>ù</w:t>
      </w:r>
      <w:proofErr w:type="gramEnd"/>
      <w:r w:rsidR="0093422C">
        <w:t xml:space="preserve">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w:t>
      </w:r>
      <w:r>
        <w:t xml:space="preserve">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w:t>
      </w:r>
      <w:r w:rsidR="0093422C">
        <w:t xml:space="preserve">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w:t>
      </w:r>
      <w:r w:rsidR="007E6515">
        <w:t xml:space="preserve"> des termes </w:t>
      </w:r>
      <m:oMath>
        <m:r>
          <w:rPr>
            <w:rFonts w:ascii="Cambria Math" w:hAnsi="Cambria Math"/>
          </w:rPr>
          <w:lastRenderedPageBreak/>
          <m:t>c</m:t>
        </m:r>
      </m:oMath>
      <w:r w:rsidR="007E6515">
        <w:t xml:space="preserve"> </w:t>
      </w:r>
      <w:r w:rsidR="0093422C">
        <w:t xml:space="preserve">qui </w:t>
      </w:r>
      <w:r w:rsidR="00C343CA">
        <w:t>contient</w:t>
      </w:r>
      <w:r w:rsidR="000A387B">
        <w:t xml:space="preserv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C20694">
        <w:rPr>
          <w:b/>
        </w:rPr>
        <w:t>Eq.2-16</w:t>
      </w:r>
      <w:r w:rsidR="000A387B" w:rsidRPr="00314374">
        <w:rPr>
          <w:b/>
        </w:rPr>
        <w:fldChar w:fldCharType="end"/>
      </w:r>
      <w:r w:rsidR="000A387B">
        <w:t xml:space="preserve">). </w:t>
      </w:r>
      <w:r w:rsidR="007E6515">
        <w:t xml:space="preserve"> </w:t>
      </w:r>
    </w:p>
    <w:p w14:paraId="26B2A758" w14:textId="42628E37" w:rsidR="0093422C" w:rsidRDefault="000A387B" w:rsidP="007534D8">
      <w:pPr>
        <w:spacing w:before="240" w:after="240" w:line="360" w:lineRule="auto"/>
        <w:ind w:firstLine="709"/>
      </w:pPr>
      <w:r>
        <w:t>Ce système est résolu</w:t>
      </w:r>
      <w:r w:rsidR="0093422C">
        <w:t xml:space="preserv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proofErr w:type="gramStart"/>
      <w:r>
        <w:t>o</w:t>
      </w:r>
      <w:r w:rsidR="0093422C">
        <w:t>ù</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6A2FF3"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142981">
      <w:pPr>
        <w:pStyle w:val="Titre4"/>
        <w:spacing w:before="240" w:after="240"/>
        <w:ind w:left="709" w:hanging="862"/>
      </w:pPr>
      <w:bookmarkStart w:id="1400" w:name="_Ref534738787"/>
      <w:r>
        <w:t>Discrétisation de l’équation de l’énergie</w:t>
      </w:r>
      <w:bookmarkEnd w:id="1400"/>
      <w:r>
        <w:t xml:space="preserve"> </w:t>
      </w:r>
    </w:p>
    <w:p w14:paraId="1F6F61FB" w14:textId="5CB4D515" w:rsidR="008E661C" w:rsidRDefault="00484343" w:rsidP="00142981">
      <w:pPr>
        <w:spacing w:before="240" w:after="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C20694">
        <w:rPr>
          <w:b/>
        </w:rPr>
        <w:t>[33]</w:t>
      </w:r>
      <w:r w:rsidR="00384436" w:rsidRPr="00384436">
        <w:rPr>
          <w:b/>
        </w:rPr>
        <w:fldChar w:fldCharType="end"/>
      </w:r>
      <w:r w:rsidR="00CB503B">
        <w:rPr>
          <w:b/>
        </w:rPr>
        <w:t xml:space="preserve"> </w:t>
      </w:r>
      <w:r w:rsidR="00CB503B" w:rsidRPr="00CB503B">
        <w:t>et montré à l’</w:t>
      </w:r>
      <w:hyperlink w:anchor="_Annexe_A_:" w:history="1">
        <w:r w:rsidR="00CB503B">
          <w:rPr>
            <w:rStyle w:val="Lienhypertexte"/>
            <w:b/>
            <w:color w:val="000000" w:themeColor="text1"/>
            <w:u w:val="none"/>
          </w:rPr>
          <w:t>A</w:t>
        </w:r>
        <w:r w:rsidR="00CB503B" w:rsidRPr="00CB503B">
          <w:rPr>
            <w:rStyle w:val="Lienhypertexte"/>
            <w:b/>
            <w:color w:val="000000" w:themeColor="text1"/>
            <w:u w:val="none"/>
          </w:rPr>
          <w:t>nnexe A</w:t>
        </w:r>
      </w:hyperlink>
      <w:r w:rsidR="00384436">
        <w:rPr>
          <w:b/>
        </w:rPr>
        <w:t>.</w:t>
      </w:r>
      <w:r w:rsidR="00C80FAF">
        <w:t xml:space="preserve"> </w:t>
      </w:r>
    </w:p>
    <w:p w14:paraId="0A6BCF97" w14:textId="111D27E2" w:rsidR="00484343" w:rsidRDefault="006B22C8" w:rsidP="00E0308D">
      <w:pPr>
        <w:pStyle w:val="Paragraphedeliste"/>
        <w:numPr>
          <w:ilvl w:val="0"/>
          <w:numId w:val="26"/>
        </w:numPr>
        <w:spacing w:line="360" w:lineRule="auto"/>
      </w:pPr>
      <w:r>
        <w:t>D</w:t>
      </w:r>
      <w:r w:rsidR="000A7DBC">
        <w:t>iscrétisation classique</w:t>
      </w:r>
      <w:r w:rsidR="00580039">
        <w:t xml:space="preserve"> par la méthode des volumes finis 3D</w:t>
      </w:r>
    </w:p>
    <w:p w14:paraId="407373B9" w14:textId="28D1BBFE"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C20694">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C20694" w:rsidRPr="00C20694">
        <w:rPr>
          <w:b/>
          <w:noProof/>
        </w:rPr>
        <w:t>Figure 2.3</w:t>
      </w:r>
      <w:r w:rsidR="00C20694" w:rsidRPr="00C20694">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31"/>
                    <a:stretch>
                      <a:fillRect/>
                    </a:stretch>
                  </pic:blipFill>
                  <pic:spPr>
                    <a:xfrm>
                      <a:off x="0" y="0"/>
                      <a:ext cx="3118422" cy="2629484"/>
                    </a:xfrm>
                    <a:prstGeom prst="rect">
                      <a:avLst/>
                    </a:prstGeom>
                  </pic:spPr>
                </pic:pic>
              </a:graphicData>
            </a:graphic>
          </wp:inline>
        </w:drawing>
      </w:r>
    </w:p>
    <w:p w14:paraId="206730B5" w14:textId="5E799BF6" w:rsidR="00DD20EB" w:rsidRPr="00687415" w:rsidRDefault="008C6155" w:rsidP="00687415">
      <w:pPr>
        <w:pStyle w:val="Lgende"/>
        <w:spacing w:line="360" w:lineRule="auto"/>
        <w:jc w:val="center"/>
        <w:rPr>
          <w:i w:val="0"/>
          <w:noProof/>
          <w:sz w:val="22"/>
        </w:rPr>
      </w:pPr>
      <w:bookmarkStart w:id="1401" w:name="_Ref535416936"/>
      <w:bookmarkStart w:id="1402" w:name="_Toc536112195"/>
      <w:bookmarkStart w:id="1403" w:name="_Toc536800496"/>
      <w:r w:rsidRPr="008C615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4</w:t>
      </w:r>
      <w:r w:rsidR="0019727E">
        <w:rPr>
          <w:i w:val="0"/>
          <w:noProof/>
          <w:sz w:val="22"/>
        </w:rPr>
        <w:fldChar w:fldCharType="end"/>
      </w:r>
      <w:bookmarkEnd w:id="1401"/>
      <w:r>
        <w:rPr>
          <w:i w:val="0"/>
          <w:noProof/>
          <w:sz w:val="22"/>
        </w:rPr>
        <w:t xml:space="preserve"> : </w:t>
      </w:r>
      <w:r w:rsidR="0085652A">
        <w:rPr>
          <w:i w:val="0"/>
          <w:noProof/>
          <w:sz w:val="22"/>
        </w:rPr>
        <w:t>L</w:t>
      </w:r>
      <w:r>
        <w:rPr>
          <w:i w:val="0"/>
          <w:noProof/>
          <w:sz w:val="22"/>
        </w:rPr>
        <w:t xml:space="preserve">e </w:t>
      </w:r>
      <w:r w:rsidR="00687415">
        <w:rPr>
          <w:i w:val="0"/>
          <w:noProof/>
          <w:sz w:val="22"/>
        </w:rPr>
        <w:t>volume</w:t>
      </w:r>
      <w:r>
        <w:rPr>
          <w:i w:val="0"/>
          <w:noProof/>
          <w:sz w:val="22"/>
        </w:rPr>
        <w:t xml:space="preserve"> de contrôle 3D utilisé pour l’équation  de l’énergie</w:t>
      </w:r>
      <w:bookmarkEnd w:id="1402"/>
      <w:bookmarkEnd w:id="1403"/>
    </w:p>
    <w:p w14:paraId="0E7CA479" w14:textId="282B68F5" w:rsidR="0093422C" w:rsidRDefault="0093422C" w:rsidP="00932B7C">
      <w:pPr>
        <w:spacing w:line="360" w:lineRule="auto"/>
        <w:ind w:firstLine="709"/>
      </w:pPr>
      <w:r>
        <w:lastRenderedPageBreak/>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04" w:name="_Ref526268159"/>
            <w:r w:rsidRPr="00134F70">
              <w:rPr>
                <w:rFonts w:ascii="Times New Roman" w:eastAsia="Times New Roman" w:hAnsi="Times New Roman"/>
                <w:b/>
                <w:iCs w:val="0"/>
                <w:color w:val="auto"/>
                <w:sz w:val="22"/>
                <w:szCs w:val="22"/>
                <w:lang w:eastAsia="fr-FR"/>
              </w:rPr>
              <w:t xml:space="preserve"> </w:t>
            </w:r>
            <w:bookmarkEnd w:id="1404"/>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6A2FF3"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s de contrôle 3</w:t>
      </w:r>
      <w:r w:rsidR="0093422C" w:rsidRPr="00501B56">
        <w:rPr>
          <w:rFonts w:ascii="Calibri" w:hAnsi="Calibri"/>
          <w:snapToGrid/>
          <w:color w:val="auto"/>
          <w:sz w:val="22"/>
          <w:szCs w:val="20"/>
          <w:lang w:val="fr-FR" w:eastAsia="fr-FR" w:bidi="ar-SA"/>
        </w:rPr>
        <w:t>D</w:t>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6A2FF3"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proofErr w:type="gramStart"/>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ù</w:t>
      </w:r>
      <w:proofErr w:type="gramEnd"/>
      <w:r w:rsidR="0093422C">
        <w:rPr>
          <w:rFonts w:ascii="Calibri" w:hAnsi="Calibri"/>
          <w:snapToGrid/>
          <w:color w:val="auto"/>
          <w:sz w:val="22"/>
          <w:szCs w:val="20"/>
          <w:lang w:val="fr-FR" w:eastAsia="fr-FR" w:bidi="ar-SA"/>
        </w:rPr>
        <w:t xml:space="preserve">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6A2FF3"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710D417A"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u</w:t>
      </w:r>
      <w:r>
        <w:rPr>
          <w:rFonts w:ascii="Calibri" w:hAnsi="Calibri"/>
          <w:snapToGrid/>
          <w:color w:val="auto"/>
          <w:sz w:val="22"/>
          <w:szCs w:val="20"/>
          <w:lang w:val="fr-FR" w:eastAsia="fr-FR" w:bidi="ar-SA"/>
        </w:rPr>
        <w:t>pwind</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C20694">
        <w:rPr>
          <w:rFonts w:ascii="Calibri" w:hAnsi="Calibri"/>
          <w:b/>
          <w:snapToGrid/>
          <w:color w:val="auto"/>
          <w:sz w:val="22"/>
          <w:szCs w:val="20"/>
          <w:lang w:val="fr-FR" w:eastAsia="fr-FR" w:bidi="ar-SA"/>
        </w:rPr>
        <w:t>[43]</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6A2FF3"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6A2FF3"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687415">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6A2FF3"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6A2FF3"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25D456B9" w:rsidR="00746F82" w:rsidRDefault="00166D0B" w:rsidP="00E0308D">
      <w:pPr>
        <w:pStyle w:val="Paragraphedeliste"/>
        <w:numPr>
          <w:ilvl w:val="0"/>
          <w:numId w:val="26"/>
        </w:numPr>
        <w:spacing w:before="240" w:after="240" w:line="360" w:lineRule="auto"/>
        <w:ind w:left="714" w:hanging="357"/>
      </w:pPr>
      <w:r>
        <w:t>D</w:t>
      </w:r>
      <w:r w:rsidR="00C978D3">
        <w:t xml:space="preserve">iscrétisation </w:t>
      </w:r>
      <w:r w:rsidR="00CE55B7">
        <w:t>quand la température est approximée par des polynômes de Legendre</w:t>
      </w:r>
    </w:p>
    <w:p w14:paraId="62E49907" w14:textId="03FB1270" w:rsidR="00C9127B" w:rsidRDefault="001A7936" w:rsidP="00BE5077">
      <w:pPr>
        <w:spacing w:before="240" w:after="240" w:line="360" w:lineRule="auto"/>
        <w:ind w:firstLine="709"/>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C20694">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r w:rsidR="00A106C3">
        <w:t>nts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w:t>
      </w:r>
      <w:proofErr w:type="gramStart"/>
      <w:r w:rsidR="00D766F8">
        <w:t>( e,w,n,s</w:t>
      </w:r>
      <w:proofErr w:type="gramEnd"/>
      <w:r w:rsidR="00D766F8">
        <w:t xml:space="preserve">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C20694" w:rsidRPr="00C20694">
        <w:rPr>
          <w:b/>
          <w:noProof/>
        </w:rPr>
        <w:t>Figure 2.3</w:t>
      </w:r>
      <w:r w:rsidR="00C20694" w:rsidRPr="00C20694">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rPr>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32"/>
                    <a:stretch>
                      <a:fillRect/>
                    </a:stretch>
                  </pic:blipFill>
                  <pic:spPr>
                    <a:xfrm>
                      <a:off x="0" y="0"/>
                      <a:ext cx="3966100" cy="2309794"/>
                    </a:xfrm>
                    <a:prstGeom prst="rect">
                      <a:avLst/>
                    </a:prstGeom>
                  </pic:spPr>
                </pic:pic>
              </a:graphicData>
            </a:graphic>
          </wp:inline>
        </w:drawing>
      </w:r>
    </w:p>
    <w:p w14:paraId="7F2F3EF7" w14:textId="06FAE602" w:rsidR="00D356A7" w:rsidRPr="00DF06F6" w:rsidRDefault="00D356A7" w:rsidP="00D356A7">
      <w:pPr>
        <w:pStyle w:val="Lgende"/>
        <w:spacing w:line="360" w:lineRule="auto"/>
        <w:jc w:val="center"/>
        <w:rPr>
          <w:i w:val="0"/>
          <w:noProof/>
          <w:sz w:val="22"/>
        </w:rPr>
      </w:pPr>
      <w:bookmarkStart w:id="1405" w:name="_Ref534729764"/>
      <w:bookmarkStart w:id="1406" w:name="_Toc536112196"/>
      <w:bookmarkStart w:id="1407" w:name="_Toc536800497"/>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5</w:t>
      </w:r>
      <w:r w:rsidR="0019727E">
        <w:rPr>
          <w:i w:val="0"/>
          <w:noProof/>
          <w:sz w:val="22"/>
        </w:rPr>
        <w:fldChar w:fldCharType="end"/>
      </w:r>
      <w:bookmarkEnd w:id="1405"/>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bookmarkEnd w:id="1406"/>
      <w:bookmarkEnd w:id="1407"/>
    </w:p>
    <w:p w14:paraId="62D610F1" w14:textId="408DC011"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C20694">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6A2FF3"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0C25FB7" w14:textId="46B9A2DF" w:rsidR="00DB5661" w:rsidRDefault="00A87EB5" w:rsidP="00F424DD">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6A2FF3"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F424DD">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6A2FF3"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F424DD">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6A2FF3"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6A2FF3"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6A2FF3"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6A2FF3"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08" w:name="_Ref535418455"/>
            <w:r w:rsidRPr="00134F70">
              <w:rPr>
                <w:rFonts w:ascii="Times New Roman" w:eastAsia="Times New Roman" w:hAnsi="Times New Roman"/>
                <w:b/>
                <w:iCs w:val="0"/>
                <w:color w:val="auto"/>
                <w:sz w:val="22"/>
                <w:szCs w:val="22"/>
                <w:lang w:eastAsia="fr-FR"/>
              </w:rPr>
              <w:t xml:space="preserve"> </w:t>
            </w:r>
            <w:bookmarkEnd w:id="1408"/>
          </w:p>
        </w:tc>
      </w:tr>
    </w:tbl>
    <w:p w14:paraId="081BA2F4" w14:textId="4EA17B74" w:rsidR="00AC3448" w:rsidRDefault="00A42408" w:rsidP="009B339F">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r w:rsidR="005D4C47">
        <w:t>ar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C20694">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lastRenderedPageBreak/>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4"/>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w:t>
      </w:r>
      <w:proofErr w:type="gramStart"/>
      <w:r w:rsidR="00AC3448" w:rsidRPr="004D208A">
        <w:t xml:space="preserve">et </w:t>
      </w:r>
      <w:proofErr w:type="gramEnd"/>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bookmarkStart w:id="1409" w:name="_Ref535860528"/>
      <w:r w:rsidRPr="003519E6">
        <w:t>Algorithme</w:t>
      </w:r>
      <w:r>
        <w:t xml:space="preserve"> de la résolution des équations couplée.</w:t>
      </w:r>
      <w:bookmarkEnd w:id="1409"/>
    </w:p>
    <w:p w14:paraId="125C6D7F" w14:textId="77777777" w:rsidR="0093422C" w:rsidRDefault="0093422C" w:rsidP="0093422C"/>
    <w:p w14:paraId="7EE1682A" w14:textId="09D63BD7"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C20694" w:rsidRPr="00C20694">
        <w:rPr>
          <w:b/>
          <w:noProof/>
        </w:rPr>
        <w:t>Figure 2.3</w:t>
      </w:r>
      <w:r w:rsidR="00C20694" w:rsidRPr="00C20694">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22E48650" w14:textId="77777777" w:rsidR="00473857" w:rsidRDefault="00473857" w:rsidP="00473857">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340164D5" w14:textId="7BD3566B" w:rsidR="00473857" w:rsidRDefault="00473857" w:rsidP="00473857">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34861AF1" w14:textId="77777777" w:rsidR="00473857" w:rsidRDefault="00473857" w:rsidP="00473857">
      <w:pPr>
        <w:spacing w:line="360" w:lineRule="auto"/>
        <w:ind w:firstLine="708"/>
      </w:pPr>
      <w:r>
        <w:t>Etape 3 : Les composantes du champ de vitesse sont calculées à partir des résultats des champs de pression et de viscosité.</w:t>
      </w:r>
    </w:p>
    <w:p w14:paraId="17C4680B" w14:textId="77777777" w:rsidR="00473857" w:rsidRDefault="00473857" w:rsidP="00473857">
      <w:pPr>
        <w:spacing w:line="360" w:lineRule="auto"/>
        <w:ind w:firstLine="708"/>
      </w:pPr>
      <w:r>
        <w:t>Etape 4 : L’équation de l’énergie 3D est résolue à partir du champ de vitesse.</w:t>
      </w:r>
    </w:p>
    <w:p w14:paraId="64D83553" w14:textId="77777777" w:rsidR="00473857" w:rsidRDefault="00473857" w:rsidP="00473857">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45E8533" w14:textId="77777777" w:rsidR="006957CA" w:rsidRDefault="006957CA" w:rsidP="00473857">
      <w:pPr>
        <w:spacing w:line="360" w:lineRule="auto"/>
      </w:pPr>
    </w:p>
    <w:p w14:paraId="7B1CFAA0" w14:textId="77777777" w:rsidR="00997418" w:rsidRDefault="00997418" w:rsidP="00997418">
      <w:pPr>
        <w:keepNext/>
        <w:spacing w:line="360" w:lineRule="auto"/>
        <w:jc w:val="center"/>
      </w:pPr>
      <w:r>
        <w:rPr>
          <w:noProof/>
        </w:rPr>
        <w:lastRenderedPageBreak/>
        <w:drawing>
          <wp:inline distT="0" distB="0" distL="0" distR="0" wp14:anchorId="0A43F544" wp14:editId="6C24DA0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3600" cy="3106800"/>
                    </a:xfrm>
                    <a:prstGeom prst="rect">
                      <a:avLst/>
                    </a:prstGeom>
                  </pic:spPr>
                </pic:pic>
              </a:graphicData>
            </a:graphic>
          </wp:inline>
        </w:drawing>
      </w:r>
    </w:p>
    <w:p w14:paraId="21C7D505" w14:textId="24BA5F1F" w:rsidR="00997418" w:rsidRDefault="00997418" w:rsidP="00997418">
      <w:pPr>
        <w:pStyle w:val="Lgende"/>
        <w:spacing w:line="360" w:lineRule="auto"/>
        <w:jc w:val="center"/>
        <w:rPr>
          <w:i w:val="0"/>
          <w:noProof/>
          <w:sz w:val="22"/>
        </w:rPr>
      </w:pPr>
      <w:bookmarkStart w:id="1410" w:name="_Ref525914764"/>
      <w:bookmarkStart w:id="1411" w:name="_Toc536112197"/>
      <w:bookmarkStart w:id="1412" w:name="_Toc536800498"/>
      <w:r w:rsidRPr="005841B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6</w:t>
      </w:r>
      <w:r w:rsidR="0019727E">
        <w:rPr>
          <w:i w:val="0"/>
          <w:noProof/>
          <w:sz w:val="22"/>
        </w:rPr>
        <w:fldChar w:fldCharType="end"/>
      </w:r>
      <w:bookmarkEnd w:id="1410"/>
      <w:r>
        <w:rPr>
          <w:i w:val="0"/>
          <w:noProof/>
          <w:sz w:val="22"/>
        </w:rPr>
        <w:t> : algorithme du calcul THD</w:t>
      </w:r>
      <w:bookmarkEnd w:id="1411"/>
      <w:bookmarkEnd w:id="1412"/>
    </w:p>
    <w:p w14:paraId="612DF64D" w14:textId="77777777" w:rsidR="00837727" w:rsidRDefault="00837727" w:rsidP="00837727">
      <w:pPr>
        <w:rPr>
          <w:lang w:eastAsia="zh-CN"/>
        </w:rPr>
      </w:pPr>
    </w:p>
    <w:p w14:paraId="3B4ED7FE" w14:textId="77777777" w:rsidR="00837727" w:rsidRPr="00837727" w:rsidRDefault="00837727" w:rsidP="00837727">
      <w:pPr>
        <w:rPr>
          <w:lang w:eastAsia="zh-CN"/>
        </w:rPr>
      </w:pPr>
    </w:p>
    <w:p w14:paraId="4C4B66BB" w14:textId="02F15675" w:rsidR="00DC4FF9" w:rsidRPr="006957CA" w:rsidRDefault="003F4DBD" w:rsidP="006957CA">
      <w:pPr>
        <w:pStyle w:val="Titre2"/>
      </w:pPr>
      <w:bookmarkStart w:id="1413" w:name="_Ref536005250"/>
      <w:bookmarkStart w:id="1414" w:name="_Toc536800392"/>
      <w:r>
        <w:t>Etude</w:t>
      </w:r>
      <w:r w:rsidR="00EE5ADC">
        <w:t xml:space="preserve"> de cas d’un patin incliné 1D</w:t>
      </w:r>
      <w:bookmarkEnd w:id="1413"/>
      <w:bookmarkEnd w:id="1414"/>
      <w:r w:rsidR="006957CA" w:rsidRPr="006957CA">
        <w:t xml:space="preserve"> </w:t>
      </w:r>
    </w:p>
    <w:p w14:paraId="73AB6BA7" w14:textId="30F3C81B" w:rsidR="0046642B" w:rsidRDefault="0046642B" w:rsidP="0046642B">
      <w:pPr>
        <w:spacing w:before="240" w:after="240" w:line="360" w:lineRule="auto"/>
        <w:ind w:firstLine="709"/>
      </w:pPr>
      <w:r>
        <w:t xml:space="preserve">Dans cette section, une étude basé sur le patin incliné 1D décrit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C20694">
        <w:rPr>
          <w:b/>
        </w:rPr>
        <w:t>[39]</w:t>
      </w:r>
      <w:r w:rsidRPr="003A3A1A">
        <w:rPr>
          <w:b/>
        </w:rPr>
        <w:fldChar w:fldCharType="end"/>
      </w:r>
      <w:r>
        <w:t xml:space="preserve"> et </w:t>
      </w:r>
      <w:r w:rsidRPr="003A3A1A">
        <w:rPr>
          <w:b/>
        </w:rPr>
        <w:fldChar w:fldCharType="begin"/>
      </w:r>
      <w:r w:rsidRPr="003A3A1A">
        <w:rPr>
          <w:b/>
        </w:rPr>
        <w:instrText xml:space="preserve"> REF _Ref526269748 \r \h </w:instrText>
      </w:r>
      <w:r>
        <w:rPr>
          <w:b/>
        </w:rPr>
        <w:instrText xml:space="preserve"> \* MERGEFORMAT </w:instrText>
      </w:r>
      <w:r w:rsidRPr="003A3A1A">
        <w:rPr>
          <w:b/>
        </w:rPr>
      </w:r>
      <w:r w:rsidRPr="003A3A1A">
        <w:rPr>
          <w:b/>
        </w:rPr>
        <w:fldChar w:fldCharType="separate"/>
      </w:r>
      <w:r w:rsidR="00C20694">
        <w:rPr>
          <w:b/>
        </w:rPr>
        <w:t>[40]</w:t>
      </w:r>
      <w:r w:rsidRPr="003A3A1A">
        <w:rPr>
          <w:b/>
        </w:rPr>
        <w:fldChar w:fldCharType="end"/>
      </w:r>
      <w:r>
        <w:t xml:space="preserve"> est présentée. Cette étude permet de valider de l’algorithme du calcul THD présenté précédemment, ainsi que de </w:t>
      </w:r>
      <w:r w:rsidRPr="00566DD1">
        <w:t>compar</w:t>
      </w:r>
      <w:r>
        <w:t>er</w:t>
      </w:r>
      <w:r w:rsidRPr="00566DD1">
        <w:t xml:space="preserve"> la méthode de discrétisation </w:t>
      </w:r>
      <w:r>
        <w:t>classique</w:t>
      </w:r>
      <w:r w:rsidRPr="00566DD1">
        <w:t xml:space="preserve"> (</w:t>
      </w:r>
      <w:r>
        <w:t>Natural Discretisation Method ou "</w:t>
      </w:r>
      <w:r w:rsidRPr="00566DD1">
        <w:t>NDM</w:t>
      </w:r>
      <w:r>
        <w:t>"</w:t>
      </w:r>
      <w:r w:rsidRPr="00566DD1">
        <w:t xml:space="preserve">) de l'équation </w:t>
      </w:r>
      <w:r>
        <w:t>de l’énergie avec sa résolution par la méthode de collocation aux points Lobatto (Lobatto Point Collocation Method ou "LPCM")</w:t>
      </w:r>
      <w:r w:rsidRPr="00566DD1">
        <w:t>.</w:t>
      </w:r>
      <w:r>
        <w:t xml:space="preserve"> Cette comparaison illustre la robustesse de LPCM par rapport à NDM et, par conséquent, justifie l’utilisation de LPCM pour le calcul THD.</w:t>
      </w:r>
    </w:p>
    <w:p w14:paraId="58C1C238" w14:textId="3963BB1D" w:rsidR="0046642B" w:rsidRPr="00EA140C" w:rsidRDefault="0046642B" w:rsidP="0046642B">
      <w:pPr>
        <w:spacing w:before="240" w:after="240" w:line="360" w:lineRule="auto"/>
        <w:ind w:firstLine="709"/>
      </w:pPr>
      <w:r>
        <w:t xml:space="preserve">Le patin incliné 1D utilisé est illustré sur la </w:t>
      </w:r>
      <w:r w:rsidRPr="00D82632">
        <w:rPr>
          <w:b/>
        </w:rPr>
        <w:fldChar w:fldCharType="begin"/>
      </w:r>
      <w:r w:rsidRPr="00D82632">
        <w:rPr>
          <w:b/>
        </w:rPr>
        <w:instrText xml:space="preserve"> REF _Ref535859015 \h  \* MERGEFORMAT </w:instrText>
      </w:r>
      <w:r w:rsidRPr="00D82632">
        <w:rPr>
          <w:b/>
        </w:rPr>
      </w:r>
      <w:r w:rsidRPr="00D82632">
        <w:rPr>
          <w:b/>
        </w:rPr>
        <w:fldChar w:fldCharType="separate"/>
      </w:r>
      <w:r w:rsidR="00C20694" w:rsidRPr="00C20694">
        <w:rPr>
          <w:b/>
          <w:iCs/>
        </w:rPr>
        <w:t>Figure 2.4</w:t>
      </w:r>
      <w:r w:rsidR="00C20694" w:rsidRPr="00C20694">
        <w:rPr>
          <w:b/>
          <w:iCs/>
        </w:rPr>
        <w:noBreakHyphen/>
        <w:t>1</w:t>
      </w:r>
      <w:r w:rsidRPr="00D82632">
        <w:rPr>
          <w:b/>
        </w:rPr>
        <w:fldChar w:fldCharType="end"/>
      </w:r>
      <w:r w:rsidRPr="002111EA">
        <w:t>.</w:t>
      </w:r>
      <w:r>
        <w:rPr>
          <w:b/>
        </w:rPr>
        <w:t xml:space="preserve"> </w:t>
      </w:r>
      <w:r w:rsidRPr="002111EA">
        <w:t>Il</w:t>
      </w:r>
      <w:r>
        <w:t xml:space="preserve"> a une longueur de </w:t>
      </w:r>
      <m:oMath>
        <m:r>
          <w:rPr>
            <w:rFonts w:ascii="Cambria Math" w:hAnsi="Cambria Math"/>
          </w:rPr>
          <m:t>L=0.18288 m</m:t>
        </m:r>
      </m:oMath>
      <w:r>
        <w:t xml:space="preserve"> et présente</w:t>
      </w:r>
      <w:r w:rsidRPr="00131F15">
        <w:t xml:space="preserve"> une épaisseur de film </w:t>
      </w:r>
      <w:r>
        <w:t xml:space="preserve">qui varie linéairement </w:t>
      </w:r>
      <w:r w:rsidRPr="00131F15">
        <w:t xml:space="preserve">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t xml:space="preserve"> </w:t>
      </w:r>
      <w:proofErr w:type="gramStart"/>
      <w:r w:rsidRPr="00131F15">
        <w:t>à</w:t>
      </w:r>
      <w:r>
        <w:t xml:space="preserve"> </w:t>
      </w:r>
      <w:proofErr w:type="gramEnd"/>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t xml:space="preserve"> </w:t>
      </w:r>
      <w:r w:rsidRPr="00683D9C">
        <w:t xml:space="preserve">La paroi supérieure est </w:t>
      </w:r>
      <w:r>
        <w:t>fixe</w:t>
      </w:r>
      <w:r w:rsidRPr="00683D9C">
        <w:t xml:space="preserve"> </w:t>
      </w:r>
      <w:r>
        <w:t>tandis que la paroi inférieure a</w:t>
      </w:r>
      <w:r w:rsidRPr="00683D9C">
        <w:t xml:space="preserve"> une vitesse constante</w:t>
      </w:r>
      <m:oMath>
        <m:r>
          <w:rPr>
            <w:rFonts w:ascii="Cambria Math" w:hAnsi="Cambria Math"/>
          </w:rPr>
          <m:t xml:space="preserve"> U= 31.946 m/s</m:t>
        </m:r>
      </m:oMath>
      <w:r w:rsidRPr="00683D9C">
        <w:t>.</w:t>
      </w:r>
      <w:r>
        <w:t xml:space="preserve"> La densité, </w:t>
      </w:r>
      <w:r w:rsidRPr="00EA140C">
        <w:rPr>
          <w:szCs w:val="22"/>
        </w:rPr>
        <w:t xml:space="preserve">la </w:t>
      </w:r>
      <w:r>
        <w:t xml:space="preserve">capacité thermique massive et </w:t>
      </w:r>
      <w:r>
        <w:rPr>
          <w:szCs w:val="22"/>
        </w:rPr>
        <w:t xml:space="preserve">la conductivité thermique </w:t>
      </w:r>
      <w:r>
        <w:t>du lubrifiant</w:t>
      </w:r>
      <w:r>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Pr="00234604">
        <w:rPr>
          <w:szCs w:val="22"/>
        </w:rPr>
        <w:t>,</w:t>
      </w:r>
      <w:r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kgK</m:t>
        </m:r>
        <m:r>
          <w:rPr>
            <w:rFonts w:ascii="Cambria Math" w:hAnsi="Cambria Math"/>
            <w:szCs w:val="22"/>
          </w:rPr>
          <m:t>)</m:t>
        </m:r>
      </m:oMath>
      <w:r>
        <w:rPr>
          <w:szCs w:val="22"/>
        </w:rPr>
        <w:t xml:space="preserve"> 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Pr>
          <w:szCs w:val="22"/>
        </w:rPr>
        <w:t xml:space="preserve">. La pression ambiante </w:t>
      </w:r>
      <m:oMath>
        <m:r>
          <w:rPr>
            <w:rFonts w:ascii="Cambria Math" w:hAnsi="Cambria Math"/>
            <w:szCs w:val="22"/>
          </w:rPr>
          <m:t>Pa=1 bar</m:t>
        </m:r>
      </m:oMath>
      <w:r>
        <w:rPr>
          <w:szCs w:val="22"/>
        </w:rPr>
        <w:t xml:space="preserve"> est imposée à l’entrée et à la sortie et les températures à l’entrée et aux</w:t>
      </w:r>
      <w:r w:rsidRPr="00C94A8D">
        <w:rPr>
          <w:szCs w:val="22"/>
        </w:rPr>
        <w:t xml:space="preserve"> paroi</w:t>
      </w:r>
      <w:r>
        <w:rPr>
          <w:szCs w:val="22"/>
        </w:rPr>
        <w:t>s</w:t>
      </w:r>
      <w:r w:rsidRPr="00C94A8D">
        <w:rPr>
          <w:szCs w:val="22"/>
        </w:rPr>
        <w:t xml:space="preserve"> </w:t>
      </w:r>
      <w:r>
        <w:rPr>
          <w:szCs w:val="22"/>
        </w:rPr>
        <w:t xml:space="preserve">sont </w:t>
      </w:r>
      <w:r w:rsidRPr="00C94A8D">
        <w:rPr>
          <w:szCs w:val="22"/>
        </w:rPr>
        <w:t xml:space="preserve">égales à la température </w:t>
      </w:r>
      <w:proofErr w:type="gramStart"/>
      <w:r w:rsidRPr="00C94A8D">
        <w:rPr>
          <w:szCs w:val="22"/>
        </w:rPr>
        <w:t>ambiante</w:t>
      </w:r>
      <w:r>
        <w:rPr>
          <w:szCs w:val="22"/>
        </w:rPr>
        <w:t xml:space="preserve"> </w:t>
      </w:r>
      <m:oMath>
        <m:r>
          <w:rPr>
            <w:rFonts w:ascii="Cambria Math" w:hAnsi="Cambria Math"/>
            <w:szCs w:val="22"/>
          </w:rPr>
          <m:t xml:space="preserve"> </m:t>
        </m:r>
        <w:proofErr w:type="gramEnd"/>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Pr>
          <w:szCs w:val="22"/>
        </w:rPr>
        <w:t xml:space="preserve"> . La viscosité dépende de la température suivant</w:t>
      </w:r>
      <w:r w:rsidRPr="00F116E4">
        <w:rPr>
          <w:szCs w:val="22"/>
        </w:rPr>
        <w:t xml:space="preserve"> une loi exponentielle</w:t>
      </w:r>
      <w:r>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116E4" w:rsidRPr="00134F70" w14:paraId="3FBF265B" w14:textId="77777777" w:rsidTr="00C94A8D">
        <w:trPr>
          <w:trHeight w:val="635"/>
          <w:tblHeader/>
          <w:jc w:val="center"/>
        </w:trPr>
        <w:tc>
          <w:tcPr>
            <w:tcW w:w="7938" w:type="dxa"/>
            <w:vAlign w:val="center"/>
          </w:tcPr>
          <w:p w14:paraId="14CFCDD2" w14:textId="63F8A294" w:rsidR="00F116E4" w:rsidRPr="008E09D9" w:rsidRDefault="00F116E4" w:rsidP="00C94A8D">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0317B674" w14:textId="77777777" w:rsidR="00F116E4" w:rsidRPr="00134F70" w:rsidRDefault="00F116E4" w:rsidP="00C94A8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24AAF7" w14:textId="77777777" w:rsidR="006724F7" w:rsidRDefault="006724F7" w:rsidP="001B4B21">
      <w:pPr>
        <w:keepNext/>
        <w:spacing w:before="240"/>
        <w:jc w:val="center"/>
      </w:pPr>
      <w:r w:rsidRPr="00D82632">
        <w:rPr>
          <w:noProof/>
        </w:rPr>
        <w:lastRenderedPageBreak/>
        <w:drawing>
          <wp:inline distT="0" distB="0" distL="0" distR="0" wp14:anchorId="17770DF8" wp14:editId="35A8C047">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52BF7EFA" w14:textId="3E3C6E8E" w:rsidR="006724F7" w:rsidRPr="00D82632" w:rsidRDefault="006724F7" w:rsidP="006724F7">
      <w:pPr>
        <w:pStyle w:val="Lgende"/>
        <w:spacing w:after="240"/>
        <w:jc w:val="center"/>
        <w:rPr>
          <w:rFonts w:ascii="Calibri" w:eastAsia="Times New Roman" w:hAnsi="Calibri" w:cs="Times New Roman"/>
          <w:i w:val="0"/>
          <w:iCs w:val="0"/>
          <w:color w:val="auto"/>
          <w:sz w:val="22"/>
          <w:szCs w:val="20"/>
          <w:lang w:eastAsia="fr-FR"/>
        </w:rPr>
      </w:pPr>
      <w:bookmarkStart w:id="1415" w:name="_Ref535859015"/>
      <w:bookmarkStart w:id="1416" w:name="_Toc536112198"/>
      <w:bookmarkStart w:id="1417" w:name="_Toc536800499"/>
      <w:r w:rsidRPr="00D8263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415"/>
      <w:r>
        <w:rPr>
          <w:rFonts w:ascii="Calibri" w:eastAsia="Times New Roman" w:hAnsi="Calibri" w:cs="Times New Roman"/>
          <w:i w:val="0"/>
          <w:iCs w:val="0"/>
          <w:color w:val="auto"/>
          <w:sz w:val="22"/>
          <w:szCs w:val="20"/>
          <w:lang w:eastAsia="fr-FR"/>
        </w:rPr>
        <w:t> : Le patin incliné 1D</w:t>
      </w:r>
      <w:bookmarkEnd w:id="1416"/>
      <w:bookmarkEnd w:id="1417"/>
    </w:p>
    <w:p w14:paraId="1D928677" w14:textId="7535C6EF" w:rsidR="00131F15" w:rsidRDefault="006B1058" w:rsidP="00450D9F">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C20694">
        <w:rPr>
          <w:b/>
        </w:rPr>
        <w:t>[39]</w:t>
      </w:r>
      <w:r w:rsidRPr="003A3A1A">
        <w:rPr>
          <w:b/>
        </w:rPr>
        <w:fldChar w:fldCharType="end"/>
      </w:r>
      <w:r w:rsidRPr="006B1058">
        <w:t>,</w:t>
      </w:r>
      <w:r>
        <w:t xml:space="preserve"> l</w:t>
      </w:r>
      <w:r w:rsidR="00B117CF" w:rsidRPr="00B117CF">
        <w:t xml:space="preserve">e domaine de calcul est discrétisé </w:t>
      </w:r>
      <w:r w:rsidR="00B117CF">
        <w:t>par</w:t>
      </w:r>
      <w:r w:rsidR="00B117CF" w:rsidRPr="00B117CF">
        <w:t xml:space="preserve"> 30 volumes de con</w:t>
      </w:r>
      <w:r w:rsidR="00B117CF">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rsidR="00B117CF">
        <w:t xml:space="preserve"> dans la direction </w:t>
      </w:r>
      <m:oMath>
        <m:r>
          <w:rPr>
            <w:rFonts w:ascii="Cambria Math" w:hAnsi="Cambria Math"/>
          </w:rPr>
          <m:t>x</m:t>
        </m:r>
      </m:oMath>
      <w:r w:rsidR="00472B19">
        <w:t xml:space="preserve"> pour la NDM et la LPCM.</w:t>
      </w:r>
      <w:r w:rsidR="00353A7B">
        <w:t xml:space="preserve"> Concernant la direction selon</w:t>
      </w:r>
      <w:r w:rsidR="00353A7B" w:rsidRPr="00B117CF">
        <w:t xml:space="preserve"> l'épaisseur du film</w:t>
      </w:r>
      <w:r w:rsidR="00353A7B">
        <w:t xml:space="preserve">, 120 volumes de contrôle sont utilisé par la NDM tandis que </w:t>
      </w:r>
      <w:r w:rsidR="00B117CF" w:rsidRPr="00B117CF">
        <w:t>10 points Lobatto</w:t>
      </w:r>
      <w:r w:rsidR="00353A7B">
        <w:t xml:space="preserve"> sont utilisé par la LPCM</w:t>
      </w:r>
      <w:r w:rsidR="00B117CF" w:rsidRPr="00B117CF">
        <w:t>.</w:t>
      </w:r>
      <w:r w:rsidR="00050ECF">
        <w:t xml:space="preserve"> L’équation de Reynolds couplée avec l’équation de l’énergie est </w:t>
      </w:r>
      <w:r w:rsidR="006724F7">
        <w:t>résolue</w:t>
      </w:r>
      <w:r w:rsidR="00050ECF">
        <w:t xml:space="preserve"> en utilisant l’algorithme décrit à la section </w:t>
      </w:r>
      <w:r w:rsidR="00050ECF" w:rsidRPr="00050ECF">
        <w:rPr>
          <w:b/>
        </w:rPr>
        <w:fldChar w:fldCharType="begin"/>
      </w:r>
      <w:r w:rsidR="00050ECF" w:rsidRPr="00050ECF">
        <w:rPr>
          <w:b/>
        </w:rPr>
        <w:instrText xml:space="preserve"> REF _Ref535860528 \r \h </w:instrText>
      </w:r>
      <w:r w:rsidR="00050ECF">
        <w:rPr>
          <w:b/>
        </w:rPr>
        <w:instrText xml:space="preserve"> \* MERGEFORMAT </w:instrText>
      </w:r>
      <w:r w:rsidR="00050ECF" w:rsidRPr="00050ECF">
        <w:rPr>
          <w:b/>
        </w:rPr>
      </w:r>
      <w:r w:rsidR="00050ECF" w:rsidRPr="00050ECF">
        <w:rPr>
          <w:b/>
        </w:rPr>
        <w:fldChar w:fldCharType="separate"/>
      </w:r>
      <w:r w:rsidR="00C20694">
        <w:rPr>
          <w:b/>
        </w:rPr>
        <w:t>2.3.5.3</w:t>
      </w:r>
      <w:r w:rsidR="00050ECF" w:rsidRPr="00050ECF">
        <w:rPr>
          <w:b/>
        </w:rPr>
        <w:fldChar w:fldCharType="end"/>
      </w:r>
      <w:r w:rsidR="00050ECF" w:rsidRPr="00050ECF">
        <w:t>.</w:t>
      </w:r>
      <w:r w:rsidR="00DE0A5A">
        <w:t xml:space="preserve"> </w:t>
      </w:r>
    </w:p>
    <w:p w14:paraId="04BC4157" w14:textId="77777777" w:rsidR="00003586" w:rsidRDefault="00003586" w:rsidP="00003586">
      <w:pPr>
        <w:keepNext/>
        <w:spacing w:before="240" w:line="360" w:lineRule="auto"/>
        <w:jc w:val="center"/>
      </w:pPr>
      <w:r>
        <w:rPr>
          <w:noProof/>
        </w:rPr>
        <w:drawing>
          <wp:inline distT="0" distB="0" distL="0" distR="0" wp14:anchorId="4DBAC344" wp14:editId="0AE41616">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6857" cy="2801039"/>
                    </a:xfrm>
                    <a:prstGeom prst="rect">
                      <a:avLst/>
                    </a:prstGeom>
                  </pic:spPr>
                </pic:pic>
              </a:graphicData>
            </a:graphic>
          </wp:inline>
        </w:drawing>
      </w:r>
    </w:p>
    <w:p w14:paraId="45234746" w14:textId="457A0A61" w:rsidR="00003586" w:rsidRPr="0045673F" w:rsidRDefault="00003586" w:rsidP="00003586">
      <w:pPr>
        <w:pStyle w:val="Lgende"/>
        <w:jc w:val="center"/>
        <w:rPr>
          <w:rFonts w:ascii="Calibri" w:eastAsia="Times New Roman" w:hAnsi="Calibri" w:cs="Times New Roman"/>
          <w:i w:val="0"/>
          <w:iCs w:val="0"/>
          <w:color w:val="auto"/>
          <w:sz w:val="22"/>
          <w:szCs w:val="20"/>
          <w:lang w:eastAsia="fr-FR"/>
        </w:rPr>
      </w:pPr>
      <w:bookmarkStart w:id="1418" w:name="_Ref535915060"/>
      <w:bookmarkStart w:id="1419" w:name="_Toc536112199"/>
      <w:bookmarkStart w:id="1420" w:name="_Toc536800500"/>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418"/>
      <w:r>
        <w:rPr>
          <w:rFonts w:ascii="Calibri" w:eastAsia="Times New Roman" w:hAnsi="Calibri" w:cs="Times New Roman"/>
          <w:i w:val="0"/>
          <w:iCs w:val="0"/>
          <w:color w:val="auto"/>
          <w:sz w:val="22"/>
          <w:szCs w:val="20"/>
          <w:lang w:eastAsia="fr-FR"/>
        </w:rPr>
        <w:t> : Résultats du champ de pression du patin incliné 1D</w:t>
      </w:r>
      <w:bookmarkEnd w:id="1419"/>
      <w:bookmarkEnd w:id="1420"/>
    </w:p>
    <w:p w14:paraId="757229C2" w14:textId="77777777" w:rsidR="00003586" w:rsidRDefault="00003586" w:rsidP="00003586">
      <w:pPr>
        <w:keepNext/>
        <w:spacing w:before="240" w:line="360" w:lineRule="auto"/>
        <w:jc w:val="center"/>
      </w:pPr>
      <w:r w:rsidRPr="0045673F">
        <w:rPr>
          <w:noProof/>
        </w:rPr>
        <w:lastRenderedPageBreak/>
        <w:drawing>
          <wp:inline distT="0" distB="0" distL="0" distR="0" wp14:anchorId="44CD00B6" wp14:editId="6A419697">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36"/>
                    <a:stretch>
                      <a:fillRect/>
                    </a:stretch>
                  </pic:blipFill>
                  <pic:spPr>
                    <a:xfrm>
                      <a:off x="0" y="0"/>
                      <a:ext cx="4429331" cy="2651641"/>
                    </a:xfrm>
                    <a:prstGeom prst="rect">
                      <a:avLst/>
                    </a:prstGeom>
                  </pic:spPr>
                </pic:pic>
              </a:graphicData>
            </a:graphic>
          </wp:inline>
        </w:drawing>
      </w:r>
    </w:p>
    <w:p w14:paraId="713D6FEE" w14:textId="0803C8C2" w:rsidR="00003586" w:rsidRPr="00003586" w:rsidRDefault="00003586" w:rsidP="00003586">
      <w:pPr>
        <w:pStyle w:val="Lgende"/>
        <w:jc w:val="center"/>
        <w:rPr>
          <w:rFonts w:ascii="Calibri" w:eastAsia="Times New Roman" w:hAnsi="Calibri" w:cs="Times New Roman"/>
          <w:i w:val="0"/>
          <w:iCs w:val="0"/>
          <w:color w:val="auto"/>
          <w:sz w:val="22"/>
          <w:szCs w:val="20"/>
          <w:lang w:eastAsia="fr-FR"/>
        </w:rPr>
      </w:pPr>
      <w:bookmarkStart w:id="1421" w:name="_Ref535915082"/>
      <w:bookmarkStart w:id="1422" w:name="_Toc536112200"/>
      <w:bookmarkStart w:id="1423" w:name="_Toc536800501"/>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421"/>
      <w:r>
        <w:rPr>
          <w:rFonts w:ascii="Calibri" w:eastAsia="Times New Roman" w:hAnsi="Calibri" w:cs="Times New Roman"/>
          <w:i w:val="0"/>
          <w:iCs w:val="0"/>
          <w:color w:val="auto"/>
          <w:sz w:val="22"/>
          <w:szCs w:val="20"/>
          <w:lang w:eastAsia="fr-FR"/>
        </w:rPr>
        <w:t> : Résultats du champ de température à la sortie du patin incliné 1D</w:t>
      </w:r>
      <w:bookmarkEnd w:id="1422"/>
      <w:bookmarkEnd w:id="1423"/>
    </w:p>
    <w:p w14:paraId="3572A190" w14:textId="7D8C009D" w:rsidR="00003586" w:rsidRDefault="006B22C8" w:rsidP="00003586">
      <w:pPr>
        <w:spacing w:before="240" w:after="240" w:line="360" w:lineRule="auto"/>
        <w:ind w:firstLine="709"/>
      </w:pPr>
      <w:r>
        <w:t xml:space="preserve">La </w:t>
      </w:r>
      <w:r w:rsidR="0045673F" w:rsidRPr="0045673F">
        <w:rPr>
          <w:b/>
        </w:rPr>
        <w:fldChar w:fldCharType="begin"/>
      </w:r>
      <w:r w:rsidR="0045673F" w:rsidRPr="0045673F">
        <w:rPr>
          <w:b/>
        </w:rPr>
        <w:instrText xml:space="preserve"> REF _Ref535915060 \h  \* MERGEFORMAT </w:instrText>
      </w:r>
      <w:r w:rsidR="0045673F" w:rsidRPr="0045673F">
        <w:rPr>
          <w:b/>
        </w:rPr>
      </w:r>
      <w:r w:rsidR="0045673F" w:rsidRPr="0045673F">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2</w:t>
      </w:r>
      <w:r w:rsidR="0045673F" w:rsidRPr="0045673F">
        <w:rPr>
          <w:b/>
        </w:rPr>
        <w:fldChar w:fldCharType="end"/>
      </w:r>
      <w:r w:rsidR="0045673F" w:rsidRPr="0045673F">
        <w:rPr>
          <w:b/>
        </w:rPr>
        <w:t xml:space="preserve"> </w:t>
      </w:r>
      <w:r>
        <w:t xml:space="preserve">illustre la </w:t>
      </w:r>
      <w:r w:rsidR="00837727" w:rsidRPr="00837727">
        <w:t>compar</w:t>
      </w:r>
      <w:r>
        <w:t>aison du champ de pression 1D</w:t>
      </w:r>
      <w:r w:rsidR="00837727" w:rsidRPr="00837727">
        <w:t xml:space="preserve"> obtenu avec l</w:t>
      </w:r>
      <w:r>
        <w:t>a</w:t>
      </w:r>
      <w:r w:rsidR="00837727" w:rsidRPr="00837727">
        <w:t xml:space="preserve"> </w:t>
      </w:r>
      <w:r w:rsidR="00293F8D" w:rsidRPr="00837727">
        <w:t>LPCM,</w:t>
      </w:r>
      <w:r>
        <w:t xml:space="preserve"> la NDM </w:t>
      </w:r>
      <w:r w:rsidR="00293F8D">
        <w:t xml:space="preserve">et celle donnée dans </w:t>
      </w:r>
      <w:r w:rsidR="00293F8D" w:rsidRPr="003A3A1A">
        <w:rPr>
          <w:b/>
        </w:rPr>
        <w:fldChar w:fldCharType="begin"/>
      </w:r>
      <w:r w:rsidR="00293F8D" w:rsidRPr="003A3A1A">
        <w:rPr>
          <w:b/>
        </w:rPr>
        <w:instrText xml:space="preserve"> REF _Ref526269669 \r \h </w:instrText>
      </w:r>
      <w:r w:rsidR="00293F8D">
        <w:rPr>
          <w:b/>
        </w:rPr>
        <w:instrText xml:space="preserve"> \* MERGEFORMAT </w:instrText>
      </w:r>
      <w:r w:rsidR="00293F8D" w:rsidRPr="003A3A1A">
        <w:rPr>
          <w:b/>
        </w:rPr>
      </w:r>
      <w:r w:rsidR="00293F8D" w:rsidRPr="003A3A1A">
        <w:rPr>
          <w:b/>
        </w:rPr>
        <w:fldChar w:fldCharType="separate"/>
      </w:r>
      <w:r w:rsidR="00C20694">
        <w:rPr>
          <w:b/>
        </w:rPr>
        <w:t>[39]</w:t>
      </w:r>
      <w:r w:rsidR="00293F8D" w:rsidRPr="003A3A1A">
        <w:rPr>
          <w:b/>
        </w:rPr>
        <w:fldChar w:fldCharType="end"/>
      </w:r>
      <w:r w:rsidR="00837727" w:rsidRPr="00837727">
        <w:t xml:space="preserve">. La </w:t>
      </w:r>
      <w:r w:rsidR="0045673F" w:rsidRPr="0045673F">
        <w:rPr>
          <w:b/>
        </w:rPr>
        <w:fldChar w:fldCharType="begin"/>
      </w:r>
      <w:r w:rsidR="0045673F" w:rsidRPr="0045673F">
        <w:rPr>
          <w:b/>
        </w:rPr>
        <w:instrText xml:space="preserve"> REF _Ref535915082 \h  \* MERGEFORMAT </w:instrText>
      </w:r>
      <w:r w:rsidR="0045673F" w:rsidRPr="0045673F">
        <w:rPr>
          <w:b/>
        </w:rPr>
      </w:r>
      <w:r w:rsidR="0045673F" w:rsidRPr="0045673F">
        <w:rPr>
          <w:b/>
        </w:rPr>
        <w:fldChar w:fldCharType="separate"/>
      </w:r>
      <w:r w:rsidR="00C20694" w:rsidRPr="00C20694">
        <w:rPr>
          <w:b/>
          <w:iCs/>
        </w:rPr>
        <w:t>Figure 2.4</w:t>
      </w:r>
      <w:r w:rsidR="00C20694" w:rsidRPr="00C20694">
        <w:rPr>
          <w:b/>
          <w:iCs/>
        </w:rPr>
        <w:noBreakHyphen/>
        <w:t>3</w:t>
      </w:r>
      <w:r w:rsidR="0045673F" w:rsidRPr="0045673F">
        <w:rPr>
          <w:b/>
        </w:rPr>
        <w:fldChar w:fldCharType="end"/>
      </w:r>
      <w:r w:rsidR="0045673F">
        <w:t xml:space="preserve"> </w:t>
      </w:r>
      <w:r w:rsidR="00837727" w:rsidRPr="00837727">
        <w:t>présente la variation d</w:t>
      </w:r>
      <w:r w:rsidR="00293F8D">
        <w:t>u champ</w:t>
      </w:r>
      <w:r w:rsidR="00837727" w:rsidRPr="00837727">
        <w:t xml:space="preserve"> de température</w:t>
      </w:r>
      <w:r w:rsidR="00293F8D">
        <w:t xml:space="preserve"> </w:t>
      </w:r>
      <w:r w:rsidR="00FB7FD8">
        <w:t>à la</w:t>
      </w:r>
      <w:r w:rsidR="00FB7FD8" w:rsidRPr="00837727">
        <w:t xml:space="preserve"> sortie</w:t>
      </w:r>
      <w:r w:rsidR="00FB7FD8">
        <w:t xml:space="preserve"> du patin selon</w:t>
      </w:r>
      <w:r w:rsidR="00FB7FD8" w:rsidRPr="00837727">
        <w:t xml:space="preserve"> l'épaisseur</w:t>
      </w:r>
      <w:r w:rsidR="00837727" w:rsidRPr="00837727">
        <w:t xml:space="preserve"> </w:t>
      </w:r>
      <w:r w:rsidR="00FB7FD8" w:rsidRPr="00837727">
        <w:t>du film</w:t>
      </w:r>
      <w:r w:rsidR="00837727" w:rsidRPr="00837727">
        <w:t xml:space="preserve">. Les </w:t>
      </w:r>
      <w:r w:rsidR="00293F8D">
        <w:t xml:space="preserve">résultats numériques obtenus </w:t>
      </w:r>
      <w:r w:rsidR="00837727" w:rsidRPr="00837727">
        <w:t xml:space="preserve">sont en accord avec la </w:t>
      </w:r>
      <w:r w:rsidR="00293F8D">
        <w:t>référence, ce qui permet de valider l’algorithme du calcul THD.</w:t>
      </w:r>
    </w:p>
    <w:p w14:paraId="2EDD9C9B" w14:textId="517FCFF8" w:rsidR="00450D9F" w:rsidRDefault="0046642B" w:rsidP="0046642B">
      <w:pPr>
        <w:spacing w:before="240" w:after="240" w:line="360" w:lineRule="auto"/>
        <w:ind w:firstLine="708"/>
      </w:pPr>
      <w:r w:rsidRPr="00450D9F">
        <w:t xml:space="preserve">Ce </w:t>
      </w:r>
      <w:r>
        <w:t>patin incliné</w:t>
      </w:r>
      <w:r w:rsidRPr="00450D9F">
        <w:t xml:space="preserve"> 1D </w:t>
      </w:r>
      <w:r>
        <w:t xml:space="preserve">est </w:t>
      </w:r>
      <w:r w:rsidRPr="00450D9F">
        <w:t xml:space="preserve">également utilisé pour comparer l'efficacité du LPCM avec celle du NDM. Plusieurs calculs </w:t>
      </w:r>
      <w:r>
        <w:t>sont</w:t>
      </w:r>
      <w:r w:rsidRPr="00450D9F">
        <w:t xml:space="preserve"> effectués avec la NDM afin de vérifier la convergence du</w:t>
      </w:r>
      <w:r>
        <w:t xml:space="preserve"> maillage</w:t>
      </w:r>
      <w:r w:rsidRPr="00450D9F">
        <w:t xml:space="preserve"> et d'obtenir des résultats de référence.</w:t>
      </w:r>
      <w:r>
        <w:t xml:space="preserve"> </w:t>
      </w:r>
      <w:r w:rsidRPr="00080987">
        <w:t xml:space="preserve">Ces </w:t>
      </w:r>
      <w:r>
        <w:t>calculs sont réalisé avec</w:t>
      </w:r>
      <w:r w:rsidRPr="00080987">
        <w:t xml:space="preserve"> sept </w:t>
      </w:r>
      <w:r>
        <w:t xml:space="preserve">discrétisations différentes </w:t>
      </w:r>
      <w:r w:rsidRPr="00080987">
        <w:t>dans la direction y (Ny = 10, 20, 40, 60, 80, 100 et 120 volumes de contrôle</w:t>
      </w:r>
      <w:r>
        <w:t xml:space="preserve"> d’</w:t>
      </w:r>
      <w:r w:rsidRPr="00080987">
        <w:t xml:space="preserve">équidistance), tandis qu'un nombre constant de 30 volumes de contrôle </w:t>
      </w:r>
      <w:r>
        <w:t>est</w:t>
      </w:r>
      <w:r w:rsidRPr="00080987">
        <w:t xml:space="preserve"> </w:t>
      </w:r>
      <w:r>
        <w:t xml:space="preserve">utilisé dans la direction x. Il est supposé que le résultat numérique converge vers la valeur exacte avec l’augmentation des cellules du maillage. L’écart </w:t>
      </w:r>
      <w:r w:rsidRPr="00080987">
        <w:t>relati</w:t>
      </w:r>
      <w:r>
        <w:t>f</w:t>
      </w:r>
      <w:r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Pr="00080987">
        <w:t xml:space="preserve"> </w:t>
      </w:r>
      <w:r>
        <w:t>des gradients de température aux</w:t>
      </w:r>
      <w:r w:rsidRPr="00080987">
        <w:t xml:space="preserve"> paroi</w:t>
      </w:r>
      <w:r>
        <w:t>s</w:t>
      </w:r>
      <w:r w:rsidRPr="00080987">
        <w:t xml:space="preserve"> entre deux </w:t>
      </w:r>
      <w:r>
        <w:t>maillages</w:t>
      </w:r>
      <w:r w:rsidRPr="00080987">
        <w:t xml:space="preserve"> successifs est défini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003586" w:rsidRPr="00134F70" w14:paraId="1C52DEF8" w14:textId="77777777" w:rsidTr="002454F6">
        <w:trPr>
          <w:trHeight w:val="635"/>
          <w:tblHeader/>
          <w:jc w:val="center"/>
        </w:trPr>
        <w:tc>
          <w:tcPr>
            <w:tcW w:w="7938" w:type="dxa"/>
            <w:vAlign w:val="center"/>
          </w:tcPr>
          <w:p w14:paraId="5A0C9FB7" w14:textId="6E08EAD1" w:rsidR="00003586" w:rsidRPr="008E09D9" w:rsidRDefault="006A2FF3" w:rsidP="002454F6">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31581CBA" w14:textId="77777777" w:rsidR="00003586" w:rsidRPr="00134F70" w:rsidRDefault="00003586" w:rsidP="002454F6">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1D1D1CE" w14:textId="77777777" w:rsidR="0046642B" w:rsidRDefault="0046642B" w:rsidP="0046642B">
      <w:pPr>
        <w:spacing w:after="240" w:line="360" w:lineRule="auto"/>
      </w:pPr>
      <w:r>
        <w:t>où</w:t>
      </w:r>
      <w:r w:rsidRPr="00003586">
        <w:t xml:space="preserve"> </w:t>
      </w:r>
      <m:oMath>
        <m:r>
          <w:rPr>
            <w:rFonts w:ascii="Cambria Math" w:hAnsi="Cambria Math"/>
          </w:rPr>
          <m:t>K</m:t>
        </m:r>
      </m:oMath>
      <w:r w:rsidRPr="00003586">
        <w:t xml:space="preserve"> indique</w:t>
      </w:r>
      <w:r>
        <w:t xml:space="preserve"> le niveau de raffinement du maillage </w:t>
      </w:r>
      <w:r w:rsidRPr="00003586">
        <w:t>dans la direction y.</w:t>
      </w:r>
    </w:p>
    <w:p w14:paraId="793EDCCD" w14:textId="0C280E49" w:rsidR="0046642B" w:rsidRDefault="00472B19" w:rsidP="0046642B">
      <w:pPr>
        <w:spacing w:before="240" w:after="240" w:line="360" w:lineRule="auto"/>
      </w:pPr>
      <w:r>
        <w:tab/>
      </w:r>
      <w:r w:rsidR="0046642B" w:rsidRPr="00003586">
        <w:t xml:space="preserve">La </w:t>
      </w:r>
      <w:r w:rsidR="0046642B" w:rsidRPr="00F54967">
        <w:rPr>
          <w:b/>
        </w:rPr>
        <w:fldChar w:fldCharType="begin"/>
      </w:r>
      <w:r w:rsidR="0046642B" w:rsidRPr="00F54967">
        <w:rPr>
          <w:b/>
        </w:rPr>
        <w:instrText xml:space="preserve"> REF _Ref535917419 \h  \* MERGEFORMAT </w:instrText>
      </w:r>
      <w:r w:rsidR="0046642B" w:rsidRPr="00F54967">
        <w:rPr>
          <w:b/>
        </w:rPr>
      </w:r>
      <w:r w:rsidR="0046642B" w:rsidRPr="00F54967">
        <w:rPr>
          <w:b/>
        </w:rPr>
        <w:fldChar w:fldCharType="separate"/>
      </w:r>
      <w:r w:rsidR="00C20694" w:rsidRPr="00C20694">
        <w:rPr>
          <w:b/>
          <w:iCs/>
        </w:rPr>
        <w:t>Figure 2.4</w:t>
      </w:r>
      <w:r w:rsidR="00C20694" w:rsidRPr="00C20694">
        <w:rPr>
          <w:b/>
          <w:iCs/>
        </w:rPr>
        <w:noBreakHyphen/>
        <w:t>4</w:t>
      </w:r>
      <w:r w:rsidR="0046642B" w:rsidRPr="00F54967">
        <w:rPr>
          <w:b/>
        </w:rPr>
        <w:fldChar w:fldCharType="end"/>
      </w:r>
      <w:r w:rsidR="0046642B">
        <w:t xml:space="preserve"> </w:t>
      </w:r>
      <w:r w:rsidR="0046642B" w:rsidRPr="00003586">
        <w:t xml:space="preserve">montre qu'un nombre minimum de 40 </w:t>
      </w:r>
      <w:r w:rsidR="0046642B">
        <w:t>volumes</w:t>
      </w:r>
      <w:r w:rsidR="0046642B" w:rsidRPr="00003586">
        <w:t xml:space="preserve"> dans la direction y es</w:t>
      </w:r>
      <w:r w:rsidR="0046642B">
        <w:t>t nécessaire pour parvenir à la convergence du maillage avec la méthode NDM</w:t>
      </w:r>
      <w:r w:rsidR="0046642B" w:rsidRPr="00003586">
        <w:t>. Le te</w:t>
      </w:r>
      <w:r w:rsidR="0046642B">
        <w:t>mps de calcul est représenté sur</w:t>
      </w:r>
      <w:r w:rsidR="0046642B" w:rsidRPr="00003586">
        <w:t xml:space="preserve"> la</w:t>
      </w:r>
      <w:r w:rsidR="0046642B">
        <w:t xml:space="preserve"> </w:t>
      </w:r>
      <w:r w:rsidR="0046642B" w:rsidRPr="00F5391B">
        <w:rPr>
          <w:b/>
        </w:rPr>
        <w:fldChar w:fldCharType="begin"/>
      </w:r>
      <w:r w:rsidR="0046642B" w:rsidRPr="00F5391B">
        <w:rPr>
          <w:b/>
        </w:rPr>
        <w:instrText xml:space="preserve"> REF _Ref535917499 \h  \* MERGEFORMAT </w:instrText>
      </w:r>
      <w:r w:rsidR="0046642B" w:rsidRPr="00F5391B">
        <w:rPr>
          <w:b/>
        </w:rPr>
      </w:r>
      <w:r w:rsidR="0046642B" w:rsidRPr="00F5391B">
        <w:rPr>
          <w:b/>
        </w:rPr>
        <w:fldChar w:fldCharType="separate"/>
      </w:r>
      <w:r w:rsidR="00C20694" w:rsidRPr="00C20694">
        <w:rPr>
          <w:b/>
          <w:iCs/>
        </w:rPr>
        <w:t>Figure 2.4</w:t>
      </w:r>
      <w:r w:rsidR="00C20694" w:rsidRPr="00C20694">
        <w:rPr>
          <w:b/>
          <w:iCs/>
        </w:rPr>
        <w:noBreakHyphen/>
        <w:t>5</w:t>
      </w:r>
      <w:r w:rsidR="0046642B" w:rsidRPr="00F5391B">
        <w:rPr>
          <w:b/>
        </w:rPr>
        <w:fldChar w:fldCharType="end"/>
      </w:r>
      <w:r w:rsidR="0046642B" w:rsidRPr="00003586">
        <w:t xml:space="preserve">. </w:t>
      </w:r>
      <w:r w:rsidR="0046642B">
        <w:t>Etant donné que l</w:t>
      </w:r>
      <w:r w:rsidR="0046642B" w:rsidRPr="00003586">
        <w:t xml:space="preserve">a solution obtenue par le NDM avec 120 </w:t>
      </w:r>
      <w:r w:rsidR="0046642B">
        <w:t>volumes</w:t>
      </w:r>
      <w:r w:rsidR="0046642B" w:rsidRPr="00003586">
        <w:t xml:space="preserve"> est </w:t>
      </w:r>
      <w:r w:rsidR="0046642B">
        <w:t xml:space="preserve">la plus précise, elle est </w:t>
      </w:r>
      <w:r w:rsidR="0046642B" w:rsidRPr="00003586">
        <w:t>cons</w:t>
      </w:r>
      <w:r w:rsidR="0046642B">
        <w:t xml:space="preserve">idérée comme une référence pour les comparaisons avec les solutions obtenues par la LPCM. </w:t>
      </w:r>
    </w:p>
    <w:p w14:paraId="5A087BDD" w14:textId="1822869F" w:rsidR="001753FA" w:rsidRDefault="001A0D3D" w:rsidP="0046642B">
      <w:pPr>
        <w:spacing w:before="240" w:after="240" w:line="360" w:lineRule="auto"/>
        <w:jc w:val="center"/>
      </w:pPr>
      <w:r>
        <w:rPr>
          <w:noProof/>
        </w:rPr>
        <w:lastRenderedPageBreak/>
        <w:drawing>
          <wp:inline distT="0" distB="0" distL="0" distR="0" wp14:anchorId="4AA816A1" wp14:editId="640609C5">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44FFEB27" w14:textId="584CFBD8" w:rsidR="006B22C8" w:rsidRPr="001753FA"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1424" w:name="_Ref535917419"/>
      <w:bookmarkStart w:id="1425" w:name="_Toc536112201"/>
      <w:bookmarkStart w:id="1426" w:name="_Toc536800502"/>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424"/>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Pr>
          <w:rFonts w:ascii="Calibri" w:eastAsia="Times New Roman" w:hAnsi="Calibri" w:cs="Times New Roman"/>
          <w:i w:val="0"/>
          <w:iCs w:val="0"/>
          <w:color w:val="auto"/>
          <w:sz w:val="22"/>
          <w:szCs w:val="20"/>
          <w:lang w:eastAsia="fr-FR"/>
        </w:rPr>
        <w:t xml:space="preserve">les maillages </w:t>
      </w:r>
      <w:bookmarkEnd w:id="1425"/>
      <w:r w:rsidR="00E80581">
        <w:rPr>
          <w:rFonts w:ascii="Calibri" w:eastAsia="Times New Roman" w:hAnsi="Calibri" w:cs="Times New Roman"/>
          <w:i w:val="0"/>
          <w:iCs w:val="0"/>
          <w:color w:val="auto"/>
          <w:sz w:val="22"/>
          <w:szCs w:val="20"/>
          <w:lang w:eastAsia="fr-FR"/>
        </w:rPr>
        <w:t>successifs</w:t>
      </w:r>
      <w:bookmarkEnd w:id="1426"/>
    </w:p>
    <w:p w14:paraId="783F9B4F" w14:textId="77777777" w:rsidR="001753FA" w:rsidRDefault="001A0D3D" w:rsidP="001753FA">
      <w:pPr>
        <w:keepNext/>
        <w:spacing w:before="240" w:line="360" w:lineRule="auto"/>
        <w:jc w:val="center"/>
      </w:pPr>
      <w:r>
        <w:rPr>
          <w:noProof/>
        </w:rPr>
        <w:drawing>
          <wp:inline distT="0" distB="0" distL="0" distR="0" wp14:anchorId="6D5BFEE2" wp14:editId="014254B9">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14FE709D" w14:textId="620166AD" w:rsidR="001A0D3D"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1427" w:name="_Ref535917499"/>
      <w:bookmarkStart w:id="1428" w:name="_Toc536112202"/>
      <w:bookmarkStart w:id="1429" w:name="_Toc536800503"/>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1427"/>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bookmarkEnd w:id="1428"/>
      <w:bookmarkEnd w:id="1429"/>
    </w:p>
    <w:p w14:paraId="5C2FB9CE" w14:textId="16FD7BC4" w:rsidR="00E80581" w:rsidRDefault="00E80581" w:rsidP="00E80581">
      <w:pPr>
        <w:spacing w:line="360" w:lineRule="auto"/>
        <w:ind w:firstLine="708"/>
      </w:pPr>
      <w:r w:rsidRPr="002454F6">
        <w:t>Les résultats obtenus</w:t>
      </w:r>
      <w:r>
        <w:t xml:space="preserve"> par la </w:t>
      </w:r>
      <w:r w:rsidRPr="002454F6">
        <w:t xml:space="preserve">LPCM avec différents nombres de points </w:t>
      </w:r>
      <w:r>
        <w:t xml:space="preserve">de </w:t>
      </w:r>
      <w:r w:rsidRPr="002454F6">
        <w:t xml:space="preserve">Lobatto </w:t>
      </w:r>
      <w:r>
        <w:t>sont comparés avec les valeurs de référence d</w:t>
      </w:r>
      <w:r w:rsidRPr="002454F6">
        <w:t>ans</w:t>
      </w:r>
      <w:r>
        <w:t xml:space="preserve"> </w:t>
      </w:r>
      <w:r w:rsidRPr="00E80581">
        <w:rPr>
          <w:b/>
        </w:rPr>
        <w:fldChar w:fldCharType="begin"/>
      </w:r>
      <w:r w:rsidRPr="00E80581">
        <w:rPr>
          <w:b/>
        </w:rPr>
        <w:instrText xml:space="preserve"> REF _Ref536543969 \h  \* MERGEFORMAT </w:instrText>
      </w:r>
      <w:r w:rsidRPr="00E80581">
        <w:rPr>
          <w:b/>
        </w:rPr>
      </w:r>
      <w:r w:rsidRPr="00E80581">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6</w:t>
      </w:r>
      <w:r w:rsidRPr="00E80581">
        <w:rPr>
          <w:b/>
        </w:rPr>
        <w:fldChar w:fldCharType="end"/>
      </w:r>
      <w:r>
        <w:t>. A</w:t>
      </w:r>
      <w:r w:rsidRPr="002454F6">
        <w:t xml:space="preserve"> </w:t>
      </w:r>
      <w:r>
        <w:t>partir</w:t>
      </w:r>
      <w:r w:rsidRPr="002454F6">
        <w:t xml:space="preserve"> </w:t>
      </w:r>
      <w:r>
        <w:t>des</w:t>
      </w:r>
      <w:r w:rsidRPr="002454F6">
        <w:t xml:space="preserve"> 13 points de Lobatto</w:t>
      </w:r>
      <w:r>
        <w:t>, l’écart relatif</w:t>
      </w:r>
      <w:r w:rsidRPr="002454F6">
        <w:t xml:space="preserve"> diminue rapid</w:t>
      </w:r>
      <w:r>
        <w:t>ement et reste inférieure à 1 %</w:t>
      </w:r>
      <w:r w:rsidRPr="002454F6">
        <w:t xml:space="preserve">. La </w:t>
      </w:r>
      <w:r w:rsidRPr="00E80581">
        <w:rPr>
          <w:b/>
        </w:rPr>
        <w:fldChar w:fldCharType="begin"/>
      </w:r>
      <w:r w:rsidRPr="00E80581">
        <w:rPr>
          <w:b/>
        </w:rPr>
        <w:instrText xml:space="preserve"> REF _Ref536543985 \h  \* MERGEFORMAT </w:instrText>
      </w:r>
      <w:r w:rsidRPr="00E80581">
        <w:rPr>
          <w:b/>
        </w:rPr>
      </w:r>
      <w:r w:rsidRPr="00E80581">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7</w:t>
      </w:r>
      <w:r w:rsidRPr="00E80581">
        <w:rPr>
          <w:b/>
        </w:rPr>
        <w:fldChar w:fldCharType="end"/>
      </w:r>
      <w:r>
        <w:t xml:space="preserve"> </w:t>
      </w:r>
      <w:r w:rsidRPr="002454F6">
        <w:t xml:space="preserve">montre que le temps de calcul de la LPCM ne dépasse pas 2 s, alors que la méthode de référence </w:t>
      </w:r>
      <w:r>
        <w:t>NDM nécessite</w:t>
      </w:r>
      <w:r w:rsidRPr="002454F6">
        <w:t xml:space="preserve"> environ 54 s.</w:t>
      </w:r>
    </w:p>
    <w:p w14:paraId="5E519E19" w14:textId="3916DE12" w:rsidR="00CE21CA" w:rsidRDefault="002368E4" w:rsidP="00CE21CA">
      <w:pPr>
        <w:keepNext/>
        <w:spacing w:line="360" w:lineRule="auto"/>
        <w:jc w:val="center"/>
      </w:pPr>
      <w:r w:rsidRPr="002368E4">
        <w:rPr>
          <w:noProof/>
        </w:rPr>
        <w:lastRenderedPageBreak/>
        <w:drawing>
          <wp:inline distT="0" distB="0" distL="0" distR="0" wp14:anchorId="3D523A65" wp14:editId="58478522">
            <wp:extent cx="3775743" cy="2520000"/>
            <wp:effectExtent l="0" t="0" r="0" b="0"/>
            <wp:docPr id="2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9"/>
                    <a:stretch>
                      <a:fillRect/>
                    </a:stretch>
                  </pic:blipFill>
                  <pic:spPr>
                    <a:xfrm>
                      <a:off x="0" y="0"/>
                      <a:ext cx="3775743" cy="2520000"/>
                    </a:xfrm>
                    <a:prstGeom prst="rect">
                      <a:avLst/>
                    </a:prstGeom>
                  </pic:spPr>
                </pic:pic>
              </a:graphicData>
            </a:graphic>
          </wp:inline>
        </w:drawing>
      </w:r>
    </w:p>
    <w:p w14:paraId="6B54190F" w14:textId="0C6AAA86" w:rsidR="000628FA" w:rsidRPr="00CE21CA" w:rsidRDefault="00CE21CA" w:rsidP="009448CD">
      <w:pPr>
        <w:pStyle w:val="Lgende"/>
        <w:spacing w:after="240"/>
        <w:jc w:val="center"/>
        <w:rPr>
          <w:rFonts w:ascii="Calibri" w:eastAsia="Times New Roman" w:hAnsi="Calibri" w:cs="Times New Roman"/>
          <w:i w:val="0"/>
          <w:iCs w:val="0"/>
          <w:color w:val="auto"/>
          <w:sz w:val="22"/>
          <w:szCs w:val="20"/>
          <w:lang w:eastAsia="fr-FR"/>
        </w:rPr>
      </w:pPr>
      <w:bookmarkStart w:id="1430" w:name="_Ref536543969"/>
      <w:bookmarkStart w:id="1431" w:name="_Toc536112203"/>
      <w:bookmarkStart w:id="1432" w:name="_Toc536800504"/>
      <w:r w:rsidRPr="00CE21C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1430"/>
      <w:r>
        <w:rPr>
          <w:rFonts w:ascii="Calibri" w:eastAsia="Times New Roman" w:hAnsi="Calibri" w:cs="Times New Roman"/>
          <w:i w:val="0"/>
          <w:iCs w:val="0"/>
          <w:color w:val="auto"/>
          <w:sz w:val="22"/>
          <w:szCs w:val="20"/>
          <w:lang w:eastAsia="fr-FR"/>
        </w:rPr>
        <w:t xml:space="preserve"> : </w:t>
      </w:r>
      <w:r w:rsidR="009448CD">
        <w:rPr>
          <w:rFonts w:ascii="Calibri" w:eastAsia="Times New Roman" w:hAnsi="Calibri" w:cs="Times New Roman"/>
          <w:i w:val="0"/>
          <w:iCs w:val="0"/>
          <w:color w:val="auto"/>
          <w:sz w:val="22"/>
          <w:szCs w:val="20"/>
          <w:lang w:eastAsia="fr-FR"/>
        </w:rPr>
        <w:t xml:space="preserve">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009448CD" w:rsidRPr="009448CD">
        <w:rPr>
          <w:rFonts w:ascii="Calibri" w:eastAsia="Times New Roman" w:hAnsi="Calibri" w:cs="Times New Roman"/>
          <w:i w:val="0"/>
          <w:iCs w:val="0"/>
          <w:color w:val="auto"/>
          <w:sz w:val="22"/>
          <w:szCs w:val="20"/>
          <w:lang w:eastAsia="fr-FR"/>
        </w:rPr>
        <w:t xml:space="preserve"> entre l</w:t>
      </w:r>
      <w:r w:rsidR="009448CD">
        <w:rPr>
          <w:rFonts w:ascii="Calibri" w:eastAsia="Times New Roman" w:hAnsi="Calibri" w:cs="Times New Roman"/>
          <w:i w:val="0"/>
          <w:iCs w:val="0"/>
          <w:color w:val="auto"/>
          <w:sz w:val="22"/>
          <w:szCs w:val="20"/>
          <w:lang w:eastAsia="fr-FR"/>
        </w:rPr>
        <w:t>a</w:t>
      </w:r>
      <w:r w:rsidR="009448CD" w:rsidRPr="009448CD">
        <w:rPr>
          <w:rFonts w:ascii="Calibri" w:eastAsia="Times New Roman" w:hAnsi="Calibri" w:cs="Times New Roman"/>
          <w:i w:val="0"/>
          <w:iCs w:val="0"/>
          <w:color w:val="auto"/>
          <w:sz w:val="22"/>
          <w:szCs w:val="20"/>
          <w:lang w:eastAsia="fr-FR"/>
        </w:rPr>
        <w:t xml:space="preserve"> LPCM et l</w:t>
      </w:r>
      <w:r w:rsidR="009448CD">
        <w:rPr>
          <w:rFonts w:ascii="Calibri" w:eastAsia="Times New Roman" w:hAnsi="Calibri" w:cs="Times New Roman"/>
          <w:i w:val="0"/>
          <w:iCs w:val="0"/>
          <w:color w:val="auto"/>
          <w:sz w:val="22"/>
          <w:szCs w:val="20"/>
          <w:lang w:eastAsia="fr-FR"/>
        </w:rPr>
        <w:t>a NDM de référence</w:t>
      </w:r>
      <w:bookmarkEnd w:id="1431"/>
      <w:r w:rsidR="00712BB6">
        <w:rPr>
          <w:rFonts w:ascii="Calibri" w:eastAsia="Times New Roman" w:hAnsi="Calibri" w:cs="Times New Roman"/>
          <w:i w:val="0"/>
          <w:iCs w:val="0"/>
          <w:color w:val="auto"/>
          <w:sz w:val="22"/>
          <w:szCs w:val="20"/>
          <w:lang w:eastAsia="fr-FR"/>
        </w:rPr>
        <w:t xml:space="preserve"> </w:t>
      </w:r>
      <w:r w:rsidR="002368E4">
        <w:rPr>
          <w:rFonts w:ascii="Calibri" w:eastAsia="Times New Roman" w:hAnsi="Calibri" w:cs="Times New Roman"/>
          <w:i w:val="0"/>
          <w:iCs w:val="0"/>
          <w:color w:val="auto"/>
          <w:sz w:val="22"/>
          <w:szCs w:val="20"/>
          <w:lang w:eastAsia="fr-FR"/>
        </w:rPr>
        <w:t>(</w:t>
      </w:r>
      <w:r w:rsidR="002368E4" w:rsidRPr="009448CD">
        <w:rPr>
          <w:rFonts w:ascii="Calibri" w:eastAsia="Times New Roman" w:hAnsi="Calibri" w:cs="Times New Roman"/>
          <w:i w:val="0"/>
          <w:iCs w:val="0"/>
          <w:color w:val="auto"/>
          <w:sz w:val="22"/>
          <w:szCs w:val="20"/>
          <w:lang w:eastAsia="fr-FR"/>
        </w:rPr>
        <w:t>Ny = 120</w:t>
      </w:r>
      <w:r w:rsidR="002368E4">
        <w:rPr>
          <w:rFonts w:ascii="Calibri" w:eastAsia="Times New Roman" w:hAnsi="Calibri" w:cs="Times New Roman"/>
          <w:i w:val="0"/>
          <w:iCs w:val="0"/>
          <w:color w:val="auto"/>
          <w:sz w:val="22"/>
          <w:szCs w:val="20"/>
          <w:lang w:eastAsia="fr-FR"/>
        </w:rPr>
        <w:t>)</w:t>
      </w:r>
      <w:bookmarkEnd w:id="1432"/>
    </w:p>
    <w:p w14:paraId="38161FD3" w14:textId="4B6EABB1" w:rsidR="00CE21CA" w:rsidRDefault="002368E4" w:rsidP="00CE21CA">
      <w:pPr>
        <w:keepNext/>
        <w:spacing w:line="360" w:lineRule="auto"/>
        <w:jc w:val="center"/>
      </w:pPr>
      <w:r w:rsidRPr="002368E4">
        <w:rPr>
          <w:noProof/>
        </w:rPr>
        <w:drawing>
          <wp:inline distT="0" distB="0" distL="0" distR="0" wp14:anchorId="6FBD7E9D" wp14:editId="7AD8E1E9">
            <wp:extent cx="3775743" cy="2520000"/>
            <wp:effectExtent l="0" t="0" r="0" b="0"/>
            <wp:docPr id="47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40"/>
                    <a:stretch>
                      <a:fillRect/>
                    </a:stretch>
                  </pic:blipFill>
                  <pic:spPr>
                    <a:xfrm>
                      <a:off x="0" y="0"/>
                      <a:ext cx="3775743" cy="2520000"/>
                    </a:xfrm>
                    <a:prstGeom prst="rect">
                      <a:avLst/>
                    </a:prstGeom>
                  </pic:spPr>
                </pic:pic>
              </a:graphicData>
            </a:graphic>
          </wp:inline>
        </w:drawing>
      </w:r>
    </w:p>
    <w:p w14:paraId="7F3A398D" w14:textId="7CF54B96" w:rsidR="005279C1" w:rsidRPr="009448CD" w:rsidRDefault="00CE21CA" w:rsidP="00CE21CA">
      <w:pPr>
        <w:pStyle w:val="Lgende"/>
        <w:jc w:val="center"/>
        <w:rPr>
          <w:rFonts w:ascii="Calibri" w:eastAsia="Times New Roman" w:hAnsi="Calibri" w:cs="Times New Roman"/>
          <w:i w:val="0"/>
          <w:iCs w:val="0"/>
          <w:color w:val="auto"/>
          <w:sz w:val="22"/>
          <w:szCs w:val="20"/>
          <w:lang w:eastAsia="fr-FR"/>
        </w:rPr>
      </w:pPr>
      <w:bookmarkStart w:id="1433" w:name="_Ref536543985"/>
      <w:bookmarkStart w:id="1434" w:name="_Toc536112204"/>
      <w:bookmarkStart w:id="1435" w:name="_Toc536800505"/>
      <w:r w:rsidRPr="009448C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1433"/>
      <w:r w:rsidR="009448CD">
        <w:rPr>
          <w:rFonts w:ascii="Calibri" w:eastAsia="Times New Roman" w:hAnsi="Calibri" w:cs="Times New Roman"/>
          <w:i w:val="0"/>
          <w:iCs w:val="0"/>
          <w:color w:val="auto"/>
          <w:sz w:val="22"/>
          <w:szCs w:val="20"/>
          <w:lang w:eastAsia="fr-FR"/>
        </w:rPr>
        <w:t> : T</w:t>
      </w:r>
      <w:r w:rsidR="009448CD" w:rsidRPr="009448CD">
        <w:rPr>
          <w:rFonts w:ascii="Calibri" w:eastAsia="Times New Roman" w:hAnsi="Calibri" w:cs="Times New Roman"/>
          <w:i w:val="0"/>
          <w:iCs w:val="0"/>
          <w:color w:val="auto"/>
          <w:sz w:val="22"/>
          <w:szCs w:val="20"/>
          <w:lang w:eastAsia="fr-FR"/>
        </w:rPr>
        <w:t>emps de calcul d</w:t>
      </w:r>
      <w:r w:rsidR="009448CD">
        <w:rPr>
          <w:rFonts w:ascii="Calibri" w:eastAsia="Times New Roman" w:hAnsi="Calibri" w:cs="Times New Roman"/>
          <w:i w:val="0"/>
          <w:iCs w:val="0"/>
          <w:color w:val="auto"/>
          <w:sz w:val="22"/>
          <w:szCs w:val="20"/>
          <w:lang w:eastAsia="fr-FR"/>
        </w:rPr>
        <w:t>e la</w:t>
      </w:r>
      <w:r w:rsidR="009448CD" w:rsidRPr="009448CD">
        <w:rPr>
          <w:rFonts w:ascii="Calibri" w:eastAsia="Times New Roman" w:hAnsi="Calibri" w:cs="Times New Roman"/>
          <w:i w:val="0"/>
          <w:iCs w:val="0"/>
          <w:color w:val="auto"/>
          <w:sz w:val="22"/>
          <w:szCs w:val="20"/>
          <w:lang w:eastAsia="fr-FR"/>
        </w:rPr>
        <w:t xml:space="preserve"> LPCM par rapport </w:t>
      </w:r>
      <w:r w:rsidR="009448CD">
        <w:rPr>
          <w:rFonts w:ascii="Calibri" w:eastAsia="Times New Roman" w:hAnsi="Calibri" w:cs="Times New Roman"/>
          <w:i w:val="0"/>
          <w:iCs w:val="0"/>
          <w:color w:val="auto"/>
          <w:sz w:val="22"/>
          <w:szCs w:val="20"/>
          <w:lang w:eastAsia="fr-FR"/>
        </w:rPr>
        <w:t>à la NDM de référence Ny = 120</w:t>
      </w:r>
      <w:bookmarkEnd w:id="1434"/>
      <w:bookmarkEnd w:id="1435"/>
    </w:p>
    <w:p w14:paraId="5582AE5B" w14:textId="3EBD5AF4" w:rsidR="00473857" w:rsidRDefault="00335921" w:rsidP="0090109A">
      <w:pPr>
        <w:spacing w:before="240" w:after="240" w:line="360" w:lineRule="auto"/>
        <w:ind w:firstLine="709"/>
      </w:pPr>
      <w:r w:rsidRPr="009F33EB">
        <w:t xml:space="preserve">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significative. </w:t>
      </w:r>
      <w:r w:rsidR="004B4879" w:rsidRPr="009F33EB">
        <w:t>En outre</w:t>
      </w:r>
      <w:r w:rsidR="004B4879">
        <w:t>, une comparaison systématique entre la NDM et la LPCM est présenté</w:t>
      </w:r>
      <w:r w:rsidR="00EA507E">
        <w:t>e</w:t>
      </w:r>
      <w:r w:rsidR="004B4879">
        <w:t xml:space="preserve"> en</w:t>
      </w:r>
      <w:r w:rsidR="00E947EE">
        <w:t xml:space="preserve"> </w:t>
      </w:r>
      <w:hyperlink w:anchor="_Annexe_A_:" w:history="1">
        <w:r w:rsidR="00E947EE" w:rsidRPr="00E947EE">
          <w:rPr>
            <w:rStyle w:val="Lienhypertexte"/>
            <w:b/>
            <w:color w:val="000000" w:themeColor="text1"/>
            <w:u w:val="none"/>
          </w:rPr>
          <w:t>Annexe A</w:t>
        </w:r>
      </w:hyperlink>
      <w:r w:rsidR="004B4879">
        <w:t xml:space="preserve">. </w:t>
      </w:r>
      <w:r w:rsidR="009F33EB">
        <w:t xml:space="preserve">La </w:t>
      </w:r>
      <w:r w:rsidR="004B4879">
        <w:t xml:space="preserve">comparaison supplémentaire </w:t>
      </w:r>
      <w:r w:rsidR="009F33EB">
        <w:t xml:space="preserve">présentée en annexe </w:t>
      </w:r>
      <w:r w:rsidR="004B4879">
        <w:t xml:space="preserve">concentre sur la résolution de l’équation de l’énergie sans couplée avec l’équation de Reynolds. Les résultats </w:t>
      </w:r>
      <w:r>
        <w:t xml:space="preserve">confirment de nouveau l’intérêt de l’utilisation de la LPCM dans le calcul THD. </w:t>
      </w:r>
      <w:r w:rsidR="003F4DBD">
        <w:t xml:space="preserve"> </w:t>
      </w:r>
    </w:p>
    <w:p w14:paraId="1D82CBD2" w14:textId="7CF4DFA2" w:rsidR="0093422C" w:rsidRDefault="0093422C" w:rsidP="001C66C9">
      <w:pPr>
        <w:pStyle w:val="Titre2"/>
        <w:spacing w:after="240"/>
        <w:ind w:left="567" w:hanging="578"/>
      </w:pPr>
      <w:bookmarkStart w:id="1436" w:name="_Toc536800393"/>
      <w:r>
        <w:lastRenderedPageBreak/>
        <w:t>Études de cas d’un palier avec deux lobes</w:t>
      </w:r>
      <w:bookmarkEnd w:id="1436"/>
    </w:p>
    <w:p w14:paraId="38B2582E" w14:textId="7042EDD1" w:rsidR="0093422C" w:rsidRDefault="0093422C" w:rsidP="001C66C9">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C20694">
        <w:rPr>
          <w:b/>
        </w:rPr>
        <w:t>[45]</w:t>
      </w:r>
      <w:r w:rsidRPr="00B50692">
        <w:rPr>
          <w:b/>
        </w:rPr>
        <w:fldChar w:fldCharType="end"/>
      </w:r>
      <w:r>
        <w:t xml:space="preserve"> a été choisi pour tester et valider la modélisation du palier.  La géométrie du palier et  les caractéristiques du lubrifiant sont présentées dans la </w:t>
      </w:r>
      <w:r w:rsidRPr="00282DCC">
        <w:rPr>
          <w:b/>
        </w:rPr>
        <w:fldChar w:fldCharType="begin"/>
      </w:r>
      <w:r w:rsidRPr="00282DCC">
        <w:rPr>
          <w:b/>
        </w:rPr>
        <w:instrText xml:space="preserve"> REF _Ref476837092 \h  \* MERGEFORMAT </w:instrText>
      </w:r>
      <w:r w:rsidRPr="00282DCC">
        <w:rPr>
          <w:b/>
        </w:rPr>
      </w:r>
      <w:r w:rsidRPr="00282DCC">
        <w:rPr>
          <w:b/>
        </w:rPr>
        <w:fldChar w:fldCharType="separate"/>
      </w:r>
      <w:r w:rsidR="00C20694" w:rsidRPr="00C20694">
        <w:rPr>
          <w:b/>
          <w:szCs w:val="22"/>
        </w:rPr>
        <w:t xml:space="preserve">Figure </w:t>
      </w:r>
      <w:r w:rsidR="00C20694" w:rsidRPr="00C20694">
        <w:rPr>
          <w:b/>
          <w:iCs/>
          <w:noProof/>
          <w:szCs w:val="22"/>
        </w:rPr>
        <w:t>2.5</w:t>
      </w:r>
      <w:r w:rsidR="00C20694" w:rsidRPr="00C20694">
        <w:rPr>
          <w:b/>
          <w:iCs/>
          <w:noProof/>
          <w:szCs w:val="22"/>
        </w:rPr>
        <w:noBreakHyphen/>
        <w:t>1</w:t>
      </w:r>
      <w:r w:rsidRPr="00282DCC">
        <w:rPr>
          <w:b/>
        </w:rPr>
        <w:fldChar w:fldCharType="end"/>
      </w:r>
      <w:r w:rsidRPr="00282DCC">
        <w:t xml:space="preserve"> </w:t>
      </w:r>
      <w:r>
        <w:t xml:space="preserve">et le </w:t>
      </w:r>
      <w:r w:rsidRPr="00282DCC">
        <w:rPr>
          <w:b/>
        </w:rPr>
        <w:fldChar w:fldCharType="begin"/>
      </w:r>
      <w:r w:rsidRPr="00282DCC">
        <w:rPr>
          <w:b/>
        </w:rPr>
        <w:instrText xml:space="preserve"> REF _Ref476837107 \h  \* MERGEFORMAT </w:instrText>
      </w:r>
      <w:r w:rsidRPr="00282DCC">
        <w:rPr>
          <w:b/>
        </w:rPr>
      </w:r>
      <w:r w:rsidRPr="00282DCC">
        <w:rPr>
          <w:b/>
        </w:rPr>
        <w:fldChar w:fldCharType="separate"/>
      </w:r>
      <w:r w:rsidR="00C20694" w:rsidRPr="00C20694">
        <w:rPr>
          <w:b/>
          <w:szCs w:val="22"/>
        </w:rPr>
        <w:t xml:space="preserve">Tableau </w:t>
      </w:r>
      <w:r w:rsidR="00C20694" w:rsidRPr="00C20694">
        <w:rPr>
          <w:b/>
          <w:iCs/>
          <w:noProof/>
          <w:szCs w:val="22"/>
        </w:rPr>
        <w:t>2.5</w:t>
      </w:r>
      <w:r w:rsidR="00C20694" w:rsidRPr="00C20694">
        <w:rPr>
          <w:b/>
          <w:iCs/>
          <w:noProof/>
          <w:szCs w:val="22"/>
        </w:rPr>
        <w:noBreakHyphen/>
        <w:t>1</w:t>
      </w:r>
      <w:r w:rsidRPr="00282DCC">
        <w:rPr>
          <w:b/>
        </w:rPr>
        <w:fldChar w:fldCharType="end"/>
      </w:r>
      <w:r>
        <w:t xml:space="preserve">. </w:t>
      </w:r>
    </w:p>
    <w:p w14:paraId="609236E0" w14:textId="77777777" w:rsidR="00724D90" w:rsidRDefault="00724D90" w:rsidP="00724D90">
      <w:pPr>
        <w:keepNext/>
        <w:spacing w:line="360" w:lineRule="auto"/>
        <w:jc w:val="center"/>
      </w:pPr>
      <w:r>
        <w:rPr>
          <w:noProof/>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0556" cy="2480807"/>
                    </a:xfrm>
                    <a:prstGeom prst="rect">
                      <a:avLst/>
                    </a:prstGeom>
                  </pic:spPr>
                </pic:pic>
              </a:graphicData>
            </a:graphic>
          </wp:inline>
        </w:drawing>
      </w:r>
    </w:p>
    <w:p w14:paraId="645007B7" w14:textId="79C26524" w:rsidR="00724D90" w:rsidRPr="004447C8" w:rsidRDefault="00724D90" w:rsidP="00724D90">
      <w:pPr>
        <w:pStyle w:val="Lgende"/>
        <w:spacing w:line="360" w:lineRule="auto"/>
        <w:jc w:val="center"/>
        <w:rPr>
          <w:i w:val="0"/>
          <w:iCs w:val="0"/>
          <w:color w:val="auto"/>
          <w:sz w:val="22"/>
          <w:szCs w:val="22"/>
        </w:rPr>
      </w:pPr>
      <w:bookmarkStart w:id="1437" w:name="_Ref476837092"/>
      <w:bookmarkStart w:id="1438" w:name="_Toc536112205"/>
      <w:bookmarkStart w:id="1439" w:name="_Toc536800506"/>
      <w:r w:rsidRPr="004447C8">
        <w:rPr>
          <w:i w:val="0"/>
          <w:iCs w:val="0"/>
          <w:color w:val="auto"/>
          <w:sz w:val="22"/>
          <w:szCs w:val="22"/>
        </w:rPr>
        <w:t xml:space="preserve">Figure </w:t>
      </w:r>
      <w:r w:rsidR="0019727E">
        <w:rPr>
          <w:i w:val="0"/>
          <w:iCs w:val="0"/>
          <w:color w:val="auto"/>
          <w:sz w:val="22"/>
          <w:szCs w:val="22"/>
        </w:rPr>
        <w:fldChar w:fldCharType="begin"/>
      </w:r>
      <w:r w:rsidR="0019727E">
        <w:rPr>
          <w:i w:val="0"/>
          <w:iCs w:val="0"/>
          <w:color w:val="auto"/>
          <w:sz w:val="22"/>
          <w:szCs w:val="22"/>
        </w:rPr>
        <w:instrText xml:space="preserve"> STYLEREF 2 \s </w:instrText>
      </w:r>
      <w:r w:rsidR="0019727E">
        <w:rPr>
          <w:i w:val="0"/>
          <w:iCs w:val="0"/>
          <w:color w:val="auto"/>
          <w:sz w:val="22"/>
          <w:szCs w:val="22"/>
        </w:rPr>
        <w:fldChar w:fldCharType="separate"/>
      </w:r>
      <w:r w:rsidR="00C20694">
        <w:rPr>
          <w:i w:val="0"/>
          <w:iCs w:val="0"/>
          <w:noProof/>
          <w:color w:val="auto"/>
          <w:sz w:val="22"/>
          <w:szCs w:val="22"/>
        </w:rPr>
        <w:t>2.5</w:t>
      </w:r>
      <w:r w:rsidR="0019727E">
        <w:rPr>
          <w:i w:val="0"/>
          <w:iCs w:val="0"/>
          <w:color w:val="auto"/>
          <w:sz w:val="22"/>
          <w:szCs w:val="22"/>
        </w:rPr>
        <w:fldChar w:fldCharType="end"/>
      </w:r>
      <w:r w:rsidR="0019727E">
        <w:rPr>
          <w:i w:val="0"/>
          <w:iCs w:val="0"/>
          <w:color w:val="auto"/>
          <w:sz w:val="22"/>
          <w:szCs w:val="22"/>
        </w:rPr>
        <w:noBreakHyphen/>
      </w:r>
      <w:r w:rsidR="0019727E">
        <w:rPr>
          <w:i w:val="0"/>
          <w:iCs w:val="0"/>
          <w:color w:val="auto"/>
          <w:sz w:val="22"/>
          <w:szCs w:val="22"/>
        </w:rPr>
        <w:fldChar w:fldCharType="begin"/>
      </w:r>
      <w:r w:rsidR="0019727E">
        <w:rPr>
          <w:i w:val="0"/>
          <w:iCs w:val="0"/>
          <w:color w:val="auto"/>
          <w:sz w:val="22"/>
          <w:szCs w:val="22"/>
        </w:rPr>
        <w:instrText xml:space="preserve"> SEQ Figure \* ARABIC \s 2 </w:instrText>
      </w:r>
      <w:r w:rsidR="0019727E">
        <w:rPr>
          <w:i w:val="0"/>
          <w:iCs w:val="0"/>
          <w:color w:val="auto"/>
          <w:sz w:val="22"/>
          <w:szCs w:val="22"/>
        </w:rPr>
        <w:fldChar w:fldCharType="separate"/>
      </w:r>
      <w:r w:rsidR="00C20694">
        <w:rPr>
          <w:i w:val="0"/>
          <w:iCs w:val="0"/>
          <w:noProof/>
          <w:color w:val="auto"/>
          <w:sz w:val="22"/>
          <w:szCs w:val="22"/>
        </w:rPr>
        <w:t>1</w:t>
      </w:r>
      <w:r w:rsidR="0019727E">
        <w:rPr>
          <w:i w:val="0"/>
          <w:iCs w:val="0"/>
          <w:color w:val="auto"/>
          <w:sz w:val="22"/>
          <w:szCs w:val="22"/>
        </w:rPr>
        <w:fldChar w:fldCharType="end"/>
      </w:r>
      <w:bookmarkEnd w:id="1437"/>
      <w:r>
        <w:rPr>
          <w:i w:val="0"/>
          <w:iCs w:val="0"/>
          <w:color w:val="auto"/>
          <w:sz w:val="22"/>
          <w:szCs w:val="22"/>
        </w:rPr>
        <w:t xml:space="preserve"> la géométrie du palier</w:t>
      </w:r>
      <w:bookmarkEnd w:id="1438"/>
      <w:bookmarkEnd w:id="1439"/>
    </w:p>
    <w:p w14:paraId="63128A4F" w14:textId="571EC7DF" w:rsidR="00092B1D" w:rsidRDefault="00092B1D" w:rsidP="002A1B18">
      <w:pPr>
        <w:pStyle w:val="Lgende"/>
        <w:spacing w:after="0"/>
        <w:jc w:val="center"/>
        <w:rPr>
          <w:i w:val="0"/>
          <w:iCs w:val="0"/>
          <w:color w:val="auto"/>
          <w:sz w:val="22"/>
          <w:szCs w:val="22"/>
        </w:rPr>
      </w:pPr>
      <w:bookmarkStart w:id="1440" w:name="_Ref476837107"/>
      <w:bookmarkStart w:id="1441" w:name="_Toc536112269"/>
      <w:bookmarkStart w:id="1442" w:name="_Toc536800602"/>
      <w:r w:rsidRPr="004447C8">
        <w:rPr>
          <w:i w:val="0"/>
          <w:iCs w:val="0"/>
          <w:color w:val="auto"/>
          <w:sz w:val="22"/>
          <w:szCs w:val="22"/>
        </w:rPr>
        <w:t xml:space="preserve">Tableau </w:t>
      </w:r>
      <w:r w:rsidR="00B055A9">
        <w:rPr>
          <w:i w:val="0"/>
          <w:iCs w:val="0"/>
          <w:color w:val="auto"/>
          <w:sz w:val="22"/>
          <w:szCs w:val="22"/>
        </w:rPr>
        <w:fldChar w:fldCharType="begin"/>
      </w:r>
      <w:r w:rsidR="00B055A9">
        <w:rPr>
          <w:i w:val="0"/>
          <w:iCs w:val="0"/>
          <w:color w:val="auto"/>
          <w:sz w:val="22"/>
          <w:szCs w:val="22"/>
        </w:rPr>
        <w:instrText xml:space="preserve"> STYLEREF 2 \s </w:instrText>
      </w:r>
      <w:r w:rsidR="00B055A9">
        <w:rPr>
          <w:i w:val="0"/>
          <w:iCs w:val="0"/>
          <w:color w:val="auto"/>
          <w:sz w:val="22"/>
          <w:szCs w:val="22"/>
        </w:rPr>
        <w:fldChar w:fldCharType="separate"/>
      </w:r>
      <w:r w:rsidR="00C20694">
        <w:rPr>
          <w:i w:val="0"/>
          <w:iCs w:val="0"/>
          <w:noProof/>
          <w:color w:val="auto"/>
          <w:sz w:val="22"/>
          <w:szCs w:val="22"/>
        </w:rPr>
        <w:t>2.5</w:t>
      </w:r>
      <w:r w:rsidR="00B055A9">
        <w:rPr>
          <w:i w:val="0"/>
          <w:iCs w:val="0"/>
          <w:color w:val="auto"/>
          <w:sz w:val="22"/>
          <w:szCs w:val="22"/>
        </w:rPr>
        <w:fldChar w:fldCharType="end"/>
      </w:r>
      <w:r w:rsidR="00B055A9">
        <w:rPr>
          <w:i w:val="0"/>
          <w:iCs w:val="0"/>
          <w:color w:val="auto"/>
          <w:sz w:val="22"/>
          <w:szCs w:val="22"/>
        </w:rPr>
        <w:noBreakHyphen/>
      </w:r>
      <w:r w:rsidR="00B055A9">
        <w:rPr>
          <w:i w:val="0"/>
          <w:iCs w:val="0"/>
          <w:color w:val="auto"/>
          <w:sz w:val="22"/>
          <w:szCs w:val="22"/>
        </w:rPr>
        <w:fldChar w:fldCharType="begin"/>
      </w:r>
      <w:r w:rsidR="00B055A9">
        <w:rPr>
          <w:i w:val="0"/>
          <w:iCs w:val="0"/>
          <w:color w:val="auto"/>
          <w:sz w:val="22"/>
          <w:szCs w:val="22"/>
        </w:rPr>
        <w:instrText xml:space="preserve"> SEQ Tableau \* ARABIC \s 2 </w:instrText>
      </w:r>
      <w:r w:rsidR="00B055A9">
        <w:rPr>
          <w:i w:val="0"/>
          <w:iCs w:val="0"/>
          <w:color w:val="auto"/>
          <w:sz w:val="22"/>
          <w:szCs w:val="22"/>
        </w:rPr>
        <w:fldChar w:fldCharType="separate"/>
      </w:r>
      <w:r w:rsidR="00C20694">
        <w:rPr>
          <w:i w:val="0"/>
          <w:iCs w:val="0"/>
          <w:noProof/>
          <w:color w:val="auto"/>
          <w:sz w:val="22"/>
          <w:szCs w:val="22"/>
        </w:rPr>
        <w:t>1</w:t>
      </w:r>
      <w:r w:rsidR="00B055A9">
        <w:rPr>
          <w:i w:val="0"/>
          <w:iCs w:val="0"/>
          <w:color w:val="auto"/>
          <w:sz w:val="22"/>
          <w:szCs w:val="22"/>
        </w:rPr>
        <w:fldChar w:fldCharType="end"/>
      </w:r>
      <w:bookmarkEnd w:id="1440"/>
      <w:r>
        <w:rPr>
          <w:i w:val="0"/>
          <w:iCs w:val="0"/>
          <w:color w:val="auto"/>
          <w:sz w:val="22"/>
          <w:szCs w:val="22"/>
        </w:rPr>
        <w:t> : Caractéristiques géométriques et du lubrifiant</w:t>
      </w:r>
      <w:bookmarkEnd w:id="1441"/>
      <w:bookmarkEnd w:id="1442"/>
    </w:p>
    <w:tbl>
      <w:tblPr>
        <w:tblStyle w:val="Grilledutableau"/>
        <w:tblW w:w="4750" w:type="pct"/>
        <w:jc w:val="center"/>
        <w:tblLook w:val="0420" w:firstRow="1" w:lastRow="0" w:firstColumn="0" w:lastColumn="0" w:noHBand="0" w:noVBand="1"/>
      </w:tblPr>
      <w:tblGrid>
        <w:gridCol w:w="4460"/>
        <w:gridCol w:w="1641"/>
        <w:gridCol w:w="2489"/>
      </w:tblGrid>
      <w:tr w:rsidR="009610F4" w:rsidRPr="009610F4" w14:paraId="17D808B1"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2421D91E" w14:textId="77777777" w:rsidR="009610F4" w:rsidRPr="002A1B18" w:rsidRDefault="009610F4" w:rsidP="002A1B18">
            <w:pPr>
              <w:spacing w:line="360" w:lineRule="auto"/>
              <w:jc w:val="center"/>
              <w:rPr>
                <w:lang w:eastAsia="zh-CN"/>
              </w:rPr>
            </w:pPr>
            <w:r w:rsidRPr="002A1B18">
              <w:rPr>
                <w:b/>
                <w:bCs/>
                <w:lang w:eastAsia="zh-CN"/>
              </w:rPr>
              <w:t>Coussinet</w:t>
            </w:r>
          </w:p>
        </w:tc>
        <w:tc>
          <w:tcPr>
            <w:tcW w:w="955" w:type="pct"/>
            <w:tcBorders>
              <w:top w:val="single" w:sz="12" w:space="0" w:color="auto"/>
              <w:bottom w:val="single" w:sz="12" w:space="0" w:color="auto"/>
            </w:tcBorders>
            <w:vAlign w:val="center"/>
            <w:hideMark/>
          </w:tcPr>
          <w:p w14:paraId="41930BDF" w14:textId="77777777" w:rsidR="009610F4" w:rsidRPr="002A1B18" w:rsidRDefault="009610F4" w:rsidP="002A1B18">
            <w:pPr>
              <w:spacing w:line="360" w:lineRule="auto"/>
              <w:jc w:val="center"/>
              <w:rPr>
                <w:lang w:eastAsia="zh-CN"/>
              </w:rPr>
            </w:pPr>
            <w:r w:rsidRPr="002A1B18">
              <w:rPr>
                <w:b/>
                <w:bCs/>
                <w:lang w:eastAsia="zh-CN"/>
              </w:rPr>
              <w:t>-</w:t>
            </w:r>
          </w:p>
        </w:tc>
        <w:tc>
          <w:tcPr>
            <w:tcW w:w="1449" w:type="pct"/>
            <w:tcBorders>
              <w:top w:val="single" w:sz="12" w:space="0" w:color="auto"/>
              <w:bottom w:val="single" w:sz="12" w:space="0" w:color="auto"/>
              <w:right w:val="single" w:sz="12" w:space="0" w:color="auto"/>
            </w:tcBorders>
            <w:vAlign w:val="center"/>
            <w:hideMark/>
          </w:tcPr>
          <w:p w14:paraId="413B37CA" w14:textId="77777777" w:rsidR="009610F4" w:rsidRPr="002A1B18" w:rsidRDefault="009610F4" w:rsidP="002A1B18">
            <w:pPr>
              <w:spacing w:line="360" w:lineRule="auto"/>
              <w:jc w:val="center"/>
              <w:rPr>
                <w:lang w:eastAsia="zh-CN"/>
              </w:rPr>
            </w:pPr>
            <w:r w:rsidRPr="002A1B18">
              <w:rPr>
                <w:b/>
                <w:bCs/>
                <w:lang w:eastAsia="zh-CN"/>
              </w:rPr>
              <w:t>Acier régulé</w:t>
            </w:r>
          </w:p>
        </w:tc>
      </w:tr>
      <w:tr w:rsidR="009610F4" w:rsidRPr="009610F4" w14:paraId="36E9CA0A" w14:textId="77777777" w:rsidTr="002A1B18">
        <w:trPr>
          <w:trHeight w:val="227"/>
          <w:jc w:val="center"/>
        </w:trPr>
        <w:tc>
          <w:tcPr>
            <w:tcW w:w="2596" w:type="pct"/>
            <w:tcBorders>
              <w:top w:val="single" w:sz="12" w:space="0" w:color="auto"/>
            </w:tcBorders>
            <w:vAlign w:val="center"/>
            <w:hideMark/>
          </w:tcPr>
          <w:p w14:paraId="55D22CA4" w14:textId="77777777" w:rsidR="009610F4" w:rsidRPr="002A1B18" w:rsidRDefault="009610F4" w:rsidP="002A1B18">
            <w:pPr>
              <w:spacing w:line="360" w:lineRule="auto"/>
              <w:jc w:val="center"/>
              <w:rPr>
                <w:lang w:eastAsia="zh-CN"/>
              </w:rPr>
            </w:pPr>
            <w:r w:rsidRPr="002A1B18">
              <w:rPr>
                <w:lang w:eastAsia="zh-CN"/>
              </w:rPr>
              <w:t>Diamètre  du cercle inscrit</w:t>
            </w:r>
          </w:p>
        </w:tc>
        <w:tc>
          <w:tcPr>
            <w:tcW w:w="955" w:type="pct"/>
            <w:tcBorders>
              <w:top w:val="single" w:sz="12" w:space="0" w:color="auto"/>
            </w:tcBorders>
            <w:vAlign w:val="center"/>
            <w:hideMark/>
          </w:tcPr>
          <w:p w14:paraId="7B076E36" w14:textId="2C8B68D8" w:rsidR="009610F4" w:rsidRPr="002A1B18" w:rsidRDefault="006A2FF3"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bv</m:t>
                    </m:r>
                  </m:sub>
                </m:sSub>
              </m:oMath>
            </m:oMathPara>
          </w:p>
        </w:tc>
        <w:tc>
          <w:tcPr>
            <w:tcW w:w="1449" w:type="pct"/>
            <w:tcBorders>
              <w:top w:val="single" w:sz="12" w:space="0" w:color="auto"/>
            </w:tcBorders>
            <w:vAlign w:val="center"/>
            <w:hideMark/>
          </w:tcPr>
          <w:p w14:paraId="671BF744" w14:textId="77777777" w:rsidR="009610F4" w:rsidRPr="002A1B18" w:rsidRDefault="009610F4" w:rsidP="002A1B18">
            <w:pPr>
              <w:spacing w:line="360" w:lineRule="auto"/>
              <w:jc w:val="center"/>
              <w:rPr>
                <w:lang w:eastAsia="zh-CN"/>
              </w:rPr>
            </w:pPr>
            <w:r w:rsidRPr="002A1B18">
              <w:rPr>
                <w:lang w:eastAsia="zh-CN"/>
              </w:rPr>
              <w:t>99.908 mm</w:t>
            </w:r>
          </w:p>
        </w:tc>
      </w:tr>
      <w:tr w:rsidR="009610F4" w:rsidRPr="009610F4" w14:paraId="103BFC52" w14:textId="77777777" w:rsidTr="002A1B18">
        <w:trPr>
          <w:trHeight w:val="227"/>
          <w:jc w:val="center"/>
        </w:trPr>
        <w:tc>
          <w:tcPr>
            <w:tcW w:w="2596" w:type="pct"/>
            <w:vAlign w:val="center"/>
            <w:hideMark/>
          </w:tcPr>
          <w:p w14:paraId="41F8AF69" w14:textId="77777777" w:rsidR="009610F4" w:rsidRPr="002A1B18" w:rsidRDefault="009610F4" w:rsidP="002A1B18">
            <w:pPr>
              <w:spacing w:line="360" w:lineRule="auto"/>
              <w:jc w:val="center"/>
              <w:rPr>
                <w:lang w:eastAsia="zh-CN"/>
              </w:rPr>
            </w:pPr>
            <w:r w:rsidRPr="002A1B18">
              <w:rPr>
                <w:lang w:eastAsia="zh-CN"/>
              </w:rPr>
              <w:t>Diamètre d’usinage du coussinet</w:t>
            </w:r>
          </w:p>
        </w:tc>
        <w:tc>
          <w:tcPr>
            <w:tcW w:w="955" w:type="pct"/>
            <w:vAlign w:val="center"/>
            <w:hideMark/>
          </w:tcPr>
          <w:p w14:paraId="7C6E1772" w14:textId="2E429620" w:rsidR="009610F4" w:rsidRPr="002A1B18" w:rsidRDefault="006A2FF3"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bh</m:t>
                    </m:r>
                  </m:sub>
                </m:sSub>
              </m:oMath>
            </m:oMathPara>
          </w:p>
        </w:tc>
        <w:tc>
          <w:tcPr>
            <w:tcW w:w="1449" w:type="pct"/>
            <w:vAlign w:val="center"/>
            <w:hideMark/>
          </w:tcPr>
          <w:p w14:paraId="26867B7C" w14:textId="77777777" w:rsidR="009610F4" w:rsidRPr="002A1B18" w:rsidRDefault="009610F4" w:rsidP="002A1B18">
            <w:pPr>
              <w:spacing w:line="360" w:lineRule="auto"/>
              <w:jc w:val="center"/>
              <w:rPr>
                <w:lang w:eastAsia="zh-CN"/>
              </w:rPr>
            </w:pPr>
            <w:r w:rsidRPr="002A1B18">
              <w:rPr>
                <w:lang w:eastAsia="zh-CN"/>
              </w:rPr>
              <w:t>100.058 mm</w:t>
            </w:r>
          </w:p>
        </w:tc>
      </w:tr>
      <w:tr w:rsidR="009610F4" w:rsidRPr="009610F4" w14:paraId="6DD624B6" w14:textId="77777777" w:rsidTr="002A1B18">
        <w:trPr>
          <w:trHeight w:val="227"/>
          <w:jc w:val="center"/>
        </w:trPr>
        <w:tc>
          <w:tcPr>
            <w:tcW w:w="2596" w:type="pct"/>
            <w:vAlign w:val="center"/>
            <w:hideMark/>
          </w:tcPr>
          <w:p w14:paraId="684B9913" w14:textId="77777777" w:rsidR="009610F4" w:rsidRPr="002A1B18" w:rsidRDefault="009610F4" w:rsidP="002A1B18">
            <w:pPr>
              <w:spacing w:line="360" w:lineRule="auto"/>
              <w:jc w:val="center"/>
              <w:rPr>
                <w:lang w:eastAsia="zh-CN"/>
              </w:rPr>
            </w:pPr>
            <w:r w:rsidRPr="002A1B18">
              <w:rPr>
                <w:lang w:eastAsia="zh-CN"/>
              </w:rPr>
              <w:t>Diamètre de l’arbre</w:t>
            </w:r>
          </w:p>
        </w:tc>
        <w:tc>
          <w:tcPr>
            <w:tcW w:w="955" w:type="pct"/>
            <w:vAlign w:val="center"/>
            <w:hideMark/>
          </w:tcPr>
          <w:p w14:paraId="373C4C17" w14:textId="74339C1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d</m:t>
                </m:r>
              </m:oMath>
            </m:oMathPara>
          </w:p>
        </w:tc>
        <w:tc>
          <w:tcPr>
            <w:tcW w:w="1449" w:type="pct"/>
            <w:vAlign w:val="center"/>
            <w:hideMark/>
          </w:tcPr>
          <w:p w14:paraId="1F3FCE32" w14:textId="77777777" w:rsidR="009610F4" w:rsidRPr="002A1B18" w:rsidRDefault="009610F4" w:rsidP="002A1B18">
            <w:pPr>
              <w:spacing w:line="360" w:lineRule="auto"/>
              <w:jc w:val="center"/>
              <w:rPr>
                <w:lang w:eastAsia="zh-CN"/>
              </w:rPr>
            </w:pPr>
            <w:r w:rsidRPr="002A1B18">
              <w:rPr>
                <w:lang w:eastAsia="zh-CN"/>
              </w:rPr>
              <w:t>99.772 mm</w:t>
            </w:r>
          </w:p>
        </w:tc>
      </w:tr>
      <w:tr w:rsidR="009610F4" w:rsidRPr="009610F4" w14:paraId="77F6C689" w14:textId="77777777" w:rsidTr="002A1B18">
        <w:trPr>
          <w:trHeight w:val="227"/>
          <w:jc w:val="center"/>
        </w:trPr>
        <w:tc>
          <w:tcPr>
            <w:tcW w:w="2596" w:type="pct"/>
            <w:vAlign w:val="center"/>
            <w:hideMark/>
          </w:tcPr>
          <w:p w14:paraId="4B4B3E12" w14:textId="77777777" w:rsidR="009610F4" w:rsidRPr="002A1B18" w:rsidRDefault="009610F4" w:rsidP="002A1B18">
            <w:pPr>
              <w:spacing w:line="360" w:lineRule="auto"/>
              <w:jc w:val="center"/>
              <w:rPr>
                <w:lang w:eastAsia="zh-CN"/>
              </w:rPr>
            </w:pPr>
            <w:r w:rsidRPr="002A1B18">
              <w:rPr>
                <w:lang w:eastAsia="zh-CN"/>
              </w:rPr>
              <w:t>Longueur de l’arbre</w:t>
            </w:r>
          </w:p>
        </w:tc>
        <w:tc>
          <w:tcPr>
            <w:tcW w:w="955" w:type="pct"/>
            <w:vAlign w:val="center"/>
            <w:hideMark/>
          </w:tcPr>
          <w:p w14:paraId="20991E5E" w14:textId="18C247D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L</m:t>
                </m:r>
              </m:oMath>
            </m:oMathPara>
          </w:p>
        </w:tc>
        <w:tc>
          <w:tcPr>
            <w:tcW w:w="1449" w:type="pct"/>
            <w:vAlign w:val="center"/>
            <w:hideMark/>
          </w:tcPr>
          <w:p w14:paraId="2D2ED038" w14:textId="77777777" w:rsidR="009610F4" w:rsidRPr="002A1B18" w:rsidRDefault="009610F4" w:rsidP="002A1B18">
            <w:pPr>
              <w:spacing w:line="360" w:lineRule="auto"/>
              <w:jc w:val="center"/>
              <w:rPr>
                <w:lang w:eastAsia="zh-CN"/>
              </w:rPr>
            </w:pPr>
            <w:r w:rsidRPr="002A1B18">
              <w:rPr>
                <w:lang w:eastAsia="zh-CN"/>
              </w:rPr>
              <w:t>68.4 mm</w:t>
            </w:r>
          </w:p>
        </w:tc>
      </w:tr>
      <w:tr w:rsidR="009610F4" w:rsidRPr="009610F4" w14:paraId="7F11BC6E" w14:textId="77777777" w:rsidTr="002A1B18">
        <w:trPr>
          <w:trHeight w:val="227"/>
          <w:jc w:val="center"/>
        </w:trPr>
        <w:tc>
          <w:tcPr>
            <w:tcW w:w="2596" w:type="pct"/>
            <w:vAlign w:val="center"/>
            <w:hideMark/>
          </w:tcPr>
          <w:p w14:paraId="512B7FF0" w14:textId="77777777" w:rsidR="009610F4" w:rsidRPr="002A1B18" w:rsidRDefault="009610F4" w:rsidP="002A1B18">
            <w:pPr>
              <w:spacing w:line="360" w:lineRule="auto"/>
              <w:jc w:val="center"/>
              <w:rPr>
                <w:lang w:eastAsia="zh-CN"/>
              </w:rPr>
            </w:pPr>
            <w:r w:rsidRPr="002A1B18">
              <w:rPr>
                <w:lang w:eastAsia="zh-CN"/>
              </w:rPr>
              <w:t>Diamètre extérieur du coussinet</w:t>
            </w:r>
          </w:p>
        </w:tc>
        <w:tc>
          <w:tcPr>
            <w:tcW w:w="955" w:type="pct"/>
            <w:vAlign w:val="center"/>
            <w:hideMark/>
          </w:tcPr>
          <w:p w14:paraId="0CD7F1EF" w14:textId="127DB235" w:rsidR="009610F4" w:rsidRPr="002A1B18" w:rsidRDefault="006A2FF3" w:rsidP="002A1B18">
            <w:pPr>
              <w:spacing w:line="360" w:lineRule="auto"/>
              <w:jc w:val="center"/>
              <w:rPr>
                <w:lang w:eastAsia="zh-CN"/>
              </w:rPr>
            </w:pPr>
            <m:oMathPara>
              <m:oMath>
                <m:sSub>
                  <m:sSubPr>
                    <m:ctrlPr>
                      <w:rPr>
                        <w:rFonts w:ascii="Cambria Math" w:hAnsi="Cambria Math"/>
                        <w:i/>
                        <w:iCs/>
                        <w:lang w:eastAsia="zh-CN"/>
                      </w:rPr>
                    </m:ctrlPr>
                  </m:sSubPr>
                  <m:e>
                    <m:r>
                      <w:rPr>
                        <w:rFonts w:ascii="Cambria Math" w:hAnsi="Cambria Math"/>
                        <w:lang w:eastAsia="zh-CN"/>
                      </w:rPr>
                      <m:t>d</m:t>
                    </m:r>
                  </m:e>
                  <m:sub>
                    <m:sSub>
                      <m:sSubPr>
                        <m:ctrlPr>
                          <w:rPr>
                            <w:rFonts w:ascii="Cambria Math" w:hAnsi="Cambria Math"/>
                            <w:i/>
                            <w:iCs/>
                            <w:lang w:eastAsia="zh-CN"/>
                          </w:rPr>
                        </m:ctrlPr>
                      </m:sSubPr>
                      <m:e>
                        <m:r>
                          <w:rPr>
                            <w:rFonts w:ascii="Cambria Math" w:hAnsi="Cambria Math"/>
                            <w:lang w:eastAsia="zh-CN"/>
                          </w:rPr>
                          <m:t>b</m:t>
                        </m:r>
                      </m:e>
                      <m:sub>
                        <m:r>
                          <w:rPr>
                            <w:rFonts w:ascii="Cambria Math" w:hAnsi="Cambria Math"/>
                            <w:lang w:eastAsia="zh-CN"/>
                          </w:rPr>
                          <m:t>ext</m:t>
                        </m:r>
                      </m:sub>
                    </m:sSub>
                  </m:sub>
                </m:sSub>
              </m:oMath>
            </m:oMathPara>
          </w:p>
        </w:tc>
        <w:tc>
          <w:tcPr>
            <w:tcW w:w="1449" w:type="pct"/>
            <w:vAlign w:val="center"/>
            <w:hideMark/>
          </w:tcPr>
          <w:p w14:paraId="536905D6" w14:textId="77777777" w:rsidR="009610F4" w:rsidRPr="002A1B18" w:rsidRDefault="009610F4" w:rsidP="002A1B18">
            <w:pPr>
              <w:spacing w:line="360" w:lineRule="auto"/>
              <w:jc w:val="center"/>
              <w:rPr>
                <w:lang w:eastAsia="zh-CN"/>
              </w:rPr>
            </w:pPr>
            <w:r w:rsidRPr="002A1B18">
              <w:rPr>
                <w:lang w:eastAsia="zh-CN"/>
              </w:rPr>
              <w:t>140 mm</w:t>
            </w:r>
          </w:p>
        </w:tc>
      </w:tr>
      <w:tr w:rsidR="009610F4" w:rsidRPr="009610F4" w14:paraId="488D88C1" w14:textId="77777777" w:rsidTr="002A1B18">
        <w:trPr>
          <w:trHeight w:val="227"/>
          <w:jc w:val="center"/>
        </w:trPr>
        <w:tc>
          <w:tcPr>
            <w:tcW w:w="2596" w:type="pct"/>
            <w:vAlign w:val="center"/>
            <w:hideMark/>
          </w:tcPr>
          <w:p w14:paraId="6676B20F" w14:textId="77777777" w:rsidR="009610F4" w:rsidRPr="002A1B18" w:rsidRDefault="009610F4" w:rsidP="002A1B18">
            <w:pPr>
              <w:spacing w:line="360" w:lineRule="auto"/>
              <w:jc w:val="center"/>
              <w:rPr>
                <w:lang w:eastAsia="zh-CN"/>
              </w:rPr>
            </w:pPr>
            <w:r w:rsidRPr="002A1B18">
              <w:rPr>
                <w:lang w:eastAsia="zh-CN"/>
              </w:rPr>
              <w:t>Diamètre externe de la bague support</w:t>
            </w:r>
          </w:p>
        </w:tc>
        <w:tc>
          <w:tcPr>
            <w:tcW w:w="955" w:type="pct"/>
            <w:vAlign w:val="center"/>
            <w:hideMark/>
          </w:tcPr>
          <w:p w14:paraId="7299CB14" w14:textId="50897C5D" w:rsidR="009610F4" w:rsidRPr="002A1B18" w:rsidRDefault="006A2FF3"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ext</m:t>
                    </m:r>
                  </m:sub>
                </m:sSub>
              </m:oMath>
            </m:oMathPara>
          </w:p>
        </w:tc>
        <w:tc>
          <w:tcPr>
            <w:tcW w:w="1449" w:type="pct"/>
            <w:vAlign w:val="center"/>
            <w:hideMark/>
          </w:tcPr>
          <w:p w14:paraId="1110B21C" w14:textId="77777777" w:rsidR="009610F4" w:rsidRPr="002A1B18" w:rsidRDefault="009610F4" w:rsidP="002A1B18">
            <w:pPr>
              <w:spacing w:line="360" w:lineRule="auto"/>
              <w:jc w:val="center"/>
              <w:rPr>
                <w:lang w:eastAsia="zh-CN"/>
              </w:rPr>
            </w:pPr>
            <w:r w:rsidRPr="002A1B18">
              <w:rPr>
                <w:lang w:eastAsia="zh-CN"/>
              </w:rPr>
              <w:t>200 mm</w:t>
            </w:r>
          </w:p>
        </w:tc>
      </w:tr>
      <w:tr w:rsidR="009610F4" w:rsidRPr="009610F4" w14:paraId="46A7D925" w14:textId="77777777" w:rsidTr="002A1B18">
        <w:trPr>
          <w:trHeight w:val="227"/>
          <w:jc w:val="center"/>
        </w:trPr>
        <w:tc>
          <w:tcPr>
            <w:tcW w:w="2596" w:type="pct"/>
            <w:vAlign w:val="center"/>
            <w:hideMark/>
          </w:tcPr>
          <w:p w14:paraId="78C430DF" w14:textId="77777777" w:rsidR="009610F4" w:rsidRPr="002A1B18" w:rsidRDefault="009610F4" w:rsidP="002A1B18">
            <w:pPr>
              <w:spacing w:line="360" w:lineRule="auto"/>
              <w:jc w:val="center"/>
              <w:rPr>
                <w:lang w:eastAsia="zh-CN"/>
              </w:rPr>
            </w:pPr>
            <w:r w:rsidRPr="002A1B18">
              <w:rPr>
                <w:lang w:eastAsia="zh-CN"/>
              </w:rPr>
              <w:t>Jeu radial d’usinage (jeu radial horizontal)</w:t>
            </w:r>
          </w:p>
        </w:tc>
        <w:tc>
          <w:tcPr>
            <w:tcW w:w="955" w:type="pct"/>
            <w:vAlign w:val="center"/>
            <w:hideMark/>
          </w:tcPr>
          <w:p w14:paraId="1993D645" w14:textId="3187068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C</m:t>
                </m:r>
              </m:oMath>
            </m:oMathPara>
          </w:p>
        </w:tc>
        <w:tc>
          <w:tcPr>
            <w:tcW w:w="1449" w:type="pct"/>
            <w:vAlign w:val="center"/>
            <w:hideMark/>
          </w:tcPr>
          <w:p w14:paraId="578FE743" w14:textId="77777777" w:rsidR="009610F4" w:rsidRPr="002A1B18" w:rsidRDefault="009610F4" w:rsidP="002A1B18">
            <w:pPr>
              <w:spacing w:line="360" w:lineRule="auto"/>
              <w:jc w:val="center"/>
              <w:rPr>
                <w:lang w:eastAsia="zh-CN"/>
              </w:rPr>
            </w:pPr>
            <w:r w:rsidRPr="002A1B18">
              <w:rPr>
                <w:lang w:eastAsia="zh-CN"/>
              </w:rPr>
              <w:t>143µm</w:t>
            </w:r>
          </w:p>
        </w:tc>
      </w:tr>
      <w:tr w:rsidR="009610F4" w:rsidRPr="009610F4" w14:paraId="11FFD968" w14:textId="77777777" w:rsidTr="002A1B18">
        <w:trPr>
          <w:trHeight w:val="227"/>
          <w:jc w:val="center"/>
        </w:trPr>
        <w:tc>
          <w:tcPr>
            <w:tcW w:w="2596" w:type="pct"/>
            <w:vAlign w:val="center"/>
            <w:hideMark/>
          </w:tcPr>
          <w:p w14:paraId="3042382F" w14:textId="77777777" w:rsidR="009610F4" w:rsidRPr="002A1B18" w:rsidRDefault="009610F4" w:rsidP="002A1B18">
            <w:pPr>
              <w:spacing w:line="360" w:lineRule="auto"/>
              <w:jc w:val="center"/>
              <w:rPr>
                <w:lang w:eastAsia="zh-CN"/>
              </w:rPr>
            </w:pPr>
            <w:r w:rsidRPr="002A1B18">
              <w:rPr>
                <w:lang w:eastAsia="zh-CN"/>
              </w:rPr>
              <w:t>Jeu radial d’assemblage (jeu radial vertical)</w:t>
            </w:r>
          </w:p>
        </w:tc>
        <w:tc>
          <w:tcPr>
            <w:tcW w:w="955" w:type="pct"/>
            <w:vAlign w:val="center"/>
            <w:hideMark/>
          </w:tcPr>
          <w:p w14:paraId="77723172" w14:textId="00649671" w:rsidR="009610F4" w:rsidRPr="002A1B18" w:rsidRDefault="006A2FF3"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b</m:t>
                    </m:r>
                  </m:sub>
                </m:sSub>
              </m:oMath>
            </m:oMathPara>
          </w:p>
        </w:tc>
        <w:tc>
          <w:tcPr>
            <w:tcW w:w="1449" w:type="pct"/>
            <w:vAlign w:val="center"/>
            <w:hideMark/>
          </w:tcPr>
          <w:p w14:paraId="72DFE277" w14:textId="77777777" w:rsidR="009610F4" w:rsidRPr="002A1B18" w:rsidRDefault="009610F4" w:rsidP="002A1B18">
            <w:pPr>
              <w:spacing w:line="360" w:lineRule="auto"/>
              <w:jc w:val="center"/>
              <w:rPr>
                <w:lang w:eastAsia="zh-CN"/>
              </w:rPr>
            </w:pPr>
            <w:r w:rsidRPr="002A1B18">
              <w:rPr>
                <w:lang w:eastAsia="zh-CN"/>
              </w:rPr>
              <w:t>68 µm</w:t>
            </w:r>
          </w:p>
        </w:tc>
      </w:tr>
      <w:tr w:rsidR="009610F4" w:rsidRPr="009610F4" w14:paraId="3F916B0A" w14:textId="77777777" w:rsidTr="002A1B18">
        <w:trPr>
          <w:trHeight w:val="227"/>
          <w:jc w:val="center"/>
        </w:trPr>
        <w:tc>
          <w:tcPr>
            <w:tcW w:w="2596" w:type="pct"/>
            <w:tcBorders>
              <w:bottom w:val="single" w:sz="12" w:space="0" w:color="auto"/>
            </w:tcBorders>
            <w:vAlign w:val="center"/>
            <w:hideMark/>
          </w:tcPr>
          <w:p w14:paraId="1F442D18" w14:textId="77777777" w:rsidR="009610F4" w:rsidRPr="002A1B18" w:rsidRDefault="009610F4" w:rsidP="002A1B18">
            <w:pPr>
              <w:spacing w:line="360" w:lineRule="auto"/>
              <w:jc w:val="center"/>
              <w:rPr>
                <w:lang w:eastAsia="zh-CN"/>
              </w:rPr>
            </w:pPr>
            <w:r w:rsidRPr="002A1B18">
              <w:rPr>
                <w:lang w:eastAsia="zh-CN"/>
              </w:rPr>
              <w:t>Coefficient de précharge géométrique</w:t>
            </w:r>
          </w:p>
        </w:tc>
        <w:tc>
          <w:tcPr>
            <w:tcW w:w="955" w:type="pct"/>
            <w:tcBorders>
              <w:bottom w:val="single" w:sz="12" w:space="0" w:color="auto"/>
            </w:tcBorders>
            <w:vAlign w:val="center"/>
            <w:hideMark/>
          </w:tcPr>
          <w:p w14:paraId="1582C20B" w14:textId="549204C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m</m:t>
                </m:r>
              </m:oMath>
            </m:oMathPara>
          </w:p>
        </w:tc>
        <w:tc>
          <w:tcPr>
            <w:tcW w:w="1449" w:type="pct"/>
            <w:tcBorders>
              <w:bottom w:val="single" w:sz="12" w:space="0" w:color="auto"/>
            </w:tcBorders>
            <w:vAlign w:val="center"/>
            <w:hideMark/>
          </w:tcPr>
          <w:p w14:paraId="545AEF0B" w14:textId="77777777" w:rsidR="009610F4" w:rsidRPr="002A1B18" w:rsidRDefault="009610F4" w:rsidP="002A1B18">
            <w:pPr>
              <w:spacing w:line="360" w:lineRule="auto"/>
              <w:jc w:val="center"/>
              <w:rPr>
                <w:lang w:eastAsia="zh-CN"/>
              </w:rPr>
            </w:pPr>
            <w:r w:rsidRPr="002A1B18">
              <w:rPr>
                <w:lang w:eastAsia="zh-CN"/>
              </w:rPr>
              <w:t>0.524</w:t>
            </w:r>
          </w:p>
        </w:tc>
      </w:tr>
      <w:tr w:rsidR="009610F4" w:rsidRPr="009610F4" w14:paraId="30FCC598"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48C423A4" w14:textId="77777777" w:rsidR="009610F4" w:rsidRPr="002A1B18" w:rsidRDefault="009610F4" w:rsidP="002A1B18">
            <w:pPr>
              <w:spacing w:line="360" w:lineRule="auto"/>
              <w:jc w:val="center"/>
              <w:rPr>
                <w:lang w:eastAsia="zh-CN"/>
              </w:rPr>
            </w:pPr>
            <w:r w:rsidRPr="002A1B18">
              <w:rPr>
                <w:b/>
                <w:bCs/>
                <w:lang w:eastAsia="zh-CN"/>
              </w:rPr>
              <w:t>Lubrifiant</w:t>
            </w:r>
          </w:p>
        </w:tc>
        <w:tc>
          <w:tcPr>
            <w:tcW w:w="955" w:type="pct"/>
            <w:tcBorders>
              <w:top w:val="single" w:sz="12" w:space="0" w:color="auto"/>
              <w:bottom w:val="single" w:sz="12" w:space="0" w:color="auto"/>
            </w:tcBorders>
            <w:vAlign w:val="center"/>
            <w:hideMark/>
          </w:tcPr>
          <w:p w14:paraId="27982F95" w14:textId="77777777" w:rsidR="009610F4" w:rsidRPr="002A1B18" w:rsidRDefault="009610F4" w:rsidP="002A1B18">
            <w:pPr>
              <w:spacing w:line="360" w:lineRule="auto"/>
              <w:jc w:val="center"/>
              <w:rPr>
                <w:lang w:eastAsia="zh-CN"/>
              </w:rPr>
            </w:pPr>
          </w:p>
        </w:tc>
        <w:tc>
          <w:tcPr>
            <w:tcW w:w="1449" w:type="pct"/>
            <w:tcBorders>
              <w:top w:val="single" w:sz="12" w:space="0" w:color="auto"/>
              <w:bottom w:val="single" w:sz="12" w:space="0" w:color="auto"/>
              <w:right w:val="single" w:sz="12" w:space="0" w:color="auto"/>
            </w:tcBorders>
            <w:vAlign w:val="center"/>
            <w:hideMark/>
          </w:tcPr>
          <w:p w14:paraId="14663B47" w14:textId="77777777" w:rsidR="009610F4" w:rsidRPr="002A1B18" w:rsidRDefault="009610F4" w:rsidP="002A1B18">
            <w:pPr>
              <w:spacing w:line="360" w:lineRule="auto"/>
              <w:jc w:val="center"/>
              <w:rPr>
                <w:lang w:eastAsia="zh-CN"/>
              </w:rPr>
            </w:pPr>
            <w:r w:rsidRPr="002A1B18">
              <w:rPr>
                <w:b/>
                <w:bCs/>
                <w:lang w:eastAsia="zh-CN"/>
              </w:rPr>
              <w:t>ISO VG 46</w:t>
            </w:r>
          </w:p>
        </w:tc>
      </w:tr>
      <w:tr w:rsidR="009610F4" w:rsidRPr="009610F4" w14:paraId="79F05DB5" w14:textId="77777777" w:rsidTr="002A1B18">
        <w:trPr>
          <w:trHeight w:val="227"/>
          <w:jc w:val="center"/>
        </w:trPr>
        <w:tc>
          <w:tcPr>
            <w:tcW w:w="2596" w:type="pct"/>
            <w:tcBorders>
              <w:top w:val="single" w:sz="12" w:space="0" w:color="auto"/>
            </w:tcBorders>
            <w:vAlign w:val="center"/>
            <w:hideMark/>
          </w:tcPr>
          <w:p w14:paraId="6C3537E6" w14:textId="77777777" w:rsidR="009610F4" w:rsidRPr="002A1B18" w:rsidRDefault="009610F4" w:rsidP="002A1B18">
            <w:pPr>
              <w:spacing w:line="360" w:lineRule="auto"/>
              <w:jc w:val="center"/>
              <w:rPr>
                <w:lang w:eastAsia="zh-CN"/>
              </w:rPr>
            </w:pPr>
            <w:r w:rsidRPr="002A1B18">
              <w:rPr>
                <w:lang w:eastAsia="zh-CN"/>
              </w:rPr>
              <w:t>Température d’alimentation du lubrifiant</w:t>
            </w:r>
          </w:p>
        </w:tc>
        <w:tc>
          <w:tcPr>
            <w:tcW w:w="955" w:type="pct"/>
            <w:tcBorders>
              <w:top w:val="single" w:sz="12" w:space="0" w:color="auto"/>
            </w:tcBorders>
            <w:vAlign w:val="center"/>
            <w:hideMark/>
          </w:tcPr>
          <w:p w14:paraId="50AE7108" w14:textId="0A8ACBF0" w:rsidR="009610F4" w:rsidRPr="002A1B18" w:rsidRDefault="006A2FF3"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T</m:t>
                    </m:r>
                  </m:e>
                  <m:sub>
                    <m:r>
                      <w:rPr>
                        <w:rFonts w:ascii="Cambria Math" w:hAnsi="Cambria Math"/>
                        <w:lang w:eastAsia="zh-CN"/>
                      </w:rPr>
                      <m:t>alim</m:t>
                    </m:r>
                  </m:sub>
                </m:sSub>
              </m:oMath>
            </m:oMathPara>
          </w:p>
        </w:tc>
        <w:tc>
          <w:tcPr>
            <w:tcW w:w="1449" w:type="pct"/>
            <w:tcBorders>
              <w:top w:val="single" w:sz="12" w:space="0" w:color="auto"/>
            </w:tcBorders>
            <w:vAlign w:val="center"/>
            <w:hideMark/>
          </w:tcPr>
          <w:p w14:paraId="4F33311F" w14:textId="77777777" w:rsidR="009610F4" w:rsidRPr="002A1B18" w:rsidRDefault="009610F4" w:rsidP="002A1B18">
            <w:pPr>
              <w:spacing w:line="360" w:lineRule="auto"/>
              <w:jc w:val="center"/>
              <w:rPr>
                <w:lang w:eastAsia="zh-CN"/>
              </w:rPr>
            </w:pPr>
            <w:r w:rsidRPr="002A1B18">
              <w:rPr>
                <w:lang w:eastAsia="zh-CN"/>
              </w:rPr>
              <w:t>43°C</w:t>
            </w:r>
          </w:p>
        </w:tc>
      </w:tr>
      <w:tr w:rsidR="009610F4" w:rsidRPr="009610F4" w14:paraId="604D0387" w14:textId="77777777" w:rsidTr="002A1B18">
        <w:trPr>
          <w:trHeight w:val="227"/>
          <w:jc w:val="center"/>
        </w:trPr>
        <w:tc>
          <w:tcPr>
            <w:tcW w:w="2596" w:type="pct"/>
            <w:vAlign w:val="center"/>
            <w:hideMark/>
          </w:tcPr>
          <w:p w14:paraId="1547D4BA" w14:textId="77777777" w:rsidR="009610F4" w:rsidRPr="002A1B18" w:rsidRDefault="009610F4" w:rsidP="002A1B18">
            <w:pPr>
              <w:spacing w:line="360" w:lineRule="auto"/>
              <w:jc w:val="center"/>
              <w:rPr>
                <w:lang w:eastAsia="zh-CN"/>
              </w:rPr>
            </w:pPr>
            <w:r w:rsidRPr="002A1B18">
              <w:rPr>
                <w:lang w:eastAsia="zh-CN"/>
              </w:rPr>
              <w:t>Pression d’alimentation du lubrificant</w:t>
            </w:r>
          </w:p>
        </w:tc>
        <w:tc>
          <w:tcPr>
            <w:tcW w:w="955" w:type="pct"/>
            <w:vAlign w:val="center"/>
            <w:hideMark/>
          </w:tcPr>
          <w:p w14:paraId="7FB8B3AA" w14:textId="6C8535CC" w:rsidR="009610F4" w:rsidRPr="002A1B18" w:rsidRDefault="006A2FF3"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alim</m:t>
                    </m:r>
                  </m:sub>
                </m:sSub>
              </m:oMath>
            </m:oMathPara>
          </w:p>
        </w:tc>
        <w:tc>
          <w:tcPr>
            <w:tcW w:w="1449" w:type="pct"/>
            <w:vAlign w:val="center"/>
            <w:hideMark/>
          </w:tcPr>
          <w:p w14:paraId="6BD187A0" w14:textId="77777777" w:rsidR="009610F4" w:rsidRPr="002A1B18" w:rsidRDefault="009610F4" w:rsidP="002A1B18">
            <w:pPr>
              <w:spacing w:line="360" w:lineRule="auto"/>
              <w:jc w:val="center"/>
              <w:rPr>
                <w:lang w:eastAsia="zh-CN"/>
              </w:rPr>
            </w:pPr>
            <w:r w:rsidRPr="002A1B18">
              <w:rPr>
                <w:lang w:eastAsia="zh-CN"/>
              </w:rPr>
              <w:t>0.17 MPa</w:t>
            </w:r>
          </w:p>
        </w:tc>
      </w:tr>
      <w:tr w:rsidR="009610F4" w:rsidRPr="009610F4" w14:paraId="5512939F" w14:textId="77777777" w:rsidTr="002A1B18">
        <w:trPr>
          <w:trHeight w:val="227"/>
          <w:jc w:val="center"/>
        </w:trPr>
        <w:tc>
          <w:tcPr>
            <w:tcW w:w="2596" w:type="pct"/>
            <w:vAlign w:val="center"/>
            <w:hideMark/>
          </w:tcPr>
          <w:p w14:paraId="058D3C5F" w14:textId="77777777" w:rsidR="009610F4" w:rsidRPr="002A1B18" w:rsidRDefault="009610F4" w:rsidP="002A1B18">
            <w:pPr>
              <w:spacing w:line="360" w:lineRule="auto"/>
              <w:jc w:val="center"/>
              <w:rPr>
                <w:lang w:eastAsia="zh-CN"/>
              </w:rPr>
            </w:pPr>
            <w:r w:rsidRPr="002A1B18">
              <w:rPr>
                <w:lang w:eastAsia="zh-CN"/>
              </w:rPr>
              <w:t>Masse volumique du lubrifiant</w:t>
            </w:r>
          </w:p>
        </w:tc>
        <w:tc>
          <w:tcPr>
            <w:tcW w:w="955" w:type="pct"/>
            <w:vAlign w:val="center"/>
            <w:hideMark/>
          </w:tcPr>
          <w:p w14:paraId="1651B253" w14:textId="08AF7D0E"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ρ</m:t>
                </m:r>
              </m:oMath>
            </m:oMathPara>
          </w:p>
        </w:tc>
        <w:tc>
          <w:tcPr>
            <w:tcW w:w="1449" w:type="pct"/>
            <w:vAlign w:val="center"/>
            <w:hideMark/>
          </w:tcPr>
          <w:p w14:paraId="5732DB44" w14:textId="52EE2DEA" w:rsidR="009610F4" w:rsidRPr="002A1B18" w:rsidRDefault="009610F4" w:rsidP="002A1B18">
            <w:pPr>
              <w:spacing w:line="360" w:lineRule="auto"/>
              <w:jc w:val="center"/>
              <w:rPr>
                <w:lang w:eastAsia="zh-CN"/>
              </w:rPr>
            </w:pPr>
            <w:r w:rsidRPr="002A1B18">
              <w:rPr>
                <w:lang w:eastAsia="zh-CN"/>
              </w:rPr>
              <w:t xml:space="preserve">850 </w:t>
            </w:r>
            <m:oMath>
              <m:r>
                <w:rPr>
                  <w:rFonts w:ascii="Cambria Math" w:hAnsi="Cambria Math"/>
                  <w:lang w:eastAsia="zh-CN"/>
                </w:rPr>
                <m:t>kg/</m:t>
              </m:r>
              <m:sSup>
                <m:sSupPr>
                  <m:ctrlPr>
                    <w:rPr>
                      <w:rFonts w:ascii="Cambria Math" w:hAnsi="Cambria Math"/>
                      <w:i/>
                      <w:iCs/>
                      <w:lang w:eastAsia="zh-CN"/>
                    </w:rPr>
                  </m:ctrlPr>
                </m:sSupPr>
                <m:e>
                  <m:r>
                    <w:rPr>
                      <w:rFonts w:ascii="Cambria Math" w:hAnsi="Cambria Math"/>
                      <w:lang w:eastAsia="zh-CN"/>
                    </w:rPr>
                    <m:t>m</m:t>
                  </m:r>
                </m:e>
                <m:sup>
                  <m:r>
                    <w:rPr>
                      <w:rFonts w:ascii="Cambria Math" w:hAnsi="Cambria Math"/>
                      <w:lang w:eastAsia="zh-CN"/>
                    </w:rPr>
                    <m:t>3</m:t>
                  </m:r>
                </m:sup>
              </m:sSup>
            </m:oMath>
          </w:p>
        </w:tc>
      </w:tr>
      <w:tr w:rsidR="009610F4" w:rsidRPr="009610F4" w14:paraId="03882008" w14:textId="77777777" w:rsidTr="002A1B18">
        <w:trPr>
          <w:trHeight w:val="227"/>
          <w:jc w:val="center"/>
        </w:trPr>
        <w:tc>
          <w:tcPr>
            <w:tcW w:w="2596" w:type="pct"/>
            <w:vAlign w:val="center"/>
            <w:hideMark/>
          </w:tcPr>
          <w:p w14:paraId="44B62562" w14:textId="77777777" w:rsidR="009610F4" w:rsidRPr="002A1B18" w:rsidRDefault="009610F4" w:rsidP="002A1B18">
            <w:pPr>
              <w:spacing w:line="360" w:lineRule="auto"/>
              <w:jc w:val="center"/>
              <w:rPr>
                <w:lang w:eastAsia="zh-CN"/>
              </w:rPr>
            </w:pPr>
            <w:r w:rsidRPr="002A1B18">
              <w:rPr>
                <w:lang w:eastAsia="zh-CN"/>
              </w:rPr>
              <w:t>Viscosité dynamique du lubrifiant à 40°C</w:t>
            </w:r>
          </w:p>
        </w:tc>
        <w:tc>
          <w:tcPr>
            <w:tcW w:w="955" w:type="pct"/>
            <w:vAlign w:val="center"/>
            <w:hideMark/>
          </w:tcPr>
          <w:p w14:paraId="1AC50CA7" w14:textId="382A8138" w:rsidR="009610F4" w:rsidRPr="002A1B18" w:rsidRDefault="006A2FF3"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μ</m:t>
                    </m:r>
                  </m:e>
                  <m:sub>
                    <m:r>
                      <w:rPr>
                        <w:rFonts w:ascii="Cambria Math" w:hAnsi="Cambria Math"/>
                        <w:lang w:eastAsia="zh-CN"/>
                      </w:rPr>
                      <m:t>40°C</m:t>
                    </m:r>
                  </m:sub>
                </m:sSub>
              </m:oMath>
            </m:oMathPara>
          </w:p>
        </w:tc>
        <w:tc>
          <w:tcPr>
            <w:tcW w:w="1449" w:type="pct"/>
            <w:vAlign w:val="center"/>
            <w:hideMark/>
          </w:tcPr>
          <w:p w14:paraId="1483134D" w14:textId="77777777" w:rsidR="009610F4" w:rsidRPr="002A1B18" w:rsidRDefault="009610F4" w:rsidP="002A1B18">
            <w:pPr>
              <w:spacing w:line="360" w:lineRule="auto"/>
              <w:jc w:val="center"/>
              <w:rPr>
                <w:lang w:eastAsia="zh-CN"/>
              </w:rPr>
            </w:pPr>
            <w:r w:rsidRPr="002A1B18">
              <w:rPr>
                <w:lang w:eastAsia="zh-CN"/>
              </w:rPr>
              <w:t>0.0416 Pa.s</w:t>
            </w:r>
          </w:p>
        </w:tc>
      </w:tr>
      <w:tr w:rsidR="009610F4" w:rsidRPr="009610F4" w14:paraId="51F2B2D0" w14:textId="77777777" w:rsidTr="002A1B18">
        <w:trPr>
          <w:trHeight w:val="227"/>
          <w:jc w:val="center"/>
        </w:trPr>
        <w:tc>
          <w:tcPr>
            <w:tcW w:w="2596" w:type="pct"/>
            <w:vAlign w:val="center"/>
            <w:hideMark/>
          </w:tcPr>
          <w:p w14:paraId="18418915" w14:textId="77777777" w:rsidR="009610F4" w:rsidRPr="002A1B18" w:rsidRDefault="009610F4" w:rsidP="002A1B18">
            <w:pPr>
              <w:spacing w:line="360" w:lineRule="auto"/>
              <w:jc w:val="center"/>
              <w:rPr>
                <w:lang w:eastAsia="zh-CN"/>
              </w:rPr>
            </w:pPr>
            <w:r w:rsidRPr="002A1B18">
              <w:rPr>
                <w:lang w:eastAsia="zh-CN"/>
              </w:rPr>
              <w:t>Viscosité dynamique du lubrifiant à 60°C</w:t>
            </w:r>
          </w:p>
        </w:tc>
        <w:tc>
          <w:tcPr>
            <w:tcW w:w="955" w:type="pct"/>
            <w:vAlign w:val="center"/>
            <w:hideMark/>
          </w:tcPr>
          <w:p w14:paraId="2534AA9F" w14:textId="26EF5D32" w:rsidR="009610F4" w:rsidRPr="002A1B18" w:rsidRDefault="006A2FF3"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µ</m:t>
                    </m:r>
                  </m:e>
                  <m:sub>
                    <m:r>
                      <w:rPr>
                        <w:rFonts w:ascii="Cambria Math" w:hAnsi="Cambria Math"/>
                        <w:lang w:eastAsia="zh-CN"/>
                      </w:rPr>
                      <m:t>60°C</m:t>
                    </m:r>
                  </m:sub>
                </m:sSub>
              </m:oMath>
            </m:oMathPara>
          </w:p>
        </w:tc>
        <w:tc>
          <w:tcPr>
            <w:tcW w:w="1449" w:type="pct"/>
            <w:vAlign w:val="center"/>
            <w:hideMark/>
          </w:tcPr>
          <w:p w14:paraId="70824DE1" w14:textId="77777777" w:rsidR="009610F4" w:rsidRPr="002A1B18" w:rsidRDefault="009610F4" w:rsidP="002A1B18">
            <w:pPr>
              <w:spacing w:line="360" w:lineRule="auto"/>
              <w:jc w:val="center"/>
              <w:rPr>
                <w:lang w:eastAsia="zh-CN"/>
              </w:rPr>
            </w:pPr>
            <w:r w:rsidRPr="002A1B18">
              <w:rPr>
                <w:lang w:eastAsia="zh-CN"/>
              </w:rPr>
              <w:t>0.0191 Pa.s</w:t>
            </w:r>
          </w:p>
        </w:tc>
      </w:tr>
    </w:tbl>
    <w:p w14:paraId="741839A2" w14:textId="77777777" w:rsidR="0093422C" w:rsidRPr="001440A9" w:rsidRDefault="0093422C" w:rsidP="001C66C9">
      <w:pPr>
        <w:spacing w:before="240" w:after="240" w:line="360" w:lineRule="auto"/>
        <w:ind w:firstLine="709"/>
        <w:rPr>
          <w:bCs/>
        </w:rPr>
      </w:pPr>
      <w:r w:rsidRPr="001B7FB7">
        <w:lastRenderedPageBreak/>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75C1C6F5" w:rsidR="0093422C" w:rsidRDefault="0093422C" w:rsidP="001C66C9">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C20694" w:rsidRPr="00C20694">
        <w:rPr>
          <w:b/>
          <w:bCs/>
          <w:iCs/>
        </w:rPr>
        <w:t xml:space="preserve">Tableau </w:t>
      </w:r>
      <w:r w:rsidR="00C20694" w:rsidRPr="00C20694">
        <w:rPr>
          <w:b/>
          <w:bCs/>
          <w:iCs/>
          <w:noProof/>
        </w:rPr>
        <w:t>2.5</w:t>
      </w:r>
      <w:r w:rsidR="00C20694" w:rsidRPr="00C20694">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1BE075B6"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1443" w:name="_Ref528707371"/>
      <w:bookmarkStart w:id="1444" w:name="_Toc536112270"/>
      <w:bookmarkStart w:id="1445" w:name="_Toc536800603"/>
      <w:r w:rsidRPr="00E65649">
        <w:rPr>
          <w:rFonts w:ascii="Calibri" w:eastAsia="Times New Roman" w:hAnsi="Calibri" w:cs="Times New Roman"/>
          <w:bCs/>
          <w:i w:val="0"/>
          <w:iCs w:val="0"/>
          <w:color w:val="auto"/>
          <w:sz w:val="22"/>
          <w:szCs w:val="20"/>
          <w:lang w:eastAsia="fr-FR"/>
        </w:rPr>
        <w:t xml:space="preserve">Tableau </w:t>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STYLEREF 2 \s </w:instrText>
      </w:r>
      <w:r w:rsidR="00B055A9">
        <w:rPr>
          <w:rFonts w:ascii="Calibri" w:eastAsia="Times New Roman" w:hAnsi="Calibri" w:cs="Times New Roman"/>
          <w:bCs/>
          <w:i w:val="0"/>
          <w:iCs w:val="0"/>
          <w:color w:val="auto"/>
          <w:sz w:val="22"/>
          <w:szCs w:val="20"/>
          <w:lang w:eastAsia="fr-FR"/>
        </w:rPr>
        <w:fldChar w:fldCharType="separate"/>
      </w:r>
      <w:r w:rsidR="00C20694">
        <w:rPr>
          <w:rFonts w:ascii="Calibri" w:eastAsia="Times New Roman" w:hAnsi="Calibri" w:cs="Times New Roman"/>
          <w:bCs/>
          <w:i w:val="0"/>
          <w:iCs w:val="0"/>
          <w:noProof/>
          <w:color w:val="auto"/>
          <w:sz w:val="22"/>
          <w:szCs w:val="20"/>
          <w:lang w:eastAsia="fr-FR"/>
        </w:rPr>
        <w:t>2.5</w:t>
      </w:r>
      <w:r w:rsidR="00B055A9">
        <w:rPr>
          <w:rFonts w:ascii="Calibri" w:eastAsia="Times New Roman" w:hAnsi="Calibri" w:cs="Times New Roman"/>
          <w:bCs/>
          <w:i w:val="0"/>
          <w:iCs w:val="0"/>
          <w:color w:val="auto"/>
          <w:sz w:val="22"/>
          <w:szCs w:val="20"/>
          <w:lang w:eastAsia="fr-FR"/>
        </w:rPr>
        <w:fldChar w:fldCharType="end"/>
      </w:r>
      <w:r w:rsidR="00B055A9">
        <w:rPr>
          <w:rFonts w:ascii="Calibri" w:eastAsia="Times New Roman" w:hAnsi="Calibri" w:cs="Times New Roman"/>
          <w:bCs/>
          <w:i w:val="0"/>
          <w:iCs w:val="0"/>
          <w:color w:val="auto"/>
          <w:sz w:val="22"/>
          <w:szCs w:val="20"/>
          <w:lang w:eastAsia="fr-FR"/>
        </w:rPr>
        <w:noBreakHyphen/>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SEQ Tableau \* ARABIC \s 2 </w:instrText>
      </w:r>
      <w:r w:rsidR="00B055A9">
        <w:rPr>
          <w:rFonts w:ascii="Calibri" w:eastAsia="Times New Roman" w:hAnsi="Calibri" w:cs="Times New Roman"/>
          <w:bCs/>
          <w:i w:val="0"/>
          <w:iCs w:val="0"/>
          <w:color w:val="auto"/>
          <w:sz w:val="22"/>
          <w:szCs w:val="20"/>
          <w:lang w:eastAsia="fr-FR"/>
        </w:rPr>
        <w:fldChar w:fldCharType="separate"/>
      </w:r>
      <w:r w:rsidR="00C20694">
        <w:rPr>
          <w:rFonts w:ascii="Calibri" w:eastAsia="Times New Roman" w:hAnsi="Calibri" w:cs="Times New Roman"/>
          <w:bCs/>
          <w:i w:val="0"/>
          <w:iCs w:val="0"/>
          <w:noProof/>
          <w:color w:val="auto"/>
          <w:sz w:val="22"/>
          <w:szCs w:val="20"/>
          <w:lang w:eastAsia="fr-FR"/>
        </w:rPr>
        <w:t>2</w:t>
      </w:r>
      <w:r w:rsidR="00B055A9">
        <w:rPr>
          <w:rFonts w:ascii="Calibri" w:eastAsia="Times New Roman" w:hAnsi="Calibri" w:cs="Times New Roman"/>
          <w:bCs/>
          <w:i w:val="0"/>
          <w:iCs w:val="0"/>
          <w:color w:val="auto"/>
          <w:sz w:val="22"/>
          <w:szCs w:val="20"/>
          <w:lang w:eastAsia="fr-FR"/>
        </w:rPr>
        <w:fldChar w:fldCharType="end"/>
      </w:r>
      <w:bookmarkEnd w:id="1443"/>
      <w:r>
        <w:rPr>
          <w:rFonts w:ascii="Calibri" w:eastAsia="Times New Roman" w:hAnsi="Calibri" w:cs="Times New Roman"/>
          <w:bCs/>
          <w:i w:val="0"/>
          <w:iCs w:val="0"/>
          <w:color w:val="auto"/>
          <w:sz w:val="22"/>
          <w:szCs w:val="20"/>
          <w:lang w:eastAsia="fr-FR"/>
        </w:rPr>
        <w:t> : Trois configurations de calcul avec les conditions aux limites</w:t>
      </w:r>
      <w:bookmarkEnd w:id="1444"/>
      <w:bookmarkEnd w:id="1445"/>
    </w:p>
    <w:tbl>
      <w:tblPr>
        <w:tblStyle w:val="TableauListe3"/>
        <w:tblW w:w="0" w:type="auto"/>
        <w:jc w:val="center"/>
        <w:tblLook w:val="0480" w:firstRow="0" w:lastRow="0" w:firstColumn="1" w:lastColumn="0" w:noHBand="0" w:noVBand="1"/>
      </w:tblPr>
      <w:tblGrid>
        <w:gridCol w:w="2125"/>
        <w:gridCol w:w="1987"/>
        <w:gridCol w:w="1984"/>
      </w:tblGrid>
      <w:tr w:rsidR="0093422C" w:rsidRPr="002A1B18" w14:paraId="045A812B" w14:textId="77777777" w:rsidTr="002A1B1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left w:val="single" w:sz="12" w:space="0" w:color="auto"/>
              <w:bottom w:val="single" w:sz="12" w:space="0" w:color="auto"/>
              <w:right w:val="single" w:sz="12" w:space="0" w:color="auto"/>
            </w:tcBorders>
          </w:tcPr>
          <w:p w14:paraId="103A970A" w14:textId="77777777" w:rsidR="0093422C" w:rsidRPr="002A1B18" w:rsidRDefault="0093422C" w:rsidP="00D26553">
            <w:pPr>
              <w:jc w:val="center"/>
            </w:pPr>
            <w:r w:rsidRPr="002A1B18">
              <w:t>cas</w:t>
            </w:r>
          </w:p>
        </w:tc>
        <w:tc>
          <w:tcPr>
            <w:tcW w:w="1987" w:type="dxa"/>
            <w:tcBorders>
              <w:top w:val="single" w:sz="12" w:space="0" w:color="auto"/>
              <w:left w:val="single" w:sz="12" w:space="0" w:color="auto"/>
              <w:bottom w:val="single" w:sz="12" w:space="0" w:color="auto"/>
              <w:right w:val="single" w:sz="12" w:space="0" w:color="auto"/>
            </w:tcBorders>
          </w:tcPr>
          <w:p w14:paraId="32C11FB8"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rPr>
              <w:t>Pressure</w:t>
            </w:r>
          </w:p>
        </w:tc>
        <w:tc>
          <w:tcPr>
            <w:tcW w:w="1984" w:type="dxa"/>
            <w:tcBorders>
              <w:top w:val="single" w:sz="12" w:space="0" w:color="auto"/>
              <w:left w:val="single" w:sz="12" w:space="0" w:color="auto"/>
              <w:bottom w:val="single" w:sz="12" w:space="0" w:color="auto"/>
              <w:right w:val="single" w:sz="12" w:space="0" w:color="auto"/>
            </w:tcBorders>
          </w:tcPr>
          <w:p w14:paraId="35EA9B74"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noProof/>
              </w:rPr>
              <w:t>Température</w:t>
            </w:r>
          </w:p>
        </w:tc>
      </w:tr>
      <w:tr w:rsidR="0093422C" w14:paraId="665F3685" w14:textId="77777777" w:rsidTr="002A1B18">
        <w:trPr>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right w:val="single" w:sz="4" w:space="0" w:color="auto"/>
            </w:tcBorders>
            <w:vAlign w:val="center"/>
          </w:tcPr>
          <w:p w14:paraId="1F1A01CD" w14:textId="77777777" w:rsidR="0093422C" w:rsidRPr="002A1B18" w:rsidRDefault="0093422C" w:rsidP="00D26553">
            <w:pPr>
              <w:jc w:val="center"/>
              <w:rPr>
                <w:b w:val="0"/>
                <w:noProof/>
              </w:rPr>
            </w:pPr>
            <w:r w:rsidRPr="002A1B18">
              <w:rPr>
                <w:b w:val="0"/>
                <w:noProof/>
              </w:rPr>
              <w:t>Chrage 10kN</w:t>
            </w:r>
          </w:p>
          <w:p w14:paraId="43C3CB45" w14:textId="77777777" w:rsidR="0093422C" w:rsidRPr="002A1B18" w:rsidRDefault="0093422C" w:rsidP="00D26553">
            <w:pPr>
              <w:jc w:val="center"/>
              <w:rPr>
                <w:b w:val="0"/>
                <w:noProof/>
              </w:rPr>
            </w:pPr>
            <w:r w:rsidRPr="002A1B18">
              <w:rPr>
                <w:b w:val="0"/>
                <w:noProof/>
              </w:rPr>
              <w:t>Vitesse 500tr/min</w:t>
            </w:r>
          </w:p>
        </w:tc>
        <w:tc>
          <w:tcPr>
            <w:tcW w:w="1987" w:type="dxa"/>
            <w:vMerge w:val="restart"/>
            <w:tcBorders>
              <w:top w:val="single" w:sz="12" w:space="0" w:color="auto"/>
              <w:left w:val="single" w:sz="4" w:space="0" w:color="auto"/>
              <w:right w:val="single" w:sz="4" w:space="0" w:color="auto"/>
            </w:tcBorders>
            <w:vAlign w:val="center"/>
          </w:tcPr>
          <w:p w14:paraId="4959FFF1"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top w:val="single" w:sz="12" w:space="0" w:color="auto"/>
              <w:left w:val="single" w:sz="4" w:space="0" w:color="auto"/>
            </w:tcBorders>
          </w:tcPr>
          <w:p w14:paraId="1CBC8D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2A1B18">
        <w:trPr>
          <w:cnfStyle w:val="000000100000" w:firstRow="0" w:lastRow="0" w:firstColumn="0" w:lastColumn="0" w:oddVBand="0" w:evenVBand="0" w:oddHBand="1" w:evenHBand="0" w:firstRowFirstColumn="0" w:firstRowLastColumn="0" w:lastRowFirstColumn="0" w:lastRowLastColumn="0"/>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6DBB8C11" w14:textId="77777777" w:rsidR="0093422C" w:rsidRPr="002A1B18" w:rsidRDefault="0093422C" w:rsidP="00D26553">
            <w:pPr>
              <w:jc w:val="center"/>
              <w:rPr>
                <w:b w:val="0"/>
                <w:noProof/>
              </w:rPr>
            </w:pPr>
            <w:r w:rsidRPr="002A1B18">
              <w:rPr>
                <w:b w:val="0"/>
                <w:noProof/>
              </w:rPr>
              <w:t>Chrage 8kN</w:t>
            </w:r>
          </w:p>
          <w:p w14:paraId="4EF95CC3" w14:textId="77777777" w:rsidR="0093422C" w:rsidRPr="002A1B18" w:rsidRDefault="0093422C" w:rsidP="00D26553">
            <w:pPr>
              <w:jc w:val="center"/>
              <w:rPr>
                <w:b w:val="0"/>
                <w:noProof/>
              </w:rPr>
            </w:pPr>
            <w:r w:rsidRPr="002A1B18">
              <w:rPr>
                <w:b w:val="0"/>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7A7400FA"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2A1B18">
        <w:trPr>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2A1B18" w:rsidRDefault="0093422C" w:rsidP="00D26553">
            <w:pPr>
              <w:jc w:val="center"/>
              <w:rPr>
                <w:b w:val="0"/>
                <w:noProof/>
              </w:rPr>
            </w:pPr>
            <w:r w:rsidRPr="002A1B18">
              <w:rPr>
                <w:b w:val="0"/>
                <w:noProof/>
              </w:rPr>
              <w:t>Charge 6kN</w:t>
            </w:r>
          </w:p>
          <w:p w14:paraId="76181BAA" w14:textId="77777777" w:rsidR="0093422C" w:rsidRPr="002A1B18" w:rsidRDefault="0093422C" w:rsidP="00D26553">
            <w:pPr>
              <w:jc w:val="center"/>
              <w:rPr>
                <w:b w:val="0"/>
                <w:noProof/>
              </w:rPr>
            </w:pPr>
            <w:r w:rsidRPr="002A1B18">
              <w:rPr>
                <w:b w:val="0"/>
                <w:noProof/>
              </w:rPr>
              <w:t xml:space="preserve">Vitesse </w:t>
            </w:r>
            <w:r w:rsidRPr="002A1B18">
              <w:rPr>
                <w:b w:val="0"/>
              </w:rPr>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C47FB9">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16485D35"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C20694" w:rsidRPr="00C20694">
        <w:rPr>
          <w:b/>
        </w:rPr>
        <w:t xml:space="preserve">Figure </w:t>
      </w:r>
      <w:r w:rsidR="00C20694" w:rsidRPr="00C20694">
        <w:rPr>
          <w:b/>
          <w:noProof/>
        </w:rPr>
        <w:t>2.5</w:t>
      </w:r>
      <w:r w:rsidR="00C20694" w:rsidRPr="00C20694">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C20694" w:rsidRPr="00C20694">
        <w:rPr>
          <w:b/>
        </w:rPr>
        <w:t>Figure</w:t>
      </w:r>
      <w:r w:rsidR="00C20694" w:rsidRPr="00C20694">
        <w:rPr>
          <w:b/>
          <w:noProof/>
        </w:rPr>
        <w:t xml:space="preserve"> 2.5</w:t>
      </w:r>
      <w:r w:rsidR="00C20694" w:rsidRPr="00C20694">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fr-FR" w:bidi="ar-SA"/>
              </w:rPr>
              <w:lastRenderedPageBreak/>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fr-FR"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3"/>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426344B7" w:rsidR="0093422C" w:rsidRDefault="0093422C" w:rsidP="00CD1219">
      <w:pPr>
        <w:jc w:val="center"/>
      </w:pPr>
      <w:bookmarkStart w:id="1446" w:name="_Ref524006364"/>
      <w:bookmarkStart w:id="1447" w:name="_Toc536112206"/>
      <w:bookmarkStart w:id="1448" w:name="_Toc536800507"/>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2</w:t>
      </w:r>
      <w:r w:rsidR="009F566C">
        <w:rPr>
          <w:noProof/>
        </w:rPr>
        <w:fldChar w:fldCharType="end"/>
      </w:r>
      <w:bookmarkEnd w:id="1446"/>
      <w:r w:rsidRPr="003B2745">
        <w:t xml:space="preserve"> : </w:t>
      </w:r>
      <w:r w:rsidR="00CD1219">
        <w:t>C</w:t>
      </w:r>
      <w:r>
        <w:t>hamps de</w:t>
      </w:r>
      <w:r w:rsidRPr="003B2745">
        <w:t xml:space="preserve"> pression et </w:t>
      </w:r>
      <w:r>
        <w:t xml:space="preserve">de </w:t>
      </w:r>
      <w:r w:rsidRPr="003B2745">
        <w:t>température</w:t>
      </w:r>
      <w:r>
        <w:t xml:space="preserve"> des deux lobes à 500tr/min avec la charge 10kN</w:t>
      </w:r>
      <w:bookmarkEnd w:id="1447"/>
      <w:bookmarkEnd w:id="1448"/>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fr-FR"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4"/>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fr-FR"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5"/>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0CFC5ED0" w:rsidR="00E75151" w:rsidRPr="003B2745" w:rsidRDefault="0093422C" w:rsidP="00AE5210">
      <w:pPr>
        <w:jc w:val="center"/>
      </w:pPr>
      <w:bookmarkStart w:id="1449" w:name="_Toc536112207"/>
      <w:bookmarkStart w:id="1450" w:name="_Toc536800508"/>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3</w:t>
      </w:r>
      <w:r w:rsidR="009F566C">
        <w:rPr>
          <w:noProof/>
        </w:rPr>
        <w:fldChar w:fldCharType="end"/>
      </w:r>
      <w:r w:rsidRPr="003B2745">
        <w:t xml:space="preserve"> : </w:t>
      </w:r>
      <w:r w:rsidR="00CD1219">
        <w:t>C</w:t>
      </w:r>
      <w:r>
        <w:t>hamps de</w:t>
      </w:r>
      <w:r w:rsidRPr="003B2745">
        <w:t xml:space="preserve"> pression et </w:t>
      </w:r>
      <w:r>
        <w:t xml:space="preserve">de </w:t>
      </w:r>
      <w:r w:rsidRPr="003B2745">
        <w:t>température</w:t>
      </w:r>
      <w:r>
        <w:t xml:space="preserve"> des deux lobes </w:t>
      </w:r>
      <w:r w:rsidR="00AE5210">
        <w:t>à 2000tr/min avec la charge 8kN</w:t>
      </w:r>
      <w:bookmarkEnd w:id="1449"/>
      <w:bookmarkEnd w:id="1450"/>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fr-FR" w:bidi="ar-SA"/>
              </w:rPr>
              <w:lastRenderedPageBreak/>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6"/>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fr-FR"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7"/>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327ED645" w:rsidR="0093422C" w:rsidRDefault="0093422C" w:rsidP="00E75151">
      <w:pPr>
        <w:jc w:val="center"/>
      </w:pPr>
      <w:bookmarkStart w:id="1451" w:name="_Ref526272542"/>
      <w:bookmarkStart w:id="1452" w:name="_Toc536112208"/>
      <w:bookmarkStart w:id="1453" w:name="_Toc536800509"/>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4</w:t>
      </w:r>
      <w:r w:rsidR="009F566C">
        <w:rPr>
          <w:noProof/>
        </w:rPr>
        <w:fldChar w:fldCharType="end"/>
      </w:r>
      <w:bookmarkEnd w:id="1451"/>
      <w:r w:rsidRPr="003B2745">
        <w:t xml:space="preserve"> : </w:t>
      </w:r>
      <w:r w:rsidR="00CD1219">
        <w:t>C</w:t>
      </w:r>
      <w:r>
        <w:t>hamps de</w:t>
      </w:r>
      <w:r w:rsidRPr="003B2745">
        <w:t xml:space="preserve"> pression et </w:t>
      </w:r>
      <w:r>
        <w:t xml:space="preserve">de </w:t>
      </w:r>
      <w:r w:rsidRPr="003B2745">
        <w:t>température</w:t>
      </w:r>
      <w:r>
        <w:t xml:space="preserve"> des deux lobes à 3500tr/min avec la charge 6kN</w:t>
      </w:r>
      <w:bookmarkEnd w:id="1452"/>
      <w:bookmarkEnd w:id="1453"/>
    </w:p>
    <w:p w14:paraId="05769FCB" w14:textId="77777777" w:rsidR="00CD1219" w:rsidRDefault="00CD1219" w:rsidP="00E75151">
      <w:pPr>
        <w:jc w:val="center"/>
      </w:pPr>
    </w:p>
    <w:p w14:paraId="77C96987" w14:textId="77777777" w:rsidR="00942367" w:rsidRDefault="00942367" w:rsidP="00942367">
      <w:pPr>
        <w:pStyle w:val="Titre2"/>
        <w:ind w:left="567"/>
      </w:pPr>
      <w:bookmarkStart w:id="1454" w:name="_Toc536800394"/>
      <w:r>
        <w:t>Efforts générés dans paliers hydrodynamiques</w:t>
      </w:r>
      <w:bookmarkEnd w:id="1454"/>
    </w:p>
    <w:p w14:paraId="04E25B14" w14:textId="77777777" w:rsidR="00942367" w:rsidRPr="000B533E" w:rsidRDefault="00942367" w:rsidP="00942367"/>
    <w:p w14:paraId="7ACCCBA1" w14:textId="78BD8988" w:rsidR="00942367" w:rsidRPr="00D14956" w:rsidRDefault="00942367" w:rsidP="00942367">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C20694" w:rsidRPr="00C20694">
        <w:rPr>
          <w:b/>
        </w:rPr>
        <w:t>Figure 2.2</w:t>
      </w:r>
      <w:r w:rsidR="00C20694" w:rsidRPr="00C20694">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42367" w:rsidRPr="00AA3E05" w14:paraId="7E828ED0" w14:textId="77777777" w:rsidTr="003F4DBD">
        <w:trPr>
          <w:trHeight w:val="635"/>
          <w:tblHeader/>
          <w:jc w:val="center"/>
        </w:trPr>
        <w:tc>
          <w:tcPr>
            <w:tcW w:w="7943" w:type="dxa"/>
            <w:vAlign w:val="center"/>
          </w:tcPr>
          <w:p w14:paraId="1DACD6A0" w14:textId="77777777" w:rsidR="00942367" w:rsidRPr="00D51381" w:rsidRDefault="006A2FF3" w:rsidP="003F4DBD">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AB28AC6" w14:textId="77777777" w:rsidR="00942367" w:rsidRPr="001C390D" w:rsidRDefault="00942367"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1ADCD4D" w14:textId="77777777" w:rsidR="00942367" w:rsidRPr="00D14956" w:rsidRDefault="00942367" w:rsidP="00942367">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85A48D4" w14:textId="77777777" w:rsidR="00942367" w:rsidRDefault="00942367" w:rsidP="00942367"/>
    <w:p w14:paraId="3022C33D" w14:textId="77777777" w:rsidR="0093422C" w:rsidRDefault="0093422C" w:rsidP="007A2180">
      <w:pPr>
        <w:pStyle w:val="Titre2"/>
        <w:ind w:left="567"/>
      </w:pPr>
      <w:bookmarkStart w:id="1455" w:name="_Toc536800395"/>
      <w:r w:rsidRPr="00CC16EF">
        <w:t>Conclusion</w:t>
      </w:r>
      <w:bookmarkEnd w:id="1455"/>
    </w:p>
    <w:p w14:paraId="40A8C02B" w14:textId="77777777" w:rsidR="0093422C" w:rsidRDefault="0093422C" w:rsidP="0093422C"/>
    <w:p w14:paraId="24E116A0" w14:textId="5B85FFAB"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 xml:space="preserve">orithme FBNS a été </w:t>
      </w:r>
      <w:r w:rsidR="00383F21">
        <w:rPr>
          <w:sz w:val="23"/>
          <w:szCs w:val="23"/>
        </w:rPr>
        <w:lastRenderedPageBreak/>
        <w:t>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1456" w:name="_Toc536800396"/>
      <w:r>
        <w:lastRenderedPageBreak/>
        <w:t xml:space="preserve">Chapitre 3 : </w:t>
      </w:r>
      <w:r w:rsidR="00FE05DA">
        <w:br/>
      </w:r>
      <w:r>
        <w:t>Modélisation des rotors</w:t>
      </w:r>
      <w:bookmarkEnd w:id="1456"/>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1905AA65"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w:t>
      </w:r>
      <w:hyperlink w:anchor="_Chapitre_2_:" w:history="1">
        <w:r w:rsidRPr="00E80E4B">
          <w:rPr>
            <w:rStyle w:val="Lienhypertexte"/>
            <w:rFonts w:asciiTheme="minorHAnsi" w:hAnsiTheme="minorHAnsi"/>
            <w:b/>
            <w:color w:val="000000" w:themeColor="text1"/>
            <w:szCs w:val="22"/>
            <w:u w:val="none"/>
          </w:rPr>
          <w:t xml:space="preserve">chapitre </w:t>
        </w:r>
        <w:r w:rsidR="00315284" w:rsidRPr="00E80E4B">
          <w:rPr>
            <w:rStyle w:val="Lienhypertexte"/>
            <w:rFonts w:asciiTheme="minorHAnsi" w:hAnsiTheme="minorHAnsi"/>
            <w:b/>
            <w:color w:val="000000" w:themeColor="text1"/>
            <w:szCs w:val="22"/>
            <w:u w:val="none"/>
          </w:rPr>
          <w:t>2</w:t>
        </w:r>
      </w:hyperlink>
      <w:r w:rsidRPr="00A60B6F">
        <w:rPr>
          <w:rFonts w:asciiTheme="minorHAnsi" w:hAnsiTheme="minorHAnsi"/>
          <w:szCs w:val="22"/>
        </w:rPr>
        <w:t xml:space="preserve">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315284">
      <w:pPr>
        <w:spacing w:before="240" w:after="240" w:line="360" w:lineRule="auto"/>
        <w:ind w:firstLine="709"/>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Newmark combinée </w:t>
      </w:r>
      <w:r w:rsidR="00A60B6F">
        <w:rPr>
          <w:rFonts w:asciiTheme="minorHAnsi" w:hAnsiTheme="minorHAnsi"/>
          <w:szCs w:val="22"/>
        </w:rPr>
        <w:t>avec</w:t>
      </w:r>
      <w:r w:rsidRPr="00A60B6F">
        <w:rPr>
          <w:rFonts w:asciiTheme="minorHAnsi" w:hAnsiTheme="minorHAnsi"/>
          <w:szCs w:val="22"/>
        </w:rPr>
        <w:t xml:space="preserve"> la méthode de Newton-Raphson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E0308D">
      <w:pPr>
        <w:pStyle w:val="Paragraphedeliste"/>
        <w:keepNext/>
        <w:keepLines/>
        <w:numPr>
          <w:ilvl w:val="0"/>
          <w:numId w:val="13"/>
        </w:numPr>
        <w:tabs>
          <w:tab w:val="left" w:pos="567"/>
        </w:tabs>
        <w:spacing w:before="240"/>
        <w:contextualSpacing w:val="0"/>
        <w:jc w:val="both"/>
        <w:outlineLvl w:val="0"/>
        <w:rPr>
          <w:b/>
          <w:caps/>
          <w:vanish/>
          <w:sz w:val="40"/>
          <w:szCs w:val="24"/>
        </w:rPr>
      </w:pPr>
      <w:bookmarkStart w:id="1457" w:name="_Toc533768834"/>
      <w:bookmarkStart w:id="1458" w:name="_Toc533769133"/>
      <w:bookmarkStart w:id="1459" w:name="_Toc533769305"/>
      <w:bookmarkStart w:id="1460" w:name="_Toc533769357"/>
      <w:bookmarkStart w:id="1461" w:name="_Toc533769756"/>
      <w:bookmarkStart w:id="1462" w:name="_Toc533771817"/>
      <w:bookmarkStart w:id="1463" w:name="_Toc533772305"/>
      <w:bookmarkStart w:id="1464" w:name="_Toc533774377"/>
      <w:bookmarkStart w:id="1465" w:name="_Toc533775569"/>
      <w:bookmarkStart w:id="1466" w:name="_Toc533776213"/>
      <w:bookmarkStart w:id="1467" w:name="_Toc533776340"/>
      <w:bookmarkStart w:id="1468" w:name="_Toc533777565"/>
      <w:bookmarkStart w:id="1469" w:name="_Toc534279473"/>
      <w:bookmarkStart w:id="1470" w:name="_Toc534279571"/>
      <w:bookmarkStart w:id="1471" w:name="_Toc534279649"/>
      <w:bookmarkStart w:id="1472" w:name="_Toc534290945"/>
      <w:bookmarkStart w:id="1473" w:name="_Toc534293227"/>
      <w:bookmarkStart w:id="1474" w:name="_Toc534293511"/>
      <w:bookmarkStart w:id="1475" w:name="_Toc534293589"/>
      <w:bookmarkStart w:id="1476" w:name="_Toc534387888"/>
      <w:bookmarkStart w:id="1477" w:name="_Toc534410859"/>
      <w:bookmarkStart w:id="1478" w:name="_Toc534620773"/>
      <w:bookmarkStart w:id="1479" w:name="_Toc534621259"/>
      <w:bookmarkStart w:id="1480" w:name="_Toc534621364"/>
      <w:bookmarkStart w:id="1481" w:name="_Toc534621471"/>
      <w:bookmarkStart w:id="1482" w:name="_Toc534625130"/>
      <w:bookmarkStart w:id="1483" w:name="_Toc534631430"/>
      <w:bookmarkStart w:id="1484" w:name="_Toc534631530"/>
      <w:bookmarkStart w:id="1485" w:name="_Toc534631883"/>
      <w:bookmarkStart w:id="1486" w:name="_Toc534632116"/>
      <w:bookmarkStart w:id="1487" w:name="_Toc534632328"/>
      <w:bookmarkStart w:id="1488" w:name="_Toc534632450"/>
      <w:bookmarkStart w:id="1489" w:name="_Toc534632549"/>
      <w:bookmarkStart w:id="1490" w:name="_Toc534633842"/>
      <w:bookmarkStart w:id="1491" w:name="_Toc534634186"/>
      <w:bookmarkStart w:id="1492" w:name="_Toc534634590"/>
      <w:bookmarkStart w:id="1493" w:name="_Toc534634965"/>
      <w:bookmarkStart w:id="1494" w:name="_Toc534635065"/>
      <w:bookmarkStart w:id="1495" w:name="_Toc534635165"/>
      <w:bookmarkStart w:id="1496" w:name="_Toc534635265"/>
      <w:bookmarkStart w:id="1497" w:name="_Toc534635365"/>
      <w:bookmarkStart w:id="1498" w:name="_Toc534635486"/>
      <w:bookmarkStart w:id="1499" w:name="_Toc534635585"/>
      <w:bookmarkStart w:id="1500" w:name="_Toc534636635"/>
      <w:bookmarkStart w:id="1501" w:name="_Toc534638263"/>
      <w:bookmarkStart w:id="1502" w:name="_Toc534638349"/>
      <w:bookmarkStart w:id="1503" w:name="_Toc534638716"/>
      <w:bookmarkStart w:id="1504" w:name="_Toc534640571"/>
      <w:bookmarkStart w:id="1505" w:name="_Toc534650381"/>
      <w:bookmarkStart w:id="1506" w:name="_Toc534707657"/>
      <w:bookmarkStart w:id="1507" w:name="_Toc534719962"/>
      <w:bookmarkStart w:id="1508" w:name="_Toc534720645"/>
      <w:bookmarkStart w:id="1509" w:name="_Toc534721417"/>
      <w:bookmarkStart w:id="1510" w:name="_Toc534723195"/>
      <w:bookmarkStart w:id="1511" w:name="_Toc534724107"/>
      <w:bookmarkStart w:id="1512" w:name="_Toc534724652"/>
      <w:bookmarkStart w:id="1513" w:name="_Toc534724956"/>
      <w:bookmarkStart w:id="1514" w:name="_Toc534725627"/>
      <w:bookmarkStart w:id="1515" w:name="_Toc534729710"/>
      <w:bookmarkStart w:id="1516" w:name="_Toc534792259"/>
      <w:bookmarkStart w:id="1517" w:name="_Toc534792908"/>
      <w:bookmarkStart w:id="1518" w:name="_Toc534793233"/>
      <w:bookmarkStart w:id="1519" w:name="_Toc534793991"/>
      <w:bookmarkStart w:id="1520" w:name="_Toc534794086"/>
      <w:bookmarkStart w:id="1521" w:name="_Toc534794183"/>
      <w:bookmarkStart w:id="1522" w:name="_Toc534796815"/>
      <w:bookmarkStart w:id="1523" w:name="_Toc534878071"/>
      <w:bookmarkStart w:id="1524" w:name="_Toc534878165"/>
      <w:bookmarkStart w:id="1525" w:name="_Toc534880503"/>
      <w:bookmarkStart w:id="1526" w:name="_Toc534895235"/>
      <w:bookmarkStart w:id="1527" w:name="_Toc534895952"/>
      <w:bookmarkStart w:id="1528" w:name="_Toc534896506"/>
      <w:bookmarkStart w:id="1529" w:name="_Toc534896899"/>
      <w:bookmarkStart w:id="1530" w:name="_Toc534983295"/>
      <w:bookmarkStart w:id="1531" w:name="_Toc534984829"/>
      <w:bookmarkStart w:id="1532" w:name="_Toc535242921"/>
      <w:bookmarkStart w:id="1533" w:name="_Toc535243273"/>
      <w:bookmarkStart w:id="1534" w:name="_Toc535245056"/>
      <w:bookmarkStart w:id="1535" w:name="_Toc535248180"/>
      <w:bookmarkStart w:id="1536" w:name="_Toc535248597"/>
      <w:bookmarkStart w:id="1537" w:name="_Toc535250076"/>
      <w:bookmarkStart w:id="1538" w:name="_Toc535251256"/>
      <w:bookmarkStart w:id="1539" w:name="_Toc535251797"/>
      <w:bookmarkStart w:id="1540" w:name="_Toc535252151"/>
      <w:bookmarkStart w:id="1541" w:name="_Toc535346219"/>
      <w:bookmarkStart w:id="1542" w:name="_Toc535418746"/>
      <w:bookmarkStart w:id="1543" w:name="_Toc535505048"/>
      <w:bookmarkStart w:id="1544" w:name="_Toc535509368"/>
      <w:bookmarkStart w:id="1545" w:name="_Toc535510061"/>
      <w:bookmarkStart w:id="1546" w:name="_Toc535512814"/>
      <w:bookmarkStart w:id="1547" w:name="_Toc535512903"/>
      <w:bookmarkStart w:id="1548" w:name="_Toc535527927"/>
      <w:bookmarkStart w:id="1549" w:name="_Toc535536132"/>
      <w:bookmarkStart w:id="1550" w:name="_Toc535575125"/>
      <w:bookmarkStart w:id="1551" w:name="_Toc535587583"/>
      <w:bookmarkStart w:id="1552" w:name="_Toc535587840"/>
      <w:bookmarkStart w:id="1553" w:name="_Toc535588525"/>
      <w:bookmarkStart w:id="1554" w:name="_Toc535589752"/>
      <w:bookmarkStart w:id="1555" w:name="_Toc535590216"/>
      <w:bookmarkStart w:id="1556" w:name="_Toc535594646"/>
      <w:bookmarkStart w:id="1557" w:name="_Toc535832327"/>
      <w:bookmarkStart w:id="1558" w:name="_Toc535834263"/>
      <w:bookmarkStart w:id="1559" w:name="_Toc535846099"/>
      <w:bookmarkStart w:id="1560" w:name="_Toc535846291"/>
      <w:bookmarkStart w:id="1561" w:name="_Toc535853015"/>
      <w:bookmarkStart w:id="1562" w:name="_Toc535853262"/>
      <w:bookmarkStart w:id="1563" w:name="_Toc535854156"/>
      <w:bookmarkStart w:id="1564" w:name="_Toc535854682"/>
      <w:bookmarkStart w:id="1565" w:name="_Toc535918646"/>
      <w:bookmarkStart w:id="1566" w:name="_Toc535932509"/>
      <w:bookmarkStart w:id="1567" w:name="_Toc535932601"/>
      <w:bookmarkStart w:id="1568" w:name="_Toc535933432"/>
      <w:bookmarkStart w:id="1569" w:name="_Toc535934324"/>
      <w:bookmarkStart w:id="1570" w:name="_Toc535935075"/>
      <w:bookmarkStart w:id="1571" w:name="_Toc535935851"/>
      <w:bookmarkStart w:id="1572" w:name="_Toc535938386"/>
      <w:bookmarkStart w:id="1573" w:name="_Toc535938735"/>
      <w:bookmarkStart w:id="1574" w:name="_Toc535942421"/>
      <w:bookmarkStart w:id="1575" w:name="_Toc535942658"/>
      <w:bookmarkStart w:id="1576" w:name="_Toc535942880"/>
      <w:bookmarkStart w:id="1577" w:name="_Toc535942976"/>
      <w:bookmarkStart w:id="1578" w:name="_Toc535943072"/>
      <w:bookmarkStart w:id="1579" w:name="_Toc535947821"/>
      <w:bookmarkStart w:id="1580" w:name="_Toc536006875"/>
      <w:bookmarkStart w:id="1581" w:name="_Toc536110506"/>
      <w:bookmarkStart w:id="1582" w:name="_Toc536110882"/>
      <w:bookmarkStart w:id="1583" w:name="_Toc536112101"/>
      <w:bookmarkStart w:id="1584" w:name="_Toc536112421"/>
      <w:bookmarkStart w:id="1585" w:name="_Toc536113306"/>
      <w:bookmarkStart w:id="1586" w:name="_Toc536113518"/>
      <w:bookmarkStart w:id="1587" w:name="_Toc536113730"/>
      <w:bookmarkStart w:id="1588" w:name="_Toc536115029"/>
      <w:bookmarkStart w:id="1589" w:name="_Toc536115299"/>
      <w:bookmarkStart w:id="1590" w:name="_Toc536117489"/>
      <w:bookmarkStart w:id="1591" w:name="_Toc536117704"/>
      <w:bookmarkStart w:id="1592" w:name="_Toc536118725"/>
      <w:bookmarkStart w:id="1593" w:name="_Toc536120017"/>
      <w:bookmarkStart w:id="1594" w:name="_Toc536120233"/>
      <w:bookmarkStart w:id="1595" w:name="_Toc536127295"/>
      <w:bookmarkStart w:id="1596" w:name="_Toc536127512"/>
      <w:bookmarkStart w:id="1597" w:name="_Toc536128296"/>
      <w:bookmarkStart w:id="1598" w:name="_Toc536129419"/>
      <w:bookmarkStart w:id="1599" w:name="_Toc536129637"/>
      <w:bookmarkStart w:id="1600" w:name="_Toc536129858"/>
      <w:bookmarkStart w:id="1601" w:name="_Toc536130081"/>
      <w:bookmarkStart w:id="1602" w:name="_Toc536130307"/>
      <w:bookmarkStart w:id="1603" w:name="_Toc536130543"/>
      <w:bookmarkStart w:id="1604" w:name="_Toc536131237"/>
      <w:bookmarkStart w:id="1605" w:name="_Toc536131498"/>
      <w:bookmarkStart w:id="1606" w:name="_Toc536199911"/>
      <w:bookmarkStart w:id="1607" w:name="_Toc536200158"/>
      <w:bookmarkStart w:id="1608" w:name="_Toc536200653"/>
      <w:bookmarkStart w:id="1609" w:name="_Toc536200901"/>
      <w:bookmarkStart w:id="1610" w:name="_Toc536201148"/>
      <w:bookmarkStart w:id="1611" w:name="_Toc536201395"/>
      <w:bookmarkStart w:id="1612" w:name="_Toc536202310"/>
      <w:bookmarkStart w:id="1613" w:name="_Toc536203681"/>
      <w:bookmarkStart w:id="1614" w:name="_Toc536203927"/>
      <w:bookmarkStart w:id="1615" w:name="_Toc536204173"/>
      <w:bookmarkStart w:id="1616" w:name="_Toc536539321"/>
      <w:bookmarkStart w:id="1617" w:name="_Toc536539574"/>
      <w:bookmarkStart w:id="1618" w:name="_Toc536543350"/>
      <w:bookmarkStart w:id="1619" w:name="_Toc536543604"/>
      <w:bookmarkStart w:id="1620" w:name="_Toc536544495"/>
      <w:bookmarkStart w:id="1621" w:name="_Toc536545435"/>
      <w:bookmarkStart w:id="1622" w:name="_Toc536546586"/>
      <w:bookmarkStart w:id="1623" w:name="_Toc536626882"/>
      <w:bookmarkStart w:id="1624" w:name="_Toc536725961"/>
      <w:bookmarkStart w:id="1625" w:name="_Toc536741057"/>
      <w:bookmarkStart w:id="1626" w:name="_Toc536741314"/>
      <w:bookmarkStart w:id="1627" w:name="_Toc536741570"/>
      <w:bookmarkStart w:id="1628" w:name="_Toc536784629"/>
      <w:bookmarkStart w:id="1629" w:name="_Toc536797524"/>
      <w:bookmarkStart w:id="1630" w:name="_Toc536797787"/>
      <w:bookmarkStart w:id="1631" w:name="_Toc536798184"/>
      <w:bookmarkStart w:id="1632" w:name="_Toc536798439"/>
      <w:bookmarkStart w:id="1633" w:name="_Toc536798694"/>
      <w:bookmarkStart w:id="1634" w:name="_Toc536800397"/>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1635" w:name="_Toc533768835"/>
      <w:bookmarkStart w:id="1636" w:name="_Toc533769134"/>
      <w:bookmarkStart w:id="1637" w:name="_Toc533769306"/>
      <w:bookmarkStart w:id="1638" w:name="_Toc533769358"/>
      <w:bookmarkStart w:id="1639" w:name="_Toc533769757"/>
      <w:bookmarkStart w:id="1640" w:name="_Toc533771818"/>
      <w:bookmarkStart w:id="1641" w:name="_Toc533772306"/>
      <w:bookmarkStart w:id="1642" w:name="_Toc533774378"/>
      <w:bookmarkStart w:id="1643" w:name="_Toc533775570"/>
      <w:bookmarkStart w:id="1644" w:name="_Toc533776214"/>
      <w:bookmarkStart w:id="1645" w:name="_Toc533776341"/>
      <w:bookmarkStart w:id="1646" w:name="_Toc533777566"/>
      <w:bookmarkStart w:id="1647" w:name="_Toc534279474"/>
      <w:bookmarkStart w:id="1648" w:name="_Toc534279572"/>
      <w:bookmarkStart w:id="1649" w:name="_Toc534279650"/>
      <w:bookmarkStart w:id="1650" w:name="_Toc534290946"/>
      <w:bookmarkStart w:id="1651" w:name="_Toc534293228"/>
      <w:bookmarkStart w:id="1652" w:name="_Toc534293512"/>
      <w:bookmarkStart w:id="1653" w:name="_Toc534293590"/>
      <w:bookmarkStart w:id="1654" w:name="_Toc534387889"/>
      <w:bookmarkStart w:id="1655" w:name="_Toc534410860"/>
      <w:bookmarkStart w:id="1656" w:name="_Toc534620774"/>
      <w:bookmarkStart w:id="1657" w:name="_Toc534621260"/>
      <w:bookmarkStart w:id="1658" w:name="_Toc534621365"/>
      <w:bookmarkStart w:id="1659" w:name="_Toc534621472"/>
      <w:bookmarkStart w:id="1660" w:name="_Toc534625131"/>
      <w:bookmarkStart w:id="1661" w:name="_Toc534631431"/>
      <w:bookmarkStart w:id="1662" w:name="_Toc534631531"/>
      <w:bookmarkStart w:id="1663" w:name="_Toc534631884"/>
      <w:bookmarkStart w:id="1664" w:name="_Toc534632117"/>
      <w:bookmarkStart w:id="1665" w:name="_Toc534632329"/>
      <w:bookmarkStart w:id="1666" w:name="_Toc534632451"/>
      <w:bookmarkStart w:id="1667" w:name="_Toc534632550"/>
      <w:bookmarkStart w:id="1668" w:name="_Toc534633843"/>
      <w:bookmarkStart w:id="1669" w:name="_Toc534634187"/>
      <w:bookmarkStart w:id="1670" w:name="_Toc534634591"/>
      <w:bookmarkStart w:id="1671" w:name="_Toc534634966"/>
      <w:bookmarkStart w:id="1672" w:name="_Toc534635066"/>
      <w:bookmarkStart w:id="1673" w:name="_Toc534635166"/>
      <w:bookmarkStart w:id="1674" w:name="_Toc534635266"/>
      <w:bookmarkStart w:id="1675" w:name="_Toc534635366"/>
      <w:bookmarkStart w:id="1676" w:name="_Toc534635487"/>
      <w:bookmarkStart w:id="1677" w:name="_Toc534635586"/>
      <w:bookmarkStart w:id="1678" w:name="_Toc534636636"/>
      <w:bookmarkStart w:id="1679" w:name="_Toc534638264"/>
      <w:bookmarkStart w:id="1680" w:name="_Toc534638350"/>
      <w:bookmarkStart w:id="1681" w:name="_Toc534638717"/>
      <w:bookmarkStart w:id="1682" w:name="_Toc534640572"/>
      <w:bookmarkStart w:id="1683" w:name="_Toc534650382"/>
      <w:bookmarkStart w:id="1684" w:name="_Toc534707658"/>
      <w:bookmarkStart w:id="1685" w:name="_Toc534719963"/>
      <w:bookmarkStart w:id="1686" w:name="_Toc534720646"/>
      <w:bookmarkStart w:id="1687" w:name="_Toc534721418"/>
      <w:bookmarkStart w:id="1688" w:name="_Toc534723196"/>
      <w:bookmarkStart w:id="1689" w:name="_Toc534724108"/>
      <w:bookmarkStart w:id="1690" w:name="_Toc534724653"/>
      <w:bookmarkStart w:id="1691" w:name="_Toc534724957"/>
      <w:bookmarkStart w:id="1692" w:name="_Toc534725628"/>
      <w:bookmarkStart w:id="1693" w:name="_Toc534729711"/>
      <w:bookmarkStart w:id="1694" w:name="_Toc534792260"/>
      <w:bookmarkStart w:id="1695" w:name="_Toc534792909"/>
      <w:bookmarkStart w:id="1696" w:name="_Toc534793234"/>
      <w:bookmarkStart w:id="1697" w:name="_Toc534793992"/>
      <w:bookmarkStart w:id="1698" w:name="_Toc534794087"/>
      <w:bookmarkStart w:id="1699" w:name="_Toc534794184"/>
      <w:bookmarkStart w:id="1700" w:name="_Toc534796816"/>
      <w:bookmarkStart w:id="1701" w:name="_Toc534878072"/>
      <w:bookmarkStart w:id="1702" w:name="_Toc534878166"/>
      <w:bookmarkStart w:id="1703" w:name="_Toc534880504"/>
      <w:bookmarkStart w:id="1704" w:name="_Toc534895236"/>
      <w:bookmarkStart w:id="1705" w:name="_Toc534895953"/>
      <w:bookmarkStart w:id="1706" w:name="_Toc534896507"/>
      <w:bookmarkStart w:id="1707" w:name="_Toc534896900"/>
      <w:bookmarkStart w:id="1708" w:name="_Toc534983296"/>
      <w:bookmarkStart w:id="1709" w:name="_Toc534984830"/>
      <w:bookmarkStart w:id="1710" w:name="_Toc535242922"/>
      <w:bookmarkStart w:id="1711" w:name="_Toc535243274"/>
      <w:bookmarkStart w:id="1712" w:name="_Toc535245057"/>
      <w:bookmarkStart w:id="1713" w:name="_Toc535248181"/>
      <w:bookmarkStart w:id="1714" w:name="_Toc535248598"/>
      <w:bookmarkStart w:id="1715" w:name="_Toc535250077"/>
      <w:bookmarkStart w:id="1716" w:name="_Toc535251257"/>
      <w:bookmarkStart w:id="1717" w:name="_Toc535251798"/>
      <w:bookmarkStart w:id="1718" w:name="_Toc535252152"/>
      <w:bookmarkStart w:id="1719" w:name="_Toc535346220"/>
      <w:bookmarkStart w:id="1720" w:name="_Toc535418747"/>
      <w:bookmarkStart w:id="1721" w:name="_Toc535505049"/>
      <w:bookmarkStart w:id="1722" w:name="_Toc535509369"/>
      <w:bookmarkStart w:id="1723" w:name="_Toc535510062"/>
      <w:bookmarkStart w:id="1724" w:name="_Toc535512815"/>
      <w:bookmarkStart w:id="1725" w:name="_Toc535512904"/>
      <w:bookmarkStart w:id="1726" w:name="_Toc535527928"/>
      <w:bookmarkStart w:id="1727" w:name="_Toc535536133"/>
      <w:bookmarkStart w:id="1728" w:name="_Toc535575126"/>
      <w:bookmarkStart w:id="1729" w:name="_Toc535587584"/>
      <w:bookmarkStart w:id="1730" w:name="_Toc535587841"/>
      <w:bookmarkStart w:id="1731" w:name="_Toc535588526"/>
      <w:bookmarkStart w:id="1732" w:name="_Toc535589753"/>
      <w:bookmarkStart w:id="1733" w:name="_Toc535590217"/>
      <w:bookmarkStart w:id="1734" w:name="_Toc535594647"/>
      <w:bookmarkStart w:id="1735" w:name="_Toc535832328"/>
      <w:bookmarkStart w:id="1736" w:name="_Toc535834264"/>
      <w:bookmarkStart w:id="1737" w:name="_Toc535846100"/>
      <w:bookmarkStart w:id="1738" w:name="_Toc535846292"/>
      <w:bookmarkStart w:id="1739" w:name="_Toc535853016"/>
      <w:bookmarkStart w:id="1740" w:name="_Toc535853263"/>
      <w:bookmarkStart w:id="1741" w:name="_Toc535854157"/>
      <w:bookmarkStart w:id="1742" w:name="_Toc535854683"/>
      <w:bookmarkStart w:id="1743" w:name="_Toc535918647"/>
      <w:bookmarkStart w:id="1744" w:name="_Toc535932510"/>
      <w:bookmarkStart w:id="1745" w:name="_Toc535932602"/>
      <w:bookmarkStart w:id="1746" w:name="_Toc535933433"/>
      <w:bookmarkStart w:id="1747" w:name="_Toc535934325"/>
      <w:bookmarkStart w:id="1748" w:name="_Toc535935076"/>
      <w:bookmarkStart w:id="1749" w:name="_Toc535935852"/>
      <w:bookmarkStart w:id="1750" w:name="_Toc535938387"/>
      <w:bookmarkStart w:id="1751" w:name="_Toc535938736"/>
      <w:bookmarkStart w:id="1752" w:name="_Toc535942422"/>
      <w:bookmarkStart w:id="1753" w:name="_Toc535942659"/>
      <w:bookmarkStart w:id="1754" w:name="_Toc535942881"/>
      <w:bookmarkStart w:id="1755" w:name="_Toc535942977"/>
      <w:bookmarkStart w:id="1756" w:name="_Toc535943073"/>
      <w:bookmarkStart w:id="1757" w:name="_Toc535947822"/>
      <w:bookmarkStart w:id="1758" w:name="_Toc536006876"/>
      <w:bookmarkStart w:id="1759" w:name="_Toc536110507"/>
      <w:bookmarkStart w:id="1760" w:name="_Toc536110883"/>
      <w:bookmarkStart w:id="1761" w:name="_Toc536112102"/>
      <w:bookmarkStart w:id="1762" w:name="_Toc536112422"/>
      <w:bookmarkStart w:id="1763" w:name="_Toc536113307"/>
      <w:bookmarkStart w:id="1764" w:name="_Toc536113519"/>
      <w:bookmarkStart w:id="1765" w:name="_Toc536113731"/>
      <w:bookmarkStart w:id="1766" w:name="_Toc536115030"/>
      <w:bookmarkStart w:id="1767" w:name="_Toc536115300"/>
      <w:bookmarkStart w:id="1768" w:name="_Toc536117490"/>
      <w:bookmarkStart w:id="1769" w:name="_Toc536117705"/>
      <w:bookmarkStart w:id="1770" w:name="_Toc536118726"/>
      <w:bookmarkStart w:id="1771" w:name="_Toc536120018"/>
      <w:bookmarkStart w:id="1772" w:name="_Toc536120234"/>
      <w:bookmarkStart w:id="1773" w:name="_Toc536127296"/>
      <w:bookmarkStart w:id="1774" w:name="_Toc536127513"/>
      <w:bookmarkStart w:id="1775" w:name="_Toc536128297"/>
      <w:bookmarkStart w:id="1776" w:name="_Toc536129420"/>
      <w:bookmarkStart w:id="1777" w:name="_Toc536129638"/>
      <w:bookmarkStart w:id="1778" w:name="_Toc536129859"/>
      <w:bookmarkStart w:id="1779" w:name="_Toc536130082"/>
      <w:bookmarkStart w:id="1780" w:name="_Toc536130308"/>
      <w:bookmarkStart w:id="1781" w:name="_Toc536130544"/>
      <w:bookmarkStart w:id="1782" w:name="_Toc536131238"/>
      <w:bookmarkStart w:id="1783" w:name="_Toc536131499"/>
      <w:bookmarkStart w:id="1784" w:name="_Toc536199912"/>
      <w:bookmarkStart w:id="1785" w:name="_Toc536200159"/>
      <w:bookmarkStart w:id="1786" w:name="_Toc536200654"/>
      <w:bookmarkStart w:id="1787" w:name="_Toc536200902"/>
      <w:bookmarkStart w:id="1788" w:name="_Toc536201149"/>
      <w:bookmarkStart w:id="1789" w:name="_Toc536201396"/>
      <w:bookmarkStart w:id="1790" w:name="_Toc536202311"/>
      <w:bookmarkStart w:id="1791" w:name="_Toc536203682"/>
      <w:bookmarkStart w:id="1792" w:name="_Toc536203928"/>
      <w:bookmarkStart w:id="1793" w:name="_Toc536204174"/>
      <w:bookmarkStart w:id="1794" w:name="_Toc536539322"/>
      <w:bookmarkStart w:id="1795" w:name="_Toc536539575"/>
      <w:bookmarkStart w:id="1796" w:name="_Toc536543351"/>
      <w:bookmarkStart w:id="1797" w:name="_Toc536543605"/>
      <w:bookmarkStart w:id="1798" w:name="_Toc536544496"/>
      <w:bookmarkStart w:id="1799" w:name="_Toc536545436"/>
      <w:bookmarkStart w:id="1800" w:name="_Toc536546587"/>
      <w:bookmarkStart w:id="1801" w:name="_Toc536626883"/>
      <w:bookmarkStart w:id="1802" w:name="_Toc536725962"/>
      <w:bookmarkStart w:id="1803" w:name="_Toc536741058"/>
      <w:bookmarkStart w:id="1804" w:name="_Toc536741315"/>
      <w:bookmarkStart w:id="1805" w:name="_Toc536741571"/>
      <w:bookmarkStart w:id="1806" w:name="_Toc536784630"/>
      <w:bookmarkStart w:id="1807" w:name="_Toc536797525"/>
      <w:bookmarkStart w:id="1808" w:name="_Toc536797788"/>
      <w:bookmarkStart w:id="1809" w:name="_Toc536798185"/>
      <w:bookmarkStart w:id="1810" w:name="_Toc536798440"/>
      <w:bookmarkStart w:id="1811" w:name="_Toc536798695"/>
      <w:bookmarkStart w:id="1812" w:name="_Toc536800398"/>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1813" w:name="_Toc533768836"/>
      <w:bookmarkStart w:id="1814" w:name="_Toc533769135"/>
      <w:bookmarkStart w:id="1815" w:name="_Toc533769307"/>
      <w:bookmarkStart w:id="1816" w:name="_Toc533769359"/>
      <w:bookmarkStart w:id="1817" w:name="_Toc533769758"/>
      <w:bookmarkStart w:id="1818" w:name="_Toc533771819"/>
      <w:bookmarkStart w:id="1819" w:name="_Toc533772307"/>
      <w:bookmarkStart w:id="1820" w:name="_Toc533774379"/>
      <w:bookmarkStart w:id="1821" w:name="_Toc533775571"/>
      <w:bookmarkStart w:id="1822" w:name="_Toc533776215"/>
      <w:bookmarkStart w:id="1823" w:name="_Toc533776342"/>
      <w:bookmarkStart w:id="1824" w:name="_Toc533777567"/>
      <w:bookmarkStart w:id="1825" w:name="_Toc534279475"/>
      <w:bookmarkStart w:id="1826" w:name="_Toc534279573"/>
      <w:bookmarkStart w:id="1827" w:name="_Toc534279651"/>
      <w:bookmarkStart w:id="1828" w:name="_Toc534290947"/>
      <w:bookmarkStart w:id="1829" w:name="_Toc534293229"/>
      <w:bookmarkStart w:id="1830" w:name="_Toc534293513"/>
      <w:bookmarkStart w:id="1831" w:name="_Toc534293591"/>
      <w:bookmarkStart w:id="1832" w:name="_Toc534387890"/>
      <w:bookmarkStart w:id="1833" w:name="_Toc534410861"/>
      <w:bookmarkStart w:id="1834" w:name="_Toc534620775"/>
      <w:bookmarkStart w:id="1835" w:name="_Toc534621261"/>
      <w:bookmarkStart w:id="1836" w:name="_Toc534621366"/>
      <w:bookmarkStart w:id="1837" w:name="_Toc534621473"/>
      <w:bookmarkStart w:id="1838" w:name="_Toc534625132"/>
      <w:bookmarkStart w:id="1839" w:name="_Toc534631432"/>
      <w:bookmarkStart w:id="1840" w:name="_Toc534631532"/>
      <w:bookmarkStart w:id="1841" w:name="_Toc534631885"/>
      <w:bookmarkStart w:id="1842" w:name="_Toc534632118"/>
      <w:bookmarkStart w:id="1843" w:name="_Toc534632330"/>
      <w:bookmarkStart w:id="1844" w:name="_Toc534632452"/>
      <w:bookmarkStart w:id="1845" w:name="_Toc534632551"/>
      <w:bookmarkStart w:id="1846" w:name="_Toc534633844"/>
      <w:bookmarkStart w:id="1847" w:name="_Toc534634188"/>
      <w:bookmarkStart w:id="1848" w:name="_Toc534634592"/>
      <w:bookmarkStart w:id="1849" w:name="_Toc534634967"/>
      <w:bookmarkStart w:id="1850" w:name="_Toc534635067"/>
      <w:bookmarkStart w:id="1851" w:name="_Toc534635167"/>
      <w:bookmarkStart w:id="1852" w:name="_Toc534635267"/>
      <w:bookmarkStart w:id="1853" w:name="_Toc534635367"/>
      <w:bookmarkStart w:id="1854" w:name="_Toc534635488"/>
      <w:bookmarkStart w:id="1855" w:name="_Toc534635587"/>
      <w:bookmarkStart w:id="1856" w:name="_Toc534636637"/>
      <w:bookmarkStart w:id="1857" w:name="_Toc534638265"/>
      <w:bookmarkStart w:id="1858" w:name="_Toc534638351"/>
      <w:bookmarkStart w:id="1859" w:name="_Toc534638718"/>
      <w:bookmarkStart w:id="1860" w:name="_Toc534640573"/>
      <w:bookmarkStart w:id="1861" w:name="_Toc534650383"/>
      <w:bookmarkStart w:id="1862" w:name="_Toc534707659"/>
      <w:bookmarkStart w:id="1863" w:name="_Toc534719964"/>
      <w:bookmarkStart w:id="1864" w:name="_Toc534720647"/>
      <w:bookmarkStart w:id="1865" w:name="_Toc534721419"/>
      <w:bookmarkStart w:id="1866" w:name="_Toc534723197"/>
      <w:bookmarkStart w:id="1867" w:name="_Toc534724109"/>
      <w:bookmarkStart w:id="1868" w:name="_Toc534724654"/>
      <w:bookmarkStart w:id="1869" w:name="_Toc534724958"/>
      <w:bookmarkStart w:id="1870" w:name="_Toc534725629"/>
      <w:bookmarkStart w:id="1871" w:name="_Toc534729712"/>
      <w:bookmarkStart w:id="1872" w:name="_Toc534792261"/>
      <w:bookmarkStart w:id="1873" w:name="_Toc534792910"/>
      <w:bookmarkStart w:id="1874" w:name="_Toc534793235"/>
      <w:bookmarkStart w:id="1875" w:name="_Toc534793993"/>
      <w:bookmarkStart w:id="1876" w:name="_Toc534794088"/>
      <w:bookmarkStart w:id="1877" w:name="_Toc534794185"/>
      <w:bookmarkStart w:id="1878" w:name="_Toc534796817"/>
      <w:bookmarkStart w:id="1879" w:name="_Toc534878073"/>
      <w:bookmarkStart w:id="1880" w:name="_Toc534878167"/>
      <w:bookmarkStart w:id="1881" w:name="_Toc534880505"/>
      <w:bookmarkStart w:id="1882" w:name="_Toc534895237"/>
      <w:bookmarkStart w:id="1883" w:name="_Toc534895954"/>
      <w:bookmarkStart w:id="1884" w:name="_Toc534896508"/>
      <w:bookmarkStart w:id="1885" w:name="_Toc534896901"/>
      <w:bookmarkStart w:id="1886" w:name="_Toc534983297"/>
      <w:bookmarkStart w:id="1887" w:name="_Toc534984831"/>
      <w:bookmarkStart w:id="1888" w:name="_Toc535242923"/>
      <w:bookmarkStart w:id="1889" w:name="_Toc535243275"/>
      <w:bookmarkStart w:id="1890" w:name="_Toc535245058"/>
      <w:bookmarkStart w:id="1891" w:name="_Toc535248182"/>
      <w:bookmarkStart w:id="1892" w:name="_Toc535248599"/>
      <w:bookmarkStart w:id="1893" w:name="_Toc535250078"/>
      <w:bookmarkStart w:id="1894" w:name="_Toc535251258"/>
      <w:bookmarkStart w:id="1895" w:name="_Toc535251799"/>
      <w:bookmarkStart w:id="1896" w:name="_Toc535252153"/>
      <w:bookmarkStart w:id="1897" w:name="_Toc535346221"/>
      <w:bookmarkStart w:id="1898" w:name="_Toc535418748"/>
      <w:bookmarkStart w:id="1899" w:name="_Toc535505050"/>
      <w:bookmarkStart w:id="1900" w:name="_Toc535509370"/>
      <w:bookmarkStart w:id="1901" w:name="_Toc535510063"/>
      <w:bookmarkStart w:id="1902" w:name="_Toc535512816"/>
      <w:bookmarkStart w:id="1903" w:name="_Toc535512905"/>
      <w:bookmarkStart w:id="1904" w:name="_Toc535527929"/>
      <w:bookmarkStart w:id="1905" w:name="_Toc535536134"/>
      <w:bookmarkStart w:id="1906" w:name="_Toc535575127"/>
      <w:bookmarkStart w:id="1907" w:name="_Toc535587585"/>
      <w:bookmarkStart w:id="1908" w:name="_Toc535587842"/>
      <w:bookmarkStart w:id="1909" w:name="_Toc535588527"/>
      <w:bookmarkStart w:id="1910" w:name="_Toc535589754"/>
      <w:bookmarkStart w:id="1911" w:name="_Toc535590218"/>
      <w:bookmarkStart w:id="1912" w:name="_Toc535594648"/>
      <w:bookmarkStart w:id="1913" w:name="_Toc535832329"/>
      <w:bookmarkStart w:id="1914" w:name="_Toc535834265"/>
      <w:bookmarkStart w:id="1915" w:name="_Toc535846101"/>
      <w:bookmarkStart w:id="1916" w:name="_Toc535846293"/>
      <w:bookmarkStart w:id="1917" w:name="_Toc535853017"/>
      <w:bookmarkStart w:id="1918" w:name="_Toc535853264"/>
      <w:bookmarkStart w:id="1919" w:name="_Toc535854158"/>
      <w:bookmarkStart w:id="1920" w:name="_Toc535854684"/>
      <w:bookmarkStart w:id="1921" w:name="_Toc535918648"/>
      <w:bookmarkStart w:id="1922" w:name="_Toc535932511"/>
      <w:bookmarkStart w:id="1923" w:name="_Toc535932603"/>
      <w:bookmarkStart w:id="1924" w:name="_Toc535933434"/>
      <w:bookmarkStart w:id="1925" w:name="_Toc535934326"/>
      <w:bookmarkStart w:id="1926" w:name="_Toc535935077"/>
      <w:bookmarkStart w:id="1927" w:name="_Toc535935853"/>
      <w:bookmarkStart w:id="1928" w:name="_Toc535938388"/>
      <w:bookmarkStart w:id="1929" w:name="_Toc535938737"/>
      <w:bookmarkStart w:id="1930" w:name="_Toc535942423"/>
      <w:bookmarkStart w:id="1931" w:name="_Toc535942660"/>
      <w:bookmarkStart w:id="1932" w:name="_Toc535942882"/>
      <w:bookmarkStart w:id="1933" w:name="_Toc535942978"/>
      <w:bookmarkStart w:id="1934" w:name="_Toc535943074"/>
      <w:bookmarkStart w:id="1935" w:name="_Toc535947823"/>
      <w:bookmarkStart w:id="1936" w:name="_Toc536006877"/>
      <w:bookmarkStart w:id="1937" w:name="_Toc536110508"/>
      <w:bookmarkStart w:id="1938" w:name="_Toc536110884"/>
      <w:bookmarkStart w:id="1939" w:name="_Toc536112103"/>
      <w:bookmarkStart w:id="1940" w:name="_Toc536112423"/>
      <w:bookmarkStart w:id="1941" w:name="_Toc536113308"/>
      <w:bookmarkStart w:id="1942" w:name="_Toc536113520"/>
      <w:bookmarkStart w:id="1943" w:name="_Toc536113732"/>
      <w:bookmarkStart w:id="1944" w:name="_Toc536115031"/>
      <w:bookmarkStart w:id="1945" w:name="_Toc536115301"/>
      <w:bookmarkStart w:id="1946" w:name="_Toc536117491"/>
      <w:bookmarkStart w:id="1947" w:name="_Toc536117706"/>
      <w:bookmarkStart w:id="1948" w:name="_Toc536118727"/>
      <w:bookmarkStart w:id="1949" w:name="_Toc536120019"/>
      <w:bookmarkStart w:id="1950" w:name="_Toc536120235"/>
      <w:bookmarkStart w:id="1951" w:name="_Toc536127297"/>
      <w:bookmarkStart w:id="1952" w:name="_Toc536127514"/>
      <w:bookmarkStart w:id="1953" w:name="_Toc536128298"/>
      <w:bookmarkStart w:id="1954" w:name="_Toc536129421"/>
      <w:bookmarkStart w:id="1955" w:name="_Toc536129639"/>
      <w:bookmarkStart w:id="1956" w:name="_Toc536129860"/>
      <w:bookmarkStart w:id="1957" w:name="_Toc536130083"/>
      <w:bookmarkStart w:id="1958" w:name="_Toc536130309"/>
      <w:bookmarkStart w:id="1959" w:name="_Toc536130545"/>
      <w:bookmarkStart w:id="1960" w:name="_Toc536131239"/>
      <w:bookmarkStart w:id="1961" w:name="_Toc536131500"/>
      <w:bookmarkStart w:id="1962" w:name="_Toc536199913"/>
      <w:bookmarkStart w:id="1963" w:name="_Toc536200160"/>
      <w:bookmarkStart w:id="1964" w:name="_Toc536200655"/>
      <w:bookmarkStart w:id="1965" w:name="_Toc536200903"/>
      <w:bookmarkStart w:id="1966" w:name="_Toc536201150"/>
      <w:bookmarkStart w:id="1967" w:name="_Toc536201397"/>
      <w:bookmarkStart w:id="1968" w:name="_Toc536202312"/>
      <w:bookmarkStart w:id="1969" w:name="_Toc536203683"/>
      <w:bookmarkStart w:id="1970" w:name="_Toc536203929"/>
      <w:bookmarkStart w:id="1971" w:name="_Toc536204175"/>
      <w:bookmarkStart w:id="1972" w:name="_Toc536539323"/>
      <w:bookmarkStart w:id="1973" w:name="_Toc536539576"/>
      <w:bookmarkStart w:id="1974" w:name="_Toc536543352"/>
      <w:bookmarkStart w:id="1975" w:name="_Toc536543606"/>
      <w:bookmarkStart w:id="1976" w:name="_Toc536544497"/>
      <w:bookmarkStart w:id="1977" w:name="_Toc536545437"/>
      <w:bookmarkStart w:id="1978" w:name="_Toc536546588"/>
      <w:bookmarkStart w:id="1979" w:name="_Toc536626884"/>
      <w:bookmarkStart w:id="1980" w:name="_Toc536725963"/>
      <w:bookmarkStart w:id="1981" w:name="_Toc536741059"/>
      <w:bookmarkStart w:id="1982" w:name="_Toc536741316"/>
      <w:bookmarkStart w:id="1983" w:name="_Toc536741572"/>
      <w:bookmarkStart w:id="1984" w:name="_Toc536784631"/>
      <w:bookmarkStart w:id="1985" w:name="_Toc536797526"/>
      <w:bookmarkStart w:id="1986" w:name="_Toc536797789"/>
      <w:bookmarkStart w:id="1987" w:name="_Toc536798186"/>
      <w:bookmarkStart w:id="1988" w:name="_Toc536798441"/>
      <w:bookmarkStart w:id="1989" w:name="_Toc536798696"/>
      <w:bookmarkStart w:id="1990" w:name="_Toc536800399"/>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p>
    <w:p w14:paraId="0FB09421" w14:textId="77777777" w:rsidR="0008634E" w:rsidRPr="0008634E" w:rsidRDefault="0008634E"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991" w:name="_Toc533768837"/>
      <w:bookmarkStart w:id="1992" w:name="_Toc533769136"/>
      <w:bookmarkStart w:id="1993" w:name="_Toc533769308"/>
      <w:bookmarkStart w:id="1994" w:name="_Toc533769360"/>
      <w:bookmarkStart w:id="1995" w:name="_Toc533769759"/>
      <w:bookmarkStart w:id="1996" w:name="_Toc533771820"/>
      <w:bookmarkStart w:id="1997" w:name="_Toc533772308"/>
      <w:bookmarkStart w:id="1998" w:name="_Toc533774380"/>
      <w:bookmarkStart w:id="1999" w:name="_Toc533775572"/>
      <w:bookmarkStart w:id="2000" w:name="_Toc533776216"/>
      <w:bookmarkStart w:id="2001" w:name="_Toc533776343"/>
      <w:bookmarkStart w:id="2002" w:name="_Toc533777568"/>
      <w:bookmarkStart w:id="2003" w:name="_Toc534279476"/>
      <w:bookmarkStart w:id="2004" w:name="_Toc534279574"/>
      <w:bookmarkStart w:id="2005" w:name="_Toc534279652"/>
      <w:bookmarkStart w:id="2006" w:name="_Toc534290948"/>
      <w:bookmarkStart w:id="2007" w:name="_Toc534293230"/>
      <w:bookmarkStart w:id="2008" w:name="_Toc534293514"/>
      <w:bookmarkStart w:id="2009" w:name="_Toc534293592"/>
      <w:bookmarkStart w:id="2010" w:name="_Toc534387891"/>
      <w:bookmarkStart w:id="2011" w:name="_Toc534410862"/>
      <w:bookmarkStart w:id="2012" w:name="_Toc534620776"/>
      <w:bookmarkStart w:id="2013" w:name="_Toc534621262"/>
      <w:bookmarkStart w:id="2014" w:name="_Toc534621367"/>
      <w:bookmarkStart w:id="2015" w:name="_Toc534621474"/>
      <w:bookmarkStart w:id="2016" w:name="_Toc534625133"/>
      <w:bookmarkStart w:id="2017" w:name="_Toc534631433"/>
      <w:bookmarkStart w:id="2018" w:name="_Toc534631533"/>
      <w:bookmarkStart w:id="2019" w:name="_Toc534631886"/>
      <w:bookmarkStart w:id="2020" w:name="_Toc534632119"/>
      <w:bookmarkStart w:id="2021" w:name="_Toc534632331"/>
      <w:bookmarkStart w:id="2022" w:name="_Toc534632453"/>
      <w:bookmarkStart w:id="2023" w:name="_Toc534632552"/>
      <w:bookmarkStart w:id="2024" w:name="_Toc534633845"/>
      <w:bookmarkStart w:id="2025" w:name="_Toc534634189"/>
      <w:bookmarkStart w:id="2026" w:name="_Toc534634593"/>
      <w:bookmarkStart w:id="2027" w:name="_Toc534634968"/>
      <w:bookmarkStart w:id="2028" w:name="_Toc534635068"/>
      <w:bookmarkStart w:id="2029" w:name="_Toc534635168"/>
      <w:bookmarkStart w:id="2030" w:name="_Toc534635268"/>
      <w:bookmarkStart w:id="2031" w:name="_Toc534635368"/>
      <w:bookmarkStart w:id="2032" w:name="_Toc534635489"/>
      <w:bookmarkStart w:id="2033" w:name="_Toc534635588"/>
      <w:bookmarkStart w:id="2034" w:name="_Toc534636638"/>
      <w:bookmarkStart w:id="2035" w:name="_Toc534638266"/>
      <w:bookmarkStart w:id="2036" w:name="_Toc534638352"/>
      <w:bookmarkStart w:id="2037" w:name="_Toc534638719"/>
      <w:bookmarkStart w:id="2038" w:name="_Toc534640574"/>
      <w:bookmarkStart w:id="2039" w:name="_Toc534650384"/>
      <w:bookmarkStart w:id="2040" w:name="_Toc534707660"/>
      <w:bookmarkStart w:id="2041" w:name="_Toc534719965"/>
      <w:bookmarkStart w:id="2042" w:name="_Toc534720648"/>
      <w:bookmarkStart w:id="2043" w:name="_Toc534721420"/>
      <w:bookmarkStart w:id="2044" w:name="_Toc534723198"/>
      <w:bookmarkStart w:id="2045" w:name="_Toc534724110"/>
      <w:bookmarkStart w:id="2046" w:name="_Toc534724655"/>
      <w:bookmarkStart w:id="2047" w:name="_Toc534724959"/>
      <w:bookmarkStart w:id="2048" w:name="_Toc534725630"/>
      <w:bookmarkStart w:id="2049" w:name="_Toc534729713"/>
      <w:bookmarkStart w:id="2050" w:name="_Toc534792262"/>
      <w:bookmarkStart w:id="2051" w:name="_Toc534792911"/>
      <w:bookmarkStart w:id="2052" w:name="_Toc534793236"/>
      <w:bookmarkStart w:id="2053" w:name="_Toc534793994"/>
      <w:bookmarkStart w:id="2054" w:name="_Toc534794089"/>
      <w:bookmarkStart w:id="2055" w:name="_Toc534794186"/>
      <w:bookmarkStart w:id="2056" w:name="_Toc534796818"/>
      <w:bookmarkStart w:id="2057" w:name="_Toc534878074"/>
      <w:bookmarkStart w:id="2058" w:name="_Toc534878168"/>
      <w:bookmarkStart w:id="2059" w:name="_Toc534880506"/>
      <w:bookmarkStart w:id="2060" w:name="_Toc534895238"/>
      <w:bookmarkStart w:id="2061" w:name="_Toc534895955"/>
      <w:bookmarkStart w:id="2062" w:name="_Toc534896509"/>
      <w:bookmarkStart w:id="2063" w:name="_Toc534896902"/>
      <w:bookmarkStart w:id="2064" w:name="_Toc534983298"/>
      <w:bookmarkStart w:id="2065" w:name="_Toc534984832"/>
      <w:bookmarkStart w:id="2066" w:name="_Toc535242924"/>
      <w:bookmarkStart w:id="2067" w:name="_Toc535243276"/>
      <w:bookmarkStart w:id="2068" w:name="_Toc535245059"/>
      <w:bookmarkStart w:id="2069" w:name="_Toc535248183"/>
      <w:bookmarkStart w:id="2070" w:name="_Toc535248600"/>
      <w:bookmarkStart w:id="2071" w:name="_Toc535250079"/>
      <w:bookmarkStart w:id="2072" w:name="_Toc535251259"/>
      <w:bookmarkStart w:id="2073" w:name="_Toc535251800"/>
      <w:bookmarkStart w:id="2074" w:name="_Toc535252154"/>
      <w:bookmarkStart w:id="2075" w:name="_Toc535346222"/>
      <w:bookmarkStart w:id="2076" w:name="_Toc535418749"/>
      <w:bookmarkStart w:id="2077" w:name="_Toc535505051"/>
      <w:bookmarkStart w:id="2078" w:name="_Toc535509371"/>
      <w:bookmarkStart w:id="2079" w:name="_Toc535510064"/>
      <w:bookmarkStart w:id="2080" w:name="_Toc535512817"/>
      <w:bookmarkStart w:id="2081" w:name="_Toc535512906"/>
      <w:bookmarkStart w:id="2082" w:name="_Toc535527930"/>
      <w:bookmarkStart w:id="2083" w:name="_Toc535536135"/>
      <w:bookmarkStart w:id="2084" w:name="_Toc535575128"/>
      <w:bookmarkStart w:id="2085" w:name="_Toc535587586"/>
      <w:bookmarkStart w:id="2086" w:name="_Toc535587843"/>
      <w:bookmarkStart w:id="2087" w:name="_Toc535588528"/>
      <w:bookmarkStart w:id="2088" w:name="_Toc535589755"/>
      <w:bookmarkStart w:id="2089" w:name="_Toc535590219"/>
      <w:bookmarkStart w:id="2090" w:name="_Toc535594649"/>
      <w:bookmarkStart w:id="2091" w:name="_Toc535832330"/>
      <w:bookmarkStart w:id="2092" w:name="_Toc535834266"/>
      <w:bookmarkStart w:id="2093" w:name="_Toc535846102"/>
      <w:bookmarkStart w:id="2094" w:name="_Toc535846294"/>
      <w:bookmarkStart w:id="2095" w:name="_Toc535853018"/>
      <w:bookmarkStart w:id="2096" w:name="_Toc535853265"/>
      <w:bookmarkStart w:id="2097" w:name="_Toc535854159"/>
      <w:bookmarkStart w:id="2098" w:name="_Toc535854685"/>
      <w:bookmarkStart w:id="2099" w:name="_Toc535918649"/>
      <w:bookmarkStart w:id="2100" w:name="_Toc535932512"/>
      <w:bookmarkStart w:id="2101" w:name="_Toc535932604"/>
      <w:bookmarkStart w:id="2102" w:name="_Toc535933435"/>
      <w:bookmarkStart w:id="2103" w:name="_Toc535934327"/>
      <w:bookmarkStart w:id="2104" w:name="_Toc535935078"/>
      <w:bookmarkStart w:id="2105" w:name="_Toc535935854"/>
      <w:bookmarkStart w:id="2106" w:name="_Toc535938389"/>
      <w:bookmarkStart w:id="2107" w:name="_Toc535938738"/>
      <w:bookmarkStart w:id="2108" w:name="_Toc535942424"/>
      <w:bookmarkStart w:id="2109" w:name="_Toc535942661"/>
      <w:bookmarkStart w:id="2110" w:name="_Toc535942883"/>
      <w:bookmarkStart w:id="2111" w:name="_Toc535942979"/>
      <w:bookmarkStart w:id="2112" w:name="_Toc535943075"/>
      <w:bookmarkStart w:id="2113" w:name="_Toc535947824"/>
      <w:bookmarkStart w:id="2114" w:name="_Toc536006878"/>
      <w:bookmarkStart w:id="2115" w:name="_Toc536110509"/>
      <w:bookmarkStart w:id="2116" w:name="_Toc536110885"/>
      <w:bookmarkStart w:id="2117" w:name="_Toc536112104"/>
      <w:bookmarkStart w:id="2118" w:name="_Toc536112424"/>
      <w:bookmarkStart w:id="2119" w:name="_Toc536113309"/>
      <w:bookmarkStart w:id="2120" w:name="_Toc536113521"/>
      <w:bookmarkStart w:id="2121" w:name="_Toc536113733"/>
      <w:bookmarkStart w:id="2122" w:name="_Toc536115032"/>
      <w:bookmarkStart w:id="2123" w:name="_Toc536115302"/>
      <w:bookmarkStart w:id="2124" w:name="_Toc536117492"/>
      <w:bookmarkStart w:id="2125" w:name="_Toc536117707"/>
      <w:bookmarkStart w:id="2126" w:name="_Toc536118728"/>
      <w:bookmarkStart w:id="2127" w:name="_Toc536120020"/>
      <w:bookmarkStart w:id="2128" w:name="_Toc536120236"/>
      <w:bookmarkStart w:id="2129" w:name="_Toc536127298"/>
      <w:bookmarkStart w:id="2130" w:name="_Toc536127515"/>
      <w:bookmarkStart w:id="2131" w:name="_Toc536128299"/>
      <w:bookmarkStart w:id="2132" w:name="_Toc536129422"/>
      <w:bookmarkStart w:id="2133" w:name="_Toc536129640"/>
      <w:bookmarkStart w:id="2134" w:name="_Toc536129861"/>
      <w:bookmarkStart w:id="2135" w:name="_Toc536130084"/>
      <w:bookmarkStart w:id="2136" w:name="_Toc536130310"/>
      <w:bookmarkStart w:id="2137" w:name="_Toc536130546"/>
      <w:bookmarkStart w:id="2138" w:name="_Toc536131240"/>
      <w:bookmarkStart w:id="2139" w:name="_Toc536131501"/>
      <w:bookmarkStart w:id="2140" w:name="_Toc536199914"/>
      <w:bookmarkStart w:id="2141" w:name="_Toc536200161"/>
      <w:bookmarkStart w:id="2142" w:name="_Toc536200656"/>
      <w:bookmarkStart w:id="2143" w:name="_Toc536200904"/>
      <w:bookmarkStart w:id="2144" w:name="_Toc536201151"/>
      <w:bookmarkStart w:id="2145" w:name="_Toc536201398"/>
      <w:bookmarkStart w:id="2146" w:name="_Toc536202313"/>
      <w:bookmarkStart w:id="2147" w:name="_Toc536203684"/>
      <w:bookmarkStart w:id="2148" w:name="_Toc536203930"/>
      <w:bookmarkStart w:id="2149" w:name="_Toc536204176"/>
      <w:bookmarkStart w:id="2150" w:name="_Toc536539324"/>
      <w:bookmarkStart w:id="2151" w:name="_Toc536539577"/>
      <w:bookmarkStart w:id="2152" w:name="_Toc536543353"/>
      <w:bookmarkStart w:id="2153" w:name="_Toc536543607"/>
      <w:bookmarkStart w:id="2154" w:name="_Toc536544498"/>
      <w:bookmarkStart w:id="2155" w:name="_Toc536545438"/>
      <w:bookmarkStart w:id="2156" w:name="_Toc536546589"/>
      <w:bookmarkStart w:id="2157" w:name="_Toc536626885"/>
      <w:bookmarkStart w:id="2158" w:name="_Toc536725964"/>
      <w:bookmarkStart w:id="2159" w:name="_Toc536741060"/>
      <w:bookmarkStart w:id="2160" w:name="_Toc536741317"/>
      <w:bookmarkStart w:id="2161" w:name="_Toc536741573"/>
      <w:bookmarkStart w:id="2162" w:name="_Toc536784632"/>
      <w:bookmarkStart w:id="2163" w:name="_Toc536797527"/>
      <w:bookmarkStart w:id="2164" w:name="_Toc536797790"/>
      <w:bookmarkStart w:id="2165" w:name="_Toc536798187"/>
      <w:bookmarkStart w:id="2166" w:name="_Toc536798442"/>
      <w:bookmarkStart w:id="2167" w:name="_Toc536798697"/>
      <w:bookmarkStart w:id="2168" w:name="_Toc53680040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p>
    <w:p w14:paraId="6D7AC2DF"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169" w:name="_Toc534793237"/>
      <w:bookmarkStart w:id="2170" w:name="_Toc534793995"/>
      <w:bookmarkStart w:id="2171" w:name="_Toc534794090"/>
      <w:bookmarkStart w:id="2172" w:name="_Toc534794187"/>
      <w:bookmarkStart w:id="2173" w:name="_Toc534796819"/>
      <w:bookmarkStart w:id="2174" w:name="_Toc534878075"/>
      <w:bookmarkStart w:id="2175" w:name="_Toc534878169"/>
      <w:bookmarkStart w:id="2176" w:name="_Toc534880507"/>
      <w:bookmarkStart w:id="2177" w:name="_Toc534895239"/>
      <w:bookmarkStart w:id="2178" w:name="_Toc534895956"/>
      <w:bookmarkStart w:id="2179" w:name="_Toc534896510"/>
      <w:bookmarkStart w:id="2180" w:name="_Toc534896903"/>
      <w:bookmarkStart w:id="2181" w:name="_Toc534983299"/>
      <w:bookmarkStart w:id="2182" w:name="_Toc534984833"/>
      <w:bookmarkStart w:id="2183" w:name="_Toc535242925"/>
      <w:bookmarkStart w:id="2184" w:name="_Toc535243277"/>
      <w:bookmarkStart w:id="2185" w:name="_Toc535245060"/>
      <w:bookmarkStart w:id="2186" w:name="_Toc535248184"/>
      <w:bookmarkStart w:id="2187" w:name="_Toc535248601"/>
      <w:bookmarkStart w:id="2188" w:name="_Toc535250080"/>
      <w:bookmarkStart w:id="2189" w:name="_Toc535251260"/>
      <w:bookmarkStart w:id="2190" w:name="_Toc535251801"/>
      <w:bookmarkStart w:id="2191" w:name="_Toc535252155"/>
      <w:bookmarkStart w:id="2192" w:name="_Toc535346223"/>
      <w:bookmarkStart w:id="2193" w:name="_Toc535418750"/>
      <w:bookmarkStart w:id="2194" w:name="_Toc535505052"/>
      <w:bookmarkStart w:id="2195" w:name="_Toc535509372"/>
      <w:bookmarkStart w:id="2196" w:name="_Toc535510065"/>
      <w:bookmarkStart w:id="2197" w:name="_Toc535512818"/>
      <w:bookmarkStart w:id="2198" w:name="_Toc535512907"/>
      <w:bookmarkStart w:id="2199" w:name="_Toc535527931"/>
      <w:bookmarkStart w:id="2200" w:name="_Toc535536136"/>
      <w:bookmarkStart w:id="2201" w:name="_Toc535575129"/>
      <w:bookmarkStart w:id="2202" w:name="_Toc535587587"/>
      <w:bookmarkStart w:id="2203" w:name="_Toc535587844"/>
      <w:bookmarkStart w:id="2204" w:name="_Toc535588529"/>
      <w:bookmarkStart w:id="2205" w:name="_Toc535589756"/>
      <w:bookmarkStart w:id="2206" w:name="_Toc535590220"/>
      <w:bookmarkStart w:id="2207" w:name="_Toc535594650"/>
      <w:bookmarkStart w:id="2208" w:name="_Toc535832331"/>
      <w:bookmarkStart w:id="2209" w:name="_Toc535834267"/>
      <w:bookmarkStart w:id="2210" w:name="_Toc535846103"/>
      <w:bookmarkStart w:id="2211" w:name="_Toc535846295"/>
      <w:bookmarkStart w:id="2212" w:name="_Toc535853019"/>
      <w:bookmarkStart w:id="2213" w:name="_Toc535853266"/>
      <w:bookmarkStart w:id="2214" w:name="_Toc535854160"/>
      <w:bookmarkStart w:id="2215" w:name="_Toc535854686"/>
      <w:bookmarkStart w:id="2216" w:name="_Toc535918650"/>
      <w:bookmarkStart w:id="2217" w:name="_Toc535932513"/>
      <w:bookmarkStart w:id="2218" w:name="_Toc535932605"/>
      <w:bookmarkStart w:id="2219" w:name="_Toc535933436"/>
      <w:bookmarkStart w:id="2220" w:name="_Toc535934328"/>
      <w:bookmarkStart w:id="2221" w:name="_Toc535935079"/>
      <w:bookmarkStart w:id="2222" w:name="_Toc535935855"/>
      <w:bookmarkStart w:id="2223" w:name="_Toc535938390"/>
      <w:bookmarkStart w:id="2224" w:name="_Toc535938739"/>
      <w:bookmarkStart w:id="2225" w:name="_Toc535942425"/>
      <w:bookmarkStart w:id="2226" w:name="_Toc535942662"/>
      <w:bookmarkStart w:id="2227" w:name="_Toc535942884"/>
      <w:bookmarkStart w:id="2228" w:name="_Toc535942980"/>
      <w:bookmarkStart w:id="2229" w:name="_Toc535943076"/>
      <w:bookmarkStart w:id="2230" w:name="_Toc535947825"/>
      <w:bookmarkStart w:id="2231" w:name="_Toc536006879"/>
      <w:bookmarkStart w:id="2232" w:name="_Toc536110510"/>
      <w:bookmarkStart w:id="2233" w:name="_Toc536110886"/>
      <w:bookmarkStart w:id="2234" w:name="_Toc536112105"/>
      <w:bookmarkStart w:id="2235" w:name="_Toc536112425"/>
      <w:bookmarkStart w:id="2236" w:name="_Toc536113310"/>
      <w:bookmarkStart w:id="2237" w:name="_Toc536113522"/>
      <w:bookmarkStart w:id="2238" w:name="_Toc536113734"/>
      <w:bookmarkStart w:id="2239" w:name="_Toc536115033"/>
      <w:bookmarkStart w:id="2240" w:name="_Toc536115303"/>
      <w:bookmarkStart w:id="2241" w:name="_Toc536117493"/>
      <w:bookmarkStart w:id="2242" w:name="_Toc536117708"/>
      <w:bookmarkStart w:id="2243" w:name="_Toc536118729"/>
      <w:bookmarkStart w:id="2244" w:name="_Toc536120021"/>
      <w:bookmarkStart w:id="2245" w:name="_Toc536120237"/>
      <w:bookmarkStart w:id="2246" w:name="_Toc536127299"/>
      <w:bookmarkStart w:id="2247" w:name="_Toc536127516"/>
      <w:bookmarkStart w:id="2248" w:name="_Toc536128300"/>
      <w:bookmarkStart w:id="2249" w:name="_Toc536129423"/>
      <w:bookmarkStart w:id="2250" w:name="_Toc536129641"/>
      <w:bookmarkStart w:id="2251" w:name="_Toc536129862"/>
      <w:bookmarkStart w:id="2252" w:name="_Toc536130085"/>
      <w:bookmarkStart w:id="2253" w:name="_Toc536130311"/>
      <w:bookmarkStart w:id="2254" w:name="_Toc536130547"/>
      <w:bookmarkStart w:id="2255" w:name="_Toc536131241"/>
      <w:bookmarkStart w:id="2256" w:name="_Toc536131502"/>
      <w:bookmarkStart w:id="2257" w:name="_Toc536199915"/>
      <w:bookmarkStart w:id="2258" w:name="_Toc536200162"/>
      <w:bookmarkStart w:id="2259" w:name="_Toc536200657"/>
      <w:bookmarkStart w:id="2260" w:name="_Toc536200905"/>
      <w:bookmarkStart w:id="2261" w:name="_Toc536201152"/>
      <w:bookmarkStart w:id="2262" w:name="_Toc536201399"/>
      <w:bookmarkStart w:id="2263" w:name="_Toc536202314"/>
      <w:bookmarkStart w:id="2264" w:name="_Toc536203685"/>
      <w:bookmarkStart w:id="2265" w:name="_Toc536203931"/>
      <w:bookmarkStart w:id="2266" w:name="_Toc536204177"/>
      <w:bookmarkStart w:id="2267" w:name="_Toc536539325"/>
      <w:bookmarkStart w:id="2268" w:name="_Toc536539578"/>
      <w:bookmarkStart w:id="2269" w:name="_Toc536543354"/>
      <w:bookmarkStart w:id="2270" w:name="_Toc536543608"/>
      <w:bookmarkStart w:id="2271" w:name="_Toc536544499"/>
      <w:bookmarkStart w:id="2272" w:name="_Toc536545439"/>
      <w:bookmarkStart w:id="2273" w:name="_Toc536546590"/>
      <w:bookmarkStart w:id="2274" w:name="_Toc536626886"/>
      <w:bookmarkStart w:id="2275" w:name="_Toc536725965"/>
      <w:bookmarkStart w:id="2276" w:name="_Toc536741061"/>
      <w:bookmarkStart w:id="2277" w:name="_Toc536741318"/>
      <w:bookmarkStart w:id="2278" w:name="_Toc536741574"/>
      <w:bookmarkStart w:id="2279" w:name="_Toc536784633"/>
      <w:bookmarkStart w:id="2280" w:name="_Toc536797528"/>
      <w:bookmarkStart w:id="2281" w:name="_Toc536797791"/>
      <w:bookmarkStart w:id="2282" w:name="_Toc536798188"/>
      <w:bookmarkStart w:id="2283" w:name="_Toc536798443"/>
      <w:bookmarkStart w:id="2284" w:name="_Toc536798698"/>
      <w:bookmarkStart w:id="2285" w:name="_Toc536800401"/>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p>
    <w:p w14:paraId="1706BCAC" w14:textId="09ADD96C" w:rsidR="008F23B1" w:rsidRDefault="006C2BAC" w:rsidP="00A07716">
      <w:pPr>
        <w:pStyle w:val="Titre2"/>
        <w:spacing w:after="240"/>
        <w:ind w:left="708" w:hanging="578"/>
      </w:pPr>
      <w:bookmarkStart w:id="2286" w:name="_Toc536800402"/>
      <w:r>
        <w:t>M</w:t>
      </w:r>
      <w:r w:rsidR="008F23B1" w:rsidRPr="00170752">
        <w:t>odèle thermomécanique des rotors</w:t>
      </w:r>
      <w:bookmarkEnd w:id="2286"/>
    </w:p>
    <w:p w14:paraId="7880D70A" w14:textId="1E7C0FD8" w:rsidR="008F23B1" w:rsidRDefault="008F23B1" w:rsidP="00A07716">
      <w:pPr>
        <w:spacing w:before="240" w:after="240" w:line="360" w:lineRule="auto"/>
        <w:ind w:firstLine="709"/>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rPr>
        <w:lastRenderedPageBreak/>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65D2A414"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2287" w:name="_Ref533769151"/>
      <w:bookmarkStart w:id="2288" w:name="_Toc536112209"/>
      <w:bookmarkStart w:id="2289" w:name="_Toc536800510"/>
      <w:r w:rsidRPr="00BD0C35">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287"/>
      <w:r>
        <w:rPr>
          <w:rFonts w:ascii="Calibri" w:eastAsia="Times New Roman" w:hAnsi="Calibri" w:cs="Times New Roman"/>
          <w:i w:val="0"/>
          <w:iCs w:val="0"/>
          <w:color w:val="auto"/>
          <w:sz w:val="22"/>
          <w:szCs w:val="20"/>
          <w:lang w:eastAsia="fr-FR"/>
        </w:rPr>
        <w:t xml:space="preserve"> : déformation thermique de rotor </w:t>
      </w:r>
      <w:bookmarkEnd w:id="2288"/>
      <w:r w:rsidR="00E80E4B" w:rsidRPr="00E80E4B">
        <w:rPr>
          <w:b/>
          <w:i w:val="0"/>
          <w:sz w:val="22"/>
        </w:rPr>
        <w:fldChar w:fldCharType="begin"/>
      </w:r>
      <w:r w:rsidR="00E80E4B" w:rsidRPr="00E80E4B">
        <w:rPr>
          <w:rFonts w:ascii="Calibri" w:eastAsia="Times New Roman" w:hAnsi="Calibri" w:cs="Times New Roman"/>
          <w:b/>
          <w:i w:val="0"/>
          <w:iCs w:val="0"/>
          <w:color w:val="auto"/>
          <w:sz w:val="22"/>
          <w:szCs w:val="20"/>
          <w:lang w:eastAsia="fr-FR"/>
        </w:rPr>
        <w:instrText xml:space="preserve"> REF _Ref533097655 \r \h </w:instrText>
      </w:r>
      <w:r w:rsidR="00E80E4B" w:rsidRPr="00E80E4B">
        <w:rPr>
          <w:b/>
          <w:i w:val="0"/>
          <w:sz w:val="22"/>
        </w:rPr>
        <w:instrText xml:space="preserve"> \* MERGEFORMAT </w:instrText>
      </w:r>
      <w:r w:rsidR="00E80E4B" w:rsidRPr="00E80E4B">
        <w:rPr>
          <w:b/>
          <w:i w:val="0"/>
          <w:sz w:val="22"/>
        </w:rPr>
      </w:r>
      <w:r w:rsidR="00E80E4B" w:rsidRPr="00E80E4B">
        <w:rPr>
          <w:b/>
          <w:i w:val="0"/>
          <w:sz w:val="22"/>
        </w:rPr>
        <w:fldChar w:fldCharType="separate"/>
      </w:r>
      <w:r w:rsidR="00C20694">
        <w:rPr>
          <w:rFonts w:ascii="Calibri" w:eastAsia="Times New Roman" w:hAnsi="Calibri" w:cs="Times New Roman"/>
          <w:b/>
          <w:i w:val="0"/>
          <w:iCs w:val="0"/>
          <w:color w:val="auto"/>
          <w:sz w:val="22"/>
          <w:szCs w:val="20"/>
          <w:lang w:eastAsia="fr-FR"/>
        </w:rPr>
        <w:t>[28]</w:t>
      </w:r>
      <w:bookmarkEnd w:id="2289"/>
      <w:r w:rsidR="00E80E4B" w:rsidRPr="00E80E4B">
        <w:rPr>
          <w:b/>
          <w:i w:val="0"/>
          <w:sz w:val="22"/>
        </w:rPr>
        <w:fldChar w:fldCharType="end"/>
      </w:r>
    </w:p>
    <w:p w14:paraId="0646911F" w14:textId="11700385" w:rsidR="008F23B1" w:rsidRDefault="00A60B6F" w:rsidP="00A07716">
      <w:pPr>
        <w:spacing w:before="240" w:after="240" w:line="360" w:lineRule="auto"/>
        <w:ind w:firstLine="709"/>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A07716">
      <w:pPr>
        <w:spacing w:before="240" w:after="240" w:line="360" w:lineRule="auto"/>
        <w:ind w:firstLine="709"/>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72ADBA69" w:rsidR="008F23B1" w:rsidRDefault="00504245" w:rsidP="00BA40BE">
      <w:pPr>
        <w:pStyle w:val="Titre3"/>
        <w:spacing w:before="240" w:after="240"/>
        <w:ind w:left="709"/>
      </w:pPr>
      <w:bookmarkStart w:id="2290" w:name="_Toc536800403"/>
      <w:r>
        <w:t>M</w:t>
      </w:r>
      <w:r w:rsidR="008F23B1">
        <w:t>odèle thermique linéaire</w:t>
      </w:r>
      <w:bookmarkEnd w:id="2290"/>
    </w:p>
    <w:p w14:paraId="165D44A2" w14:textId="204DBF22" w:rsidR="008F23B1" w:rsidRDefault="008F23B1" w:rsidP="00BA40BE">
      <w:pPr>
        <w:spacing w:before="240" w:after="240" w:line="360" w:lineRule="auto"/>
        <w:ind w:firstLine="709"/>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rsidR="003D31FC" w:rsidRPr="003D31FC">
        <w:rPr>
          <w:b/>
        </w:rPr>
        <w:fldChar w:fldCharType="begin"/>
      </w:r>
      <w:r w:rsidR="003D31FC" w:rsidRPr="003D31FC">
        <w:rPr>
          <w:b/>
        </w:rPr>
        <w:instrText xml:space="preserve"> REF _Ref536201362 \r \h </w:instrText>
      </w:r>
      <w:r w:rsidR="003D31FC">
        <w:rPr>
          <w:b/>
        </w:rPr>
        <w:instrText xml:space="preserve"> \* MERGEFORMAT </w:instrText>
      </w:r>
      <w:r w:rsidR="003D31FC" w:rsidRPr="003D31FC">
        <w:rPr>
          <w:b/>
        </w:rPr>
      </w:r>
      <w:r w:rsidR="003D31FC" w:rsidRPr="003D31FC">
        <w:rPr>
          <w:b/>
        </w:rPr>
        <w:fldChar w:fldCharType="separate"/>
      </w:r>
      <w:r w:rsidR="00C20694">
        <w:rPr>
          <w:b/>
        </w:rPr>
        <w:t>[46]</w:t>
      </w:r>
      <w:r w:rsidR="003D31FC" w:rsidRPr="003D31FC">
        <w:rPr>
          <w:b/>
        </w:rPr>
        <w:fldChar w:fldCharType="end"/>
      </w:r>
      <w:r w:rsidR="00317B55">
        <w:t xml:space="preserve"> </w:t>
      </w:r>
      <w:r w:rsidR="003957B9">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6A2FF3"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291"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2291"/>
          </w:p>
        </w:tc>
      </w:tr>
    </w:tbl>
    <w:p w14:paraId="64BF73E7" w14:textId="495E1AE9" w:rsidR="008F23B1" w:rsidRDefault="008F23B1" w:rsidP="00BA40BE">
      <w:pPr>
        <w:spacing w:before="120" w:after="120" w:line="360" w:lineRule="auto"/>
        <w:ind w:firstLine="709"/>
      </w:pPr>
      <w:r>
        <w:t>Le roto</w:t>
      </w:r>
      <w:r w:rsidR="003957B9">
        <w:t xml:space="preserve">r en acier est supposé isotrope </w:t>
      </w:r>
      <w:r w:rsidR="00DB73A7">
        <w:t>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proofErr w:type="gramStart"/>
      <w:r w:rsidR="00C7054F">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rsidR="00DB73A7">
        <w:t xml:space="preserve">, </w:t>
      </w:r>
      <m:oMath>
        <m:r>
          <w:rPr>
            <w:rFonts w:ascii="Cambria Math" w:hAnsi="Cambria Math"/>
          </w:rPr>
          <m:t>λ=50 W/(m∙K)</m:t>
        </m:r>
      </m:oMath>
      <w:r w:rsidR="003957B9">
        <w:t>.</w:t>
      </w:r>
      <w:proofErr w:type="gramEnd"/>
    </w:p>
    <w:p w14:paraId="5C8E7384" w14:textId="77777777" w:rsidR="008F23B1" w:rsidRDefault="008F23B1" w:rsidP="00907FFD">
      <w:pPr>
        <w:pStyle w:val="Titre4"/>
        <w:spacing w:before="240" w:after="240"/>
        <w:ind w:left="709" w:hanging="862"/>
      </w:pPr>
      <w:r>
        <w:t>Conditions aux limites en thermique</w:t>
      </w:r>
    </w:p>
    <w:p w14:paraId="75B8B6BA" w14:textId="25E36E91" w:rsidR="008F23B1" w:rsidRPr="007C25E0" w:rsidRDefault="008F23B1" w:rsidP="00907FFD">
      <w:pPr>
        <w:spacing w:before="240" w:after="240" w:line="360" w:lineRule="auto"/>
        <w:ind w:firstLine="709"/>
      </w:pPr>
      <w:r>
        <w:t xml:space="preserve">Les conditions aux limites thermiques traduisent les échanges de chaleur entre le rotor et son environnement extérieur (lubrifiant du palier, air, etc).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E0308D">
      <w:pPr>
        <w:pStyle w:val="Paragraphedeliste"/>
        <w:numPr>
          <w:ilvl w:val="0"/>
          <w:numId w:val="12"/>
        </w:numPr>
        <w:spacing w:before="240" w:after="120" w:line="360" w:lineRule="auto"/>
        <w:ind w:left="714" w:hanging="357"/>
      </w:pPr>
      <w:r>
        <w:t>Convection</w:t>
      </w:r>
    </w:p>
    <w:p w14:paraId="5D1AFD60" w14:textId="4C685BEC" w:rsidR="008F23B1" w:rsidRDefault="003957B9" w:rsidP="00FC4B1A">
      <w:pPr>
        <w:spacing w:before="240" w:after="240" w:line="360" w:lineRule="auto"/>
        <w:ind w:firstLine="709"/>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w:t>
      </w:r>
      <w:r w:rsidR="009A6558">
        <w:t>élevée</w:t>
      </w:r>
      <w:r w:rsidR="008F23B1">
        <w:t xml:space="preserv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w:t>
      </w:r>
      <w:r w:rsidR="00947D9B">
        <w:t>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6A2FF3"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4EA9E714" w:rsidR="008F23B1" w:rsidRDefault="008F23B1" w:rsidP="00FC4B1A">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w:t>
      </w:r>
      <w:r w:rsidR="00FC4B1A">
        <w:t xml:space="preserve"> thermique</w:t>
      </w:r>
      <w:r>
        <w:t xml:space="preserv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C20694">
        <w:rPr>
          <w:b/>
        </w:rPr>
        <w:t>[46]</w:t>
      </w:r>
      <w:r w:rsidRPr="00FD1ED7">
        <w:rPr>
          <w:b/>
        </w:rPr>
        <w:fldChar w:fldCharType="end"/>
      </w:r>
      <w:r>
        <w:t xml:space="preserve"> donne quelques ordres de grandeur de ce coefficient. </w:t>
      </w:r>
    </w:p>
    <w:p w14:paraId="0398D42A" w14:textId="17E05026" w:rsidR="008F23B1" w:rsidRPr="00BA5188" w:rsidRDefault="008F23B1" w:rsidP="00FC4B1A">
      <w:pPr>
        <w:pStyle w:val="Lgende"/>
        <w:keepNext/>
        <w:spacing w:before="240" w:after="0"/>
        <w:jc w:val="center"/>
        <w:rPr>
          <w:rFonts w:ascii="Calibri" w:eastAsia="Times New Roman" w:hAnsi="Calibri" w:cs="Times New Roman"/>
          <w:i w:val="0"/>
          <w:iCs w:val="0"/>
          <w:color w:val="auto"/>
          <w:sz w:val="22"/>
          <w:szCs w:val="20"/>
          <w:lang w:eastAsia="fr-FR"/>
        </w:rPr>
      </w:pPr>
      <w:bookmarkStart w:id="2292" w:name="_Toc536112271"/>
      <w:bookmarkStart w:id="2293" w:name="_Toc536800604"/>
      <w:r w:rsidRPr="00BA5188">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bookmarkEnd w:id="2292"/>
      <w:bookmarkEnd w:id="2293"/>
    </w:p>
    <w:p w14:paraId="191010D3" w14:textId="1C082A75" w:rsidR="008F23B1" w:rsidRDefault="008F23B1" w:rsidP="00FC4B1A">
      <w:pPr>
        <w:keepNext/>
        <w:spacing w:after="240" w:line="360" w:lineRule="auto"/>
        <w:jc w:val="center"/>
      </w:pPr>
      <w:r w:rsidRPr="00BA5188">
        <w:rPr>
          <w:noProof/>
        </w:rPr>
        <w:drawing>
          <wp:inline distT="0" distB="0" distL="0" distR="0" wp14:anchorId="093617B1" wp14:editId="36AA2B42">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9"/>
                    <a:stretch>
                      <a:fillRect/>
                    </a:stretch>
                  </pic:blipFill>
                  <pic:spPr>
                    <a:xfrm>
                      <a:off x="0" y="0"/>
                      <a:ext cx="2938572" cy="1059017"/>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26866F09" w:rsidR="008F23B1" w:rsidRDefault="008F23B1" w:rsidP="005257EA">
      <w:pPr>
        <w:spacing w:before="240" w:after="240" w:line="360" w:lineRule="auto"/>
        <w:ind w:firstLine="709"/>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t>est</w:t>
      </w:r>
      <w:r>
        <w:t xml:space="preserve"> </w:t>
      </w:r>
      <w:r w:rsidR="00A376C6">
        <w:t>obtenu</w:t>
      </w:r>
      <w:r>
        <w:t xml:space="preserve"> </w:t>
      </w:r>
      <w:r w:rsidR="00A376C6">
        <w:t>suite à</w:t>
      </w:r>
      <w:r>
        <w:t xml:space="preserve"> la résoluti</w:t>
      </w:r>
      <w:r w:rsidR="00A376C6">
        <w:t>on de l’équation de l’énergie dans le</w:t>
      </w:r>
      <w:r w:rsidR="00814C6E">
        <w:t xml:space="preserve"> film mince. Un</w:t>
      </w:r>
      <w:r>
        <w:t xml:space="preserve"> flux</w:t>
      </w:r>
      <w:r w:rsidR="00814C6E">
        <w:t xml:space="preserve"> thermique moyenné</w:t>
      </w:r>
      <w:r>
        <w:t xml:space="preserve"> </w:t>
      </w:r>
      <w:r w:rsidR="00A376C6">
        <w:t>sur une période de rotation</w:t>
      </w:r>
      <w:r w:rsidR="00654FA8">
        <w:t xml:space="preserve">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w:t>
      </w:r>
      <w:r w:rsidR="0056111F">
        <w:t>e</w:t>
      </w:r>
      <w:r>
        <w:t xml:space="preserve"> </w:t>
      </w:r>
      <w:r w:rsidR="00AE098E">
        <w:t>au chapitre 4</w:t>
      </w:r>
      <w:r>
        <w:t xml:space="preserve"> est </w:t>
      </w:r>
      <w:r w:rsidR="00C45B5D">
        <w:t>utilisé</w:t>
      </w:r>
      <w:r>
        <w:t xml:space="preserv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rsidR="005257EA">
        <w:t>,</w:t>
      </w:r>
      <m:oMath>
        <m:r>
          <w:rPr>
            <w:rFonts w:ascii="Cambria Math" w:hAnsi="Cambria Math"/>
          </w:rPr>
          <m:t xml:space="preserve"> ϕ=0</m:t>
        </m:r>
      </m:oMath>
      <w:proofErr w:type="gramStart"/>
      <w:r w:rsidR="00A376C6">
        <w:t>,</w:t>
      </w:r>
      <w:proofErr w:type="gramEnd"/>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5257EA">
      <w:pPr>
        <w:pStyle w:val="Paragraphedeliste"/>
        <w:numPr>
          <w:ilvl w:val="0"/>
          <w:numId w:val="2"/>
        </w:numPr>
        <w:spacing w:before="240" w:after="240" w:line="360" w:lineRule="auto"/>
        <w:ind w:left="714" w:hanging="357"/>
      </w:pPr>
      <w:r>
        <w:t>Température imposée</w:t>
      </w:r>
    </w:p>
    <w:p w14:paraId="3B1E578E" w14:textId="76BE61C8" w:rsidR="008F23B1" w:rsidRDefault="008F23B1" w:rsidP="008F23B1">
      <w:pPr>
        <w:spacing w:line="360" w:lineRule="auto"/>
        <w:ind w:firstLine="708"/>
      </w:pPr>
      <w:r>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6B281260" w:rsidR="008F23B1" w:rsidRDefault="005257EA" w:rsidP="008F23B1">
      <w:pPr>
        <w:keepNext/>
        <w:jc w:val="center"/>
      </w:pPr>
      <w:r>
        <w:rPr>
          <w:noProof/>
        </w:rPr>
        <w:drawing>
          <wp:inline distT="0" distB="0" distL="0" distR="0" wp14:anchorId="7B55E1FC" wp14:editId="1759A3A4">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1651" cy="2758174"/>
                    </a:xfrm>
                    <a:prstGeom prst="rect">
                      <a:avLst/>
                    </a:prstGeom>
                  </pic:spPr>
                </pic:pic>
              </a:graphicData>
            </a:graphic>
          </wp:inline>
        </w:drawing>
      </w:r>
    </w:p>
    <w:p w14:paraId="3F8529A5" w14:textId="1CCA90B6"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2294" w:name="_Ref529545990"/>
      <w:bookmarkStart w:id="2295" w:name="_Toc536112210"/>
      <w:bookmarkStart w:id="2296" w:name="_Toc536800511"/>
      <w:r w:rsidRPr="006D2B30">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2294"/>
      <w:r w:rsidRPr="006D2B30">
        <w:rPr>
          <w:rFonts w:ascii="Calibri" w:eastAsia="Times New Roman" w:hAnsi="Calibri" w:cs="Times New Roman"/>
          <w:i w:val="0"/>
          <w:iCs w:val="0"/>
          <w:color w:val="auto"/>
          <w:sz w:val="22"/>
          <w:szCs w:val="20"/>
          <w:lang w:eastAsia="fr-FR"/>
        </w:rPr>
        <w:t> : Conditions aux limites en thermique au cas du banc de l’effet Morton</w:t>
      </w:r>
      <w:bookmarkEnd w:id="2295"/>
      <w:bookmarkEnd w:id="2296"/>
    </w:p>
    <w:p w14:paraId="4EFFDEA6" w14:textId="7DFBBF4F" w:rsidR="008F23B1" w:rsidRPr="00C40A7A" w:rsidRDefault="008F23B1" w:rsidP="00192383">
      <w:pPr>
        <w:pStyle w:val="Titre4"/>
        <w:spacing w:before="240" w:after="240"/>
        <w:ind w:left="709" w:hanging="862"/>
      </w:pPr>
      <w:bookmarkStart w:id="2297" w:name="_Ref533776278"/>
      <w:r>
        <w:lastRenderedPageBreak/>
        <w:t>Intégration numérique</w:t>
      </w:r>
      <w:bookmarkEnd w:id="2297"/>
    </w:p>
    <w:p w14:paraId="75EA473D" w14:textId="52427DA1"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C20694">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EDF </w:t>
      </w:r>
      <w:r w:rsidR="002F6073" w:rsidRPr="002F6073">
        <w:rPr>
          <w:b/>
        </w:rPr>
        <w:fldChar w:fldCharType="begin"/>
      </w:r>
      <w:r w:rsidR="002F6073" w:rsidRPr="002F6073">
        <w:rPr>
          <w:b/>
        </w:rPr>
        <w:instrText xml:space="preserve"> REF _Ref535834134 \r \h </w:instrText>
      </w:r>
      <w:r w:rsidR="002F6073">
        <w:rPr>
          <w:b/>
        </w:rPr>
        <w:instrText xml:space="preserve"> \* MERGEFORMAT </w:instrText>
      </w:r>
      <w:r w:rsidR="002F6073" w:rsidRPr="002F6073">
        <w:rPr>
          <w:b/>
        </w:rPr>
      </w:r>
      <w:r w:rsidR="002F6073" w:rsidRPr="002F6073">
        <w:rPr>
          <w:b/>
        </w:rPr>
        <w:fldChar w:fldCharType="separate"/>
      </w:r>
      <w:r w:rsidR="00C20694">
        <w:rPr>
          <w:b/>
        </w:rPr>
        <w:t>[47]</w:t>
      </w:r>
      <w:r w:rsidR="002F6073" w:rsidRPr="002F6073">
        <w:rPr>
          <w:b/>
        </w:rPr>
        <w:fldChar w:fldCharType="end"/>
      </w:r>
      <w:r w:rsidR="00FA1709">
        <w:t xml:space="preserve"> est l’outil utilisé. </w:t>
      </w:r>
    </w:p>
    <w:p w14:paraId="490D73ED" w14:textId="5AF476CD" w:rsidR="008F23B1" w:rsidRDefault="00FA1709" w:rsidP="00A62EB9">
      <w:pPr>
        <w:spacing w:before="240" w:after="240" w:line="360" w:lineRule="auto"/>
        <w:ind w:firstLine="709"/>
      </w:pPr>
      <w:r>
        <w:t>L</w:t>
      </w:r>
      <w:r w:rsidR="008F23B1">
        <w:t xml:space="preserve">a discrétisation </w:t>
      </w:r>
      <w:r>
        <w:t xml:space="preserve">spatiale du rotor </w:t>
      </w:r>
      <w:r w:rsidR="008F23B1">
        <w:t>est détaillée</w:t>
      </w:r>
      <w:r w:rsidR="008F23B1" w:rsidRPr="007352D8">
        <w:t xml:space="preserve"> </w:t>
      </w:r>
      <w:r w:rsidR="008F23B1">
        <w:t>en</w:t>
      </w:r>
      <w:r w:rsidR="002F6073">
        <w:t xml:space="preserve"> </w:t>
      </w:r>
      <w:hyperlink w:anchor="_Annexe_B_:" w:history="1">
        <w:r w:rsidR="0031366C" w:rsidRPr="0031366C">
          <w:rPr>
            <w:rStyle w:val="Lienhypertexte"/>
            <w:b/>
            <w:color w:val="000000" w:themeColor="text1"/>
            <w:u w:val="none"/>
          </w:rPr>
          <w:t>Annexe B</w:t>
        </w:r>
      </w:hyperlink>
      <w:r w:rsidR="0031366C">
        <w:rPr>
          <w:b/>
        </w:rPr>
        <w:t xml:space="preserve"> </w:t>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6A2FF3"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298" w:name="_Ref529547194"/>
            <w:r w:rsidRPr="005600FC">
              <w:rPr>
                <w:rFonts w:ascii="Times New Roman" w:eastAsia="Times New Roman" w:hAnsi="Times New Roman"/>
                <w:b/>
                <w:iCs w:val="0"/>
                <w:color w:val="auto"/>
                <w:sz w:val="22"/>
                <w:szCs w:val="22"/>
                <w:lang w:eastAsia="fr-FR"/>
              </w:rPr>
              <w:t xml:space="preserve"> </w:t>
            </w:r>
            <w:bookmarkEnd w:id="2298"/>
          </w:p>
        </w:tc>
      </w:tr>
    </w:tbl>
    <w:p w14:paraId="32B77F70" w14:textId="6E8E0E06" w:rsidR="002D2207" w:rsidRDefault="008F23B1" w:rsidP="00A62EB9">
      <w:pPr>
        <w:spacing w:before="240" w:after="240" w:line="360" w:lineRule="auto"/>
        <w:ind w:firstLine="709"/>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C20694">
        <w:rPr>
          <w:b/>
        </w:rPr>
        <w:t>[48]</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C20694">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6A2FF3"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1FFA040A" w:rsidR="002D2207" w:rsidRDefault="002D2207" w:rsidP="00A62EB9">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C20694">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6A2FF3"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963571" w:rsidR="002D2207" w:rsidRDefault="002D2207" w:rsidP="006F7488">
      <w:pPr>
        <w:spacing w:before="120" w:after="120" w:line="360" w:lineRule="auto"/>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m:t>
        </m:r>
      </m:oMath>
      <w:r w:rsidR="000C5137">
        <w:rPr>
          <w:b/>
        </w:rPr>
        <w:t xml:space="preserve"> </w:t>
      </w:r>
      <w:r w:rsidRPr="000C5137">
        <w:t>:</w:t>
      </w:r>
      <w:r>
        <w:rPr>
          <w:rStyle w:val="Appelnotedebasdep"/>
          <w:b/>
        </w:rPr>
        <w:footnoteReference w:id="5"/>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2299" w:name="_Ref529548381"/>
            <w:r w:rsidRPr="005600FC">
              <w:rPr>
                <w:rFonts w:ascii="Times New Roman" w:eastAsia="Times New Roman" w:hAnsi="Times New Roman"/>
                <w:b/>
                <w:iCs w:val="0"/>
                <w:color w:val="auto"/>
                <w:sz w:val="22"/>
                <w:szCs w:val="22"/>
                <w:lang w:eastAsia="fr-FR"/>
              </w:rPr>
              <w:t xml:space="preserve"> </w:t>
            </w:r>
            <w:bookmarkEnd w:id="2299"/>
          </w:p>
        </w:tc>
      </w:tr>
    </w:tbl>
    <w:p w14:paraId="1236A46B" w14:textId="35649725" w:rsidR="00AF59DA" w:rsidRDefault="00AF59DA" w:rsidP="007D7C5E">
      <w:pPr>
        <w:spacing w:before="120" w:after="240" w:line="360" w:lineRule="auto"/>
      </w:pPr>
      <w:r>
        <w:t xml:space="preserve">Ceci est une condition très restrictive sur le pas de temps surtout si la discrétisation spatiale est fine. </w:t>
      </w:r>
    </w:p>
    <w:p w14:paraId="5FB3E552" w14:textId="398DB201" w:rsidR="00AF59DA" w:rsidRDefault="008F23B1" w:rsidP="007D7C5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C20694">
        <w:rPr>
          <w:b/>
        </w:rPr>
        <w:t>[48]</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1E8CCC17" w14:textId="70B863F3" w:rsidR="008F23B1" w:rsidRPr="00010676" w:rsidRDefault="008F23B1" w:rsidP="00AF59D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3E51E66" w14:textId="4EB450D7" w:rsidR="007D7C5E" w:rsidRDefault="007D7C5E" w:rsidP="007D7C5E">
      <w:pPr>
        <w:spacing w:after="240"/>
      </w:pPr>
      <w:proofErr w:type="gramStart"/>
      <w:r>
        <w:t>où</w:t>
      </w:r>
      <w:proofErr w:type="gramEnd"/>
      <w:r>
        <w:t xml:space="preserve">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47CC0AFE" w14:textId="77777777" w:rsidR="007D7C5E" w:rsidRPr="007D7C5E" w:rsidRDefault="007D7C5E" w:rsidP="007D7C5E"/>
    <w:p w14:paraId="738C8068" w14:textId="277A9DD1" w:rsidR="0035686B" w:rsidRDefault="00504245" w:rsidP="0035686B">
      <w:pPr>
        <w:pStyle w:val="Titre3"/>
        <w:spacing w:before="240" w:after="240"/>
        <w:ind w:left="709"/>
      </w:pPr>
      <w:bookmarkStart w:id="2300" w:name="_Toc536800404"/>
      <w:r>
        <w:lastRenderedPageBreak/>
        <w:t>M</w:t>
      </w:r>
      <w:r w:rsidR="008F23B1">
        <w:t>od</w:t>
      </w:r>
      <w:r w:rsidR="00AF59DA">
        <w:t>èlisation</w:t>
      </w:r>
      <w:r w:rsidR="008F23B1">
        <w:t xml:space="preserve"> de </w:t>
      </w:r>
      <w:r w:rsidR="00AF59DA">
        <w:t xml:space="preserve">la </w:t>
      </w:r>
      <w:r w:rsidR="008F23B1">
        <w:t>déformation therm</w:t>
      </w:r>
      <w:r w:rsidR="00AF59DA">
        <w:t>omecanique</w:t>
      </w:r>
      <w:bookmarkEnd w:id="2300"/>
    </w:p>
    <w:p w14:paraId="521029E0" w14:textId="77A93C5C"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r w:rsidR="00B532A1">
        <w:t xml:space="preserve"> </w:t>
      </w:r>
      <w:r w:rsidR="00B532A1" w:rsidRPr="00B532A1">
        <w:rPr>
          <w:b/>
        </w:rPr>
        <w:fldChar w:fldCharType="begin"/>
      </w:r>
      <w:r w:rsidR="00B532A1" w:rsidRPr="00B532A1">
        <w:rPr>
          <w:b/>
        </w:rPr>
        <w:instrText xml:space="preserve"> REF _Ref536201611 \r \h </w:instrText>
      </w:r>
      <w:r w:rsidR="00B532A1">
        <w:rPr>
          <w:b/>
        </w:rPr>
        <w:instrText xml:space="preserve"> \* MERGEFORMAT </w:instrText>
      </w:r>
      <w:r w:rsidR="00B532A1" w:rsidRPr="00B532A1">
        <w:rPr>
          <w:b/>
        </w:rPr>
      </w:r>
      <w:r w:rsidR="00B532A1" w:rsidRPr="00B532A1">
        <w:rPr>
          <w:b/>
        </w:rPr>
        <w:fldChar w:fldCharType="separate"/>
      </w:r>
      <w:r w:rsidR="00C20694">
        <w:rPr>
          <w:b/>
        </w:rPr>
        <w:t>[49]</w:t>
      </w:r>
      <w:r w:rsidR="00B532A1" w:rsidRPr="00B532A1">
        <w:rPr>
          <w:b/>
        </w:rPr>
        <w:fldChar w:fldCharType="end"/>
      </w:r>
      <w:r w:rsidR="00234031">
        <w:t xml:space="preserve"> </w:t>
      </w:r>
      <w:r>
        <w:t>.</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1E43C7F" w:rsidR="008F23B1" w:rsidRDefault="0035686B" w:rsidP="00DB7EA8">
      <w:pPr>
        <w:spacing w:before="240" w:after="240" w:line="360" w:lineRule="auto"/>
        <w:ind w:firstLine="709"/>
      </w:pPr>
      <w:r>
        <w:t>Les équations thermomécaniques linéaires de l’élasticité sont </w:t>
      </w:r>
      <w:r w:rsidR="008F23B1">
        <w:t>:</w:t>
      </w:r>
      <w:r w:rsidR="00AF59DA">
        <w:rPr>
          <w:rStyle w:val="Appelnotedebasdep"/>
        </w:rPr>
        <w:footnoteReference w:id="6"/>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0E12C592" w:rsidR="008F23B1" w:rsidRDefault="00DB7EA8" w:rsidP="00DB7EA8">
      <w:pPr>
        <w:spacing w:before="240" w:after="240" w:line="360" w:lineRule="auto"/>
      </w:pPr>
      <w:proofErr w:type="gramStart"/>
      <w:r>
        <w:t>ou</w:t>
      </w:r>
      <w:proofErr w:type="gramEnd"/>
      <w:r w:rsidR="008F23B1">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proofErr w:type="gramStart"/>
      <w:r>
        <w:t>avec</w:t>
      </w:r>
      <w:proofErr w:type="gramEnd"/>
      <w:r>
        <w:t xml:space="preserve"> </w:t>
      </w:r>
    </w:p>
    <w:p w14:paraId="22D5986C" w14:textId="77777777" w:rsidR="008F23B1" w:rsidRPr="00305B49" w:rsidRDefault="006A2FF3" w:rsidP="00DB7EA8">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6A2FF3" w:rsidP="00DB7EA8">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2D26B19D" w:rsidR="001E37D0" w:rsidRDefault="001E37D0" w:rsidP="00DB7EA8">
      <w:pPr>
        <w:spacing w:before="240" w:after="240" w:line="360" w:lineRule="auto"/>
        <w:ind w:firstLine="709"/>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C20694" w:rsidRPr="00C20694">
        <w:rPr>
          <w:b/>
          <w:iCs/>
        </w:rPr>
        <w:t xml:space="preserve">Tableau </w:t>
      </w:r>
      <w:r w:rsidR="00C20694" w:rsidRPr="00C20694">
        <w:rPr>
          <w:b/>
          <w:iCs/>
          <w:noProof/>
        </w:rPr>
        <w:t>3.1</w:t>
      </w:r>
      <w:r w:rsidR="00C20694" w:rsidRPr="00C20694">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C20694">
        <w:rPr>
          <w:b/>
        </w:rPr>
        <w:t>[46]</w:t>
      </w:r>
      <w:r w:rsidRPr="00470072">
        <w:rPr>
          <w:b/>
        </w:rPr>
        <w:fldChar w:fldCharType="end"/>
      </w:r>
      <w:r>
        <w:t>.</w:t>
      </w:r>
    </w:p>
    <w:p w14:paraId="3BE811EB" w14:textId="2EAA5A1B" w:rsidR="001E37D0" w:rsidRPr="00AE331A" w:rsidRDefault="001E37D0" w:rsidP="00DB7EA8">
      <w:pPr>
        <w:pStyle w:val="Lgende"/>
        <w:keepNext/>
        <w:spacing w:after="0"/>
        <w:jc w:val="center"/>
        <w:rPr>
          <w:rFonts w:ascii="Calibri" w:eastAsia="Times New Roman" w:hAnsi="Calibri" w:cs="Times New Roman"/>
          <w:i w:val="0"/>
          <w:iCs w:val="0"/>
          <w:color w:val="auto"/>
          <w:sz w:val="22"/>
          <w:szCs w:val="20"/>
          <w:lang w:eastAsia="fr-FR"/>
        </w:rPr>
      </w:pPr>
      <w:bookmarkStart w:id="2301" w:name="_Ref530004758"/>
      <w:bookmarkStart w:id="2302" w:name="_Toc536112272"/>
      <w:bookmarkStart w:id="2303" w:name="_Toc536800605"/>
      <w:r w:rsidRPr="00AE331A">
        <w:rPr>
          <w:rFonts w:ascii="Calibri" w:eastAsia="Times New Roman" w:hAnsi="Calibri" w:cs="Times New Roman"/>
          <w:i w:val="0"/>
          <w:iCs w:val="0"/>
          <w:color w:val="auto"/>
          <w:sz w:val="22"/>
          <w:szCs w:val="20"/>
          <w:lang w:eastAsia="fr-FR"/>
        </w:rPr>
        <w:lastRenderedPageBreak/>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B055A9">
        <w:rPr>
          <w:rFonts w:ascii="Calibri" w:eastAsia="Times New Roman" w:hAnsi="Calibri" w:cs="Times New Roman"/>
          <w:i w:val="0"/>
          <w:iCs w:val="0"/>
          <w:color w:val="auto"/>
          <w:sz w:val="22"/>
          <w:szCs w:val="20"/>
          <w:lang w:eastAsia="fr-FR"/>
        </w:rPr>
        <w:fldChar w:fldCharType="end"/>
      </w:r>
      <w:bookmarkEnd w:id="2301"/>
      <w:r w:rsidRPr="00AE331A">
        <w:rPr>
          <w:rFonts w:ascii="Calibri" w:eastAsia="Times New Roman" w:hAnsi="Calibri" w:cs="Times New Roman"/>
          <w:i w:val="0"/>
          <w:iCs w:val="0"/>
          <w:color w:val="auto"/>
          <w:sz w:val="22"/>
          <w:szCs w:val="20"/>
          <w:lang w:eastAsia="fr-FR"/>
        </w:rPr>
        <w:t> : Ordres de grandeur du coefficient de dilatation thermique</w:t>
      </w:r>
      <w:bookmarkEnd w:id="2302"/>
      <w:bookmarkEnd w:id="2303"/>
    </w:p>
    <w:p w14:paraId="510436B7" w14:textId="77777777" w:rsidR="001E37D0" w:rsidRDefault="001E37D0" w:rsidP="001E37D0">
      <w:pPr>
        <w:spacing w:line="360" w:lineRule="auto"/>
        <w:jc w:val="center"/>
      </w:pPr>
      <w:r>
        <w:rPr>
          <w:noProof/>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DB7EA8">
      <w:pPr>
        <w:spacing w:before="240" w:after="240" w:line="360" w:lineRule="auto"/>
        <w:ind w:firstLine="709"/>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6A2FF3"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DB7EA8">
      <w:pPr>
        <w:spacing w:before="240" w:after="240" w:line="360" w:lineRule="auto"/>
        <w:ind w:firstLine="709"/>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DB7EA8">
      <w:pPr>
        <w:pStyle w:val="Titre4"/>
        <w:spacing w:before="240" w:after="240"/>
        <w:ind w:left="709" w:hanging="862"/>
      </w:pPr>
      <w:r>
        <w:t>Condition aux limites mécanique</w:t>
      </w:r>
      <w:r w:rsidR="001E37D0">
        <w:t>s</w:t>
      </w:r>
    </w:p>
    <w:p w14:paraId="4127F376" w14:textId="6D12C5D1" w:rsidR="006D035C" w:rsidRDefault="001E37D0" w:rsidP="00D249DE">
      <w:pPr>
        <w:spacing w:before="120" w:after="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w:t>
      </w:r>
      <w:r w:rsidR="00465AB1">
        <w:t>efforts</w:t>
      </w:r>
      <w:r w:rsidR="008F23B1">
        <w:t xml:space="preserve"> </w:t>
      </w:r>
      <w:r w:rsidR="00AF4D46">
        <w:t>générés</w:t>
      </w:r>
      <w:r w:rsidR="008F23B1">
        <w:t xml:space="preserve">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C20694">
        <w:rPr>
          <w:b/>
        </w:rPr>
        <w:t>[50]</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La relation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w:t>
      </w:r>
      <w:r w:rsidR="008C7368">
        <w:t>du</w:t>
      </w:r>
      <w:r w:rsidR="008F23B1" w:rsidRPr="00664D21">
        <w:t xml:space="preserve"> </w:t>
      </w:r>
      <w:r w:rsidR="008C7368">
        <w:t>déplacement</w:t>
      </w:r>
      <w:r w:rsidR="008F23B1">
        <w:t xml:space="preserve"> entre le nœud maître et le nœud esclave</w:t>
      </w:r>
      <w:r w:rsidR="006D035C">
        <w:t xml:space="preserve"> et</w:t>
      </w:r>
      <w:r w:rsidR="00D97EE8">
        <w:t xml:space="preserve"> elle respecte la</w:t>
      </w:r>
      <w:r w:rsidR="006D035C">
        <w:t xml:space="preserve"> relation mathématique</w:t>
      </w:r>
      <w:r w:rsidR="00D97EE8">
        <w:t xml:space="preserve"> suivante</w:t>
      </w:r>
      <w:r w:rsidR="006D035C">
        <w:t> :</w:t>
      </w:r>
      <w:r w:rsidR="00556719">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0B4FAE" w:rsidRPr="00AA3E05" w14:paraId="7CE90F02" w14:textId="77777777" w:rsidTr="003F4DBD">
        <w:trPr>
          <w:trHeight w:val="635"/>
          <w:tblHeader/>
          <w:jc w:val="center"/>
        </w:trPr>
        <w:tc>
          <w:tcPr>
            <w:tcW w:w="8080" w:type="dxa"/>
            <w:vAlign w:val="center"/>
          </w:tcPr>
          <w:p w14:paraId="5AFE4AEA" w14:textId="3360125D" w:rsidR="000B4FAE" w:rsidRPr="000B4FAE" w:rsidRDefault="006A2FF3" w:rsidP="008D1740">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688CCEDE" w14:textId="77777777" w:rsidR="000B4FAE" w:rsidRPr="00222B71" w:rsidRDefault="000B4FAE"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04" w:name="_Ref535846162"/>
            <w:r w:rsidRPr="00222B71">
              <w:rPr>
                <w:rFonts w:ascii="Calibri" w:eastAsia="Times New Roman" w:hAnsi="Calibri" w:cs="Times New Roman"/>
                <w:i w:val="0"/>
                <w:iCs w:val="0"/>
                <w:color w:val="auto"/>
                <w:sz w:val="22"/>
                <w:szCs w:val="20"/>
                <w:lang w:eastAsia="fr-FR"/>
              </w:rPr>
              <w:t xml:space="preserve"> </w:t>
            </w:r>
            <w:bookmarkEnd w:id="2304"/>
          </w:p>
        </w:tc>
      </w:tr>
    </w:tbl>
    <w:p w14:paraId="38674427" w14:textId="5665F689" w:rsidR="00A84E59" w:rsidRDefault="00556719" w:rsidP="003B3B6E">
      <w:pPr>
        <w:spacing w:after="120" w:line="360" w:lineRule="auto"/>
      </w:pPr>
      <w:r>
        <w:t xml:space="preserve">avec </w:t>
      </w:r>
      <w:r w:rsidR="00FF5EC3">
        <w:t>les torseur</w:t>
      </w:r>
      <w:r w:rsidR="00BD0B1C">
        <w:t>s d’</w:t>
      </w:r>
      <w:r w:rsidR="00A84E59">
        <w:t>effort</w:t>
      </w:r>
      <w:r w:rsidR="00BD0B1C">
        <w:t xml:space="preserve"> </w:t>
      </w:r>
      <w:r w:rsidR="003B3B6E">
        <w:t>au</w:t>
      </w:r>
      <w:r w:rsidR="00BD0B1C">
        <w:t xml:space="preserve"> nœud maître et </w:t>
      </w:r>
      <w:r w:rsidR="003B3B6E">
        <w:t>aux</w:t>
      </w:r>
      <w:r w:rsidR="00BD0B1C">
        <w:t xml:space="preserve"> nœuds esclaves </w:t>
      </w:r>
      <w:r w:rsidR="00FF5EC3">
        <w:t xml:space="preserve">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rsidR="00FF5EC3">
        <w:t xml:space="preserve"> </w:t>
      </w:r>
      <w:proofErr w:type="gramStart"/>
      <w:r w:rsidR="00FF5EC3">
        <w:t xml:space="preserve">et </w:t>
      </w:r>
      <m:oMath>
        <m:sSubSup>
          <m:sSubSupPr>
            <m:ctrlPr>
              <w:rPr>
                <w:rFonts w:ascii="Cambria Math" w:hAnsi="Cambria Math"/>
                <w:i/>
              </w:rPr>
            </m:ctrlPr>
          </m:sSubSupPr>
          <m:e>
            <w:proofErr w:type="gramEnd"/>
            <m:r>
              <w:rPr>
                <w:rFonts w:ascii="Cambria Math" w:hAnsi="Cambria Math"/>
              </w:rPr>
              <m:t>T</m:t>
            </m:r>
          </m:e>
          <m:sub>
            <m:r>
              <w:rPr>
                <w:rFonts w:ascii="Cambria Math" w:hAnsi="Cambria Math"/>
              </w:rPr>
              <m:t>i</m:t>
            </m:r>
          </m:sub>
          <m:sup>
            <m:r>
              <w:rPr>
                <w:rFonts w:ascii="Cambria Math" w:hAnsi="Cambria Math"/>
              </w:rPr>
              <m:t>esclave</m:t>
            </m:r>
          </m:sup>
        </m:sSubSup>
      </m:oMath>
      <w:r w:rsidR="00BD0B1C">
        <w:t xml:space="preserve"> </w:t>
      </w:r>
      <w:r w:rsidR="003B3B6E">
        <w:t>, ainsi que</w:t>
      </w:r>
      <w:r w:rsidR="00BD0B1C">
        <w:t xml:space="preserve">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FF5EC3">
        <w:t xml:space="preserve"> </w:t>
      </w:r>
      <w:r w:rsidR="00BD0B1C">
        <w:t>qui permet d’écrire le torseur</w:t>
      </w:r>
      <w:r w:rsidR="00465AB1">
        <w:t xml:space="preserve"> d’effort</w:t>
      </w:r>
      <w:r w:rsidR="00BD0B1C">
        <w:t xml:space="preserve"> du i-ème nœud esclave </w:t>
      </w:r>
      <w:r w:rsidR="0033237A">
        <w:t>au nœud maître.</w:t>
      </w:r>
      <w:r w:rsidR="00FF20EF">
        <w:t xml:space="preserve"> </w:t>
      </w:r>
      <w:r w:rsidR="000E4A1F">
        <w:t>C</w:t>
      </w:r>
      <w:r w:rsidR="00A84E59">
        <w:t xml:space="preserve">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84E59">
        <w:t xml:space="preserve"> sont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A84E59" w:rsidRPr="00AA3E05" w14:paraId="7F54FB83" w14:textId="77777777" w:rsidTr="003F4DBD">
        <w:trPr>
          <w:trHeight w:val="635"/>
          <w:tblHeader/>
          <w:jc w:val="center"/>
        </w:trPr>
        <w:tc>
          <w:tcPr>
            <w:tcW w:w="8080" w:type="dxa"/>
            <w:vAlign w:val="center"/>
          </w:tcPr>
          <w:p w14:paraId="3268DD39" w14:textId="144B7CA9" w:rsidR="00057BF4" w:rsidRPr="000B4FAE" w:rsidRDefault="006A2FF3" w:rsidP="00B51FFF">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3C5EC7">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7BFBA0CE" w14:textId="77777777" w:rsidR="00A84E59" w:rsidRPr="00222B71" w:rsidRDefault="00A84E59"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6BA3AB" w14:textId="61C08C20" w:rsidR="00D249DE" w:rsidRDefault="00057BF4" w:rsidP="00D249DE">
      <w:pPr>
        <w:spacing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w:t>
      </w:r>
      <w:r w:rsidR="008C7368">
        <w:t>déplacements</w:t>
      </w:r>
      <w:r w:rsidR="008833E1">
        <w:t xml:space="preserve"> dans les directions </w:t>
      </w:r>
      <m:oMath>
        <m:r>
          <w:rPr>
            <w:rFonts w:ascii="Cambria Math" w:hAnsi="Cambria Math"/>
          </w:rPr>
          <m:t xml:space="preserve">x,y </m:t>
        </m:r>
      </m:oMath>
      <w:r w:rsidR="008833E1">
        <w:t xml:space="preserve">et </w:t>
      </w:r>
      <m:oMath>
        <m:r>
          <w:rPr>
            <w:rFonts w:ascii="Cambria Math" w:hAnsi="Cambria Math"/>
          </w:rPr>
          <m:t>z</m:t>
        </m:r>
      </m:oMath>
      <w:r>
        <w:t xml:space="preserve"> entre le i-ème nœud esclave et le nœud maitre.</w:t>
      </w:r>
    </w:p>
    <w:p w14:paraId="2CF6EF09" w14:textId="153AAC99" w:rsidR="008F23B1" w:rsidRDefault="008F23B1" w:rsidP="00CD4AAF">
      <w:pPr>
        <w:spacing w:line="360" w:lineRule="auto"/>
        <w:ind w:firstLine="708"/>
      </w:pPr>
      <w:r w:rsidRPr="00664D21">
        <w:t xml:space="preserve">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2"/>
                    <a:stretch>
                      <a:fillRect/>
                    </a:stretch>
                  </pic:blipFill>
                  <pic:spPr>
                    <a:xfrm>
                      <a:off x="0" y="0"/>
                      <a:ext cx="5760720" cy="1802130"/>
                    </a:xfrm>
                    <a:prstGeom prst="rect">
                      <a:avLst/>
                    </a:prstGeom>
                  </pic:spPr>
                </pic:pic>
              </a:graphicData>
            </a:graphic>
          </wp:inline>
        </w:drawing>
      </w:r>
    </w:p>
    <w:p w14:paraId="73D6233E" w14:textId="09F9115C"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bookmarkStart w:id="2305" w:name="_Toc536112211"/>
      <w:bookmarkStart w:id="2306" w:name="_Toc536800512"/>
      <w:r w:rsidRPr="00664D2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bookmarkEnd w:id="2305"/>
      <w:bookmarkEnd w:id="2306"/>
    </w:p>
    <w:p w14:paraId="7913029F" w14:textId="2D671F46" w:rsidR="008F23B1" w:rsidRDefault="0035686B" w:rsidP="008F23B1">
      <w:pPr>
        <w:spacing w:line="360" w:lineRule="auto"/>
        <w:ind w:firstLine="708"/>
      </w:pPr>
      <w:r>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 xml:space="preserve">eau du roulement sont </w:t>
      </w:r>
      <w:r w:rsidR="00783A64">
        <w:t>bloqués. Cette</w:t>
      </w:r>
      <w:r w:rsidR="008F23B1">
        <w:t xml:space="preserve"> condition</w:t>
      </w:r>
      <w:r w:rsidR="00783A64">
        <w:t xml:space="preserve"> aux limites mécaniques</w:t>
      </w:r>
      <w:r w:rsidR="008F23B1">
        <w:t xml:space="preserve"> </w:t>
      </w:r>
      <w:r w:rsidR="00783A64">
        <w:t xml:space="preserve">est résumée dans </w:t>
      </w:r>
      <w:r w:rsidR="008F23B1">
        <w:t>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49CC580D"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2307" w:name="_Ref530004549"/>
      <w:bookmarkStart w:id="2308" w:name="_Toc536112212"/>
      <w:bookmarkStart w:id="2309" w:name="_Toc536800513"/>
      <w:r w:rsidRPr="001217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2307"/>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bookmarkEnd w:id="2308"/>
      <w:bookmarkEnd w:id="2309"/>
    </w:p>
    <w:p w14:paraId="63E76012" w14:textId="3FCBC55F" w:rsidR="008F23B1" w:rsidRDefault="00A532E1" w:rsidP="00AE0D72">
      <w:pPr>
        <w:pStyle w:val="Titre4"/>
        <w:spacing w:before="240" w:after="240"/>
        <w:ind w:left="709" w:hanging="862"/>
      </w:pPr>
      <w:r>
        <w:t>Déplacement</w:t>
      </w:r>
      <w:r w:rsidR="008F23B1">
        <w:t xml:space="preserve"> de la fibre neutre du rotor</w:t>
      </w:r>
    </w:p>
    <w:p w14:paraId="62BCD1A6" w14:textId="671C624B" w:rsidR="002178F0" w:rsidRDefault="008F23B1" w:rsidP="009619B9">
      <w:pPr>
        <w:spacing w:before="240" w:after="240" w:line="360" w:lineRule="auto"/>
        <w:ind w:firstLine="709"/>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r w:rsidR="002178F0">
        <w:t>fléchi</w:t>
      </w:r>
      <w:r w:rsidR="009619B9">
        <w:t>e</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5</w:t>
      </w:r>
      <w:r w:rsidRPr="00994CA9">
        <w:rPr>
          <w:b/>
        </w:rPr>
        <w:fldChar w:fldCharType="end"/>
      </w:r>
      <w:r>
        <w:t xml:space="preserve">. </w:t>
      </w:r>
      <w:r w:rsidR="002178F0">
        <w:t xml:space="preserve">Son déplacement latéral est </w:t>
      </w:r>
      <w:r w:rsidR="002178F0">
        <w:lastRenderedPageBreak/>
        <w:t>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8000" cy="1339200"/>
                    </a:xfrm>
                    <a:prstGeom prst="rect">
                      <a:avLst/>
                    </a:prstGeom>
                  </pic:spPr>
                </pic:pic>
              </a:graphicData>
            </a:graphic>
          </wp:inline>
        </w:drawing>
      </w:r>
    </w:p>
    <w:p w14:paraId="269CFD0E" w14:textId="7B48790B"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2310" w:name="_Ref530003394"/>
      <w:bookmarkStart w:id="2311" w:name="_Toc536112213"/>
      <w:bookmarkStart w:id="2312" w:name="_Toc536800514"/>
      <w:r w:rsidRPr="00DF0E3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2310"/>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bookmarkEnd w:id="2311"/>
      <w:bookmarkEnd w:id="2312"/>
    </w:p>
    <w:p w14:paraId="6FA4C4EB" w14:textId="1F3FA96C" w:rsidR="008F23B1" w:rsidRDefault="008F23B1" w:rsidP="009619B9">
      <w:pPr>
        <w:spacing w:before="240" w:after="240" w:line="360" w:lineRule="auto"/>
        <w:ind w:firstLine="709"/>
      </w:pPr>
      <w:r>
        <w:t xml:space="preserve">Dans le modèle thermomécanique, une section droite du rotor </w:t>
      </w:r>
      <w:r w:rsidR="002178F0">
        <w:t xml:space="preserve">a plusieurs </w:t>
      </w:r>
      <w:r w:rsidR="00AE0D72">
        <w:t>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6A2FF3"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133E63B9" w:rsidR="008F23B1" w:rsidRDefault="008F23B1" w:rsidP="008F23B1">
      <w:pPr>
        <w:spacing w:line="360" w:lineRule="auto"/>
      </w:pPr>
      <w:r>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C20694">
        <w:rPr>
          <w:b/>
        </w:rPr>
        <w:t>3.3</w:t>
      </w:r>
      <w:r w:rsidR="0085283A" w:rsidRPr="0085283A">
        <w:rPr>
          <w:b/>
        </w:rPr>
        <w:fldChar w:fldCharType="end"/>
      </w:r>
      <w:r>
        <w:t>.</w:t>
      </w:r>
    </w:p>
    <w:p w14:paraId="233DAF58" w14:textId="191B1C43" w:rsidR="008F23B1" w:rsidRDefault="00504245" w:rsidP="0027459D">
      <w:pPr>
        <w:pStyle w:val="Titre2"/>
        <w:ind w:left="567"/>
      </w:pPr>
      <w:bookmarkStart w:id="2313" w:name="_Toc536800405"/>
      <w:r>
        <w:t>M</w:t>
      </w:r>
      <w:r w:rsidR="008F23B1">
        <w:t>odèles dynamiques des rotors</w:t>
      </w:r>
      <w:bookmarkEnd w:id="2313"/>
    </w:p>
    <w:p w14:paraId="107C7A58" w14:textId="7F2F8015" w:rsidR="008F23B1" w:rsidRDefault="008F23B1" w:rsidP="00BD56F1">
      <w:pPr>
        <w:spacing w:before="240" w:after="24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1D24A9B" w:rsidR="008F23B1" w:rsidRDefault="008F23B1" w:rsidP="00504245">
      <w:pPr>
        <w:pStyle w:val="Titre3"/>
        <w:ind w:left="709"/>
      </w:pPr>
      <w:bookmarkStart w:id="2314" w:name="_Toc536800406"/>
      <w:r w:rsidRPr="00FE7BC5">
        <w:t xml:space="preserve">Rotor rigide à </w:t>
      </w:r>
      <w:r>
        <w:t>quatres degrés de</w:t>
      </w:r>
      <w:r w:rsidR="00232DB3">
        <w:t xml:space="preserve"> </w:t>
      </w:r>
      <w:r>
        <w:t>liberté</w:t>
      </w:r>
      <w:bookmarkEnd w:id="2314"/>
    </w:p>
    <w:p w14:paraId="39849EF5" w14:textId="6D9D0FBA" w:rsidR="008F23B1" w:rsidRDefault="008F23B1" w:rsidP="004C04E7">
      <w:pPr>
        <w:spacing w:before="240" w:after="240" w:line="360" w:lineRule="auto"/>
        <w:ind w:firstLine="709"/>
      </w:pPr>
      <w:r>
        <w:t>Le rotor peut être considéré comme un solide indéformable si la première fréquence du mode de flexion est importante devant les fréquences d’excitation</w:t>
      </w:r>
      <w:r w:rsidR="00FD21D5">
        <w:t xml:space="preserve"> </w:t>
      </w:r>
      <w:r w:rsidR="0010320D" w:rsidRPr="0010320D">
        <w:rPr>
          <w:b/>
        </w:rPr>
        <w:fldChar w:fldCharType="begin"/>
      </w:r>
      <w:r w:rsidR="0010320D" w:rsidRPr="0010320D">
        <w:rPr>
          <w:b/>
        </w:rPr>
        <w:instrText xml:space="preserve"> REF _Ref536202174 \r \h </w:instrText>
      </w:r>
      <w:r w:rsidR="0010320D">
        <w:rPr>
          <w:b/>
        </w:rPr>
        <w:instrText xml:space="preserve"> \* MERGEFORMAT </w:instrText>
      </w:r>
      <w:r w:rsidR="0010320D" w:rsidRPr="0010320D">
        <w:rPr>
          <w:b/>
        </w:rPr>
      </w:r>
      <w:r w:rsidR="0010320D" w:rsidRPr="0010320D">
        <w:rPr>
          <w:b/>
        </w:rPr>
        <w:fldChar w:fldCharType="separate"/>
      </w:r>
      <w:r w:rsidR="00C20694">
        <w:rPr>
          <w:b/>
        </w:rPr>
        <w:t>[51]</w:t>
      </w:r>
      <w:r w:rsidR="0010320D" w:rsidRPr="0010320D">
        <w:rPr>
          <w:b/>
        </w:rPr>
        <w:fldChar w:fldCharType="end"/>
      </w:r>
      <w:r>
        <w:t xml:space="preserve">. En l’occurrence, ses mouvements latéraux </w:t>
      </w:r>
      <w:r w:rsidR="00034021">
        <w:t xml:space="preserve">peuvent être </w:t>
      </w:r>
      <w:r w:rsidR="006702D4">
        <w:t>prédits</w:t>
      </w:r>
      <w:r w:rsidR="00034021">
        <w:t xml:space="preserve">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C20694" w:rsidRPr="00C20694">
        <w:rPr>
          <w:b/>
        </w:rPr>
        <w:t xml:space="preserve">Figure </w:t>
      </w:r>
      <w:r w:rsidR="00C20694" w:rsidRPr="00C20694">
        <w:rPr>
          <w:b/>
          <w:iCs/>
          <w:noProof/>
        </w:rPr>
        <w:t>3.2</w:t>
      </w:r>
      <w:r w:rsidR="00C20694" w:rsidRPr="00C20694">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r w:rsidR="001F5D7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6A2FF3"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6A2FF3"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6A2FF3"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6A2FF3"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15" w:name="_Ref527451513"/>
            <w:r w:rsidRPr="001C390D">
              <w:rPr>
                <w:rFonts w:ascii="Calibri" w:eastAsia="Times New Roman" w:hAnsi="Calibri" w:cs="Times New Roman"/>
                <w:i w:val="0"/>
                <w:iCs w:val="0"/>
                <w:color w:val="auto"/>
                <w:sz w:val="22"/>
                <w:szCs w:val="20"/>
                <w:lang w:eastAsia="fr-FR"/>
              </w:rPr>
              <w:t xml:space="preserve"> </w:t>
            </w:r>
            <w:bookmarkEnd w:id="2315"/>
          </w:p>
        </w:tc>
      </w:tr>
    </w:tbl>
    <w:p w14:paraId="7B20CC52" w14:textId="77777777" w:rsidR="008F23B1" w:rsidRDefault="008F23B1" w:rsidP="004C04E7">
      <w:pPr>
        <w:keepNext/>
        <w:spacing w:before="120" w:after="120" w:line="360" w:lineRule="auto"/>
        <w:jc w:val="center"/>
      </w:pPr>
      <w:r w:rsidRPr="001A0328">
        <w:rPr>
          <w:noProof/>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55"/>
                    <a:stretch>
                      <a:fillRect/>
                    </a:stretch>
                  </pic:blipFill>
                  <pic:spPr>
                    <a:xfrm>
                      <a:off x="0" y="0"/>
                      <a:ext cx="5760720" cy="2159635"/>
                    </a:xfrm>
                    <a:prstGeom prst="rect">
                      <a:avLst/>
                    </a:prstGeom>
                  </pic:spPr>
                </pic:pic>
              </a:graphicData>
            </a:graphic>
          </wp:inline>
        </w:drawing>
      </w:r>
    </w:p>
    <w:p w14:paraId="344B6F95" w14:textId="1AE23654"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2316" w:name="_Ref527447015"/>
      <w:bookmarkStart w:id="2317" w:name="_Toc536112214"/>
      <w:bookmarkStart w:id="2318" w:name="_Toc536800515"/>
      <w:r w:rsidRPr="001C51A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316"/>
      <w:r w:rsidRPr="001C51AC">
        <w:rPr>
          <w:rFonts w:ascii="Calibri" w:eastAsia="Times New Roman" w:hAnsi="Calibri" w:cs="Times New Roman"/>
          <w:i w:val="0"/>
          <w:iCs w:val="0"/>
          <w:color w:val="auto"/>
          <w:sz w:val="22"/>
          <w:szCs w:val="20"/>
          <w:lang w:eastAsia="fr-FR"/>
        </w:rPr>
        <w:t> : schéma du rotor rigide avec un disque guidé par deux paliers</w:t>
      </w:r>
      <w:bookmarkEnd w:id="2317"/>
      <w:bookmarkEnd w:id="2318"/>
    </w:p>
    <w:p w14:paraId="4D048277" w14:textId="4F7C8E49" w:rsidR="008F23B1" w:rsidRDefault="00034021" w:rsidP="00E331EC">
      <w:pPr>
        <w:spacing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6A2FF3"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19" w:name="_Ref535846348"/>
            <w:r w:rsidRPr="001C390D">
              <w:rPr>
                <w:rFonts w:ascii="Calibri" w:eastAsia="Times New Roman" w:hAnsi="Calibri" w:cs="Times New Roman"/>
                <w:i w:val="0"/>
                <w:iCs w:val="0"/>
                <w:color w:val="auto"/>
                <w:sz w:val="22"/>
                <w:szCs w:val="20"/>
                <w:lang w:eastAsia="fr-FR"/>
              </w:rPr>
              <w:t xml:space="preserve"> </w:t>
            </w:r>
            <w:bookmarkEnd w:id="2319"/>
          </w:p>
        </w:tc>
      </w:tr>
    </w:tbl>
    <w:p w14:paraId="1F4379B4" w14:textId="77777777" w:rsidR="000153F7" w:rsidRDefault="000153F7" w:rsidP="00A079DB">
      <w:pPr>
        <w:overflowPunct/>
        <w:spacing w:before="120" w:line="360" w:lineRule="auto"/>
        <w:ind w:firstLine="709"/>
        <w:textAlignment w:val="auto"/>
      </w:pPr>
    </w:p>
    <w:p w14:paraId="7AA0B665" w14:textId="3E2E16F0" w:rsidR="000153F7" w:rsidRDefault="000153F7" w:rsidP="00894CFE">
      <w:pPr>
        <w:keepNext/>
        <w:spacing w:before="120" w:after="120" w:line="360" w:lineRule="auto"/>
      </w:pPr>
      <w:r>
        <w:t>Il faut préciser que les composants de la force du balourd</w:t>
      </w:r>
      <w:r w:rsidR="00357121">
        <w:t xml:space="preserve"> au niveau du disque</w:t>
      </w:r>
      <w:r>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 xml:space="preserve"> </m:t>
        </m:r>
      </m:oMath>
      <w:proofErr w:type="gramStart"/>
      <w:r w:rsidRPr="00CC1AF3">
        <w:t xml:space="preserve">et </w:t>
      </w:r>
      <w:proofErr w:type="gramEnd"/>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w:r>
        <w:t>) peut englober la force du balourd thermique</w:t>
      </w:r>
      <w:r w:rsidR="00226472">
        <w:t xml:space="preserve"> généré</w:t>
      </w:r>
      <w:r>
        <w:t>.</w:t>
      </w:r>
      <w:r w:rsidRPr="00342B97">
        <w:t xml:space="preserve"> </w:t>
      </w:r>
      <w:r>
        <w:t>Lors de la simulation de l’effet Morton en utilisant le rotor à 4 degrés de liberté, ce balourd thermique est modélisé par l’approche de la masse concentrée au niveau du disque</w:t>
      </w:r>
      <w:r w:rsidR="006376F4">
        <w:t xml:space="preserve"> qui est détaillée dans la </w:t>
      </w:r>
      <w:r w:rsidRPr="00FB71C1">
        <w:rPr>
          <w:b/>
        </w:rPr>
        <w:t xml:space="preserve">section </w:t>
      </w:r>
      <w:r w:rsidRPr="00FB71C1">
        <w:rPr>
          <w:b/>
        </w:rPr>
        <w:fldChar w:fldCharType="begin"/>
      </w:r>
      <w:r w:rsidRPr="00FB71C1">
        <w:rPr>
          <w:b/>
        </w:rPr>
        <w:instrText xml:space="preserve"> REF _Ref536534174 \r \h </w:instrText>
      </w:r>
      <w:r>
        <w:rPr>
          <w:b/>
        </w:rPr>
        <w:instrText xml:space="preserve"> \* MERGEFORMAT </w:instrText>
      </w:r>
      <w:r w:rsidRPr="00FB71C1">
        <w:rPr>
          <w:b/>
        </w:rPr>
      </w:r>
      <w:r w:rsidRPr="00FB71C1">
        <w:rPr>
          <w:b/>
        </w:rPr>
        <w:fldChar w:fldCharType="separate"/>
      </w:r>
      <w:r w:rsidR="00C20694">
        <w:rPr>
          <w:b/>
        </w:rPr>
        <w:t>3.3.1</w:t>
      </w:r>
      <w:r w:rsidRPr="00FB71C1">
        <w:rPr>
          <w:b/>
        </w:rPr>
        <w:fldChar w:fldCharType="end"/>
      </w:r>
      <w:r>
        <w:t xml:space="preserve">. </w:t>
      </w:r>
    </w:p>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7"/>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6A2FF3"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6A2FF3"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20" w:name="_Ref529996805"/>
            <w:r w:rsidRPr="001C390D">
              <w:rPr>
                <w:rFonts w:ascii="Calibri" w:eastAsia="Times New Roman" w:hAnsi="Calibri" w:cs="Times New Roman"/>
                <w:i w:val="0"/>
                <w:iCs w:val="0"/>
                <w:color w:val="auto"/>
                <w:sz w:val="22"/>
                <w:szCs w:val="20"/>
                <w:lang w:eastAsia="fr-FR"/>
              </w:rPr>
              <w:t xml:space="preserve"> </w:t>
            </w:r>
            <w:bookmarkEnd w:id="2320"/>
          </w:p>
        </w:tc>
      </w:tr>
    </w:tbl>
    <w:p w14:paraId="252A8CD4" w14:textId="48CA07C2" w:rsidR="008F23B1" w:rsidRDefault="008F23B1" w:rsidP="007736FE">
      <w:pPr>
        <w:spacing w:before="240" w:after="240" w:line="360" w:lineRule="auto"/>
        <w:ind w:firstLine="709"/>
      </w:pPr>
      <w:r>
        <w:lastRenderedPageBreak/>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6A2FF3"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6A2FF3"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21" w:name="_Ref527450146"/>
            <w:r w:rsidRPr="001C390D">
              <w:rPr>
                <w:rFonts w:ascii="Calibri" w:eastAsia="Times New Roman" w:hAnsi="Calibri" w:cs="Times New Roman"/>
                <w:i w:val="0"/>
                <w:iCs w:val="0"/>
                <w:color w:val="auto"/>
                <w:sz w:val="22"/>
                <w:szCs w:val="20"/>
                <w:lang w:eastAsia="fr-FR"/>
              </w:rPr>
              <w:t xml:space="preserve"> </w:t>
            </w:r>
            <w:bookmarkEnd w:id="2321"/>
          </w:p>
        </w:tc>
      </w:tr>
    </w:tbl>
    <w:p w14:paraId="7BA95A30" w14:textId="7C59FB6E"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C20694">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6A2FF3"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6A2FF3"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22" w:name="_Ref527451487"/>
            <w:r w:rsidRPr="001C390D">
              <w:rPr>
                <w:rFonts w:ascii="Calibri" w:eastAsia="Times New Roman" w:hAnsi="Calibri" w:cs="Times New Roman"/>
                <w:i w:val="0"/>
                <w:iCs w:val="0"/>
                <w:color w:val="auto"/>
                <w:sz w:val="22"/>
                <w:szCs w:val="20"/>
                <w:lang w:eastAsia="fr-FR"/>
              </w:rPr>
              <w:t xml:space="preserve"> </w:t>
            </w:r>
            <w:bookmarkEnd w:id="2322"/>
          </w:p>
        </w:tc>
      </w:tr>
    </w:tbl>
    <w:p w14:paraId="474240A0" w14:textId="342EF0A9" w:rsidR="008F23B1" w:rsidRDefault="008F23B1" w:rsidP="007736FE">
      <w:pPr>
        <w:spacing w:before="120" w:after="120"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C20694">
        <w:rPr>
          <w:b/>
        </w:rPr>
        <w:t>Eq.3-14</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C20694">
        <w:rPr>
          <w:b/>
        </w:rPr>
        <w:t>Eq.3-18</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23" w:name="_Ref532491934"/>
            <w:r w:rsidRPr="001C390D">
              <w:rPr>
                <w:rFonts w:ascii="Calibri" w:eastAsia="Times New Roman" w:hAnsi="Calibri" w:cs="Times New Roman"/>
                <w:i w:val="0"/>
                <w:iCs w:val="0"/>
                <w:color w:val="auto"/>
                <w:sz w:val="22"/>
                <w:szCs w:val="20"/>
                <w:lang w:eastAsia="fr-FR"/>
              </w:rPr>
              <w:t xml:space="preserve"> </w:t>
            </w:r>
            <w:bookmarkEnd w:id="2323"/>
          </w:p>
        </w:tc>
      </w:tr>
    </w:tbl>
    <w:p w14:paraId="3B1C6797" w14:textId="77777777" w:rsidR="008F23B1" w:rsidRDefault="008F23B1" w:rsidP="00B423FF">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2783751E" w:rsidR="008F23B1" w:rsidRDefault="008F23B1" w:rsidP="00565E70">
      <w:pPr>
        <w:spacing w:line="360" w:lineRule="auto"/>
        <w:ind w:firstLine="708"/>
      </w:pPr>
      <w:r>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 xml:space="preserve">permet d’améliorer la précision de </w:t>
      </w:r>
      <w:r w:rsidR="007736FE">
        <w:t>l’analyse</w:t>
      </w:r>
      <w:r>
        <w:t xml:space="preserve"> de l’effet Morton. </w:t>
      </w:r>
    </w:p>
    <w:p w14:paraId="7D17528C" w14:textId="2EE0639E" w:rsidR="00946052" w:rsidRPr="00946052" w:rsidRDefault="008F23B1" w:rsidP="00946052">
      <w:pPr>
        <w:pStyle w:val="Titre3"/>
        <w:spacing w:before="240" w:after="240"/>
      </w:pPr>
      <w:bookmarkStart w:id="2324" w:name="_Toc536800407"/>
      <w:r w:rsidRPr="005C43B6">
        <w:lastRenderedPageBreak/>
        <w:t xml:space="preserve">Rotor flexible à </w:t>
      </w:r>
      <m:oMath>
        <m:r>
          <m:rPr>
            <m:sty m:val="bi"/>
          </m:rPr>
          <w:rPr>
            <w:rFonts w:ascii="Cambria Math" w:hAnsi="Cambria Math"/>
          </w:rPr>
          <m:t>N</m:t>
        </m:r>
      </m:oMath>
      <w:r w:rsidRPr="005C43B6">
        <w:t xml:space="preserve"> degrés de liberté</w:t>
      </w:r>
      <w:bookmarkEnd w:id="2324"/>
    </w:p>
    <w:p w14:paraId="006CD31F" w14:textId="121D66A9" w:rsidR="008F23B1" w:rsidRDefault="008F23B1" w:rsidP="007736FE">
      <w:pPr>
        <w:spacing w:before="240" w:after="240" w:line="360" w:lineRule="auto"/>
        <w:ind w:firstLine="709"/>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C20694">
        <w:rPr>
          <w:b/>
        </w:rPr>
        <w:t>[52]</w:t>
      </w:r>
      <w:r w:rsidRPr="00F17244">
        <w:rPr>
          <w:b/>
        </w:rPr>
        <w:fldChar w:fldCharType="end"/>
      </w:r>
      <w:r w:rsidR="00F21426">
        <w:rPr>
          <w:b/>
        </w:rPr>
        <w:t xml:space="preserve"> </w:t>
      </w:r>
      <w:r w:rsidR="00F21426" w:rsidRPr="00F21426">
        <w:t>et</w:t>
      </w:r>
      <w:r w:rsidR="00F21426">
        <w:rPr>
          <w:b/>
        </w:rPr>
        <w:t xml:space="preserve"> </w:t>
      </w:r>
      <w:r w:rsidR="00F21426">
        <w:fldChar w:fldCharType="begin"/>
      </w:r>
      <w:r w:rsidR="00F21426">
        <w:rPr>
          <w:b/>
        </w:rPr>
        <w:instrText xml:space="preserve"> REF _Ref536743833 \r \h </w:instrText>
      </w:r>
      <w:r w:rsidR="00F21426">
        <w:fldChar w:fldCharType="separate"/>
      </w:r>
      <w:r w:rsidR="00C20694">
        <w:rPr>
          <w:b/>
        </w:rPr>
        <w:t>[53]</w:t>
      </w:r>
      <w:r w:rsidR="00F21426">
        <w:fldChar w:fldCharType="end"/>
      </w:r>
      <w:r>
        <w:t>).  L’élément</w:t>
      </w:r>
      <w:r w:rsidRPr="0015139F">
        <w:t xml:space="preserve"> de poutre</w:t>
      </w:r>
      <w:r>
        <w:t xml:space="preserve"> 1D</w:t>
      </w:r>
      <w:r w:rsidRPr="0015139F">
        <w:t xml:space="preserve"> basé sur la théorie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25" w:name="_Ref532491926"/>
            <w:r w:rsidRPr="001C390D">
              <w:rPr>
                <w:rFonts w:ascii="Calibri" w:eastAsia="Times New Roman" w:hAnsi="Calibri" w:cs="Times New Roman"/>
                <w:i w:val="0"/>
                <w:iCs w:val="0"/>
                <w:color w:val="auto"/>
                <w:sz w:val="22"/>
                <w:szCs w:val="20"/>
                <w:lang w:eastAsia="fr-FR"/>
              </w:rPr>
              <w:t xml:space="preserve"> </w:t>
            </w:r>
            <w:bookmarkEnd w:id="2325"/>
          </w:p>
        </w:tc>
      </w:tr>
    </w:tbl>
    <w:p w14:paraId="6A272664" w14:textId="512C60AC" w:rsidR="008F23B1" w:rsidRDefault="008F23B1" w:rsidP="007736F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w:t>
      </w:r>
      <w:r w:rsidR="00E20DF8">
        <w:t xml:space="preserve"> </w:t>
      </w:r>
      <w:r w:rsidR="00212686">
        <w:t>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042E6D">
      <w:pPr>
        <w:pStyle w:val="Titre3"/>
        <w:spacing w:before="240" w:after="240"/>
        <w:ind w:left="709"/>
      </w:pPr>
      <w:bookmarkStart w:id="2326" w:name="_Toc536800408"/>
      <w:r>
        <w:t>Méthode numérique d’intégration temporelles</w:t>
      </w:r>
      <w:bookmarkEnd w:id="2326"/>
    </w:p>
    <w:p w14:paraId="6602ACDF" w14:textId="4985B91F" w:rsidR="008F23B1" w:rsidRDefault="008F23B1" w:rsidP="00042E6D">
      <w:pPr>
        <w:spacing w:before="240" w:after="240" w:line="360" w:lineRule="auto"/>
        <w:ind w:firstLine="709"/>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C20694">
        <w:rPr>
          <w:b/>
        </w:rPr>
        <w:t>[54]</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6ABE0672" w:rsidR="008F23B1" w:rsidRDefault="008F23B1" w:rsidP="00023AB2">
      <w:pPr>
        <w:spacing w:before="240" w:after="240" w:line="360" w:lineRule="auto"/>
        <w:ind w:firstLine="709"/>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C20694">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C20694">
        <w:rPr>
          <w:b/>
        </w:rPr>
        <w:t>Eq.3-21</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27" w:name="_Ref527642609"/>
            <w:r w:rsidRPr="001C390D">
              <w:rPr>
                <w:rFonts w:ascii="Calibri" w:eastAsia="Times New Roman" w:hAnsi="Calibri" w:cs="Times New Roman"/>
                <w:i w:val="0"/>
                <w:iCs w:val="0"/>
                <w:color w:val="auto"/>
                <w:sz w:val="22"/>
                <w:szCs w:val="20"/>
                <w:lang w:eastAsia="fr-FR"/>
              </w:rPr>
              <w:t xml:space="preserve"> </w:t>
            </w:r>
            <w:bookmarkEnd w:id="2327"/>
          </w:p>
        </w:tc>
      </w:tr>
    </w:tbl>
    <w:p w14:paraId="68CE2DB6" w14:textId="2487D51D" w:rsidR="008F23B1" w:rsidRDefault="008F23B1" w:rsidP="00013D19">
      <w:pPr>
        <w:spacing w:before="240" w:after="240" w:line="360" w:lineRule="auto"/>
        <w:ind w:firstLine="709"/>
      </w:pPr>
      <w:r>
        <w:lastRenderedPageBreak/>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w:t>
      </w:r>
      <w:r w:rsidR="00023AB2">
        <w:t>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6A2FF3"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6A2FF3"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28" w:name="_Ref527644224"/>
            <w:r w:rsidRPr="001C390D">
              <w:rPr>
                <w:rFonts w:ascii="Calibri" w:eastAsia="Times New Roman" w:hAnsi="Calibri" w:cs="Times New Roman"/>
                <w:i w:val="0"/>
                <w:iCs w:val="0"/>
                <w:color w:val="auto"/>
                <w:sz w:val="22"/>
                <w:szCs w:val="20"/>
                <w:lang w:eastAsia="fr-FR"/>
              </w:rPr>
              <w:t xml:space="preserve"> </w:t>
            </w:r>
            <w:bookmarkEnd w:id="2328"/>
          </w:p>
        </w:tc>
      </w:tr>
    </w:tbl>
    <w:p w14:paraId="2066D9DE" w14:textId="17B6E88E" w:rsidR="008F23B1" w:rsidRDefault="008F23B1" w:rsidP="00013D19">
      <w:pPr>
        <w:spacing w:before="240" w:after="240" w:line="360" w:lineRule="auto"/>
      </w:pPr>
      <w:proofErr w:type="gramStart"/>
      <w:r>
        <w:t>où</w:t>
      </w:r>
      <w:proofErr w:type="gramEnd"/>
      <w:r>
        <w:t xml:space="preserve">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7FFED3FF" w:rsidR="008F23B1" w:rsidRPr="00F37648" w:rsidRDefault="008F23B1" w:rsidP="00013D19">
      <w:pPr>
        <w:spacing w:before="240" w:after="240" w:line="360" w:lineRule="auto"/>
        <w:ind w:firstLine="709"/>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 xml:space="preserve">Newton-Raphson.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C20694">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2329" w:name="_Ref527647596"/>
            <w:r w:rsidRPr="00F37648">
              <w:rPr>
                <w:rFonts w:eastAsiaTheme="minorEastAsia"/>
              </w:rPr>
              <w:t xml:space="preserve"> </w:t>
            </w:r>
            <w:bookmarkEnd w:id="2329"/>
          </w:p>
        </w:tc>
      </w:tr>
    </w:tbl>
    <w:p w14:paraId="38D34A26" w14:textId="77777777" w:rsidR="008F23B1" w:rsidRDefault="008F23B1" w:rsidP="00013D19">
      <w:pPr>
        <w:spacing w:before="240" w:after="240" w:line="360" w:lineRule="auto"/>
        <w:ind w:firstLine="709"/>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6A2FF3"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6A2FF3"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26330102" w:rsidR="008F23B1" w:rsidRDefault="008F23B1" w:rsidP="00013D19">
      <w:pPr>
        <w:spacing w:before="240" w:after="240" w:line="360" w:lineRule="auto"/>
        <w:ind w:firstLine="709"/>
      </w:pPr>
      <w:r>
        <w:t>Après le rangement des expressions, la formule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C20694">
        <w:rPr>
          <w:b/>
        </w:rPr>
        <w:t>Eq.3-25</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6A2FF3"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2330" w:name="_Ref532560710"/>
            <w:r w:rsidRPr="00F37648">
              <w:rPr>
                <w:rFonts w:eastAsiaTheme="minorEastAsia"/>
              </w:rPr>
              <w:t xml:space="preserve"> </w:t>
            </w:r>
            <w:bookmarkEnd w:id="2330"/>
          </w:p>
        </w:tc>
      </w:tr>
    </w:tbl>
    <w:p w14:paraId="0E3B9B7C" w14:textId="6E759EE5" w:rsidR="008F23B1" w:rsidRDefault="008F23B1" w:rsidP="008F23B1">
      <w:pPr>
        <w:spacing w:line="360" w:lineRule="auto"/>
      </w:pPr>
      <w:proofErr w:type="gramStart"/>
      <w:r>
        <w:t>où</w:t>
      </w:r>
      <w:proofErr w:type="gramEnd"/>
      <w:r>
        <w:t xml:space="preserv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013D19">
      <w:pPr>
        <w:spacing w:before="240" w:after="240" w:line="360" w:lineRule="auto"/>
        <w:ind w:firstLine="709"/>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6A2FF3"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013D19">
      <w:pPr>
        <w:spacing w:before="240" w:after="240" w:line="360" w:lineRule="auto"/>
        <w:ind w:firstLine="709"/>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e.g. 1E-3. </w:t>
      </w:r>
    </w:p>
    <w:p w14:paraId="35873DF6" w14:textId="47AD5B97" w:rsidR="008F23B1" w:rsidRDefault="008F23B1" w:rsidP="00013D19">
      <w:pPr>
        <w:spacing w:before="240" w:after="240" w:line="360" w:lineRule="auto"/>
        <w:ind w:firstLine="709"/>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6A2FF3"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43960E8B" w:rsidR="008F23B1" w:rsidRDefault="008F23B1" w:rsidP="00013D19">
      <w:pPr>
        <w:spacing w:before="240" w:after="240" w:line="360" w:lineRule="auto"/>
        <w:ind w:firstLine="709"/>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C20694">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6A2FF3"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proofErr w:type="gramStart"/>
      <w:r>
        <w:t>où</w:t>
      </w:r>
      <w:proofErr w:type="gramEnd"/>
      <w:r>
        <w:t> :</w:t>
      </w:r>
    </w:p>
    <w:p w14:paraId="51C262E8" w14:textId="77777777" w:rsidR="008F23B1" w:rsidRPr="00890D7C" w:rsidRDefault="006A2FF3" w:rsidP="00013D19">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013D19">
      <w:pPr>
        <w:spacing w:before="240" w:after="240" w:line="360" w:lineRule="auto"/>
        <w:ind w:firstLine="709"/>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rPr>
        <w:lastRenderedPageBreak/>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56">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227BBB64"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2331" w:name="_Ref528070494"/>
      <w:bookmarkStart w:id="2332" w:name="_Toc536112215"/>
      <w:bookmarkStart w:id="2333" w:name="_Toc536800516"/>
      <w:r w:rsidRPr="00CE3A8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2331"/>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bookmarkEnd w:id="2332"/>
      <w:bookmarkEnd w:id="2333"/>
    </w:p>
    <w:p w14:paraId="5DEA9905" w14:textId="362A5D5C" w:rsidR="008F23B1" w:rsidRDefault="008F23B1" w:rsidP="00013D19">
      <w:pPr>
        <w:spacing w:before="240" w:after="240" w:line="360" w:lineRule="auto"/>
        <w:ind w:firstLine="709"/>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r w:rsidR="00F91BAA">
        <w:t>valuation 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C20694" w:rsidRPr="00C20694">
        <w:rPr>
          <w:b/>
          <w:iCs/>
        </w:rPr>
        <w:t>Figure 3.2</w:t>
      </w:r>
      <w:r w:rsidR="00C20694" w:rsidRPr="00C20694">
        <w:rPr>
          <w:b/>
          <w:iCs/>
        </w:rPr>
        <w:noBreakHyphen/>
        <w:t>2</w:t>
      </w:r>
      <w:r w:rsidRPr="004323C6">
        <w:rPr>
          <w:b/>
        </w:rPr>
        <w:fldChar w:fldCharType="end"/>
      </w:r>
      <w:r>
        <w:t xml:space="preserve">. </w:t>
      </w:r>
    </w:p>
    <w:p w14:paraId="1F154B01" w14:textId="4DEC4B50" w:rsidR="008F23B1" w:rsidRDefault="008F23B1" w:rsidP="00013D19">
      <w:pPr>
        <w:pStyle w:val="Titre3"/>
        <w:spacing w:before="240" w:after="240"/>
        <w:ind w:left="709"/>
      </w:pPr>
      <w:bookmarkStart w:id="2334" w:name="_Ref533776247"/>
      <w:bookmarkStart w:id="2335" w:name="_Toc536800409"/>
      <w:r>
        <w:t>Vibration</w:t>
      </w:r>
      <w:r w:rsidR="00565E70">
        <w:t>s</w:t>
      </w:r>
      <w:r>
        <w:t xml:space="preserve"> synchrone</w:t>
      </w:r>
      <w:r w:rsidR="00565E70">
        <w:t>s</w:t>
      </w:r>
      <w:r>
        <w:t xml:space="preserve"> et solution</w:t>
      </w:r>
      <w:r w:rsidR="00565E70">
        <w:t>s</w:t>
      </w:r>
      <w:r>
        <w:t xml:space="preserve"> périodique</w:t>
      </w:r>
      <w:bookmarkEnd w:id="2334"/>
      <w:r w:rsidR="00565E70">
        <w:t>s</w:t>
      </w:r>
      <w:bookmarkEnd w:id="2335"/>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7516207" w14:textId="1C65A3D5" w:rsidR="00473781" w:rsidRPr="00473781" w:rsidRDefault="008F23B1" w:rsidP="00473781">
      <w:pPr>
        <w:pStyle w:val="Titre4"/>
        <w:spacing w:before="240" w:after="240"/>
        <w:ind w:left="709" w:hanging="862"/>
      </w:pPr>
      <w:r>
        <w:lastRenderedPageBreak/>
        <w:t xml:space="preserve">Méthode de </w:t>
      </w:r>
      <w:r w:rsidR="005A5955">
        <w:t>« </w:t>
      </w:r>
      <w:r>
        <w:t>shooting</w:t>
      </w:r>
      <w:r w:rsidR="005A5955">
        <w:t> »</w:t>
      </w:r>
      <w:r>
        <w:t xml:space="preserve"> </w:t>
      </w:r>
    </w:p>
    <w:p w14:paraId="529DD6CE" w14:textId="15897E8E" w:rsidR="008F23B1" w:rsidRDefault="008F23B1" w:rsidP="00013D19">
      <w:pPr>
        <w:spacing w:before="240" w:after="240" w:line="360" w:lineRule="auto"/>
        <w:ind w:firstLine="709"/>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C20694">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6A2FF3"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336" w:name="_Ref478549772"/>
            <w:bookmarkStart w:id="2337" w:name="_Ref478549690"/>
            <w:r w:rsidRPr="00737867">
              <w:rPr>
                <w:rFonts w:ascii="Times New Roman" w:eastAsia="Times New Roman" w:hAnsi="Times New Roman"/>
                <w:b/>
                <w:iCs w:val="0"/>
                <w:color w:val="auto"/>
                <w:sz w:val="22"/>
                <w:szCs w:val="22"/>
                <w:lang w:eastAsia="fr-FR"/>
              </w:rPr>
              <w:t xml:space="preserve"> </w:t>
            </w:r>
            <w:bookmarkEnd w:id="2336"/>
          </w:p>
        </w:tc>
        <w:bookmarkEnd w:id="2337"/>
      </w:tr>
    </w:tbl>
    <w:p w14:paraId="4CC618A6" w14:textId="6EA3547B" w:rsidR="008F23B1" w:rsidRDefault="008F23B1" w:rsidP="00013D19">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C20694">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6A2FF3"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2338" w:name="_Ref532562776"/>
            <w:r>
              <w:rPr>
                <w:rFonts w:ascii="Times New Roman" w:eastAsia="Times New Roman" w:hAnsi="Times New Roman"/>
                <w:b/>
                <w:iCs w:val="0"/>
                <w:color w:val="auto"/>
                <w:sz w:val="22"/>
                <w:szCs w:val="22"/>
                <w:lang w:val="en-US" w:eastAsia="fr-FR"/>
              </w:rPr>
              <w:t xml:space="preserve"> </w:t>
            </w:r>
            <w:bookmarkEnd w:id="2338"/>
          </w:p>
        </w:tc>
      </w:tr>
    </w:tbl>
    <w:p w14:paraId="0ADB315C" w14:textId="11692BFA" w:rsidR="008F23B1" w:rsidRPr="005F2AA2" w:rsidRDefault="008F23B1" w:rsidP="00013D19">
      <w:pPr>
        <w:spacing w:before="240" w:after="240" w:line="360" w:lineRule="auto"/>
        <w:ind w:firstLine="709"/>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r w:rsidR="00013D19">
        <w:rPr>
          <w:noProof/>
        </w:rPr>
        <w:t xml:space="preserve"> </w:t>
      </w: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6A2FF3"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339" w:name="_Ref507252382"/>
            <w:r w:rsidRPr="00BC5E15">
              <w:rPr>
                <w:rFonts w:ascii="Times New Roman" w:eastAsia="Times New Roman" w:hAnsi="Times New Roman"/>
                <w:b/>
                <w:iCs w:val="0"/>
                <w:color w:val="auto"/>
                <w:sz w:val="22"/>
                <w:szCs w:val="22"/>
                <w:lang w:eastAsia="fr-FR"/>
              </w:rPr>
              <w:t xml:space="preserve"> </w:t>
            </w:r>
            <w:bookmarkEnd w:id="2339"/>
          </w:p>
        </w:tc>
      </w:tr>
    </w:tbl>
    <w:p w14:paraId="0106859D" w14:textId="7884D9EB" w:rsidR="008F23B1" w:rsidRDefault="00F91BAA" w:rsidP="00013D19">
      <w:pPr>
        <w:spacing w:before="240" w:after="240" w:line="360" w:lineRule="auto"/>
        <w:ind w:firstLine="709"/>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6A2FF3"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3F1D80FD" w:rsidR="008F23B1" w:rsidRDefault="008F23B1" w:rsidP="00013D19">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C20694">
        <w:rPr>
          <w:b/>
          <w:noProof/>
        </w:rPr>
        <w:t>[55]</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w:lastRenderedPageBreak/>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5A24DAB5" w:rsidR="00F91BAA" w:rsidRDefault="008F23B1" w:rsidP="00013D19">
      <w:pPr>
        <w:spacing w:before="240" w:after="240" w:line="360" w:lineRule="auto"/>
        <w:ind w:firstLine="709"/>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C20694">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6A2FF3"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340" w:name="_Ref528576979"/>
            <w:r w:rsidRPr="00CE7924">
              <w:rPr>
                <w:rFonts w:ascii="Times New Roman" w:eastAsia="Times New Roman" w:hAnsi="Times New Roman"/>
                <w:b/>
                <w:iCs w:val="0"/>
                <w:color w:val="auto"/>
                <w:sz w:val="22"/>
                <w:szCs w:val="22"/>
                <w:lang w:eastAsia="fr-FR"/>
              </w:rPr>
              <w:t xml:space="preserve"> </w:t>
            </w:r>
            <w:bookmarkEnd w:id="2340"/>
          </w:p>
        </w:tc>
      </w:tr>
    </w:tbl>
    <w:p w14:paraId="49ED76DA" w14:textId="5CE04BF4" w:rsidR="00F91BAA" w:rsidRDefault="008F23B1" w:rsidP="00013D19">
      <w:pPr>
        <w:spacing w:before="240" w:after="240" w:line="360" w:lineRule="auto"/>
        <w:ind w:firstLine="709"/>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6A2FF3"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2341" w:name="_Ref528576952"/>
            <w:r>
              <w:rPr>
                <w:rFonts w:ascii="Times New Roman" w:eastAsia="Times New Roman" w:hAnsi="Times New Roman"/>
                <w:b/>
                <w:iCs w:val="0"/>
                <w:color w:val="auto"/>
                <w:sz w:val="22"/>
                <w:szCs w:val="22"/>
                <w:lang w:val="en-US" w:eastAsia="fr-FR"/>
              </w:rPr>
              <w:t xml:space="preserve"> </w:t>
            </w:r>
            <w:bookmarkEnd w:id="2341"/>
          </w:p>
        </w:tc>
      </w:tr>
    </w:tbl>
    <w:p w14:paraId="03487758" w14:textId="0A9CCB17" w:rsidR="008F23B1" w:rsidRDefault="008F23B1" w:rsidP="00013D19">
      <w:pPr>
        <w:spacing w:before="240" w:after="240" w:line="360" w:lineRule="auto"/>
        <w:ind w:firstLine="709"/>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C20694">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6A2FF3"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50FFEFF6" w:rsidR="008F23B1" w:rsidRDefault="008F23B1" w:rsidP="00013D19">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C20694" w:rsidRPr="00C20694">
        <w:rPr>
          <w:b/>
          <w:i/>
          <w:iCs/>
        </w:rPr>
        <w:t xml:space="preserve">Figure </w:t>
      </w:r>
      <w:r w:rsidR="00C20694" w:rsidRPr="00C20694">
        <w:rPr>
          <w:b/>
          <w:i/>
          <w:iCs/>
          <w:noProof/>
        </w:rPr>
        <w:t>3.2</w:t>
      </w:r>
      <w:r w:rsidR="00C20694" w:rsidRPr="00C20694">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C20694">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C20694">
        <w:rPr>
          <w:b/>
        </w:rPr>
        <w:t>Eq.3-31</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rPr>
        <w:lastRenderedPageBreak/>
        <w:drawing>
          <wp:inline distT="0" distB="0" distL="0" distR="0" wp14:anchorId="0363D6CB" wp14:editId="382AAF56">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6C90A055" w14:textId="286A8843"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2342" w:name="_Ref528059593"/>
      <w:bookmarkStart w:id="2343" w:name="_Toc536112216"/>
      <w:bookmarkStart w:id="2344" w:name="_Toc536800517"/>
      <w:r w:rsidRPr="00823B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2342"/>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bookmarkEnd w:id="2343"/>
      <w:bookmarkEnd w:id="2344"/>
    </w:p>
    <w:p w14:paraId="61A434CF" w14:textId="071290B8" w:rsidR="008F23B1" w:rsidRDefault="008F23B1" w:rsidP="00DA34DF">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47355D">
        <w:rPr>
          <w:b/>
        </w:rPr>
        <w:fldChar w:fldCharType="begin"/>
      </w:r>
      <w:r w:rsidR="005A5955" w:rsidRPr="0047355D">
        <w:rPr>
          <w:b/>
        </w:rPr>
        <w:instrText xml:space="preserve"> REF _Ref535232690 \h  \* MERGEFORMAT </w:instrText>
      </w:r>
      <w:r w:rsidR="005A5955" w:rsidRPr="0047355D">
        <w:rPr>
          <w:b/>
        </w:rPr>
      </w:r>
      <w:r w:rsidR="005A5955" w:rsidRPr="0047355D">
        <w:rPr>
          <w:b/>
        </w:rPr>
        <w:fldChar w:fldCharType="separate"/>
      </w:r>
      <w:r w:rsidR="00C20694" w:rsidRPr="00C20694">
        <w:rPr>
          <w:b/>
          <w:iCs/>
        </w:rPr>
        <w:t xml:space="preserve">Figure </w:t>
      </w:r>
      <w:r w:rsidR="00C20694" w:rsidRPr="00C20694">
        <w:rPr>
          <w:b/>
          <w:iCs/>
          <w:noProof/>
        </w:rPr>
        <w:t>3.2</w:t>
      </w:r>
      <w:r w:rsidR="00C20694" w:rsidRPr="00C20694">
        <w:rPr>
          <w:b/>
          <w:iCs/>
          <w:noProof/>
        </w:rPr>
        <w:noBreakHyphen/>
        <w:t>4</w:t>
      </w:r>
      <w:r w:rsidR="005A5955" w:rsidRPr="0047355D">
        <w:rPr>
          <w:b/>
        </w:rPr>
        <w:fldChar w:fldCharType="end"/>
      </w:r>
      <w:r w:rsidR="005A5955">
        <w:rPr>
          <w:b/>
        </w:rPr>
        <w:t>,</w:t>
      </w:r>
      <w:r w:rsidR="005A5955">
        <w:t xml:space="preserve"> </w:t>
      </w:r>
      <w:r w:rsidRPr="009A5EF0">
        <w:t xml:space="preserve">la solution 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rPr>
        <w:lastRenderedPageBreak/>
        <w:drawing>
          <wp:inline distT="0" distB="0" distL="0" distR="0" wp14:anchorId="2D2D80B5" wp14:editId="4757DC70">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404EE17E" w14:textId="2E8DBCCC"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2345" w:name="_Ref535232690"/>
      <w:bookmarkStart w:id="2346" w:name="_Toc536112217"/>
      <w:bookmarkStart w:id="2347" w:name="_Toc536800518"/>
      <w:r w:rsidRPr="00D0664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2345"/>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bookmarkEnd w:id="2346"/>
      <w:bookmarkEnd w:id="2347"/>
    </w:p>
    <w:p w14:paraId="0E4C1412" w14:textId="25355723" w:rsidR="000F5306" w:rsidRDefault="000F5306" w:rsidP="00DA34DF">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C20694">
        <w:rPr>
          <w:b/>
          <w:noProof/>
        </w:rPr>
        <w:t>[55]</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77A87A92" w14:textId="43C418F3" w:rsidR="008F23B1" w:rsidRDefault="008F23B1" w:rsidP="00DA34DF">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6A2FF3"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39BDE35F" w:rsidR="008F23B1" w:rsidRDefault="008F23B1" w:rsidP="0044028A">
      <w:pPr>
        <w:spacing w:before="240" w:after="240" w:line="360" w:lineRule="auto"/>
        <w:ind w:firstLine="709"/>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w:t>
      </w:r>
      <w:proofErr w:type="gramStart"/>
      <w:r>
        <w:t xml:space="preserve">et </w:t>
      </w:r>
      <w:proofErr w:type="gramEnd"/>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C20694" w:rsidRPr="00C20694">
        <w:rPr>
          <w:b/>
        </w:rPr>
        <w:t xml:space="preserve">Figure </w:t>
      </w:r>
      <w:r w:rsidR="00C20694" w:rsidRPr="00C20694">
        <w:rPr>
          <w:b/>
          <w:noProof/>
        </w:rPr>
        <w:t>3.2</w:t>
      </w:r>
      <w:r w:rsidR="00C20694" w:rsidRPr="00C20694">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rPr>
        <w:lastRenderedPageBreak/>
        <w:drawing>
          <wp:inline distT="0" distB="0" distL="0" distR="0" wp14:anchorId="38D3A4F7" wp14:editId="15E6770F">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59">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6DE256EF" w14:textId="4037F8C0" w:rsidR="008F23B1" w:rsidRDefault="008F23B1" w:rsidP="008F23B1">
      <w:pPr>
        <w:jc w:val="center"/>
      </w:pPr>
      <w:bookmarkStart w:id="2348" w:name="_Ref528618353"/>
      <w:bookmarkStart w:id="2349" w:name="_Toc536112218"/>
      <w:bookmarkStart w:id="2350" w:name="_Toc536800519"/>
      <w:r>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3.2</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5</w:t>
      </w:r>
      <w:r w:rsidR="009F566C">
        <w:rPr>
          <w:noProof/>
        </w:rPr>
        <w:fldChar w:fldCharType="end"/>
      </w:r>
      <w:bookmarkEnd w:id="2348"/>
      <w:r>
        <w:t xml:space="preserve"> : </w:t>
      </w:r>
      <w:r w:rsidRPr="000F0B32">
        <w:t>Diagramme de l’algorithme classique pour trouver la solution périodique</w:t>
      </w:r>
      <w:bookmarkEnd w:id="2349"/>
      <w:bookmarkEnd w:id="2350"/>
    </w:p>
    <w:p w14:paraId="236E2CED" w14:textId="77777777" w:rsidR="00EB36EA" w:rsidRDefault="00EB36EA" w:rsidP="0044028A">
      <w:pPr>
        <w:spacing w:before="240" w:after="240" w:line="360" w:lineRule="auto"/>
        <w:ind w:firstLine="709"/>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A73935">
      <w:pPr>
        <w:pStyle w:val="Titre2"/>
        <w:spacing w:after="240"/>
        <w:ind w:left="708" w:hanging="578"/>
      </w:pPr>
      <w:bookmarkStart w:id="2351" w:name="_Ref533770770"/>
      <w:bookmarkStart w:id="2352" w:name="_Toc536800410"/>
      <w:r>
        <w:t>Modélisation du balourd thermique</w:t>
      </w:r>
      <w:bookmarkEnd w:id="2351"/>
      <w:bookmarkEnd w:id="2352"/>
    </w:p>
    <w:p w14:paraId="1EF40791" w14:textId="4A04525B" w:rsidR="008F23B1" w:rsidRDefault="008F23B1" w:rsidP="00A73935">
      <w:pPr>
        <w:spacing w:before="240" w:after="240" w:line="360" w:lineRule="auto"/>
        <w:ind w:firstLine="709"/>
      </w:pPr>
      <w:r>
        <w:t>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w:t>
      </w:r>
      <w:r w:rsidR="0025499F">
        <w:t xml:space="preserve"> </w:t>
      </w:r>
      <w:r w:rsidR="0025499F" w:rsidRPr="0025499F">
        <w:rPr>
          <w:b/>
        </w:rPr>
        <w:fldChar w:fldCharType="begin"/>
      </w:r>
      <w:r w:rsidR="0025499F" w:rsidRPr="0025499F">
        <w:rPr>
          <w:b/>
        </w:rPr>
        <w:instrText xml:space="preserve"> REF _Ref533090191 \r \h </w:instrText>
      </w:r>
      <w:r w:rsidR="0025499F">
        <w:rPr>
          <w:b/>
        </w:rPr>
        <w:instrText xml:space="preserve"> \* MERGEFORMAT </w:instrText>
      </w:r>
      <w:r w:rsidR="0025499F" w:rsidRPr="0025499F">
        <w:rPr>
          <w:b/>
        </w:rPr>
      </w:r>
      <w:r w:rsidR="0025499F" w:rsidRPr="0025499F">
        <w:rPr>
          <w:b/>
        </w:rPr>
        <w:fldChar w:fldCharType="separate"/>
      </w:r>
      <w:r w:rsidR="00C20694">
        <w:rPr>
          <w:b/>
        </w:rPr>
        <w:t>[6]</w:t>
      </w:r>
      <w:r w:rsidR="0025499F" w:rsidRPr="0025499F">
        <w:rPr>
          <w:b/>
        </w:rPr>
        <w:fldChar w:fldCharType="end"/>
      </w:r>
      <w:r w:rsidR="0025499F">
        <w:t xml:space="preserve">, </w:t>
      </w:r>
      <w:r w:rsidR="0025499F" w:rsidRPr="0025499F">
        <w:rPr>
          <w:b/>
        </w:rPr>
        <w:fldChar w:fldCharType="begin"/>
      </w:r>
      <w:r w:rsidR="0025499F" w:rsidRPr="0025499F">
        <w:rPr>
          <w:b/>
        </w:rPr>
        <w:instrText xml:space="preserve"> REF _Ref536202526 \r \h </w:instrText>
      </w:r>
      <w:r w:rsidR="0025499F">
        <w:rPr>
          <w:b/>
        </w:rPr>
        <w:instrText xml:space="preserve"> \* MERGEFORMAT </w:instrText>
      </w:r>
      <w:r w:rsidR="0025499F" w:rsidRPr="0025499F">
        <w:rPr>
          <w:b/>
        </w:rPr>
      </w:r>
      <w:r w:rsidR="0025499F" w:rsidRPr="0025499F">
        <w:rPr>
          <w:b/>
        </w:rPr>
        <w:fldChar w:fldCharType="separate"/>
      </w:r>
      <w:r w:rsidR="00C20694">
        <w:rPr>
          <w:b/>
        </w:rPr>
        <w:t>[29]</w:t>
      </w:r>
      <w:r w:rsidR="0025499F" w:rsidRPr="0025499F">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72B75FB0" w14:textId="77777777" w:rsidR="00B161E4" w:rsidRDefault="00B161E4" w:rsidP="00B161E4">
      <w:pPr>
        <w:keepNext/>
        <w:spacing w:before="240" w:line="360" w:lineRule="auto"/>
        <w:ind w:firstLine="709"/>
        <w:jc w:val="center"/>
      </w:pPr>
      <w:r>
        <w:rPr>
          <w:noProof/>
        </w:rPr>
        <w:drawing>
          <wp:inline distT="0" distB="0" distL="0" distR="0" wp14:anchorId="2058C052" wp14:editId="07D6BCF8">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22701" cy="2091187"/>
                    </a:xfrm>
                    <a:prstGeom prst="rect">
                      <a:avLst/>
                    </a:prstGeom>
                  </pic:spPr>
                </pic:pic>
              </a:graphicData>
            </a:graphic>
          </wp:inline>
        </w:drawing>
      </w:r>
    </w:p>
    <w:p w14:paraId="7FDEC5D7" w14:textId="13067676" w:rsidR="00B161E4" w:rsidRPr="00BA370A" w:rsidRDefault="00B161E4" w:rsidP="00B161E4">
      <w:pPr>
        <w:pStyle w:val="Lgende"/>
        <w:spacing w:after="0"/>
        <w:jc w:val="center"/>
        <w:rPr>
          <w:rFonts w:ascii="Calibri" w:eastAsia="Times New Roman" w:hAnsi="Calibri" w:cs="Times New Roman"/>
          <w:i w:val="0"/>
          <w:iCs w:val="0"/>
          <w:color w:val="auto"/>
          <w:sz w:val="22"/>
          <w:szCs w:val="20"/>
          <w:lang w:eastAsia="fr-FR"/>
        </w:rPr>
      </w:pPr>
      <w:bookmarkStart w:id="2353" w:name="_Ref535847826"/>
      <w:bookmarkStart w:id="2354" w:name="_Toc536112219"/>
      <w:bookmarkStart w:id="2355" w:name="_Toc536800520"/>
      <w:r w:rsidRPr="00BA370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353"/>
      <w:r>
        <w:rPr>
          <w:rFonts w:ascii="Calibri" w:eastAsia="Times New Roman" w:hAnsi="Calibri" w:cs="Times New Roman"/>
          <w:i w:val="0"/>
          <w:iCs w:val="0"/>
          <w:color w:val="auto"/>
          <w:sz w:val="22"/>
          <w:szCs w:val="20"/>
          <w:lang w:eastAsia="fr-FR"/>
        </w:rPr>
        <w:t xml:space="preserve"> : </w:t>
      </w:r>
      <w:r w:rsidR="00E6333C">
        <w:rPr>
          <w:rFonts w:ascii="Calibri" w:eastAsia="Times New Roman" w:hAnsi="Calibri" w:cs="Times New Roman"/>
          <w:i w:val="0"/>
          <w:iCs w:val="0"/>
          <w:color w:val="auto"/>
          <w:sz w:val="22"/>
          <w:szCs w:val="20"/>
          <w:lang w:eastAsia="fr-FR"/>
        </w:rPr>
        <w:t xml:space="preserve">Les </w:t>
      </w:r>
      <w:r>
        <w:rPr>
          <w:rFonts w:ascii="Calibri" w:eastAsia="Times New Roman" w:hAnsi="Calibri" w:cs="Times New Roman"/>
          <w:i w:val="0"/>
          <w:iCs w:val="0"/>
          <w:color w:val="auto"/>
          <w:sz w:val="22"/>
          <w:szCs w:val="20"/>
          <w:lang w:eastAsia="fr-FR"/>
        </w:rPr>
        <w:t xml:space="preserve">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bookmarkEnd w:id="2354"/>
      <w:bookmarkEnd w:id="2355"/>
    </w:p>
    <w:p w14:paraId="2E5E6D01" w14:textId="3BDD8C74" w:rsidR="00E6333C" w:rsidRDefault="00E6333C" w:rsidP="00E6333C">
      <w:pPr>
        <w:spacing w:before="240" w:after="240" w:line="360" w:lineRule="auto"/>
        <w:ind w:firstLine="709"/>
      </w:pPr>
      <w:r>
        <w:t xml:space="preserve">Deux repères illustrés sur la </w:t>
      </w:r>
      <w:r w:rsidRPr="00BA370A">
        <w:rPr>
          <w:b/>
        </w:rPr>
        <w:fldChar w:fldCharType="begin"/>
      </w:r>
      <w:r w:rsidRPr="00BA370A">
        <w:rPr>
          <w:b/>
        </w:rPr>
        <w:instrText xml:space="preserve"> REF _Ref535847826 \h  \* MERGEFORMAT </w:instrText>
      </w:r>
      <w:r w:rsidRPr="00BA370A">
        <w:rPr>
          <w:b/>
        </w:rPr>
      </w:r>
      <w:r w:rsidRPr="00BA370A">
        <w:rPr>
          <w:b/>
        </w:rPr>
        <w:fldChar w:fldCharType="separate"/>
      </w:r>
      <w:r w:rsidR="00C20694" w:rsidRPr="00C20694">
        <w:rPr>
          <w:b/>
          <w:iCs/>
        </w:rPr>
        <w:t>Figure 3.3</w:t>
      </w:r>
      <w:r w:rsidR="00C20694" w:rsidRPr="00C20694">
        <w:rPr>
          <w:b/>
          <w:iCs/>
        </w:rPr>
        <w:noBreakHyphen/>
        <w:t>1</w:t>
      </w:r>
      <w:r w:rsidRPr="00BA370A">
        <w:rPr>
          <w:b/>
        </w:rPr>
        <w:fldChar w:fldCharType="end"/>
      </w:r>
      <w:r>
        <w:rPr>
          <w:b/>
        </w:rPr>
        <w:t xml:space="preserve"> </w:t>
      </w:r>
      <w:r>
        <w:t>sont nécessaires pour exprimer l’impact du balourd thermique sur la dynamique du rotor. Les déplacements latéraux (</w:t>
      </w:r>
      <m:oMath>
        <m:r>
          <w:rPr>
            <w:rFonts w:ascii="Cambria Math" w:hAnsi="Cambria Math"/>
          </w:rPr>
          <m:t>u,v</m:t>
        </m:r>
      </m:oMath>
      <w:r>
        <w:t>) et les rotations (</w:t>
      </w:r>
      <m:oMath>
        <m:r>
          <w:rPr>
            <w:rFonts w:ascii="Cambria Math" w:hAnsi="Cambria Math"/>
          </w:rPr>
          <m:t>θ,ψ</m:t>
        </m:r>
      </m:oMath>
      <w:r>
        <w:t>) du centre de masse de chaque section droite du rotor sont calculés dans un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Toutefois, </w:t>
      </w:r>
      <w:r>
        <w:lastRenderedPageBreak/>
        <w:t>les informations thermomécaniques liées au rotor (la déformation thermique du rotor, la phase des balourds thermique et mécanique, ainsi que la phase du point chaud) sont dans un repère mobile lié au rotor. Le balourd thermique est donc calculé dans un repère mobile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La notation tilde " </w:t>
      </w:r>
      <w:r>
        <w:rPr>
          <w:rFonts w:ascii="Times New Roman" w:hAnsi="Times New Roman"/>
        </w:rPr>
        <w:t>~</w:t>
      </w:r>
      <w:r>
        <w:t xml:space="preserve"> " est utilisée pour indiquer l’utilisation du repère mobile lié au rotor</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t>.</w:t>
      </w:r>
    </w:p>
    <w:p w14:paraId="12D319F9" w14:textId="0FDDE369" w:rsidR="008F23B1" w:rsidRDefault="00CC1AF3" w:rsidP="00377126">
      <w:pPr>
        <w:pStyle w:val="Titre3"/>
        <w:ind w:left="709"/>
      </w:pPr>
      <w:bookmarkStart w:id="2356" w:name="_Ref536534158"/>
      <w:bookmarkStart w:id="2357" w:name="_Ref536534174"/>
      <w:bookmarkStart w:id="2358" w:name="_Toc536800411"/>
      <w:r>
        <w:t>Approche de</w:t>
      </w:r>
      <w:r w:rsidR="008F23B1">
        <w:t xml:space="preserve"> masse concentrée</w:t>
      </w:r>
      <w:bookmarkEnd w:id="2356"/>
      <w:bookmarkEnd w:id="2357"/>
      <w:bookmarkEnd w:id="2358"/>
    </w:p>
    <w:p w14:paraId="0F7C1F1B" w14:textId="5A293D6D" w:rsidR="002F5B02" w:rsidRDefault="008F23B1" w:rsidP="002F5B02">
      <w:pPr>
        <w:spacing w:before="240" w:after="240" w:line="360" w:lineRule="auto"/>
        <w:ind w:firstLine="708"/>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 xml:space="preserve">de son axe de rotation. </w:t>
      </w:r>
      <w:r w:rsidR="002F5B02">
        <w:t xml:space="preserve">Cette approche </w:t>
      </w:r>
      <w:r w:rsidR="008170AA">
        <w:t>des masses concentrées</w:t>
      </w:r>
      <w:r w:rsidR="002F5B02">
        <w:t xml:space="preserve"> </w:t>
      </w:r>
      <w:r w:rsidR="00A870A5">
        <w:t xml:space="preserve">a deux versions pour représenter l’influence du balourd générée. </w:t>
      </w:r>
      <w:r w:rsidR="008170AA">
        <w:t xml:space="preserve">Une version simple qui concentre uniquement sur le balourd </w:t>
      </w:r>
      <w:r w:rsidR="00144626">
        <w:t xml:space="preserve">thermique </w:t>
      </w:r>
      <w:r w:rsidR="008170AA">
        <w:t>généré au ni</w:t>
      </w:r>
      <w:r w:rsidR="00144626">
        <w:t>veau du disque en porte à faux</w:t>
      </w:r>
      <w:r w:rsidR="00544471">
        <w:t>.</w:t>
      </w:r>
      <w:r w:rsidR="008B764C">
        <w:t xml:space="preserve"> Cette version a été implémentée dans le</w:t>
      </w:r>
      <w:r w:rsidR="00A814C4">
        <w:t xml:space="preserve"> modèle du</w:t>
      </w:r>
      <w:r w:rsidR="008B764C">
        <w:t xml:space="preserve"> rotor à 4 degrés de liberté. </w:t>
      </w:r>
      <w:r w:rsidR="00544471">
        <w:t>U</w:t>
      </w:r>
      <w:r w:rsidR="00144626">
        <w:t xml:space="preserve">ne autre </w:t>
      </w:r>
      <w:r w:rsidR="00B92298">
        <w:t xml:space="preserve">version </w:t>
      </w:r>
      <w:r w:rsidR="00144626">
        <w:t>complète considère le balourd thermique le long de la fibre neutre</w:t>
      </w:r>
      <w:r w:rsidR="00742004">
        <w:t xml:space="preserve"> et elle a été utilisée dans le modèle du rotor à </w:t>
      </w:r>
      <m:oMath>
        <m:r>
          <w:rPr>
            <w:rFonts w:ascii="Cambria Math" w:hAnsi="Cambria Math"/>
          </w:rPr>
          <m:t>n</m:t>
        </m:r>
      </m:oMath>
      <w:r w:rsidR="00742004">
        <w:t xml:space="preserve"> degrés de liberté</w:t>
      </w:r>
      <w:r w:rsidR="003C6A01">
        <w:t>.</w:t>
      </w:r>
    </w:p>
    <w:p w14:paraId="734EF7B6" w14:textId="347EE39D" w:rsidR="00D33BC9" w:rsidRDefault="00197563" w:rsidP="009F5231">
      <w:pPr>
        <w:spacing w:before="120" w:after="120" w:line="360" w:lineRule="auto"/>
        <w:ind w:firstLine="709"/>
      </w:pPr>
      <w:r>
        <w:t>Dans la version simple</w:t>
      </w:r>
      <w:r w:rsidR="00E3421C">
        <w:t xml:space="preserve"> (</w:t>
      </w:r>
      <w:r w:rsidR="00E3421C" w:rsidRPr="00E3421C">
        <w:rPr>
          <w:b/>
        </w:rPr>
        <w:fldChar w:fldCharType="begin"/>
      </w:r>
      <w:r w:rsidR="00E3421C" w:rsidRPr="00E3421C">
        <w:rPr>
          <w:b/>
        </w:rPr>
        <w:instrText xml:space="preserve"> REF _Ref536524018 \h  \* MERGEFORMAT </w:instrText>
      </w:r>
      <w:r w:rsidR="00E3421C" w:rsidRPr="00E3421C">
        <w:rPr>
          <w:b/>
        </w:rPr>
      </w:r>
      <w:r w:rsidR="00E3421C" w:rsidRPr="00E3421C">
        <w:rPr>
          <w:b/>
        </w:rPr>
        <w:fldChar w:fldCharType="separate"/>
      </w:r>
      <w:r w:rsidR="00C20694" w:rsidRPr="00C20694">
        <w:rPr>
          <w:b/>
        </w:rPr>
        <w:t xml:space="preserve">Figure </w:t>
      </w:r>
      <w:r w:rsidR="00C20694" w:rsidRPr="00C20694">
        <w:rPr>
          <w:b/>
          <w:iCs/>
          <w:noProof/>
        </w:rPr>
        <w:t>3.3</w:t>
      </w:r>
      <w:r w:rsidR="00C20694" w:rsidRPr="00C20694">
        <w:rPr>
          <w:b/>
          <w:iCs/>
          <w:noProof/>
        </w:rPr>
        <w:noBreakHyphen/>
        <w:t>2</w:t>
      </w:r>
      <w:r w:rsidR="00E3421C" w:rsidRPr="00E3421C">
        <w:rPr>
          <w:b/>
        </w:rPr>
        <w:fldChar w:fldCharType="end"/>
      </w:r>
      <w:r w:rsidR="00E3421C">
        <w:rPr>
          <w:b/>
        </w:rPr>
        <w:t>)</w:t>
      </w:r>
      <w:r>
        <w:t>,</w:t>
      </w:r>
      <w:r w:rsidR="00544471">
        <w:t xml:space="preserve"> </w:t>
      </w:r>
      <w:r w:rsidR="006C1A09">
        <w:t>en considérant</w:t>
      </w:r>
      <w:r w:rsidR="003C3802">
        <w:t xml:space="preserve"> que le disque en porte à faux possède une masse </w:t>
      </w:r>
      <w:r w:rsidR="00825B77">
        <w:t>considérable</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3C3802">
        <w:t>, le balourd thermique généré est prédominante</w:t>
      </w:r>
      <w:r w:rsidR="00D33BC9">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D33BC9" w:rsidRPr="00AA3E05" w14:paraId="12890313" w14:textId="77777777" w:rsidTr="00C20D63">
        <w:trPr>
          <w:trHeight w:val="635"/>
          <w:tblHeader/>
          <w:jc w:val="center"/>
        </w:trPr>
        <w:tc>
          <w:tcPr>
            <w:tcW w:w="8080" w:type="dxa"/>
            <w:vAlign w:val="center"/>
          </w:tcPr>
          <w:p w14:paraId="2348A09C" w14:textId="1761B127" w:rsidR="00D33BC9" w:rsidRPr="007C2FE0" w:rsidRDefault="006A2FF3" w:rsidP="00C20D63">
            <w:pPr>
              <w:jc w:val="center"/>
              <w:rPr>
                <w:b/>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d</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r>
                              <m:rPr>
                                <m:sty m:val="bi"/>
                              </m:rPr>
                              <w:rPr>
                                <w:rFonts w:ascii="Cambria Math" w:hAnsi="Cambria Math"/>
                              </w:rPr>
                              <m:t xml:space="preserve"> </m:t>
                            </m:r>
                          </m:sub>
                        </m:sSub>
                      </m:e>
                    </m:acc>
                    <m:r>
                      <w:rPr>
                        <w:rFonts w:ascii="Cambria Math" w:hAnsi="Cambria Math"/>
                      </w:rPr>
                      <m:t xml:space="preserve">  </m:t>
                    </m:r>
                  </m:e>
                </m:d>
              </m:oMath>
            </m:oMathPara>
          </w:p>
          <w:p w14:paraId="34464768" w14:textId="3383AEEB" w:rsidR="00D33BC9" w:rsidRPr="00566968" w:rsidRDefault="006A2FF3" w:rsidP="00D33BC9">
            <w:pPr>
              <w:jc w:val="center"/>
              <w:rPr>
                <w:b/>
              </w:rPr>
            </w:pPr>
            <m:oMathPara>
              <m:oMath>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r>
                              <w:rPr>
                                <w:rFonts w:ascii="Cambria Math" w:hAnsi="Cambria Math"/>
                              </w:rPr>
                              <m:t>u</m:t>
                            </m:r>
                          </m:e>
                          <m:sub>
                            <m:r>
                              <w:rPr>
                                <w:rFonts w:ascii="Cambria Math" w:hAnsi="Cambria Math"/>
                              </w:rPr>
                              <m:t>th</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r>
                              <w:rPr>
                                <w:rFonts w:ascii="Cambria Math" w:hAnsi="Cambria Math"/>
                              </w:rPr>
                              <m:t>v</m:t>
                            </m:r>
                          </m:e>
                          <m:sub>
                            <m:r>
                              <w:rPr>
                                <w:rFonts w:ascii="Cambria Math" w:hAnsi="Cambria Math"/>
                              </w:rPr>
                              <m:t>th</m:t>
                            </m:r>
                          </m:sub>
                        </m:sSub>
                      </m:e>
                    </m:acc>
                  </m:e>
                </m:d>
              </m:oMath>
            </m:oMathPara>
          </w:p>
        </w:tc>
        <w:tc>
          <w:tcPr>
            <w:tcW w:w="992" w:type="dxa"/>
            <w:vAlign w:val="center"/>
          </w:tcPr>
          <w:p w14:paraId="072E33E1" w14:textId="77777777" w:rsidR="00D33BC9" w:rsidRPr="00222B71" w:rsidRDefault="00D33BC9"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369A5BD" w14:textId="1F83620F" w:rsidR="00B5005B" w:rsidRDefault="003C3802" w:rsidP="008547A5">
      <w:pPr>
        <w:spacing w:before="120" w:after="120" w:line="360" w:lineRule="auto"/>
      </w:pPr>
      <w:r>
        <w:t xml:space="preserve">Par conséquent, </w:t>
      </w:r>
      <w:r w:rsidR="00D33BC9">
        <w:t>l</w:t>
      </w:r>
      <w:r w:rsidR="009F5231">
        <w:t xml:space="preserve">’influence de ce balourd </w:t>
      </w:r>
      <w:r w:rsidR="00DD42A1">
        <w:t>a été représentée par une force du balourd</w:t>
      </w:r>
      <w:r w:rsidR="00FB570B">
        <w:t xml:space="preserve"> </w:t>
      </w:r>
      <w:r>
        <w:t xml:space="preserve">uniquement </w:t>
      </w:r>
      <w:r w:rsidR="009F5231">
        <w:t xml:space="preserve">appliquée </w:t>
      </w:r>
      <w:r>
        <w:t xml:space="preserve">au niveau du </w:t>
      </w:r>
      <w:r w:rsidR="00DD42A1">
        <w:t>disque en porte à faux</w:t>
      </w:r>
      <w:r w:rsidR="00B5005B">
        <w:t>. Cette force</w:t>
      </w:r>
      <w:r w:rsidR="00D501A8">
        <w:t xml:space="preserve"> exprimée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8547A5">
        <w:t xml:space="preserve"> (</w:t>
      </w:r>
      <w:r w:rsidR="008547A5" w:rsidRPr="008547A5">
        <w:rPr>
          <w:b/>
        </w:rPr>
        <w:fldChar w:fldCharType="begin"/>
      </w:r>
      <w:r w:rsidR="008547A5" w:rsidRPr="008547A5">
        <w:rPr>
          <w:b/>
        </w:rPr>
        <w:instrText xml:space="preserve"> REF _Ref536535907 \r \h </w:instrText>
      </w:r>
      <w:r w:rsidR="008547A5">
        <w:rPr>
          <w:b/>
        </w:rPr>
        <w:instrText xml:space="preserve"> \* MERGEFORMAT </w:instrText>
      </w:r>
      <w:r w:rsidR="008547A5" w:rsidRPr="008547A5">
        <w:rPr>
          <w:b/>
        </w:rPr>
      </w:r>
      <w:r w:rsidR="008547A5" w:rsidRPr="008547A5">
        <w:rPr>
          <w:b/>
        </w:rPr>
        <w:fldChar w:fldCharType="separate"/>
      </w:r>
      <w:r w:rsidR="00C20694">
        <w:rPr>
          <w:b/>
        </w:rPr>
        <w:t>Eq.3-39</w:t>
      </w:r>
      <w:r w:rsidR="008547A5" w:rsidRPr="008547A5">
        <w:rPr>
          <w:b/>
        </w:rPr>
        <w:fldChar w:fldCharType="end"/>
      </w:r>
      <w:r w:rsidR="008547A5">
        <w:t>) est injectée dans le modèle du rotor à 4DDL</w:t>
      </w:r>
      <w:r w:rsidR="00B5005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9F5231" w:rsidRPr="00AA3E05" w14:paraId="4F890E86" w14:textId="77777777" w:rsidTr="00C20D63">
        <w:trPr>
          <w:trHeight w:val="635"/>
          <w:tblHeader/>
          <w:jc w:val="center"/>
        </w:trPr>
        <w:tc>
          <w:tcPr>
            <w:tcW w:w="8080" w:type="dxa"/>
            <w:vAlign w:val="center"/>
          </w:tcPr>
          <w:p w14:paraId="7ACDB71C" w14:textId="4549E2C3" w:rsidR="009F5231" w:rsidRPr="00B61CBF" w:rsidRDefault="006A2FF3" w:rsidP="00023792">
            <w:pPr>
              <w:spacing w:line="360" w:lineRule="auto"/>
              <w:jc w:val="center"/>
            </w:pPr>
            <m:oMathPara>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40F69A45" w14:textId="77777777" w:rsidR="009F5231" w:rsidRPr="00222B71" w:rsidRDefault="009F5231"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59" w:name="_Ref536535907"/>
            <w:r w:rsidRPr="00222B71">
              <w:rPr>
                <w:rFonts w:ascii="Calibri" w:eastAsia="Times New Roman" w:hAnsi="Calibri" w:cs="Times New Roman"/>
                <w:i w:val="0"/>
                <w:iCs w:val="0"/>
                <w:color w:val="auto"/>
                <w:sz w:val="22"/>
                <w:szCs w:val="20"/>
                <w:lang w:eastAsia="fr-FR"/>
              </w:rPr>
              <w:t xml:space="preserve"> </w:t>
            </w:r>
            <w:bookmarkEnd w:id="2359"/>
          </w:p>
        </w:tc>
      </w:tr>
    </w:tbl>
    <w:p w14:paraId="744F53ED" w14:textId="17C07890" w:rsidR="00FB570B" w:rsidRDefault="00322B28" w:rsidP="003C3802">
      <w:pPr>
        <w:spacing w:before="240" w:line="360" w:lineRule="auto"/>
        <w:ind w:firstLine="709"/>
        <w:jc w:val="center"/>
      </w:pPr>
      <w:r>
        <w:rPr>
          <w:noProof/>
        </w:rPr>
        <w:drawing>
          <wp:inline distT="0" distB="0" distL="0" distR="0" wp14:anchorId="4DDDF30B" wp14:editId="047F6DE3">
            <wp:extent cx="3752750" cy="1552064"/>
            <wp:effectExtent l="0" t="0" r="63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3727" cy="1564876"/>
                    </a:xfrm>
                    <a:prstGeom prst="rect">
                      <a:avLst/>
                    </a:prstGeom>
                  </pic:spPr>
                </pic:pic>
              </a:graphicData>
            </a:graphic>
          </wp:inline>
        </w:drawing>
      </w:r>
    </w:p>
    <w:p w14:paraId="39B8AE8F" w14:textId="7496E01A" w:rsidR="003C3802" w:rsidRPr="00BD0636" w:rsidRDefault="003C3802" w:rsidP="003C3802">
      <w:pPr>
        <w:pStyle w:val="Lgende"/>
        <w:spacing w:after="360"/>
        <w:jc w:val="center"/>
        <w:rPr>
          <w:rFonts w:ascii="Calibri" w:eastAsia="Times New Roman" w:hAnsi="Calibri" w:cs="Times New Roman"/>
          <w:i w:val="0"/>
          <w:iCs w:val="0"/>
          <w:color w:val="auto"/>
          <w:sz w:val="22"/>
          <w:szCs w:val="20"/>
          <w:lang w:eastAsia="fr-FR"/>
        </w:rPr>
      </w:pPr>
      <w:bookmarkStart w:id="2360" w:name="_Ref536524018"/>
      <w:bookmarkStart w:id="2361" w:name="_Toc536800521"/>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2360"/>
      <w:r w:rsidRPr="00BD0636">
        <w:rPr>
          <w:rFonts w:ascii="Calibri" w:eastAsia="Times New Roman" w:hAnsi="Calibri" w:cs="Times New Roman"/>
          <w:i w:val="0"/>
          <w:iCs w:val="0"/>
          <w:color w:val="auto"/>
          <w:sz w:val="22"/>
          <w:szCs w:val="20"/>
          <w:lang w:eastAsia="fr-FR"/>
        </w:rPr>
        <w:t xml:space="preserve"> : </w:t>
      </w:r>
      <w:r w:rsidR="00E3421C">
        <w:rPr>
          <w:rFonts w:ascii="Calibri" w:eastAsia="Times New Roman" w:hAnsi="Calibri" w:cs="Times New Roman"/>
          <w:i w:val="0"/>
          <w:iCs w:val="0"/>
          <w:color w:val="auto"/>
          <w:sz w:val="22"/>
          <w:szCs w:val="20"/>
          <w:lang w:eastAsia="fr-FR"/>
        </w:rPr>
        <w:t>La flexion thermique au niveau du disque en porte à faux</w:t>
      </w:r>
      <w:bookmarkEnd w:id="2361"/>
    </w:p>
    <w:p w14:paraId="47982632" w14:textId="7C7E6B0C" w:rsidR="008F23B1" w:rsidRDefault="00B5005B" w:rsidP="002F5B02">
      <w:pPr>
        <w:spacing w:before="240" w:after="240" w:line="360" w:lineRule="auto"/>
        <w:ind w:firstLine="708"/>
      </w:pPr>
      <w:r>
        <w:t>Dans la version complète, s</w:t>
      </w:r>
      <w:r w:rsidR="008F23B1" w:rsidRPr="00513208">
        <w:t xml:space="preserve">uite à l’échauffement non-homogène </w:t>
      </w:r>
      <w:r w:rsidR="008F23B1">
        <w:t xml:space="preserve">du rotor </w:t>
      </w:r>
      <w:r w:rsidR="008F23B1" w:rsidRPr="00513208">
        <w:t>dans l</w:t>
      </w:r>
      <w:r w:rsidR="008F23B1">
        <w:t>e palier, celui-ci</w:t>
      </w:r>
      <w:r w:rsidR="008F23B1" w:rsidRPr="00513208">
        <w:t xml:space="preserve"> se déforme de manière asymétrique</w:t>
      </w:r>
      <w:r w:rsidR="008F23B1">
        <w:t xml:space="preserve"> et</w:t>
      </w:r>
      <w:r w:rsidR="008F23B1" w:rsidRPr="00513208">
        <w:t xml:space="preserve"> engendr</w:t>
      </w:r>
      <w:r w:rsidR="008F23B1">
        <w:t>e</w:t>
      </w:r>
      <w:r w:rsidR="008F23B1" w:rsidRPr="00513208">
        <w:t xml:space="preserve"> une déviation de sa fibre neutre par rapport à l’axe </w:t>
      </w:r>
      <w:r w:rsidR="008F23B1" w:rsidRPr="00513208">
        <w:lastRenderedPageBreak/>
        <w:t>de rotation (</w:t>
      </w:r>
      <w:r w:rsidR="008F23B1" w:rsidRPr="002C12E1">
        <w:rPr>
          <w:b/>
        </w:rPr>
        <w:fldChar w:fldCharType="begin"/>
      </w:r>
      <w:r w:rsidR="008F23B1" w:rsidRPr="002C12E1">
        <w:rPr>
          <w:b/>
        </w:rPr>
        <w:instrText xml:space="preserve"> REF _Ref503981360 \h  \* MERGEFORMAT </w:instrText>
      </w:r>
      <w:r w:rsidR="008F23B1" w:rsidRPr="002C12E1">
        <w:rPr>
          <w:b/>
        </w:rPr>
      </w:r>
      <w:r w:rsidR="008F23B1" w:rsidRPr="002C12E1">
        <w:rPr>
          <w:b/>
        </w:rPr>
        <w:fldChar w:fldCharType="separate"/>
      </w:r>
      <w:r w:rsidR="00C20694" w:rsidRPr="00C20694">
        <w:rPr>
          <w:b/>
        </w:rPr>
        <w:t>Figure 3.3</w:t>
      </w:r>
      <w:r w:rsidR="00C20694" w:rsidRPr="00C20694">
        <w:rPr>
          <w:b/>
        </w:rPr>
        <w:noBreakHyphen/>
        <w:t>3</w:t>
      </w:r>
      <w:r w:rsidR="008F23B1" w:rsidRPr="002C12E1">
        <w:rPr>
          <w:b/>
        </w:rPr>
        <w:fldChar w:fldCharType="end"/>
      </w:r>
      <w:r w:rsidR="008F23B1" w:rsidRPr="00513208">
        <w:t>). L’influence de cette déviation de la fibre neutre sur la</w:t>
      </w:r>
      <w:r w:rsidR="008F23B1">
        <w:t xml:space="preserve"> dynamique du rotor</w:t>
      </w:r>
      <w:r w:rsidR="008F23B1" w:rsidRPr="00513208">
        <w:t xml:space="preserve"> peut être caractérisée </w:t>
      </w:r>
      <w:r w:rsidR="008F23B1">
        <w:t xml:space="preserve">par </w:t>
      </w:r>
      <w:r w:rsidR="008F23B1" w:rsidRPr="00513208">
        <w:t>une masse locale d’</w:t>
      </w:r>
      <w:r w:rsidR="008F23B1">
        <w:t xml:space="preserve">un </w:t>
      </w:r>
      <w:r w:rsidR="008F23B1" w:rsidRPr="00513208">
        <w:t xml:space="preserve">élément d’arbre et </w:t>
      </w:r>
      <w:r w:rsidR="00015340">
        <w:t>de son déplacement latéral</w:t>
      </w:r>
      <w:r w:rsidR="008F23B1" w:rsidRPr="00513208">
        <w:t xml:space="preserve">. Par exemple, </w:t>
      </w:r>
      <w:r w:rsidR="008F23B1">
        <w:t>dans le repère du rot</w:t>
      </w:r>
      <w:r w:rsidR="008F23B1" w:rsidRPr="00F331EB">
        <w: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rsidR="008F23B1" w:rsidRPr="00F331EB">
        <w:t xml:space="preserve">, si toute la ligne d’arbre est modélisée par </w:t>
      </w:r>
      <m:oMath>
        <m:r>
          <w:rPr>
            <w:rFonts w:ascii="Cambria Math" w:hAnsi="Cambria Math"/>
          </w:rPr>
          <m:t>n</m:t>
        </m:r>
      </m:oMath>
      <w:r w:rsidR="008F23B1" w:rsidRPr="00F331EB">
        <w:t xml:space="preserve"> élém</w:t>
      </w:r>
      <w:r w:rsidR="00FF1A6E" w:rsidRPr="00F331EB">
        <w:t>ents, chaque élément possède sa</w:t>
      </w:r>
      <w:r w:rsidR="008F23B1" w:rsidRPr="00F331EB">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rsidR="008F23B1" w:rsidRPr="00F331EB">
        <w:t>. Le</w:t>
      </w:r>
      <w:r w:rsidR="008F23B1">
        <w:t xml:space="preserv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rsidR="008F23B1">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et l’axe de rotation</w:t>
      </w:r>
      <m:oMath>
        <m:r>
          <w:rPr>
            <w:rFonts w:ascii="Cambria Math" w:hAnsi="Cambria Math"/>
          </w:rPr>
          <m:t xml:space="preserve"> z</m:t>
        </m:r>
      </m:oMath>
      <w:r w:rsidR="008F23B1">
        <w:t>. Pour chaque élément</w:t>
      </w:r>
      <m:oMath>
        <m:r>
          <w:rPr>
            <w:rFonts w:ascii="Cambria Math" w:hAnsi="Cambria Math"/>
          </w:rPr>
          <m:t xml:space="preserve"> k</m:t>
        </m:r>
      </m:oMath>
      <w:r w:rsidR="008F23B1">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293FE189" w:rsidR="008F23B1" w:rsidRPr="007C2FE0" w:rsidRDefault="006A2FF3" w:rsidP="001856FA">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258B5AFB" w:rsidR="008F23B1" w:rsidRPr="00566968" w:rsidRDefault="006A2FF3" w:rsidP="001856FA">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CC95FF0" w14:textId="1144C49C" w:rsidR="006A5050" w:rsidRPr="00742004" w:rsidRDefault="000C7663" w:rsidP="006D4B1B">
      <w:pPr>
        <w:pStyle w:val="Default"/>
        <w:spacing w:before="240" w:after="240" w:line="360" w:lineRule="auto"/>
        <w:jc w:val="both"/>
        <w:rPr>
          <w:rFonts w:eastAsia="Times New Roman" w:cs="Times New Roman"/>
          <w:color w:val="auto"/>
          <w:sz w:val="22"/>
          <w:szCs w:val="20"/>
          <w:lang w:eastAsia="fr-FR"/>
        </w:rPr>
      </w:pPr>
      <w:r w:rsidRPr="00742004">
        <w:rPr>
          <w:rFonts w:eastAsia="Times New Roman" w:cs="Times New Roman"/>
          <w:color w:val="auto"/>
          <w:sz w:val="22"/>
          <w:szCs w:val="20"/>
          <w:lang w:eastAsia="fr-FR"/>
        </w:rPr>
        <w:t xml:space="preserve">Il faut souligner que la masse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k</m:t>
            </m:r>
          </m:sub>
        </m:sSub>
      </m:oMath>
      <w:r w:rsidRPr="00742004">
        <w:rPr>
          <w:rFonts w:eastAsia="Times New Roman" w:cs="Times New Roman"/>
          <w:color w:val="auto"/>
          <w:sz w:val="22"/>
          <w:szCs w:val="20"/>
          <w:lang w:eastAsia="fr-FR"/>
        </w:rPr>
        <w:t xml:space="preserve"> contient également la masse du disque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d</m:t>
            </m:r>
          </m:sub>
        </m:sSub>
      </m:oMath>
      <w:r w:rsidRPr="00742004">
        <w:rPr>
          <w:rFonts w:eastAsia="Times New Roman" w:cs="Times New Roman"/>
          <w:color w:val="auto"/>
          <w:sz w:val="22"/>
          <w:szCs w:val="20"/>
          <w:lang w:eastAsia="fr-FR"/>
        </w:rPr>
        <w:t xml:space="preserve"> </w:t>
      </w:r>
      <w:r w:rsidR="005A3D7C" w:rsidRPr="00742004">
        <w:rPr>
          <w:rFonts w:eastAsia="Times New Roman" w:cs="Times New Roman"/>
          <w:color w:val="auto"/>
          <w:sz w:val="22"/>
          <w:szCs w:val="20"/>
          <w:lang w:eastAsia="fr-FR"/>
        </w:rPr>
        <w:t>quand</w:t>
      </w:r>
      <m:oMath>
        <m:r>
          <m:rPr>
            <m:sty m:val="p"/>
          </m:rPr>
          <w:rPr>
            <w:rFonts w:ascii="Cambria Math" w:eastAsia="Times New Roman" w:hAnsi="Cambria Math" w:cs="Times New Roman"/>
            <w:color w:val="auto"/>
            <w:sz w:val="22"/>
            <w:szCs w:val="20"/>
            <w:lang w:eastAsia="fr-FR"/>
          </w:rPr>
          <m:t xml:space="preserve"> </m:t>
        </m:r>
        <m:r>
          <w:rPr>
            <w:rFonts w:ascii="Cambria Math" w:eastAsia="Times New Roman" w:hAnsi="Cambria Math" w:cs="Times New Roman"/>
            <w:color w:val="auto"/>
            <w:sz w:val="22"/>
            <w:szCs w:val="20"/>
            <w:lang w:eastAsia="fr-FR"/>
          </w:rPr>
          <m:t>k</m:t>
        </m:r>
        <m:r>
          <m:rPr>
            <m:sty m:val="p"/>
          </m:rPr>
          <w:rPr>
            <w:rFonts w:ascii="Cambria Math" w:eastAsia="Times New Roman" w:hAnsi="Cambria Math" w:cs="Times New Roman"/>
            <w:color w:val="auto"/>
            <w:sz w:val="22"/>
            <w:szCs w:val="20"/>
            <w:lang w:eastAsia="fr-FR"/>
          </w:rPr>
          <m:t>=</m:t>
        </m:r>
        <m:r>
          <w:rPr>
            <w:rFonts w:ascii="Cambria Math" w:eastAsia="Times New Roman" w:hAnsi="Cambria Math" w:cs="Times New Roman"/>
            <w:color w:val="auto"/>
            <w:sz w:val="22"/>
            <w:szCs w:val="20"/>
            <w:lang w:eastAsia="fr-FR"/>
          </w:rPr>
          <m:t>n</m:t>
        </m:r>
      </m:oMath>
      <w:r w:rsidRPr="00742004">
        <w:rPr>
          <w:rFonts w:eastAsia="Times New Roman" w:cs="Times New Roman"/>
          <w:color w:val="auto"/>
          <w:sz w:val="22"/>
          <w:szCs w:val="20"/>
          <w:lang w:eastAsia="fr-FR"/>
        </w:rPr>
        <w:t>.</w:t>
      </w:r>
      <w:r w:rsidR="00485418" w:rsidRPr="00742004">
        <w:rPr>
          <w:rFonts w:eastAsia="Times New Roman" w:cs="Times New Roman"/>
          <w:color w:val="auto"/>
          <w:sz w:val="22"/>
          <w:szCs w:val="20"/>
          <w:lang w:eastAsia="fr-FR"/>
        </w:rPr>
        <w:t xml:space="preserve"> </w:t>
      </w:r>
    </w:p>
    <w:p w14:paraId="3F7382ED" w14:textId="273EE41F" w:rsidR="008F23B1" w:rsidRDefault="006A5050" w:rsidP="008F23B1">
      <w:pPr>
        <w:pStyle w:val="Default"/>
        <w:spacing w:line="360" w:lineRule="auto"/>
        <w:jc w:val="center"/>
      </w:pPr>
      <w:r w:rsidRPr="006A5050">
        <w:rPr>
          <w:noProof/>
          <w:lang w:eastAsia="fr-FR"/>
        </w:rPr>
        <w:drawing>
          <wp:inline distT="0" distB="0" distL="0" distR="0" wp14:anchorId="32C23FC5" wp14:editId="72908FB9">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2"/>
                    <a:stretch>
                      <a:fillRect/>
                    </a:stretch>
                  </pic:blipFill>
                  <pic:spPr>
                    <a:xfrm>
                      <a:off x="0" y="0"/>
                      <a:ext cx="5760720" cy="1633220"/>
                    </a:xfrm>
                    <a:prstGeom prst="rect">
                      <a:avLst/>
                    </a:prstGeom>
                  </pic:spPr>
                </pic:pic>
              </a:graphicData>
            </a:graphic>
          </wp:inline>
        </w:drawing>
      </w:r>
    </w:p>
    <w:p w14:paraId="4D728966" w14:textId="78225871"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2362" w:name="_Ref503981360"/>
      <w:bookmarkStart w:id="2363" w:name="_Toc536112220"/>
      <w:bookmarkStart w:id="2364" w:name="_Toc536800522"/>
      <w:r w:rsidRPr="00BD063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2362"/>
      <w:r w:rsidRPr="00BD0636">
        <w:rPr>
          <w:rFonts w:ascii="Calibri" w:eastAsia="Times New Roman" w:hAnsi="Calibri" w:cs="Times New Roman"/>
          <w:i w:val="0"/>
          <w:iCs w:val="0"/>
          <w:color w:val="auto"/>
          <w:sz w:val="22"/>
          <w:szCs w:val="20"/>
          <w:lang w:eastAsia="fr-FR"/>
        </w:rPr>
        <w:t> : défaut de la fibre neutre</w:t>
      </w:r>
      <w:bookmarkEnd w:id="2363"/>
      <w:bookmarkEnd w:id="2364"/>
    </w:p>
    <w:p w14:paraId="3E0DFCF3" w14:textId="77777777" w:rsidR="008F23B1" w:rsidRDefault="008F23B1" w:rsidP="00201B68">
      <w:pPr>
        <w:spacing w:before="240" w:line="360" w:lineRule="auto"/>
        <w:ind w:firstLine="708"/>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266D8CA1" w:rsidR="008F23B1" w:rsidRPr="00B61CBF" w:rsidRDefault="006A2FF3"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4F11B393" w:rsidR="008F23B1" w:rsidRPr="005930D4" w:rsidRDefault="008F23B1" w:rsidP="002360E1">
      <w:pPr>
        <w:spacing w:before="240" w:after="240" w:line="360" w:lineRule="auto"/>
        <w:ind w:firstLine="709"/>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w:t>
      </w:r>
      <w:r w:rsidR="00E902B3">
        <w:t xml:space="preserve"> l’angle</w:t>
      </w:r>
      <m:oMath>
        <m:r>
          <w:rPr>
            <w:rFonts w:ascii="Cambria Math" w:hAnsi="Cambria Math"/>
          </w:rPr>
          <m:t xml:space="preserve"> φ=ωt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r w:rsidR="005E791E">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63B457D3" w:rsidR="008F23B1" w:rsidRPr="00B61CBF" w:rsidRDefault="006A2FF3"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3A053D">
      <w:pPr>
        <w:spacing w:before="240" w:after="240" w:line="360" w:lineRule="auto"/>
        <w:ind w:firstLine="709"/>
      </w:pPr>
      <w:r>
        <w:t>Toutes les forces du balourd thermique créées aux éléments du rotor sont assemblées et ajoutées au système des équations de mouvement comme force</w:t>
      </w:r>
      <w:r w:rsidR="00FF1A6E">
        <w:t>s</w:t>
      </w:r>
      <w:r>
        <w:t xml:space="preserve"> extérieure</w:t>
      </w:r>
      <w:bookmarkStart w:id="2365" w:name="_Ref527568693"/>
      <w:r w:rsidR="00FF1A6E">
        <w:t>s</w:t>
      </w:r>
      <w:r>
        <w:t xml:space="preserve">. Si la force du balourd </w:t>
      </w:r>
      <w:r>
        <w:lastRenderedPageBreak/>
        <w:t>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66" w:name="_Ref528586408"/>
            <w:r w:rsidRPr="00222B71">
              <w:rPr>
                <w:rFonts w:ascii="Calibri" w:eastAsia="Times New Roman" w:hAnsi="Calibri" w:cs="Times New Roman"/>
                <w:i w:val="0"/>
                <w:iCs w:val="0"/>
                <w:color w:val="auto"/>
                <w:sz w:val="22"/>
                <w:szCs w:val="20"/>
                <w:lang w:eastAsia="fr-FR"/>
              </w:rPr>
              <w:t xml:space="preserve"> </w:t>
            </w:r>
            <w:bookmarkEnd w:id="2366"/>
          </w:p>
        </w:tc>
      </w:tr>
    </w:tbl>
    <w:p w14:paraId="44CBD878" w14:textId="77777777" w:rsidR="003A053D" w:rsidRDefault="003A053D" w:rsidP="003A053D"/>
    <w:p w14:paraId="1BC20D96" w14:textId="1E672022" w:rsidR="008F23B1" w:rsidRPr="00291150" w:rsidRDefault="00FF1A6E" w:rsidP="003A053D">
      <w:pPr>
        <w:pStyle w:val="Titre3"/>
        <w:spacing w:before="240" w:after="240"/>
        <w:ind w:left="709"/>
      </w:pPr>
      <w:bookmarkStart w:id="2367" w:name="_Toc536800412"/>
      <w:r>
        <w:t>Approche de défaut</w:t>
      </w:r>
      <w:r w:rsidR="008F23B1">
        <w:t xml:space="preserve"> de la fibre neutre</w:t>
      </w:r>
      <w:bookmarkEnd w:id="2365"/>
      <w:bookmarkEnd w:id="2367"/>
      <w:r w:rsidR="008F23B1">
        <w:t xml:space="preserve"> </w:t>
      </w:r>
    </w:p>
    <w:p w14:paraId="7E8FF32E" w14:textId="4F5ED37E" w:rsidR="008F23B1" w:rsidRDefault="008F23B1" w:rsidP="00960239">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r w:rsidR="00960239">
        <w:t>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6A2FF3"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6A2FF3"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6A2FF3"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960239">
      <w:pPr>
        <w:spacing w:before="240" w:after="240"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EEA5818"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68" w:name="_Ref528591501"/>
            <w:r w:rsidRPr="00222B71">
              <w:rPr>
                <w:rFonts w:ascii="Calibri" w:eastAsia="Times New Roman" w:hAnsi="Calibri" w:cs="Times New Roman"/>
                <w:i w:val="0"/>
                <w:iCs w:val="0"/>
                <w:color w:val="auto"/>
                <w:sz w:val="22"/>
                <w:szCs w:val="20"/>
                <w:lang w:eastAsia="fr-FR"/>
              </w:rPr>
              <w:t xml:space="preserve"> </w:t>
            </w:r>
            <w:bookmarkEnd w:id="2368"/>
          </w:p>
        </w:tc>
      </w:tr>
    </w:tbl>
    <w:p w14:paraId="444D97D2" w14:textId="25159697" w:rsidR="008F23B1" w:rsidRDefault="008F23B1" w:rsidP="00960239">
      <w:pPr>
        <w:spacing w:before="240" w:after="24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6A2FF3"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55A32D5A" w:rsidR="008F23B1" w:rsidRDefault="008F23B1" w:rsidP="00960239">
      <w:pPr>
        <w:spacing w:before="240" w:after="240" w:line="360" w:lineRule="auto"/>
      </w:pPr>
      <w:r>
        <w:t xml:space="preserve">Le changement du repère fait appel à la matrice de </w:t>
      </w:r>
      <w:r w:rsidR="00272E27">
        <w:t>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18D553E5" w:rsidR="008F23B1" w:rsidRPr="00546459" w:rsidRDefault="006A2FF3"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1675DDEE" w:rsidR="008F23B1" w:rsidRPr="00B61CBF" w:rsidRDefault="006A2FF3" w:rsidP="00272E2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69" w:name="_Ref532583633"/>
            <w:r w:rsidRPr="00222B71">
              <w:rPr>
                <w:rFonts w:ascii="Calibri" w:eastAsia="Times New Roman" w:hAnsi="Calibri" w:cs="Times New Roman"/>
                <w:i w:val="0"/>
                <w:iCs w:val="0"/>
                <w:color w:val="auto"/>
                <w:sz w:val="22"/>
                <w:szCs w:val="20"/>
                <w:lang w:eastAsia="fr-FR"/>
              </w:rPr>
              <w:t xml:space="preserve"> </w:t>
            </w:r>
            <w:bookmarkEnd w:id="2369"/>
          </w:p>
        </w:tc>
      </w:tr>
    </w:tbl>
    <w:p w14:paraId="78B03BAA" w14:textId="0936FA11" w:rsidR="008F23B1" w:rsidRDefault="008F23B1" w:rsidP="006F3AB9">
      <w:pPr>
        <w:spacing w:before="240" w:after="24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C20694">
        <w:rPr>
          <w:b/>
        </w:rPr>
        <w:t>Eq.3-47</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6A2FF3"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E0308D">
            <w:pPr>
              <w:pStyle w:val="Lgende"/>
              <w:numPr>
                <w:ilvl w:val="1"/>
                <w:numId w:val="10"/>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Pr="006F3AB9" w:rsidRDefault="008F23B1" w:rsidP="00E90873">
      <w:pPr>
        <w:pStyle w:val="Titre2"/>
        <w:spacing w:after="240" w:line="360" w:lineRule="auto"/>
        <w:ind w:left="708" w:hanging="578"/>
        <w:rPr>
          <w:sz w:val="24"/>
        </w:rPr>
      </w:pPr>
      <w:bookmarkStart w:id="2370" w:name="_Toc536800413"/>
      <w:r w:rsidRPr="006F3AB9">
        <w:rPr>
          <w:sz w:val="24"/>
        </w:rPr>
        <w:t>Conclusion</w:t>
      </w:r>
      <w:bookmarkEnd w:id="2370"/>
    </w:p>
    <w:p w14:paraId="13903C7A" w14:textId="5F3BB958" w:rsidR="00500C53" w:rsidRDefault="008316A3" w:rsidP="00500C53">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r w:rsidR="0088306B">
        <w:rPr>
          <w:sz w:val="23"/>
          <w:szCs w:val="23"/>
        </w:rPr>
        <w:t>expérimentales</w:t>
      </w:r>
      <w:r w:rsidR="008F23B1">
        <w:rPr>
          <w:sz w:val="23"/>
          <w:szCs w:val="23"/>
        </w:rPr>
        <w:t>.</w:t>
      </w:r>
    </w:p>
    <w:p w14:paraId="19BF056C" w14:textId="77777777" w:rsidR="000F6C8D" w:rsidRDefault="000F6C8D" w:rsidP="000F6C8D">
      <w:pPr>
        <w:spacing w:line="360" w:lineRule="auto"/>
        <w:rPr>
          <w:sz w:val="23"/>
          <w:szCs w:val="23"/>
        </w:rPr>
      </w:pPr>
    </w:p>
    <w:p w14:paraId="503FC5D8" w14:textId="77777777" w:rsidR="000F6C8D" w:rsidRDefault="000F6C8D" w:rsidP="000F6C8D">
      <w:pPr>
        <w:spacing w:line="360" w:lineRule="auto"/>
        <w:rPr>
          <w:sz w:val="23"/>
          <w:szCs w:val="23"/>
        </w:rPr>
      </w:pPr>
    </w:p>
    <w:p w14:paraId="70F7BF39" w14:textId="6B6FD794" w:rsidR="000F6C8D" w:rsidRDefault="000F6C8D">
      <w:pPr>
        <w:overflowPunct/>
        <w:autoSpaceDE/>
        <w:autoSpaceDN/>
        <w:adjustRightInd/>
        <w:spacing w:after="160" w:line="259" w:lineRule="auto"/>
        <w:jc w:val="left"/>
        <w:textAlignment w:val="auto"/>
        <w:rPr>
          <w:sz w:val="23"/>
          <w:szCs w:val="23"/>
        </w:rPr>
      </w:pPr>
      <w:r>
        <w:rPr>
          <w:sz w:val="23"/>
          <w:szCs w:val="23"/>
        </w:rPr>
        <w:br w:type="page"/>
      </w:r>
    </w:p>
    <w:p w14:paraId="0A616233" w14:textId="35D4771E" w:rsidR="00B431E6" w:rsidRDefault="00BA34A7" w:rsidP="00BA34A7">
      <w:pPr>
        <w:pStyle w:val="Titre1"/>
        <w:numPr>
          <w:ilvl w:val="0"/>
          <w:numId w:val="0"/>
        </w:numPr>
        <w:ind w:left="567" w:hanging="566"/>
        <w:jc w:val="left"/>
      </w:pPr>
      <w:bookmarkStart w:id="2371" w:name="_Toc536800414"/>
      <w:r>
        <w:lastRenderedPageBreak/>
        <w:t>Chapitre 4</w:t>
      </w:r>
      <w:r w:rsidR="00B431E6">
        <w:t xml:space="preserve"> : </w:t>
      </w:r>
      <w:r>
        <w:br/>
      </w:r>
      <w:r w:rsidR="00B431E6">
        <w:t>Simulations numériques</w:t>
      </w:r>
      <w:bookmarkEnd w:id="2371"/>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38DA296F" w14:textId="007C0C30" w:rsidR="003537CB" w:rsidRPr="0006610D" w:rsidRDefault="006266A4" w:rsidP="009C4715">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de l’effet</w:t>
      </w:r>
      <w:r w:rsidR="00404B3D">
        <w:t xml:space="preserve"> Morton</w:t>
      </w:r>
      <w:r>
        <w:t xml:space="preserve"> en régime transitoire. Les modèles numériques sont couplés en suivant la stratégie synthétisée au chapitre 1. Les simulations sont comparées avec </w:t>
      </w:r>
      <w:r w:rsidR="00500C53">
        <w:t>les résultats expérimentaux obtenus</w:t>
      </w:r>
      <w:r>
        <w:t xml:space="preserve"> avec un banc</w:t>
      </w:r>
      <w:r w:rsidR="00491D3F">
        <w:t xml:space="preserve"> d’essais</w:t>
      </w:r>
      <w:r>
        <w:t xml:space="preserve"> développé à l’Institut PPRIME. Les comparaisons permettent de valider le modèle complet, non linéaire de l’effet Morton. Les outils</w:t>
      </w:r>
      <w:r w:rsidR="00491D3F">
        <w:t xml:space="preserve"> numériques</w:t>
      </w:r>
      <w:r>
        <w:t xml:space="preserve"> validés dans ce chapitre sont ensuite utilisés au chapitre 5 pour les analyses de stabilité de l’effet Morton.</w:t>
      </w:r>
      <w:bookmarkStart w:id="2372" w:name="_Toc533772322"/>
      <w:bookmarkStart w:id="2373" w:name="_Toc533774394"/>
      <w:bookmarkStart w:id="2374" w:name="_Toc533775586"/>
      <w:bookmarkStart w:id="2375" w:name="_Toc533776230"/>
      <w:bookmarkStart w:id="2376" w:name="_Toc533776357"/>
      <w:bookmarkStart w:id="2377" w:name="_Toc533777582"/>
      <w:bookmarkStart w:id="2378" w:name="_Toc534279490"/>
      <w:bookmarkStart w:id="2379" w:name="_Toc534279588"/>
      <w:bookmarkStart w:id="2380" w:name="_Toc534279666"/>
      <w:bookmarkStart w:id="2381" w:name="_Toc534290962"/>
      <w:bookmarkStart w:id="2382" w:name="_Toc534293244"/>
      <w:bookmarkStart w:id="2383" w:name="_Toc534293528"/>
      <w:bookmarkStart w:id="2384" w:name="_Toc534293606"/>
      <w:bookmarkStart w:id="2385" w:name="_Toc534387905"/>
      <w:bookmarkStart w:id="2386" w:name="_Toc534410876"/>
      <w:bookmarkStart w:id="2387" w:name="_Toc534620790"/>
      <w:bookmarkStart w:id="2388" w:name="_Toc534621276"/>
      <w:bookmarkStart w:id="2389" w:name="_Toc534621381"/>
      <w:bookmarkStart w:id="2390" w:name="_Toc534621488"/>
      <w:bookmarkStart w:id="2391" w:name="_Toc534625147"/>
      <w:bookmarkStart w:id="2392" w:name="_Toc534631447"/>
      <w:bookmarkStart w:id="2393" w:name="_Toc534631547"/>
      <w:bookmarkStart w:id="2394" w:name="_Toc534631900"/>
      <w:bookmarkStart w:id="2395" w:name="_Toc534632133"/>
      <w:bookmarkStart w:id="2396" w:name="_Toc534632345"/>
      <w:bookmarkStart w:id="2397" w:name="_Toc534632467"/>
      <w:bookmarkStart w:id="2398" w:name="_Toc534632566"/>
      <w:bookmarkStart w:id="2399" w:name="_Toc534633859"/>
      <w:bookmarkStart w:id="2400" w:name="_Toc534634203"/>
      <w:bookmarkStart w:id="2401" w:name="_Toc534634607"/>
      <w:bookmarkStart w:id="2402" w:name="_Toc534634982"/>
      <w:bookmarkStart w:id="2403" w:name="_Toc534635082"/>
      <w:bookmarkStart w:id="2404" w:name="_Toc534635182"/>
      <w:bookmarkStart w:id="2405" w:name="_Toc534635282"/>
      <w:bookmarkStart w:id="2406" w:name="_Toc534635382"/>
      <w:bookmarkStart w:id="2407" w:name="_Toc534635503"/>
      <w:bookmarkStart w:id="2408" w:name="_Toc534635602"/>
      <w:bookmarkStart w:id="2409" w:name="_Toc534636652"/>
      <w:bookmarkStart w:id="2410" w:name="_Toc534638280"/>
      <w:bookmarkStart w:id="2411" w:name="_Toc534638366"/>
      <w:bookmarkStart w:id="2412" w:name="_Toc534638733"/>
      <w:bookmarkStart w:id="2413" w:name="_Toc534640588"/>
      <w:bookmarkStart w:id="2414" w:name="_Toc534650398"/>
      <w:bookmarkStart w:id="2415" w:name="_Toc534707674"/>
      <w:bookmarkStart w:id="2416" w:name="_Toc534719979"/>
      <w:bookmarkStart w:id="2417" w:name="_Toc534720662"/>
      <w:bookmarkStart w:id="2418" w:name="_Toc534721434"/>
      <w:bookmarkStart w:id="2419" w:name="_Toc534723212"/>
      <w:bookmarkStart w:id="2420" w:name="_Toc534724124"/>
      <w:bookmarkStart w:id="2421" w:name="_Toc534724669"/>
      <w:bookmarkStart w:id="2422" w:name="_Toc534724973"/>
      <w:bookmarkStart w:id="2423" w:name="_Toc534725644"/>
      <w:bookmarkStart w:id="2424" w:name="_Toc534729727"/>
      <w:bookmarkStart w:id="2425" w:name="_Toc534792276"/>
      <w:bookmarkStart w:id="2426" w:name="_Toc534792925"/>
      <w:bookmarkStart w:id="2427" w:name="_Toc534793251"/>
      <w:bookmarkStart w:id="2428" w:name="_Toc534794009"/>
      <w:bookmarkStart w:id="2429" w:name="_Toc534794104"/>
      <w:bookmarkStart w:id="2430" w:name="_Toc534794201"/>
      <w:bookmarkStart w:id="2431" w:name="_Toc534796833"/>
      <w:bookmarkStart w:id="2432" w:name="_Toc534878089"/>
      <w:bookmarkStart w:id="2433" w:name="_Toc534878183"/>
      <w:bookmarkStart w:id="2434" w:name="_Toc534880521"/>
      <w:bookmarkStart w:id="2435" w:name="_Toc534895253"/>
      <w:bookmarkStart w:id="2436" w:name="_Toc534895970"/>
      <w:bookmarkStart w:id="2437" w:name="_Toc534896524"/>
      <w:bookmarkStart w:id="2438" w:name="_Toc534896917"/>
      <w:bookmarkStart w:id="2439" w:name="_Toc534983313"/>
      <w:bookmarkStart w:id="2440" w:name="_Toc534984847"/>
      <w:bookmarkStart w:id="2441" w:name="_Toc535242939"/>
      <w:bookmarkStart w:id="2442" w:name="_Toc535243291"/>
      <w:bookmarkStart w:id="2443" w:name="_Toc535245074"/>
      <w:bookmarkStart w:id="2444" w:name="_Toc535248198"/>
      <w:bookmarkStart w:id="2445" w:name="_Toc535248615"/>
      <w:bookmarkStart w:id="2446" w:name="_Toc535250094"/>
      <w:bookmarkStart w:id="2447" w:name="_Toc535251274"/>
      <w:bookmarkStart w:id="2448" w:name="_Toc535251815"/>
      <w:bookmarkStart w:id="2449" w:name="_Toc535252169"/>
      <w:bookmarkStart w:id="2450" w:name="_Toc535346237"/>
      <w:bookmarkStart w:id="2451" w:name="_Toc535418764"/>
      <w:bookmarkStart w:id="2452" w:name="_Toc535505066"/>
      <w:bookmarkStart w:id="2453" w:name="_Toc535509386"/>
      <w:bookmarkStart w:id="2454" w:name="_Toc535510079"/>
      <w:bookmarkStart w:id="2455" w:name="_Toc535512832"/>
      <w:bookmarkStart w:id="2456" w:name="_Toc535512921"/>
      <w:bookmarkStart w:id="2457" w:name="_Toc535527945"/>
      <w:bookmarkStart w:id="2458" w:name="_Toc535536150"/>
      <w:bookmarkStart w:id="2459" w:name="_Toc535575143"/>
      <w:bookmarkStart w:id="2460" w:name="_Toc535587601"/>
      <w:bookmarkStart w:id="2461" w:name="_Toc535587858"/>
      <w:bookmarkStart w:id="2462" w:name="_Toc535588543"/>
      <w:bookmarkStart w:id="2463" w:name="_Toc535589770"/>
      <w:bookmarkStart w:id="2464" w:name="_Toc535590234"/>
      <w:bookmarkStart w:id="2465" w:name="_Toc535594664"/>
      <w:bookmarkStart w:id="2466" w:name="_Toc535832345"/>
      <w:bookmarkStart w:id="2467" w:name="_Toc535834281"/>
      <w:bookmarkStart w:id="2468" w:name="_Toc535846117"/>
      <w:bookmarkStart w:id="2469" w:name="_Toc535846309"/>
      <w:bookmarkStart w:id="2470" w:name="_Toc535853033"/>
      <w:bookmarkStart w:id="2471" w:name="_Toc535853280"/>
      <w:bookmarkStart w:id="2472" w:name="_Toc535854174"/>
      <w:bookmarkStart w:id="2473" w:name="_Toc535854700"/>
      <w:bookmarkStart w:id="2474" w:name="_Toc535918664"/>
      <w:bookmarkStart w:id="2475" w:name="_Toc535932527"/>
      <w:bookmarkStart w:id="2476" w:name="_Toc535932619"/>
      <w:bookmarkStart w:id="2477" w:name="_Toc535933450"/>
      <w:bookmarkStart w:id="2478" w:name="_Toc535934342"/>
      <w:bookmarkStart w:id="2479" w:name="_Toc535935093"/>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p>
    <w:p w14:paraId="778A2A5B"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480" w:name="_Toc534793252"/>
      <w:bookmarkStart w:id="2481" w:name="_Toc534794010"/>
      <w:bookmarkStart w:id="2482" w:name="_Toc534794105"/>
      <w:bookmarkStart w:id="2483" w:name="_Toc534794202"/>
      <w:bookmarkStart w:id="2484" w:name="_Toc534796834"/>
      <w:bookmarkStart w:id="2485" w:name="_Toc534878090"/>
      <w:bookmarkStart w:id="2486" w:name="_Toc534878184"/>
      <w:bookmarkStart w:id="2487" w:name="_Toc534880522"/>
      <w:bookmarkStart w:id="2488" w:name="_Toc534895254"/>
      <w:bookmarkStart w:id="2489" w:name="_Toc534895971"/>
      <w:bookmarkStart w:id="2490" w:name="_Toc534896525"/>
      <w:bookmarkStart w:id="2491" w:name="_Toc534896918"/>
      <w:bookmarkStart w:id="2492" w:name="_Toc534983314"/>
      <w:bookmarkStart w:id="2493" w:name="_Toc534984848"/>
      <w:bookmarkStart w:id="2494" w:name="_Toc535242940"/>
      <w:bookmarkStart w:id="2495" w:name="_Toc535243292"/>
      <w:bookmarkStart w:id="2496" w:name="_Toc535245075"/>
      <w:bookmarkStart w:id="2497" w:name="_Toc535248199"/>
      <w:bookmarkStart w:id="2498" w:name="_Toc535248616"/>
      <w:bookmarkStart w:id="2499" w:name="_Toc535250095"/>
      <w:bookmarkStart w:id="2500" w:name="_Toc535251275"/>
      <w:bookmarkStart w:id="2501" w:name="_Toc535251816"/>
      <w:bookmarkStart w:id="2502" w:name="_Toc535252170"/>
      <w:bookmarkStart w:id="2503" w:name="_Toc535346238"/>
      <w:bookmarkStart w:id="2504" w:name="_Toc535418765"/>
      <w:bookmarkStart w:id="2505" w:name="_Toc535505067"/>
      <w:bookmarkStart w:id="2506" w:name="_Toc535509387"/>
      <w:bookmarkStart w:id="2507" w:name="_Toc535510080"/>
      <w:bookmarkStart w:id="2508" w:name="_Toc535512833"/>
      <w:bookmarkStart w:id="2509" w:name="_Toc535512922"/>
      <w:bookmarkStart w:id="2510" w:name="_Toc535527946"/>
      <w:bookmarkStart w:id="2511" w:name="_Toc535536151"/>
      <w:bookmarkStart w:id="2512" w:name="_Toc535575144"/>
      <w:bookmarkStart w:id="2513" w:name="_Toc535587602"/>
      <w:bookmarkStart w:id="2514" w:name="_Toc535587859"/>
      <w:bookmarkStart w:id="2515" w:name="_Toc535588544"/>
      <w:bookmarkStart w:id="2516" w:name="_Toc535589771"/>
      <w:bookmarkStart w:id="2517" w:name="_Toc535590235"/>
      <w:bookmarkStart w:id="2518" w:name="_Toc535594665"/>
      <w:bookmarkStart w:id="2519" w:name="_Toc535832346"/>
      <w:bookmarkStart w:id="2520" w:name="_Toc535834282"/>
      <w:bookmarkStart w:id="2521" w:name="_Toc535846118"/>
      <w:bookmarkStart w:id="2522" w:name="_Toc535846310"/>
      <w:bookmarkStart w:id="2523" w:name="_Toc535853034"/>
      <w:bookmarkStart w:id="2524" w:name="_Toc535853281"/>
      <w:bookmarkStart w:id="2525" w:name="_Toc535854175"/>
      <w:bookmarkStart w:id="2526" w:name="_Toc535854701"/>
      <w:bookmarkStart w:id="2527" w:name="_Toc535918665"/>
      <w:bookmarkStart w:id="2528" w:name="_Toc535932528"/>
      <w:bookmarkStart w:id="2529" w:name="_Toc535932620"/>
      <w:bookmarkStart w:id="2530" w:name="_Toc535933451"/>
      <w:bookmarkStart w:id="2531" w:name="_Toc535934343"/>
      <w:bookmarkStart w:id="2532" w:name="_Toc535935094"/>
      <w:bookmarkStart w:id="2533" w:name="_Toc535935869"/>
      <w:bookmarkStart w:id="2534" w:name="_Toc535938404"/>
      <w:bookmarkStart w:id="2535" w:name="_Toc535938753"/>
      <w:bookmarkStart w:id="2536" w:name="_Toc535942439"/>
      <w:bookmarkStart w:id="2537" w:name="_Toc535942676"/>
      <w:bookmarkStart w:id="2538" w:name="_Toc535942898"/>
      <w:bookmarkStart w:id="2539" w:name="_Toc535942994"/>
      <w:bookmarkStart w:id="2540" w:name="_Toc535943090"/>
      <w:bookmarkStart w:id="2541" w:name="_Toc535947839"/>
      <w:bookmarkStart w:id="2542" w:name="_Toc536006893"/>
      <w:bookmarkStart w:id="2543" w:name="_Toc536110524"/>
      <w:bookmarkStart w:id="2544" w:name="_Toc536110900"/>
      <w:bookmarkStart w:id="2545" w:name="_Toc536112119"/>
      <w:bookmarkStart w:id="2546" w:name="_Toc536112439"/>
      <w:bookmarkStart w:id="2547" w:name="_Toc536113324"/>
      <w:bookmarkStart w:id="2548" w:name="_Toc536113536"/>
      <w:bookmarkStart w:id="2549" w:name="_Toc536113748"/>
      <w:bookmarkStart w:id="2550" w:name="_Toc536115047"/>
      <w:bookmarkStart w:id="2551" w:name="_Toc536115317"/>
      <w:bookmarkStart w:id="2552" w:name="_Toc536117507"/>
      <w:bookmarkStart w:id="2553" w:name="_Toc536117722"/>
      <w:bookmarkStart w:id="2554" w:name="_Toc536118743"/>
      <w:bookmarkStart w:id="2555" w:name="_Toc536120035"/>
      <w:bookmarkStart w:id="2556" w:name="_Toc536120251"/>
      <w:bookmarkStart w:id="2557" w:name="_Toc536127313"/>
      <w:bookmarkStart w:id="2558" w:name="_Toc536127530"/>
      <w:bookmarkStart w:id="2559" w:name="_Toc536128314"/>
      <w:bookmarkStart w:id="2560" w:name="_Toc536129437"/>
      <w:bookmarkStart w:id="2561" w:name="_Toc536129655"/>
      <w:bookmarkStart w:id="2562" w:name="_Toc536129876"/>
      <w:bookmarkStart w:id="2563" w:name="_Toc536130099"/>
      <w:bookmarkStart w:id="2564" w:name="_Toc536130325"/>
      <w:bookmarkStart w:id="2565" w:name="_Toc536130561"/>
      <w:bookmarkStart w:id="2566" w:name="_Toc536131255"/>
      <w:bookmarkStart w:id="2567" w:name="_Toc536131516"/>
      <w:bookmarkStart w:id="2568" w:name="_Toc536199929"/>
      <w:bookmarkStart w:id="2569" w:name="_Toc536200176"/>
      <w:bookmarkStart w:id="2570" w:name="_Toc536200671"/>
      <w:bookmarkStart w:id="2571" w:name="_Toc536200919"/>
      <w:bookmarkStart w:id="2572" w:name="_Toc536201166"/>
      <w:bookmarkStart w:id="2573" w:name="_Toc536201413"/>
      <w:bookmarkStart w:id="2574" w:name="_Toc536202328"/>
      <w:bookmarkStart w:id="2575" w:name="_Toc536203699"/>
      <w:bookmarkStart w:id="2576" w:name="_Toc536203945"/>
      <w:bookmarkStart w:id="2577" w:name="_Toc536204191"/>
      <w:bookmarkStart w:id="2578" w:name="_Toc536539339"/>
      <w:bookmarkStart w:id="2579" w:name="_Toc536539592"/>
      <w:bookmarkStart w:id="2580" w:name="_Toc536543368"/>
      <w:bookmarkStart w:id="2581" w:name="_Toc536543622"/>
      <w:bookmarkStart w:id="2582" w:name="_Toc536544513"/>
      <w:bookmarkStart w:id="2583" w:name="_Toc536545453"/>
      <w:bookmarkStart w:id="2584" w:name="_Toc536546604"/>
      <w:bookmarkStart w:id="2585" w:name="_Toc536626900"/>
      <w:bookmarkStart w:id="2586" w:name="_Toc536725979"/>
      <w:bookmarkStart w:id="2587" w:name="_Toc536741075"/>
      <w:bookmarkStart w:id="2588" w:name="_Toc536741332"/>
      <w:bookmarkStart w:id="2589" w:name="_Toc536741588"/>
      <w:bookmarkStart w:id="2590" w:name="_Toc536784647"/>
      <w:bookmarkStart w:id="2591" w:name="_Toc536797542"/>
      <w:bookmarkStart w:id="2592" w:name="_Toc536797805"/>
      <w:bookmarkStart w:id="2593" w:name="_Toc536798202"/>
      <w:bookmarkStart w:id="2594" w:name="_Toc536798457"/>
      <w:bookmarkStart w:id="2595" w:name="_Toc536798712"/>
      <w:bookmarkStart w:id="2596" w:name="_Toc536800415"/>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p>
    <w:p w14:paraId="6C078B5F" w14:textId="77777777" w:rsidR="007B54E2" w:rsidRDefault="007B54E2" w:rsidP="007B54E2">
      <w:pPr>
        <w:pStyle w:val="Titre2"/>
        <w:ind w:left="709" w:hanging="709"/>
      </w:pPr>
      <w:bookmarkStart w:id="2597" w:name="_Toc534984849"/>
      <w:bookmarkStart w:id="2598" w:name="_Toc536800416"/>
      <w:bookmarkStart w:id="2599" w:name="_Toc534984850"/>
      <w:r>
        <w:t>Modèle transitoire et non linéaire de l’effet Morton</w:t>
      </w:r>
      <w:bookmarkEnd w:id="2597"/>
      <w:bookmarkEnd w:id="2598"/>
    </w:p>
    <w:p w14:paraId="7CC86699" w14:textId="54371251" w:rsidR="007B54E2" w:rsidRDefault="007B54E2" w:rsidP="00E52E30">
      <w:pPr>
        <w:pStyle w:val="Titre3"/>
        <w:spacing w:before="240" w:after="240"/>
        <w:ind w:left="709"/>
      </w:pPr>
      <w:bookmarkStart w:id="2600" w:name="_Toc536800417"/>
      <w:r>
        <w:t xml:space="preserve">Flux thermique </w:t>
      </w:r>
      <w:bookmarkEnd w:id="2599"/>
      <w:r>
        <w:t>moyen stationnaire</w:t>
      </w:r>
      <w:bookmarkEnd w:id="2600"/>
    </w:p>
    <w:p w14:paraId="5F57EC39" w14:textId="55AD35C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évoluée, le flux thermique moyen doit être recalculé.  </w:t>
      </w:r>
    </w:p>
    <w:p w14:paraId="1CCCE554" w14:textId="553ECDF0" w:rsidR="00A8455C" w:rsidRDefault="00A8455C" w:rsidP="00A8455C">
      <w:pPr>
        <w:spacing w:line="360" w:lineRule="auto"/>
        <w:ind w:firstLine="708"/>
      </w:pPr>
      <w:r>
        <w:lastRenderedPageBreak/>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C20694" w:rsidRPr="00C20694">
        <w:rPr>
          <w:b/>
          <w:color w:val="000000" w:themeColor="text1"/>
        </w:rPr>
        <w:t xml:space="preserve">Figure </w:t>
      </w:r>
      <w:r w:rsidR="00C20694" w:rsidRPr="00C20694">
        <w:rPr>
          <w:b/>
          <w:noProof/>
        </w:rPr>
        <w:t>4.1</w:t>
      </w:r>
      <w:r w:rsidR="00C20694" w:rsidRPr="00C20694">
        <w:rPr>
          <w:b/>
          <w:noProof/>
        </w:rPr>
        <w:noBreakHyphen/>
        <w:t>1</w:t>
      </w:r>
      <w:r w:rsidRPr="00E52E30">
        <w:rPr>
          <w:b/>
        </w:rPr>
        <w:fldChar w:fldCharType="end"/>
      </w:r>
      <w:r>
        <w:t xml:space="preserve">). Toutefois, il faut 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w:t>
      </w:r>
      <w:r w:rsidR="00A7586E">
        <w:t xml:space="preserve">thermique </w:t>
      </w:r>
      <w:r>
        <w:t xml:space="preserve">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63"/>
                    <a:stretch>
                      <a:fillRect/>
                    </a:stretch>
                  </pic:blipFill>
                  <pic:spPr>
                    <a:xfrm>
                      <a:off x="0" y="0"/>
                      <a:ext cx="3318337" cy="3299548"/>
                    </a:xfrm>
                    <a:prstGeom prst="rect">
                      <a:avLst/>
                    </a:prstGeom>
                  </pic:spPr>
                </pic:pic>
              </a:graphicData>
            </a:graphic>
          </wp:inline>
        </w:drawing>
      </w:r>
    </w:p>
    <w:p w14:paraId="63E0845D" w14:textId="591595C0" w:rsidR="00B545DD" w:rsidRPr="00935A0C" w:rsidRDefault="00B545DD" w:rsidP="00B545DD">
      <w:pPr>
        <w:pStyle w:val="Lgende"/>
        <w:spacing w:line="360" w:lineRule="auto"/>
        <w:jc w:val="center"/>
        <w:rPr>
          <w:i w:val="0"/>
          <w:sz w:val="22"/>
        </w:rPr>
      </w:pPr>
      <w:bookmarkStart w:id="2601" w:name="_Ref525135958"/>
      <w:bookmarkStart w:id="2602" w:name="_Toc536112221"/>
      <w:bookmarkStart w:id="2603" w:name="_Toc536800523"/>
      <w:r w:rsidRPr="00D21CE4">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2601"/>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bookmarkEnd w:id="2602"/>
      <w:bookmarkEnd w:id="2603"/>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00AE62E0" w:rsidRPr="00624EB1">
        <w:t>parallèle à l’axe</w:t>
      </w:r>
      <m:oMath>
        <m:r>
          <w:rPr>
            <w:rFonts w:ascii="Cambria Math" w:hAnsi="Cambria Math"/>
          </w:rPr>
          <m:t xml:space="preserve"> </m:t>
        </m:r>
        <m:r>
          <m:rPr>
            <m:sty m:val="bi"/>
          </m:rPr>
          <w:rPr>
            <w:rFonts w:ascii="Cambria Math" w:hAnsi="Cambria Math"/>
          </w:rPr>
          <m:t>X</m:t>
        </m:r>
      </m:oMath>
      <w:r w:rsidR="00AE62E0" w:rsidRPr="00624EB1">
        <w:t>)</w:t>
      </w:r>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6A2FF3"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E0308D">
            <w:pPr>
              <w:pStyle w:val="Paragraphedeliste"/>
              <w:numPr>
                <w:ilvl w:val="0"/>
                <w:numId w:val="10"/>
              </w:numPr>
              <w:overflowPunct/>
              <w:autoSpaceDE/>
              <w:autoSpaceDN/>
              <w:adjustRightInd/>
              <w:spacing w:before="120" w:after="120" w:line="360" w:lineRule="auto"/>
              <w:jc w:val="both"/>
              <w:textAlignment w:val="auto"/>
              <w:rPr>
                <w:rFonts w:eastAsiaTheme="minorHAnsi"/>
                <w:vanish/>
                <w:lang w:val="en-US"/>
              </w:rPr>
            </w:pPr>
            <w:bookmarkStart w:id="2604" w:name="_Ref525134360"/>
            <w:bookmarkStart w:id="2605" w:name="_Ref525134341"/>
          </w:p>
          <w:p w14:paraId="1C3FC12E" w14:textId="121957F5" w:rsidR="00D00B8F" w:rsidRPr="00AE67EE" w:rsidRDefault="004F0C83" w:rsidP="00E0308D">
            <w:pPr>
              <w:pStyle w:val="Paragraphedeliste"/>
              <w:numPr>
                <w:ilvl w:val="1"/>
                <w:numId w:val="10"/>
              </w:numPr>
              <w:overflowPunct/>
              <w:autoSpaceDE/>
              <w:autoSpaceDN/>
              <w:adjustRightInd/>
              <w:spacing w:before="120" w:after="120" w:line="360" w:lineRule="auto"/>
              <w:jc w:val="center"/>
              <w:textAlignment w:val="auto"/>
              <w:rPr>
                <w:rFonts w:eastAsiaTheme="minorHAnsi"/>
                <w:lang w:val="en-US"/>
              </w:rPr>
            </w:pPr>
            <w:bookmarkStart w:id="2606" w:name="_Ref535513450"/>
            <w:bookmarkStart w:id="2607" w:name="_Ref535513430"/>
            <w:bookmarkEnd w:id="2604"/>
            <w:r>
              <w:rPr>
                <w:rFonts w:eastAsiaTheme="minorHAnsi"/>
                <w:lang w:val="en-US"/>
              </w:rPr>
              <w:t xml:space="preserve"> </w:t>
            </w:r>
            <w:bookmarkEnd w:id="2606"/>
          </w:p>
        </w:tc>
        <w:bookmarkEnd w:id="2605"/>
        <w:bookmarkEnd w:id="2607"/>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6A2FF3"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proofErr w:type="gramStart"/>
      <w:r>
        <w:t>o</w:t>
      </w:r>
      <w:r w:rsidRPr="005467A8">
        <w:t>ù</w:t>
      </w:r>
      <w:proofErr w:type="gramEnd"/>
      <w:r w:rsidRPr="005467A8">
        <w:t xml:space="preserve">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2124DEDA" w:rsidR="00B431E6" w:rsidRDefault="004F0C83" w:rsidP="008254B7">
      <w:pPr>
        <w:spacing w:before="240" w:after="240" w:line="360" w:lineRule="auto"/>
        <w:ind w:firstLine="709"/>
      </w:pPr>
      <w: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C20694">
        <w:rPr>
          <w:b/>
        </w:rPr>
        <w:t>Eq.4-1</w:t>
      </w:r>
      <w:r w:rsidRPr="004F0C83">
        <w:rPr>
          <w:b/>
        </w:rPr>
        <w:fldChar w:fldCharType="end"/>
      </w:r>
      <w:r>
        <w:t>.</w:t>
      </w:r>
    </w:p>
    <w:p w14:paraId="15957F8A" w14:textId="77777777" w:rsidR="007B54E2" w:rsidRDefault="007B54E2" w:rsidP="007B54E2">
      <w:pPr>
        <w:pStyle w:val="Titre3"/>
        <w:ind w:left="709"/>
      </w:pPr>
      <w:bookmarkStart w:id="2608" w:name="_Toc536800418"/>
      <w:bookmarkStart w:id="2609" w:name="_Toc534984851"/>
      <w:r>
        <w:t>Algorithme non stationnaire</w:t>
      </w:r>
      <w:bookmarkEnd w:id="2608"/>
      <w:r>
        <w:t xml:space="preserve"> </w:t>
      </w:r>
      <w:bookmarkEnd w:id="2609"/>
    </w:p>
    <w:p w14:paraId="72D092FA" w14:textId="64D68C81"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C20694" w:rsidRPr="00C20694">
        <w:rPr>
          <w:b/>
        </w:rPr>
        <w:t>Figure 4.1</w:t>
      </w:r>
      <w:r w:rsidR="00C20694" w:rsidRPr="00C20694">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E0308D">
      <w:pPr>
        <w:pStyle w:val="Paragraphedeliste"/>
        <w:numPr>
          <w:ilvl w:val="0"/>
          <w:numId w:val="14"/>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E0308D">
      <w:pPr>
        <w:pStyle w:val="Paragraphedeliste"/>
        <w:numPr>
          <w:ilvl w:val="0"/>
          <w:numId w:val="14"/>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E0308D">
      <w:pPr>
        <w:pStyle w:val="Paragraphedeliste"/>
        <w:numPr>
          <w:ilvl w:val="0"/>
          <w:numId w:val="14"/>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4"/>
                    <a:stretch>
                      <a:fillRect/>
                    </a:stretch>
                  </pic:blipFill>
                  <pic:spPr>
                    <a:xfrm>
                      <a:off x="0" y="0"/>
                      <a:ext cx="5760720" cy="3007360"/>
                    </a:xfrm>
                    <a:prstGeom prst="rect">
                      <a:avLst/>
                    </a:prstGeom>
                  </pic:spPr>
                </pic:pic>
              </a:graphicData>
            </a:graphic>
          </wp:inline>
        </w:drawing>
      </w:r>
    </w:p>
    <w:p w14:paraId="333EABFB" w14:textId="1ED22FA7" w:rsidR="00B431E6" w:rsidRPr="00733813" w:rsidRDefault="00B431E6" w:rsidP="00B431E6">
      <w:pPr>
        <w:pStyle w:val="Lgende"/>
        <w:jc w:val="center"/>
        <w:rPr>
          <w:i w:val="0"/>
          <w:sz w:val="22"/>
        </w:rPr>
      </w:pPr>
      <w:bookmarkStart w:id="2610" w:name="_Ref533260304"/>
      <w:bookmarkStart w:id="2611" w:name="_Toc536112222"/>
      <w:bookmarkStart w:id="2612" w:name="_Toc536800524"/>
      <w:r w:rsidRPr="0058347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2</w:t>
      </w:r>
      <w:r w:rsidR="0019727E">
        <w:rPr>
          <w:i w:val="0"/>
          <w:sz w:val="22"/>
        </w:rPr>
        <w:fldChar w:fldCharType="end"/>
      </w:r>
      <w:bookmarkEnd w:id="2610"/>
      <w:r>
        <w:rPr>
          <w:i w:val="0"/>
          <w:sz w:val="22"/>
        </w:rPr>
        <w:t xml:space="preserve"> : schéma de la simulation en régime transitoire de l’effet </w:t>
      </w:r>
      <w:r w:rsidR="00C3159C">
        <w:rPr>
          <w:i w:val="0"/>
          <w:sz w:val="22"/>
        </w:rPr>
        <w:t>Morton</w:t>
      </w:r>
      <w:bookmarkEnd w:id="2611"/>
      <w:bookmarkEnd w:id="2612"/>
    </w:p>
    <w:p w14:paraId="78E3E7D0" w14:textId="335EF048" w:rsidR="000B4536" w:rsidRDefault="000B4536" w:rsidP="00570109">
      <w:pPr>
        <w:spacing w:before="240" w:after="120" w:line="360" w:lineRule="auto"/>
        <w:ind w:firstLine="709"/>
      </w:pPr>
      <w:r>
        <w:lastRenderedPageBreak/>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46F33AC9" w:rsidR="001C1B8A" w:rsidRDefault="001C1B8A" w:rsidP="009B596D">
      <w:pPr>
        <w:spacing w:before="240" w:after="240" w:line="360" w:lineRule="auto"/>
        <w:ind w:firstLine="709"/>
      </w:pPr>
      <w:r>
        <w:t>La méthode de shooting ou l</w:t>
      </w:r>
      <w:r w:rsidR="002D3E11">
        <w:t>a méthode de l’orbite présentée</w:t>
      </w:r>
      <w:r>
        <w:t xml:space="preserve"> dans la </w:t>
      </w:r>
      <w:r w:rsidRPr="005C7745">
        <w:rPr>
          <w:b/>
        </w:rPr>
        <w:t xml:space="preserve">section </w:t>
      </w:r>
      <w:r w:rsidRPr="005C7745">
        <w:rPr>
          <w:b/>
        </w:rPr>
        <w:fldChar w:fldCharType="begin"/>
      </w:r>
      <w:r w:rsidRPr="005C7745">
        <w:rPr>
          <w:b/>
        </w:rPr>
        <w:instrText xml:space="preserve"> REF _Ref533776247 \r \h  \* MERGEFORMAT </w:instrText>
      </w:r>
      <w:r w:rsidRPr="005C7745">
        <w:rPr>
          <w:b/>
        </w:rPr>
      </w:r>
      <w:r w:rsidRPr="005C7745">
        <w:rPr>
          <w:b/>
        </w:rPr>
        <w:fldChar w:fldCharType="separate"/>
      </w:r>
      <w:r w:rsidR="00C20694">
        <w:rPr>
          <w:b/>
        </w:rPr>
        <w:t>3.2.4</w:t>
      </w:r>
      <w:r w:rsidRPr="005C7745">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xml:space="preserve">. Le schéma d’intégration temporelle de Newmark combiné avec la méthode de Newton-Raphson est implémenté pour résoudre l’équation de mouvement en régime transitoire. A chaque pas de temps </w:t>
      </w:r>
      <w:r w:rsidR="00471173">
        <w:t>dynamique</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65"/>
                    <a:stretch>
                      <a:fillRect/>
                    </a:stretch>
                  </pic:blipFill>
                  <pic:spPr>
                    <a:xfrm>
                      <a:off x="0" y="0"/>
                      <a:ext cx="5760720" cy="5184775"/>
                    </a:xfrm>
                    <a:prstGeom prst="rect">
                      <a:avLst/>
                    </a:prstGeom>
                  </pic:spPr>
                </pic:pic>
              </a:graphicData>
            </a:graphic>
          </wp:inline>
        </w:drawing>
      </w:r>
    </w:p>
    <w:p w14:paraId="4BA3C802" w14:textId="3483E98F" w:rsidR="00643557" w:rsidRDefault="00643557" w:rsidP="00643557">
      <w:pPr>
        <w:pStyle w:val="Lgende"/>
        <w:jc w:val="center"/>
      </w:pPr>
      <w:bookmarkStart w:id="2613" w:name="_Ref533777748"/>
      <w:bookmarkStart w:id="2614" w:name="_Toc536112223"/>
      <w:bookmarkStart w:id="2615" w:name="_Toc536800525"/>
      <w:r w:rsidRPr="00CE45D8">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3</w:t>
      </w:r>
      <w:r w:rsidR="0019727E">
        <w:rPr>
          <w:i w:val="0"/>
          <w:sz w:val="22"/>
        </w:rPr>
        <w:fldChar w:fldCharType="end"/>
      </w:r>
      <w:bookmarkEnd w:id="2613"/>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r w:rsidR="005074A9">
        <w:rPr>
          <w:i w:val="0"/>
          <w:sz w:val="22"/>
        </w:rPr>
        <w:t>Morton</w:t>
      </w:r>
      <w:bookmarkEnd w:id="2614"/>
      <w:bookmarkEnd w:id="2615"/>
    </w:p>
    <w:p w14:paraId="7E33CB84" w14:textId="1838BEDF" w:rsidR="005074A9" w:rsidRDefault="005074A9" w:rsidP="009B596D">
      <w:pPr>
        <w:spacing w:before="240" w:after="240" w:line="360" w:lineRule="auto"/>
        <w:ind w:firstLine="709"/>
      </w:pPr>
      <w:r>
        <w:lastRenderedPageBreak/>
        <w:t>Une fois que la trajectoire périodique de</w:t>
      </w:r>
      <w:r w:rsidR="0041117E">
        <w:t>s</w:t>
      </w:r>
      <w:r>
        <w:t xml:space="preserve"> vibration</w:t>
      </w:r>
      <w:r w:rsidR="0041117E">
        <w:t>s</w:t>
      </w:r>
      <w:r>
        <w:t xml:space="preserve"> synchrone</w:t>
      </w:r>
      <w:r w:rsidR="0041117E">
        <w:t>s</w:t>
      </w:r>
      <w:r>
        <w:t xml:space="preserve"> obtenue, le flux 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oMath>
      <w:r w:rsidRPr="00E84ED1">
        <w:t>est</w:t>
      </w:r>
      <w:r>
        <w:t xml:space="preserve"> évalué</w:t>
      </w:r>
      <w:r w:rsidR="00161F0E">
        <w:t xml:space="preserve"> sur une période</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860FDE">
        <w:t xml:space="preserve">. </w:t>
      </w:r>
      <w:r>
        <w:t xml:space="preserve"> 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C20694" w:rsidRPr="00C20694">
        <w:rPr>
          <w:b/>
        </w:rPr>
        <w:t xml:space="preserve">Figure </w:t>
      </w:r>
      <w:r w:rsidR="00C20694" w:rsidRPr="00C20694">
        <w:rPr>
          <w:b/>
          <w:noProof/>
        </w:rPr>
        <w:t>4.1</w:t>
      </w:r>
      <w:r w:rsidR="00C20694" w:rsidRPr="00C20694">
        <w:rPr>
          <w:b/>
          <w:noProof/>
        </w:rPr>
        <w:noBreakHyphen/>
        <w:t>3</w:t>
      </w:r>
      <w:r w:rsidRPr="00C60449">
        <w:rPr>
          <w:b/>
        </w:rPr>
        <w:fldChar w:fldCharType="end"/>
      </w:r>
      <w:r>
        <w:t>.</w:t>
      </w:r>
    </w:p>
    <w:p w14:paraId="2673A777" w14:textId="3E33ECE7"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C20694">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1A521BCB" w:rsidR="001C2D08" w:rsidRDefault="00025C12" w:rsidP="001C2D08">
      <w:pPr>
        <w:pStyle w:val="Titre2"/>
        <w:ind w:left="709"/>
      </w:pPr>
      <w:bookmarkStart w:id="2616" w:name="_Description_du_banc"/>
      <w:bookmarkStart w:id="2617" w:name="_Toc534984852"/>
      <w:bookmarkStart w:id="2618" w:name="_Toc536800419"/>
      <w:bookmarkEnd w:id="2616"/>
      <w:r>
        <w:t>Description du b</w:t>
      </w:r>
      <w:r w:rsidR="001C2D08">
        <w:t>anc développé à l’intitut PPRIME</w:t>
      </w:r>
      <w:bookmarkEnd w:id="2617"/>
      <w:bookmarkEnd w:id="2618"/>
    </w:p>
    <w:p w14:paraId="37DCFA0B" w14:textId="77777777" w:rsidR="00B431E6" w:rsidRDefault="00B431E6" w:rsidP="00B431E6"/>
    <w:p w14:paraId="5474A5C8" w14:textId="46493433" w:rsidR="00890196" w:rsidRDefault="00890196" w:rsidP="00890196">
      <w:pPr>
        <w:spacing w:line="360" w:lineRule="auto"/>
        <w:ind w:firstLine="708"/>
      </w:pPr>
      <w:r>
        <w:t xml:space="preserve">La simulation complète de l’effet Morton est effectuée pour un banc développé par l’Institut Pprime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C20694">
        <w:rPr>
          <w:b/>
        </w:rPr>
        <w:t>[8]</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2619" w:name="_Toc536800420"/>
      <w:r>
        <w:t>Caractéristiques du palier testé et lubrifiant</w:t>
      </w:r>
      <w:bookmarkEnd w:id="2619"/>
    </w:p>
    <w:p w14:paraId="2D28D9DA" w14:textId="77777777" w:rsidR="00B431E6" w:rsidRPr="008C5415" w:rsidRDefault="00B431E6" w:rsidP="00B431E6"/>
    <w:p w14:paraId="133A40A3" w14:textId="77777777" w:rsidR="00B431E6" w:rsidRDefault="00B431E6" w:rsidP="00B431E6">
      <w:pPr>
        <w:keepNext/>
        <w:jc w:val="center"/>
      </w:pPr>
      <w:r>
        <w:rPr>
          <w:noProof/>
        </w:rPr>
        <w:lastRenderedPageBreak/>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6"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399CFF43"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2620" w:name="_Ref496169139"/>
      <w:bookmarkStart w:id="2621" w:name="_Toc536112224"/>
      <w:bookmarkStart w:id="2622" w:name="_Toc536800526"/>
      <w:r w:rsidRPr="00D842A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620"/>
      <w:r w:rsidRPr="00D842A2">
        <w:rPr>
          <w:rFonts w:ascii="Calibri" w:eastAsia="Times New Roman" w:hAnsi="Calibri" w:cs="Times New Roman"/>
          <w:i w:val="0"/>
          <w:iCs w:val="0"/>
          <w:color w:val="auto"/>
          <w:sz w:val="22"/>
          <w:szCs w:val="20"/>
          <w:lang w:eastAsia="fr-FR"/>
        </w:rPr>
        <w:t xml:space="preserve"> : Palier testé</w:t>
      </w:r>
      <w:bookmarkEnd w:id="2621"/>
      <w:bookmarkEnd w:id="2622"/>
    </w:p>
    <w:p w14:paraId="16DC8853" w14:textId="1B498E89"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C20694" w:rsidRPr="00C20694">
        <w:rPr>
          <w:b/>
        </w:rPr>
        <w:t xml:space="preserve">Figure </w:t>
      </w:r>
      <w:r w:rsidR="00C20694" w:rsidRPr="00C20694">
        <w:rPr>
          <w:b/>
          <w:noProof/>
        </w:rPr>
        <w:t>4.2</w:t>
      </w:r>
      <w:r w:rsidR="00C20694" w:rsidRPr="00C20694">
        <w:rPr>
          <w:b/>
          <w:noProof/>
        </w:rPr>
        <w:noBreakHyphen/>
        <w:t>1</w:t>
      </w:r>
      <w:r w:rsidRPr="007B3D3E">
        <w:rPr>
          <w:b/>
        </w:rPr>
        <w:fldChar w:fldCharType="end"/>
      </w:r>
      <w:r>
        <w:t xml:space="preserve">) avec rainure axiale. Il est réalisé en bronze fritté avec ajout de particules de Téflon (PTFE) améliorant ainsi les caractéristiques de frottement et d’usure. Sa longueur est de 15 mm et son jeu radial est de 50 µm. La portée en bronze est frettée dans une bague en acier. </w:t>
      </w:r>
    </w:p>
    <w:p w14:paraId="25668423" w14:textId="71B4BB89"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C20694" w:rsidRPr="00C20694">
        <w:rPr>
          <w:b/>
        </w:rPr>
        <w:t xml:space="preserve">Tableau </w:t>
      </w:r>
      <w:r w:rsidR="00C20694" w:rsidRPr="00C20694">
        <w:rPr>
          <w:b/>
          <w:noProof/>
        </w:rPr>
        <w:t>4.2</w:t>
      </w:r>
      <w:r w:rsidR="00C20694" w:rsidRPr="00C20694">
        <w:rPr>
          <w:b/>
          <w:noProof/>
        </w:rPr>
        <w:noBreakHyphen/>
        <w:t>1</w:t>
      </w:r>
      <w:r w:rsidRPr="0057433F">
        <w:rPr>
          <w:b/>
        </w:rPr>
        <w:fldChar w:fldCharType="end"/>
      </w:r>
      <w:r>
        <w:t>.</w:t>
      </w:r>
      <w:r w:rsidRPr="008C3CC6">
        <w:t xml:space="preserve"> </w:t>
      </w:r>
      <w:r>
        <w:t>Lors des essais la température d’alimentation du lubrifiant était entre 20°C et 25°C et la pression d’alimentation oscillait autour de 1.1 bar.</w:t>
      </w:r>
    </w:p>
    <w:p w14:paraId="23D43CF5" w14:textId="1EE13EA8"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2623" w:name="_Ref498706171"/>
      <w:bookmarkStart w:id="2624" w:name="_Toc536112273"/>
      <w:bookmarkStart w:id="2625" w:name="_Toc536800606"/>
      <w:r w:rsidRPr="00446927">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2623"/>
      <w:r w:rsidRPr="00446927">
        <w:rPr>
          <w:rFonts w:ascii="Calibri" w:eastAsia="Times New Roman" w:hAnsi="Calibri" w:cs="Times New Roman"/>
          <w:i w:val="0"/>
          <w:iCs w:val="0"/>
          <w:color w:val="auto"/>
          <w:sz w:val="22"/>
          <w:szCs w:val="20"/>
          <w:lang w:eastAsia="fr-FR"/>
        </w:rPr>
        <w:t xml:space="preserve"> : Propriétés du lubrifiant</w:t>
      </w:r>
      <w:bookmarkEnd w:id="2624"/>
      <w:bookmarkEnd w:id="2625"/>
    </w:p>
    <w:tbl>
      <w:tblPr>
        <w:tblStyle w:val="Grilledutableau"/>
        <w:tblW w:w="4033" w:type="pct"/>
        <w:jc w:val="center"/>
        <w:tblLook w:val="04A0" w:firstRow="1" w:lastRow="0" w:firstColumn="1" w:lastColumn="0" w:noHBand="0" w:noVBand="1"/>
      </w:tblPr>
      <w:tblGrid>
        <w:gridCol w:w="1552"/>
        <w:gridCol w:w="2219"/>
        <w:gridCol w:w="1375"/>
        <w:gridCol w:w="2147"/>
      </w:tblGrid>
      <w:tr w:rsidR="00992352" w:rsidRPr="00992352" w14:paraId="79666B8E" w14:textId="77777777" w:rsidTr="007D456A">
        <w:trPr>
          <w:trHeight w:val="409"/>
          <w:jc w:val="center"/>
        </w:trPr>
        <w:tc>
          <w:tcPr>
            <w:tcW w:w="5000" w:type="pct"/>
            <w:gridSpan w:val="4"/>
            <w:tcBorders>
              <w:top w:val="single" w:sz="12" w:space="0" w:color="auto"/>
              <w:left w:val="single" w:sz="12" w:space="0" w:color="auto"/>
              <w:bottom w:val="single" w:sz="12" w:space="0" w:color="auto"/>
              <w:right w:val="single" w:sz="12" w:space="0" w:color="auto"/>
            </w:tcBorders>
            <w:vAlign w:val="center"/>
            <w:hideMark/>
          </w:tcPr>
          <w:p w14:paraId="31D2A73C" w14:textId="77777777" w:rsidR="00992352" w:rsidRPr="00992352" w:rsidRDefault="00992352" w:rsidP="007D456A">
            <w:pPr>
              <w:jc w:val="center"/>
              <w:rPr>
                <w:lang w:val="en-US"/>
              </w:rPr>
            </w:pPr>
            <w:r w:rsidRPr="00992352">
              <w:rPr>
                <w:b/>
                <w:bCs/>
              </w:rPr>
              <w:t>ISO VG 32</w:t>
            </w:r>
          </w:p>
        </w:tc>
      </w:tr>
      <w:tr w:rsidR="00992352" w:rsidRPr="00992352" w14:paraId="13CC7B84" w14:textId="77777777" w:rsidTr="007D456A">
        <w:trPr>
          <w:trHeight w:val="768"/>
          <w:jc w:val="center"/>
        </w:trPr>
        <w:tc>
          <w:tcPr>
            <w:tcW w:w="1064" w:type="pct"/>
            <w:tcBorders>
              <w:top w:val="single" w:sz="12" w:space="0" w:color="auto"/>
            </w:tcBorders>
            <w:vAlign w:val="center"/>
            <w:hideMark/>
          </w:tcPr>
          <w:p w14:paraId="693920B8" w14:textId="77777777" w:rsidR="00992352" w:rsidRPr="00992352" w:rsidRDefault="00992352" w:rsidP="007D456A">
            <w:pPr>
              <w:jc w:val="center"/>
              <w:rPr>
                <w:lang w:val="en-US"/>
              </w:rPr>
            </w:pPr>
            <w:r w:rsidRPr="00992352">
              <w:rPr>
                <w:b/>
                <w:bCs/>
              </w:rPr>
              <w:t>Température [°C]</w:t>
            </w:r>
          </w:p>
        </w:tc>
        <w:tc>
          <w:tcPr>
            <w:tcW w:w="1521" w:type="pct"/>
            <w:tcBorders>
              <w:top w:val="single" w:sz="12" w:space="0" w:color="auto"/>
            </w:tcBorders>
            <w:vAlign w:val="center"/>
            <w:hideMark/>
          </w:tcPr>
          <w:p w14:paraId="4FA90FAE" w14:textId="77777777" w:rsidR="00992352" w:rsidRPr="00992352" w:rsidRDefault="00992352" w:rsidP="007D456A">
            <w:pPr>
              <w:jc w:val="center"/>
            </w:pPr>
            <w:r w:rsidRPr="00992352">
              <w:t>Viscosité dynamique [Pa.s]</w:t>
            </w:r>
          </w:p>
          <w:p w14:paraId="23CB6213" w14:textId="77777777" w:rsidR="00992352" w:rsidRPr="00992352" w:rsidRDefault="00992352" w:rsidP="007D456A">
            <w:pPr>
              <w:jc w:val="center"/>
            </w:pPr>
            <w:r w:rsidRPr="00992352">
              <w:t>(mesure)</w:t>
            </w:r>
          </w:p>
        </w:tc>
        <w:tc>
          <w:tcPr>
            <w:tcW w:w="943" w:type="pct"/>
            <w:tcBorders>
              <w:top w:val="single" w:sz="12" w:space="0" w:color="auto"/>
            </w:tcBorders>
            <w:vAlign w:val="center"/>
            <w:hideMark/>
          </w:tcPr>
          <w:p w14:paraId="4C7E40E7" w14:textId="77777777" w:rsidR="00992352" w:rsidRPr="00992352" w:rsidRDefault="00992352" w:rsidP="007D456A">
            <w:pPr>
              <w:jc w:val="center"/>
              <w:rPr>
                <w:lang w:val="en-US"/>
              </w:rPr>
            </w:pPr>
            <w:r w:rsidRPr="00992352">
              <w:t>Densité [kg/m3]</w:t>
            </w:r>
          </w:p>
          <w:p w14:paraId="228CBB22" w14:textId="77777777" w:rsidR="00992352" w:rsidRPr="00992352" w:rsidRDefault="00992352" w:rsidP="007D456A">
            <w:pPr>
              <w:jc w:val="center"/>
              <w:rPr>
                <w:lang w:val="en-US"/>
              </w:rPr>
            </w:pPr>
            <w:r w:rsidRPr="00992352">
              <w:t>(mesure)</w:t>
            </w:r>
          </w:p>
        </w:tc>
        <w:tc>
          <w:tcPr>
            <w:tcW w:w="1472" w:type="pct"/>
            <w:tcBorders>
              <w:top w:val="single" w:sz="12" w:space="0" w:color="auto"/>
            </w:tcBorders>
            <w:vAlign w:val="center"/>
            <w:hideMark/>
          </w:tcPr>
          <w:p w14:paraId="0BF3B955" w14:textId="77777777" w:rsidR="00992352" w:rsidRPr="00992352" w:rsidRDefault="00992352" w:rsidP="007D456A">
            <w:pPr>
              <w:jc w:val="center"/>
              <w:rPr>
                <w:lang w:val="en-US"/>
              </w:rPr>
            </w:pPr>
            <w:r w:rsidRPr="00992352">
              <w:t>Viscosité cinématique [cSt]</w:t>
            </w:r>
          </w:p>
          <w:p w14:paraId="2019AB47" w14:textId="77777777" w:rsidR="00992352" w:rsidRPr="00992352" w:rsidRDefault="00992352" w:rsidP="007D456A">
            <w:pPr>
              <w:jc w:val="center"/>
              <w:rPr>
                <w:lang w:val="en-US"/>
              </w:rPr>
            </w:pPr>
            <w:r w:rsidRPr="00992352">
              <w:t>(calculée)</w:t>
            </w:r>
          </w:p>
        </w:tc>
      </w:tr>
      <w:tr w:rsidR="00992352" w:rsidRPr="00992352" w14:paraId="0C5C6A56" w14:textId="77777777" w:rsidTr="007D456A">
        <w:trPr>
          <w:trHeight w:val="255"/>
          <w:jc w:val="center"/>
        </w:trPr>
        <w:tc>
          <w:tcPr>
            <w:tcW w:w="1064" w:type="pct"/>
            <w:vAlign w:val="center"/>
            <w:hideMark/>
          </w:tcPr>
          <w:p w14:paraId="26AB3DB0" w14:textId="77777777" w:rsidR="00992352" w:rsidRPr="00992352" w:rsidRDefault="00992352" w:rsidP="007D456A">
            <w:pPr>
              <w:jc w:val="center"/>
              <w:rPr>
                <w:lang w:val="en-US"/>
              </w:rPr>
            </w:pPr>
            <w:r w:rsidRPr="00992352">
              <w:rPr>
                <w:b/>
                <w:bCs/>
              </w:rPr>
              <w:t>20</w:t>
            </w:r>
          </w:p>
        </w:tc>
        <w:tc>
          <w:tcPr>
            <w:tcW w:w="1521" w:type="pct"/>
            <w:vAlign w:val="center"/>
            <w:hideMark/>
          </w:tcPr>
          <w:p w14:paraId="126A4E66" w14:textId="77777777" w:rsidR="00992352" w:rsidRPr="00992352" w:rsidRDefault="00992352" w:rsidP="007D456A">
            <w:pPr>
              <w:jc w:val="center"/>
              <w:rPr>
                <w:lang w:val="en-US"/>
              </w:rPr>
            </w:pPr>
            <w:r w:rsidRPr="00992352">
              <w:t>0.0708</w:t>
            </w:r>
          </w:p>
        </w:tc>
        <w:tc>
          <w:tcPr>
            <w:tcW w:w="943" w:type="pct"/>
            <w:vAlign w:val="center"/>
            <w:hideMark/>
          </w:tcPr>
          <w:p w14:paraId="134E6125" w14:textId="77777777" w:rsidR="00992352" w:rsidRPr="00992352" w:rsidRDefault="00992352" w:rsidP="007D456A">
            <w:pPr>
              <w:jc w:val="center"/>
              <w:rPr>
                <w:lang w:val="en-US"/>
              </w:rPr>
            </w:pPr>
            <w:r w:rsidRPr="00992352">
              <w:t>875.21</w:t>
            </w:r>
          </w:p>
        </w:tc>
        <w:tc>
          <w:tcPr>
            <w:tcW w:w="1472" w:type="pct"/>
            <w:vAlign w:val="center"/>
            <w:hideMark/>
          </w:tcPr>
          <w:p w14:paraId="40F183DC" w14:textId="77777777" w:rsidR="00992352" w:rsidRPr="00992352" w:rsidRDefault="00992352" w:rsidP="007D456A">
            <w:pPr>
              <w:jc w:val="center"/>
              <w:rPr>
                <w:lang w:val="en-US"/>
              </w:rPr>
            </w:pPr>
            <w:r w:rsidRPr="00992352">
              <w:t>80.92</w:t>
            </w:r>
          </w:p>
        </w:tc>
      </w:tr>
      <w:tr w:rsidR="00992352" w:rsidRPr="00992352" w14:paraId="53C5A291" w14:textId="77777777" w:rsidTr="007D456A">
        <w:trPr>
          <w:trHeight w:val="255"/>
          <w:jc w:val="center"/>
        </w:trPr>
        <w:tc>
          <w:tcPr>
            <w:tcW w:w="1064" w:type="pct"/>
            <w:vAlign w:val="center"/>
            <w:hideMark/>
          </w:tcPr>
          <w:p w14:paraId="50682FCC" w14:textId="77777777" w:rsidR="00992352" w:rsidRPr="00992352" w:rsidRDefault="00992352" w:rsidP="007D456A">
            <w:pPr>
              <w:jc w:val="center"/>
              <w:rPr>
                <w:lang w:val="en-US"/>
              </w:rPr>
            </w:pPr>
            <w:r w:rsidRPr="00992352">
              <w:rPr>
                <w:b/>
                <w:bCs/>
              </w:rPr>
              <w:t>30</w:t>
            </w:r>
          </w:p>
        </w:tc>
        <w:tc>
          <w:tcPr>
            <w:tcW w:w="1521" w:type="pct"/>
            <w:vAlign w:val="center"/>
            <w:hideMark/>
          </w:tcPr>
          <w:p w14:paraId="47FE74AF" w14:textId="77777777" w:rsidR="00992352" w:rsidRPr="00992352" w:rsidRDefault="00992352" w:rsidP="007D456A">
            <w:pPr>
              <w:jc w:val="center"/>
              <w:rPr>
                <w:lang w:val="en-US"/>
              </w:rPr>
            </w:pPr>
            <w:r w:rsidRPr="00992352">
              <w:t>0.0406</w:t>
            </w:r>
          </w:p>
        </w:tc>
        <w:tc>
          <w:tcPr>
            <w:tcW w:w="943" w:type="pct"/>
            <w:vAlign w:val="center"/>
            <w:hideMark/>
          </w:tcPr>
          <w:p w14:paraId="07CF33AC" w14:textId="77777777" w:rsidR="00992352" w:rsidRPr="00992352" w:rsidRDefault="00992352" w:rsidP="007D456A">
            <w:pPr>
              <w:jc w:val="center"/>
              <w:rPr>
                <w:lang w:val="en-US"/>
              </w:rPr>
            </w:pPr>
            <w:r w:rsidRPr="00992352">
              <w:t>868.87</w:t>
            </w:r>
          </w:p>
        </w:tc>
        <w:tc>
          <w:tcPr>
            <w:tcW w:w="1472" w:type="pct"/>
            <w:vAlign w:val="center"/>
            <w:hideMark/>
          </w:tcPr>
          <w:p w14:paraId="32FDF5A6" w14:textId="77777777" w:rsidR="00992352" w:rsidRPr="00992352" w:rsidRDefault="00992352" w:rsidP="007D456A">
            <w:pPr>
              <w:jc w:val="center"/>
              <w:rPr>
                <w:lang w:val="en-US"/>
              </w:rPr>
            </w:pPr>
            <w:r w:rsidRPr="00992352">
              <w:t>46.69</w:t>
            </w:r>
          </w:p>
        </w:tc>
      </w:tr>
      <w:tr w:rsidR="00992352" w:rsidRPr="00992352" w14:paraId="75F9A8F1" w14:textId="77777777" w:rsidTr="007D456A">
        <w:trPr>
          <w:trHeight w:val="255"/>
          <w:jc w:val="center"/>
        </w:trPr>
        <w:tc>
          <w:tcPr>
            <w:tcW w:w="1064" w:type="pct"/>
            <w:vAlign w:val="center"/>
            <w:hideMark/>
          </w:tcPr>
          <w:p w14:paraId="5FFA7688" w14:textId="77777777" w:rsidR="00992352" w:rsidRPr="00992352" w:rsidRDefault="00992352" w:rsidP="007D456A">
            <w:pPr>
              <w:jc w:val="center"/>
              <w:rPr>
                <w:lang w:val="en-US"/>
              </w:rPr>
            </w:pPr>
            <w:r w:rsidRPr="00992352">
              <w:rPr>
                <w:b/>
                <w:bCs/>
              </w:rPr>
              <w:t>40</w:t>
            </w:r>
          </w:p>
        </w:tc>
        <w:tc>
          <w:tcPr>
            <w:tcW w:w="1521" w:type="pct"/>
            <w:vAlign w:val="center"/>
            <w:hideMark/>
          </w:tcPr>
          <w:p w14:paraId="26A221CA" w14:textId="77777777" w:rsidR="00992352" w:rsidRPr="00992352" w:rsidRDefault="00992352" w:rsidP="007D456A">
            <w:pPr>
              <w:jc w:val="center"/>
              <w:rPr>
                <w:lang w:val="en-US"/>
              </w:rPr>
            </w:pPr>
            <w:r w:rsidRPr="00992352">
              <w:t>0.0251</w:t>
            </w:r>
          </w:p>
        </w:tc>
        <w:tc>
          <w:tcPr>
            <w:tcW w:w="943" w:type="pct"/>
            <w:vAlign w:val="center"/>
            <w:hideMark/>
          </w:tcPr>
          <w:p w14:paraId="34F708D1" w14:textId="77777777" w:rsidR="00992352" w:rsidRPr="00992352" w:rsidRDefault="00992352" w:rsidP="007D456A">
            <w:pPr>
              <w:jc w:val="center"/>
              <w:rPr>
                <w:lang w:val="en-US"/>
              </w:rPr>
            </w:pPr>
            <w:r w:rsidRPr="00992352">
              <w:t>862.59</w:t>
            </w:r>
          </w:p>
        </w:tc>
        <w:tc>
          <w:tcPr>
            <w:tcW w:w="1472" w:type="pct"/>
            <w:vAlign w:val="center"/>
            <w:hideMark/>
          </w:tcPr>
          <w:p w14:paraId="041A09E1" w14:textId="77777777" w:rsidR="00992352" w:rsidRPr="00992352" w:rsidRDefault="00992352" w:rsidP="007D456A">
            <w:pPr>
              <w:jc w:val="center"/>
              <w:rPr>
                <w:lang w:val="en-US"/>
              </w:rPr>
            </w:pPr>
            <w:r w:rsidRPr="00992352">
              <w:t>29.13</w:t>
            </w:r>
          </w:p>
        </w:tc>
      </w:tr>
      <w:tr w:rsidR="00992352" w:rsidRPr="00992352" w14:paraId="43DB7233" w14:textId="77777777" w:rsidTr="007D456A">
        <w:trPr>
          <w:trHeight w:val="255"/>
          <w:jc w:val="center"/>
        </w:trPr>
        <w:tc>
          <w:tcPr>
            <w:tcW w:w="1064" w:type="pct"/>
            <w:vAlign w:val="center"/>
            <w:hideMark/>
          </w:tcPr>
          <w:p w14:paraId="05D32C33" w14:textId="77777777" w:rsidR="00992352" w:rsidRPr="00992352" w:rsidRDefault="00992352" w:rsidP="007D456A">
            <w:pPr>
              <w:jc w:val="center"/>
              <w:rPr>
                <w:lang w:val="en-US"/>
              </w:rPr>
            </w:pPr>
            <w:r w:rsidRPr="00992352">
              <w:rPr>
                <w:b/>
                <w:bCs/>
              </w:rPr>
              <w:t>45</w:t>
            </w:r>
          </w:p>
        </w:tc>
        <w:tc>
          <w:tcPr>
            <w:tcW w:w="1521" w:type="pct"/>
            <w:vAlign w:val="center"/>
            <w:hideMark/>
          </w:tcPr>
          <w:p w14:paraId="115363BE" w14:textId="77777777" w:rsidR="00992352" w:rsidRPr="00992352" w:rsidRDefault="00992352" w:rsidP="007D456A">
            <w:pPr>
              <w:jc w:val="center"/>
              <w:rPr>
                <w:lang w:val="en-US"/>
              </w:rPr>
            </w:pPr>
            <w:r w:rsidRPr="00992352">
              <w:t>0.0202</w:t>
            </w:r>
          </w:p>
        </w:tc>
        <w:tc>
          <w:tcPr>
            <w:tcW w:w="943" w:type="pct"/>
            <w:vAlign w:val="center"/>
            <w:hideMark/>
          </w:tcPr>
          <w:p w14:paraId="472620E0" w14:textId="77777777" w:rsidR="00992352" w:rsidRPr="00992352" w:rsidRDefault="00992352" w:rsidP="007D456A">
            <w:pPr>
              <w:jc w:val="center"/>
              <w:rPr>
                <w:lang w:val="en-US"/>
              </w:rPr>
            </w:pPr>
            <w:r w:rsidRPr="00992352">
              <w:t>859.34</w:t>
            </w:r>
          </w:p>
        </w:tc>
        <w:tc>
          <w:tcPr>
            <w:tcW w:w="1472" w:type="pct"/>
            <w:vAlign w:val="center"/>
            <w:hideMark/>
          </w:tcPr>
          <w:p w14:paraId="1CC81BB3" w14:textId="77777777" w:rsidR="00992352" w:rsidRPr="00992352" w:rsidRDefault="00992352" w:rsidP="007D456A">
            <w:pPr>
              <w:jc w:val="center"/>
              <w:rPr>
                <w:lang w:val="en-US"/>
              </w:rPr>
            </w:pPr>
            <w:r w:rsidRPr="00992352">
              <w:t>23.55</w:t>
            </w:r>
          </w:p>
        </w:tc>
      </w:tr>
      <w:tr w:rsidR="00992352" w:rsidRPr="00992352" w14:paraId="71E0F2BF" w14:textId="77777777" w:rsidTr="007D456A">
        <w:trPr>
          <w:trHeight w:val="255"/>
          <w:jc w:val="center"/>
        </w:trPr>
        <w:tc>
          <w:tcPr>
            <w:tcW w:w="1064" w:type="pct"/>
            <w:vAlign w:val="center"/>
            <w:hideMark/>
          </w:tcPr>
          <w:p w14:paraId="54B8F601" w14:textId="77777777" w:rsidR="00992352" w:rsidRPr="00992352" w:rsidRDefault="00992352" w:rsidP="007D456A">
            <w:pPr>
              <w:jc w:val="center"/>
              <w:rPr>
                <w:lang w:val="en-US"/>
              </w:rPr>
            </w:pPr>
            <w:r w:rsidRPr="00992352">
              <w:rPr>
                <w:b/>
                <w:bCs/>
              </w:rPr>
              <w:t>50</w:t>
            </w:r>
          </w:p>
        </w:tc>
        <w:tc>
          <w:tcPr>
            <w:tcW w:w="1521" w:type="pct"/>
            <w:vAlign w:val="center"/>
            <w:hideMark/>
          </w:tcPr>
          <w:p w14:paraId="56C25848" w14:textId="77777777" w:rsidR="00992352" w:rsidRPr="00992352" w:rsidRDefault="00992352" w:rsidP="007D456A">
            <w:pPr>
              <w:jc w:val="center"/>
              <w:rPr>
                <w:lang w:val="en-US"/>
              </w:rPr>
            </w:pPr>
            <w:r w:rsidRPr="00992352">
              <w:t>0.0166</w:t>
            </w:r>
          </w:p>
        </w:tc>
        <w:tc>
          <w:tcPr>
            <w:tcW w:w="943" w:type="pct"/>
            <w:vAlign w:val="center"/>
            <w:hideMark/>
          </w:tcPr>
          <w:p w14:paraId="78C1ACC7" w14:textId="77777777" w:rsidR="00992352" w:rsidRPr="00992352" w:rsidRDefault="00992352" w:rsidP="007D456A">
            <w:pPr>
              <w:jc w:val="center"/>
              <w:rPr>
                <w:lang w:val="en-US"/>
              </w:rPr>
            </w:pPr>
            <w:r w:rsidRPr="00992352">
              <w:t>856.18</w:t>
            </w:r>
          </w:p>
        </w:tc>
        <w:tc>
          <w:tcPr>
            <w:tcW w:w="1472" w:type="pct"/>
            <w:vAlign w:val="center"/>
            <w:hideMark/>
          </w:tcPr>
          <w:p w14:paraId="390E3A57" w14:textId="77777777" w:rsidR="00992352" w:rsidRPr="00992352" w:rsidRDefault="00992352" w:rsidP="007D456A">
            <w:pPr>
              <w:jc w:val="center"/>
              <w:rPr>
                <w:lang w:val="en-US"/>
              </w:rPr>
            </w:pPr>
            <w:r w:rsidRPr="00992352">
              <w:t>19.34</w:t>
            </w:r>
          </w:p>
        </w:tc>
      </w:tr>
      <w:tr w:rsidR="00992352" w:rsidRPr="00992352" w14:paraId="1C921F65" w14:textId="77777777" w:rsidTr="007D456A">
        <w:trPr>
          <w:trHeight w:val="255"/>
          <w:jc w:val="center"/>
        </w:trPr>
        <w:tc>
          <w:tcPr>
            <w:tcW w:w="1064" w:type="pct"/>
            <w:vAlign w:val="center"/>
            <w:hideMark/>
          </w:tcPr>
          <w:p w14:paraId="5DCD6CBD" w14:textId="77777777" w:rsidR="00992352" w:rsidRPr="00992352" w:rsidRDefault="00992352" w:rsidP="007D456A">
            <w:pPr>
              <w:jc w:val="center"/>
              <w:rPr>
                <w:lang w:val="en-US"/>
              </w:rPr>
            </w:pPr>
            <w:r w:rsidRPr="00992352">
              <w:rPr>
                <w:b/>
                <w:bCs/>
              </w:rPr>
              <w:t>55</w:t>
            </w:r>
          </w:p>
        </w:tc>
        <w:tc>
          <w:tcPr>
            <w:tcW w:w="1521" w:type="pct"/>
            <w:vAlign w:val="center"/>
            <w:hideMark/>
          </w:tcPr>
          <w:p w14:paraId="2CD18978" w14:textId="77777777" w:rsidR="00992352" w:rsidRPr="00992352" w:rsidRDefault="00992352" w:rsidP="007D456A">
            <w:pPr>
              <w:jc w:val="center"/>
              <w:rPr>
                <w:lang w:val="en-US"/>
              </w:rPr>
            </w:pPr>
            <w:r w:rsidRPr="00992352">
              <w:t>0.0137</w:t>
            </w:r>
          </w:p>
        </w:tc>
        <w:tc>
          <w:tcPr>
            <w:tcW w:w="943" w:type="pct"/>
            <w:vAlign w:val="center"/>
            <w:hideMark/>
          </w:tcPr>
          <w:p w14:paraId="7D938F44" w14:textId="77777777" w:rsidR="00992352" w:rsidRPr="00992352" w:rsidRDefault="00992352" w:rsidP="007D456A">
            <w:pPr>
              <w:jc w:val="center"/>
              <w:rPr>
                <w:lang w:val="en-US"/>
              </w:rPr>
            </w:pPr>
            <w:r w:rsidRPr="00992352">
              <w:t>853.12</w:t>
            </w:r>
          </w:p>
        </w:tc>
        <w:tc>
          <w:tcPr>
            <w:tcW w:w="1472" w:type="pct"/>
            <w:vAlign w:val="center"/>
            <w:hideMark/>
          </w:tcPr>
          <w:p w14:paraId="20EC1945" w14:textId="77777777" w:rsidR="00992352" w:rsidRPr="00992352" w:rsidRDefault="00992352" w:rsidP="007D456A">
            <w:pPr>
              <w:jc w:val="center"/>
              <w:rPr>
                <w:lang w:val="en-US"/>
              </w:rPr>
            </w:pPr>
            <w:r w:rsidRPr="00992352">
              <w:t>16.11</w:t>
            </w:r>
          </w:p>
        </w:tc>
      </w:tr>
      <w:tr w:rsidR="00992352" w:rsidRPr="00992352" w14:paraId="4A7AB6E0" w14:textId="77777777" w:rsidTr="007D456A">
        <w:trPr>
          <w:trHeight w:val="255"/>
          <w:jc w:val="center"/>
        </w:trPr>
        <w:tc>
          <w:tcPr>
            <w:tcW w:w="1064" w:type="pct"/>
            <w:vAlign w:val="center"/>
            <w:hideMark/>
          </w:tcPr>
          <w:p w14:paraId="2CCB296E" w14:textId="77777777" w:rsidR="00992352" w:rsidRPr="00992352" w:rsidRDefault="00992352" w:rsidP="007D456A">
            <w:pPr>
              <w:jc w:val="center"/>
              <w:rPr>
                <w:lang w:val="en-US"/>
              </w:rPr>
            </w:pPr>
            <w:r w:rsidRPr="00992352">
              <w:rPr>
                <w:b/>
                <w:bCs/>
              </w:rPr>
              <w:t>60</w:t>
            </w:r>
          </w:p>
        </w:tc>
        <w:tc>
          <w:tcPr>
            <w:tcW w:w="1521" w:type="pct"/>
            <w:vAlign w:val="center"/>
            <w:hideMark/>
          </w:tcPr>
          <w:p w14:paraId="09011C3C" w14:textId="77777777" w:rsidR="00992352" w:rsidRPr="00992352" w:rsidRDefault="00992352" w:rsidP="007D456A">
            <w:pPr>
              <w:jc w:val="center"/>
              <w:rPr>
                <w:lang w:val="en-US"/>
              </w:rPr>
            </w:pPr>
            <w:r w:rsidRPr="00992352">
              <w:t>0.0115</w:t>
            </w:r>
          </w:p>
        </w:tc>
        <w:tc>
          <w:tcPr>
            <w:tcW w:w="943" w:type="pct"/>
            <w:vAlign w:val="center"/>
            <w:hideMark/>
          </w:tcPr>
          <w:p w14:paraId="0AA4D0EA" w14:textId="77777777" w:rsidR="00992352" w:rsidRPr="00992352" w:rsidRDefault="00992352" w:rsidP="007D456A">
            <w:pPr>
              <w:jc w:val="center"/>
              <w:rPr>
                <w:lang w:val="en-US"/>
              </w:rPr>
            </w:pPr>
            <w:r w:rsidRPr="00992352">
              <w:t>849.68</w:t>
            </w:r>
          </w:p>
        </w:tc>
        <w:tc>
          <w:tcPr>
            <w:tcW w:w="1472" w:type="pct"/>
            <w:vAlign w:val="center"/>
            <w:hideMark/>
          </w:tcPr>
          <w:p w14:paraId="6FEF4D70" w14:textId="77777777" w:rsidR="00992352" w:rsidRPr="00992352" w:rsidRDefault="00992352" w:rsidP="007D456A">
            <w:pPr>
              <w:jc w:val="center"/>
              <w:rPr>
                <w:lang w:val="en-US"/>
              </w:rPr>
            </w:pPr>
            <w:r w:rsidRPr="00992352">
              <w:t>13.57</w:t>
            </w:r>
          </w:p>
        </w:tc>
      </w:tr>
      <w:tr w:rsidR="00992352" w:rsidRPr="00992352" w14:paraId="11A479D7" w14:textId="77777777" w:rsidTr="007D456A">
        <w:trPr>
          <w:trHeight w:val="255"/>
          <w:jc w:val="center"/>
        </w:trPr>
        <w:tc>
          <w:tcPr>
            <w:tcW w:w="1064" w:type="pct"/>
            <w:vAlign w:val="center"/>
            <w:hideMark/>
          </w:tcPr>
          <w:p w14:paraId="60C68C82" w14:textId="77777777" w:rsidR="00992352" w:rsidRPr="00992352" w:rsidRDefault="00992352" w:rsidP="007D456A">
            <w:pPr>
              <w:jc w:val="center"/>
              <w:rPr>
                <w:lang w:val="en-US"/>
              </w:rPr>
            </w:pPr>
            <w:r w:rsidRPr="00992352">
              <w:rPr>
                <w:b/>
                <w:bCs/>
              </w:rPr>
              <w:t>65</w:t>
            </w:r>
          </w:p>
        </w:tc>
        <w:tc>
          <w:tcPr>
            <w:tcW w:w="1521" w:type="pct"/>
            <w:vAlign w:val="center"/>
            <w:hideMark/>
          </w:tcPr>
          <w:p w14:paraId="3C094EF6" w14:textId="77777777" w:rsidR="00992352" w:rsidRPr="00992352" w:rsidRDefault="00992352" w:rsidP="007D456A">
            <w:pPr>
              <w:jc w:val="center"/>
              <w:rPr>
                <w:lang w:val="en-US"/>
              </w:rPr>
            </w:pPr>
            <w:r w:rsidRPr="00992352">
              <w:t>0.0098</w:t>
            </w:r>
          </w:p>
        </w:tc>
        <w:tc>
          <w:tcPr>
            <w:tcW w:w="943" w:type="pct"/>
            <w:vAlign w:val="center"/>
            <w:hideMark/>
          </w:tcPr>
          <w:p w14:paraId="4C27173F" w14:textId="77777777" w:rsidR="00992352" w:rsidRPr="00992352" w:rsidRDefault="00992352" w:rsidP="007D456A">
            <w:pPr>
              <w:jc w:val="center"/>
              <w:rPr>
                <w:lang w:val="en-US"/>
              </w:rPr>
            </w:pPr>
            <w:r w:rsidRPr="00992352">
              <w:t>846.78</w:t>
            </w:r>
          </w:p>
        </w:tc>
        <w:tc>
          <w:tcPr>
            <w:tcW w:w="1472" w:type="pct"/>
            <w:vAlign w:val="center"/>
            <w:hideMark/>
          </w:tcPr>
          <w:p w14:paraId="12B3AA99" w14:textId="77777777" w:rsidR="00992352" w:rsidRPr="00992352" w:rsidRDefault="00992352" w:rsidP="007D456A">
            <w:pPr>
              <w:jc w:val="center"/>
              <w:rPr>
                <w:lang w:val="en-US"/>
              </w:rPr>
            </w:pPr>
            <w:r w:rsidRPr="00992352">
              <w:t>11.56</w:t>
            </w:r>
          </w:p>
        </w:tc>
      </w:tr>
      <w:tr w:rsidR="00992352" w:rsidRPr="00992352" w14:paraId="76328B56" w14:textId="77777777" w:rsidTr="007D456A">
        <w:trPr>
          <w:trHeight w:val="255"/>
          <w:jc w:val="center"/>
        </w:trPr>
        <w:tc>
          <w:tcPr>
            <w:tcW w:w="1064" w:type="pct"/>
            <w:vAlign w:val="center"/>
            <w:hideMark/>
          </w:tcPr>
          <w:p w14:paraId="6DE2E0CE" w14:textId="77777777" w:rsidR="00992352" w:rsidRPr="00992352" w:rsidRDefault="00992352" w:rsidP="007D456A">
            <w:pPr>
              <w:jc w:val="center"/>
              <w:rPr>
                <w:lang w:val="en-US"/>
              </w:rPr>
            </w:pPr>
            <w:r w:rsidRPr="00992352">
              <w:rPr>
                <w:b/>
                <w:bCs/>
              </w:rPr>
              <w:t>70</w:t>
            </w:r>
          </w:p>
        </w:tc>
        <w:tc>
          <w:tcPr>
            <w:tcW w:w="1521" w:type="pct"/>
            <w:vAlign w:val="center"/>
            <w:hideMark/>
          </w:tcPr>
          <w:p w14:paraId="33D7256A" w14:textId="77777777" w:rsidR="00992352" w:rsidRPr="00992352" w:rsidRDefault="00992352" w:rsidP="007D456A">
            <w:pPr>
              <w:jc w:val="center"/>
              <w:rPr>
                <w:lang w:val="en-US"/>
              </w:rPr>
            </w:pPr>
            <w:r w:rsidRPr="00992352">
              <w:t>0.0084</w:t>
            </w:r>
          </w:p>
        </w:tc>
        <w:tc>
          <w:tcPr>
            <w:tcW w:w="943" w:type="pct"/>
            <w:vAlign w:val="center"/>
            <w:hideMark/>
          </w:tcPr>
          <w:p w14:paraId="5FC3209B" w14:textId="77777777" w:rsidR="00992352" w:rsidRPr="00992352" w:rsidRDefault="00992352" w:rsidP="007D456A">
            <w:pPr>
              <w:jc w:val="center"/>
              <w:rPr>
                <w:lang w:val="en-US"/>
              </w:rPr>
            </w:pPr>
            <w:r w:rsidRPr="00992352">
              <w:t>843.55</w:t>
            </w:r>
          </w:p>
        </w:tc>
        <w:tc>
          <w:tcPr>
            <w:tcW w:w="1472" w:type="pct"/>
            <w:vAlign w:val="center"/>
            <w:hideMark/>
          </w:tcPr>
          <w:p w14:paraId="5BC6D6FD" w14:textId="77777777" w:rsidR="00992352" w:rsidRPr="00992352" w:rsidRDefault="00992352" w:rsidP="007D456A">
            <w:pPr>
              <w:jc w:val="center"/>
              <w:rPr>
                <w:lang w:val="en-US"/>
              </w:rPr>
            </w:pPr>
            <w:r w:rsidRPr="00992352">
              <w:t>9.96</w:t>
            </w:r>
          </w:p>
        </w:tc>
      </w:tr>
      <w:tr w:rsidR="00992352" w:rsidRPr="00992352" w14:paraId="0BA12830" w14:textId="77777777" w:rsidTr="007D456A">
        <w:trPr>
          <w:trHeight w:val="255"/>
          <w:jc w:val="center"/>
        </w:trPr>
        <w:tc>
          <w:tcPr>
            <w:tcW w:w="1064" w:type="pct"/>
            <w:vAlign w:val="center"/>
            <w:hideMark/>
          </w:tcPr>
          <w:p w14:paraId="0C1863DF" w14:textId="77777777" w:rsidR="00992352" w:rsidRPr="00992352" w:rsidRDefault="00992352" w:rsidP="007D456A">
            <w:pPr>
              <w:jc w:val="center"/>
              <w:rPr>
                <w:lang w:val="en-US"/>
              </w:rPr>
            </w:pPr>
            <w:r w:rsidRPr="00992352">
              <w:rPr>
                <w:b/>
                <w:bCs/>
              </w:rPr>
              <w:t>75</w:t>
            </w:r>
          </w:p>
        </w:tc>
        <w:tc>
          <w:tcPr>
            <w:tcW w:w="1521" w:type="pct"/>
            <w:vAlign w:val="center"/>
            <w:hideMark/>
          </w:tcPr>
          <w:p w14:paraId="1EBC1EC8" w14:textId="77777777" w:rsidR="00992352" w:rsidRPr="00992352" w:rsidRDefault="00992352" w:rsidP="007D456A">
            <w:pPr>
              <w:jc w:val="center"/>
              <w:rPr>
                <w:lang w:val="en-US"/>
              </w:rPr>
            </w:pPr>
            <w:r w:rsidRPr="00992352">
              <w:t>0.0073</w:t>
            </w:r>
          </w:p>
        </w:tc>
        <w:tc>
          <w:tcPr>
            <w:tcW w:w="943" w:type="pct"/>
            <w:vAlign w:val="center"/>
            <w:hideMark/>
          </w:tcPr>
          <w:p w14:paraId="31F59E0C" w14:textId="77777777" w:rsidR="00992352" w:rsidRPr="00992352" w:rsidRDefault="00992352" w:rsidP="007D456A">
            <w:pPr>
              <w:jc w:val="center"/>
              <w:rPr>
                <w:lang w:val="en-US"/>
              </w:rPr>
            </w:pPr>
            <w:r w:rsidRPr="00992352">
              <w:t>840.38</w:t>
            </w:r>
          </w:p>
        </w:tc>
        <w:tc>
          <w:tcPr>
            <w:tcW w:w="1472" w:type="pct"/>
            <w:vAlign w:val="center"/>
            <w:hideMark/>
          </w:tcPr>
          <w:p w14:paraId="36BCFF76" w14:textId="77777777" w:rsidR="00992352" w:rsidRPr="00992352" w:rsidRDefault="00992352" w:rsidP="007D456A">
            <w:pPr>
              <w:jc w:val="center"/>
              <w:rPr>
                <w:lang w:val="en-US"/>
              </w:rPr>
            </w:pPr>
            <w:r w:rsidRPr="00992352">
              <w:t>8.66</w:t>
            </w:r>
          </w:p>
        </w:tc>
      </w:tr>
      <w:tr w:rsidR="00992352" w:rsidRPr="00992352" w14:paraId="5CEA0EF8" w14:textId="77777777" w:rsidTr="007D456A">
        <w:trPr>
          <w:trHeight w:val="255"/>
          <w:jc w:val="center"/>
        </w:trPr>
        <w:tc>
          <w:tcPr>
            <w:tcW w:w="1064" w:type="pct"/>
            <w:vAlign w:val="center"/>
            <w:hideMark/>
          </w:tcPr>
          <w:p w14:paraId="408F7681" w14:textId="77777777" w:rsidR="00992352" w:rsidRPr="00992352" w:rsidRDefault="00992352" w:rsidP="007D456A">
            <w:pPr>
              <w:jc w:val="center"/>
              <w:rPr>
                <w:lang w:val="en-US"/>
              </w:rPr>
            </w:pPr>
            <w:r w:rsidRPr="00992352">
              <w:rPr>
                <w:b/>
                <w:bCs/>
              </w:rPr>
              <w:t>80</w:t>
            </w:r>
          </w:p>
        </w:tc>
        <w:tc>
          <w:tcPr>
            <w:tcW w:w="1521" w:type="pct"/>
            <w:vAlign w:val="center"/>
            <w:hideMark/>
          </w:tcPr>
          <w:p w14:paraId="5AC20E20" w14:textId="77777777" w:rsidR="00992352" w:rsidRPr="00992352" w:rsidRDefault="00992352" w:rsidP="007D456A">
            <w:pPr>
              <w:jc w:val="center"/>
              <w:rPr>
                <w:lang w:val="en-US"/>
              </w:rPr>
            </w:pPr>
            <w:r w:rsidRPr="00992352">
              <w:t>0.0064</w:t>
            </w:r>
          </w:p>
        </w:tc>
        <w:tc>
          <w:tcPr>
            <w:tcW w:w="943" w:type="pct"/>
            <w:vAlign w:val="center"/>
            <w:hideMark/>
          </w:tcPr>
          <w:p w14:paraId="61A4C49B" w14:textId="77777777" w:rsidR="00992352" w:rsidRPr="00992352" w:rsidRDefault="00992352" w:rsidP="007D456A">
            <w:pPr>
              <w:jc w:val="center"/>
              <w:rPr>
                <w:lang w:val="en-US"/>
              </w:rPr>
            </w:pPr>
            <w:r w:rsidRPr="00992352">
              <w:t>837.20</w:t>
            </w:r>
          </w:p>
        </w:tc>
        <w:tc>
          <w:tcPr>
            <w:tcW w:w="1472" w:type="pct"/>
            <w:vAlign w:val="center"/>
            <w:hideMark/>
          </w:tcPr>
          <w:p w14:paraId="09174621" w14:textId="77777777" w:rsidR="00992352" w:rsidRPr="00992352" w:rsidRDefault="00992352" w:rsidP="007D456A">
            <w:pPr>
              <w:jc w:val="center"/>
              <w:rPr>
                <w:lang w:val="en-US"/>
              </w:rPr>
            </w:pPr>
            <w:r w:rsidRPr="00992352">
              <w:t>7.58</w:t>
            </w:r>
          </w:p>
        </w:tc>
      </w:tr>
    </w:tbl>
    <w:p w14:paraId="2033520E" w14:textId="5DE6E2AA" w:rsidR="00B431E6" w:rsidRDefault="00B431E6" w:rsidP="00B431E6">
      <w:pPr>
        <w:spacing w:line="360" w:lineRule="auto"/>
        <w:jc w:val="center"/>
      </w:pPr>
    </w:p>
    <w:p w14:paraId="1B88D95F" w14:textId="7A8AEA66" w:rsidR="00AE5805" w:rsidRPr="00AE5805" w:rsidRDefault="00B431E6" w:rsidP="00AE5805">
      <w:pPr>
        <w:pStyle w:val="Titre3"/>
        <w:spacing w:before="240" w:after="240"/>
        <w:ind w:left="709"/>
      </w:pPr>
      <w:bookmarkStart w:id="2626" w:name="_Ref535494648"/>
      <w:bookmarkStart w:id="2627" w:name="_Toc536800421"/>
      <w:r>
        <w:lastRenderedPageBreak/>
        <w:t>Configuration du rotor 430mm</w:t>
      </w:r>
      <w:bookmarkEnd w:id="2626"/>
      <w:bookmarkEnd w:id="2627"/>
    </w:p>
    <w:p w14:paraId="62D1AEB2" w14:textId="77777777" w:rsidR="00B431E6" w:rsidRDefault="00B431E6" w:rsidP="00B431E6">
      <w:pPr>
        <w:spacing w:line="360" w:lineRule="auto"/>
        <w:jc w:val="center"/>
      </w:pPr>
      <w:r w:rsidRPr="007A5B53">
        <w:rPr>
          <w:noProof/>
        </w:rPr>
        <w:drawing>
          <wp:inline distT="0" distB="0" distL="0" distR="0" wp14:anchorId="39F2E2FE" wp14:editId="7DB4F725">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7"/>
                    <a:stretch>
                      <a:fillRect/>
                    </a:stretch>
                  </pic:blipFill>
                  <pic:spPr>
                    <a:xfrm>
                      <a:off x="0" y="0"/>
                      <a:ext cx="5033221" cy="2192048"/>
                    </a:xfrm>
                    <a:prstGeom prst="rect">
                      <a:avLst/>
                    </a:prstGeom>
                  </pic:spPr>
                </pic:pic>
              </a:graphicData>
            </a:graphic>
          </wp:inline>
        </w:drawing>
      </w:r>
    </w:p>
    <w:p w14:paraId="2127BDDB" w14:textId="1B4747BD"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2628" w:name="_Ref530413322"/>
      <w:bookmarkStart w:id="2629" w:name="_Toc536112225"/>
      <w:bookmarkStart w:id="2630" w:name="_Toc536800527"/>
      <w:r w:rsidRPr="00484D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2628"/>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bookmarkEnd w:id="2629"/>
      <w:bookmarkEnd w:id="2630"/>
    </w:p>
    <w:p w14:paraId="1A431B9F" w14:textId="0D79E2E1" w:rsidR="00F0385A" w:rsidRPr="00A2696D" w:rsidRDefault="00B73946" w:rsidP="00B32BB1">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C20694" w:rsidRPr="00C20694">
        <w:rPr>
          <w:b/>
          <w:iCs/>
        </w:rPr>
        <w:t>Figure</w:t>
      </w:r>
      <w:r w:rsidR="00C20694" w:rsidRPr="00C20694">
        <w:rPr>
          <w:iCs/>
        </w:rPr>
        <w:t xml:space="preserve"> </w:t>
      </w:r>
      <w:r w:rsidR="00C20694" w:rsidRPr="00C20694">
        <w:rPr>
          <w:b/>
          <w:iCs/>
        </w:rPr>
        <w:t>4.2</w:t>
      </w:r>
      <w:r w:rsidR="00C20694" w:rsidRPr="00C20694">
        <w:rPr>
          <w:b/>
          <w:iCs/>
        </w:rPr>
        <w:noBreakHyphen/>
        <w:t>2</w:t>
      </w:r>
      <w:r w:rsidRPr="00B73946">
        <w:fldChar w:fldCharType="end"/>
      </w:r>
      <w:r>
        <w:t xml:space="preserve">). Les caractéristiques géométriques et de matériau sont </w:t>
      </w:r>
      <w:r w:rsidR="00624EB1">
        <w:t>synthétisés</w:t>
      </w:r>
      <w:r>
        <w:t xml:space="preserve"> dans le</w:t>
      </w:r>
      <w:bookmarkStart w:id="2631" w:name="_Ref531165681"/>
      <w:r w:rsidR="006D6FBC">
        <w:t xml:space="preserve"> </w:t>
      </w:r>
      <w:r w:rsidR="006D6FBC" w:rsidRPr="006D6FBC">
        <w:rPr>
          <w:b/>
        </w:rPr>
        <w:fldChar w:fldCharType="begin"/>
      </w:r>
      <w:r w:rsidR="006D6FBC" w:rsidRPr="006D6FBC">
        <w:rPr>
          <w:b/>
        </w:rPr>
        <w:instrText xml:space="preserve"> REF _Ref535932567 \h </w:instrText>
      </w:r>
      <w:r w:rsidR="006D6FBC">
        <w:rPr>
          <w:b/>
        </w:rPr>
        <w:instrText xml:space="preserve"> \* MERGEFORMAT </w:instrText>
      </w:r>
      <w:r w:rsidR="006D6FBC" w:rsidRPr="006D6FBC">
        <w:rPr>
          <w:b/>
        </w:rPr>
      </w:r>
      <w:r w:rsidR="006D6FBC" w:rsidRPr="006D6FBC">
        <w:rPr>
          <w:b/>
        </w:rPr>
        <w:fldChar w:fldCharType="separate"/>
      </w:r>
      <w:r w:rsidR="00C20694" w:rsidRPr="00C20694">
        <w:rPr>
          <w:b/>
        </w:rPr>
        <w:t xml:space="preserve">Tableau </w:t>
      </w:r>
      <w:r w:rsidR="00C20694" w:rsidRPr="00C20694">
        <w:rPr>
          <w:b/>
          <w:noProof/>
        </w:rPr>
        <w:t>4.2</w:t>
      </w:r>
      <w:r w:rsidR="00C20694" w:rsidRPr="00C20694">
        <w:rPr>
          <w:b/>
          <w:noProof/>
        </w:rPr>
        <w:noBreakHyphen/>
        <w:t>2</w:t>
      </w:r>
      <w:r w:rsidR="006D6FBC" w:rsidRPr="006D6FBC">
        <w:rPr>
          <w:b/>
        </w:rPr>
        <w:fldChar w:fldCharType="end"/>
      </w:r>
      <w:r w:rsidR="00E11222" w:rsidRPr="00E11222">
        <w:t>.</w:t>
      </w:r>
    </w:p>
    <w:p w14:paraId="1E653D31" w14:textId="740DC198" w:rsidR="00B431E6" w:rsidRPr="00901BDC" w:rsidRDefault="00B431E6" w:rsidP="00B73946">
      <w:pPr>
        <w:spacing w:line="360" w:lineRule="auto"/>
        <w:ind w:firstLine="708"/>
        <w:jc w:val="center"/>
        <w:rPr>
          <w:i/>
          <w:iCs/>
        </w:rPr>
      </w:pPr>
      <w:bookmarkStart w:id="2632" w:name="_Ref535932567"/>
      <w:bookmarkStart w:id="2633" w:name="_Toc536112274"/>
      <w:bookmarkStart w:id="2634" w:name="_Toc536800607"/>
      <w:r w:rsidRPr="00901BDC">
        <w:t xml:space="preserve">Tableau </w:t>
      </w:r>
      <w:r w:rsidR="009F566C">
        <w:rPr>
          <w:noProof/>
        </w:rPr>
        <w:fldChar w:fldCharType="begin"/>
      </w:r>
      <w:r w:rsidR="009F566C">
        <w:rPr>
          <w:noProof/>
        </w:rPr>
        <w:instrText xml:space="preserve"> STYLEREF 2 \s </w:instrText>
      </w:r>
      <w:r w:rsidR="009F566C">
        <w:rPr>
          <w:noProof/>
        </w:rPr>
        <w:fldChar w:fldCharType="separate"/>
      </w:r>
      <w:r w:rsidR="00C20694">
        <w:rPr>
          <w:noProof/>
        </w:rPr>
        <w:t>4.2</w:t>
      </w:r>
      <w:r w:rsidR="009F566C">
        <w:rPr>
          <w:noProof/>
        </w:rPr>
        <w:fldChar w:fldCharType="end"/>
      </w:r>
      <w:r w:rsidR="00B055A9">
        <w:noBreakHyphen/>
      </w:r>
      <w:r w:rsidR="009F566C">
        <w:rPr>
          <w:noProof/>
        </w:rPr>
        <w:fldChar w:fldCharType="begin"/>
      </w:r>
      <w:r w:rsidR="009F566C">
        <w:rPr>
          <w:noProof/>
        </w:rPr>
        <w:instrText xml:space="preserve"> SEQ Tableau \* ARABIC \s 2 </w:instrText>
      </w:r>
      <w:r w:rsidR="009F566C">
        <w:rPr>
          <w:noProof/>
        </w:rPr>
        <w:fldChar w:fldCharType="separate"/>
      </w:r>
      <w:r w:rsidR="00C20694">
        <w:rPr>
          <w:noProof/>
        </w:rPr>
        <w:t>2</w:t>
      </w:r>
      <w:r w:rsidR="009F566C">
        <w:rPr>
          <w:noProof/>
        </w:rPr>
        <w:fldChar w:fldCharType="end"/>
      </w:r>
      <w:bookmarkEnd w:id="2631"/>
      <w:bookmarkEnd w:id="2632"/>
      <w:r>
        <w:t> : paramètres physiques du rotor 430mm</w:t>
      </w:r>
      <w:bookmarkEnd w:id="2633"/>
      <w:bookmarkEnd w:id="2634"/>
    </w:p>
    <w:tbl>
      <w:tblPr>
        <w:tblStyle w:val="Grilledutableau"/>
        <w:tblW w:w="5000" w:type="pct"/>
        <w:tblLook w:val="0420" w:firstRow="1" w:lastRow="0" w:firstColumn="0" w:lastColumn="0" w:noHBand="0" w:noVBand="1"/>
      </w:tblPr>
      <w:tblGrid>
        <w:gridCol w:w="3814"/>
        <w:gridCol w:w="1132"/>
        <w:gridCol w:w="2546"/>
        <w:gridCol w:w="1550"/>
      </w:tblGrid>
      <w:tr w:rsidR="005C6F87" w:rsidRPr="005C6F87" w14:paraId="7BF9E9E1" w14:textId="77777777" w:rsidTr="007D456A">
        <w:trPr>
          <w:trHeight w:val="20"/>
        </w:trPr>
        <w:tc>
          <w:tcPr>
            <w:tcW w:w="2109" w:type="pct"/>
            <w:tcBorders>
              <w:top w:val="single" w:sz="12" w:space="0" w:color="auto"/>
              <w:left w:val="single" w:sz="12" w:space="0" w:color="auto"/>
              <w:bottom w:val="single" w:sz="12" w:space="0" w:color="auto"/>
            </w:tcBorders>
            <w:vAlign w:val="center"/>
            <w:hideMark/>
          </w:tcPr>
          <w:p w14:paraId="2C34AF94" w14:textId="77777777" w:rsidR="005C6F87" w:rsidRPr="005C6F87" w:rsidRDefault="005C6F87" w:rsidP="005C6F87">
            <w:pPr>
              <w:jc w:val="center"/>
            </w:pPr>
            <w:r w:rsidRPr="005C6F87">
              <w:rPr>
                <w:b/>
                <w:bCs/>
              </w:rPr>
              <w:t>Rotor court</w:t>
            </w:r>
          </w:p>
        </w:tc>
        <w:tc>
          <w:tcPr>
            <w:tcW w:w="626" w:type="pct"/>
            <w:tcBorders>
              <w:top w:val="single" w:sz="12" w:space="0" w:color="auto"/>
              <w:bottom w:val="single" w:sz="12" w:space="0" w:color="auto"/>
            </w:tcBorders>
            <w:vAlign w:val="center"/>
            <w:hideMark/>
          </w:tcPr>
          <w:p w14:paraId="7C408F4A" w14:textId="7D3F6FC4" w:rsidR="005C6F87" w:rsidRPr="005C6F87" w:rsidRDefault="005C6F87" w:rsidP="00DF459F">
            <w:pPr>
              <w:jc w:val="center"/>
            </w:pPr>
            <w:r w:rsidRPr="005C6F87">
              <w:rPr>
                <w:b/>
                <w:bCs/>
              </w:rPr>
              <w:t xml:space="preserve">en </w:t>
            </w:r>
            <w:r w:rsidR="00DF459F">
              <w:rPr>
                <w:b/>
                <w:bCs/>
              </w:rPr>
              <w:t>a</w:t>
            </w:r>
            <w:r w:rsidRPr="005C6F87">
              <w:rPr>
                <w:b/>
                <w:bCs/>
              </w:rPr>
              <w:t>cier</w:t>
            </w:r>
          </w:p>
        </w:tc>
        <w:tc>
          <w:tcPr>
            <w:tcW w:w="1408" w:type="pct"/>
            <w:tcBorders>
              <w:top w:val="single" w:sz="12" w:space="0" w:color="auto"/>
              <w:bottom w:val="single" w:sz="12" w:space="0" w:color="auto"/>
            </w:tcBorders>
            <w:vAlign w:val="center"/>
            <w:hideMark/>
          </w:tcPr>
          <w:p w14:paraId="53C5F182" w14:textId="77777777" w:rsidR="005C6F87" w:rsidRPr="005C6F87" w:rsidRDefault="005C6F87" w:rsidP="005C6F87">
            <w:pPr>
              <w:jc w:val="center"/>
            </w:pPr>
          </w:p>
        </w:tc>
        <w:tc>
          <w:tcPr>
            <w:tcW w:w="857" w:type="pct"/>
            <w:tcBorders>
              <w:top w:val="single" w:sz="12" w:space="0" w:color="auto"/>
              <w:bottom w:val="single" w:sz="12" w:space="0" w:color="auto"/>
              <w:right w:val="single" w:sz="12" w:space="0" w:color="auto"/>
            </w:tcBorders>
            <w:vAlign w:val="center"/>
            <w:hideMark/>
          </w:tcPr>
          <w:p w14:paraId="6BCEEA28" w14:textId="77777777" w:rsidR="005C6F87" w:rsidRPr="005C6F87" w:rsidRDefault="005C6F87" w:rsidP="005C6F87">
            <w:pPr>
              <w:jc w:val="center"/>
            </w:pPr>
          </w:p>
        </w:tc>
      </w:tr>
      <w:tr w:rsidR="005C6F87" w:rsidRPr="005C6F87" w14:paraId="46D8FB9A" w14:textId="77777777" w:rsidTr="007D456A">
        <w:trPr>
          <w:trHeight w:val="20"/>
        </w:trPr>
        <w:tc>
          <w:tcPr>
            <w:tcW w:w="2109" w:type="pct"/>
            <w:tcBorders>
              <w:top w:val="single" w:sz="12" w:space="0" w:color="auto"/>
            </w:tcBorders>
            <w:vAlign w:val="center"/>
            <w:hideMark/>
          </w:tcPr>
          <w:p w14:paraId="3D8E4590" w14:textId="77777777" w:rsidR="005C6F87" w:rsidRPr="005C6F87" w:rsidRDefault="005C6F87" w:rsidP="005C6F87">
            <w:pPr>
              <w:jc w:val="center"/>
            </w:pPr>
            <w:r w:rsidRPr="005C6F87">
              <w:t>Diamètre extérieure</w:t>
            </w:r>
          </w:p>
        </w:tc>
        <w:tc>
          <w:tcPr>
            <w:tcW w:w="626" w:type="pct"/>
            <w:tcBorders>
              <w:top w:val="single" w:sz="12" w:space="0" w:color="auto"/>
            </w:tcBorders>
            <w:vAlign w:val="center"/>
            <w:hideMark/>
          </w:tcPr>
          <w:p w14:paraId="160F83A6" w14:textId="77777777" w:rsidR="005C6F87" w:rsidRPr="005C6F87" w:rsidRDefault="005C6F87" w:rsidP="005C6F87">
            <w:pPr>
              <w:jc w:val="center"/>
            </w:pPr>
            <w:r w:rsidRPr="005C6F87">
              <w:t>45 mm</w:t>
            </w:r>
          </w:p>
        </w:tc>
        <w:tc>
          <w:tcPr>
            <w:tcW w:w="1408" w:type="pct"/>
            <w:tcBorders>
              <w:top w:val="single" w:sz="12" w:space="0" w:color="auto"/>
            </w:tcBorders>
            <w:vAlign w:val="center"/>
            <w:hideMark/>
          </w:tcPr>
          <w:p w14:paraId="6C3A4514" w14:textId="77777777" w:rsidR="005C6F87" w:rsidRPr="005C6F87" w:rsidRDefault="005C6F87" w:rsidP="005C6F87">
            <w:pPr>
              <w:jc w:val="center"/>
            </w:pPr>
            <w:r w:rsidRPr="005C6F87">
              <w:t>Diamètre intérieure</w:t>
            </w:r>
          </w:p>
        </w:tc>
        <w:tc>
          <w:tcPr>
            <w:tcW w:w="857" w:type="pct"/>
            <w:tcBorders>
              <w:top w:val="single" w:sz="12" w:space="0" w:color="auto"/>
            </w:tcBorders>
            <w:vAlign w:val="center"/>
            <w:hideMark/>
          </w:tcPr>
          <w:p w14:paraId="1278FEF0" w14:textId="77777777" w:rsidR="005C6F87" w:rsidRPr="005C6F87" w:rsidRDefault="005C6F87" w:rsidP="005C6F87">
            <w:pPr>
              <w:jc w:val="center"/>
            </w:pPr>
            <w:r w:rsidRPr="005C6F87">
              <w:t>35 mm</w:t>
            </w:r>
          </w:p>
        </w:tc>
      </w:tr>
      <w:tr w:rsidR="005C6F87" w:rsidRPr="005C6F87" w14:paraId="4CCDC2BA" w14:textId="77777777" w:rsidTr="005C6F87">
        <w:trPr>
          <w:trHeight w:val="20"/>
        </w:trPr>
        <w:tc>
          <w:tcPr>
            <w:tcW w:w="2109" w:type="pct"/>
            <w:vAlign w:val="center"/>
            <w:hideMark/>
          </w:tcPr>
          <w:p w14:paraId="0D39288D" w14:textId="77777777" w:rsidR="005C6F87" w:rsidRPr="005C6F87" w:rsidRDefault="005C6F87" w:rsidP="005C6F87">
            <w:pPr>
              <w:jc w:val="center"/>
            </w:pPr>
            <w:r w:rsidRPr="005C6F87">
              <w:t>Longueur totale (L)</w:t>
            </w:r>
          </w:p>
        </w:tc>
        <w:tc>
          <w:tcPr>
            <w:tcW w:w="626" w:type="pct"/>
            <w:vAlign w:val="center"/>
            <w:hideMark/>
          </w:tcPr>
          <w:p w14:paraId="64D56863" w14:textId="77777777" w:rsidR="005C6F87" w:rsidRPr="005C6F87" w:rsidRDefault="005C6F87" w:rsidP="005C6F87">
            <w:pPr>
              <w:jc w:val="center"/>
            </w:pPr>
            <w:r w:rsidRPr="005C6F87">
              <w:t>430 mm</w:t>
            </w:r>
          </w:p>
        </w:tc>
        <w:tc>
          <w:tcPr>
            <w:tcW w:w="1408" w:type="pct"/>
            <w:vAlign w:val="center"/>
            <w:hideMark/>
          </w:tcPr>
          <w:p w14:paraId="6A127C86" w14:textId="77777777" w:rsidR="005C6F87" w:rsidRPr="005C6F87" w:rsidRDefault="005C6F87" w:rsidP="005C6F87">
            <w:pPr>
              <w:jc w:val="center"/>
            </w:pPr>
            <w:r w:rsidRPr="005C6F87">
              <w:t>Densité</w:t>
            </w:r>
          </w:p>
        </w:tc>
        <w:tc>
          <w:tcPr>
            <w:tcW w:w="857" w:type="pct"/>
            <w:vAlign w:val="center"/>
            <w:hideMark/>
          </w:tcPr>
          <w:p w14:paraId="6240035C" w14:textId="0E2282E0" w:rsidR="005C6F87" w:rsidRPr="005C6F87" w:rsidRDefault="005C6F87" w:rsidP="005C6F87">
            <w:pPr>
              <w:jc w:val="center"/>
            </w:pPr>
            <w:r w:rsidRPr="005C6F87">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5C6F87">
              <w:t>]</w:t>
            </w:r>
          </w:p>
        </w:tc>
      </w:tr>
      <w:tr w:rsidR="005C6F87" w:rsidRPr="005C6F87" w14:paraId="1E4B0155" w14:textId="77777777" w:rsidTr="005C6F87">
        <w:trPr>
          <w:trHeight w:val="20"/>
        </w:trPr>
        <w:tc>
          <w:tcPr>
            <w:tcW w:w="2109" w:type="pct"/>
            <w:vAlign w:val="center"/>
            <w:hideMark/>
          </w:tcPr>
          <w:p w14:paraId="0CB43F67" w14:textId="616CB3C1" w:rsidR="005C6F87" w:rsidRPr="005C6F87" w:rsidRDefault="005C6F87" w:rsidP="005C6F87">
            <w:pPr>
              <w:jc w:val="center"/>
            </w:pPr>
            <w:r w:rsidRPr="005C6F87">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5C6F87">
              <w:t>)</w:t>
            </w:r>
          </w:p>
        </w:tc>
        <w:tc>
          <w:tcPr>
            <w:tcW w:w="626" w:type="pct"/>
            <w:vAlign w:val="center"/>
            <w:hideMark/>
          </w:tcPr>
          <w:p w14:paraId="79F1001F" w14:textId="77777777" w:rsidR="005C6F87" w:rsidRPr="005C6F87" w:rsidRDefault="005C6F87" w:rsidP="005C6F87">
            <w:pPr>
              <w:jc w:val="center"/>
            </w:pPr>
            <w:r w:rsidRPr="005C6F87">
              <w:t>90 mm</w:t>
            </w:r>
          </w:p>
        </w:tc>
        <w:tc>
          <w:tcPr>
            <w:tcW w:w="1408" w:type="pct"/>
            <w:vAlign w:val="center"/>
            <w:hideMark/>
          </w:tcPr>
          <w:p w14:paraId="2D9E9DD3" w14:textId="77777777" w:rsidR="005C6F87" w:rsidRPr="005C6F87" w:rsidRDefault="005C6F87" w:rsidP="005C6F87">
            <w:pPr>
              <w:jc w:val="center"/>
            </w:pPr>
            <w:r w:rsidRPr="005C6F87">
              <w:t>Diamètre extérieure du disque</w:t>
            </w:r>
          </w:p>
        </w:tc>
        <w:tc>
          <w:tcPr>
            <w:tcW w:w="857" w:type="pct"/>
            <w:vAlign w:val="center"/>
            <w:hideMark/>
          </w:tcPr>
          <w:p w14:paraId="3919652B" w14:textId="77777777" w:rsidR="005C6F87" w:rsidRPr="005C6F87" w:rsidRDefault="005C6F87" w:rsidP="005C6F87">
            <w:pPr>
              <w:jc w:val="center"/>
            </w:pPr>
            <w:r w:rsidRPr="005C6F87">
              <w:t>73 mm</w:t>
            </w:r>
          </w:p>
        </w:tc>
      </w:tr>
      <w:tr w:rsidR="005C6F87" w:rsidRPr="005C6F87" w14:paraId="6A59532A" w14:textId="77777777" w:rsidTr="005C6F87">
        <w:trPr>
          <w:trHeight w:val="20"/>
        </w:trPr>
        <w:tc>
          <w:tcPr>
            <w:tcW w:w="2109" w:type="pct"/>
            <w:vAlign w:val="center"/>
            <w:hideMark/>
          </w:tcPr>
          <w:p w14:paraId="3E7EE422" w14:textId="349EEBE9" w:rsidR="005C6F87" w:rsidRPr="005C6F87" w:rsidRDefault="005C6F87" w:rsidP="005C6F87">
            <w:pPr>
              <w:jc w:val="center"/>
            </w:pPr>
            <w:r w:rsidRPr="005C6F87">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5C6F87">
              <w:t>)</w:t>
            </w:r>
          </w:p>
        </w:tc>
        <w:tc>
          <w:tcPr>
            <w:tcW w:w="626" w:type="pct"/>
            <w:vAlign w:val="center"/>
            <w:hideMark/>
          </w:tcPr>
          <w:p w14:paraId="2502C66B" w14:textId="77777777" w:rsidR="005C6F87" w:rsidRPr="005C6F87" w:rsidRDefault="005C6F87" w:rsidP="005C6F87">
            <w:pPr>
              <w:jc w:val="center"/>
            </w:pPr>
            <w:r w:rsidRPr="005C6F87">
              <w:t>198.5 mm</w:t>
            </w:r>
          </w:p>
        </w:tc>
        <w:tc>
          <w:tcPr>
            <w:tcW w:w="1408" w:type="pct"/>
            <w:vAlign w:val="center"/>
            <w:hideMark/>
          </w:tcPr>
          <w:p w14:paraId="7682B715" w14:textId="77777777" w:rsidR="005C6F87" w:rsidRPr="005C6F87" w:rsidRDefault="005C6F87" w:rsidP="005C6F87">
            <w:pPr>
              <w:jc w:val="center"/>
            </w:pPr>
            <w:r w:rsidRPr="005C6F87">
              <w:t>Largeur du disque</w:t>
            </w:r>
          </w:p>
        </w:tc>
        <w:tc>
          <w:tcPr>
            <w:tcW w:w="857" w:type="pct"/>
            <w:vAlign w:val="center"/>
            <w:hideMark/>
          </w:tcPr>
          <w:p w14:paraId="0FB69406" w14:textId="77777777" w:rsidR="005C6F87" w:rsidRPr="005C6F87" w:rsidRDefault="005C6F87" w:rsidP="005C6F87">
            <w:pPr>
              <w:jc w:val="center"/>
            </w:pPr>
            <w:r w:rsidRPr="005C6F87">
              <w:t>35 mm</w:t>
            </w:r>
          </w:p>
        </w:tc>
      </w:tr>
      <w:tr w:rsidR="005C6F87" w:rsidRPr="005C6F87" w14:paraId="1968DC87" w14:textId="77777777" w:rsidTr="005C6F87">
        <w:trPr>
          <w:trHeight w:val="20"/>
        </w:trPr>
        <w:tc>
          <w:tcPr>
            <w:tcW w:w="2109" w:type="pct"/>
            <w:vAlign w:val="center"/>
            <w:hideMark/>
          </w:tcPr>
          <w:p w14:paraId="7FD859CE" w14:textId="69EAF163" w:rsidR="005C6F87" w:rsidRPr="005C6F87" w:rsidRDefault="005C6F87" w:rsidP="005C6F87">
            <w:pPr>
              <w:jc w:val="center"/>
            </w:pPr>
            <w:r w:rsidRPr="005C6F87">
              <w:t>Distance palier/disque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5C6F87">
              <w:t>)</w:t>
            </w:r>
          </w:p>
        </w:tc>
        <w:tc>
          <w:tcPr>
            <w:tcW w:w="626" w:type="pct"/>
            <w:vAlign w:val="center"/>
            <w:hideMark/>
          </w:tcPr>
          <w:p w14:paraId="29FA3517" w14:textId="77777777" w:rsidR="005C6F87" w:rsidRPr="005C6F87" w:rsidRDefault="005C6F87" w:rsidP="005C6F87">
            <w:pPr>
              <w:jc w:val="center"/>
            </w:pPr>
            <w:r w:rsidRPr="005C6F87">
              <w:t>120 mm</w:t>
            </w:r>
          </w:p>
        </w:tc>
        <w:tc>
          <w:tcPr>
            <w:tcW w:w="1408" w:type="pct"/>
            <w:vAlign w:val="center"/>
            <w:hideMark/>
          </w:tcPr>
          <w:p w14:paraId="7ED37391" w14:textId="77777777" w:rsidR="005C6F87" w:rsidRPr="005C6F87" w:rsidRDefault="005C6F87" w:rsidP="005C6F87">
            <w:pPr>
              <w:jc w:val="center"/>
            </w:pPr>
          </w:p>
        </w:tc>
        <w:tc>
          <w:tcPr>
            <w:tcW w:w="857" w:type="pct"/>
            <w:vAlign w:val="center"/>
            <w:hideMark/>
          </w:tcPr>
          <w:p w14:paraId="11057512" w14:textId="77777777" w:rsidR="005C6F87" w:rsidRPr="005C6F87" w:rsidRDefault="005C6F87" w:rsidP="005C6F87">
            <w:pPr>
              <w:jc w:val="center"/>
            </w:pPr>
          </w:p>
        </w:tc>
      </w:tr>
    </w:tbl>
    <w:p w14:paraId="5A0BC926" w14:textId="479366E0" w:rsidR="008C0A21" w:rsidRPr="00003960" w:rsidRDefault="008C0A21" w:rsidP="00DA5A1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sidR="00030E6A">
        <w:rPr>
          <w:sz w:val="22"/>
        </w:rPr>
        <w:t xml:space="preserve"> lubrifié, </w:t>
      </w:r>
      <w:r w:rsidR="00C24D0B" w:rsidRPr="00C24D0B">
        <w:rPr>
          <w:sz w:val="22"/>
        </w:rPr>
        <w:t>ainsi</w:t>
      </w:r>
      <w:r w:rsidR="00CC6273">
        <w:rPr>
          <w:sz w:val="22"/>
        </w:rPr>
        <w:t xml:space="preserve"> qu’une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CC6273">
        <w:rPr>
          <w:sz w:val="22"/>
        </w:rPr>
        <w:t xml:space="preserve"> et un amortissement nul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4</w:t>
      </w:r>
      <w:r w:rsidR="00030E6A" w:rsidRPr="0023225D">
        <w:rPr>
          <w:b/>
          <w:sz w:val="22"/>
        </w:rPr>
        <w:fldChar w:fldCharType="end"/>
      </w:r>
      <w:r w:rsidR="00030E6A" w:rsidRPr="00C24D0B">
        <w:rPr>
          <w:sz w:val="22"/>
        </w:rPr>
        <w:t xml:space="preserve"> </w:t>
      </w:r>
      <w:r w:rsidRPr="00003960">
        <w:rPr>
          <w:sz w:val="22"/>
        </w:rPr>
        <w:t xml:space="preserve">sont obtenus </w:t>
      </w:r>
      <w:r w:rsidR="00AD1922">
        <w:rPr>
          <w:sz w:val="22"/>
        </w:rPr>
        <w:t>à différentes vitesses de rotation et pour une charge statique constante de 24.5 N. La variation des</w:t>
      </w:r>
      <w:r w:rsidR="00AD1922" w:rsidRPr="00003960">
        <w:rPr>
          <w:sz w:val="22"/>
        </w:rPr>
        <w:t xml:space="preserve"> </w:t>
      </w:r>
      <w:r w:rsidR="00AD1922">
        <w:rPr>
          <w:sz w:val="22"/>
        </w:rPr>
        <w:t>excentricités statiques</w:t>
      </w:r>
      <w:r w:rsidR="00AD1922" w:rsidRPr="00003960">
        <w:rPr>
          <w:sz w:val="22"/>
        </w:rPr>
        <w:t xml:space="preserve"> </w:t>
      </w:r>
      <w:r w:rsidR="00AD1922">
        <w:rPr>
          <w:sz w:val="22"/>
        </w:rPr>
        <w:t>dans le palier pour cette charge statique est donnée dans</w:t>
      </w:r>
      <w:r w:rsidR="00AD1922" w:rsidRPr="00003960">
        <w:rPr>
          <w:sz w:val="22"/>
        </w:rPr>
        <w:t xml:space="preserve"> la </w:t>
      </w:r>
      <w:r w:rsidR="00AD1922" w:rsidRPr="00611925">
        <w:rPr>
          <w:b/>
          <w:sz w:val="22"/>
        </w:rPr>
        <w:fldChar w:fldCharType="begin"/>
      </w:r>
      <w:r w:rsidR="00AD1922" w:rsidRPr="00611925">
        <w:rPr>
          <w:b/>
          <w:sz w:val="22"/>
        </w:rPr>
        <w:instrText xml:space="preserve"> REF _Ref530417410 \h  \* MERGEFORMAT </w:instrText>
      </w:r>
      <w:r w:rsidR="00AD1922" w:rsidRPr="00611925">
        <w:rPr>
          <w:b/>
          <w:sz w:val="22"/>
        </w:rPr>
      </w:r>
      <w:r w:rsidR="00AD1922" w:rsidRPr="00611925">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5</w:t>
      </w:r>
      <w:r w:rsidR="00AD1922" w:rsidRPr="00611925">
        <w:rPr>
          <w:b/>
          <w:sz w:val="22"/>
        </w:rPr>
        <w:fldChar w:fldCharType="end"/>
      </w:r>
      <w:r w:rsidR="00AD1922">
        <w:rPr>
          <w:sz w:val="22"/>
        </w:rPr>
        <w:t xml:space="preserve">. </w:t>
      </w:r>
      <w:r w:rsidR="00C24D0B">
        <w:rPr>
          <w:sz w:val="22"/>
        </w:rPr>
        <w:t xml:space="preserve"> </w:t>
      </w:r>
      <w:r w:rsidRPr="00003960">
        <w:rPr>
          <w:sz w:val="22"/>
        </w:rPr>
        <w:t xml:space="preserve">La résolution de l’équation de l’énergie du film lubrifiant est prise en compte dans le calcul de ces coefficients. Une température de 55°C imposée au rotor et une paroi adiabatique sont utilisées comme les conditions aux limites thermiques. </w:t>
      </w:r>
    </w:p>
    <w:p w14:paraId="1457C3A0" w14:textId="77777777" w:rsidR="00B431E6" w:rsidRDefault="00B431E6" w:rsidP="00B431E6">
      <w:pPr>
        <w:pStyle w:val="Default"/>
        <w:keepNext/>
        <w:spacing w:line="360" w:lineRule="auto"/>
        <w:jc w:val="center"/>
      </w:pPr>
      <w:r>
        <w:rPr>
          <w:noProof/>
          <w:lang w:eastAsia="fr-FR"/>
        </w:rPr>
        <w:lastRenderedPageBreak/>
        <w:drawing>
          <wp:inline distT="0" distB="0" distL="0" distR="0" wp14:anchorId="5A5FEA82" wp14:editId="6137C46C">
            <wp:extent cx="5400000" cy="360343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00" cy="3603431"/>
                    </a:xfrm>
                    <a:prstGeom prst="rect">
                      <a:avLst/>
                    </a:prstGeom>
                    <a:noFill/>
                  </pic:spPr>
                </pic:pic>
              </a:graphicData>
            </a:graphic>
          </wp:inline>
        </w:drawing>
      </w:r>
    </w:p>
    <w:p w14:paraId="05F89B9C" w14:textId="14082062" w:rsidR="00B431E6" w:rsidRPr="00134C82" w:rsidRDefault="00B431E6" w:rsidP="00B431E6">
      <w:pPr>
        <w:pStyle w:val="Lgende"/>
        <w:jc w:val="center"/>
        <w:rPr>
          <w:rFonts w:ascii="Calibri" w:hAnsi="Calibri" w:cs="Calibri"/>
          <w:i w:val="0"/>
          <w:iCs w:val="0"/>
          <w:color w:val="000000"/>
          <w:sz w:val="22"/>
          <w:szCs w:val="24"/>
        </w:rPr>
      </w:pPr>
      <w:bookmarkStart w:id="2635" w:name="_Ref530417381"/>
      <w:bookmarkStart w:id="2636" w:name="_Toc536112226"/>
      <w:bookmarkStart w:id="2637" w:name="_Toc536800528"/>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19727E">
        <w:rPr>
          <w:rFonts w:ascii="Calibri" w:hAnsi="Calibri" w:cs="Calibri"/>
          <w:i w:val="0"/>
          <w:iCs w:val="0"/>
          <w:color w:val="000000"/>
          <w:sz w:val="22"/>
          <w:szCs w:val="24"/>
        </w:rPr>
        <w:fldChar w:fldCharType="end"/>
      </w:r>
      <w:bookmarkEnd w:id="2635"/>
      <w:r w:rsidRPr="00134C82">
        <w:rPr>
          <w:rFonts w:ascii="Calibri" w:hAnsi="Calibri" w:cs="Calibri"/>
          <w:i w:val="0"/>
          <w:iCs w:val="0"/>
          <w:color w:val="000000"/>
          <w:sz w:val="22"/>
          <w:szCs w:val="24"/>
        </w:rPr>
        <w:t xml:space="preserve"> : </w:t>
      </w:r>
      <w:r w:rsidR="0081237A" w:rsidRPr="00134C82">
        <w:rPr>
          <w:rFonts w:ascii="Calibri" w:hAnsi="Calibri" w:cs="Calibri"/>
          <w:i w:val="0"/>
          <w:iCs w:val="0"/>
          <w:color w:val="000000"/>
          <w:sz w:val="22"/>
          <w:szCs w:val="24"/>
        </w:rPr>
        <w:t xml:space="preserve">Coefficients </w:t>
      </w:r>
      <w:r w:rsidR="0081237A">
        <w:rPr>
          <w:rFonts w:ascii="Calibri" w:hAnsi="Calibri" w:cs="Calibri"/>
          <w:i w:val="0"/>
          <w:iCs w:val="0"/>
          <w:color w:val="000000"/>
          <w:sz w:val="22"/>
          <w:szCs w:val="24"/>
        </w:rPr>
        <w:t>de raideur du palier pour une</w:t>
      </w:r>
      <w:r w:rsidR="0081237A" w:rsidRPr="008A59A9">
        <w:rPr>
          <w:rFonts w:ascii="Calibri" w:hAnsi="Calibri" w:cs="Calibri"/>
          <w:i w:val="0"/>
          <w:iCs w:val="0"/>
          <w:color w:val="000000"/>
          <w:sz w:val="22"/>
          <w:szCs w:val="24"/>
        </w:rPr>
        <w:t xml:space="preserve"> </w:t>
      </w:r>
      <w:r w:rsidR="0081237A" w:rsidRPr="008A59A9">
        <w:rPr>
          <w:rFonts w:cs="Calibri"/>
          <w:i w:val="0"/>
          <w:iCs w:val="0"/>
          <w:color w:val="000000"/>
          <w:sz w:val="22"/>
          <w:szCs w:val="24"/>
        </w:rPr>
        <w:t xml:space="preserve">charge </w:t>
      </w:r>
      <w:r w:rsidR="0081237A" w:rsidRPr="00A72E9C">
        <w:rPr>
          <w:rFonts w:cs="Calibri"/>
          <w:i w:val="0"/>
          <w:iCs w:val="0"/>
          <w:color w:val="000000"/>
          <w:sz w:val="22"/>
          <w:szCs w:val="24"/>
        </w:rPr>
        <w:t xml:space="preserve">statique </w:t>
      </w:r>
      <w:r w:rsidR="0081237A">
        <w:rPr>
          <w:rFonts w:cs="Calibri"/>
          <w:i w:val="0"/>
          <w:iCs w:val="0"/>
          <w:color w:val="000000"/>
          <w:sz w:val="22"/>
          <w:szCs w:val="24"/>
        </w:rPr>
        <w:t xml:space="preserve">de </w:t>
      </w:r>
      <w:r w:rsidR="0081237A" w:rsidRPr="00A72E9C">
        <w:rPr>
          <w:rFonts w:cs="Calibri"/>
          <w:i w:val="0"/>
          <w:iCs w:val="0"/>
          <w:color w:val="000000"/>
          <w:sz w:val="22"/>
          <w:szCs w:val="24"/>
        </w:rPr>
        <w:t>24.5N</w:t>
      </w:r>
      <w:bookmarkEnd w:id="2636"/>
      <w:bookmarkEnd w:id="2637"/>
    </w:p>
    <w:p w14:paraId="2D7651EA" w14:textId="77777777" w:rsidR="00B431E6" w:rsidRDefault="00B431E6" w:rsidP="00B431E6">
      <w:pPr>
        <w:pStyle w:val="Default"/>
        <w:keepNext/>
        <w:spacing w:line="360" w:lineRule="auto"/>
        <w:jc w:val="center"/>
      </w:pPr>
      <w:r>
        <w:rPr>
          <w:noProof/>
          <w:lang w:eastAsia="fr-FR"/>
        </w:rPr>
        <w:drawing>
          <wp:inline distT="0" distB="0" distL="0" distR="0" wp14:anchorId="204E7864" wp14:editId="32F6C9C3">
            <wp:extent cx="5400000" cy="360343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3603434"/>
                    </a:xfrm>
                    <a:prstGeom prst="rect">
                      <a:avLst/>
                    </a:prstGeom>
                    <a:noFill/>
                  </pic:spPr>
                </pic:pic>
              </a:graphicData>
            </a:graphic>
          </wp:inline>
        </w:drawing>
      </w:r>
    </w:p>
    <w:p w14:paraId="2F315839" w14:textId="468625AF" w:rsidR="00B431E6" w:rsidRDefault="00B431E6" w:rsidP="00F0385A">
      <w:pPr>
        <w:pStyle w:val="Lgende"/>
        <w:spacing w:after="240"/>
        <w:jc w:val="center"/>
        <w:rPr>
          <w:rFonts w:cs="Calibri"/>
          <w:i w:val="0"/>
          <w:iCs w:val="0"/>
          <w:color w:val="000000"/>
          <w:sz w:val="22"/>
          <w:szCs w:val="24"/>
        </w:rPr>
      </w:pPr>
      <w:bookmarkStart w:id="2638" w:name="_Ref530417384"/>
      <w:bookmarkStart w:id="2639" w:name="_Toc536112227"/>
      <w:bookmarkStart w:id="2640" w:name="_Toc536800529"/>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2638"/>
      <w:r w:rsidRPr="00134C82">
        <w:rPr>
          <w:rFonts w:ascii="Calibri" w:hAnsi="Calibri" w:cs="Calibri"/>
          <w:i w:val="0"/>
          <w:iCs w:val="0"/>
          <w:color w:val="000000"/>
          <w:sz w:val="22"/>
          <w:szCs w:val="24"/>
        </w:rPr>
        <w:t xml:space="preserve"> : </w:t>
      </w:r>
      <w:r w:rsidR="00D63555">
        <w:rPr>
          <w:rFonts w:ascii="Calibri" w:hAnsi="Calibri" w:cs="Calibri"/>
          <w:i w:val="0"/>
          <w:iCs w:val="0"/>
          <w:color w:val="000000"/>
          <w:sz w:val="22"/>
          <w:szCs w:val="24"/>
        </w:rPr>
        <w:t>C</w:t>
      </w:r>
      <w:r w:rsidR="00D63555" w:rsidRPr="00134C82">
        <w:rPr>
          <w:rFonts w:ascii="Calibri" w:hAnsi="Calibri" w:cs="Calibri"/>
          <w:i w:val="0"/>
          <w:iCs w:val="0"/>
          <w:color w:val="000000"/>
          <w:sz w:val="22"/>
          <w:szCs w:val="24"/>
        </w:rPr>
        <w:t>oefficient d’amo</w:t>
      </w:r>
      <w:r w:rsidR="00D63555">
        <w:rPr>
          <w:rFonts w:ascii="Calibri" w:hAnsi="Calibri" w:cs="Calibri"/>
          <w:i w:val="0"/>
          <w:iCs w:val="0"/>
          <w:color w:val="000000"/>
          <w:sz w:val="22"/>
          <w:szCs w:val="24"/>
        </w:rPr>
        <w:t>rtissement du palier pour une</w:t>
      </w:r>
      <w:r w:rsidR="00D63555" w:rsidRPr="008A59A9">
        <w:rPr>
          <w:rFonts w:ascii="Calibri" w:hAnsi="Calibri" w:cs="Calibri"/>
          <w:i w:val="0"/>
          <w:iCs w:val="0"/>
          <w:color w:val="000000"/>
          <w:sz w:val="22"/>
          <w:szCs w:val="24"/>
        </w:rPr>
        <w:t xml:space="preserve"> </w:t>
      </w:r>
      <w:r w:rsidR="00D63555" w:rsidRPr="008A59A9">
        <w:rPr>
          <w:rFonts w:cs="Calibri"/>
          <w:i w:val="0"/>
          <w:iCs w:val="0"/>
          <w:color w:val="000000"/>
          <w:sz w:val="22"/>
          <w:szCs w:val="24"/>
        </w:rPr>
        <w:t xml:space="preserve">charge </w:t>
      </w:r>
      <w:r w:rsidR="00D63555" w:rsidRPr="00A72E9C">
        <w:rPr>
          <w:rFonts w:cs="Calibri"/>
          <w:i w:val="0"/>
          <w:iCs w:val="0"/>
          <w:color w:val="000000"/>
          <w:sz w:val="22"/>
          <w:szCs w:val="24"/>
        </w:rPr>
        <w:t xml:space="preserve">statique </w:t>
      </w:r>
      <w:r w:rsidR="00D63555">
        <w:rPr>
          <w:rFonts w:cs="Calibri"/>
          <w:i w:val="0"/>
          <w:iCs w:val="0"/>
          <w:color w:val="000000"/>
          <w:sz w:val="22"/>
          <w:szCs w:val="24"/>
        </w:rPr>
        <w:t xml:space="preserve">de </w:t>
      </w:r>
      <w:r w:rsidR="00D63555" w:rsidRPr="00A72E9C">
        <w:rPr>
          <w:rFonts w:cs="Calibri"/>
          <w:i w:val="0"/>
          <w:iCs w:val="0"/>
          <w:color w:val="000000"/>
          <w:sz w:val="22"/>
          <w:szCs w:val="24"/>
        </w:rPr>
        <w:t>24.5N</w:t>
      </w:r>
      <w:bookmarkEnd w:id="2639"/>
      <w:bookmarkEnd w:id="2640"/>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lang w:eastAsia="fr-FR"/>
        </w:rPr>
        <w:lastRenderedPageBreak/>
        <w:drawing>
          <wp:inline distT="0" distB="0" distL="0" distR="0" wp14:anchorId="648DD9D3" wp14:editId="1C4594C1">
            <wp:extent cx="5383034" cy="359956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7309" cy="3602418"/>
                    </a:xfrm>
                    <a:prstGeom prst="rect">
                      <a:avLst/>
                    </a:prstGeom>
                    <a:noFill/>
                  </pic:spPr>
                </pic:pic>
              </a:graphicData>
            </a:graphic>
          </wp:inline>
        </w:drawing>
      </w:r>
    </w:p>
    <w:p w14:paraId="40B4CCB5" w14:textId="57CA26A5" w:rsidR="00B431E6" w:rsidRPr="00EC09BF" w:rsidRDefault="00B431E6" w:rsidP="00F0385A">
      <w:pPr>
        <w:pStyle w:val="Lgende"/>
        <w:spacing w:after="240"/>
        <w:jc w:val="center"/>
        <w:rPr>
          <w:rFonts w:ascii="Calibri" w:hAnsi="Calibri" w:cs="Calibri"/>
          <w:i w:val="0"/>
          <w:iCs w:val="0"/>
          <w:color w:val="000000"/>
          <w:sz w:val="22"/>
          <w:szCs w:val="24"/>
        </w:rPr>
      </w:pPr>
      <w:bookmarkStart w:id="2641" w:name="_Ref530417410"/>
      <w:bookmarkStart w:id="2642" w:name="_Toc536112228"/>
      <w:bookmarkStart w:id="2643" w:name="_Toc536800530"/>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2641"/>
      <w:r w:rsidRPr="00EC09BF">
        <w:rPr>
          <w:rFonts w:ascii="Calibri" w:hAnsi="Calibri" w:cs="Calibri"/>
          <w:i w:val="0"/>
          <w:iCs w:val="0"/>
          <w:color w:val="000000"/>
          <w:sz w:val="22"/>
          <w:szCs w:val="24"/>
        </w:rPr>
        <w:t xml:space="preserve"> : </w:t>
      </w:r>
      <w:r w:rsidR="00BF569E" w:rsidRPr="00EF0885">
        <w:rPr>
          <w:rFonts w:ascii="Calibri" w:hAnsi="Calibri" w:cs="Calibri"/>
          <w:i w:val="0"/>
          <w:iCs w:val="0"/>
          <w:color w:val="000000"/>
          <w:sz w:val="22"/>
          <w:szCs w:val="24"/>
        </w:rPr>
        <w:t xml:space="preserve">Excentricités </w:t>
      </w:r>
      <w:r w:rsidR="00BF569E">
        <w:rPr>
          <w:rFonts w:ascii="Calibri" w:hAnsi="Calibri" w:cs="Calibri"/>
          <w:i w:val="0"/>
          <w:iCs w:val="0"/>
          <w:color w:val="000000"/>
          <w:sz w:val="22"/>
          <w:szCs w:val="24"/>
        </w:rPr>
        <w:t xml:space="preserve">du rotor dans le </w:t>
      </w:r>
      <w:r w:rsidR="00BF569E" w:rsidRPr="00EF0885">
        <w:rPr>
          <w:rFonts w:ascii="Calibri" w:hAnsi="Calibri" w:cs="Calibri"/>
          <w:i w:val="0"/>
          <w:iCs w:val="0"/>
          <w:color w:val="000000"/>
          <w:sz w:val="22"/>
          <w:szCs w:val="24"/>
        </w:rPr>
        <w:t xml:space="preserve">palier pour une charge </w:t>
      </w:r>
      <w:r w:rsidR="00BF569E" w:rsidRPr="00A72E9C">
        <w:rPr>
          <w:rFonts w:ascii="Calibri" w:hAnsi="Calibri" w:cs="Calibri"/>
          <w:i w:val="0"/>
          <w:iCs w:val="0"/>
          <w:color w:val="000000"/>
          <w:sz w:val="22"/>
          <w:szCs w:val="24"/>
        </w:rPr>
        <w:t>statique de 24.5N</w:t>
      </w:r>
      <w:bookmarkEnd w:id="2642"/>
      <w:bookmarkEnd w:id="2643"/>
    </w:p>
    <w:p w14:paraId="731E0BD9" w14:textId="77777777" w:rsidR="00B431E6" w:rsidRDefault="00B431E6" w:rsidP="00B431E6">
      <w:pPr>
        <w:pStyle w:val="Default"/>
        <w:jc w:val="center"/>
      </w:pPr>
      <w:r w:rsidRPr="006564D8">
        <w:rPr>
          <w:noProof/>
          <w:lang w:eastAsia="fr-FR"/>
        </w:rPr>
        <w:drawing>
          <wp:inline distT="0" distB="0" distL="0" distR="0" wp14:anchorId="2B158522" wp14:editId="277514D9">
            <wp:extent cx="5400000" cy="2890097"/>
            <wp:effectExtent l="0" t="0" r="0" b="5715"/>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1"/>
                    <a:stretch>
                      <a:fillRect/>
                    </a:stretch>
                  </pic:blipFill>
                  <pic:spPr>
                    <a:xfrm>
                      <a:off x="0" y="0"/>
                      <a:ext cx="5400000" cy="2890097"/>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lang w:eastAsia="fr-FR"/>
        </w:rPr>
        <w:lastRenderedPageBreak/>
        <w:drawing>
          <wp:inline distT="0" distB="0" distL="0" distR="0" wp14:anchorId="08C46CB5" wp14:editId="364A6302">
            <wp:extent cx="5390985" cy="2878871"/>
            <wp:effectExtent l="0" t="0" r="635"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2"/>
                    <a:stretch>
                      <a:fillRect/>
                    </a:stretch>
                  </pic:blipFill>
                  <pic:spPr>
                    <a:xfrm>
                      <a:off x="0" y="0"/>
                      <a:ext cx="5411193" cy="288966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6C182975" w:rsidR="00B431E6" w:rsidRDefault="00B431E6" w:rsidP="00B431E6">
      <w:pPr>
        <w:pStyle w:val="Lgende"/>
        <w:spacing w:after="0"/>
        <w:jc w:val="center"/>
        <w:rPr>
          <w:rFonts w:ascii="Calibri" w:hAnsi="Calibri" w:cs="Calibri"/>
          <w:i w:val="0"/>
          <w:iCs w:val="0"/>
          <w:color w:val="000000"/>
          <w:sz w:val="22"/>
          <w:szCs w:val="24"/>
        </w:rPr>
      </w:pPr>
      <w:bookmarkStart w:id="2644" w:name="_Ref530417483"/>
      <w:bookmarkStart w:id="2645" w:name="_Toc536112229"/>
      <w:bookmarkStart w:id="2646" w:name="_Toc536800531"/>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644"/>
      <w:r w:rsidRPr="00EC09BF">
        <w:rPr>
          <w:rFonts w:ascii="Calibri" w:hAnsi="Calibri" w:cs="Calibri"/>
          <w:i w:val="0"/>
          <w:iCs w:val="0"/>
          <w:color w:val="000000"/>
          <w:sz w:val="22"/>
          <w:szCs w:val="24"/>
        </w:rPr>
        <w:t xml:space="preserve"> : </w:t>
      </w:r>
      <w:r w:rsidR="000129C2">
        <w:rPr>
          <w:rFonts w:ascii="Calibri" w:hAnsi="Calibri" w:cs="Calibri"/>
          <w:i w:val="0"/>
          <w:iCs w:val="0"/>
          <w:color w:val="000000"/>
          <w:sz w:val="22"/>
          <w:szCs w:val="24"/>
        </w:rPr>
        <w:t>(a) D</w:t>
      </w:r>
      <w:r w:rsidR="000129C2" w:rsidRPr="00EC09BF">
        <w:rPr>
          <w:rFonts w:ascii="Calibri" w:hAnsi="Calibri" w:cs="Calibri"/>
          <w:i w:val="0"/>
          <w:iCs w:val="0"/>
          <w:color w:val="000000"/>
          <w:sz w:val="22"/>
          <w:szCs w:val="24"/>
        </w:rPr>
        <w:t>iagramme de Campbell et (b) diagramme de stabilité</w:t>
      </w:r>
      <w:r w:rsidR="000129C2">
        <w:rPr>
          <w:rFonts w:ascii="Calibri" w:hAnsi="Calibri" w:cs="Calibri"/>
          <w:i w:val="0"/>
          <w:iCs w:val="0"/>
          <w:color w:val="000000"/>
          <w:sz w:val="22"/>
          <w:szCs w:val="24"/>
        </w:rPr>
        <w:t xml:space="preserve"> du rotor de</w:t>
      </w:r>
      <w:r w:rsidR="000129C2" w:rsidRPr="00EC09BF">
        <w:rPr>
          <w:rFonts w:ascii="Calibri" w:hAnsi="Calibri" w:cs="Calibri"/>
          <w:i w:val="0"/>
          <w:iCs w:val="0"/>
          <w:color w:val="000000"/>
          <w:sz w:val="22"/>
          <w:szCs w:val="24"/>
        </w:rPr>
        <w:t xml:space="preserve"> 430</w:t>
      </w:r>
      <w:r w:rsidR="000129C2">
        <w:rPr>
          <w:rFonts w:ascii="Calibri" w:hAnsi="Calibri" w:cs="Calibri"/>
          <w:i w:val="0"/>
          <w:iCs w:val="0"/>
          <w:color w:val="000000"/>
          <w:sz w:val="22"/>
          <w:szCs w:val="24"/>
        </w:rPr>
        <w:t xml:space="preserve"> </w:t>
      </w:r>
      <w:r w:rsidR="000129C2" w:rsidRPr="00EC09BF">
        <w:rPr>
          <w:rFonts w:ascii="Calibri" w:hAnsi="Calibri" w:cs="Calibri"/>
          <w:i w:val="0"/>
          <w:iCs w:val="0"/>
          <w:color w:val="000000"/>
          <w:sz w:val="22"/>
          <w:szCs w:val="24"/>
        </w:rPr>
        <w:t>mm</w:t>
      </w:r>
      <w:bookmarkEnd w:id="2645"/>
      <w:bookmarkEnd w:id="2646"/>
    </w:p>
    <w:p w14:paraId="0973AFE5" w14:textId="77777777" w:rsidR="00B431E6" w:rsidRPr="00EC09BF" w:rsidRDefault="00B431E6" w:rsidP="00B431E6">
      <w:pPr>
        <w:rPr>
          <w:lang w:eastAsia="zh-CN"/>
        </w:rPr>
      </w:pPr>
    </w:p>
    <w:p w14:paraId="4993FC14" w14:textId="2C4A83FD" w:rsidR="00F06052" w:rsidRDefault="00F06052" w:rsidP="00F06052">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6</w:t>
      </w:r>
      <w:r w:rsidRPr="00BD15FE">
        <w:rPr>
          <w:b/>
          <w:sz w:val="22"/>
        </w:rPr>
        <w:fldChar w:fldCharType="end"/>
      </w:r>
      <w:r>
        <w:rPr>
          <w:sz w:val="22"/>
        </w:rPr>
        <w:t>. L</w:t>
      </w:r>
      <w:r w:rsidRPr="00EC09BF">
        <w:rPr>
          <w:sz w:val="22"/>
        </w:rPr>
        <w:t>e rotor</w:t>
      </w:r>
      <w:r>
        <w:rPr>
          <w:sz w:val="22"/>
        </w:rPr>
        <w:t xml:space="preserve"> 430mm</w:t>
      </w:r>
      <w:r w:rsidRPr="00EC09BF">
        <w:rPr>
          <w:sz w:val="22"/>
        </w:rPr>
        <w:t xml:space="preserve"> </w:t>
      </w:r>
      <w:r>
        <w:rPr>
          <w:sz w:val="22"/>
        </w:rPr>
        <w:t>apparaît comme rigide sur la plage de</w:t>
      </w:r>
      <w:r w:rsidR="005B419D">
        <w:rPr>
          <w:sz w:val="22"/>
        </w:rPr>
        <w:t>s</w:t>
      </w:r>
      <w:r>
        <w:rPr>
          <w:sz w:val="22"/>
        </w:rPr>
        <w:t xml:space="preserve"> </w:t>
      </w:r>
      <w:r w:rsidR="00586149">
        <w:rPr>
          <w:sz w:val="22"/>
        </w:rPr>
        <w:t>vitesses calculées</w:t>
      </w:r>
      <w:r>
        <w:rPr>
          <w:sz w:val="22"/>
        </w:rPr>
        <w:t xml:space="preserve">, car la fréquence du </w:t>
      </w:r>
      <w:r w:rsidRPr="00EC09BF">
        <w:rPr>
          <w:sz w:val="22"/>
        </w:rPr>
        <w:t xml:space="preserve">premier mode de flexion </w:t>
      </w:r>
      <w:r w:rsidR="004B3256">
        <w:rPr>
          <w:sz w:val="22"/>
        </w:rPr>
        <w:t>est</w:t>
      </w:r>
      <w:r w:rsidRPr="00EC09BF">
        <w:rPr>
          <w:sz w:val="22"/>
        </w:rPr>
        <w:t xml:space="preserve"> d'environ 600 Hz. Ce résultat justifie l’utilisation d’un </w:t>
      </w:r>
      <w:r>
        <w:rPr>
          <w:sz w:val="22"/>
        </w:rPr>
        <w:t xml:space="preserve">modèle </w:t>
      </w:r>
      <w:r w:rsidRPr="00EC09BF">
        <w:rPr>
          <w:sz w:val="22"/>
        </w:rPr>
        <w:t>à 4 degré</w:t>
      </w:r>
      <w:r w:rsidR="002C04CF">
        <w:rPr>
          <w:sz w:val="22"/>
        </w:rPr>
        <w:t>s</w:t>
      </w:r>
      <w:r w:rsidRPr="00EC09BF">
        <w:rPr>
          <w:sz w:val="22"/>
        </w:rPr>
        <w:t xml:space="preserve"> de liberté pour </w:t>
      </w:r>
      <w:r>
        <w:rPr>
          <w:sz w:val="22"/>
        </w:rPr>
        <w:t>l</w:t>
      </w:r>
      <w:r w:rsidR="00EB5E82">
        <w:rPr>
          <w:sz w:val="22"/>
        </w:rPr>
        <w:t>e</w:t>
      </w:r>
      <w:r>
        <w:rPr>
          <w:sz w:val="22"/>
        </w:rPr>
        <w:t xml:space="preserve"> </w:t>
      </w:r>
      <w:r w:rsidR="00EB5E82">
        <w:rPr>
          <w:sz w:val="22"/>
        </w:rPr>
        <w:t xml:space="preserve">comportement </w:t>
      </w:r>
      <w:r>
        <w:rPr>
          <w:sz w:val="22"/>
        </w:rPr>
        <w:t>dynamique du rotor court</w:t>
      </w:r>
      <w:r w:rsidRPr="00EC09BF">
        <w:rPr>
          <w:sz w:val="22"/>
        </w:rPr>
        <w:t xml:space="preserve">. </w:t>
      </w:r>
      <w:r>
        <w:rPr>
          <w:sz w:val="22"/>
        </w:rPr>
        <w:t>Le diagramme de stabilité</w:t>
      </w:r>
      <w:r w:rsidRPr="00EC09BF">
        <w:rPr>
          <w:sz w:val="22"/>
        </w:rPr>
        <w:t xml:space="preserve"> prédit un changement de signe du facteur d’amortissement </w:t>
      </w:r>
      <w:r>
        <w:rPr>
          <w:sz w:val="22"/>
        </w:rPr>
        <w:t>autour de</w:t>
      </w:r>
      <w:r w:rsidRPr="00EC09BF">
        <w:rPr>
          <w:sz w:val="22"/>
        </w:rPr>
        <w:t xml:space="preserve"> 3000 tr/min. Ce changement implique que le </w:t>
      </w:r>
      <w:r>
        <w:rPr>
          <w:sz w:val="22"/>
        </w:rPr>
        <w:t xml:space="preserve">système </w:t>
      </w:r>
      <w:r w:rsidRPr="00EC09BF">
        <w:rPr>
          <w:sz w:val="22"/>
        </w:rPr>
        <w:t>rotor</w:t>
      </w:r>
      <w:r>
        <w:rPr>
          <w:sz w:val="22"/>
        </w:rPr>
        <w:t>-paliers</w:t>
      </w:r>
      <w:r w:rsidRPr="00EC09BF">
        <w:rPr>
          <w:sz w:val="22"/>
        </w:rPr>
        <w:t xml:space="preserve"> </w:t>
      </w:r>
      <w:r>
        <w:rPr>
          <w:sz w:val="22"/>
        </w:rPr>
        <w:t>est linéairement</w:t>
      </w:r>
      <w:r w:rsidRPr="00EC09BF">
        <w:rPr>
          <w:sz w:val="22"/>
        </w:rPr>
        <w:t xml:space="preserve"> instable </w:t>
      </w:r>
      <w:r>
        <w:rPr>
          <w:sz w:val="22"/>
        </w:rPr>
        <w:t>à</w:t>
      </w:r>
      <w:r w:rsidRPr="00EC09BF">
        <w:rPr>
          <w:sz w:val="22"/>
        </w:rPr>
        <w:t xml:space="preserve"> cette vitesse. Ce comportement instable a été observé comme </w:t>
      </w:r>
      <w:r>
        <w:rPr>
          <w:sz w:val="22"/>
        </w:rPr>
        <w:t>une</w:t>
      </w:r>
      <w:r w:rsidRPr="00EC09BF">
        <w:rPr>
          <w:sz w:val="22"/>
        </w:rPr>
        <w:t xml:space="preserve"> vibration sous-synchrone pendant l’essai. </w:t>
      </w:r>
      <w:r>
        <w:rPr>
          <w:sz w:val="22"/>
        </w:rPr>
        <w:t>Toutefois les essais ont montré que le</w:t>
      </w:r>
      <w:r w:rsidRPr="00EC09BF">
        <w:rPr>
          <w:sz w:val="22"/>
        </w:rPr>
        <w:t xml:space="preserve"> </w:t>
      </w:r>
      <w:r>
        <w:rPr>
          <w:sz w:val="22"/>
        </w:rPr>
        <w:t xml:space="preserve">système rotor-paliers a des vibrations de grandes amplitudes mais mesurables </w:t>
      </w:r>
      <w:r w:rsidRPr="00EC09BF">
        <w:rPr>
          <w:sz w:val="22"/>
        </w:rPr>
        <w:t>si le balourd est assez important</w:t>
      </w:r>
      <w:r>
        <w:rPr>
          <w:sz w:val="22"/>
        </w:rPr>
        <w:t xml:space="preserve">. Dans ce cas, l’analyse linéaire </w:t>
      </w:r>
      <w:r w:rsidRPr="00EC09BF">
        <w:rPr>
          <w:sz w:val="22"/>
        </w:rPr>
        <w:t>de stabilité présenté</w:t>
      </w:r>
      <w:r w:rsidR="00984E84">
        <w:rPr>
          <w:sz w:val="22"/>
        </w:rPr>
        <w:t>e</w:t>
      </w:r>
      <w:r w:rsidRPr="00EC09BF">
        <w:rPr>
          <w:sz w:val="22"/>
        </w:rPr>
        <w:t xml:space="preserve">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6</w:t>
      </w:r>
      <w:r w:rsidRPr="00712B2C">
        <w:rPr>
          <w:b/>
          <w:sz w:val="22"/>
        </w:rPr>
        <w:fldChar w:fldCharType="end"/>
      </w:r>
      <w:r>
        <w:rPr>
          <w:sz w:val="22"/>
        </w:rPr>
        <w:t xml:space="preserve"> n’est plus valable.</w:t>
      </w:r>
    </w:p>
    <w:p w14:paraId="588D074E" w14:textId="77777777" w:rsidR="00B431E6" w:rsidRDefault="00B431E6" w:rsidP="00665DA5">
      <w:pPr>
        <w:pStyle w:val="Titre3"/>
        <w:ind w:left="709"/>
      </w:pPr>
      <w:bookmarkStart w:id="2647" w:name="_Toc536800422"/>
      <w:r>
        <w:t>Configuration du rotor 700mm</w:t>
      </w:r>
      <w:bookmarkEnd w:id="2647"/>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rPr>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3"/>
                    <a:stretch>
                      <a:fillRect/>
                    </a:stretch>
                  </pic:blipFill>
                  <pic:spPr>
                    <a:xfrm>
                      <a:off x="0" y="0"/>
                      <a:ext cx="5582643" cy="2433176"/>
                    </a:xfrm>
                    <a:prstGeom prst="rect">
                      <a:avLst/>
                    </a:prstGeom>
                  </pic:spPr>
                </pic:pic>
              </a:graphicData>
            </a:graphic>
          </wp:inline>
        </w:drawing>
      </w:r>
    </w:p>
    <w:p w14:paraId="074877AA" w14:textId="113CFAC1" w:rsidR="00B431E6" w:rsidRPr="00693D56" w:rsidRDefault="00B431E6" w:rsidP="00B431E6">
      <w:pPr>
        <w:pStyle w:val="Lgende"/>
        <w:jc w:val="center"/>
        <w:rPr>
          <w:rFonts w:ascii="Calibri" w:hAnsi="Calibri" w:cs="Calibri"/>
          <w:i w:val="0"/>
          <w:iCs w:val="0"/>
          <w:color w:val="000000"/>
          <w:sz w:val="22"/>
          <w:szCs w:val="24"/>
        </w:rPr>
      </w:pPr>
      <w:bookmarkStart w:id="2648" w:name="_Ref531180650"/>
      <w:bookmarkStart w:id="2649" w:name="_Toc536112230"/>
      <w:bookmarkStart w:id="2650" w:name="_Toc536800532"/>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2648"/>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bookmarkEnd w:id="2649"/>
      <w:bookmarkEnd w:id="2650"/>
    </w:p>
    <w:p w14:paraId="78BDE072" w14:textId="61E170A0" w:rsidR="00586149" w:rsidRDefault="00586149" w:rsidP="00586149">
      <w:pPr>
        <w:spacing w:before="240" w:after="240" w:line="360" w:lineRule="auto"/>
        <w:ind w:firstLine="709"/>
      </w:pPr>
      <w:bookmarkStart w:id="2651" w:name="_Ref531166670"/>
      <w:r>
        <w:lastRenderedPageBreak/>
        <w:t>Cette configuration a été développée pour rapprocher la fréquence du premier mode de flexion de la vitesse maximale de fonctionnement (10</w:t>
      </w:r>
      <w:r w:rsidR="00853FC2">
        <w:t>000</w:t>
      </w:r>
      <w:r>
        <w:t xml:space="preserve"> </w:t>
      </w:r>
      <w:r w:rsidR="00853FC2">
        <w:t>tr/min</w:t>
      </w:r>
      <w:r>
        <w:t xml:space="preserve">).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w:t>
      </w:r>
      <w:r w:rsidR="00923B27">
        <w:t>sur le</w:t>
      </w:r>
      <w:r>
        <w:t xml:space="preserve"> rotor de 430mm (le module</w:t>
      </w:r>
      <m:oMath>
        <m:r>
          <w:rPr>
            <w:rFonts w:ascii="Cambria Math" w:hAnsi="Cambria Math"/>
          </w:rPr>
          <m:t xml:space="preserve"> </m:t>
        </m:r>
        <m:r>
          <m:rPr>
            <m:sty m:val="bi"/>
          </m:rPr>
          <w:rPr>
            <w:rFonts w:ascii="Cambria Math" w:hAnsi="Cambria Math"/>
          </w:rPr>
          <m:t>C</m:t>
        </m:r>
      </m:oMath>
      <w:r>
        <w:t xml:space="preserve">). 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C20694" w:rsidRPr="00C20694">
        <w:rPr>
          <w:rFonts w:cs="Calibri"/>
          <w:b/>
          <w:color w:val="000000"/>
          <w:szCs w:val="24"/>
        </w:rPr>
        <w:t xml:space="preserve">Figure </w:t>
      </w:r>
      <w:r w:rsidR="00C20694" w:rsidRPr="00C20694">
        <w:rPr>
          <w:rFonts w:cs="Calibri"/>
          <w:b/>
          <w:iCs/>
          <w:noProof/>
          <w:color w:val="000000"/>
          <w:szCs w:val="24"/>
        </w:rPr>
        <w:t>4.2</w:t>
      </w:r>
      <w:r w:rsidR="00C20694" w:rsidRPr="00C20694">
        <w:rPr>
          <w:rFonts w:cs="Calibri"/>
          <w:b/>
          <w:iCs/>
          <w:noProof/>
          <w:color w:val="000000"/>
          <w:szCs w:val="24"/>
        </w:rPr>
        <w:noBreakHyphen/>
        <w:t>7</w:t>
      </w:r>
      <w:r w:rsidRPr="00F3042C">
        <w:rPr>
          <w:b/>
        </w:rPr>
        <w:fldChar w:fldCharType="end"/>
      </w:r>
      <w:r>
        <w:t xml:space="preserve"> et les caractéristiques géométriques sont synthétisées au </w:t>
      </w:r>
      <w:r w:rsidR="008F7D7A" w:rsidRPr="008F7D7A">
        <w:rPr>
          <w:b/>
        </w:rPr>
        <w:fldChar w:fldCharType="begin"/>
      </w:r>
      <w:r w:rsidR="008F7D7A" w:rsidRPr="008F7D7A">
        <w:rPr>
          <w:b/>
        </w:rPr>
        <w:instrText xml:space="preserve"> REF _Ref535932983 \h  \* MERGEFORMAT </w:instrText>
      </w:r>
      <w:r w:rsidR="008F7D7A" w:rsidRPr="008F7D7A">
        <w:rPr>
          <w:b/>
        </w:rPr>
      </w:r>
      <w:r w:rsidR="008F7D7A" w:rsidRPr="008F7D7A">
        <w:rPr>
          <w:b/>
        </w:rPr>
        <w:fldChar w:fldCharType="separate"/>
      </w:r>
      <w:r w:rsidR="00C20694" w:rsidRPr="00C20694">
        <w:rPr>
          <w:rFonts w:cs="Calibri"/>
          <w:b/>
          <w:iCs/>
          <w:color w:val="000000"/>
          <w:szCs w:val="24"/>
        </w:rPr>
        <w:t xml:space="preserve">Tableau </w:t>
      </w:r>
      <w:r w:rsidR="00C20694" w:rsidRPr="00C20694">
        <w:rPr>
          <w:rFonts w:cs="Calibri"/>
          <w:b/>
          <w:iCs/>
          <w:noProof/>
          <w:color w:val="000000"/>
          <w:szCs w:val="24"/>
        </w:rPr>
        <w:t>4.2</w:t>
      </w:r>
      <w:r w:rsidR="00C20694" w:rsidRPr="00C20694">
        <w:rPr>
          <w:rFonts w:cs="Calibri"/>
          <w:b/>
          <w:iCs/>
          <w:noProof/>
          <w:color w:val="000000"/>
          <w:szCs w:val="24"/>
        </w:rPr>
        <w:noBreakHyphen/>
        <w:t>3</w:t>
      </w:r>
      <w:r w:rsidR="008F7D7A" w:rsidRPr="008F7D7A">
        <w:rPr>
          <w:b/>
        </w:rPr>
        <w:fldChar w:fldCharType="end"/>
      </w:r>
      <w:r w:rsidR="008F7D7A" w:rsidRPr="00E9132B">
        <w:t>.</w:t>
      </w:r>
    </w:p>
    <w:p w14:paraId="21F2A806" w14:textId="4788382F" w:rsidR="00B431E6" w:rsidRPr="00FC14C6" w:rsidRDefault="00B431E6" w:rsidP="00B431E6">
      <w:pPr>
        <w:pStyle w:val="Lgende"/>
        <w:spacing w:after="0"/>
        <w:jc w:val="center"/>
        <w:rPr>
          <w:rFonts w:ascii="Calibri" w:hAnsi="Calibri" w:cs="Calibri"/>
          <w:i w:val="0"/>
          <w:iCs w:val="0"/>
          <w:color w:val="000000"/>
          <w:sz w:val="22"/>
          <w:szCs w:val="24"/>
        </w:rPr>
      </w:pPr>
      <w:bookmarkStart w:id="2652" w:name="_Ref535932983"/>
      <w:bookmarkStart w:id="2653" w:name="_Toc536112275"/>
      <w:bookmarkStart w:id="2654" w:name="_Toc536800608"/>
      <w:r w:rsidRPr="00FC14C6">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2651"/>
      <w:bookmarkEnd w:id="2652"/>
      <w:r w:rsidRPr="00FC14C6">
        <w:rPr>
          <w:rFonts w:ascii="Calibri" w:hAnsi="Calibri" w:cs="Calibri"/>
          <w:i w:val="0"/>
          <w:iCs w:val="0"/>
          <w:color w:val="000000"/>
          <w:sz w:val="22"/>
          <w:szCs w:val="24"/>
        </w:rPr>
        <w:t> : paramètres physiques du rotor 700mm</w:t>
      </w:r>
      <w:bookmarkEnd w:id="2653"/>
      <w:bookmarkEnd w:id="2654"/>
    </w:p>
    <w:tbl>
      <w:tblPr>
        <w:tblStyle w:val="Grilledutableau"/>
        <w:tblW w:w="5000" w:type="pct"/>
        <w:tblLook w:val="0420" w:firstRow="1" w:lastRow="0" w:firstColumn="0" w:lastColumn="0" w:noHBand="0" w:noVBand="1"/>
      </w:tblPr>
      <w:tblGrid>
        <w:gridCol w:w="3393"/>
        <w:gridCol w:w="987"/>
        <w:gridCol w:w="3535"/>
        <w:gridCol w:w="1127"/>
      </w:tblGrid>
      <w:tr w:rsidR="00B8377D" w:rsidRPr="00352CB6" w14:paraId="6BAF05E2" w14:textId="77777777" w:rsidTr="00B8377D">
        <w:trPr>
          <w:trHeight w:val="20"/>
        </w:trPr>
        <w:tc>
          <w:tcPr>
            <w:tcW w:w="1876" w:type="pct"/>
            <w:tcBorders>
              <w:top w:val="single" w:sz="12" w:space="0" w:color="auto"/>
              <w:left w:val="single" w:sz="12" w:space="0" w:color="auto"/>
              <w:bottom w:val="single" w:sz="12" w:space="0" w:color="auto"/>
            </w:tcBorders>
            <w:vAlign w:val="center"/>
            <w:hideMark/>
          </w:tcPr>
          <w:p w14:paraId="7DDCC35A" w14:textId="77777777" w:rsidR="00352CB6" w:rsidRPr="00352CB6" w:rsidRDefault="00352CB6" w:rsidP="00352CB6">
            <w:pPr>
              <w:jc w:val="center"/>
            </w:pPr>
            <w:r w:rsidRPr="00352CB6">
              <w:rPr>
                <w:b/>
                <w:bCs/>
              </w:rPr>
              <w:t>Rotor long</w:t>
            </w:r>
          </w:p>
        </w:tc>
        <w:tc>
          <w:tcPr>
            <w:tcW w:w="546" w:type="pct"/>
            <w:tcBorders>
              <w:top w:val="single" w:sz="12" w:space="0" w:color="auto"/>
              <w:bottom w:val="single" w:sz="12" w:space="0" w:color="auto"/>
            </w:tcBorders>
            <w:vAlign w:val="center"/>
            <w:hideMark/>
          </w:tcPr>
          <w:p w14:paraId="193F4105" w14:textId="32644D73" w:rsidR="00352CB6" w:rsidRPr="00352CB6" w:rsidRDefault="00DF459F" w:rsidP="00352CB6">
            <w:pPr>
              <w:jc w:val="center"/>
            </w:pPr>
            <w:r>
              <w:rPr>
                <w:b/>
                <w:bCs/>
              </w:rPr>
              <w:t>en a</w:t>
            </w:r>
            <w:r w:rsidR="00352CB6" w:rsidRPr="00352CB6">
              <w:rPr>
                <w:b/>
                <w:bCs/>
              </w:rPr>
              <w:t>cier</w:t>
            </w:r>
          </w:p>
        </w:tc>
        <w:tc>
          <w:tcPr>
            <w:tcW w:w="1955" w:type="pct"/>
            <w:tcBorders>
              <w:top w:val="single" w:sz="12" w:space="0" w:color="auto"/>
              <w:bottom w:val="single" w:sz="12" w:space="0" w:color="auto"/>
            </w:tcBorders>
            <w:vAlign w:val="center"/>
            <w:hideMark/>
          </w:tcPr>
          <w:p w14:paraId="2AAE10E5" w14:textId="77777777" w:rsidR="00352CB6" w:rsidRPr="00352CB6" w:rsidRDefault="00352CB6" w:rsidP="00352CB6">
            <w:pPr>
              <w:jc w:val="center"/>
            </w:pPr>
          </w:p>
        </w:tc>
        <w:tc>
          <w:tcPr>
            <w:tcW w:w="623" w:type="pct"/>
            <w:tcBorders>
              <w:top w:val="single" w:sz="12" w:space="0" w:color="auto"/>
              <w:bottom w:val="single" w:sz="12" w:space="0" w:color="auto"/>
              <w:right w:val="single" w:sz="12" w:space="0" w:color="auto"/>
            </w:tcBorders>
            <w:vAlign w:val="center"/>
            <w:hideMark/>
          </w:tcPr>
          <w:p w14:paraId="72CADDE1" w14:textId="77777777" w:rsidR="00352CB6" w:rsidRPr="00352CB6" w:rsidRDefault="00352CB6" w:rsidP="00352CB6">
            <w:pPr>
              <w:jc w:val="center"/>
            </w:pPr>
          </w:p>
        </w:tc>
      </w:tr>
      <w:tr w:rsidR="00352CB6" w:rsidRPr="00352CB6" w14:paraId="1C293784" w14:textId="77777777" w:rsidTr="00B8377D">
        <w:trPr>
          <w:trHeight w:val="20"/>
        </w:trPr>
        <w:tc>
          <w:tcPr>
            <w:tcW w:w="1876" w:type="pct"/>
            <w:tcBorders>
              <w:top w:val="single" w:sz="12" w:space="0" w:color="auto"/>
            </w:tcBorders>
            <w:vAlign w:val="center"/>
            <w:hideMark/>
          </w:tcPr>
          <w:p w14:paraId="3481A6C3" w14:textId="77777777" w:rsidR="00352CB6" w:rsidRPr="00352CB6" w:rsidRDefault="00352CB6" w:rsidP="00352CB6">
            <w:pPr>
              <w:jc w:val="center"/>
            </w:pPr>
            <w:r w:rsidRPr="00352CB6">
              <w:t>Diamètre extérieure</w:t>
            </w:r>
          </w:p>
        </w:tc>
        <w:tc>
          <w:tcPr>
            <w:tcW w:w="546" w:type="pct"/>
            <w:tcBorders>
              <w:top w:val="single" w:sz="12" w:space="0" w:color="auto"/>
            </w:tcBorders>
            <w:vAlign w:val="center"/>
            <w:hideMark/>
          </w:tcPr>
          <w:p w14:paraId="6CE763D3" w14:textId="77777777" w:rsidR="00352CB6" w:rsidRPr="00352CB6" w:rsidRDefault="00352CB6" w:rsidP="00352CB6">
            <w:pPr>
              <w:jc w:val="center"/>
            </w:pPr>
            <w:r w:rsidRPr="00352CB6">
              <w:t>45 mm</w:t>
            </w:r>
          </w:p>
        </w:tc>
        <w:tc>
          <w:tcPr>
            <w:tcW w:w="1955" w:type="pct"/>
            <w:tcBorders>
              <w:top w:val="single" w:sz="12" w:space="0" w:color="auto"/>
            </w:tcBorders>
            <w:vAlign w:val="center"/>
            <w:hideMark/>
          </w:tcPr>
          <w:p w14:paraId="03ED7F75" w14:textId="77777777" w:rsidR="00352CB6" w:rsidRPr="00352CB6" w:rsidRDefault="00352CB6" w:rsidP="00352CB6">
            <w:pPr>
              <w:jc w:val="center"/>
            </w:pPr>
            <w:r w:rsidRPr="00352CB6">
              <w:t>Densité</w:t>
            </w:r>
          </w:p>
        </w:tc>
        <w:tc>
          <w:tcPr>
            <w:tcW w:w="623" w:type="pct"/>
            <w:tcBorders>
              <w:top w:val="single" w:sz="12" w:space="0" w:color="auto"/>
            </w:tcBorders>
            <w:vAlign w:val="center"/>
            <w:hideMark/>
          </w:tcPr>
          <w:p w14:paraId="493F4AE6" w14:textId="0B31E797" w:rsidR="00352CB6" w:rsidRPr="00352CB6" w:rsidRDefault="00352CB6" w:rsidP="00352CB6">
            <w:pPr>
              <w:jc w:val="center"/>
            </w:pPr>
            <w:r w:rsidRPr="00352CB6">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352CB6">
              <w:t>]</w:t>
            </w:r>
          </w:p>
        </w:tc>
      </w:tr>
      <w:tr w:rsidR="00352CB6" w:rsidRPr="00352CB6" w14:paraId="52DD155D" w14:textId="77777777" w:rsidTr="00352CB6">
        <w:trPr>
          <w:trHeight w:val="20"/>
        </w:trPr>
        <w:tc>
          <w:tcPr>
            <w:tcW w:w="1876" w:type="pct"/>
            <w:vAlign w:val="center"/>
            <w:hideMark/>
          </w:tcPr>
          <w:p w14:paraId="7443943F" w14:textId="77777777" w:rsidR="00352CB6" w:rsidRPr="00352CB6" w:rsidRDefault="00352CB6" w:rsidP="00352CB6">
            <w:pPr>
              <w:jc w:val="center"/>
            </w:pPr>
            <w:r w:rsidRPr="00352CB6">
              <w:t>Diamètre intérieure</w:t>
            </w:r>
          </w:p>
        </w:tc>
        <w:tc>
          <w:tcPr>
            <w:tcW w:w="546" w:type="pct"/>
            <w:vAlign w:val="center"/>
            <w:hideMark/>
          </w:tcPr>
          <w:p w14:paraId="5F9B3829" w14:textId="77777777" w:rsidR="00352CB6" w:rsidRPr="00352CB6" w:rsidRDefault="00352CB6" w:rsidP="00352CB6">
            <w:pPr>
              <w:jc w:val="center"/>
            </w:pPr>
            <w:r w:rsidRPr="00352CB6">
              <w:t>35 mm</w:t>
            </w:r>
          </w:p>
        </w:tc>
        <w:tc>
          <w:tcPr>
            <w:tcW w:w="1955" w:type="pct"/>
            <w:vAlign w:val="center"/>
            <w:hideMark/>
          </w:tcPr>
          <w:p w14:paraId="60C65FB9" w14:textId="77777777" w:rsidR="00352CB6" w:rsidRPr="00352CB6" w:rsidRDefault="00352CB6" w:rsidP="00352CB6">
            <w:pPr>
              <w:jc w:val="center"/>
            </w:pPr>
            <w:r w:rsidRPr="00352CB6">
              <w:t>Diamètre extérieure du disque 6.4kg</w:t>
            </w:r>
          </w:p>
        </w:tc>
        <w:tc>
          <w:tcPr>
            <w:tcW w:w="623" w:type="pct"/>
            <w:vAlign w:val="center"/>
            <w:hideMark/>
          </w:tcPr>
          <w:p w14:paraId="35532C73" w14:textId="77777777" w:rsidR="00352CB6" w:rsidRPr="00352CB6" w:rsidRDefault="00352CB6" w:rsidP="00352CB6">
            <w:pPr>
              <w:jc w:val="center"/>
            </w:pPr>
            <w:r w:rsidRPr="00352CB6">
              <w:t>149 mm</w:t>
            </w:r>
          </w:p>
        </w:tc>
      </w:tr>
      <w:tr w:rsidR="00352CB6" w:rsidRPr="00352CB6" w14:paraId="28525D9A" w14:textId="77777777" w:rsidTr="00352CB6">
        <w:trPr>
          <w:trHeight w:val="20"/>
        </w:trPr>
        <w:tc>
          <w:tcPr>
            <w:tcW w:w="1876" w:type="pct"/>
            <w:vAlign w:val="center"/>
            <w:hideMark/>
          </w:tcPr>
          <w:p w14:paraId="0689659C" w14:textId="77777777" w:rsidR="00352CB6" w:rsidRPr="00352CB6" w:rsidRDefault="00352CB6" w:rsidP="00352CB6">
            <w:pPr>
              <w:jc w:val="center"/>
            </w:pPr>
            <w:r w:rsidRPr="00352CB6">
              <w:t>Longueur totale (L)</w:t>
            </w:r>
          </w:p>
        </w:tc>
        <w:tc>
          <w:tcPr>
            <w:tcW w:w="546" w:type="pct"/>
            <w:vAlign w:val="center"/>
            <w:hideMark/>
          </w:tcPr>
          <w:p w14:paraId="600BB676" w14:textId="77777777" w:rsidR="00352CB6" w:rsidRPr="00352CB6" w:rsidRDefault="00352CB6" w:rsidP="00352CB6">
            <w:pPr>
              <w:jc w:val="center"/>
            </w:pPr>
            <w:r w:rsidRPr="00352CB6">
              <w:t>700 mm</w:t>
            </w:r>
          </w:p>
        </w:tc>
        <w:tc>
          <w:tcPr>
            <w:tcW w:w="1955" w:type="pct"/>
            <w:vAlign w:val="center"/>
            <w:hideMark/>
          </w:tcPr>
          <w:p w14:paraId="3C63ADD3" w14:textId="77777777" w:rsidR="00352CB6" w:rsidRPr="00352CB6" w:rsidRDefault="00352CB6" w:rsidP="00352CB6">
            <w:pPr>
              <w:jc w:val="center"/>
            </w:pPr>
            <w:r w:rsidRPr="00352CB6">
              <w:t>Largeur du disque</w:t>
            </w:r>
          </w:p>
        </w:tc>
        <w:tc>
          <w:tcPr>
            <w:tcW w:w="623" w:type="pct"/>
            <w:vAlign w:val="center"/>
            <w:hideMark/>
          </w:tcPr>
          <w:p w14:paraId="57105324" w14:textId="77777777" w:rsidR="00352CB6" w:rsidRPr="00352CB6" w:rsidRDefault="00352CB6" w:rsidP="00352CB6">
            <w:pPr>
              <w:jc w:val="center"/>
            </w:pPr>
            <w:r w:rsidRPr="00352CB6">
              <w:t>52 mm</w:t>
            </w:r>
          </w:p>
        </w:tc>
      </w:tr>
      <w:tr w:rsidR="00352CB6" w:rsidRPr="00352CB6" w14:paraId="1D6CB4BB" w14:textId="77777777" w:rsidTr="00352CB6">
        <w:trPr>
          <w:trHeight w:val="20"/>
        </w:trPr>
        <w:tc>
          <w:tcPr>
            <w:tcW w:w="1876" w:type="pct"/>
            <w:vAlign w:val="center"/>
            <w:hideMark/>
          </w:tcPr>
          <w:p w14:paraId="7ADDA865" w14:textId="524C7690" w:rsidR="00352CB6" w:rsidRPr="00352CB6" w:rsidRDefault="00352CB6" w:rsidP="00352CB6">
            <w:pPr>
              <w:jc w:val="center"/>
            </w:pPr>
            <w:r w:rsidRPr="00352CB6">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352CB6">
              <w:t>)</w:t>
            </w:r>
          </w:p>
        </w:tc>
        <w:tc>
          <w:tcPr>
            <w:tcW w:w="546" w:type="pct"/>
            <w:vAlign w:val="center"/>
            <w:hideMark/>
          </w:tcPr>
          <w:p w14:paraId="24922786" w14:textId="77777777" w:rsidR="00352CB6" w:rsidRPr="00352CB6" w:rsidRDefault="00352CB6" w:rsidP="00352CB6">
            <w:pPr>
              <w:jc w:val="center"/>
            </w:pPr>
            <w:r w:rsidRPr="00352CB6">
              <w:t>30 mm</w:t>
            </w:r>
          </w:p>
        </w:tc>
        <w:tc>
          <w:tcPr>
            <w:tcW w:w="1955" w:type="pct"/>
            <w:vAlign w:val="center"/>
            <w:hideMark/>
          </w:tcPr>
          <w:p w14:paraId="16030AD6" w14:textId="77777777" w:rsidR="00352CB6" w:rsidRPr="00352CB6" w:rsidRDefault="00352CB6" w:rsidP="00352CB6">
            <w:pPr>
              <w:jc w:val="center"/>
            </w:pPr>
            <w:r w:rsidRPr="00352CB6">
              <w:t>Diamètre extérieure du disque 10.4kg</w:t>
            </w:r>
          </w:p>
        </w:tc>
        <w:tc>
          <w:tcPr>
            <w:tcW w:w="623" w:type="pct"/>
            <w:vAlign w:val="center"/>
            <w:hideMark/>
          </w:tcPr>
          <w:p w14:paraId="0DC36E57" w14:textId="77777777" w:rsidR="00352CB6" w:rsidRPr="00352CB6" w:rsidRDefault="00352CB6" w:rsidP="00352CB6">
            <w:pPr>
              <w:jc w:val="center"/>
            </w:pPr>
            <w:r w:rsidRPr="00352CB6">
              <w:t>152 mm</w:t>
            </w:r>
          </w:p>
        </w:tc>
      </w:tr>
      <w:tr w:rsidR="00352CB6" w:rsidRPr="00352CB6" w14:paraId="22D75548" w14:textId="77777777" w:rsidTr="00352CB6">
        <w:trPr>
          <w:trHeight w:val="20"/>
        </w:trPr>
        <w:tc>
          <w:tcPr>
            <w:tcW w:w="1876" w:type="pct"/>
            <w:vAlign w:val="center"/>
            <w:hideMark/>
          </w:tcPr>
          <w:p w14:paraId="6E5E3B74" w14:textId="1FD820F9" w:rsidR="00352CB6" w:rsidRPr="00352CB6" w:rsidRDefault="00352CB6" w:rsidP="00352CB6">
            <w:pPr>
              <w:jc w:val="center"/>
            </w:pPr>
            <w:r w:rsidRPr="00352CB6">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352CB6">
              <w:t>)</w:t>
            </w:r>
          </w:p>
        </w:tc>
        <w:tc>
          <w:tcPr>
            <w:tcW w:w="546" w:type="pct"/>
            <w:vAlign w:val="center"/>
            <w:hideMark/>
          </w:tcPr>
          <w:p w14:paraId="301BC2F5" w14:textId="77777777" w:rsidR="00352CB6" w:rsidRPr="00352CB6" w:rsidRDefault="00352CB6" w:rsidP="00352CB6">
            <w:pPr>
              <w:jc w:val="center"/>
            </w:pPr>
            <w:r w:rsidRPr="00352CB6">
              <w:t>520 mm</w:t>
            </w:r>
          </w:p>
        </w:tc>
        <w:tc>
          <w:tcPr>
            <w:tcW w:w="1955" w:type="pct"/>
            <w:vAlign w:val="center"/>
            <w:hideMark/>
          </w:tcPr>
          <w:p w14:paraId="3413078C" w14:textId="77777777" w:rsidR="00352CB6" w:rsidRPr="00352CB6" w:rsidRDefault="00352CB6" w:rsidP="00352CB6">
            <w:pPr>
              <w:jc w:val="center"/>
            </w:pPr>
            <w:r w:rsidRPr="00352CB6">
              <w:t>Largeur du disque</w:t>
            </w:r>
          </w:p>
        </w:tc>
        <w:tc>
          <w:tcPr>
            <w:tcW w:w="623" w:type="pct"/>
            <w:vAlign w:val="center"/>
            <w:hideMark/>
          </w:tcPr>
          <w:p w14:paraId="591557D4" w14:textId="77777777" w:rsidR="00352CB6" w:rsidRPr="00352CB6" w:rsidRDefault="00352CB6" w:rsidP="00352CB6">
            <w:pPr>
              <w:jc w:val="center"/>
            </w:pPr>
            <w:r w:rsidRPr="00352CB6">
              <w:t>80 mm</w:t>
            </w:r>
          </w:p>
        </w:tc>
      </w:tr>
      <w:tr w:rsidR="00352CB6" w:rsidRPr="00352CB6" w14:paraId="1D270083" w14:textId="77777777" w:rsidTr="00352CB6">
        <w:trPr>
          <w:trHeight w:val="20"/>
        </w:trPr>
        <w:tc>
          <w:tcPr>
            <w:tcW w:w="1876" w:type="pct"/>
            <w:vAlign w:val="center"/>
            <w:hideMark/>
          </w:tcPr>
          <w:p w14:paraId="39EF68E6" w14:textId="33167C60" w:rsidR="00352CB6" w:rsidRPr="00352CB6" w:rsidRDefault="00352CB6" w:rsidP="00352CB6">
            <w:pPr>
              <w:jc w:val="center"/>
            </w:pPr>
            <w:r w:rsidRPr="00352CB6">
              <w:t>Distance palier/disque 10.4kg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352CB6">
              <w:t>)</w:t>
            </w:r>
          </w:p>
        </w:tc>
        <w:tc>
          <w:tcPr>
            <w:tcW w:w="546" w:type="pct"/>
            <w:vAlign w:val="center"/>
            <w:hideMark/>
          </w:tcPr>
          <w:p w14:paraId="30980CCF" w14:textId="77777777" w:rsidR="00352CB6" w:rsidRPr="00352CB6" w:rsidRDefault="00352CB6" w:rsidP="00352CB6">
            <w:pPr>
              <w:jc w:val="center"/>
            </w:pPr>
            <w:r w:rsidRPr="00352CB6">
              <w:t>110 mm</w:t>
            </w:r>
          </w:p>
        </w:tc>
        <w:tc>
          <w:tcPr>
            <w:tcW w:w="1955" w:type="pct"/>
            <w:vAlign w:val="center"/>
            <w:hideMark/>
          </w:tcPr>
          <w:p w14:paraId="54301F17" w14:textId="77777777" w:rsidR="00352CB6" w:rsidRPr="00352CB6" w:rsidRDefault="00352CB6" w:rsidP="00352CB6">
            <w:pPr>
              <w:jc w:val="center"/>
            </w:pPr>
          </w:p>
        </w:tc>
        <w:tc>
          <w:tcPr>
            <w:tcW w:w="623" w:type="pct"/>
            <w:vAlign w:val="center"/>
            <w:hideMark/>
          </w:tcPr>
          <w:p w14:paraId="5525908B" w14:textId="77777777" w:rsidR="00352CB6" w:rsidRPr="00352CB6" w:rsidRDefault="00352CB6" w:rsidP="00352CB6">
            <w:pPr>
              <w:jc w:val="center"/>
            </w:pPr>
          </w:p>
        </w:tc>
      </w:tr>
      <w:tr w:rsidR="00352CB6" w:rsidRPr="00352CB6" w14:paraId="41D5DA90" w14:textId="77777777" w:rsidTr="00352CB6">
        <w:trPr>
          <w:trHeight w:val="20"/>
        </w:trPr>
        <w:tc>
          <w:tcPr>
            <w:tcW w:w="1876" w:type="pct"/>
            <w:vAlign w:val="center"/>
            <w:hideMark/>
          </w:tcPr>
          <w:p w14:paraId="7C4B5729" w14:textId="6CE20967" w:rsidR="00352CB6" w:rsidRPr="00352CB6" w:rsidRDefault="00352CB6" w:rsidP="00352CB6">
            <w:pPr>
              <w:jc w:val="center"/>
            </w:pPr>
            <w:r w:rsidRPr="00352CB6">
              <w:t>Distance roulement/disque 6.4kg (</w:t>
            </w:r>
            <m:oMath>
              <m:sSub>
                <m:sSubPr>
                  <m:ctrlPr>
                    <w:rPr>
                      <w:rFonts w:ascii="Cambria Math" w:hAnsi="Cambria Math"/>
                      <w:i/>
                      <w:iCs/>
                    </w:rPr>
                  </m:ctrlPr>
                </m:sSubPr>
                <m:e>
                  <m:r>
                    <w:rPr>
                      <w:rFonts w:ascii="Cambria Math" w:hAnsi="Cambria Math"/>
                    </w:rPr>
                    <m:t>L</m:t>
                  </m:r>
                </m:e>
                <m:sub>
                  <m:r>
                    <w:rPr>
                      <w:rFonts w:ascii="Cambria Math" w:hAnsi="Cambria Math"/>
                    </w:rPr>
                    <m:t>4</m:t>
                  </m:r>
                </m:sub>
              </m:sSub>
            </m:oMath>
            <w:r w:rsidRPr="00352CB6">
              <w:t>)</w:t>
            </w:r>
          </w:p>
        </w:tc>
        <w:tc>
          <w:tcPr>
            <w:tcW w:w="546" w:type="pct"/>
            <w:vAlign w:val="center"/>
            <w:hideMark/>
          </w:tcPr>
          <w:p w14:paraId="715BBB39" w14:textId="148E48A0" w:rsidR="00352CB6" w:rsidRPr="00352CB6" w:rsidRDefault="00352CB6" w:rsidP="00352CB6">
            <w:pPr>
              <w:jc w:val="center"/>
            </w:pPr>
            <w:r w:rsidRPr="00352CB6">
              <w:t>260 mm</w:t>
            </w:r>
          </w:p>
        </w:tc>
        <w:tc>
          <w:tcPr>
            <w:tcW w:w="1955" w:type="pct"/>
            <w:vAlign w:val="center"/>
            <w:hideMark/>
          </w:tcPr>
          <w:p w14:paraId="672A794F" w14:textId="77777777" w:rsidR="00352CB6" w:rsidRPr="00352CB6" w:rsidRDefault="00352CB6" w:rsidP="00352CB6">
            <w:pPr>
              <w:jc w:val="center"/>
            </w:pPr>
          </w:p>
        </w:tc>
        <w:tc>
          <w:tcPr>
            <w:tcW w:w="623" w:type="pct"/>
            <w:vAlign w:val="center"/>
            <w:hideMark/>
          </w:tcPr>
          <w:p w14:paraId="637CB26D" w14:textId="77777777" w:rsidR="00352CB6" w:rsidRPr="00352CB6" w:rsidRDefault="00352CB6" w:rsidP="00352CB6">
            <w:pPr>
              <w:jc w:val="center"/>
            </w:pPr>
          </w:p>
        </w:tc>
      </w:tr>
    </w:tbl>
    <w:p w14:paraId="29B0B444" w14:textId="7A52290A" w:rsidR="00586149" w:rsidRDefault="00FA2C3E" w:rsidP="00586149">
      <w:pPr>
        <w:pStyle w:val="Default"/>
        <w:spacing w:before="240" w:after="240" w:line="360" w:lineRule="auto"/>
        <w:ind w:firstLine="709"/>
        <w:jc w:val="both"/>
        <w:rPr>
          <w:sz w:val="22"/>
        </w:rPr>
      </w:pPr>
      <w:r w:rsidRPr="00CE0A3A">
        <w:rPr>
          <w:sz w:val="22"/>
        </w:rPr>
        <w:t>L’analyse modale du rotor de 700mm est réalisée en utilisant la même démarche que pour le rotor de 430mm.</w:t>
      </w:r>
      <w:r w:rsidR="007C1DB9" w:rsidRPr="00CE0A3A">
        <w:rPr>
          <w:sz w:val="22"/>
        </w:rPr>
        <w:t xml:space="preserve"> </w:t>
      </w:r>
      <w:r w:rsidR="00586149" w:rsidRPr="00CE0A3A">
        <w:rPr>
          <w:sz w:val="22"/>
        </w:rPr>
        <w:t xml:space="preserve">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586149" w:rsidRPr="00CE0A3A">
        <w:rPr>
          <w:sz w:val="22"/>
        </w:rPr>
        <w:t xml:space="preserve"> et son amortissement est nul. Les coefficients dynamiques non isothermes présentés sur les </w:t>
      </w:r>
      <w:r w:rsidR="00586149" w:rsidRPr="00CE0A3A">
        <w:rPr>
          <w:b/>
          <w:sz w:val="22"/>
        </w:rPr>
        <w:fldChar w:fldCharType="begin"/>
      </w:r>
      <w:r w:rsidR="00586149" w:rsidRPr="00CE0A3A">
        <w:rPr>
          <w:b/>
          <w:sz w:val="22"/>
        </w:rPr>
        <w:instrText xml:space="preserve"> REF _Ref535920258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8</w:t>
      </w:r>
      <w:r w:rsidR="00586149" w:rsidRPr="00CE0A3A">
        <w:rPr>
          <w:b/>
          <w:sz w:val="22"/>
        </w:rPr>
        <w:fldChar w:fldCharType="end"/>
      </w:r>
      <w:r w:rsidR="00586149" w:rsidRPr="00CE0A3A">
        <w:rPr>
          <w:sz w:val="22"/>
        </w:rPr>
        <w:t xml:space="preserve"> et </w:t>
      </w:r>
      <w:r w:rsidR="00586149" w:rsidRPr="00CE0A3A">
        <w:rPr>
          <w:b/>
          <w:sz w:val="22"/>
        </w:rPr>
        <w:fldChar w:fldCharType="begin"/>
      </w:r>
      <w:r w:rsidR="00586149" w:rsidRPr="00CE0A3A">
        <w:rPr>
          <w:b/>
          <w:sz w:val="22"/>
        </w:rPr>
        <w:instrText xml:space="preserve"> REF _Ref535920264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9</w:t>
      </w:r>
      <w:r w:rsidR="00586149" w:rsidRPr="00CE0A3A">
        <w:rPr>
          <w:b/>
          <w:sz w:val="22"/>
        </w:rPr>
        <w:fldChar w:fldCharType="end"/>
      </w:r>
      <w:r w:rsidR="00586149" w:rsidRPr="00CE0A3A">
        <w:rPr>
          <w:i/>
          <w:iCs/>
          <w:sz w:val="22"/>
        </w:rPr>
        <w:t xml:space="preserve"> </w:t>
      </w:r>
      <w:r w:rsidR="00586149" w:rsidRPr="00CE0A3A">
        <w:rPr>
          <w:sz w:val="22"/>
        </w:rPr>
        <w:t>sont obtenus pour une charge statique de 175 N. L’excentricité du rotor dans le palier pour cette charge statique est présentée sur la</w:t>
      </w:r>
      <w:r w:rsidR="00586149" w:rsidRPr="00CE0A3A">
        <w:rPr>
          <w:b/>
          <w:sz w:val="22"/>
        </w:rPr>
        <w:t xml:space="preserve"> </w:t>
      </w:r>
      <w:r w:rsidR="00586149" w:rsidRPr="00CE0A3A">
        <w:rPr>
          <w:b/>
          <w:sz w:val="22"/>
        </w:rPr>
        <w:fldChar w:fldCharType="begin"/>
      </w:r>
      <w:r w:rsidR="00586149" w:rsidRPr="00CE0A3A">
        <w:rPr>
          <w:b/>
          <w:sz w:val="22"/>
        </w:rPr>
        <w:instrText xml:space="preserve"> REF _Ref535920319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10</w:t>
      </w:r>
      <w:r w:rsidR="00586149" w:rsidRPr="00CE0A3A">
        <w:rPr>
          <w:b/>
          <w:sz w:val="22"/>
        </w:rPr>
        <w:fldChar w:fldCharType="end"/>
      </w:r>
      <w:r w:rsidR="00586149" w:rsidRPr="00CE0A3A">
        <w:rPr>
          <w:sz w:val="22"/>
        </w:rPr>
        <w:t>.</w:t>
      </w:r>
      <w:r w:rsidR="00586149">
        <w:rPr>
          <w:sz w:val="22"/>
        </w:rPr>
        <w:t xml:space="preserve"> </w:t>
      </w:r>
      <w:r w:rsidR="00586149" w:rsidRPr="008A59A9">
        <w:rPr>
          <w:sz w:val="22"/>
        </w:rPr>
        <w:t xml:space="preserve">La température de 55 °C est imposée à la surface du rotor et le flux thermique nul est </w:t>
      </w:r>
      <w:r w:rsidR="00586149">
        <w:rPr>
          <w:sz w:val="22"/>
        </w:rPr>
        <w:t>utilisé</w:t>
      </w:r>
      <w:r w:rsidR="00586149" w:rsidRPr="008A59A9">
        <w:rPr>
          <w:sz w:val="22"/>
        </w:rPr>
        <w:t xml:space="preserve"> au coussinet pour résoudre l’</w:t>
      </w:r>
      <w:r w:rsidR="00586149">
        <w:rPr>
          <w:sz w:val="22"/>
        </w:rPr>
        <w:t xml:space="preserve">équation de l’énergie du film. </w:t>
      </w:r>
      <w:r w:rsidR="00586149" w:rsidRPr="008A59A9">
        <w:rPr>
          <w:sz w:val="22"/>
        </w:rPr>
        <w:t>Les résultats d</w:t>
      </w:r>
      <w:r w:rsidR="00586149">
        <w:rPr>
          <w:sz w:val="22"/>
        </w:rPr>
        <w:t>e l</w:t>
      </w:r>
      <w:r w:rsidR="00586149" w:rsidRPr="008A59A9">
        <w:rPr>
          <w:sz w:val="22"/>
        </w:rPr>
        <w:t xml:space="preserve">’analyse modale du rotor </w:t>
      </w:r>
      <w:r w:rsidR="00586149">
        <w:rPr>
          <w:sz w:val="22"/>
        </w:rPr>
        <w:t xml:space="preserve">de </w:t>
      </w:r>
      <w:r w:rsidR="00586149" w:rsidRPr="008A59A9">
        <w:rPr>
          <w:sz w:val="22"/>
        </w:rPr>
        <w:t xml:space="preserve">700 mm sont présentés dans la </w:t>
      </w:r>
      <w:r w:rsidR="00586149" w:rsidRPr="0025385D">
        <w:rPr>
          <w:b/>
          <w:sz w:val="22"/>
        </w:rPr>
        <w:fldChar w:fldCharType="begin"/>
      </w:r>
      <w:r w:rsidR="00586149" w:rsidRPr="0025385D">
        <w:rPr>
          <w:b/>
          <w:sz w:val="22"/>
        </w:rPr>
        <w:instrText xml:space="preserve"> REF _Ref531190495 \h  \* MERGEFORMAT </w:instrText>
      </w:r>
      <w:r w:rsidR="00586149" w:rsidRPr="0025385D">
        <w:rPr>
          <w:b/>
          <w:sz w:val="22"/>
        </w:rPr>
      </w:r>
      <w:r w:rsidR="00586149" w:rsidRPr="002538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11</w:t>
      </w:r>
      <w:r w:rsidR="00586149" w:rsidRPr="0025385D">
        <w:rPr>
          <w:b/>
          <w:sz w:val="22"/>
        </w:rPr>
        <w:fldChar w:fldCharType="end"/>
      </w:r>
      <w:r w:rsidR="00586149" w:rsidRPr="008A59A9">
        <w:rPr>
          <w:sz w:val="22"/>
        </w:rPr>
        <w:t xml:space="preserve">. </w:t>
      </w:r>
      <w:r w:rsidR="00586149">
        <w:rPr>
          <w:sz w:val="22"/>
        </w:rPr>
        <w:t xml:space="preserve">La </w:t>
      </w:r>
      <w:r w:rsidR="00586149" w:rsidRPr="008A59A9">
        <w:rPr>
          <w:sz w:val="22"/>
        </w:rPr>
        <w:t>vitesse critique du</w:t>
      </w:r>
      <w:r w:rsidR="00612F54">
        <w:rPr>
          <w:sz w:val="22"/>
        </w:rPr>
        <w:t xml:space="preserve"> premier</w:t>
      </w:r>
      <w:r w:rsidR="00586149" w:rsidRPr="008A59A9">
        <w:rPr>
          <w:sz w:val="22"/>
        </w:rPr>
        <w:t xml:space="preserve"> mode de flexion se trouve </w:t>
      </w:r>
      <w:r w:rsidR="00586149">
        <w:rPr>
          <w:sz w:val="22"/>
        </w:rPr>
        <w:t>autour de 80</w:t>
      </w:r>
      <w:r w:rsidR="00586149" w:rsidRPr="008A59A9">
        <w:rPr>
          <w:sz w:val="22"/>
        </w:rPr>
        <w:t>00tr/min.</w:t>
      </w:r>
    </w:p>
    <w:p w14:paraId="16B354D3" w14:textId="77777777" w:rsidR="00B431E6" w:rsidRDefault="00B431E6" w:rsidP="00B431E6">
      <w:pPr>
        <w:pStyle w:val="Default"/>
        <w:keepNext/>
        <w:spacing w:line="360" w:lineRule="auto"/>
        <w:jc w:val="center"/>
      </w:pPr>
      <w:r w:rsidRPr="0010061D">
        <w:rPr>
          <w:noProof/>
          <w:lang w:eastAsia="fr-FR"/>
        </w:rPr>
        <w:lastRenderedPageBreak/>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74"/>
                    <a:stretch>
                      <a:fillRect/>
                    </a:stretch>
                  </pic:blipFill>
                  <pic:spPr>
                    <a:xfrm>
                      <a:off x="0" y="0"/>
                      <a:ext cx="4750779" cy="3170206"/>
                    </a:xfrm>
                    <a:prstGeom prst="rect">
                      <a:avLst/>
                    </a:prstGeom>
                  </pic:spPr>
                </pic:pic>
              </a:graphicData>
            </a:graphic>
          </wp:inline>
        </w:drawing>
      </w:r>
    </w:p>
    <w:p w14:paraId="78C9ECD4" w14:textId="128E1BE9" w:rsidR="00B431E6" w:rsidRPr="008A59A9" w:rsidRDefault="00B431E6" w:rsidP="00B431E6">
      <w:pPr>
        <w:pStyle w:val="Lgende"/>
        <w:jc w:val="center"/>
        <w:rPr>
          <w:rFonts w:ascii="Calibri" w:hAnsi="Calibri" w:cs="Calibri"/>
          <w:i w:val="0"/>
          <w:iCs w:val="0"/>
          <w:color w:val="000000"/>
          <w:sz w:val="22"/>
          <w:szCs w:val="24"/>
        </w:rPr>
      </w:pPr>
      <w:bookmarkStart w:id="2655" w:name="_Ref535920258"/>
      <w:bookmarkStart w:id="2656" w:name="_Toc536112231"/>
      <w:bookmarkStart w:id="2657" w:name="_Toc536800533"/>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8</w:t>
      </w:r>
      <w:r w:rsidR="0019727E">
        <w:rPr>
          <w:rFonts w:ascii="Calibri" w:hAnsi="Calibri" w:cs="Calibri"/>
          <w:i w:val="0"/>
          <w:iCs w:val="0"/>
          <w:color w:val="000000"/>
          <w:sz w:val="22"/>
          <w:szCs w:val="24"/>
        </w:rPr>
        <w:fldChar w:fldCharType="end"/>
      </w:r>
      <w:bookmarkEnd w:id="2655"/>
      <w:r w:rsidRPr="008A59A9">
        <w:rPr>
          <w:rFonts w:ascii="Calibri" w:hAnsi="Calibri" w:cs="Calibri"/>
          <w:i w:val="0"/>
          <w:iCs w:val="0"/>
          <w:color w:val="000000"/>
          <w:sz w:val="22"/>
          <w:szCs w:val="24"/>
        </w:rPr>
        <w:t xml:space="preserve"> : </w:t>
      </w:r>
      <w:r w:rsidR="00FB7F95" w:rsidRPr="008A59A9">
        <w:rPr>
          <w:rFonts w:ascii="Calibri" w:hAnsi="Calibri" w:cs="Calibri"/>
          <w:i w:val="0"/>
          <w:iCs w:val="0"/>
          <w:color w:val="000000"/>
          <w:sz w:val="22"/>
          <w:szCs w:val="24"/>
        </w:rPr>
        <w:t xml:space="preserve">Coefficients de raideur du palier utilisé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 xml:space="preserve">charge statique </w:t>
      </w:r>
      <w:r w:rsidR="00FB7F95">
        <w:rPr>
          <w:rFonts w:cs="Calibri"/>
          <w:i w:val="0"/>
          <w:iCs w:val="0"/>
          <w:color w:val="000000"/>
          <w:sz w:val="22"/>
          <w:szCs w:val="24"/>
        </w:rPr>
        <w:t xml:space="preserve">de </w:t>
      </w:r>
      <w:r w:rsidR="00FB7F95" w:rsidRPr="008A59A9">
        <w:rPr>
          <w:rFonts w:cs="Calibri"/>
          <w:i w:val="0"/>
          <w:iCs w:val="0"/>
          <w:color w:val="000000"/>
          <w:sz w:val="22"/>
          <w:szCs w:val="24"/>
        </w:rPr>
        <w:t>175N</w:t>
      </w:r>
      <w:bookmarkEnd w:id="2656"/>
      <w:bookmarkEnd w:id="2657"/>
    </w:p>
    <w:p w14:paraId="758F7A79" w14:textId="77777777" w:rsidR="00B431E6" w:rsidRDefault="00B431E6" w:rsidP="00B431E6">
      <w:pPr>
        <w:pStyle w:val="Default"/>
        <w:keepNext/>
        <w:spacing w:line="360" w:lineRule="auto"/>
        <w:jc w:val="center"/>
      </w:pPr>
      <w:r w:rsidRPr="0010061D">
        <w:rPr>
          <w:noProof/>
          <w:lang w:eastAsia="fr-FR"/>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5"/>
                    <a:stretch>
                      <a:fillRect/>
                    </a:stretch>
                  </pic:blipFill>
                  <pic:spPr>
                    <a:xfrm>
                      <a:off x="0" y="0"/>
                      <a:ext cx="4957731" cy="3308305"/>
                    </a:xfrm>
                    <a:prstGeom prst="rect">
                      <a:avLst/>
                    </a:prstGeom>
                  </pic:spPr>
                </pic:pic>
              </a:graphicData>
            </a:graphic>
          </wp:inline>
        </w:drawing>
      </w:r>
    </w:p>
    <w:p w14:paraId="1C5A5EBB" w14:textId="27ADF6A7" w:rsidR="00B431E6" w:rsidRPr="008A59A9" w:rsidRDefault="00B431E6" w:rsidP="00B431E6">
      <w:pPr>
        <w:pStyle w:val="Lgende"/>
        <w:jc w:val="center"/>
        <w:rPr>
          <w:rFonts w:ascii="Calibri" w:hAnsi="Calibri" w:cs="Calibri"/>
          <w:i w:val="0"/>
          <w:iCs w:val="0"/>
          <w:color w:val="000000"/>
          <w:sz w:val="22"/>
          <w:szCs w:val="24"/>
        </w:rPr>
      </w:pPr>
      <w:bookmarkStart w:id="2658" w:name="_Ref535920264"/>
      <w:bookmarkStart w:id="2659" w:name="_Toc536112232"/>
      <w:bookmarkStart w:id="2660" w:name="_Toc536800534"/>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9</w:t>
      </w:r>
      <w:r w:rsidR="0019727E">
        <w:rPr>
          <w:rFonts w:ascii="Calibri" w:hAnsi="Calibri" w:cs="Calibri"/>
          <w:i w:val="0"/>
          <w:iCs w:val="0"/>
          <w:color w:val="000000"/>
          <w:sz w:val="22"/>
          <w:szCs w:val="24"/>
        </w:rPr>
        <w:fldChar w:fldCharType="end"/>
      </w:r>
      <w:bookmarkEnd w:id="2658"/>
      <w:r w:rsidRPr="008A59A9">
        <w:rPr>
          <w:rFonts w:ascii="Calibri" w:hAnsi="Calibri" w:cs="Calibri"/>
          <w:i w:val="0"/>
          <w:iCs w:val="0"/>
          <w:color w:val="000000"/>
          <w:sz w:val="22"/>
          <w:szCs w:val="24"/>
        </w:rPr>
        <w:t xml:space="preserve"> : </w:t>
      </w:r>
      <w:r w:rsidR="00FB7F95">
        <w:rPr>
          <w:rFonts w:ascii="Calibri" w:hAnsi="Calibri" w:cs="Calibri"/>
          <w:i w:val="0"/>
          <w:iCs w:val="0"/>
          <w:color w:val="000000"/>
          <w:sz w:val="22"/>
          <w:szCs w:val="24"/>
        </w:rPr>
        <w:t>C</w:t>
      </w:r>
      <w:r w:rsidR="00FB7F95" w:rsidRPr="008A59A9">
        <w:rPr>
          <w:rFonts w:ascii="Calibri" w:hAnsi="Calibri" w:cs="Calibri"/>
          <w:i w:val="0"/>
          <w:iCs w:val="0"/>
          <w:color w:val="000000"/>
          <w:sz w:val="22"/>
          <w:szCs w:val="24"/>
        </w:rPr>
        <w:t xml:space="preserve">oefficient d’amortissement du palier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charge statique</w:t>
      </w:r>
      <w:r w:rsidR="00FB7F95">
        <w:rPr>
          <w:rFonts w:cs="Calibri"/>
          <w:i w:val="0"/>
          <w:iCs w:val="0"/>
          <w:color w:val="000000"/>
          <w:sz w:val="22"/>
          <w:szCs w:val="24"/>
        </w:rPr>
        <w:t xml:space="preserve"> de</w:t>
      </w:r>
      <w:r w:rsidR="00FB7F95" w:rsidRPr="008A59A9">
        <w:rPr>
          <w:rFonts w:cs="Calibri"/>
          <w:i w:val="0"/>
          <w:iCs w:val="0"/>
          <w:color w:val="000000"/>
          <w:sz w:val="22"/>
          <w:szCs w:val="24"/>
        </w:rPr>
        <w:t xml:space="preserve"> 175N</w:t>
      </w:r>
      <w:bookmarkEnd w:id="2659"/>
      <w:bookmarkEnd w:id="2660"/>
    </w:p>
    <w:p w14:paraId="51F0FFA1" w14:textId="77777777" w:rsidR="00B431E6" w:rsidRDefault="00B431E6" w:rsidP="00B431E6">
      <w:pPr>
        <w:pStyle w:val="Default"/>
        <w:keepNext/>
        <w:spacing w:line="360" w:lineRule="auto"/>
        <w:jc w:val="center"/>
      </w:pPr>
      <w:r w:rsidRPr="0010061D">
        <w:rPr>
          <w:noProof/>
          <w:lang w:eastAsia="fr-FR"/>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6"/>
                    <a:stretch>
                      <a:fillRect/>
                    </a:stretch>
                  </pic:blipFill>
                  <pic:spPr>
                    <a:xfrm>
                      <a:off x="0" y="0"/>
                      <a:ext cx="4480498" cy="2548053"/>
                    </a:xfrm>
                    <a:prstGeom prst="rect">
                      <a:avLst/>
                    </a:prstGeom>
                  </pic:spPr>
                </pic:pic>
              </a:graphicData>
            </a:graphic>
          </wp:inline>
        </w:drawing>
      </w:r>
    </w:p>
    <w:p w14:paraId="258B9935" w14:textId="782FDD1B" w:rsidR="00B431E6" w:rsidRPr="008A59A9" w:rsidRDefault="00B431E6" w:rsidP="00332E04">
      <w:pPr>
        <w:pStyle w:val="Lgende"/>
        <w:spacing w:after="240"/>
        <w:jc w:val="center"/>
        <w:rPr>
          <w:rFonts w:ascii="Calibri" w:hAnsi="Calibri" w:cs="Calibri"/>
          <w:i w:val="0"/>
          <w:iCs w:val="0"/>
          <w:color w:val="000000"/>
          <w:sz w:val="22"/>
          <w:szCs w:val="24"/>
        </w:rPr>
      </w:pPr>
      <w:bookmarkStart w:id="2661" w:name="_Ref535920319"/>
      <w:bookmarkStart w:id="2662" w:name="_Toc536112233"/>
      <w:bookmarkStart w:id="2663" w:name="_Toc536800535"/>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2661"/>
      <w:r w:rsidRPr="008A59A9">
        <w:rPr>
          <w:rFonts w:ascii="Calibri" w:hAnsi="Calibri" w:cs="Calibri"/>
          <w:i w:val="0"/>
          <w:iCs w:val="0"/>
          <w:color w:val="000000"/>
          <w:sz w:val="22"/>
          <w:szCs w:val="24"/>
        </w:rPr>
        <w:t xml:space="preserve"> : </w:t>
      </w:r>
      <w:r w:rsidR="00C2021F" w:rsidRPr="007E7DF4">
        <w:rPr>
          <w:rFonts w:ascii="Calibri" w:hAnsi="Calibri" w:cs="Calibri"/>
          <w:i w:val="0"/>
          <w:iCs w:val="0"/>
          <w:color w:val="000000"/>
          <w:sz w:val="22"/>
          <w:szCs w:val="24"/>
        </w:rPr>
        <w:t xml:space="preserve">Excentricités du rotor dans le palier </w:t>
      </w:r>
      <w:r w:rsidR="00C2021F">
        <w:rPr>
          <w:rFonts w:ascii="Calibri" w:hAnsi="Calibri" w:cs="Calibri"/>
          <w:i w:val="0"/>
          <w:iCs w:val="0"/>
          <w:color w:val="000000"/>
          <w:sz w:val="22"/>
          <w:szCs w:val="24"/>
        </w:rPr>
        <w:t xml:space="preserve">pour une charge statique de 175 </w:t>
      </w:r>
      <w:r w:rsidR="00C2021F" w:rsidRPr="007E7DF4">
        <w:rPr>
          <w:rFonts w:ascii="Calibri" w:hAnsi="Calibri" w:cs="Calibri"/>
          <w:i w:val="0"/>
          <w:iCs w:val="0"/>
          <w:color w:val="000000"/>
          <w:sz w:val="22"/>
          <w:szCs w:val="24"/>
        </w:rPr>
        <w:t>N</w:t>
      </w:r>
      <w:bookmarkEnd w:id="2662"/>
      <w:bookmarkEnd w:id="2663"/>
    </w:p>
    <w:p w14:paraId="7781584C" w14:textId="77777777" w:rsidR="00B431E6" w:rsidRDefault="00B431E6" w:rsidP="00B431E6">
      <w:pPr>
        <w:pStyle w:val="Default"/>
        <w:jc w:val="center"/>
      </w:pPr>
      <w:r w:rsidRPr="00426D23">
        <w:rPr>
          <w:noProof/>
          <w:lang w:eastAsia="fr-FR"/>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77"/>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lang w:eastAsia="fr-FR"/>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8"/>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3B1735F9" w:rsidR="00B431E6" w:rsidRDefault="00B431E6" w:rsidP="00B431E6">
      <w:pPr>
        <w:pStyle w:val="Lgende"/>
        <w:spacing w:after="0"/>
        <w:jc w:val="center"/>
        <w:rPr>
          <w:rFonts w:ascii="Calibri" w:hAnsi="Calibri" w:cs="Calibri"/>
          <w:i w:val="0"/>
          <w:iCs w:val="0"/>
          <w:color w:val="000000"/>
          <w:sz w:val="22"/>
          <w:szCs w:val="24"/>
        </w:rPr>
      </w:pPr>
      <w:bookmarkStart w:id="2664" w:name="_Ref531190495"/>
      <w:bookmarkStart w:id="2665" w:name="_Toc536112234"/>
      <w:bookmarkStart w:id="2666" w:name="_Toc536800536"/>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2664"/>
      <w:r w:rsidRPr="00A56003">
        <w:rPr>
          <w:rFonts w:ascii="Calibri" w:hAnsi="Calibri" w:cs="Calibri"/>
          <w:i w:val="0"/>
          <w:iCs w:val="0"/>
          <w:color w:val="000000"/>
          <w:sz w:val="22"/>
          <w:szCs w:val="24"/>
        </w:rPr>
        <w:t xml:space="preserve"> : </w:t>
      </w:r>
      <w:r w:rsidR="002555D0">
        <w:rPr>
          <w:rFonts w:ascii="Calibri" w:hAnsi="Calibri" w:cs="Calibri"/>
          <w:i w:val="0"/>
          <w:iCs w:val="0"/>
          <w:color w:val="000000"/>
          <w:sz w:val="22"/>
          <w:szCs w:val="24"/>
        </w:rPr>
        <w:t>(a) D</w:t>
      </w:r>
      <w:r w:rsidR="002555D0" w:rsidRPr="00A56003">
        <w:rPr>
          <w:rFonts w:ascii="Calibri" w:hAnsi="Calibri" w:cs="Calibri"/>
          <w:i w:val="0"/>
          <w:iCs w:val="0"/>
          <w:color w:val="000000"/>
          <w:sz w:val="22"/>
          <w:szCs w:val="24"/>
        </w:rPr>
        <w:t xml:space="preserve">iagramme de Campbell et (b) diagramme de stabilité </w:t>
      </w:r>
      <w:r w:rsidR="002555D0">
        <w:rPr>
          <w:rFonts w:ascii="Calibri" w:hAnsi="Calibri" w:cs="Calibri"/>
          <w:i w:val="0"/>
          <w:iCs w:val="0"/>
          <w:color w:val="000000"/>
          <w:sz w:val="22"/>
          <w:szCs w:val="24"/>
        </w:rPr>
        <w:t xml:space="preserve">du rotor de </w:t>
      </w:r>
      <w:r w:rsidR="002555D0" w:rsidRPr="00A56003">
        <w:rPr>
          <w:rFonts w:ascii="Calibri" w:hAnsi="Calibri" w:cs="Calibri"/>
          <w:i w:val="0"/>
          <w:iCs w:val="0"/>
          <w:color w:val="000000"/>
          <w:sz w:val="22"/>
          <w:szCs w:val="24"/>
        </w:rPr>
        <w:t>700</w:t>
      </w:r>
      <w:r w:rsidR="002555D0">
        <w:rPr>
          <w:rFonts w:ascii="Calibri" w:hAnsi="Calibri" w:cs="Calibri"/>
          <w:i w:val="0"/>
          <w:iCs w:val="0"/>
          <w:color w:val="000000"/>
          <w:sz w:val="22"/>
          <w:szCs w:val="24"/>
        </w:rPr>
        <w:t xml:space="preserve"> </w:t>
      </w:r>
      <w:r w:rsidR="002555D0" w:rsidRPr="00A56003">
        <w:rPr>
          <w:rFonts w:ascii="Calibri" w:hAnsi="Calibri" w:cs="Calibri"/>
          <w:i w:val="0"/>
          <w:iCs w:val="0"/>
          <w:color w:val="000000"/>
          <w:sz w:val="22"/>
          <w:szCs w:val="24"/>
        </w:rPr>
        <w:t>mm</w:t>
      </w:r>
      <w:bookmarkEnd w:id="2665"/>
      <w:bookmarkEnd w:id="2666"/>
    </w:p>
    <w:p w14:paraId="0AA2BD30" w14:textId="77777777" w:rsidR="00B431E6" w:rsidRDefault="00B431E6" w:rsidP="00665DA5">
      <w:pPr>
        <w:pStyle w:val="Titre2"/>
        <w:ind w:left="709"/>
      </w:pPr>
      <w:bookmarkStart w:id="2667" w:name="_Toc536800423"/>
      <w:r>
        <w:lastRenderedPageBreak/>
        <w:t>Simulation du rotor 430mm</w:t>
      </w:r>
      <w:bookmarkEnd w:id="2667"/>
    </w:p>
    <w:p w14:paraId="1438AC94" w14:textId="4B1FB912" w:rsidR="00E0796B" w:rsidRDefault="00E0796B" w:rsidP="00ED1763">
      <w:pPr>
        <w:spacing w:before="240" w:after="240" w:line="360" w:lineRule="auto"/>
        <w:ind w:firstLine="709"/>
      </w:pPr>
      <w:r>
        <w:t>Les simulations</w:t>
      </w:r>
      <w:r w:rsidR="002913A0">
        <w:t xml:space="preserve"> du rotor court</w:t>
      </w:r>
      <w:r>
        <w:t xml:space="preserve"> ont été </w:t>
      </w:r>
      <w:r w:rsidR="005A4408">
        <w:t>effectuées</w:t>
      </w:r>
      <w:r>
        <w:t xml:space="preserve"> pour une vitesse de rotation de 7000 tr/min. Un balourd de 102.6 g</w:t>
      </w:r>
      <w:r>
        <w:rPr>
          <w:rFonts w:ascii="Times New Roman" w:hAnsi="Times New Roman"/>
        </w:rPr>
        <w:t>∙</w:t>
      </w:r>
      <w:r>
        <w:t xml:space="preserve">mm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rsidR="00AE13DC">
        <w:t xml:space="preserve">Le palier est modélisé comme un </w:t>
      </w:r>
      <w:r w:rsidR="00AE13DC" w:rsidRPr="007A50FE">
        <w:t>anneau (</w:t>
      </w:r>
      <w:r w:rsidR="00AE13DC" w:rsidRPr="007A50FE">
        <w:rPr>
          <w:b/>
        </w:rPr>
        <w:fldChar w:fldCharType="begin"/>
      </w:r>
      <w:r w:rsidR="00AE13DC" w:rsidRPr="007A50FE">
        <w:rPr>
          <w:b/>
        </w:rPr>
        <w:instrText xml:space="preserve"> REF _Ref533608481 \h  \* MERGEFORMAT </w:instrText>
      </w:r>
      <w:r w:rsidR="00AE13DC" w:rsidRPr="007A50FE">
        <w:rPr>
          <w:b/>
        </w:rPr>
      </w:r>
      <w:r w:rsidR="00AE13DC" w:rsidRPr="007A50FE">
        <w:rPr>
          <w:b/>
        </w:rPr>
        <w:fldChar w:fldCharType="separate"/>
      </w:r>
      <w:r w:rsidR="00C20694" w:rsidRPr="00C20694">
        <w:rPr>
          <w:rFonts w:cs="Calibri"/>
          <w:b/>
          <w:iCs/>
          <w:color w:val="000000"/>
          <w:szCs w:val="24"/>
        </w:rPr>
        <w:t>Figure 4.3</w:t>
      </w:r>
      <w:r w:rsidR="00C20694" w:rsidRPr="00C20694">
        <w:rPr>
          <w:rFonts w:cs="Calibri"/>
          <w:b/>
          <w:iCs/>
          <w:color w:val="000000"/>
          <w:szCs w:val="24"/>
        </w:rPr>
        <w:noBreakHyphen/>
        <w:t>1</w:t>
      </w:r>
      <w:r w:rsidR="00AE13DC" w:rsidRPr="007A50FE">
        <w:rPr>
          <w:b/>
        </w:rPr>
        <w:fldChar w:fldCharType="end"/>
      </w:r>
      <w:r w:rsidR="00AE13DC" w:rsidRPr="007A50FE">
        <w:rPr>
          <w:b/>
        </w:rPr>
        <w:t>)</w:t>
      </w:r>
      <w:r w:rsidR="00AE13DC" w:rsidRPr="007A50FE">
        <w:t>. Ceci n’est qu’une approximation du coussinet en bronze monté dans un logement en acier.</w:t>
      </w:r>
      <w:r w:rsidR="00AE13DC">
        <w:t xml:space="preserve"> </w:t>
      </w:r>
      <w:r w:rsidR="00734715" w:rsidRPr="007A50FE">
        <w:t>Les champs de température obtenus avec le modèle de coussinet et de rotor (</w:t>
      </w:r>
      <w:r w:rsidR="00734715" w:rsidRPr="007A50FE">
        <w:rPr>
          <w:b/>
        </w:rPr>
        <w:fldChar w:fldCharType="begin"/>
      </w:r>
      <w:r w:rsidR="00734715" w:rsidRPr="007A50FE">
        <w:rPr>
          <w:b/>
        </w:rPr>
        <w:instrText xml:space="preserve"> REF _Ref533608481 \h  \* MERGEFORMAT </w:instrText>
      </w:r>
      <w:r w:rsidR="00734715" w:rsidRPr="007A50FE">
        <w:rPr>
          <w:b/>
        </w:rPr>
      </w:r>
      <w:r w:rsidR="00734715" w:rsidRPr="007A50FE">
        <w:rPr>
          <w:b/>
        </w:rPr>
        <w:fldChar w:fldCharType="separate"/>
      </w:r>
      <w:r w:rsidR="00C20694" w:rsidRPr="00C20694">
        <w:rPr>
          <w:rFonts w:cs="Calibri"/>
          <w:b/>
          <w:iCs/>
          <w:color w:val="000000"/>
          <w:szCs w:val="24"/>
        </w:rPr>
        <w:t>Figure 4.3</w:t>
      </w:r>
      <w:r w:rsidR="00C20694" w:rsidRPr="00C20694">
        <w:rPr>
          <w:rFonts w:cs="Calibri"/>
          <w:b/>
          <w:iCs/>
          <w:color w:val="000000"/>
          <w:szCs w:val="24"/>
        </w:rPr>
        <w:noBreakHyphen/>
        <w:t>1</w:t>
      </w:r>
      <w:r w:rsidR="00734715" w:rsidRPr="007A50FE">
        <w:rPr>
          <w:b/>
        </w:rPr>
        <w:fldChar w:fldCharType="end"/>
      </w:r>
      <w:r w:rsidR="00734715" w:rsidRPr="007A50FE">
        <w:rPr>
          <w:b/>
        </w:rPr>
        <w:t>)</w:t>
      </w:r>
      <w:r w:rsidR="00734715" w:rsidRPr="007A50FE">
        <w:t xml:space="preserve"> ont servi de condition aux limites pour l’équation de l’énergie dans le film lubrifian</w:t>
      </w:r>
      <w:r w:rsidR="00734715">
        <w:t>t</w:t>
      </w:r>
      <w:r w:rsidR="00734715" w:rsidRPr="007A50FE">
        <w:t>.</w:t>
      </w:r>
    </w:p>
    <w:p w14:paraId="61206CF4" w14:textId="77777777" w:rsidR="00ED1763" w:rsidRDefault="00ED1763" w:rsidP="00ED1763">
      <w:pPr>
        <w:keepNext/>
      </w:pPr>
      <w:r w:rsidRPr="00A32427">
        <w:rPr>
          <w:noProof/>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79"/>
                    <a:stretch>
                      <a:fillRect/>
                    </a:stretch>
                  </pic:blipFill>
                  <pic:spPr>
                    <a:xfrm>
                      <a:off x="0" y="0"/>
                      <a:ext cx="5760720" cy="1487805"/>
                    </a:xfrm>
                    <a:prstGeom prst="rect">
                      <a:avLst/>
                    </a:prstGeom>
                  </pic:spPr>
                </pic:pic>
              </a:graphicData>
            </a:graphic>
          </wp:inline>
        </w:drawing>
      </w:r>
    </w:p>
    <w:p w14:paraId="3400B7B7" w14:textId="78F86900"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2668" w:name="_Ref533608481"/>
      <w:bookmarkStart w:id="2669" w:name="_Toc536112235"/>
      <w:bookmarkStart w:id="2670" w:name="_Toc536800537"/>
      <w:r w:rsidRPr="00FA69F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4.3</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2668"/>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bookmarkEnd w:id="2669"/>
      <w:bookmarkEnd w:id="2670"/>
    </w:p>
    <w:p w14:paraId="6B93C0CB" w14:textId="5AF299B4" w:rsidR="00ED1763" w:rsidRDefault="009A18B2" w:rsidP="00B63E98">
      <w:pPr>
        <w:spacing w:before="240" w:after="240" w:line="360" w:lineRule="auto"/>
        <w:ind w:firstLine="709"/>
      </w:pPr>
      <w:r w:rsidRPr="0013743C">
        <w:t>La simulation transitoire de l’effet Morton est effectué</w:t>
      </w:r>
      <w:r w:rsidR="0012472D" w:rsidRPr="0013743C">
        <w:t>e</w:t>
      </w:r>
      <w:r w:rsidR="00C80C28" w:rsidRPr="0013743C">
        <w:t xml:space="preserve"> avec un</w:t>
      </w:r>
      <w:r w:rsidRPr="0013743C">
        <w:t xml:space="preserve">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w:t>
      </w:r>
      <w:r w:rsidR="00C80C28" w:rsidRPr="0013743C">
        <w:t>s</w:t>
      </w:r>
      <w:r w:rsidRPr="0013743C">
        <w:t xml:space="preserve"> équation</w:t>
      </w:r>
      <w:r w:rsidR="00C80C28" w:rsidRPr="0013743C">
        <w:t>s</w:t>
      </w:r>
      <w:r w:rsidRPr="0013743C">
        <w:t xml:space="preserve"> de </w:t>
      </w:r>
      <w:r w:rsidR="00C80C28" w:rsidRPr="0013743C">
        <w:t xml:space="preserve">dynamique du rotor </w:t>
      </w:r>
      <w:r w:rsidRPr="0013743C">
        <w:t xml:space="preserve">et </w:t>
      </w:r>
      <w:r w:rsidR="00C80C28" w:rsidRPr="0013743C">
        <w:t>un</w:t>
      </w:r>
      <w:r w:rsidRPr="0013743C">
        <w:t xml:space="preserve">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9C1BAA" w:rsidRPr="0013743C">
        <w:t xml:space="preserve"> pour l’</w:t>
      </w:r>
      <w:r w:rsidR="00B63E98" w:rsidRPr="0013743C">
        <w:t>intégration temporelle de l’équation de transfert de chaleur</w:t>
      </w:r>
      <w:r w:rsidR="009C1BAA" w:rsidRPr="0013743C">
        <w:t>.</w:t>
      </w:r>
      <w:r w:rsidR="0012472D" w:rsidRPr="0013743C">
        <w:t xml:space="preserve"> Un échange des informations thermomécanique </w:t>
      </w:r>
      <w:r w:rsidR="0023496C" w:rsidRPr="0013743C">
        <w:t>entre le</w:t>
      </w:r>
      <w:r w:rsidR="00882CEA" w:rsidRPr="0013743C">
        <w:t>s</w:t>
      </w:r>
      <w:r w:rsidR="0023496C" w:rsidRPr="0013743C">
        <w:t xml:space="preserve"> modèle</w:t>
      </w:r>
      <w:r w:rsidR="00882CEA" w:rsidRPr="0013743C">
        <w:t>s</w:t>
      </w:r>
      <w:r w:rsidR="0023496C" w:rsidRPr="0013743C">
        <w:t xml:space="preserve"> est réalisé avec un pas</w:t>
      </w:r>
      <w:r w:rsidR="00375E82" w:rsidRPr="0013743C">
        <w:t xml:space="preserve"> de </w:t>
      </w:r>
      <w:r w:rsidR="0023769B" w:rsidRPr="0013743C">
        <w:t>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23496C" w:rsidRPr="0013743C">
        <w:t>.</w:t>
      </w:r>
      <w:r w:rsidRPr="0013743C">
        <w:t xml:space="preserve"> </w:t>
      </w:r>
      <w:r w:rsidR="00ED1763" w:rsidRPr="0013743C">
        <w:t>Les vibrations synchrones sont calculées en</w:t>
      </w:r>
      <w:r w:rsidR="00363071" w:rsidRPr="0013743C">
        <w:t xml:space="preserve"> utilisant aussi bien le modèle</w:t>
      </w:r>
      <w:r w:rsidR="00ED1763" w:rsidRPr="0013743C">
        <w:t xml:space="preserve"> dynamique du rotor rigide (</w:t>
      </w:r>
      <w:r w:rsidR="00ED1763">
        <w:t xml:space="preserve">à 4 degrés de liberté) que le modèle de rotor flexible (à </w:t>
      </w:r>
      <m:oMath>
        <m:r>
          <w:rPr>
            <w:rFonts w:ascii="Cambria Math" w:hAnsi="Cambria Math"/>
          </w:rPr>
          <m:t>n</m:t>
        </m:r>
      </m:oMath>
      <w:r w:rsidR="00ED1763">
        <w:t xml:space="preserve"> degrés de liberté). Le balourd thermique est pris en compte par l’approche de masse concentrée </w:t>
      </w:r>
      <w:r w:rsidR="00ED1763" w:rsidRPr="00A9315F">
        <w:t>(MC)</w:t>
      </w:r>
      <w:r w:rsidR="00ED1763">
        <w:t xml:space="preserve"> ou par le défaut de fibre neutre </w:t>
      </w:r>
      <w:r w:rsidR="00ED1763" w:rsidRPr="00A9315F">
        <w:t>(DFN)</w:t>
      </w:r>
      <w:r w:rsidR="00ED1763">
        <w:rPr>
          <w:b/>
        </w:rPr>
        <w:t>.</w:t>
      </w:r>
      <w:r w:rsidR="00ED1763">
        <w:t xml:space="preserve"> Par la suite, les amplitudes et les phases des vibrations synchrones dans le palier, ainsi que le champ de température sur le rotor sont enregistrés sont comparés aux résultats expérimentaux.</w:t>
      </w:r>
    </w:p>
    <w:p w14:paraId="3FB68312" w14:textId="77777777" w:rsidR="00B431E6" w:rsidRDefault="00B431E6" w:rsidP="00B63E98">
      <w:pPr>
        <w:pStyle w:val="Titre3"/>
        <w:spacing w:before="240" w:after="240"/>
        <w:ind w:left="709"/>
      </w:pPr>
      <w:bookmarkStart w:id="2671" w:name="_Toc536800424"/>
      <w:r>
        <w:t>Vibrations synchrones</w:t>
      </w:r>
      <w:bookmarkEnd w:id="2671"/>
      <w:r>
        <w:t xml:space="preserve"> </w:t>
      </w:r>
    </w:p>
    <w:p w14:paraId="60B6D3BB" w14:textId="4D7E6992" w:rsidR="00B63E98" w:rsidRDefault="00B63E98" w:rsidP="00B63E98">
      <w:pPr>
        <w:spacing w:before="120" w:line="360" w:lineRule="auto"/>
        <w:ind w:firstLine="709"/>
      </w:pPr>
      <w:r>
        <w:t xml:space="preserve">La variation transitoire des amplitudes et des phases synchrones est illustré sur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2</w:t>
      </w:r>
      <w:r w:rsidRPr="00B64CAE">
        <w:rPr>
          <w:b/>
        </w:rPr>
        <w:fldChar w:fldCharType="end"/>
      </w:r>
      <w:r>
        <w:t xml:space="preserve"> et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3</w:t>
      </w:r>
      <w:r w:rsidRPr="00B64CAE">
        <w:rPr>
          <w:b/>
        </w:rPr>
        <w:fldChar w:fldCharType="end"/>
      </w:r>
      <w:r w:rsidRPr="00A96A8C">
        <w:t>.</w:t>
      </w:r>
      <w:r>
        <w:rPr>
          <w:rStyle w:val="Appelnotedebasdep"/>
        </w:rPr>
        <w:footnoteReference w:id="8"/>
      </w:r>
      <w:r>
        <w:t xml:space="preserve"> Les amplitudes obtenues par les calculs augmentent </w:t>
      </w:r>
      <w:r w:rsidR="008057DD">
        <w:t>rapidement lors de premiers 200</w:t>
      </w:r>
      <w:r>
        <w:t xml:space="preserve">s de de la simulation. Les résultats d’essais montrent une augmentation moins rapide. </w:t>
      </w:r>
      <w:r>
        <w:lastRenderedPageBreak/>
        <w:t xml:space="preserve">Toutes les amplitudes ont tendance à </w:t>
      </w:r>
      <w:r w:rsidR="0013743C">
        <w:t>se stabiliser après environ 600</w:t>
      </w:r>
      <w:r>
        <w:t xml:space="preserve">s pour les valeurs calculées et </w:t>
      </w:r>
      <w:r w:rsidR="0012012C">
        <w:t>1200</w:t>
      </w:r>
      <w:r>
        <w:t>s pour l</w:t>
      </w:r>
      <w:r w:rsidR="00503C83">
        <w:t>es valeurs mesurées. Après 1200s</w:t>
      </w:r>
      <w:r>
        <w:t xml:space="preserve">, la différence entre les valeurs calculées et les valeurs mesurées est inférieure à 3µm. </w:t>
      </w:r>
    </w:p>
    <w:p w14:paraId="4C755F76" w14:textId="77777777" w:rsidR="00B431E6" w:rsidRDefault="00B431E6" w:rsidP="00075E8F">
      <w:pPr>
        <w:spacing w:line="360" w:lineRule="auto"/>
        <w:jc w:val="center"/>
      </w:pPr>
      <w:r>
        <w:rPr>
          <w:noProof/>
        </w:rPr>
        <w:drawing>
          <wp:inline distT="0" distB="0" distL="0" distR="0" wp14:anchorId="50888988" wp14:editId="34C61F38">
            <wp:extent cx="5036619" cy="3600000"/>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6619" cy="3600000"/>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1029B45E" w14:textId="77777777" w:rsidR="00B431E6" w:rsidRDefault="00B431E6" w:rsidP="00B431E6">
      <w:pPr>
        <w:keepNext/>
        <w:spacing w:line="360" w:lineRule="auto"/>
        <w:jc w:val="center"/>
      </w:pPr>
      <w:r>
        <w:rPr>
          <w:noProof/>
        </w:rPr>
        <w:drawing>
          <wp:inline distT="0" distB="0" distL="0" distR="0" wp14:anchorId="261D8D39" wp14:editId="6DCFC0FC">
            <wp:extent cx="5028169" cy="36000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28169" cy="3600000"/>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38264DEA"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2672" w:name="_Ref533687109"/>
      <w:bookmarkStart w:id="2673" w:name="_Toc536112236"/>
      <w:bookmarkStart w:id="2674" w:name="_Toc536800538"/>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2672"/>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bookmarkEnd w:id="2673"/>
      <w:bookmarkEnd w:id="2674"/>
    </w:p>
    <w:p w14:paraId="53606E45" w14:textId="38B96A1B" w:rsidR="00B431E6" w:rsidRDefault="00B431E6" w:rsidP="00B431E6">
      <w:pPr>
        <w:spacing w:line="360" w:lineRule="auto"/>
        <w:jc w:val="center"/>
      </w:pPr>
      <w:r>
        <w:rPr>
          <w:noProof/>
        </w:rPr>
        <w:lastRenderedPageBreak/>
        <w:drawing>
          <wp:inline distT="0" distB="0" distL="0" distR="0" wp14:anchorId="0BD0264A" wp14:editId="5E6FEE3D">
            <wp:extent cx="5036620" cy="3600000"/>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6620" cy="3600000"/>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rPr>
        <w:drawing>
          <wp:inline distT="0" distB="0" distL="0" distR="0" wp14:anchorId="4A0292E4" wp14:editId="1013D8A6">
            <wp:extent cx="5036408" cy="3600000"/>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6408" cy="3600000"/>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355A841D"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2675" w:name="_Ref533687112"/>
      <w:bookmarkStart w:id="2676" w:name="_Toc536112237"/>
      <w:bookmarkStart w:id="2677" w:name="_Toc536800539"/>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2675"/>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bookmarkEnd w:id="2676"/>
      <w:bookmarkEnd w:id="2677"/>
    </w:p>
    <w:p w14:paraId="42EA5511" w14:textId="32D2EEB9" w:rsidR="00912BD4" w:rsidRDefault="00912BD4" w:rsidP="00912BD4"/>
    <w:p w14:paraId="4FC8D468" w14:textId="3ADB9EE1" w:rsidR="00C141DB" w:rsidRDefault="00912BD4" w:rsidP="00DD5914">
      <w:pPr>
        <w:spacing w:before="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est essais.</w:t>
      </w:r>
      <w:r w:rsidR="00C141DB">
        <w:t xml:space="preserve"> En fait, les résultats expérimentaux sont présentés sans tenir en compte le démarrage</w:t>
      </w:r>
      <w:r w:rsidR="00F04566">
        <w:t xml:space="preserve"> et le rotor et lubrifiant sont à chaud</w:t>
      </w:r>
      <w:r w:rsidR="00C141DB">
        <w:t>, alors qu’a</w:t>
      </w:r>
      <w:r w:rsidRPr="00870950">
        <w:t>u début de la simulation</w:t>
      </w:r>
      <w:r>
        <w:t xml:space="preserve"> numérique</w:t>
      </w:r>
      <w:r w:rsidRPr="00870950">
        <w:t>, le rotor et le lubrifiant sont</w:t>
      </w:r>
      <w:r w:rsidR="00F04566">
        <w:t xml:space="preserve"> </w:t>
      </w:r>
      <w:r>
        <w:t>à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contradictoires</w:t>
      </w:r>
      <w:r>
        <w:t xml:space="preserve"> : </w:t>
      </w:r>
    </w:p>
    <w:p w14:paraId="46A9556F" w14:textId="3C5DB58D" w:rsidR="00662B2B" w:rsidRDefault="00C141DB" w:rsidP="00662B2B">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662B2B">
        <w:t>Une série des calculs de réponse à un balourd constant ont été effectués pour illustrer cet effet. Ces calculs sont réalisés en utilisant les données de la simulation, à un</w:t>
      </w:r>
      <w:r w:rsidR="00662B2B" w:rsidRPr="00974625">
        <w:t xml:space="preserve"> </w:t>
      </w:r>
      <w:r w:rsidR="00662B2B">
        <w:t xml:space="preserve">régime </w:t>
      </w:r>
      <w:r w:rsidR="00662B2B" w:rsidRPr="00974625">
        <w:t xml:space="preserve">isotherme </w:t>
      </w:r>
      <w:r w:rsidR="00662B2B">
        <w:t xml:space="preserve">(donc </w:t>
      </w:r>
      <w:r w:rsidR="00662B2B" w:rsidRPr="00974625">
        <w:t xml:space="preserve">avec </w:t>
      </w:r>
      <w:r w:rsidR="00662B2B">
        <w:t>des</w:t>
      </w:r>
      <w:r w:rsidR="00662B2B" w:rsidRPr="00974625">
        <w:t xml:space="preserve"> viscosités </w:t>
      </w:r>
      <w:r w:rsidR="00662B2B">
        <w:t>constantes) mais pour des</w:t>
      </w:r>
      <w:r w:rsidR="00662B2B" w:rsidRPr="00974625">
        <w:t xml:space="preserve"> températures différentes</w:t>
      </w:r>
      <w:r w:rsidR="00662B2B">
        <w:t xml:space="preserve">. Les amplitudes et les phases des vibrations synchrones sont illustrées sur la </w:t>
      </w:r>
      <w:r w:rsidR="00662B2B" w:rsidRPr="00896018">
        <w:rPr>
          <w:b/>
        </w:rPr>
        <w:fldChar w:fldCharType="begin"/>
      </w:r>
      <w:r w:rsidR="00662B2B" w:rsidRPr="00896018">
        <w:rPr>
          <w:b/>
        </w:rPr>
        <w:instrText xml:space="preserve"> REF _Ref535571778 \h  \* MERGEFORMAT </w:instrText>
      </w:r>
      <w:r w:rsidR="00662B2B" w:rsidRPr="00896018">
        <w:rPr>
          <w:b/>
        </w:rPr>
      </w:r>
      <w:r w:rsidR="00662B2B" w:rsidRPr="00896018">
        <w:rPr>
          <w:b/>
        </w:rPr>
        <w:fldChar w:fldCharType="separate"/>
      </w:r>
      <w:r w:rsidR="00C20694" w:rsidRPr="00C20694">
        <w:rPr>
          <w:b/>
          <w:iCs/>
        </w:rPr>
        <w:t>Figure 4.3</w:t>
      </w:r>
      <w:r w:rsidR="00C20694" w:rsidRPr="00C20694">
        <w:rPr>
          <w:b/>
          <w:iCs/>
        </w:rPr>
        <w:noBreakHyphen/>
        <w:t>4</w:t>
      </w:r>
      <w:r w:rsidR="00662B2B" w:rsidRPr="00896018">
        <w:rPr>
          <w:b/>
        </w:rPr>
        <w:fldChar w:fldCharType="end"/>
      </w:r>
      <w:r w:rsidR="00662B2B">
        <w:t>. L</w:t>
      </w:r>
      <w:r w:rsidR="00662B2B" w:rsidRPr="00896018">
        <w:t xml:space="preserve">es phases diminuent avec l’augmentation de </w:t>
      </w:r>
      <w:r w:rsidR="00662B2B">
        <w:t>température. Une diminution d’e</w:t>
      </w:r>
      <w:r w:rsidR="00662B2B" w:rsidRPr="00896018">
        <w:t xml:space="preserve">nviron 20 degrés </w:t>
      </w:r>
      <w:r w:rsidR="00662B2B">
        <w:t>est</w:t>
      </w:r>
      <w:r w:rsidR="00662B2B" w:rsidRPr="00896018">
        <w:t xml:space="preserve"> constatée </w:t>
      </w:r>
      <w:r w:rsidR="00662B2B">
        <w:t>pour une augmentation de</w:t>
      </w:r>
      <w:r w:rsidR="00662B2B" w:rsidRPr="00896018">
        <w:t xml:space="preserve"> la température de 40°C à 70°C</w:t>
      </w:r>
      <w:r w:rsidR="00662B2B">
        <w:t>.</w:t>
      </w:r>
    </w:p>
    <w:p w14:paraId="50B213EA" w14:textId="45942F96" w:rsidR="00DD5914" w:rsidRDefault="00DD5914" w:rsidP="00F51291">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rsidR="00F51291">
        <w:t xml:space="preserve"> ont été effectués.</w:t>
      </w:r>
      <w:r w:rsidR="00F51291" w:rsidRPr="00255604">
        <w:t xml:space="preserve"> </w:t>
      </w:r>
      <w:r w:rsidR="00F51291">
        <w:t>Pour ces calculs</w:t>
      </w:r>
      <w:r w:rsidR="00F51291" w:rsidRPr="00255604">
        <w:t>, la déformation du rotor n’</w:t>
      </w:r>
      <w:r w:rsidR="00F51291">
        <w:t xml:space="preserve">a été </w:t>
      </w:r>
      <w:r w:rsidR="00F51291" w:rsidRPr="00255604">
        <w:t>prise en compte qu’à partir de la stabilisation du flux thermique</w:t>
      </w:r>
      <w:r w:rsidR="0010552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105523">
        <w:t xml:space="preserve"> </w:t>
      </w:r>
      <w:r w:rsidR="00F51291" w:rsidRPr="00255604">
        <w:t xml:space="preserve">et </w:t>
      </w:r>
      <w:r w:rsidR="00105523">
        <w:t xml:space="preserve">de </w:t>
      </w:r>
      <w:r w:rsidR="00F51291">
        <w:t>la température</w:t>
      </w:r>
      <w:r w:rsidR="00105523">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F51291">
        <w:t xml:space="preserve"> </w:t>
      </w:r>
      <w:r w:rsidR="000F7453" w:rsidRPr="006E0A5E">
        <w:t>lubrifiant.</w:t>
      </w:r>
      <w:r w:rsidR="00BF5EFC">
        <w:t xml:space="preserve"> Cette température </w:t>
      </w:r>
      <w:r w:rsidR="00F71EE9">
        <w:t>moyenne</w:t>
      </w:r>
      <w:r w:rsidR="00DA540C">
        <w:t xml:space="preserve"> stabilisée</w:t>
      </w:r>
      <w:r w:rsidR="00F71EE9">
        <w:t xml:space="preserve"> </w:t>
      </w:r>
      <w:r w:rsidR="00DA540C">
        <w:t xml:space="preserve">du rotor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BF5EFC">
        <w:t xml:space="preserve"> est autour de 65°C</w:t>
      </w:r>
      <w:r w:rsidR="001942E2">
        <w:t xml:space="preserve"> (</w:t>
      </w:r>
      <w:r w:rsidR="00BA09AB" w:rsidRPr="00BA09AB">
        <w:rPr>
          <w:b/>
        </w:rPr>
        <w:fldChar w:fldCharType="begin"/>
      </w:r>
      <w:r w:rsidR="00BA09AB" w:rsidRPr="00BA09AB">
        <w:rPr>
          <w:b/>
        </w:rPr>
        <w:instrText xml:space="preserve"> REF _Ref536539541 \h  \* MERGEFORMAT </w:instrText>
      </w:r>
      <w:r w:rsidR="00BA09AB" w:rsidRPr="00BA09AB">
        <w:rPr>
          <w:b/>
        </w:rPr>
      </w:r>
      <w:r w:rsidR="00BA09AB" w:rsidRPr="00BA09AB">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5</w:t>
      </w:r>
      <w:r w:rsidR="00BA09AB" w:rsidRPr="00BA09AB">
        <w:rPr>
          <w:b/>
        </w:rPr>
        <w:fldChar w:fldCharType="end"/>
      </w:r>
      <w:r w:rsidR="00BA09AB">
        <w:t>)</w:t>
      </w:r>
      <w:r w:rsidR="00BF5EFC">
        <w:t xml:space="preserve">. </w:t>
      </w:r>
      <w:r w:rsidR="00F51291">
        <w:t xml:space="preserve">Les amplitudes et les phases des vibrations synchrones sont illustrées sur la </w:t>
      </w:r>
      <w:r w:rsidR="00F51291" w:rsidRPr="00C039ED">
        <w:rPr>
          <w:b/>
        </w:rPr>
        <w:fldChar w:fldCharType="begin"/>
      </w:r>
      <w:r w:rsidR="00F51291" w:rsidRPr="00C039ED">
        <w:rPr>
          <w:b/>
        </w:rPr>
        <w:instrText xml:space="preserve"> REF _Ref535573725 \h  \* MERGEFORMAT </w:instrText>
      </w:r>
      <w:r w:rsidR="00F51291" w:rsidRPr="00C039ED">
        <w:rPr>
          <w:b/>
        </w:rPr>
      </w:r>
      <w:r w:rsidR="00F51291" w:rsidRPr="00C039ED">
        <w:rPr>
          <w:b/>
        </w:rPr>
        <w:fldChar w:fldCharType="separate"/>
      </w:r>
      <w:r w:rsidR="00C20694" w:rsidRPr="00C20694">
        <w:rPr>
          <w:b/>
          <w:iCs/>
        </w:rPr>
        <w:t>Figure 4.3</w:t>
      </w:r>
      <w:r w:rsidR="00C20694" w:rsidRPr="00C20694">
        <w:rPr>
          <w:b/>
          <w:iCs/>
        </w:rPr>
        <w:noBreakHyphen/>
        <w:t>6</w:t>
      </w:r>
      <w:r w:rsidR="00F51291" w:rsidRPr="00C039ED">
        <w:rPr>
          <w:b/>
        </w:rPr>
        <w:fldChar w:fldCharType="end"/>
      </w:r>
      <w:r w:rsidR="00F51291">
        <w:rPr>
          <w:b/>
        </w:rPr>
        <w:t xml:space="preserve">. </w:t>
      </w:r>
      <w:r w:rsidR="00F51291">
        <w:t>Pour</w:t>
      </w:r>
      <w:r w:rsidR="00F51291" w:rsidRPr="00DD5914">
        <w:t xml:space="preserve"> </w:t>
      </w:r>
      <w:r w:rsidR="00F51291">
        <w:t>cette situation</w:t>
      </w:r>
      <w:r w:rsidR="00F51291" w:rsidRPr="00DD5914">
        <w:t xml:space="preserve">, les phases </w:t>
      </w:r>
      <w:r w:rsidR="00F51291">
        <w:t>ont une légère augmentation inférieure 3 degrés.</w:t>
      </w:r>
      <w:r>
        <w:t xml:space="preserve"> </w:t>
      </w:r>
    </w:p>
    <w:p w14:paraId="575FD7CD" w14:textId="56157341" w:rsidR="00C60B62" w:rsidRDefault="00C60B62" w:rsidP="00C60B62">
      <w:pPr>
        <w:spacing w:before="120" w:after="240" w:line="360" w:lineRule="auto"/>
        <w:rPr>
          <w:b/>
        </w:rPr>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C60B62">
        <w:rPr>
          <w:b/>
        </w:rPr>
      </w:r>
      <w:r w:rsidRPr="00C60B62">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3</w:t>
      </w:r>
      <w:r w:rsidRPr="00C60B62">
        <w:rPr>
          <w:b/>
        </w:rPr>
        <w:fldChar w:fldCharType="end"/>
      </w:r>
      <w:r w:rsidRPr="00C60B62">
        <w:rPr>
          <w:b/>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518"/>
      </w:tblGrid>
      <w:tr w:rsidR="00CD72BD" w14:paraId="328FEF19" w14:textId="77777777" w:rsidTr="00CD72BD">
        <w:tc>
          <w:tcPr>
            <w:tcW w:w="4549" w:type="dxa"/>
          </w:tcPr>
          <w:p w14:paraId="76F671E7" w14:textId="461CDBBB" w:rsidR="00CD72BD" w:rsidRDefault="00CD72BD" w:rsidP="00CD72BD">
            <w:pPr>
              <w:jc w:val="center"/>
            </w:pPr>
            <w:r w:rsidRPr="006865B8">
              <w:rPr>
                <w:noProof/>
              </w:rPr>
              <w:drawing>
                <wp:inline distT="0" distB="0" distL="0" distR="0" wp14:anchorId="57940093" wp14:editId="791FB5C8">
                  <wp:extent cx="2824214" cy="1800000"/>
                  <wp:effectExtent l="0" t="0" r="0" b="0"/>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84"/>
                          <a:stretch>
                            <a:fillRect/>
                          </a:stretch>
                        </pic:blipFill>
                        <pic:spPr>
                          <a:xfrm>
                            <a:off x="0" y="0"/>
                            <a:ext cx="2824214" cy="1800000"/>
                          </a:xfrm>
                          <a:prstGeom prst="rect">
                            <a:avLst/>
                          </a:prstGeom>
                        </pic:spPr>
                      </pic:pic>
                    </a:graphicData>
                  </a:graphic>
                </wp:inline>
              </w:drawing>
            </w:r>
            <w:r>
              <w:br/>
              <w:t>(a)</w:t>
            </w:r>
          </w:p>
        </w:tc>
        <w:tc>
          <w:tcPr>
            <w:tcW w:w="4513" w:type="dxa"/>
          </w:tcPr>
          <w:p w14:paraId="677C9C95" w14:textId="5EC4F578" w:rsidR="00CD72BD" w:rsidRDefault="00CD72BD" w:rsidP="00CD72BD">
            <w:pPr>
              <w:jc w:val="center"/>
            </w:pPr>
            <w:r w:rsidRPr="006865B8">
              <w:rPr>
                <w:noProof/>
              </w:rPr>
              <w:drawing>
                <wp:inline distT="0" distB="0" distL="0" distR="0" wp14:anchorId="1195A4F2" wp14:editId="16A22EF1">
                  <wp:extent cx="2790908" cy="1799590"/>
                  <wp:effectExtent l="0" t="0" r="9525" b="0"/>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85"/>
                          <a:stretch>
                            <a:fillRect/>
                          </a:stretch>
                        </pic:blipFill>
                        <pic:spPr>
                          <a:xfrm>
                            <a:off x="0" y="0"/>
                            <a:ext cx="2791874" cy="1800213"/>
                          </a:xfrm>
                          <a:prstGeom prst="rect">
                            <a:avLst/>
                          </a:prstGeom>
                        </pic:spPr>
                      </pic:pic>
                    </a:graphicData>
                  </a:graphic>
                </wp:inline>
              </w:drawing>
            </w:r>
            <w:r>
              <w:br/>
              <w:t>(b)</w:t>
            </w:r>
          </w:p>
        </w:tc>
      </w:tr>
    </w:tbl>
    <w:p w14:paraId="79D114D0" w14:textId="77777777" w:rsidR="00CD72BD" w:rsidRDefault="00CD72BD" w:rsidP="00CD72BD">
      <w:pPr>
        <w:spacing w:after="240"/>
        <w:jc w:val="center"/>
      </w:pPr>
      <w:bookmarkStart w:id="2678" w:name="_Ref535571778"/>
      <w:bookmarkStart w:id="2679" w:name="_Toc536112238"/>
      <w:bookmarkStart w:id="2680" w:name="_Toc536800540"/>
      <w:r w:rsidRPr="006865B8">
        <w:t xml:space="preserve">Figure </w:t>
      </w:r>
      <w:r>
        <w:rPr>
          <w:noProof/>
        </w:rPr>
        <w:fldChar w:fldCharType="begin"/>
      </w:r>
      <w:r>
        <w:rPr>
          <w:noProof/>
        </w:rPr>
        <w:instrText xml:space="preserve"> STYLEREF 2 \s </w:instrText>
      </w:r>
      <w:r>
        <w:rPr>
          <w:noProof/>
        </w:rPr>
        <w:fldChar w:fldCharType="separate"/>
      </w:r>
      <w:r w:rsidR="00C20694">
        <w:rPr>
          <w:noProof/>
        </w:rPr>
        <w:t>4.3</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C20694">
        <w:rPr>
          <w:noProof/>
        </w:rPr>
        <w:t>4</w:t>
      </w:r>
      <w:r>
        <w:rPr>
          <w:noProof/>
        </w:rPr>
        <w:fldChar w:fldCharType="end"/>
      </w:r>
      <w:bookmarkEnd w:id="2678"/>
      <w:r w:rsidRPr="006865B8">
        <w:t xml:space="preserve"> : Evolution des amplitudes (a) et des phases (b) avec </w:t>
      </w:r>
      <w:r>
        <w:t xml:space="preserve">la </w:t>
      </w:r>
      <w:r w:rsidRPr="006865B8">
        <w:t>température</w:t>
      </w:r>
      <w:r>
        <w:t xml:space="preserve"> pour un balourd constant</w:t>
      </w:r>
      <w:bookmarkEnd w:id="2679"/>
      <w:bookmarkEnd w:id="2680"/>
    </w:p>
    <w:p w14:paraId="7B8EC92B" w14:textId="77777777" w:rsidR="00CD72BD" w:rsidRDefault="00CD72BD" w:rsidP="00C60B62">
      <w:pPr>
        <w:spacing w:before="120" w:after="240" w:line="360" w:lineRule="auto"/>
      </w:pPr>
    </w:p>
    <w:p w14:paraId="19849F84" w14:textId="77777777" w:rsidR="009D5221" w:rsidRDefault="009D5221" w:rsidP="009D5221">
      <w:pPr>
        <w:spacing w:before="240" w:line="360" w:lineRule="auto"/>
        <w:jc w:val="center"/>
      </w:pPr>
      <w:r>
        <w:rPr>
          <w:noProof/>
        </w:rPr>
        <w:lastRenderedPageBreak/>
        <w:drawing>
          <wp:inline distT="0" distB="0" distL="0" distR="0" wp14:anchorId="5EB230F9" wp14:editId="7ADC5241">
            <wp:extent cx="4707621" cy="2880000"/>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7621" cy="2880000"/>
                    </a:xfrm>
                    <a:prstGeom prst="rect">
                      <a:avLst/>
                    </a:prstGeom>
                  </pic:spPr>
                </pic:pic>
              </a:graphicData>
            </a:graphic>
          </wp:inline>
        </w:drawing>
      </w:r>
    </w:p>
    <w:p w14:paraId="0FE85283" w14:textId="4DF0C561" w:rsidR="009D5221" w:rsidRDefault="009D5221" w:rsidP="009D5221">
      <w:pPr>
        <w:pStyle w:val="Lgende"/>
        <w:jc w:val="center"/>
        <w:rPr>
          <w:rFonts w:ascii="Calibri" w:eastAsia="Times New Roman" w:hAnsi="Calibri" w:cs="Times New Roman"/>
          <w:i w:val="0"/>
          <w:iCs w:val="0"/>
          <w:color w:val="auto"/>
          <w:sz w:val="22"/>
          <w:szCs w:val="20"/>
          <w:lang w:eastAsia="fr-FR"/>
        </w:rPr>
      </w:pPr>
      <w:bookmarkStart w:id="2681" w:name="_Ref536539541"/>
      <w:bookmarkStart w:id="2682" w:name="_Toc536800541"/>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2681"/>
      <w:r>
        <w:rPr>
          <w:rFonts w:ascii="Calibri" w:eastAsia="Times New Roman" w:hAnsi="Calibri" w:cs="Times New Roman"/>
          <w:i w:val="0"/>
          <w:iCs w:val="0"/>
          <w:color w:val="auto"/>
          <w:sz w:val="22"/>
          <w:szCs w:val="20"/>
          <w:lang w:eastAsia="fr-FR"/>
        </w:rPr>
        <w:t> : Evolution temporelle la température moyenne à la surface du rotor calculée pour un rotor préchauffé.</w:t>
      </w:r>
      <w:bookmarkEnd w:id="2682"/>
    </w:p>
    <w:p w14:paraId="06856108" w14:textId="77777777" w:rsidR="00E96B85" w:rsidRPr="00E96B85" w:rsidRDefault="00E96B85" w:rsidP="00E96B85"/>
    <w:p w14:paraId="227635FB" w14:textId="77777777" w:rsidR="00C039ED" w:rsidRDefault="00A170C7" w:rsidP="00E91338">
      <w:pPr>
        <w:keepNext/>
        <w:spacing w:line="360" w:lineRule="auto"/>
        <w:jc w:val="center"/>
      </w:pPr>
      <w:r w:rsidRPr="00A170C7">
        <w:rPr>
          <w:noProof/>
        </w:rPr>
        <w:drawing>
          <wp:inline distT="0" distB="0" distL="0" distR="0" wp14:anchorId="1C814645" wp14:editId="370940FB">
            <wp:extent cx="4587358" cy="2880000"/>
            <wp:effectExtent l="0" t="0" r="3810" b="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87"/>
                    <a:stretch>
                      <a:fillRect/>
                    </a:stretch>
                  </pic:blipFill>
                  <pic:spPr>
                    <a:xfrm>
                      <a:off x="0" y="0"/>
                      <a:ext cx="4587358" cy="2880000"/>
                    </a:xfrm>
                    <a:prstGeom prst="rect">
                      <a:avLst/>
                    </a:prstGeom>
                  </pic:spPr>
                </pic:pic>
              </a:graphicData>
            </a:graphic>
          </wp:inline>
        </w:drawing>
      </w:r>
    </w:p>
    <w:p w14:paraId="5A3CC8B0" w14:textId="273BDD02" w:rsidR="00CE57D0" w:rsidRDefault="00C039ED" w:rsidP="00EF2889">
      <w:pPr>
        <w:pStyle w:val="Lgende"/>
        <w:jc w:val="center"/>
      </w:pPr>
      <w:bookmarkStart w:id="2683" w:name="_Ref535573725"/>
      <w:bookmarkStart w:id="2684" w:name="_Toc536112239"/>
      <w:bookmarkStart w:id="2685" w:name="_Toc536800542"/>
      <w:r w:rsidRPr="00C039E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2683"/>
      <w:r>
        <w:rPr>
          <w:rFonts w:ascii="Calibri" w:eastAsia="Times New Roman" w:hAnsi="Calibri" w:cs="Times New Roman"/>
          <w:i w:val="0"/>
          <w:iCs w:val="0"/>
          <w:color w:val="auto"/>
          <w:sz w:val="22"/>
          <w:szCs w:val="20"/>
          <w:lang w:eastAsia="fr-FR"/>
        </w:rPr>
        <w:t xml:space="preserve"> : </w:t>
      </w:r>
      <w:r w:rsidR="00EF2889">
        <w:rPr>
          <w:rFonts w:ascii="Calibri" w:eastAsia="Times New Roman" w:hAnsi="Calibri" w:cs="Times New Roman"/>
          <w:i w:val="0"/>
          <w:iCs w:val="0"/>
          <w:color w:val="auto"/>
          <w:sz w:val="22"/>
          <w:szCs w:val="20"/>
          <w:lang w:eastAsia="fr-FR"/>
        </w:rPr>
        <w:t>Variation dans le temps des phases des vibrations synchrones calculées pour un rotor préchauffé.</w:t>
      </w:r>
      <w:bookmarkEnd w:id="2684"/>
      <w:bookmarkEnd w:id="2685"/>
    </w:p>
    <w:p w14:paraId="3BFF5968" w14:textId="77777777" w:rsidR="00B431E6" w:rsidRDefault="00B431E6" w:rsidP="00590F91">
      <w:pPr>
        <w:pStyle w:val="Titre3"/>
        <w:spacing w:before="240" w:after="240"/>
        <w:ind w:left="709"/>
      </w:pPr>
      <w:bookmarkStart w:id="2686" w:name="_Toc536800425"/>
      <w:r>
        <w:t>Température du rotor</w:t>
      </w:r>
      <w:bookmarkEnd w:id="2686"/>
    </w:p>
    <w:p w14:paraId="44ABA912" w14:textId="7073B43E" w:rsidR="00AF3BCC" w:rsidRDefault="00AF3BCC" w:rsidP="00AF3BCC">
      <w:pPr>
        <w:spacing w:before="240" w:after="240" w:line="360" w:lineRule="auto"/>
        <w:ind w:firstLine="709"/>
      </w:pPr>
      <w:r>
        <w:t>Les températures sont mesurées par cinq thermocouples montés équidistantes dans le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C20694" w:rsidRPr="00C20694">
        <w:rPr>
          <w:b/>
          <w:iCs/>
        </w:rPr>
        <w:t>Figure 4.3</w:t>
      </w:r>
      <w:r w:rsidR="00C20694" w:rsidRPr="00C20694">
        <w:rPr>
          <w:b/>
          <w:iCs/>
        </w:rPr>
        <w:noBreakHyphen/>
        <w:t>7</w:t>
      </w:r>
      <w:r w:rsidRPr="006244D7">
        <w:rPr>
          <w:b/>
          <w:highlight w:val="yellow"/>
        </w:rPr>
        <w:fldChar w:fldCharType="end"/>
      </w:r>
      <w:r>
        <w:t>), au niveau du plan médian du palier et avec un collecteur tournant</w:t>
      </w:r>
      <w:r w:rsidRPr="009E1FEE">
        <w:t>.</w:t>
      </w:r>
    </w:p>
    <w:p w14:paraId="5F5BC36C" w14:textId="77777777" w:rsidR="009F7CF7" w:rsidRDefault="009F7CF7" w:rsidP="00C17336">
      <w:pPr>
        <w:keepNext/>
        <w:spacing w:line="360" w:lineRule="auto"/>
        <w:jc w:val="center"/>
      </w:pPr>
      <w:r>
        <w:rPr>
          <w:noProof/>
        </w:rPr>
        <w:lastRenderedPageBreak/>
        <w:drawing>
          <wp:inline distT="0" distB="0" distL="0" distR="0" wp14:anchorId="592E46A3" wp14:editId="08964DCE">
            <wp:extent cx="2584174" cy="2249188"/>
            <wp:effectExtent l="0" t="0" r="6985"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96183" cy="2259640"/>
                    </a:xfrm>
                    <a:prstGeom prst="rect">
                      <a:avLst/>
                    </a:prstGeom>
                  </pic:spPr>
                </pic:pic>
              </a:graphicData>
            </a:graphic>
          </wp:inline>
        </w:drawing>
      </w:r>
    </w:p>
    <w:p w14:paraId="524DC546" w14:textId="3F219F68"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2687" w:name="_Ref535575040"/>
      <w:bookmarkStart w:id="2688" w:name="_Toc536112240"/>
      <w:bookmarkStart w:id="2689" w:name="_Toc536800543"/>
      <w:r w:rsidRPr="009F7CF7">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2687"/>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bookmarkEnd w:id="2688"/>
      <w:bookmarkEnd w:id="2689"/>
    </w:p>
    <w:p w14:paraId="4F2E46D4" w14:textId="7142A6F5" w:rsidR="00F45270" w:rsidRDefault="00F45270" w:rsidP="00525548">
      <w:pPr>
        <w:spacing w:before="240" w:after="120" w:line="360" w:lineRule="auto"/>
        <w:ind w:firstLine="709"/>
      </w:pPr>
      <w:r>
        <w:t>Les températures calculées sont comparé</w:t>
      </w:r>
      <w:r w:rsidR="000D6C4F">
        <w:t xml:space="preserve">es avec les valeurs mesurées sur la </w:t>
      </w:r>
      <w:r w:rsidR="000D6C4F" w:rsidRPr="000D6C4F">
        <w:rPr>
          <w:b/>
        </w:rPr>
        <w:fldChar w:fldCharType="begin"/>
      </w:r>
      <w:r w:rsidR="000D6C4F" w:rsidRPr="000D6C4F">
        <w:rPr>
          <w:b/>
        </w:rPr>
        <w:instrText xml:space="preserve"> REF _Ref536537873 \h  \* MERGEFORMAT </w:instrText>
      </w:r>
      <w:r w:rsidR="000D6C4F" w:rsidRPr="000D6C4F">
        <w:rPr>
          <w:b/>
        </w:rPr>
      </w:r>
      <w:r w:rsidR="000D6C4F" w:rsidRPr="000D6C4F">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8</w:t>
      </w:r>
      <w:r w:rsidR="000D6C4F" w:rsidRPr="000D6C4F">
        <w:rPr>
          <w:b/>
        </w:rPr>
        <w:fldChar w:fldCharType="end"/>
      </w:r>
      <w:r w:rsidR="000D6C4F">
        <w:t xml:space="preserve"> et</w:t>
      </w:r>
      <w:r>
        <w:t xml:space="preserve">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C20694" w:rsidRPr="00C20694">
        <w:rPr>
          <w:b/>
          <w:iCs/>
        </w:rPr>
        <w:t>Figure 4.3</w:t>
      </w:r>
      <w:r w:rsidR="00C20694" w:rsidRPr="00C20694">
        <w:rPr>
          <w:b/>
          <w:iCs/>
        </w:rPr>
        <w:noBreakHyphen/>
        <w:t>9</w:t>
      </w:r>
      <w:r w:rsidRPr="00F92FAB">
        <w:rPr>
          <w:b/>
        </w:rPr>
        <w:fldChar w:fldCharType="end"/>
      </w:r>
      <w:r>
        <w:rPr>
          <w:b/>
        </w:rPr>
        <w:t xml:space="preserve">. </w:t>
      </w:r>
      <w:r w:rsidR="006A4135">
        <w:t>L</w:t>
      </w:r>
      <w:r>
        <w:t xml:space="preserve">es résultats numériques illustrés sont obtenus par le couplage du modèle thermique avec le modèle dynamique à 4DDL. La distribution des températures obtenue avec le modèle dynamique de rotor flexible est </w:t>
      </w:r>
      <w:r w:rsidR="009E1FEE">
        <w:t>similaire</w:t>
      </w:r>
      <w:r>
        <w:t xml:space="preserve">. </w:t>
      </w:r>
      <w:r w:rsidR="005509AB">
        <w:t xml:space="preserve"> </w:t>
      </w:r>
    </w:p>
    <w:p w14:paraId="25A06414" w14:textId="223EA020" w:rsidR="006A4135" w:rsidRDefault="006A4135" w:rsidP="00525548">
      <w:pPr>
        <w:spacing w:before="120" w:after="240" w:line="360" w:lineRule="auto"/>
        <w:ind w:firstLine="709"/>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w:t>
      </w:r>
      <w:r w:rsidR="008057DD">
        <w:t>tr/min</w:t>
      </w:r>
      <w:r>
        <w:t xml:space="preserve">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w:t>
      </w:r>
      <w:r w:rsidR="00A3218C">
        <w:t xml:space="preserve"> dans la direction circonférentielle</w:t>
      </w:r>
      <w:r>
        <w:t xml:space="preserve"> sont </w:t>
      </w:r>
      <w:r w:rsidRPr="0085249C">
        <w:t>comprises entre 1 et 5°C.</w:t>
      </w:r>
      <w:r>
        <w:t xml:space="preserve"> </w:t>
      </w:r>
    </w:p>
    <w:p w14:paraId="723D9004" w14:textId="75D5845F" w:rsidR="00102FEF" w:rsidRDefault="00025D7A" w:rsidP="00102FEF">
      <w:pPr>
        <w:spacing w:before="240" w:line="360" w:lineRule="auto"/>
        <w:jc w:val="center"/>
      </w:pPr>
      <w:r w:rsidRPr="00025D7A">
        <w:rPr>
          <w:noProof/>
        </w:rPr>
        <w:drawing>
          <wp:inline distT="0" distB="0" distL="0" distR="0" wp14:anchorId="1B4416DE" wp14:editId="6E708A8B">
            <wp:extent cx="5040000" cy="2796752"/>
            <wp:effectExtent l="0" t="0" r="0" b="0"/>
            <wp:docPr id="2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9"/>
                    <a:stretch>
                      <a:fillRect/>
                    </a:stretch>
                  </pic:blipFill>
                  <pic:spPr>
                    <a:xfrm>
                      <a:off x="0" y="0"/>
                      <a:ext cx="5040000" cy="2796752"/>
                    </a:xfrm>
                    <a:prstGeom prst="rect">
                      <a:avLst/>
                    </a:prstGeom>
                  </pic:spPr>
                </pic:pic>
              </a:graphicData>
            </a:graphic>
          </wp:inline>
        </w:drawing>
      </w:r>
    </w:p>
    <w:p w14:paraId="3C6A0553" w14:textId="57E858FC" w:rsidR="00102FEF" w:rsidRDefault="00102FEF" w:rsidP="00102FEF">
      <w:pPr>
        <w:pStyle w:val="Lgende"/>
        <w:spacing w:after="240"/>
        <w:jc w:val="center"/>
        <w:rPr>
          <w:rFonts w:ascii="Calibri" w:eastAsia="Times New Roman" w:hAnsi="Calibri" w:cs="Times New Roman"/>
          <w:i w:val="0"/>
          <w:iCs w:val="0"/>
          <w:color w:val="auto"/>
          <w:sz w:val="22"/>
          <w:szCs w:val="20"/>
          <w:lang w:eastAsia="fr-FR"/>
        </w:rPr>
      </w:pPr>
      <w:bookmarkStart w:id="2690" w:name="_Ref536537873"/>
      <w:bookmarkStart w:id="2691" w:name="_Toc536800544"/>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8</w:t>
      </w:r>
      <w:r>
        <w:rPr>
          <w:rFonts w:ascii="Calibri" w:eastAsia="Times New Roman" w:hAnsi="Calibri" w:cs="Times New Roman"/>
          <w:i w:val="0"/>
          <w:iCs w:val="0"/>
          <w:color w:val="auto"/>
          <w:sz w:val="22"/>
          <w:szCs w:val="20"/>
          <w:lang w:eastAsia="fr-FR"/>
        </w:rPr>
        <w:fldChar w:fldCharType="end"/>
      </w:r>
      <w:bookmarkEnd w:id="2690"/>
      <w:r>
        <w:rPr>
          <w:rFonts w:ascii="Calibri" w:eastAsia="Times New Roman" w:hAnsi="Calibri" w:cs="Times New Roman"/>
          <w:i w:val="0"/>
          <w:iCs w:val="0"/>
          <w:color w:val="auto"/>
          <w:sz w:val="22"/>
          <w:szCs w:val="20"/>
          <w:lang w:eastAsia="fr-FR"/>
        </w:rPr>
        <w:t xml:space="preserve"> : Comparaison des températures </w:t>
      </w:r>
      <w:r w:rsidR="001B749E">
        <w:rPr>
          <w:rFonts w:ascii="Calibri" w:eastAsia="Times New Roman" w:hAnsi="Calibri" w:cs="Times New Roman"/>
          <w:i w:val="0"/>
          <w:iCs w:val="0"/>
          <w:color w:val="auto"/>
          <w:sz w:val="22"/>
          <w:szCs w:val="20"/>
          <w:lang w:eastAsia="fr-FR"/>
        </w:rPr>
        <w:t xml:space="preserve">moyennes à la surface du rotor </w:t>
      </w:r>
      <w:r>
        <w:rPr>
          <w:rFonts w:ascii="Calibri" w:eastAsia="Times New Roman" w:hAnsi="Calibri" w:cs="Times New Roman"/>
          <w:i w:val="0"/>
          <w:iCs w:val="0"/>
          <w:color w:val="auto"/>
          <w:sz w:val="22"/>
          <w:szCs w:val="20"/>
          <w:lang w:eastAsia="fr-FR"/>
        </w:rPr>
        <w:t>calculées et mesurées</w:t>
      </w:r>
      <w:bookmarkEnd w:id="2691"/>
      <w:r>
        <w:rPr>
          <w:rFonts w:ascii="Calibri" w:eastAsia="Times New Roman" w:hAnsi="Calibri" w:cs="Times New Roman"/>
          <w:i w:val="0"/>
          <w:iCs w:val="0"/>
          <w:color w:val="auto"/>
          <w:sz w:val="22"/>
          <w:szCs w:val="20"/>
          <w:lang w:eastAsia="fr-FR"/>
        </w:rPr>
        <w:t xml:space="preserve"> </w:t>
      </w:r>
    </w:p>
    <w:p w14:paraId="2A4EE84C" w14:textId="77777777" w:rsidR="00166F6A" w:rsidRDefault="00166F6A" w:rsidP="00166F6A">
      <w:pPr>
        <w:keepNext/>
        <w:spacing w:line="360" w:lineRule="auto"/>
        <w:jc w:val="center"/>
      </w:pPr>
      <w:r>
        <w:rPr>
          <w:noProof/>
        </w:rPr>
        <w:lastRenderedPageBreak/>
        <w:drawing>
          <wp:inline distT="0" distB="0" distL="0" distR="0" wp14:anchorId="1981C921" wp14:editId="7E54C22F">
            <wp:extent cx="4801143" cy="2880000"/>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01143" cy="2880000"/>
                    </a:xfrm>
                    <a:prstGeom prst="rect">
                      <a:avLst/>
                    </a:prstGeom>
                    <a:noFill/>
                  </pic:spPr>
                </pic:pic>
              </a:graphicData>
            </a:graphic>
          </wp:inline>
        </w:drawing>
      </w:r>
    </w:p>
    <w:p w14:paraId="6952D8AA" w14:textId="1A9D2951" w:rsidR="00166F6A" w:rsidRPr="00025D7A" w:rsidRDefault="00166F6A" w:rsidP="00025D7A">
      <w:pPr>
        <w:pStyle w:val="Lgende"/>
        <w:spacing w:after="240"/>
        <w:jc w:val="center"/>
        <w:rPr>
          <w:rFonts w:ascii="Calibri" w:eastAsia="Times New Roman" w:hAnsi="Calibri" w:cs="Times New Roman"/>
          <w:i w:val="0"/>
          <w:iCs w:val="0"/>
          <w:color w:val="auto"/>
          <w:sz w:val="22"/>
          <w:szCs w:val="20"/>
          <w:lang w:eastAsia="fr-FR"/>
        </w:rPr>
      </w:pPr>
      <w:bookmarkStart w:id="2692" w:name="_Ref533694038"/>
      <w:bookmarkStart w:id="2693" w:name="_Toc536112241"/>
      <w:bookmarkStart w:id="2694" w:name="_Toc536800545"/>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9</w:t>
      </w:r>
      <w:r>
        <w:rPr>
          <w:rFonts w:ascii="Calibri" w:eastAsia="Times New Roman" w:hAnsi="Calibri" w:cs="Times New Roman"/>
          <w:i w:val="0"/>
          <w:iCs w:val="0"/>
          <w:color w:val="auto"/>
          <w:sz w:val="22"/>
          <w:szCs w:val="20"/>
          <w:lang w:eastAsia="fr-FR"/>
        </w:rPr>
        <w:fldChar w:fldCharType="end"/>
      </w:r>
      <w:bookmarkEnd w:id="2692"/>
      <w:r>
        <w:rPr>
          <w:rFonts w:ascii="Calibri" w:eastAsia="Times New Roman" w:hAnsi="Calibri" w:cs="Times New Roman"/>
          <w:i w:val="0"/>
          <w:iCs w:val="0"/>
          <w:color w:val="auto"/>
          <w:sz w:val="22"/>
          <w:szCs w:val="20"/>
          <w:lang w:eastAsia="fr-FR"/>
        </w:rPr>
        <w:t> : Comparaison des variations des températures calculées et mesurées</w:t>
      </w:r>
      <w:bookmarkEnd w:id="2693"/>
      <w:bookmarkEnd w:id="2694"/>
      <w:r w:rsidR="00025D7A">
        <w:rPr>
          <w:rFonts w:ascii="Calibri" w:eastAsia="Times New Roman" w:hAnsi="Calibri" w:cs="Times New Roman"/>
          <w:i w:val="0"/>
          <w:iCs w:val="0"/>
          <w:color w:val="auto"/>
          <w:sz w:val="22"/>
          <w:szCs w:val="20"/>
          <w:lang w:eastAsia="fr-FR"/>
        </w:rPr>
        <w:t xml:space="preserve"> </w:t>
      </w:r>
    </w:p>
    <w:p w14:paraId="7C6266FE" w14:textId="77777777" w:rsidR="00CA2784" w:rsidRDefault="00CA2784" w:rsidP="009E1FEE">
      <w:pPr>
        <w:spacing w:before="240" w:after="240" w:line="360" w:lineRule="auto"/>
        <w:ind w:firstLine="709"/>
      </w:pPr>
    </w:p>
    <w:p w14:paraId="19A1D5AE" w14:textId="49C80687" w:rsidR="009E1FEE" w:rsidRDefault="009E1FEE" w:rsidP="009E1FEE">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C20694" w:rsidRPr="00C20694">
        <w:rPr>
          <w:b/>
          <w:iCs/>
        </w:rPr>
        <w:t>Figure 4.3</w:t>
      </w:r>
      <w:r w:rsidR="00C20694" w:rsidRPr="00C20694">
        <w:rPr>
          <w:b/>
          <w:iCs/>
        </w:rPr>
        <w:noBreakHyphen/>
        <w:t>10</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65EE3C48" w14:textId="77777777" w:rsidR="009E1FEE" w:rsidRPr="009E1FEE" w:rsidRDefault="009E1FEE" w:rsidP="009E1FEE"/>
    <w:p w14:paraId="3AE22E4D" w14:textId="0AC6EE9A" w:rsidR="00B431E6" w:rsidRDefault="00B431E6" w:rsidP="001B3D6F">
      <w:pPr>
        <w:keepNext/>
        <w:spacing w:line="360" w:lineRule="auto"/>
        <w:jc w:val="center"/>
      </w:pPr>
      <w:r>
        <w:rPr>
          <w:noProof/>
        </w:rPr>
        <w:drawing>
          <wp:inline distT="0" distB="0" distL="0" distR="0" wp14:anchorId="4130A5E1" wp14:editId="17FDBDAD">
            <wp:extent cx="4794293" cy="2880000"/>
            <wp:effectExtent l="0" t="0" r="635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94293" cy="2880000"/>
                    </a:xfrm>
                    <a:prstGeom prst="rect">
                      <a:avLst/>
                    </a:prstGeom>
                  </pic:spPr>
                </pic:pic>
              </a:graphicData>
            </a:graphic>
          </wp:inline>
        </w:drawing>
      </w:r>
    </w:p>
    <w:p w14:paraId="7F8B9289" w14:textId="6616139C" w:rsidR="009E1FEE" w:rsidRPr="00CA2784" w:rsidRDefault="00B431E6" w:rsidP="00CA2784">
      <w:pPr>
        <w:pStyle w:val="Lgende"/>
        <w:spacing w:after="240"/>
        <w:jc w:val="center"/>
        <w:rPr>
          <w:rFonts w:ascii="Calibri" w:eastAsia="Times New Roman" w:hAnsi="Calibri" w:cs="Times New Roman"/>
          <w:i w:val="0"/>
          <w:color w:val="auto"/>
          <w:sz w:val="22"/>
          <w:szCs w:val="20"/>
          <w:lang w:eastAsia="fr-FR"/>
        </w:rPr>
      </w:pPr>
      <w:bookmarkStart w:id="2695" w:name="_Ref533692432"/>
      <w:bookmarkStart w:id="2696" w:name="_Toc536112242"/>
      <w:bookmarkStart w:id="2697" w:name="_Toc536800546"/>
      <w:r w:rsidRPr="008728CE">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10</w:t>
      </w:r>
      <w:r w:rsidR="0019727E">
        <w:rPr>
          <w:rFonts w:ascii="Calibri" w:eastAsia="Times New Roman" w:hAnsi="Calibri" w:cs="Times New Roman"/>
          <w:i w:val="0"/>
          <w:iCs w:val="0"/>
          <w:color w:val="auto"/>
          <w:sz w:val="22"/>
          <w:szCs w:val="20"/>
          <w:lang w:eastAsia="fr-FR"/>
        </w:rPr>
        <w:fldChar w:fldCharType="end"/>
      </w:r>
      <w:bookmarkEnd w:id="2695"/>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bookmarkEnd w:id="2696"/>
      <w:bookmarkEnd w:id="2697"/>
    </w:p>
    <w:p w14:paraId="184F3461" w14:textId="26740615" w:rsidR="00B431E6" w:rsidRDefault="00B431E6" w:rsidP="00665DA5">
      <w:pPr>
        <w:pStyle w:val="Titre3"/>
        <w:ind w:left="709"/>
      </w:pPr>
      <w:bookmarkStart w:id="2698" w:name="_Toc536800426"/>
      <w:r>
        <w:lastRenderedPageBreak/>
        <w:t xml:space="preserve">Phases du balourd, </w:t>
      </w:r>
      <w:r w:rsidR="000370E4">
        <w:t xml:space="preserve">du </w:t>
      </w:r>
      <w:r>
        <w:t xml:space="preserve">point haut et </w:t>
      </w:r>
      <w:r w:rsidR="000370E4">
        <w:t xml:space="preserve">du </w:t>
      </w:r>
      <w:r>
        <w:t>point chaud</w:t>
      </w:r>
      <w:bookmarkEnd w:id="2698"/>
      <w:r>
        <w:t xml:space="preserve"> </w:t>
      </w:r>
    </w:p>
    <w:p w14:paraId="4A6C1E35" w14:textId="77777777" w:rsidR="00810924" w:rsidRDefault="00810924" w:rsidP="00CE57D0">
      <w:pPr>
        <w:spacing w:before="240" w:after="120" w:line="360" w:lineRule="auto"/>
        <w:ind w:firstLine="578"/>
      </w:pPr>
      <w:r>
        <w:t xml:space="preserve">Les phases du balourd, du point haut et du point chaud sont exprimée dans le repère mobile du rotor. Elles sont des informations importantes pour la compréhension de l’effet Morton. </w:t>
      </w:r>
    </w:p>
    <w:p w14:paraId="30CFA508" w14:textId="77777777"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 des simulations.</w:t>
      </w:r>
    </w:p>
    <w:p w14:paraId="28FAFA9A" w14:textId="590684FD" w:rsidR="00810924" w:rsidRDefault="00810924" w:rsidP="00810924">
      <w:pPr>
        <w:spacing w:before="120" w:after="120" w:line="360" w:lineRule="auto"/>
        <w:ind w:firstLine="576"/>
      </w:pPr>
      <w:r>
        <w:t>Le point haut (i.e. le point à la surface du rotor où l’épaisseur du film est le minimale) peut être déterminé à partir de l’orbite synchrone. Sa détermination est présentée en</w:t>
      </w:r>
      <w:r w:rsidR="00E91338">
        <w:t xml:space="preserve"> </w:t>
      </w:r>
      <w:hyperlink w:anchor="_Annexe_C_:" w:history="1">
        <w:r w:rsidR="00E91338" w:rsidRPr="00E91338">
          <w:rPr>
            <w:rStyle w:val="Lienhypertexte"/>
            <w:b/>
            <w:color w:val="000000" w:themeColor="text1"/>
            <w:u w:val="none"/>
          </w:rPr>
          <w:t>Annexe C</w:t>
        </w:r>
      </w:hyperlink>
      <w:r>
        <w:t xml:space="preserv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2B4BE8A5" w:rsidR="00810924" w:rsidRDefault="00810924" w:rsidP="00B5686E">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C20694" w:rsidRPr="00C20694">
        <w:rPr>
          <w:b/>
        </w:rPr>
        <w:t xml:space="preserve">Figure </w:t>
      </w:r>
      <w:r w:rsidR="00C20694" w:rsidRPr="00C20694">
        <w:rPr>
          <w:b/>
          <w:iCs/>
          <w:noProof/>
        </w:rPr>
        <w:t>4.3</w:t>
      </w:r>
      <w:r w:rsidR="00C20694" w:rsidRPr="00C20694">
        <w:rPr>
          <w:b/>
          <w:iCs/>
          <w:noProof/>
        </w:rPr>
        <w:noBreakHyphen/>
        <w:t>11</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 xml:space="preserve">par Lorentz et </w:t>
      </w:r>
      <w:proofErr w:type="gramStart"/>
      <w:r w:rsidRPr="00810924">
        <w:t>Murphy</w:t>
      </w:r>
      <w:proofErr w:type="gramEnd"/>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C20694">
        <w:rPr>
          <w:b/>
        </w:rPr>
        <w:t>[19]</w:t>
      </w:r>
      <w:r w:rsidRPr="00810924">
        <w:rPr>
          <w:b/>
        </w:rPr>
        <w:fldChar w:fldCharType="end"/>
      </w:r>
      <w:r>
        <w:t xml:space="preserve"> et est également mentionné par Palazzolo</w:t>
      </w:r>
      <w:r w:rsidR="00425164">
        <w:t xml:space="preserve"> </w:t>
      </w:r>
      <w:r w:rsidR="00425164" w:rsidRPr="00425164">
        <w:rPr>
          <w:b/>
        </w:rPr>
        <w:fldChar w:fldCharType="begin"/>
      </w:r>
      <w:r w:rsidR="00425164" w:rsidRPr="00425164">
        <w:rPr>
          <w:b/>
        </w:rPr>
        <w:instrText xml:space="preserve"> REF _Ref533090191 \r \h </w:instrText>
      </w:r>
      <w:r w:rsidR="00425164">
        <w:rPr>
          <w:b/>
        </w:rPr>
        <w:instrText xml:space="preserve"> \* MERGEFORMAT </w:instrText>
      </w:r>
      <w:r w:rsidR="00425164" w:rsidRPr="00425164">
        <w:rPr>
          <w:b/>
        </w:rPr>
      </w:r>
      <w:r w:rsidR="00425164" w:rsidRPr="00425164">
        <w:rPr>
          <w:b/>
        </w:rPr>
        <w:fldChar w:fldCharType="separate"/>
      </w:r>
      <w:r w:rsidR="00C20694">
        <w:rPr>
          <w:b/>
        </w:rPr>
        <w:t>[6]</w:t>
      </w:r>
      <w:r w:rsidR="00425164" w:rsidRPr="00425164">
        <w:rPr>
          <w:b/>
        </w:rPr>
        <w:fldChar w:fldCharType="end"/>
      </w:r>
      <w:r>
        <w:t>.</w:t>
      </w:r>
    </w:p>
    <w:p w14:paraId="459E9B44" w14:textId="77777777" w:rsidR="00B431E6" w:rsidRDefault="00B431E6" w:rsidP="00CD362F">
      <w:pPr>
        <w:keepNext/>
        <w:jc w:val="center"/>
      </w:pPr>
      <w:r>
        <w:rPr>
          <w:noProof/>
        </w:rPr>
        <w:drawing>
          <wp:inline distT="0" distB="0" distL="0" distR="0" wp14:anchorId="1A9022AE" wp14:editId="72F270F4">
            <wp:extent cx="5104529" cy="3060000"/>
            <wp:effectExtent l="0" t="0" r="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04529" cy="3060000"/>
                    </a:xfrm>
                    <a:prstGeom prst="rect">
                      <a:avLst/>
                    </a:prstGeom>
                    <a:noFill/>
                  </pic:spPr>
                </pic:pic>
              </a:graphicData>
            </a:graphic>
          </wp:inline>
        </w:drawing>
      </w:r>
    </w:p>
    <w:p w14:paraId="70B764EE" w14:textId="1534EAD1"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2699" w:name="_Ref533714904"/>
      <w:bookmarkStart w:id="2700" w:name="_Toc536112243"/>
      <w:bookmarkStart w:id="2701" w:name="_Toc536800547"/>
      <w:r w:rsidRPr="00EC3F4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11</w:t>
      </w:r>
      <w:r w:rsidR="0019727E">
        <w:rPr>
          <w:rFonts w:ascii="Calibri" w:eastAsia="Times New Roman" w:hAnsi="Calibri" w:cs="Times New Roman"/>
          <w:i w:val="0"/>
          <w:iCs w:val="0"/>
          <w:color w:val="auto"/>
          <w:sz w:val="22"/>
          <w:szCs w:val="20"/>
          <w:lang w:eastAsia="fr-FR"/>
        </w:rPr>
        <w:fldChar w:fldCharType="end"/>
      </w:r>
      <w:bookmarkEnd w:id="2699"/>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bookmarkEnd w:id="2700"/>
      <w:bookmarkEnd w:id="2701"/>
    </w:p>
    <w:p w14:paraId="1A8E5E89" w14:textId="77777777" w:rsidR="008E0064" w:rsidRPr="008E0064" w:rsidRDefault="008E0064" w:rsidP="008E0064"/>
    <w:p w14:paraId="2A922A72" w14:textId="77777777" w:rsidR="00810924" w:rsidRPr="004B241C" w:rsidRDefault="00810924" w:rsidP="00810924">
      <w:pPr>
        <w:pStyle w:val="Titre3"/>
        <w:ind w:left="709"/>
      </w:pPr>
      <w:bookmarkStart w:id="2702" w:name="_Toc534984860"/>
      <w:bookmarkStart w:id="2703" w:name="_Toc536800427"/>
      <w:r>
        <w:t>Critiques des résultats</w:t>
      </w:r>
      <w:bookmarkEnd w:id="2702"/>
      <w:bookmarkEnd w:id="2703"/>
    </w:p>
    <w:p w14:paraId="2D5EE259" w14:textId="77777777" w:rsidR="00810924" w:rsidRPr="003E5F16" w:rsidRDefault="00810924" w:rsidP="00DD6265">
      <w:pPr>
        <w:spacing w:before="24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w:t>
      </w:r>
      <w:r>
        <w:lastRenderedPageBreak/>
        <w:t xml:space="preserve">l’installation expérimentale et l’initialisation des calculs numériques ne peuvent être que différents et ont un impact sur le champ thermique transitoire. </w:t>
      </w:r>
    </w:p>
    <w:p w14:paraId="16F5CEB4" w14:textId="245C2DA9" w:rsidR="00150EFB" w:rsidRDefault="00150EFB" w:rsidP="00032683">
      <w:pPr>
        <w:spacing w:before="240" w:after="240" w:line="360" w:lineRule="auto"/>
        <w:ind w:firstLine="709"/>
      </w:pPr>
      <w:r>
        <w:t xml:space="preserve">Toutefois, le rotor « court » de 430 mm n’a pas mis en évidence l’apparition d’une divergence spirale des vibrations synchrones mais, comme le montre le diagramme polaire représenté sur la </w:t>
      </w:r>
      <w:r w:rsidRPr="00150EFB">
        <w:rPr>
          <w:b/>
        </w:rPr>
        <w:fldChar w:fldCharType="begin"/>
      </w:r>
      <w:r w:rsidRPr="00150EFB">
        <w:rPr>
          <w:b/>
        </w:rPr>
        <w:instrText xml:space="preserve"> REF _Ref535934633 \h  \* MERGEFORMAT </w:instrText>
      </w:r>
      <w:r w:rsidRPr="00150EFB">
        <w:rPr>
          <w:b/>
        </w:rPr>
      </w:r>
      <w:r w:rsidRPr="00150EFB">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12</w:t>
      </w:r>
      <w:r w:rsidRPr="00150EFB">
        <w:rPr>
          <w:b/>
        </w:rPr>
        <w:fldChar w:fldCharType="end"/>
      </w:r>
      <w:r>
        <w:t xml:space="preserve">, un effet Morton stable. Le vecteur de la vibration synchrone dans le palier tourne dans le sens contraire de la vitesse de rotation avant de se </w:t>
      </w:r>
      <w:r w:rsidR="00482E77">
        <w:t>stabiliser</w:t>
      </w:r>
      <w:r>
        <w:t>.</w:t>
      </w:r>
    </w:p>
    <w:p w14:paraId="3F5A40A4" w14:textId="5D980C94" w:rsidR="00E05FA3" w:rsidRDefault="00C17336" w:rsidP="00C17336">
      <w:pPr>
        <w:keepNext/>
        <w:spacing w:line="360" w:lineRule="auto"/>
        <w:jc w:val="center"/>
      </w:pPr>
      <w:r>
        <w:rPr>
          <w:noProof/>
        </w:rPr>
        <w:drawing>
          <wp:inline distT="0" distB="0" distL="0" distR="0" wp14:anchorId="62C2DF78" wp14:editId="5815A87C">
            <wp:extent cx="3062493" cy="3093057"/>
            <wp:effectExtent l="0" t="0" r="508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0073" cy="3120912"/>
                    </a:xfrm>
                    <a:prstGeom prst="rect">
                      <a:avLst/>
                    </a:prstGeom>
                  </pic:spPr>
                </pic:pic>
              </a:graphicData>
            </a:graphic>
          </wp:inline>
        </w:drawing>
      </w:r>
    </w:p>
    <w:p w14:paraId="763B44BF" w14:textId="4386D135" w:rsidR="006B77AD" w:rsidRDefault="006B77AD" w:rsidP="00BD4A0C">
      <w:pPr>
        <w:pStyle w:val="Lgende"/>
        <w:jc w:val="center"/>
        <w:rPr>
          <w:rFonts w:ascii="Calibri" w:eastAsia="Times New Roman" w:hAnsi="Calibri" w:cs="Times New Roman"/>
          <w:i w:val="0"/>
          <w:iCs w:val="0"/>
          <w:color w:val="auto"/>
          <w:sz w:val="22"/>
          <w:szCs w:val="20"/>
          <w:lang w:eastAsia="fr-FR"/>
        </w:rPr>
      </w:pPr>
      <w:bookmarkStart w:id="2704" w:name="_Ref535934633"/>
      <w:bookmarkStart w:id="2705" w:name="_Toc536112244"/>
      <w:bookmarkStart w:id="2706" w:name="_Toc536800548"/>
      <w:r w:rsidRPr="006B77A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12</w:t>
      </w:r>
      <w:r w:rsidR="0019727E">
        <w:rPr>
          <w:rFonts w:ascii="Calibri" w:eastAsia="Times New Roman" w:hAnsi="Calibri" w:cs="Times New Roman"/>
          <w:i w:val="0"/>
          <w:iCs w:val="0"/>
          <w:color w:val="auto"/>
          <w:sz w:val="22"/>
          <w:szCs w:val="20"/>
          <w:lang w:eastAsia="fr-FR"/>
        </w:rPr>
        <w:fldChar w:fldCharType="end"/>
      </w:r>
      <w:bookmarkEnd w:id="2704"/>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r w:rsidR="0085524F">
        <w:rPr>
          <w:rFonts w:ascii="Calibri" w:eastAsia="Times New Roman" w:hAnsi="Calibri" w:cs="Times New Roman"/>
          <w:i w:val="0"/>
          <w:iCs w:val="0"/>
          <w:color w:val="auto"/>
          <w:sz w:val="22"/>
          <w:szCs w:val="20"/>
          <w:lang w:eastAsia="fr-FR"/>
        </w:rPr>
        <w:t xml:space="preserve"> pour le rotor court de </w:t>
      </w:r>
      <w:r w:rsidR="0054156D">
        <w:rPr>
          <w:rFonts w:ascii="Calibri" w:eastAsia="Times New Roman" w:hAnsi="Calibri" w:cs="Times New Roman"/>
          <w:i w:val="0"/>
          <w:iCs w:val="0"/>
          <w:color w:val="auto"/>
          <w:sz w:val="22"/>
          <w:szCs w:val="20"/>
          <w:lang w:eastAsia="fr-FR"/>
        </w:rPr>
        <w:t>430mm</w:t>
      </w:r>
      <w:bookmarkEnd w:id="2705"/>
      <w:bookmarkEnd w:id="2706"/>
    </w:p>
    <w:p w14:paraId="589AF83F" w14:textId="77777777" w:rsidR="00B811AE" w:rsidRPr="00B811AE" w:rsidRDefault="00B811AE" w:rsidP="00B811AE"/>
    <w:p w14:paraId="11467D0A" w14:textId="77777777" w:rsidR="00B431E6" w:rsidRDefault="00B431E6" w:rsidP="00032683">
      <w:pPr>
        <w:pStyle w:val="Titre2"/>
        <w:spacing w:after="240"/>
        <w:ind w:left="708" w:hanging="578"/>
      </w:pPr>
      <w:bookmarkStart w:id="2707" w:name="_Simulation_du_rotor"/>
      <w:bookmarkStart w:id="2708" w:name="_Toc536800428"/>
      <w:bookmarkEnd w:id="2707"/>
      <w:r>
        <w:t>Simulation du rotor 700mm</w:t>
      </w:r>
      <w:bookmarkEnd w:id="2708"/>
    </w:p>
    <w:p w14:paraId="4732B395" w14:textId="628B5A20" w:rsidR="00EB112F" w:rsidRDefault="00EB112F" w:rsidP="00EB112F">
      <w:pPr>
        <w:spacing w:line="360" w:lineRule="auto"/>
        <w:ind w:firstLine="708"/>
      </w:pPr>
      <w:r>
        <w:t>L’objectif de la simulation avec le rotor 700mm est de mettre en évidence le déclenchement de l’effet Morton instable. Deux balourds mécaniques, 120 g</w:t>
      </w:r>
      <w:r>
        <w:rPr>
          <w:rFonts w:ascii="Times New Roman" w:hAnsi="Times New Roman"/>
        </w:rPr>
        <w:t>∙</w:t>
      </w:r>
      <w:r>
        <w:t>mm et 140 g</w:t>
      </w:r>
      <w:r>
        <w:rPr>
          <w:rFonts w:ascii="Times New Roman" w:hAnsi="Times New Roman"/>
        </w:rPr>
        <w:t>∙</w:t>
      </w:r>
      <w:r>
        <w:t>mm ont été utilisé pour réaliser cette simulation.</w:t>
      </w:r>
      <w:r>
        <w:rPr>
          <w:rStyle w:val="Appelnotedebasdep"/>
        </w:rPr>
        <w:footnoteReference w:id="9"/>
      </w:r>
      <w:r>
        <w:t xml:space="preserve">  Ces balourds sont positionnés à l’extrémité NDE au niveau du disque de 10.4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w:t>
      </w:r>
      <w:r w:rsidR="00664993">
        <w:t xml:space="preserve">à </w:t>
      </w:r>
      <m:oMath>
        <m:r>
          <w:rPr>
            <w:rFonts w:ascii="Cambria Math" w:hAnsi="Cambria Math"/>
          </w:rPr>
          <m:t>n</m:t>
        </m:r>
      </m:oMath>
      <w:r w:rsidR="00664993">
        <w:t xml:space="preserve"> degrés de liberté</w:t>
      </w:r>
      <w:r>
        <w:t xml:space="preserve"> est utilisé pour déterminer les vibrations synchrones. Le balourd thermique est modélisé par le défaut de la fibre neutre. </w:t>
      </w:r>
    </w:p>
    <w:p w14:paraId="27D8807D" w14:textId="2CF8D789" w:rsidR="00B11BAD" w:rsidRDefault="00B11BAD" w:rsidP="00B811AE">
      <w:pPr>
        <w:spacing w:before="120" w:after="120" w:line="360" w:lineRule="auto"/>
        <w:ind w:firstLine="709"/>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w:t>
      </w:r>
      <w:r>
        <w:lastRenderedPageBreak/>
        <w:t xml:space="preserve">hydrodynamique et le champ de température à la surface du rotor sont enregistrés pendant les simulations. Elles sont illustrées sur les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1</w:t>
      </w:r>
      <w:r w:rsidRPr="001E18E6">
        <w:rPr>
          <w:b/>
        </w:rPr>
        <w:fldChar w:fldCharType="end"/>
      </w:r>
      <w:r w:rsidRPr="00A00C96">
        <w:t xml:space="preserve"> </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7</w:t>
      </w:r>
      <w:r w:rsidRPr="00A00C96">
        <w:rPr>
          <w:b/>
        </w:rPr>
        <w:fldChar w:fldCharType="end"/>
      </w:r>
      <w:r>
        <w:t xml:space="preserve">. </w:t>
      </w:r>
      <w:r w:rsidRPr="00CB052D">
        <w:t xml:space="preserve">Les résultats expérimentaux ne sont pas encore </w:t>
      </w:r>
      <w:r w:rsidR="00816B5E" w:rsidRPr="00CB052D">
        <w:t>disponibles.</w:t>
      </w:r>
    </w:p>
    <w:p w14:paraId="0C26A2C9" w14:textId="5DFB7443" w:rsidR="00064BB7" w:rsidRDefault="00064BB7" w:rsidP="00064BB7">
      <w:pPr>
        <w:spacing w:line="360" w:lineRule="auto"/>
        <w:ind w:firstLine="708"/>
      </w:pPr>
      <w:r>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1</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2</w:t>
      </w:r>
      <w:r w:rsidRPr="001E18E6">
        <w:rPr>
          <w:b/>
        </w:rPr>
        <w:fldChar w:fldCharType="end"/>
      </w:r>
      <w:r w:rsidRPr="001E18E6">
        <w:rPr>
          <w:b/>
        </w:rPr>
        <w:t>.</w:t>
      </w:r>
      <w:r w:rsidRPr="00980FA7">
        <w:t xml:space="preserve"> </w:t>
      </w:r>
      <w:r>
        <w:t>Les amplitudes obtenues avec le balourd de 120 g</w:t>
      </w:r>
      <w:r>
        <w:rPr>
          <w:rFonts w:ascii="Times New Roman" w:hAnsi="Times New Roman"/>
        </w:rPr>
        <w:t>∙</w:t>
      </w:r>
      <w:r>
        <w:t>mm sont plus petites que celles obtenues avec 140g</w:t>
      </w:r>
      <w:r>
        <w:rPr>
          <w:rFonts w:ascii="Times New Roman" w:hAnsi="Times New Roman"/>
        </w:rPr>
        <w:t>∙</w:t>
      </w:r>
      <w:r>
        <w:t>mm. Elles augmentent à cause du balourd thermique généré et de la modification de la raideur du palier</w:t>
      </w:r>
      <w:r w:rsidR="002E4233">
        <w:t xml:space="preserve"> due à l’échauffement du lubrifiant</w:t>
      </w:r>
      <w:r>
        <w:t>. Toutefois, les amplitudes obtenues avec le balourd de 120 g</w:t>
      </w:r>
      <w:r>
        <w:rPr>
          <w:rFonts w:ascii="Times New Roman" w:hAnsi="Times New Roman"/>
        </w:rPr>
        <w:t>∙</w:t>
      </w:r>
      <w:r>
        <w:t>mm ont la tendance de se stabiliser tandis les résultats obtenus avec le balourd de 140 g</w:t>
      </w:r>
      <w:r>
        <w:rPr>
          <w:rFonts w:ascii="Times New Roman" w:hAnsi="Times New Roman"/>
        </w:rPr>
        <w:t>∙</w:t>
      </w:r>
      <w:r>
        <w:t>mm des amplitudes qui augmentent de plus en plus. De plus, l’augmentation a lieu dans un intervalle relativement court, de 50 s. Ceci montre qu</w:t>
      </w:r>
      <w:r w:rsidRPr="006069A3">
        <w:t>’un effet Morton instable est déclenché pour le balourd de 140 g</w:t>
      </w:r>
      <w:r w:rsidRPr="006069A3">
        <w:rPr>
          <w:rFonts w:ascii="Times New Roman" w:hAnsi="Times New Roman"/>
        </w:rPr>
        <w:t>∙</w:t>
      </w:r>
      <w:r w:rsidRPr="006069A3">
        <w:t>mm</w:t>
      </w:r>
      <w:r>
        <w:t xml:space="preserve">. </w:t>
      </w:r>
    </w:p>
    <w:p w14:paraId="0AE3D690" w14:textId="2C0EFDC2" w:rsidR="00FB3AF8" w:rsidRDefault="00350B16" w:rsidP="00824296">
      <w:pPr>
        <w:spacing w:before="120" w:after="120" w:line="360" w:lineRule="auto"/>
        <w:ind w:firstLine="709"/>
      </w:pPr>
      <w:r>
        <w:t xml:space="preserve">Le digramme en coordonnées polaires représenté sur la </w:t>
      </w:r>
      <w:r w:rsidRPr="00350B16">
        <w:rPr>
          <w:b/>
        </w:rPr>
        <w:fldChar w:fldCharType="begin"/>
      </w:r>
      <w:r w:rsidRPr="00350B16">
        <w:rPr>
          <w:b/>
        </w:rPr>
        <w:instrText xml:space="preserve"> REF _Ref535935133 \h  \* MERGEFORMAT </w:instrText>
      </w:r>
      <w:r w:rsidRPr="00350B16">
        <w:rPr>
          <w:b/>
        </w:rPr>
      </w:r>
      <w:r w:rsidRPr="00350B16">
        <w:rPr>
          <w:b/>
        </w:rPr>
        <w:fldChar w:fldCharType="separate"/>
      </w:r>
      <w:r w:rsidR="00C20694" w:rsidRPr="00C20694">
        <w:rPr>
          <w:b/>
          <w:iCs/>
        </w:rPr>
        <w:t xml:space="preserve">Figure </w:t>
      </w:r>
      <w:r w:rsidR="00C20694" w:rsidRPr="00C20694">
        <w:rPr>
          <w:b/>
          <w:iCs/>
          <w:noProof/>
        </w:rPr>
        <w:t>4.4</w:t>
      </w:r>
      <w:r w:rsidR="00C20694" w:rsidRPr="00C20694">
        <w:rPr>
          <w:b/>
          <w:iCs/>
          <w:noProof/>
        </w:rPr>
        <w:noBreakHyphen/>
        <w:t>3</w:t>
      </w:r>
      <w:r w:rsidRPr="00350B16">
        <w:rPr>
          <w:b/>
        </w:rPr>
        <w:fldChar w:fldCharType="end"/>
      </w:r>
      <w:r>
        <w:t xml:space="preserve"> confirme cette conclusion. </w:t>
      </w:r>
      <w:r w:rsidRPr="004E238F">
        <w:t>Le vecteur de vibration</w:t>
      </w:r>
      <w:r w:rsidR="001E2CA5">
        <w:t>s</w:t>
      </w:r>
      <w:r w:rsidRPr="004E238F">
        <w:t xml:space="preserve"> synchrone</w:t>
      </w:r>
      <w:r w:rsidR="001E2CA5">
        <w:t>s</w:t>
      </w:r>
      <w:r w:rsidRPr="004E238F">
        <w:t xml:space="preserve"> dans le palier </w:t>
      </w:r>
      <w:r>
        <w:t>pour le balourd de 120 g</w:t>
      </w:r>
      <w:r>
        <w:rPr>
          <w:rFonts w:ascii="Times New Roman" w:hAnsi="Times New Roman"/>
        </w:rPr>
        <w:t>∙</w:t>
      </w:r>
      <w:r>
        <w:t>mm</w:t>
      </w:r>
      <w:r w:rsidRPr="004E238F">
        <w:t xml:space="preserve"> tourne dans le sens contraire de la vitesse de rotation</w:t>
      </w:r>
      <w:r>
        <w:t xml:space="preserve"> pour ensuite se stabiliser, tout comme le vecteur de vibration calculé pour le rotor court de 430 mm et représenté sur la</w:t>
      </w:r>
      <w:r w:rsidR="004C0FDD">
        <w:t xml:space="preserve"> </w:t>
      </w:r>
      <w:r w:rsidR="004C0FDD" w:rsidRPr="004C0FDD">
        <w:rPr>
          <w:b/>
        </w:rPr>
        <w:fldChar w:fldCharType="begin"/>
      </w:r>
      <w:r w:rsidR="004C0FDD" w:rsidRPr="004C0FDD">
        <w:rPr>
          <w:b/>
        </w:rPr>
        <w:instrText xml:space="preserve"> REF _Ref535934633 \h  \* MERGEFORMAT </w:instrText>
      </w:r>
      <w:r w:rsidR="004C0FDD" w:rsidRPr="004C0FDD">
        <w:rPr>
          <w:b/>
        </w:rPr>
      </w:r>
      <w:r w:rsidR="004C0FDD" w:rsidRPr="004C0FDD">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12</w:t>
      </w:r>
      <w:r w:rsidR="004C0FDD" w:rsidRPr="004C0FDD">
        <w:rPr>
          <w:b/>
        </w:rPr>
        <w:fldChar w:fldCharType="end"/>
      </w:r>
      <w:r>
        <w:t>. Le vecteur obtenu pour le balourd de 140 g</w:t>
      </w:r>
      <w:r>
        <w:rPr>
          <w:rFonts w:ascii="Times New Roman" w:hAnsi="Times New Roman"/>
        </w:rPr>
        <w:t>∙</w:t>
      </w:r>
      <w:r>
        <w:t>mm</w:t>
      </w:r>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7F025932" w14:textId="77777777" w:rsidR="00B811AE" w:rsidRDefault="00B811AE" w:rsidP="00B811AE">
      <w:pPr>
        <w:spacing w:before="120" w:after="120" w:line="360" w:lineRule="auto"/>
      </w:pPr>
    </w:p>
    <w:p w14:paraId="20949A61" w14:textId="77777777" w:rsidR="00B431E6" w:rsidRDefault="00B431E6" w:rsidP="00B431E6">
      <w:pPr>
        <w:keepNext/>
        <w:jc w:val="center"/>
      </w:pPr>
      <w:r>
        <w:rPr>
          <w:noProof/>
        </w:rPr>
        <w:drawing>
          <wp:inline distT="0" distB="0" distL="0" distR="0" wp14:anchorId="5C5EA32E" wp14:editId="7DF6A16A">
            <wp:extent cx="5437588" cy="3267986"/>
            <wp:effectExtent l="0" t="0" r="0" b="889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40948" cy="3270005"/>
                    </a:xfrm>
                    <a:prstGeom prst="rect">
                      <a:avLst/>
                    </a:prstGeom>
                    <a:noFill/>
                  </pic:spPr>
                </pic:pic>
              </a:graphicData>
            </a:graphic>
          </wp:inline>
        </w:drawing>
      </w:r>
    </w:p>
    <w:p w14:paraId="7FF3469D" w14:textId="20C2D0E8" w:rsidR="00B431E6" w:rsidRDefault="00B431E6" w:rsidP="00B431E6">
      <w:pPr>
        <w:pStyle w:val="Lgende"/>
        <w:jc w:val="center"/>
        <w:rPr>
          <w:rFonts w:ascii="Calibri" w:hAnsi="Calibri" w:cs="Calibri"/>
          <w:i w:val="0"/>
          <w:iCs w:val="0"/>
          <w:color w:val="000000"/>
          <w:sz w:val="22"/>
          <w:szCs w:val="24"/>
        </w:rPr>
      </w:pPr>
      <w:bookmarkStart w:id="2709" w:name="_Ref533629031"/>
      <w:bookmarkStart w:id="2710" w:name="_Toc536112245"/>
      <w:bookmarkStart w:id="2711" w:name="_Toc536800549"/>
      <w:r w:rsidRPr="00022C61">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2709"/>
      <w:r>
        <w:rPr>
          <w:rFonts w:ascii="Calibri" w:hAnsi="Calibri" w:cs="Calibri"/>
          <w:i w:val="0"/>
          <w:iCs w:val="0"/>
          <w:color w:val="000000"/>
          <w:sz w:val="22"/>
          <w:szCs w:val="24"/>
        </w:rPr>
        <w:t> : Amplitude des vibrations synchrones au niveau du palier</w:t>
      </w:r>
      <w:bookmarkEnd w:id="2710"/>
      <w:bookmarkEnd w:id="2711"/>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rPr>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rPr>
                <w:noProof/>
              </w:rPr>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6"/>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33FBC7CC" w:rsidR="0085524F" w:rsidRPr="0085524F" w:rsidRDefault="0085524F" w:rsidP="0085524F">
            <w:pPr>
              <w:pStyle w:val="Lgende"/>
              <w:jc w:val="center"/>
              <w:rPr>
                <w:rFonts w:ascii="Calibri" w:hAnsi="Calibri" w:cs="Calibri"/>
                <w:i w:val="0"/>
                <w:iCs w:val="0"/>
                <w:color w:val="000000"/>
                <w:sz w:val="22"/>
                <w:szCs w:val="24"/>
              </w:rPr>
            </w:pPr>
            <w:bookmarkStart w:id="2712" w:name="_Ref533629033"/>
            <w:bookmarkStart w:id="2713" w:name="_Toc536112246"/>
            <w:bookmarkStart w:id="2714" w:name="_Toc536800550"/>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2</w:t>
            </w:r>
            <w:r w:rsidR="0019727E">
              <w:rPr>
                <w:rFonts w:ascii="Calibri" w:hAnsi="Calibri" w:cs="Calibri"/>
                <w:i w:val="0"/>
                <w:iCs w:val="0"/>
                <w:color w:val="000000"/>
                <w:sz w:val="22"/>
                <w:szCs w:val="24"/>
              </w:rPr>
              <w:fldChar w:fldCharType="end"/>
            </w:r>
            <w:bookmarkEnd w:id="2712"/>
            <w:r>
              <w:rPr>
                <w:rFonts w:ascii="Calibri" w:hAnsi="Calibri" w:cs="Calibri"/>
                <w:i w:val="0"/>
                <w:iCs w:val="0"/>
                <w:color w:val="000000"/>
                <w:sz w:val="22"/>
                <w:szCs w:val="24"/>
              </w:rPr>
              <w:t> : Phases des vibrations synchrones au niveau du palier</w:t>
            </w:r>
            <w:bookmarkEnd w:id="2713"/>
            <w:bookmarkEnd w:id="2714"/>
          </w:p>
        </w:tc>
      </w:tr>
    </w:tbl>
    <w:p w14:paraId="1832F921" w14:textId="77777777" w:rsidR="0085524F" w:rsidRDefault="0085524F" w:rsidP="0085524F">
      <w:pPr>
        <w:rPr>
          <w:lang w:eastAsia="zh-CN"/>
        </w:rPr>
      </w:pPr>
    </w:p>
    <w:p w14:paraId="0778BCA0" w14:textId="77777777" w:rsidR="00032683" w:rsidRDefault="00032683" w:rsidP="0085524F">
      <w:pPr>
        <w:rPr>
          <w:lang w:eastAsia="zh-CN"/>
        </w:rPr>
      </w:pPr>
    </w:p>
    <w:p w14:paraId="3DE8FC26" w14:textId="77777777" w:rsidR="00032683" w:rsidRPr="0085524F" w:rsidRDefault="00032683" w:rsidP="0085524F">
      <w:pPr>
        <w:rPr>
          <w:lang w:eastAsia="zh-CN"/>
        </w:rPr>
      </w:pPr>
    </w:p>
    <w:p w14:paraId="191CB2B9" w14:textId="77777777" w:rsidR="006C3E6A" w:rsidRDefault="006C3E6A" w:rsidP="00C728A4">
      <w:pPr>
        <w:keepNext/>
        <w:spacing w:line="360" w:lineRule="auto"/>
        <w:jc w:val="center"/>
      </w:pPr>
      <w:r w:rsidRPr="0085524F">
        <w:rPr>
          <w:noProof/>
        </w:rPr>
        <w:drawing>
          <wp:inline distT="0" distB="0" distL="0" distR="0" wp14:anchorId="2FB2F385" wp14:editId="4026ED68">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97"/>
                    <a:stretch>
                      <a:fillRect/>
                    </a:stretch>
                  </pic:blipFill>
                  <pic:spPr>
                    <a:xfrm>
                      <a:off x="0" y="0"/>
                      <a:ext cx="3178148" cy="3182062"/>
                    </a:xfrm>
                    <a:prstGeom prst="rect">
                      <a:avLst/>
                    </a:prstGeom>
                  </pic:spPr>
                </pic:pic>
              </a:graphicData>
            </a:graphic>
          </wp:inline>
        </w:drawing>
      </w:r>
    </w:p>
    <w:p w14:paraId="7D012344" w14:textId="731300F6" w:rsidR="006C3E6A" w:rsidRPr="0085524F" w:rsidRDefault="006C3E6A" w:rsidP="006C3E6A">
      <w:pPr>
        <w:pStyle w:val="Lgende"/>
        <w:jc w:val="center"/>
        <w:rPr>
          <w:rFonts w:ascii="Calibri" w:eastAsia="Times New Roman" w:hAnsi="Calibri" w:cs="Times New Roman"/>
          <w:i w:val="0"/>
          <w:iCs w:val="0"/>
          <w:color w:val="auto"/>
          <w:sz w:val="22"/>
          <w:szCs w:val="20"/>
          <w:lang w:eastAsia="fr-FR"/>
        </w:rPr>
      </w:pPr>
      <w:bookmarkStart w:id="2715" w:name="_Ref535935133"/>
      <w:bookmarkStart w:id="2716" w:name="_Toc536112247"/>
      <w:bookmarkStart w:id="2717" w:name="_Toc536800551"/>
      <w:r w:rsidRPr="0085524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2715"/>
      <w:r>
        <w:rPr>
          <w:rFonts w:ascii="Calibri" w:eastAsia="Times New Roman" w:hAnsi="Calibri" w:cs="Times New Roman"/>
          <w:i w:val="0"/>
          <w:iCs w:val="0"/>
          <w:color w:val="auto"/>
          <w:sz w:val="22"/>
          <w:szCs w:val="20"/>
          <w:lang w:eastAsia="fr-FR"/>
        </w:rPr>
        <w:t xml:space="preserve"> : Diagramme polaire des vibrations synchrones pour le rotor </w:t>
      </w:r>
      <w:r w:rsidR="00020721">
        <w:rPr>
          <w:rFonts w:ascii="Calibri" w:eastAsia="Times New Roman" w:hAnsi="Calibri" w:cs="Times New Roman"/>
          <w:i w:val="0"/>
          <w:iCs w:val="0"/>
          <w:color w:val="auto"/>
          <w:sz w:val="22"/>
          <w:szCs w:val="20"/>
          <w:lang w:eastAsia="fr-FR"/>
        </w:rPr>
        <w:t>long</w:t>
      </w:r>
      <w:r>
        <w:rPr>
          <w:rFonts w:ascii="Calibri" w:eastAsia="Times New Roman" w:hAnsi="Calibri" w:cs="Times New Roman"/>
          <w:i w:val="0"/>
          <w:iCs w:val="0"/>
          <w:color w:val="auto"/>
          <w:sz w:val="22"/>
          <w:szCs w:val="20"/>
          <w:lang w:eastAsia="fr-FR"/>
        </w:rPr>
        <w:t xml:space="preserve"> de </w:t>
      </w:r>
      <w:r w:rsidR="00020721">
        <w:rPr>
          <w:rFonts w:ascii="Calibri" w:eastAsia="Times New Roman" w:hAnsi="Calibri" w:cs="Times New Roman"/>
          <w:i w:val="0"/>
          <w:iCs w:val="0"/>
          <w:color w:val="auto"/>
          <w:sz w:val="22"/>
          <w:szCs w:val="20"/>
          <w:lang w:eastAsia="fr-FR"/>
        </w:rPr>
        <w:t>70</w:t>
      </w:r>
      <w:r>
        <w:rPr>
          <w:rFonts w:ascii="Calibri" w:eastAsia="Times New Roman" w:hAnsi="Calibri" w:cs="Times New Roman"/>
          <w:i w:val="0"/>
          <w:iCs w:val="0"/>
          <w:color w:val="auto"/>
          <w:sz w:val="22"/>
          <w:szCs w:val="20"/>
          <w:lang w:eastAsia="fr-FR"/>
        </w:rPr>
        <w:t>0mm</w:t>
      </w:r>
      <w:bookmarkEnd w:id="2716"/>
      <w:bookmarkEnd w:id="2717"/>
    </w:p>
    <w:p w14:paraId="343C46E6" w14:textId="77777777" w:rsidR="00032683" w:rsidRDefault="00032683" w:rsidP="00C728A4">
      <w:pPr>
        <w:spacing w:line="360" w:lineRule="auto"/>
      </w:pPr>
    </w:p>
    <w:p w14:paraId="2E0902CF" w14:textId="5C7A9B4F" w:rsidR="00032683" w:rsidRDefault="00032683" w:rsidP="00032683">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4</w:t>
      </w:r>
      <w:r w:rsidRPr="001D2418">
        <w:rPr>
          <w:b/>
        </w:rPr>
        <w:fldChar w:fldCharType="end"/>
      </w:r>
      <w:r>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6</w:t>
      </w:r>
      <w:r w:rsidRPr="001D2418">
        <w:rPr>
          <w:b/>
        </w:rPr>
        <w:fldChar w:fldCharType="end"/>
      </w:r>
      <w:r w:rsidRPr="00E82DD0">
        <w:t>.</w:t>
      </w:r>
      <w:r w:rsidR="00964CEE">
        <w:t xml:space="preserve"> La température moyenne</w:t>
      </w:r>
      <w:r>
        <w:t xml:space="preserve"> à la surface du rotor obtenue avec le balourd 120g.mm a une variation asymptotique stable tandis que celle obtenue avec le balourd de 140 g</w:t>
      </w:r>
      <w:r>
        <w:rPr>
          <w:rFonts w:ascii="Times New Roman" w:hAnsi="Times New Roman"/>
        </w:rPr>
        <w:t>∙</w:t>
      </w:r>
      <w:r>
        <w:t>mm augmente de manière rapide. Les courbes de la différence de température à la surface du rotor</w:t>
      </w:r>
      <w:proofErr w:type="gramStart"/>
      <w:r>
        <w:t xml:space="preserve">, </w:t>
      </w:r>
      <w:proofErr w:type="gramEnd"/>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6D792422" w14:textId="77777777" w:rsidR="00E5351E" w:rsidRDefault="00E5351E" w:rsidP="00E5351E">
      <w:pPr>
        <w:spacing w:line="360" w:lineRule="auto"/>
      </w:pPr>
    </w:p>
    <w:p w14:paraId="5B6C3099" w14:textId="77777777" w:rsidR="00E5351E" w:rsidRDefault="00E5351E" w:rsidP="00E5351E">
      <w:pPr>
        <w:spacing w:line="360" w:lineRule="auto"/>
      </w:pPr>
    </w:p>
    <w:p w14:paraId="60914E59" w14:textId="77777777" w:rsidR="00E5351E" w:rsidRDefault="00E5351E" w:rsidP="00E5351E">
      <w:pPr>
        <w:spacing w:line="360" w:lineRule="auto"/>
      </w:pPr>
    </w:p>
    <w:p w14:paraId="304F61E0" w14:textId="77777777" w:rsidR="00C728A4" w:rsidRDefault="00C728A4" w:rsidP="00E5351E">
      <w:pPr>
        <w:spacing w:line="360" w:lineRule="auto"/>
      </w:pPr>
    </w:p>
    <w:p w14:paraId="3F1690E8" w14:textId="77777777" w:rsidR="00B431E6" w:rsidRPr="00664301" w:rsidRDefault="00B431E6" w:rsidP="00B431E6">
      <w:pPr>
        <w:jc w:val="center"/>
        <w:rPr>
          <w:lang w:eastAsia="zh-CN"/>
        </w:rPr>
      </w:pPr>
      <w:r>
        <w:rPr>
          <w:noProof/>
        </w:rPr>
        <w:drawing>
          <wp:inline distT="0" distB="0" distL="0" distR="0" wp14:anchorId="6727B84B" wp14:editId="1B37FCB7">
            <wp:extent cx="5091520" cy="3060000"/>
            <wp:effectExtent l="0" t="0" r="0" b="762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91520" cy="3060000"/>
                    </a:xfrm>
                    <a:prstGeom prst="rect">
                      <a:avLst/>
                    </a:prstGeom>
                    <a:noFill/>
                  </pic:spPr>
                </pic:pic>
              </a:graphicData>
            </a:graphic>
          </wp:inline>
        </w:drawing>
      </w:r>
    </w:p>
    <w:p w14:paraId="5FC1F889" w14:textId="24B2A888" w:rsidR="00B431E6" w:rsidRDefault="00B431E6" w:rsidP="00032683">
      <w:pPr>
        <w:pStyle w:val="Lgende"/>
        <w:spacing w:after="240"/>
        <w:jc w:val="center"/>
        <w:rPr>
          <w:rFonts w:ascii="Calibri" w:hAnsi="Calibri" w:cs="Calibri"/>
          <w:i w:val="0"/>
          <w:iCs w:val="0"/>
          <w:color w:val="000000"/>
          <w:sz w:val="22"/>
          <w:szCs w:val="24"/>
        </w:rPr>
      </w:pPr>
      <w:bookmarkStart w:id="2718" w:name="_Ref533631693"/>
      <w:bookmarkStart w:id="2719" w:name="_Toc536112248"/>
      <w:bookmarkStart w:id="2720" w:name="_Toc536800552"/>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2718"/>
      <w:r w:rsidR="00964CEE">
        <w:rPr>
          <w:rFonts w:ascii="Calibri" w:hAnsi="Calibri" w:cs="Calibri"/>
          <w:i w:val="0"/>
          <w:iCs w:val="0"/>
          <w:color w:val="000000"/>
          <w:sz w:val="22"/>
          <w:szCs w:val="24"/>
        </w:rPr>
        <w:t> : Température moyenne</w:t>
      </w:r>
      <w:r>
        <w:rPr>
          <w:rFonts w:ascii="Calibri" w:hAnsi="Calibri" w:cs="Calibri"/>
          <w:i w:val="0"/>
          <w:iCs w:val="0"/>
          <w:color w:val="000000"/>
          <w:sz w:val="22"/>
          <w:szCs w:val="24"/>
        </w:rPr>
        <w:t xml:space="preserve"> à la surface du rotor dans le palier</w:t>
      </w:r>
      <w:bookmarkEnd w:id="2719"/>
      <w:bookmarkEnd w:id="2720"/>
    </w:p>
    <w:p w14:paraId="4351C032" w14:textId="77777777" w:rsidR="00E5351E" w:rsidRDefault="00E5351E" w:rsidP="00E5351E">
      <w:pPr>
        <w:rPr>
          <w:lang w:eastAsia="zh-CN"/>
        </w:rPr>
      </w:pPr>
    </w:p>
    <w:p w14:paraId="32471EE6" w14:textId="77777777" w:rsidR="00E5351E" w:rsidRDefault="00E5351E" w:rsidP="00E5351E">
      <w:pPr>
        <w:rPr>
          <w:lang w:eastAsia="zh-CN"/>
        </w:rPr>
      </w:pPr>
    </w:p>
    <w:p w14:paraId="37CB17CF" w14:textId="77777777" w:rsidR="009B564B" w:rsidRDefault="009B564B" w:rsidP="00E5351E">
      <w:pPr>
        <w:rPr>
          <w:lang w:eastAsia="zh-CN"/>
        </w:rPr>
      </w:pPr>
    </w:p>
    <w:p w14:paraId="47BFB956" w14:textId="77777777" w:rsidR="00C728A4" w:rsidRPr="00E5351E" w:rsidRDefault="00C728A4" w:rsidP="00E5351E">
      <w:pPr>
        <w:rPr>
          <w:lang w:eastAsia="zh-CN"/>
        </w:rPr>
      </w:pPr>
    </w:p>
    <w:p w14:paraId="2F687AF5" w14:textId="77777777" w:rsidR="00B431E6" w:rsidRDefault="00B431E6" w:rsidP="00B431E6">
      <w:pPr>
        <w:jc w:val="center"/>
        <w:rPr>
          <w:lang w:eastAsia="zh-CN"/>
        </w:rPr>
      </w:pPr>
      <w:r>
        <w:rPr>
          <w:noProof/>
        </w:rPr>
        <w:drawing>
          <wp:inline distT="0" distB="0" distL="0" distR="0" wp14:anchorId="2138FA09" wp14:editId="276AD024">
            <wp:extent cx="5092083" cy="3060000"/>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92083" cy="3060000"/>
                    </a:xfrm>
                    <a:prstGeom prst="rect">
                      <a:avLst/>
                    </a:prstGeom>
                    <a:noFill/>
                  </pic:spPr>
                </pic:pic>
              </a:graphicData>
            </a:graphic>
          </wp:inline>
        </w:drawing>
      </w:r>
    </w:p>
    <w:p w14:paraId="5641E504" w14:textId="168BF2FA" w:rsidR="00B431E6" w:rsidRDefault="00B431E6" w:rsidP="00032683">
      <w:pPr>
        <w:pStyle w:val="Lgende"/>
        <w:spacing w:after="240"/>
        <w:jc w:val="center"/>
        <w:rPr>
          <w:rFonts w:ascii="Calibri" w:hAnsi="Calibri" w:cs="Calibri"/>
          <w:i w:val="0"/>
          <w:iCs w:val="0"/>
          <w:color w:val="000000"/>
          <w:sz w:val="22"/>
          <w:szCs w:val="24"/>
        </w:rPr>
      </w:pPr>
      <w:bookmarkStart w:id="2721" w:name="_Ref533631685"/>
      <w:bookmarkStart w:id="2722" w:name="_Toc536112249"/>
      <w:bookmarkStart w:id="2723" w:name="_Toc536800553"/>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2721"/>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bookmarkEnd w:id="2722"/>
      <w:bookmarkEnd w:id="2723"/>
    </w:p>
    <w:p w14:paraId="41779455" w14:textId="77777777" w:rsidR="00E5351E" w:rsidRDefault="00E5351E" w:rsidP="00E5351E">
      <w:pPr>
        <w:rPr>
          <w:lang w:eastAsia="zh-CN"/>
        </w:rPr>
      </w:pPr>
    </w:p>
    <w:p w14:paraId="23825F37" w14:textId="77777777" w:rsidR="00E5351E" w:rsidRDefault="00E5351E" w:rsidP="00E5351E">
      <w:pPr>
        <w:rPr>
          <w:lang w:eastAsia="zh-CN"/>
        </w:rPr>
      </w:pPr>
    </w:p>
    <w:p w14:paraId="5B8B8EC1" w14:textId="77777777" w:rsidR="00E5351E" w:rsidRDefault="00E5351E" w:rsidP="00E5351E">
      <w:pPr>
        <w:rPr>
          <w:lang w:eastAsia="zh-CN"/>
        </w:rPr>
      </w:pPr>
    </w:p>
    <w:p w14:paraId="13F070C9" w14:textId="77777777" w:rsidR="00E5351E" w:rsidRDefault="00E5351E" w:rsidP="00E5351E">
      <w:pPr>
        <w:rPr>
          <w:lang w:eastAsia="zh-CN"/>
        </w:rPr>
      </w:pPr>
    </w:p>
    <w:p w14:paraId="0A238D5D" w14:textId="77777777" w:rsidR="00E5351E" w:rsidRPr="00E5351E" w:rsidRDefault="00E5351E" w:rsidP="00E5351E">
      <w:pPr>
        <w:rPr>
          <w:lang w:eastAsia="zh-CN"/>
        </w:rPr>
      </w:pPr>
    </w:p>
    <w:p w14:paraId="4586772C" w14:textId="77777777" w:rsidR="009B564B" w:rsidRDefault="009B564B" w:rsidP="00B431E6">
      <w:pPr>
        <w:jc w:val="center"/>
        <w:rPr>
          <w:lang w:eastAsia="zh-CN"/>
        </w:rPr>
      </w:pPr>
    </w:p>
    <w:p w14:paraId="38FBA664" w14:textId="77777777" w:rsidR="00B431E6" w:rsidRDefault="00B431E6" w:rsidP="00B431E6">
      <w:pPr>
        <w:jc w:val="center"/>
        <w:rPr>
          <w:lang w:eastAsia="zh-CN"/>
        </w:rPr>
      </w:pPr>
      <w:r>
        <w:rPr>
          <w:noProof/>
        </w:rPr>
        <w:drawing>
          <wp:inline distT="0" distB="0" distL="0" distR="0" wp14:anchorId="3273CA63" wp14:editId="398C7566">
            <wp:extent cx="4858247" cy="291753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63618" cy="2920761"/>
                    </a:xfrm>
                    <a:prstGeom prst="rect">
                      <a:avLst/>
                    </a:prstGeom>
                    <a:noFill/>
                  </pic:spPr>
                </pic:pic>
              </a:graphicData>
            </a:graphic>
          </wp:inline>
        </w:drawing>
      </w:r>
    </w:p>
    <w:p w14:paraId="292B1F4C" w14:textId="1B817A62" w:rsidR="00B431E6" w:rsidRDefault="00B431E6" w:rsidP="00E5351E">
      <w:pPr>
        <w:pStyle w:val="Lgende"/>
        <w:spacing w:after="240"/>
        <w:jc w:val="center"/>
        <w:rPr>
          <w:rFonts w:ascii="Calibri" w:hAnsi="Calibri" w:cs="Calibri"/>
          <w:i w:val="0"/>
          <w:iCs w:val="0"/>
          <w:color w:val="000000"/>
          <w:sz w:val="22"/>
          <w:szCs w:val="24"/>
        </w:rPr>
      </w:pPr>
      <w:bookmarkStart w:id="2724" w:name="_Ref533631691"/>
      <w:bookmarkStart w:id="2725" w:name="_Toc536112250"/>
      <w:bookmarkStart w:id="2726" w:name="_Toc536800554"/>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724"/>
      <w:r>
        <w:rPr>
          <w:rFonts w:ascii="Calibri" w:hAnsi="Calibri" w:cs="Calibri"/>
          <w:i w:val="0"/>
          <w:iCs w:val="0"/>
          <w:color w:val="000000"/>
          <w:sz w:val="22"/>
          <w:szCs w:val="24"/>
        </w:rPr>
        <w:t> : Phase du point chaud dans la direction circonférentielle du rotor</w:t>
      </w:r>
      <w:bookmarkEnd w:id="2725"/>
      <w:bookmarkEnd w:id="2726"/>
    </w:p>
    <w:p w14:paraId="2538A2CA" w14:textId="77777777" w:rsidR="009B564B" w:rsidRDefault="009B564B" w:rsidP="009B564B">
      <w:pPr>
        <w:rPr>
          <w:lang w:eastAsia="zh-CN"/>
        </w:rPr>
      </w:pPr>
    </w:p>
    <w:p w14:paraId="08C9EC9A" w14:textId="77777777" w:rsidR="009B564B" w:rsidRPr="009B564B" w:rsidRDefault="009B564B" w:rsidP="009B564B">
      <w:pPr>
        <w:rPr>
          <w:lang w:eastAsia="zh-CN"/>
        </w:rPr>
      </w:pPr>
    </w:p>
    <w:p w14:paraId="559BCEBE" w14:textId="77777777" w:rsidR="00B431E6" w:rsidRDefault="00B431E6" w:rsidP="00B431E6">
      <w:pPr>
        <w:jc w:val="center"/>
        <w:rPr>
          <w:lang w:eastAsia="zh-CN"/>
        </w:rPr>
      </w:pPr>
      <w:r>
        <w:rPr>
          <w:noProof/>
        </w:rPr>
        <w:drawing>
          <wp:inline distT="0" distB="0" distL="0" distR="0" wp14:anchorId="5C268133" wp14:editId="63BF041C">
            <wp:extent cx="4891973" cy="3060000"/>
            <wp:effectExtent l="0" t="0" r="4445"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91973" cy="3060000"/>
                    </a:xfrm>
                    <a:prstGeom prst="rect">
                      <a:avLst/>
                    </a:prstGeom>
                    <a:noFill/>
                  </pic:spPr>
                </pic:pic>
              </a:graphicData>
            </a:graphic>
          </wp:inline>
        </w:drawing>
      </w:r>
    </w:p>
    <w:p w14:paraId="55572B42" w14:textId="2DCFD8E6" w:rsidR="00B431E6" w:rsidRDefault="00B431E6" w:rsidP="00B431E6">
      <w:pPr>
        <w:pStyle w:val="Lgende"/>
        <w:jc w:val="center"/>
        <w:rPr>
          <w:rFonts w:ascii="Calibri" w:hAnsi="Calibri" w:cs="Calibri"/>
          <w:i w:val="0"/>
          <w:iCs w:val="0"/>
          <w:color w:val="000000"/>
          <w:sz w:val="22"/>
          <w:szCs w:val="24"/>
        </w:rPr>
      </w:pPr>
      <w:bookmarkStart w:id="2727" w:name="_Ref533631144"/>
      <w:bookmarkStart w:id="2728" w:name="_Toc536112251"/>
      <w:bookmarkStart w:id="2729" w:name="_Toc536800555"/>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2727"/>
      <w:r>
        <w:rPr>
          <w:rFonts w:ascii="Calibri" w:hAnsi="Calibri" w:cs="Calibri"/>
          <w:i w:val="0"/>
          <w:iCs w:val="0"/>
          <w:color w:val="000000"/>
          <w:sz w:val="22"/>
          <w:szCs w:val="24"/>
        </w:rPr>
        <w:t> : Déphasage du point chaud par rapport au point haut</w:t>
      </w:r>
      <w:bookmarkEnd w:id="2728"/>
      <w:bookmarkEnd w:id="2729"/>
    </w:p>
    <w:p w14:paraId="4661A3E8" w14:textId="6DAFBA1D"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 xml:space="preserve">présente la phase du point chaud dans le plan </w:t>
      </w:r>
      <w:r w:rsidR="004140EF">
        <w:rPr>
          <w:lang w:eastAsia="zh-CN"/>
        </w:rPr>
        <w:t>médian</w:t>
      </w:r>
      <w:r>
        <w:rPr>
          <w:lang w:eastAsia="zh-CN"/>
        </w:rPr>
        <w:t xml:space="preserve"> du palier. Les résultats obtenus pour le balourd de 140 g</w:t>
      </w:r>
      <w:r>
        <w:rPr>
          <w:rFonts w:ascii="Times New Roman" w:hAnsi="Times New Roman"/>
          <w:lang w:eastAsia="zh-CN"/>
        </w:rPr>
        <w:t>∙</w:t>
      </w:r>
      <w:r>
        <w:rPr>
          <w:lang w:eastAsia="zh-CN"/>
        </w:rPr>
        <w:t xml:space="preserve">mm montrent un comportement particulier qui est corrélé avec la modification de phase de la vibration synchrone. </w:t>
      </w:r>
    </w:p>
    <w:p w14:paraId="2AD9CD41" w14:textId="23559EE6" w:rsidR="006F5784" w:rsidRDefault="006F5784" w:rsidP="006F5784">
      <w:pPr>
        <w:spacing w:line="360" w:lineRule="auto"/>
        <w:ind w:firstLine="708"/>
      </w:pPr>
      <w:r>
        <w:rPr>
          <w:lang w:eastAsia="zh-CN"/>
        </w:rPr>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présente le déphasage entre point chaud et le point haut. La valeur du déphasage est toujours comprise entre 0 et 60 degrés mais encore une foi</w:t>
      </w:r>
      <w:r w:rsidR="0023328F">
        <w:rPr>
          <w:lang w:eastAsia="zh-CN"/>
        </w:rPr>
        <w:t>s</w:t>
      </w:r>
      <w:r>
        <w:rPr>
          <w:lang w:eastAsia="zh-CN"/>
        </w:rPr>
        <w:t>, les résultats obtenus avec le balourd de 140 g</w:t>
      </w:r>
      <w:r>
        <w:rPr>
          <w:rFonts w:ascii="Times New Roman" w:hAnsi="Times New Roman"/>
          <w:lang w:eastAsia="zh-CN"/>
        </w:rPr>
        <w:t>∙</w:t>
      </w:r>
      <w:r>
        <w:rPr>
          <w:lang w:eastAsia="zh-CN"/>
        </w:rPr>
        <w:t>mm montrent un comportement particulier.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2730" w:name="_Toc536800429"/>
      <w:r>
        <w:lastRenderedPageBreak/>
        <w:t>Conclusion</w:t>
      </w:r>
      <w:bookmarkEnd w:id="2730"/>
    </w:p>
    <w:p w14:paraId="488B61CA" w14:textId="77777777" w:rsidR="004140EF" w:rsidRDefault="004140EF" w:rsidP="00217CD2">
      <w:pPr>
        <w:spacing w:before="240" w:after="240" w:line="360" w:lineRule="auto"/>
        <w:ind w:firstLine="709"/>
      </w:pPr>
    </w:p>
    <w:p w14:paraId="4F5E7347" w14:textId="1FE8FF00" w:rsidR="00217CD2" w:rsidRDefault="00217CD2" w:rsidP="00217CD2">
      <w:pPr>
        <w:spacing w:before="240" w:after="240" w:line="360" w:lineRule="auto"/>
        <w:ind w:firstLine="709"/>
      </w:pPr>
      <w:r>
        <w:t xml:space="preserve">Ce chapitre présente la stratégie du couplage entre les différentes modèles physiques et numériques pour aboutir à la simulation non-linéaire de l’effet Morton. Les simulations numériques de l’effet Morton en régime transitoire ont été </w:t>
      </w:r>
      <w:r w:rsidR="004861EF">
        <w:t>comparées</w:t>
      </w:r>
      <w:r>
        <w:t xml:space="preserve"> avec les résultats expérimentaux obtenus pour un rotor </w:t>
      </w:r>
      <w:r w:rsidR="00B36316">
        <w:t xml:space="preserve">court </w:t>
      </w:r>
      <w:r>
        <w:t>de 430mm</w:t>
      </w:r>
      <w:r w:rsidR="004D33E3">
        <w:t xml:space="preserve"> de longueur</w:t>
      </w:r>
      <w:r>
        <w:t>. La bonne cohérence des résultats obtenus pour les vibrations synchrones et pour les températures à l’interface rotor/</w:t>
      </w:r>
      <w:r w:rsidR="004140EF">
        <w:t>lubrifiant</w:t>
      </w:r>
      <w:r>
        <w:t xml:space="preserve"> valide les modèles numériques. Cette validation conforte l’utilisation de ces outils numériques pour l’analyse de la stabilité de l’effet Morton présentée au chapitre 5. Toutefois, le rotor de 430mm ne montre qu’un effet Morton stable. Une deuxième configuration avec un rotor</w:t>
      </w:r>
      <w:r w:rsidR="004D33E3">
        <w:t xml:space="preserve"> long</w:t>
      </w:r>
      <w:r>
        <w:t xml:space="preserve"> de 700mm de longueur et plus lourd a été proposée pour simuler l’effet Morton instable. Les résultats numériques </w:t>
      </w:r>
      <w:r w:rsidR="004861EF">
        <w:t>obtenus</w:t>
      </w:r>
      <w:r>
        <w:t xml:space="preserve"> avec un balourd de 140 g</w:t>
      </w:r>
      <w:r>
        <w:rPr>
          <w:rFonts w:ascii="Times New Roman" w:hAnsi="Times New Roman"/>
        </w:rPr>
        <w:t>∙</w:t>
      </w:r>
      <w:r>
        <w:t>mm ont réussi à simuler le déclenchement de l’effet Morton instable. Ce résultat est retrouvé avec l’analyse de stabilité de l’effet Morton qui sera présentée dans le chapitre suivant.</w:t>
      </w:r>
    </w:p>
    <w:p w14:paraId="2ABFF5B6" w14:textId="77777777" w:rsidR="00337832" w:rsidRDefault="00337832" w:rsidP="00337832">
      <w:pPr>
        <w:spacing w:before="240" w:after="240" w:line="360" w:lineRule="auto"/>
      </w:pPr>
    </w:p>
    <w:p w14:paraId="214221DC" w14:textId="77777777" w:rsidR="00337832" w:rsidRDefault="00337832" w:rsidP="00337832">
      <w:pPr>
        <w:spacing w:before="240" w:after="240" w:line="360" w:lineRule="auto"/>
      </w:pP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2731" w:name="_Chapitre_5_:"/>
      <w:bookmarkStart w:id="2732" w:name="_Toc536800430"/>
      <w:bookmarkEnd w:id="2731"/>
      <w:r>
        <w:lastRenderedPageBreak/>
        <w:t xml:space="preserve">Chapitre 5 : </w:t>
      </w:r>
      <w:r>
        <w:br/>
        <w:t>Analyses de la stabilité</w:t>
      </w:r>
      <w:r w:rsidR="0055099E">
        <w:t xml:space="preserve"> de l’effet morton</w:t>
      </w:r>
      <w:bookmarkEnd w:id="2732"/>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61C61A4B" w:rsidR="006F4286" w:rsidRDefault="006F4286" w:rsidP="006F4286">
      <w:pPr>
        <w:spacing w:line="360" w:lineRule="auto"/>
        <w:ind w:firstLine="708"/>
      </w:pPr>
      <w:r>
        <w:t xml:space="preserve">Après avoir présenté les modélisations des phénomènes physiques aux chapitres 2 et 3, ainsi que la simulation complète en régime transitoire au chapitre 4, ce dernier chapitre s’intéresse à </w:t>
      </w:r>
      <w:del w:id="2733" w:author="PERONY Raphael" w:date="2019-03-12T16:57:00Z">
        <w:r w:rsidDel="009D1852">
          <w:delText xml:space="preserve">réaliser </w:delText>
        </w:r>
      </w:del>
      <w:r>
        <w:t>l’analyse de la stabilité de l’effet Morton. Cette</w:t>
      </w:r>
      <w:r w:rsidR="007257A5">
        <w:t xml:space="preserve"> dernière</w:t>
      </w:r>
      <w:r>
        <w:t xml:space="preserve"> a pour objectif d’estimer le risque du déclenchement de l’effet Morton instable sans réaliser </w:t>
      </w:r>
      <w:r w:rsidR="007257A5">
        <w:t xml:space="preserve">des </w:t>
      </w:r>
      <w:r>
        <w:t>simulation</w:t>
      </w:r>
      <w:r w:rsidR="007257A5">
        <w:t>s</w:t>
      </w:r>
      <w:r>
        <w:t xml:space="preserve"> couteuse</w:t>
      </w:r>
      <w:r w:rsidR="007257A5">
        <w:t>s</w:t>
      </w:r>
      <w:r>
        <w:t xml:space="preserve"> en temps de calcul. L’analyse</w:t>
      </w:r>
      <w:r w:rsidR="007257A5">
        <w:t xml:space="preserve"> de stabilité s’appuie</w:t>
      </w:r>
      <w:r>
        <w:t xml:space="preserve"> sur </w:t>
      </w:r>
      <w:r w:rsidR="00987DB9">
        <w:t xml:space="preserve">la </w:t>
      </w:r>
      <w:r w:rsidR="007257A5">
        <w:t>formulation simple faisant intervenir</w:t>
      </w:r>
      <w:r w:rsidR="00EB6775">
        <w:t xml:space="preserve"> </w:t>
      </w:r>
      <w:r w:rsidR="007257A5">
        <w:t xml:space="preserve">des </w:t>
      </w:r>
      <w:r w:rsidR="00EB6775">
        <w:t>coefficients d’influence</w:t>
      </w:r>
      <w:r>
        <w:t xml:space="preserve"> qui relient les trois</w:t>
      </w:r>
      <w:r w:rsidR="007257A5">
        <w:t xml:space="preserve"> phénomènes</w:t>
      </w:r>
      <w:r>
        <w:t xml:space="preserve"> physiques </w:t>
      </w:r>
      <w:r w:rsidR="007257A5">
        <w:t>qui participent à</w:t>
      </w:r>
      <w:r>
        <w:t xml:space="preserve">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induit</w:t>
      </w:r>
      <w:r w:rsidR="007257A5">
        <w:t>e</w:t>
      </w:r>
      <w:r w:rsidR="00824AC4">
        <w:t xml:space="preserve">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0BA41034" w:rsidR="002F7A9B" w:rsidRPr="002F7A9B" w:rsidRDefault="009D1852"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2734" w:name="_Toc534279506"/>
      <w:bookmarkStart w:id="2735" w:name="_Toc534279604"/>
      <w:bookmarkStart w:id="2736" w:name="_Toc534279682"/>
      <w:bookmarkStart w:id="2737" w:name="_Toc534290978"/>
      <w:bookmarkStart w:id="2738" w:name="_Toc534293260"/>
      <w:bookmarkStart w:id="2739" w:name="_Toc534293544"/>
      <w:bookmarkStart w:id="2740" w:name="_Toc534293622"/>
      <w:bookmarkStart w:id="2741" w:name="_Toc534387921"/>
      <w:bookmarkStart w:id="2742" w:name="_Toc534410892"/>
      <w:bookmarkStart w:id="2743" w:name="_Toc534620806"/>
      <w:bookmarkStart w:id="2744" w:name="_Toc534621292"/>
      <w:bookmarkStart w:id="2745" w:name="_Toc534621397"/>
      <w:bookmarkStart w:id="2746" w:name="_Toc534621504"/>
      <w:bookmarkStart w:id="2747" w:name="_Toc534625163"/>
      <w:bookmarkStart w:id="2748" w:name="_Toc534631463"/>
      <w:bookmarkStart w:id="2749" w:name="_Toc534631563"/>
      <w:bookmarkStart w:id="2750" w:name="_Toc534631916"/>
      <w:bookmarkStart w:id="2751" w:name="_Toc534632149"/>
      <w:bookmarkStart w:id="2752" w:name="_Toc534632361"/>
      <w:bookmarkStart w:id="2753" w:name="_Toc534632483"/>
      <w:bookmarkStart w:id="2754" w:name="_Toc534632582"/>
      <w:bookmarkStart w:id="2755" w:name="_Toc534633875"/>
      <w:bookmarkStart w:id="2756" w:name="_Toc534634219"/>
      <w:bookmarkStart w:id="2757" w:name="_Toc534634623"/>
      <w:bookmarkStart w:id="2758" w:name="_Toc534634998"/>
      <w:bookmarkStart w:id="2759" w:name="_Toc534635098"/>
      <w:bookmarkStart w:id="2760" w:name="_Toc534635198"/>
      <w:bookmarkStart w:id="2761" w:name="_Toc534635298"/>
      <w:bookmarkStart w:id="2762" w:name="_Toc534635398"/>
      <w:bookmarkStart w:id="2763" w:name="_Toc534635519"/>
      <w:bookmarkStart w:id="2764" w:name="_Toc534635618"/>
      <w:bookmarkStart w:id="2765" w:name="_Toc534636668"/>
      <w:bookmarkStart w:id="2766" w:name="_Toc534638296"/>
      <w:bookmarkStart w:id="2767" w:name="_Toc534638382"/>
      <w:bookmarkStart w:id="2768" w:name="_Toc534638749"/>
      <w:bookmarkStart w:id="2769" w:name="_Toc534640604"/>
      <w:bookmarkStart w:id="2770" w:name="_Toc534650414"/>
      <w:bookmarkStart w:id="2771" w:name="_Toc534707690"/>
      <w:bookmarkStart w:id="2772" w:name="_Toc534719995"/>
      <w:bookmarkStart w:id="2773" w:name="_Toc534720678"/>
      <w:bookmarkStart w:id="2774" w:name="_Toc534721450"/>
      <w:bookmarkStart w:id="2775" w:name="_Toc534723228"/>
      <w:bookmarkStart w:id="2776" w:name="_Toc534724140"/>
      <w:bookmarkStart w:id="2777" w:name="_Toc534724685"/>
      <w:bookmarkStart w:id="2778" w:name="_Toc534724989"/>
      <w:bookmarkStart w:id="2779" w:name="_Toc534725660"/>
      <w:bookmarkStart w:id="2780" w:name="_Toc534729743"/>
      <w:bookmarkStart w:id="2781" w:name="_Toc534792292"/>
      <w:bookmarkStart w:id="2782" w:name="_Toc534792941"/>
      <w:bookmarkStart w:id="2783" w:name="_Toc534793268"/>
      <w:bookmarkStart w:id="2784" w:name="_Toc534794026"/>
      <w:bookmarkStart w:id="2785" w:name="_Toc534794121"/>
      <w:bookmarkStart w:id="2786" w:name="_Toc534794218"/>
      <w:bookmarkStart w:id="2787" w:name="_Toc534796850"/>
      <w:bookmarkStart w:id="2788" w:name="_Toc534878106"/>
      <w:bookmarkStart w:id="2789" w:name="_Toc534878200"/>
      <w:bookmarkStart w:id="2790" w:name="_Toc534880538"/>
      <w:bookmarkStart w:id="2791" w:name="_Toc534895270"/>
      <w:bookmarkStart w:id="2792" w:name="_Toc534895987"/>
      <w:bookmarkStart w:id="2793" w:name="_Toc534896541"/>
      <w:bookmarkStart w:id="2794" w:name="_Toc534896934"/>
      <w:bookmarkStart w:id="2795" w:name="_Toc534983330"/>
      <w:bookmarkStart w:id="2796" w:name="_Toc534984864"/>
      <w:bookmarkStart w:id="2797" w:name="_Toc535242956"/>
      <w:bookmarkStart w:id="2798" w:name="_Toc535243308"/>
      <w:bookmarkStart w:id="2799" w:name="_Toc535245091"/>
      <w:bookmarkStart w:id="2800" w:name="_Toc535248215"/>
      <w:bookmarkStart w:id="2801" w:name="_Toc535248632"/>
      <w:bookmarkStart w:id="2802" w:name="_Toc535250111"/>
      <w:bookmarkStart w:id="2803" w:name="_Toc535251291"/>
      <w:bookmarkStart w:id="2804" w:name="_Toc535251832"/>
      <w:bookmarkStart w:id="2805" w:name="_Toc535252186"/>
      <w:bookmarkStart w:id="2806" w:name="_Toc535346254"/>
      <w:bookmarkStart w:id="2807" w:name="_Toc535418781"/>
      <w:bookmarkStart w:id="2808" w:name="_Toc535505083"/>
      <w:bookmarkStart w:id="2809" w:name="_Toc535509403"/>
      <w:bookmarkStart w:id="2810" w:name="_Toc535510096"/>
      <w:bookmarkStart w:id="2811" w:name="_Toc535512849"/>
      <w:bookmarkStart w:id="2812" w:name="_Toc535512938"/>
      <w:bookmarkStart w:id="2813" w:name="_Toc535527962"/>
      <w:bookmarkStart w:id="2814" w:name="_Toc535536167"/>
      <w:bookmarkStart w:id="2815" w:name="_Toc535575160"/>
      <w:bookmarkStart w:id="2816" w:name="_Toc535587618"/>
      <w:bookmarkStart w:id="2817" w:name="_Toc535587875"/>
      <w:bookmarkStart w:id="2818" w:name="_Toc535588560"/>
      <w:bookmarkStart w:id="2819" w:name="_Toc535589787"/>
      <w:bookmarkStart w:id="2820" w:name="_Toc535590251"/>
      <w:bookmarkStart w:id="2821" w:name="_Toc535594681"/>
      <w:bookmarkStart w:id="2822" w:name="_Toc535832362"/>
      <w:bookmarkStart w:id="2823" w:name="_Toc535834298"/>
      <w:bookmarkStart w:id="2824" w:name="_Toc535846134"/>
      <w:bookmarkStart w:id="2825" w:name="_Toc535846326"/>
      <w:bookmarkStart w:id="2826" w:name="_Toc535853050"/>
      <w:bookmarkStart w:id="2827" w:name="_Toc535853297"/>
      <w:bookmarkStart w:id="2828" w:name="_Toc535854191"/>
      <w:bookmarkStart w:id="2829" w:name="_Toc535854717"/>
      <w:bookmarkStart w:id="2830" w:name="_Toc535918681"/>
      <w:bookmarkStart w:id="2831" w:name="_Toc535932544"/>
      <w:bookmarkStart w:id="2832" w:name="_Toc535932636"/>
      <w:bookmarkStart w:id="2833" w:name="_Toc535933467"/>
      <w:bookmarkStart w:id="2834" w:name="_Toc535934359"/>
      <w:bookmarkStart w:id="2835" w:name="_Toc535935110"/>
      <w:bookmarkStart w:id="2836" w:name="_Toc535935885"/>
      <w:bookmarkStart w:id="2837" w:name="_Toc535938420"/>
      <w:bookmarkStart w:id="2838" w:name="_Toc535938769"/>
      <w:bookmarkStart w:id="2839" w:name="_Toc535942455"/>
      <w:bookmarkStart w:id="2840" w:name="_Toc535942692"/>
      <w:bookmarkStart w:id="2841" w:name="_Toc535942914"/>
      <w:bookmarkStart w:id="2842" w:name="_Toc535943010"/>
      <w:bookmarkStart w:id="2843" w:name="_Toc535943106"/>
      <w:bookmarkStart w:id="2844" w:name="_Toc535947855"/>
      <w:bookmarkStart w:id="2845" w:name="_Toc536006909"/>
      <w:bookmarkStart w:id="2846" w:name="_Toc536110540"/>
      <w:bookmarkStart w:id="2847" w:name="_Toc536110916"/>
      <w:bookmarkStart w:id="2848" w:name="_Toc536112135"/>
      <w:bookmarkStart w:id="2849" w:name="_Toc536112455"/>
      <w:bookmarkStart w:id="2850" w:name="_Toc536113340"/>
      <w:bookmarkStart w:id="2851" w:name="_Toc536113552"/>
      <w:bookmarkStart w:id="2852" w:name="_Toc536113764"/>
      <w:bookmarkStart w:id="2853" w:name="_Toc536115063"/>
      <w:bookmarkStart w:id="2854" w:name="_Toc536115333"/>
      <w:bookmarkStart w:id="2855" w:name="_Toc536117523"/>
      <w:bookmarkStart w:id="2856" w:name="_Toc536117738"/>
      <w:bookmarkStart w:id="2857" w:name="_Toc536118759"/>
      <w:bookmarkStart w:id="2858" w:name="_Toc536120051"/>
      <w:bookmarkStart w:id="2859" w:name="_Toc536120267"/>
      <w:bookmarkStart w:id="2860" w:name="_Toc536127329"/>
      <w:bookmarkStart w:id="2861" w:name="_Toc536127546"/>
      <w:bookmarkStart w:id="2862" w:name="_Toc536128330"/>
      <w:bookmarkStart w:id="2863" w:name="_Toc536129453"/>
      <w:bookmarkStart w:id="2864" w:name="_Toc536129671"/>
      <w:bookmarkStart w:id="2865" w:name="_Toc536129892"/>
      <w:bookmarkStart w:id="2866" w:name="_Toc536130115"/>
      <w:bookmarkStart w:id="2867" w:name="_Toc536130341"/>
      <w:bookmarkStart w:id="2868" w:name="_Toc536130577"/>
      <w:bookmarkStart w:id="2869" w:name="_Toc536131271"/>
      <w:bookmarkStart w:id="2870" w:name="_Toc536131532"/>
      <w:bookmarkStart w:id="2871" w:name="_Toc536199945"/>
      <w:bookmarkStart w:id="2872" w:name="_Toc536200192"/>
      <w:bookmarkStart w:id="2873" w:name="_Toc536200687"/>
      <w:bookmarkStart w:id="2874" w:name="_Toc536200935"/>
      <w:bookmarkStart w:id="2875" w:name="_Toc536201182"/>
      <w:bookmarkStart w:id="2876" w:name="_Toc536201429"/>
      <w:bookmarkStart w:id="2877" w:name="_Toc536202344"/>
      <w:bookmarkStart w:id="2878" w:name="_Toc536203715"/>
      <w:bookmarkStart w:id="2879" w:name="_Toc536203961"/>
      <w:bookmarkStart w:id="2880" w:name="_Toc536204207"/>
      <w:bookmarkStart w:id="2881" w:name="_Toc536539355"/>
      <w:bookmarkStart w:id="2882" w:name="_Toc536539608"/>
      <w:bookmarkStart w:id="2883" w:name="_Toc536543384"/>
      <w:bookmarkStart w:id="2884" w:name="_Toc536543638"/>
      <w:bookmarkStart w:id="2885" w:name="_Toc536544529"/>
      <w:bookmarkStart w:id="2886" w:name="_Toc536545469"/>
      <w:bookmarkStart w:id="2887" w:name="_Toc536546620"/>
      <w:bookmarkStart w:id="2888" w:name="_Toc536626916"/>
      <w:bookmarkStart w:id="2889" w:name="_Toc536725995"/>
      <w:bookmarkStart w:id="2890" w:name="_Toc536741091"/>
      <w:bookmarkStart w:id="2891" w:name="_Toc536741348"/>
      <w:bookmarkStart w:id="2892" w:name="_Toc536741604"/>
      <w:bookmarkStart w:id="2893" w:name="_Toc536784663"/>
      <w:bookmarkStart w:id="2894" w:name="_Toc536797558"/>
      <w:bookmarkStart w:id="2895" w:name="_Toc536797821"/>
      <w:bookmarkStart w:id="2896" w:name="_Toc536798218"/>
      <w:bookmarkStart w:id="2897" w:name="_Toc536798473"/>
      <w:bookmarkStart w:id="2898" w:name="_Toc536798728"/>
      <w:bookmarkStart w:id="2899" w:name="_Toc536800431"/>
      <w:bookmarkStart w:id="2900" w:name="_Ref531012649"/>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ins w:id="2901" w:author="PERONY Raphael" w:date="2019-03-12T16:58:00Z">
        <w:r>
          <w:rPr>
            <w:b/>
            <w:caps/>
            <w:vanish/>
            <w:sz w:val="40"/>
            <w:szCs w:val="24"/>
          </w:rPr>
          <w:t> ?</w:t>
        </w:r>
      </w:ins>
    </w:p>
    <w:p w14:paraId="08013223" w14:textId="323FC289" w:rsidR="00106910" w:rsidRPr="00106910" w:rsidRDefault="009D1852"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902" w:name="_Toc534793269"/>
      <w:bookmarkStart w:id="2903" w:name="_Toc534794027"/>
      <w:bookmarkStart w:id="2904" w:name="_Toc534794122"/>
      <w:bookmarkStart w:id="2905" w:name="_Toc534794219"/>
      <w:bookmarkStart w:id="2906" w:name="_Toc534796851"/>
      <w:bookmarkStart w:id="2907" w:name="_Toc534878107"/>
      <w:bookmarkStart w:id="2908" w:name="_Toc534878201"/>
      <w:bookmarkStart w:id="2909" w:name="_Toc534880539"/>
      <w:bookmarkStart w:id="2910" w:name="_Toc534895271"/>
      <w:bookmarkStart w:id="2911" w:name="_Toc534895988"/>
      <w:bookmarkStart w:id="2912" w:name="_Toc534896542"/>
      <w:bookmarkStart w:id="2913" w:name="_Toc534896935"/>
      <w:bookmarkStart w:id="2914" w:name="_Toc534983331"/>
      <w:bookmarkStart w:id="2915" w:name="_Toc534984865"/>
      <w:bookmarkStart w:id="2916" w:name="_Toc535242957"/>
      <w:bookmarkStart w:id="2917" w:name="_Toc535243309"/>
      <w:bookmarkStart w:id="2918" w:name="_Toc535245092"/>
      <w:bookmarkStart w:id="2919" w:name="_Toc535248216"/>
      <w:bookmarkStart w:id="2920" w:name="_Toc535248633"/>
      <w:bookmarkStart w:id="2921" w:name="_Toc535250112"/>
      <w:bookmarkStart w:id="2922" w:name="_Toc535251292"/>
      <w:bookmarkStart w:id="2923" w:name="_Toc535251833"/>
      <w:bookmarkStart w:id="2924" w:name="_Toc535252187"/>
      <w:bookmarkStart w:id="2925" w:name="_Toc535346255"/>
      <w:bookmarkStart w:id="2926" w:name="_Toc535418782"/>
      <w:bookmarkStart w:id="2927" w:name="_Toc535505084"/>
      <w:bookmarkStart w:id="2928" w:name="_Toc535509404"/>
      <w:bookmarkStart w:id="2929" w:name="_Toc535510097"/>
      <w:bookmarkStart w:id="2930" w:name="_Toc535512850"/>
      <w:bookmarkStart w:id="2931" w:name="_Toc535512939"/>
      <w:bookmarkStart w:id="2932" w:name="_Toc535527963"/>
      <w:bookmarkStart w:id="2933" w:name="_Toc535536168"/>
      <w:bookmarkStart w:id="2934" w:name="_Toc535575161"/>
      <w:bookmarkStart w:id="2935" w:name="_Toc535587619"/>
      <w:bookmarkStart w:id="2936" w:name="_Toc535587876"/>
      <w:bookmarkStart w:id="2937" w:name="_Toc535588561"/>
      <w:bookmarkStart w:id="2938" w:name="_Toc535589788"/>
      <w:bookmarkStart w:id="2939" w:name="_Toc535590252"/>
      <w:bookmarkStart w:id="2940" w:name="_Toc535594682"/>
      <w:bookmarkStart w:id="2941" w:name="_Toc535832363"/>
      <w:bookmarkStart w:id="2942" w:name="_Toc535834299"/>
      <w:bookmarkStart w:id="2943" w:name="_Toc535846135"/>
      <w:bookmarkStart w:id="2944" w:name="_Toc535846327"/>
      <w:bookmarkStart w:id="2945" w:name="_Toc535853051"/>
      <w:bookmarkStart w:id="2946" w:name="_Toc535853298"/>
      <w:bookmarkStart w:id="2947" w:name="_Toc535854192"/>
      <w:bookmarkStart w:id="2948" w:name="_Toc535854718"/>
      <w:bookmarkStart w:id="2949" w:name="_Toc535918682"/>
      <w:bookmarkStart w:id="2950" w:name="_Toc535932545"/>
      <w:bookmarkStart w:id="2951" w:name="_Toc535932637"/>
      <w:bookmarkStart w:id="2952" w:name="_Toc535933468"/>
      <w:bookmarkStart w:id="2953" w:name="_Toc535934360"/>
      <w:bookmarkStart w:id="2954" w:name="_Toc535935111"/>
      <w:bookmarkStart w:id="2955" w:name="_Toc535935886"/>
      <w:bookmarkStart w:id="2956" w:name="_Toc535938421"/>
      <w:bookmarkStart w:id="2957" w:name="_Toc535938770"/>
      <w:bookmarkStart w:id="2958" w:name="_Toc535942456"/>
      <w:bookmarkStart w:id="2959" w:name="_Toc535942693"/>
      <w:bookmarkStart w:id="2960" w:name="_Toc535942915"/>
      <w:bookmarkStart w:id="2961" w:name="_Toc535943011"/>
      <w:bookmarkStart w:id="2962" w:name="_Toc535943107"/>
      <w:bookmarkStart w:id="2963" w:name="_Toc535947856"/>
      <w:bookmarkStart w:id="2964" w:name="_Toc536006910"/>
      <w:bookmarkStart w:id="2965" w:name="_Toc536110541"/>
      <w:bookmarkStart w:id="2966" w:name="_Toc536110917"/>
      <w:bookmarkStart w:id="2967" w:name="_Toc536112136"/>
      <w:bookmarkStart w:id="2968" w:name="_Toc536112456"/>
      <w:bookmarkStart w:id="2969" w:name="_Toc536113341"/>
      <w:bookmarkStart w:id="2970" w:name="_Toc536113553"/>
      <w:bookmarkStart w:id="2971" w:name="_Toc536113765"/>
      <w:bookmarkStart w:id="2972" w:name="_Toc536115064"/>
      <w:bookmarkStart w:id="2973" w:name="_Toc536115334"/>
      <w:bookmarkStart w:id="2974" w:name="_Toc536117524"/>
      <w:bookmarkStart w:id="2975" w:name="_Toc536117739"/>
      <w:bookmarkStart w:id="2976" w:name="_Toc536118760"/>
      <w:bookmarkStart w:id="2977" w:name="_Toc536120052"/>
      <w:bookmarkStart w:id="2978" w:name="_Toc536120268"/>
      <w:bookmarkStart w:id="2979" w:name="_Toc536127330"/>
      <w:bookmarkStart w:id="2980" w:name="_Toc536127547"/>
      <w:bookmarkStart w:id="2981" w:name="_Toc536128331"/>
      <w:bookmarkStart w:id="2982" w:name="_Toc536129454"/>
      <w:bookmarkStart w:id="2983" w:name="_Toc536129672"/>
      <w:bookmarkStart w:id="2984" w:name="_Toc536129893"/>
      <w:bookmarkStart w:id="2985" w:name="_Toc536130116"/>
      <w:bookmarkStart w:id="2986" w:name="_Toc536130342"/>
      <w:bookmarkStart w:id="2987" w:name="_Toc536130578"/>
      <w:bookmarkStart w:id="2988" w:name="_Toc536131272"/>
      <w:bookmarkStart w:id="2989" w:name="_Toc536131533"/>
      <w:bookmarkStart w:id="2990" w:name="_Toc536199946"/>
      <w:bookmarkStart w:id="2991" w:name="_Toc536200193"/>
      <w:bookmarkStart w:id="2992" w:name="_Toc536200688"/>
      <w:bookmarkStart w:id="2993" w:name="_Toc536200936"/>
      <w:bookmarkStart w:id="2994" w:name="_Toc536201183"/>
      <w:bookmarkStart w:id="2995" w:name="_Toc536201430"/>
      <w:bookmarkStart w:id="2996" w:name="_Toc536202345"/>
      <w:bookmarkStart w:id="2997" w:name="_Toc536203716"/>
      <w:bookmarkStart w:id="2998" w:name="_Toc536203962"/>
      <w:bookmarkStart w:id="2999" w:name="_Toc536204208"/>
      <w:bookmarkStart w:id="3000" w:name="_Toc536539356"/>
      <w:bookmarkStart w:id="3001" w:name="_Toc536539609"/>
      <w:bookmarkStart w:id="3002" w:name="_Toc536543385"/>
      <w:bookmarkStart w:id="3003" w:name="_Toc536543639"/>
      <w:bookmarkStart w:id="3004" w:name="_Toc536544530"/>
      <w:bookmarkStart w:id="3005" w:name="_Toc536545470"/>
      <w:bookmarkStart w:id="3006" w:name="_Toc536546621"/>
      <w:bookmarkStart w:id="3007" w:name="_Toc536626917"/>
      <w:bookmarkStart w:id="3008" w:name="_Toc536725996"/>
      <w:bookmarkStart w:id="3009" w:name="_Toc536741092"/>
      <w:bookmarkStart w:id="3010" w:name="_Toc536741349"/>
      <w:bookmarkStart w:id="3011" w:name="_Toc536741605"/>
      <w:bookmarkStart w:id="3012" w:name="_Toc536784664"/>
      <w:bookmarkStart w:id="3013" w:name="_Toc536797559"/>
      <w:bookmarkStart w:id="3014" w:name="_Toc536797822"/>
      <w:bookmarkStart w:id="3015" w:name="_Toc536798219"/>
      <w:bookmarkStart w:id="3016" w:name="_Toc536798474"/>
      <w:bookmarkStart w:id="3017" w:name="_Toc536798729"/>
      <w:bookmarkStart w:id="3018" w:name="_Toc536800432"/>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ins w:id="3019" w:author="PERONY Raphael" w:date="2019-03-12T16:58:00Z">
        <w:r>
          <w:rPr>
            <w:b/>
            <w:caps/>
            <w:vanish/>
            <w:sz w:val="40"/>
            <w:szCs w:val="24"/>
          </w:rPr>
          <w:t> ?</w:t>
        </w:r>
      </w:ins>
    </w:p>
    <w:p w14:paraId="58616707" w14:textId="31864B3D" w:rsidR="006F4286" w:rsidRDefault="006F4286" w:rsidP="0062290B">
      <w:pPr>
        <w:pStyle w:val="Titre2"/>
        <w:spacing w:after="240"/>
        <w:ind w:left="708" w:hanging="578"/>
      </w:pPr>
      <w:bookmarkStart w:id="3020" w:name="_Toc536800433"/>
      <w:r>
        <w:t xml:space="preserve">Méthode d’analyse de la </w:t>
      </w:r>
      <w:bookmarkEnd w:id="2900"/>
      <w:r>
        <w:t>stabilité</w:t>
      </w:r>
      <w:bookmarkEnd w:id="3020"/>
    </w:p>
    <w:p w14:paraId="2A5C2191" w14:textId="1CB37C42" w:rsidR="00F717F4" w:rsidRPr="00B74D0E" w:rsidRDefault="006F4286" w:rsidP="003E5A42">
      <w:pPr>
        <w:spacing w:before="240" w:after="120" w:line="360" w:lineRule="auto"/>
        <w:ind w:firstLine="709"/>
      </w:pPr>
      <w:r>
        <w:t>L’analyse de la stabilité de l’effet de Morton</w:t>
      </w:r>
      <w:r>
        <w:rPr>
          <w:rFonts w:hint="eastAsia"/>
        </w:rPr>
        <w:t xml:space="preserve"> </w:t>
      </w:r>
      <w:r>
        <w:t>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C20694">
        <w:rPr>
          <w:b/>
        </w:rPr>
        <w:t>[19]</w:t>
      </w:r>
      <w:r w:rsidR="002B6086" w:rsidRPr="002B6086">
        <w:rPr>
          <w:b/>
        </w:rPr>
        <w:fldChar w:fldCharType="end"/>
      </w:r>
      <w:r>
        <w:t xml:space="preserve">.  </w:t>
      </w:r>
      <w:r w:rsidRPr="00B74D0E">
        <w:t xml:space="preserve">Ces coefficients </w:t>
      </w:r>
      <w:del w:id="3021" w:author="PERONY Raphael" w:date="2019-03-12T16:59:00Z">
        <w:r w:rsidR="00770416" w:rsidRPr="00B74D0E" w:rsidDel="006A2FF3">
          <w:delText xml:space="preserve">pourraient </w:delText>
        </w:r>
      </w:del>
      <w:ins w:id="3022" w:author="PERONY Raphael" w:date="2019-03-12T16:59:00Z">
        <w:r w:rsidR="006A2FF3">
          <w:t>peuvent</w:t>
        </w:r>
        <w:r w:rsidR="006A2FF3" w:rsidRPr="00B74D0E">
          <w:t xml:space="preserve"> </w:t>
        </w:r>
      </w:ins>
      <w:r w:rsidR="00770416" w:rsidRPr="00B74D0E">
        <w:t xml:space="preserve">être </w:t>
      </w:r>
      <w:r w:rsidRPr="00B74D0E">
        <w:t xml:space="preserve">exprimés </w:t>
      </w:r>
      <w:r w:rsidR="00DB7763" w:rsidRPr="00B74D0E">
        <w:t xml:space="preserve">sous forme </w:t>
      </w:r>
      <w:r w:rsidR="00770416" w:rsidRPr="00B74D0E">
        <w:t>complexe</w:t>
      </w:r>
      <w:r w:rsidR="00F717F4" w:rsidRPr="00B74D0E">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F717F4" w:rsidRPr="00E03861" w14:paraId="5A458629" w14:textId="77777777" w:rsidTr="001F0AFC">
        <w:trPr>
          <w:trHeight w:val="635"/>
          <w:tblHeader/>
          <w:jc w:val="center"/>
        </w:trPr>
        <w:tc>
          <w:tcPr>
            <w:tcW w:w="7938" w:type="dxa"/>
            <w:vAlign w:val="center"/>
          </w:tcPr>
          <w:p w14:paraId="6AE020CC" w14:textId="5976957B" w:rsidR="00F717F4" w:rsidRPr="00E03861" w:rsidRDefault="00F717F4" w:rsidP="00F717F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M</m:t>
                            </m:r>
                          </m:sub>
                        </m:sSub>
                      </m:e>
                    </m:d>
                  </m:e>
                </m:func>
              </m:oMath>
            </m:oMathPara>
          </w:p>
        </w:tc>
        <w:tc>
          <w:tcPr>
            <w:tcW w:w="1134" w:type="dxa"/>
            <w:vAlign w:val="center"/>
          </w:tcPr>
          <w:p w14:paraId="33573071" w14:textId="77777777" w:rsidR="00F717F4" w:rsidRPr="004E1106" w:rsidRDefault="00F717F4" w:rsidP="007E63A3">
            <w:pPr>
              <w:pStyle w:val="Paragraphedeliste"/>
              <w:numPr>
                <w:ilvl w:val="0"/>
                <w:numId w:val="15"/>
              </w:numPr>
              <w:overflowPunct/>
              <w:autoSpaceDE/>
              <w:autoSpaceDN/>
              <w:adjustRightInd/>
              <w:spacing w:before="120" w:after="120" w:line="360" w:lineRule="auto"/>
              <w:contextualSpacing w:val="0"/>
              <w:textAlignment w:val="auto"/>
              <w:rPr>
                <w:rFonts w:ascii="Times New Roman" w:eastAsiaTheme="minorEastAsia" w:hAnsi="Times New Roman"/>
                <w:b/>
                <w:i/>
                <w:vanish/>
              </w:rPr>
            </w:pPr>
          </w:p>
          <w:p w14:paraId="32EA1C1E" w14:textId="77777777" w:rsidR="00F717F4" w:rsidRPr="00E03861" w:rsidRDefault="00F717F4" w:rsidP="007E63A3">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3986255" w14:textId="284C3E87" w:rsidR="00064EFF" w:rsidRPr="004663E9" w:rsidRDefault="00064EFF" w:rsidP="00D9122A">
      <w:pPr>
        <w:spacing w:before="120" w:after="120" w:line="360" w:lineRule="auto"/>
        <w:ind w:firstLine="708"/>
        <w:rPr>
          <w:rFonts w:eastAsiaTheme="minorEastAsia"/>
        </w:rPr>
      </w:pPr>
      <w:r>
        <w:lastRenderedPageBreak/>
        <w:t>L’influence d’une quantité physique (vibration synchrone</w:t>
      </w:r>
      <m:oMath>
        <m:r>
          <w:rPr>
            <w:rFonts w:ascii="Cambria Math" w:hAnsi="Cambria Math"/>
          </w:rPr>
          <m:t xml:space="preserve"> </m:t>
        </m:r>
        <m:r>
          <m:rPr>
            <m:sty m:val="bi"/>
          </m:rPr>
          <w:rPr>
            <w:rFonts w:ascii="Cambria Math" w:eastAsiaTheme="minorEastAsia" w:hAnsi="Cambria Math"/>
          </w:rPr>
          <m:t>V</m:t>
        </m:r>
      </m:oMath>
      <w:r>
        <w:t xml:space="preserve">, différence </w:t>
      </w:r>
      <w:ins w:id="3023" w:author="PERONY Raphael" w:date="2019-03-12T16:59:00Z">
        <w:r w:rsidR="006A2FF3">
          <w:t xml:space="preserve">de </w:t>
        </w:r>
      </w:ins>
      <w:r>
        <w:t xml:space="preserve">température </w:t>
      </w:r>
      <m:oMath>
        <m:r>
          <m:rPr>
            <m:sty m:val="bi"/>
          </m:rPr>
          <w:rPr>
            <w:rFonts w:ascii="Cambria Math" w:eastAsiaTheme="minorEastAsia" w:hAnsi="Cambria Math"/>
          </w:rPr>
          <m:t>T</m:t>
        </m:r>
      </m:oMath>
      <w:r>
        <w:t xml:space="preserve"> ou le balourd</w:t>
      </w:r>
      <m:oMath>
        <m:r>
          <w:rPr>
            <w:rFonts w:ascii="Cambria Math" w:hAnsi="Cambria Math"/>
          </w:rPr>
          <m:t xml:space="preserve"> </m:t>
        </m:r>
        <m:r>
          <m:rPr>
            <m:sty m:val="bi"/>
          </m:rPr>
          <w:rPr>
            <w:rFonts w:ascii="Cambria Math" w:eastAsiaTheme="minorEastAsia" w:hAnsi="Cambria Math"/>
          </w:rPr>
          <m:t>U</m:t>
        </m:r>
      </m:oMath>
      <w:r>
        <w:t>) décrite par u</w:t>
      </w:r>
      <w:r w:rsidRPr="004663E9">
        <w:t>n vecteur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0</m:t>
                    </m:r>
                  </m:sub>
                </m:sSub>
              </m:e>
            </m:d>
          </m:e>
        </m:func>
      </m:oMath>
      <w:r w:rsidR="00DB0B08">
        <w:t xml:space="preserve"> sur une autre quantité, </w:t>
      </w:r>
      <w:r>
        <w:t xml:space="preserve">décrite par </w:t>
      </w:r>
      <w:r w:rsidR="000D223A">
        <w:t>un</w:t>
      </w:r>
      <w:r>
        <w:t xml:space="preserve"> </w:t>
      </w:r>
      <w:r w:rsidR="00D9122A">
        <w:t>vecteur</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r w:rsidR="00DB0B08" w:rsidRPr="00DB0B08">
        <w:t>,</w:t>
      </w:r>
      <w:r>
        <w:rPr>
          <w:b/>
        </w:rPr>
        <w:t xml:space="preserve"> </w:t>
      </w:r>
      <w:r>
        <w:t xml:space="preserve">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741CD" w:rsidRPr="004663E9" w14:paraId="3E561B08" w14:textId="77777777" w:rsidTr="007E63A3">
        <w:trPr>
          <w:trHeight w:val="635"/>
          <w:tblHeader/>
          <w:jc w:val="center"/>
        </w:trPr>
        <w:tc>
          <w:tcPr>
            <w:tcW w:w="7943" w:type="dxa"/>
            <w:vAlign w:val="center"/>
          </w:tcPr>
          <w:p w14:paraId="454A5909" w14:textId="6E345679" w:rsidR="00B741CD" w:rsidRPr="00B741CD" w:rsidRDefault="006A2FF3" w:rsidP="009B1323">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1</m:t>
                            </m:r>
                          </m:sub>
                        </m:sSub>
                      </m:e>
                    </m:d>
                  </m:e>
                </m:func>
              </m:oMath>
            </m:oMathPara>
          </w:p>
        </w:tc>
        <w:tc>
          <w:tcPr>
            <w:tcW w:w="1096" w:type="dxa"/>
            <w:vAlign w:val="center"/>
          </w:tcPr>
          <w:p w14:paraId="504691D9" w14:textId="77777777" w:rsidR="00B741CD" w:rsidRPr="004663E9" w:rsidRDefault="00B741CD" w:rsidP="007E63A3">
            <w:pPr>
              <w:numPr>
                <w:ilvl w:val="1"/>
                <w:numId w:val="15"/>
              </w:numPr>
              <w:overflowPunct/>
              <w:autoSpaceDE/>
              <w:autoSpaceDN/>
              <w:adjustRightInd/>
              <w:spacing w:before="120" w:after="120"/>
              <w:jc w:val="left"/>
              <w:textAlignment w:val="auto"/>
              <w:rPr>
                <w:rFonts w:ascii="Times New Roman" w:eastAsiaTheme="minorEastAsia" w:hAnsi="Times New Roman"/>
                <w:b/>
                <w:i/>
                <w:strike/>
              </w:rPr>
            </w:pPr>
            <w:r w:rsidRPr="004663E9">
              <w:rPr>
                <w:rFonts w:ascii="Times New Roman" w:eastAsiaTheme="minorEastAsia" w:hAnsi="Times New Roman"/>
                <w:b/>
                <w:i/>
                <w:strike/>
              </w:rPr>
              <w:t xml:space="preserve"> </w:t>
            </w:r>
          </w:p>
        </w:tc>
      </w:tr>
    </w:tbl>
    <w:p w14:paraId="0D45D978" w14:textId="63F6E982" w:rsidR="00B741CD" w:rsidRPr="00B741CD" w:rsidRDefault="00B741CD" w:rsidP="00B741CD">
      <w:pPr>
        <w:spacing w:before="120" w:after="120"/>
        <w:rPr>
          <w:rFonts w:eastAsiaTheme="minorEastAsia"/>
        </w:rPr>
      </w:pPr>
      <w:proofErr w:type="gramStart"/>
      <w:r>
        <w:rPr>
          <w:rFonts w:eastAsiaTheme="minorEastAsia"/>
        </w:rPr>
        <w:t>a</w:t>
      </w:r>
      <w:r w:rsidRPr="00B741CD">
        <w:rPr>
          <w:rFonts w:eastAsiaTheme="minorEastAsia"/>
        </w:rPr>
        <w:t>vec</w:t>
      </w:r>
      <w:proofErr w:type="gramEnd"/>
      <w:r w:rsidRPr="00B741CD">
        <w:rPr>
          <w:rFonts w:eastAsiaTheme="minorEastAsia"/>
        </w:rPr>
        <w:t>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B741CD">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oMath>
      <w:r w:rsidRPr="00B741CD">
        <w:rPr>
          <w:rFonts w:eastAsiaTheme="minorEastAsia"/>
        </w:rPr>
        <w:t>.</w:t>
      </w:r>
    </w:p>
    <w:p w14:paraId="241BEBDC" w14:textId="6DB036E3" w:rsidR="006F4286" w:rsidRPr="004663E9" w:rsidRDefault="00B741CD" w:rsidP="00B86593">
      <w:pPr>
        <w:spacing w:line="360" w:lineRule="auto"/>
        <w:ind w:firstLine="709"/>
        <w:rPr>
          <w:strike/>
        </w:rPr>
      </w:pPr>
      <w:r w:rsidRPr="00B741CD">
        <w:t xml:space="preserve">Le module </w:t>
      </w:r>
      <m:oMath>
        <m:d>
          <m:dPr>
            <m:begChr m:val="|"/>
            <m:endChr m:val="|"/>
            <m:ctrlPr>
              <w:rPr>
                <w:rFonts w:ascii="Cambria Math" w:hAnsi="Cambria Math"/>
                <w:i/>
              </w:rPr>
            </m:ctrlPr>
          </m:dPr>
          <m:e>
            <m:r>
              <w:rPr>
                <w:rFonts w:ascii="Cambria Math" w:hAnsi="Cambria Math"/>
              </w:rPr>
              <m:t>M</m:t>
            </m:r>
          </m:e>
        </m:d>
      </m:oMath>
      <w:r w:rsidRPr="00B741CD">
        <w:rPr>
          <w:rFonts w:eastAsiaTheme="minorEastAsia"/>
        </w:rPr>
        <w:t xml:space="preserve"> </w:t>
      </w:r>
      <w:r w:rsidRPr="00B741CD">
        <w:t xml:space="preserve">des coefficients caractérise la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Pr="00B741CD">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B741CD">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rsidRPr="00B741CD">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sidRPr="00B741CD">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rsidRPr="00B741CD">
        <w:t xml:space="preserve">. </w:t>
      </w:r>
    </w:p>
    <w:p w14:paraId="5E3426F2" w14:textId="6A48B16F" w:rsidR="006F4286" w:rsidRDefault="006F4286" w:rsidP="00C51F86">
      <w:pPr>
        <w:pStyle w:val="Titre3"/>
        <w:ind w:left="709"/>
      </w:pPr>
      <w:bookmarkStart w:id="3024" w:name="_Toc536800434"/>
      <w:r>
        <w:t>Coefficients d’influence de l’effet Morton</w:t>
      </w:r>
      <w:bookmarkEnd w:id="3024"/>
    </w:p>
    <w:p w14:paraId="11C6EB75" w14:textId="77777777" w:rsidR="006F4286" w:rsidRPr="005C664F" w:rsidRDefault="006F4286" w:rsidP="006F4286"/>
    <w:p w14:paraId="17439D4E" w14:textId="77777777" w:rsidR="006F4286" w:rsidRDefault="006F4286" w:rsidP="00E0308D">
      <w:pPr>
        <w:pStyle w:val="Paragraphedeliste"/>
        <w:numPr>
          <w:ilvl w:val="0"/>
          <w:numId w:val="21"/>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4663E9">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438CE31"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sert à connaitre la quantité du balourd et sa position angulaire à un instant de référence donn</w:t>
      </w:r>
      <w:r w:rsidR="00242D20">
        <w:t>é</w:t>
      </w:r>
      <w:r>
        <w:t xml:space="preserve"> par le signal du top tour. Il faut souligner que ce balourd représente</w:t>
      </w:r>
      <w:r w:rsidR="00242D20">
        <w:t xml:space="preserve"> la somme de</w:t>
      </w:r>
      <w:r>
        <w:t xml:space="preserve"> toutes les sources des vibrations synchrones dont le balourd thermique fait partie. </w:t>
      </w:r>
    </w:p>
    <w:p w14:paraId="4F43768A" w14:textId="77777777" w:rsidR="006F4286" w:rsidRPr="008177E7" w:rsidRDefault="006F4286" w:rsidP="00E0308D">
      <w:pPr>
        <w:pStyle w:val="Paragraphedeliste"/>
        <w:numPr>
          <w:ilvl w:val="0"/>
          <w:numId w:val="22"/>
        </w:numPr>
      </w:pPr>
      <w:r>
        <w:t xml:space="preserve">Coefficient d’influence </w:t>
      </w:r>
      <m:oMath>
        <m:r>
          <m:rPr>
            <m:sty m:val="bi"/>
          </m:rPr>
          <w:rPr>
            <w:rFonts w:ascii="Cambria Math" w:hAnsi="Cambria Math"/>
          </w:rPr>
          <m:t>B</m:t>
        </m:r>
      </m:oMath>
    </w:p>
    <w:p w14:paraId="51303A34" w14:textId="0BE6AB14"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w:t>
      </w:r>
      <m:oMath>
        <m:r>
          <m:rPr>
            <m:sty m:val="bi"/>
          </m:rPr>
          <w:rPr>
            <w:rFonts w:ascii="Cambria Math" w:eastAsiaTheme="minorEastAsia" w:hAnsi="Cambria Math" w:cs="Calibri"/>
          </w:rPr>
          <m:t>T</m:t>
        </m:r>
      </m:oMath>
      <w:r w:rsidR="003365D8">
        <w:rPr>
          <w:rFonts w:eastAsiaTheme="minorEastAsia" w:cs="Calibri"/>
        </w:rPr>
        <w:t xml:space="preserve"> </w:t>
      </w:r>
      <w:r>
        <w:rPr>
          <w:rFonts w:eastAsiaTheme="minorEastAsia" w:cs="Calibri"/>
        </w:rPr>
        <w:t>entre le point chaud et le point froid à la surface du rotor et le niveau vibratoire du rotor</w:t>
      </w:r>
      <w:r w:rsidR="007A02FF">
        <w:rPr>
          <w:rFonts w:eastAsiaTheme="minorEastAsia" w:cs="Calibri"/>
        </w:rPr>
        <w:t xml:space="preserve"> </w:t>
      </w:r>
      <m:oMath>
        <m:r>
          <m:rPr>
            <m:sty m:val="bi"/>
          </m:rPr>
          <w:rPr>
            <w:rFonts w:ascii="Cambria Math" w:eastAsiaTheme="minorEastAsia" w:hAnsi="Cambria Math" w:cs="Calibri"/>
          </w:rPr>
          <m:t>V</m:t>
        </m:r>
      </m:oMath>
      <w:r w:rsidR="001E1330">
        <w:rPr>
          <w:rFonts w:eastAsiaTheme="minorEastAsia" w:cs="Calibri"/>
        </w:rPr>
        <w:t xml:space="preserve"> </w:t>
      </w:r>
      <w:r w:rsidR="007A02FF">
        <w:rPr>
          <w:rFonts w:eastAsiaTheme="minorEastAsia" w:cs="Calibri"/>
        </w:rPr>
        <w:t>au droit du palier</w:t>
      </w:r>
      <w:r>
        <w:rPr>
          <w:rFonts w:eastAsiaTheme="minorEastAsia" w:cs="Calibri"/>
        </w:rPr>
        <w:t xml:space="preserve">. Cette hypothèse est généralement vérifiée en pratique </w:t>
      </w:r>
      <w:r w:rsidRPr="009A556F">
        <w:rPr>
          <w:rFonts w:eastAsiaTheme="minorEastAsia" w:cs="Calibri"/>
        </w:rPr>
        <w:t>(</w:t>
      </w:r>
      <w:r w:rsidR="006C3AB9" w:rsidRPr="006C3AB9">
        <w:rPr>
          <w:rFonts w:eastAsiaTheme="minorEastAsia" w:cs="Calibri"/>
          <w:b/>
        </w:rPr>
        <w:fldChar w:fldCharType="begin"/>
      </w:r>
      <w:r w:rsidR="006C3AB9" w:rsidRPr="006C3AB9">
        <w:rPr>
          <w:rFonts w:eastAsiaTheme="minorEastAsia" w:cs="Calibri"/>
          <w:b/>
        </w:rPr>
        <w:instrText xml:space="preserve"> REF _Ref535515874 \r \h </w:instrText>
      </w:r>
      <w:r w:rsidR="006C3AB9">
        <w:rPr>
          <w:rFonts w:eastAsiaTheme="minorEastAsia" w:cs="Calibri"/>
          <w:b/>
        </w:rPr>
        <w:instrText xml:space="preserve"> \* MERGEFORMAT </w:instrText>
      </w:r>
      <w:r w:rsidR="006C3AB9" w:rsidRPr="006C3AB9">
        <w:rPr>
          <w:rFonts w:eastAsiaTheme="minorEastAsia" w:cs="Calibri"/>
          <w:b/>
        </w:rPr>
      </w:r>
      <w:r w:rsidR="006C3AB9" w:rsidRPr="006C3AB9">
        <w:rPr>
          <w:rFonts w:eastAsiaTheme="minorEastAsia" w:cs="Calibri"/>
          <w:b/>
        </w:rPr>
        <w:fldChar w:fldCharType="separate"/>
      </w:r>
      <w:r w:rsidR="00C20694">
        <w:rPr>
          <w:rFonts w:eastAsiaTheme="minorEastAsia" w:cs="Calibri"/>
          <w:b/>
        </w:rPr>
        <w:t>[8]</w:t>
      </w:r>
      <w:r w:rsidR="006C3AB9" w:rsidRPr="006C3AB9">
        <w:rPr>
          <w:rFonts w:eastAsiaTheme="minorEastAsia" w:cs="Calibri"/>
          <w:b/>
        </w:rPr>
        <w:fldChar w:fldCharType="end"/>
      </w:r>
      <w:r w:rsidR="006C3AB9">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C20694">
        <w:rPr>
          <w:rFonts w:eastAsiaTheme="minorEastAsia" w:cs="Calibri"/>
          <w:b/>
        </w:rPr>
        <w:t>[18]</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C20694">
        <w:rPr>
          <w:rFonts w:eastAsiaTheme="minorEastAsia" w:cs="Calibri"/>
          <w:b/>
        </w:rPr>
        <w:t>[28]</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6A2FF3"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3025" w:name="_Ref536438342"/>
            <w:r w:rsidRPr="00822191">
              <w:rPr>
                <w:rFonts w:ascii="Times New Roman" w:eastAsia="Times New Roman" w:hAnsi="Times New Roman"/>
                <w:b/>
                <w:iCs w:val="0"/>
                <w:color w:val="auto"/>
                <w:sz w:val="22"/>
                <w:szCs w:val="22"/>
                <w:lang w:eastAsia="fr-FR"/>
              </w:rPr>
              <w:t xml:space="preserve"> </w:t>
            </w:r>
            <w:bookmarkEnd w:id="3025"/>
          </w:p>
        </w:tc>
      </w:tr>
    </w:tbl>
    <w:p w14:paraId="03939BEB" w14:textId="2CB2BFDA"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w:t>
      </w:r>
      <w:ins w:id="3026" w:author="PERONY Raphael" w:date="2019-03-12T17:01:00Z">
        <w:r w:rsidR="006A2FF3">
          <w:t>e</w:t>
        </w:r>
      </w:ins>
      <w:r>
        <w:t xml:space="preserve">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E0308D">
      <w:pPr>
        <w:pStyle w:val="Paragraphedeliste"/>
        <w:numPr>
          <w:ilvl w:val="0"/>
          <w:numId w:val="23"/>
        </w:numPr>
      </w:pPr>
      <w:r w:rsidRPr="7DF59C87">
        <w:lastRenderedPageBreak/>
        <w:t xml:space="preserve">Coefficient d’influence </w:t>
      </w:r>
      <m:oMath>
        <m:r>
          <m:rPr>
            <m:sty m:val="bi"/>
          </m:rPr>
          <w:rPr>
            <w:rFonts w:ascii="Cambria Math" w:hAnsi="Cambria Math"/>
          </w:rPr>
          <m:t>C</m:t>
        </m:r>
      </m:oMath>
    </w:p>
    <w:p w14:paraId="77CE8D68" w14:textId="341CCAA0"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w:t>
      </w:r>
      <w:r w:rsidR="0068552E">
        <w:t xml:space="preserve"> </w:t>
      </w:r>
      <m:oMath>
        <m:r>
          <m:rPr>
            <m:sty m:val="bi"/>
          </m:rPr>
          <w:rPr>
            <w:rFonts w:ascii="Cambria Math" w:eastAsia="Calibri" w:hAnsi="Cambria Math"/>
            <w:lang w:eastAsia="en-US"/>
          </w:rPr>
          <m:t>T </m:t>
        </m:r>
      </m:oMath>
      <w:r>
        <w:t xml:space="preserve"> à la surface du rotor au droit du palier</w:t>
      </w:r>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3027" w:name="_Ref518574219"/>
            <w:r w:rsidRPr="00B70EB0">
              <w:rPr>
                <w:rFonts w:ascii="Times New Roman" w:eastAsia="Times New Roman" w:hAnsi="Times New Roman"/>
                <w:b/>
                <w:iCs w:val="0"/>
                <w:color w:val="auto"/>
                <w:sz w:val="22"/>
                <w:szCs w:val="22"/>
                <w:lang w:eastAsia="fr-FR"/>
              </w:rPr>
              <w:t xml:space="preserve"> </w:t>
            </w:r>
            <w:bookmarkEnd w:id="3027"/>
          </w:p>
        </w:tc>
      </w:tr>
    </w:tbl>
    <w:p w14:paraId="1E828A01" w14:textId="503E6281" w:rsidR="006F4286" w:rsidRDefault="006F4286" w:rsidP="00975DCB">
      <w:pPr>
        <w:spacing w:before="120" w:after="120" w:line="360" w:lineRule="auto"/>
      </w:pPr>
      <w:r>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7DF4B412"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C20694">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6A2FF3"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bookmarkStart w:id="3028" w:name="_Ref534201420"/>
            <w:r>
              <w:rPr>
                <w:rFonts w:ascii="Times New Roman" w:eastAsia="Times New Roman" w:hAnsi="Times New Roman"/>
                <w:b/>
                <w:iCs w:val="0"/>
                <w:color w:val="auto"/>
                <w:sz w:val="22"/>
                <w:szCs w:val="22"/>
                <w:lang w:val="en-US" w:eastAsia="fr-FR"/>
              </w:rPr>
              <w:t xml:space="preserve"> </w:t>
            </w:r>
            <w:bookmarkEnd w:id="3028"/>
          </w:p>
        </w:tc>
      </w:tr>
    </w:tbl>
    <w:p w14:paraId="00974CFA" w14:textId="58F2A63C" w:rsidR="006F4286" w:rsidRPr="00FA40FE" w:rsidRDefault="006F4286" w:rsidP="006F4286">
      <w:pPr>
        <w:pStyle w:val="Titre3"/>
        <w:spacing w:before="240" w:after="240"/>
        <w:ind w:left="709"/>
      </w:pPr>
      <w:bookmarkStart w:id="3029" w:name="_Toc536800435"/>
      <w:r>
        <w:t>Critère de stabilité</w:t>
      </w:r>
      <w:bookmarkEnd w:id="3029"/>
    </w:p>
    <w:p w14:paraId="4770D163" w14:textId="1D6F92B3"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w:t>
      </w:r>
      <w:r w:rsidR="00242D20">
        <w:rPr>
          <w:rFonts w:eastAsiaTheme="minorEastAsia"/>
          <w:lang w:eastAsia="zh-CN"/>
        </w:rPr>
        <w:t xml:space="preserve"> une équation aux dérivées </w:t>
      </w:r>
      <w:r w:rsidR="00C65BA3">
        <w:rPr>
          <w:rFonts w:eastAsiaTheme="minorEastAsia"/>
          <w:lang w:eastAsia="zh-CN"/>
        </w:rPr>
        <w:t>partielles du premier ordre :</w:t>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6C774843"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C47CBA">
            <w:pPr>
              <w:numPr>
                <w:ilvl w:val="1"/>
                <w:numId w:val="15"/>
              </w:numPr>
              <w:overflowPunct/>
              <w:autoSpaceDE/>
              <w:autoSpaceDN/>
              <w:adjustRightInd/>
              <w:spacing w:before="120" w:after="120"/>
              <w:jc w:val="left"/>
              <w:textAlignment w:val="auto"/>
              <w:rPr>
                <w:rFonts w:ascii="Times New Roman" w:eastAsiaTheme="minorEastAsia" w:hAnsi="Times New Roman"/>
                <w:b/>
                <w:i/>
              </w:rPr>
            </w:pPr>
            <w:bookmarkStart w:id="3030" w:name="_Ref530059670"/>
            <w:r w:rsidRPr="00E03861">
              <w:rPr>
                <w:rFonts w:ascii="Times New Roman" w:eastAsiaTheme="minorEastAsia" w:hAnsi="Times New Roman"/>
                <w:b/>
                <w:i/>
              </w:rPr>
              <w:t xml:space="preserve"> </w:t>
            </w:r>
            <w:bookmarkEnd w:id="3030"/>
          </w:p>
        </w:tc>
      </w:tr>
    </w:tbl>
    <w:p w14:paraId="31C1FF5D" w14:textId="34E0638E" w:rsidR="005738CE" w:rsidRDefault="00AF3CAC" w:rsidP="00A27087">
      <w:pPr>
        <w:spacing w:after="240" w:line="360" w:lineRule="auto"/>
        <w:rPr>
          <w:rFonts w:eastAsiaTheme="minorEastAsia"/>
          <w:lang w:eastAsia="zh-CN"/>
        </w:rPr>
      </w:pPr>
      <w:proofErr w:type="gramStart"/>
      <w:r>
        <w:rPr>
          <w:rFonts w:eastAsiaTheme="minorEastAsia"/>
          <w:lang w:eastAsia="zh-CN"/>
        </w:rPr>
        <w:t>avec</w:t>
      </w:r>
      <w:proofErr w:type="gramEnd"/>
      <m:oMath>
        <m:r>
          <w:rPr>
            <w:rFonts w:ascii="Cambria Math" w:eastAsiaTheme="minorEastAsia" w:hAnsi="Cambria Math"/>
            <w:lang w:eastAsia="zh-CN"/>
          </w:rPr>
          <m:t>D,</m:t>
        </m:r>
      </m:oMath>
      <w:r w:rsidR="005738CE">
        <w:rPr>
          <w:rFonts w:eastAsiaTheme="minorEastAsia"/>
          <w:lang w:eastAsia="zh-CN"/>
        </w:rPr>
        <w:t xml:space="preserve"> a</w:t>
      </w:r>
      <w:r w:rsidR="005738CE" w:rsidRPr="00E03861">
        <w:rPr>
          <w:rFonts w:eastAsiaTheme="minorEastAsia"/>
          <w:lang w:eastAsia="zh-CN"/>
        </w:rPr>
        <w:t>mortissement thermique</w:t>
      </w:r>
      <w:r w:rsidR="005738CE">
        <w:rPr>
          <w:rFonts w:eastAsiaTheme="minorEastAsia"/>
          <w:lang w:eastAsia="zh-CN"/>
        </w:rPr>
        <w:t> </w:t>
      </w:r>
      <w:r w:rsidR="002601F3">
        <w:rPr>
          <w:rFonts w:eastAsiaTheme="minorEastAsia"/>
          <w:lang w:eastAsia="zh-CN"/>
        </w:rPr>
        <w:t>;</w:t>
      </w:r>
      <m:oMath>
        <m:r>
          <w:rPr>
            <w:rFonts w:ascii="Cambria Math" w:eastAsiaTheme="minorEastAsia" w:hAnsi="Cambria Math"/>
            <w:lang w:eastAsia="zh-CN"/>
          </w:rPr>
          <m:t>K,</m:t>
        </m:r>
      </m:oMath>
      <w:r w:rsidR="005738CE">
        <w:rPr>
          <w:rFonts w:eastAsiaTheme="minorEastAsia"/>
          <w:lang w:eastAsia="zh-CN"/>
        </w:rPr>
        <w:t xml:space="preserve"> r</w:t>
      </w:r>
      <w:r w:rsidR="005738CE" w:rsidRPr="00E03861">
        <w:rPr>
          <w:rFonts w:eastAsiaTheme="minorEastAsia"/>
          <w:lang w:eastAsia="zh-CN"/>
        </w:rPr>
        <w:t>igidité thermique</w:t>
      </w:r>
      <w:r w:rsidR="005738CE">
        <w:rPr>
          <w:rFonts w:eastAsiaTheme="minorEastAsia"/>
          <w:lang w:eastAsia="zh-CN"/>
        </w:rPr>
        <w:t xml:space="preserve"> ; </w:t>
      </w:r>
      <w:r w:rsidR="008B49C3">
        <w:rPr>
          <w:rFonts w:eastAsiaTheme="minorEastAsia"/>
          <w:lang w:eastAsia="zh-CN"/>
        </w:rPr>
        <w:t xml:space="preserve">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sidR="00C65BA3">
        <w:rPr>
          <w:rFonts w:eastAsiaTheme="minorEastAsia"/>
          <w:lang w:eastAsia="zh-CN"/>
        </w:rPr>
        <w:t xml:space="preserve">représente </w:t>
      </w:r>
      <w:r w:rsidR="008B49C3">
        <w:rPr>
          <w:rFonts w:eastAsiaTheme="minorEastAsia"/>
          <w:lang w:eastAsia="zh-CN"/>
        </w:rPr>
        <w:t>le temps caractéristique des échanges thermiques.</w:t>
      </w:r>
      <w:r w:rsidR="007957BF">
        <w:rPr>
          <w:rFonts w:eastAsiaTheme="minorEastAsia"/>
          <w:lang w:eastAsia="zh-CN"/>
        </w:rPr>
        <w:t xml:space="preserve"> </w:t>
      </w:r>
    </w:p>
    <w:p w14:paraId="7A8FF3FB" w14:textId="0316A528" w:rsidR="006F4286" w:rsidRDefault="006F4286" w:rsidP="00AD45C5">
      <w:pPr>
        <w:spacing w:before="240" w:after="240" w:line="360" w:lineRule="auto"/>
        <w:ind w:firstLine="708"/>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C20694">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C65BA3">
        <w:rPr>
          <w:rFonts w:eastAsiaTheme="minorEastAsia"/>
          <w:lang w:eastAsia="zh-CN"/>
        </w:rPr>
        <w:t xml:space="preserve"> son expression donnée 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C20694">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C20694">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7DAA3A9" w:rsidR="006F4286" w:rsidRPr="00E03861" w:rsidRDefault="006A2FF3" w:rsidP="008B49C3">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num>
                  <m:den>
                    <m:r>
                      <w:rPr>
                        <w:rFonts w:ascii="Cambria Math" w:eastAsiaTheme="minorEastAsia" w:hAnsi="Cambria Math"/>
                        <w:lang w:eastAsia="zh-CN"/>
                      </w:rPr>
                      <m:t>τ</m:t>
                    </m:r>
                  </m:den>
                </m:f>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ctrlPr>
                      <w:rPr>
                        <w:rFonts w:ascii="Cambria Math" w:eastAsiaTheme="minorEastAsia" w:hAnsi="Cambria Math"/>
                        <w:i/>
                        <w:lang w:eastAsia="zh-CN"/>
                      </w:rPr>
                    </m:ctrlPr>
                  </m:num>
                  <m:den>
                    <m:r>
                      <w:rPr>
                        <w:rFonts w:ascii="Cambria Math" w:eastAsiaTheme="minorEastAsia" w:hAnsi="Cambria Math"/>
                        <w:lang w:eastAsia="zh-CN"/>
                      </w:rPr>
                      <m:t>τ</m:t>
                    </m:r>
                  </m:den>
                </m:f>
              </m:oMath>
            </m:oMathPara>
          </w:p>
        </w:tc>
        <w:tc>
          <w:tcPr>
            <w:tcW w:w="1096" w:type="dxa"/>
            <w:vAlign w:val="center"/>
          </w:tcPr>
          <w:p w14:paraId="4CCF4C02"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3031" w:name="_Ref530060431"/>
            <w:r w:rsidRPr="00E03861">
              <w:rPr>
                <w:rFonts w:ascii="Times New Roman" w:eastAsiaTheme="minorEastAsia" w:hAnsi="Times New Roman"/>
                <w:b/>
                <w:i/>
              </w:rPr>
              <w:t xml:space="preserve"> </w:t>
            </w:r>
            <w:bookmarkEnd w:id="3031"/>
          </w:p>
        </w:tc>
      </w:tr>
    </w:tbl>
    <w:p w14:paraId="42DBB112" w14:textId="4811F66A"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xml:space="preserve">. La stabilité peut être déterminée en analysant le problème aux valeurs propres de </w:t>
      </w:r>
      <w:r>
        <w:rPr>
          <w:rFonts w:eastAsiaTheme="minorEastAsia"/>
        </w:rPr>
        <w:lastRenderedPageBreak/>
        <w:t>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w:t>
      </w:r>
      <w:r w:rsidR="006D570D">
        <w:rPr>
          <w:rFonts w:eastAsiaTheme="minorEastAsia"/>
        </w:rPr>
        <w:t xml:space="preserve"> </w:t>
      </w:r>
      <w:r w:rsidR="00D04050">
        <w:rPr>
          <w:rFonts w:eastAsiaTheme="minorEastAsia"/>
        </w:rPr>
        <w:t>forme homogène</w:t>
      </w:r>
      <w:r>
        <w:rPr>
          <w:rFonts w:eastAsiaTheme="minorEastAsia"/>
        </w:rPr>
        <w:t xml:space="preserv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C20694">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sidR="006D570D">
        <w:rPr>
          <w:rFonts w:eastAsiaTheme="minorEastAsia"/>
        </w:rPr>
        <w:t xml:space="preserve"> s’écrivent</w:t>
      </w:r>
      <w:r>
        <w:rPr>
          <w:rFonts w:eastAsiaTheme="minorEastAsi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14558563" w:rsidR="006F4286" w:rsidRPr="00E03861" w:rsidRDefault="006F4286" w:rsidP="00EE018D">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oMath>
            </m:oMathPara>
          </w:p>
        </w:tc>
        <w:tc>
          <w:tcPr>
            <w:tcW w:w="1134" w:type="dxa"/>
            <w:vAlign w:val="center"/>
          </w:tcPr>
          <w:p w14:paraId="672D5217"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2FEAE558" w14:textId="616D2FE7" w:rsidR="00EE018D" w:rsidRDefault="00EE018D" w:rsidP="00EE018D">
      <w:pPr>
        <w:spacing w:after="240" w:line="360" w:lineRule="auto"/>
        <w:rPr>
          <w:rFonts w:eastAsiaTheme="minorEastAsia"/>
        </w:rPr>
      </w:pPr>
      <w:proofErr w:type="gramStart"/>
      <w:r>
        <w:rPr>
          <w:rFonts w:asciiTheme="minorHAnsi" w:eastAsiaTheme="minorEastAsia" w:hAnsiTheme="minorHAnsi"/>
          <w:lang w:eastAsia="zh-CN"/>
        </w:rPr>
        <w:t>avec</w:t>
      </w:r>
      <w:proofErr w:type="gramEnd"/>
      <w:r>
        <w:rPr>
          <w:rFonts w:asciiTheme="minorHAnsi" w:eastAsiaTheme="minorEastAsia" w:hAnsiTheme="minorHAnsi"/>
          <w:lang w:eastAsia="zh-CN"/>
        </w:rPr>
        <w:t xml:space="preserve">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p w14:paraId="460CBBF0" w14:textId="3837814B" w:rsidR="008B49C3" w:rsidRDefault="008B49C3" w:rsidP="008B49C3">
      <w:pPr>
        <w:spacing w:before="240" w:after="240" w:line="360" w:lineRule="auto"/>
        <w:ind w:firstLine="709"/>
        <w:rPr>
          <w:rFonts w:eastAsiaTheme="minorEastAsia"/>
        </w:rPr>
      </w:pPr>
      <w:r>
        <w:rPr>
          <w:rFonts w:eastAsiaTheme="minorEastAsia"/>
        </w:rPr>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3032" w:name="_Ref531096466"/>
            <w:r w:rsidRPr="00E03861">
              <w:rPr>
                <w:rFonts w:ascii="Times New Roman" w:eastAsiaTheme="minorEastAsia" w:hAnsi="Times New Roman"/>
                <w:b/>
                <w:i/>
              </w:rPr>
              <w:t xml:space="preserve"> </w:t>
            </w:r>
            <w:bookmarkEnd w:id="3032"/>
          </w:p>
        </w:tc>
      </w:tr>
    </w:tbl>
    <w:p w14:paraId="081BAD3E" w14:textId="2FB0A518" w:rsidR="006F4286" w:rsidRDefault="006F4286" w:rsidP="008A402F">
      <w:pPr>
        <w:spacing w:before="240" w:after="240" w:line="360" w:lineRule="auto"/>
        <w:ind w:firstLine="708"/>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C20694">
        <w:rPr>
          <w:rFonts w:eastAsiaTheme="minorEastAsia"/>
          <w:b/>
          <w:lang w:eastAsia="zh-CN"/>
        </w:rPr>
        <w:t>Eq.5-12</w:t>
      </w:r>
      <w:r w:rsidRPr="00AB731C">
        <w:rPr>
          <w:rFonts w:eastAsiaTheme="minorEastAsia"/>
          <w:b/>
          <w:lang w:eastAsia="zh-CN"/>
        </w:rPr>
        <w:fldChar w:fldCharType="end"/>
      </w:r>
      <w:r>
        <w:rPr>
          <w:rFonts w:eastAsiaTheme="minorEastAsia"/>
          <w:lang w:eastAsia="zh-CN"/>
        </w:rPr>
        <w:t>, l’indicateur de</w:t>
      </w:r>
      <w:r w:rsidR="006D570D">
        <w:rPr>
          <w:rFonts w:eastAsiaTheme="minorEastAsia"/>
          <w:lang w:eastAsia="zh-CN"/>
        </w:rPr>
        <w:t xml:space="preserve"> stabilité</w:t>
      </w:r>
      <w:r>
        <w:rPr>
          <w:rFonts w:eastAsiaTheme="minorEastAsia"/>
          <w:lang w:eastAsia="zh-CN"/>
        </w:rPr>
        <w:t xml:space="preserve"> </w:t>
      </w:r>
      <w:r w:rsidR="00607BFF">
        <w:rPr>
          <w:rFonts w:eastAsiaTheme="minorEastAsia"/>
          <w:lang w:eastAsia="zh-CN"/>
        </w:rPr>
        <w:t xml:space="preserve">de </w:t>
      </w:r>
      <w:r>
        <w:rPr>
          <w:rFonts w:eastAsiaTheme="minorEastAsia"/>
          <w:lang w:eastAsia="zh-CN"/>
        </w:rPr>
        <w:t xml:space="preserve">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37623886" w:rsidR="005F47F3" w:rsidRPr="005E01C3" w:rsidRDefault="00F7479A" w:rsidP="005E01C3">
      <w:pPr>
        <w:spacing w:line="360" w:lineRule="auto"/>
        <w:ind w:firstLine="708"/>
        <w:rPr>
          <w:rFonts w:eastAsiaTheme="minorEastAsia"/>
          <w:lang w:eastAsia="zh-CN"/>
        </w:rPr>
      </w:pPr>
      <w:r>
        <w:rPr>
          <w:rFonts w:eastAsiaTheme="minorEastAsia"/>
          <w:lang w:eastAsia="zh-CN"/>
        </w:rPr>
        <w:t>En résum</w:t>
      </w:r>
      <w:r w:rsidR="006D570D">
        <w:rPr>
          <w:rFonts w:eastAsiaTheme="minorEastAsia"/>
          <w:lang w:eastAsia="zh-CN"/>
        </w:rPr>
        <w:t>é</w:t>
      </w:r>
      <w:r>
        <w:rPr>
          <w:rFonts w:eastAsiaTheme="minorEastAsia"/>
          <w:lang w:eastAsia="zh-CN"/>
        </w:rPr>
        <w:t xml:space="preserv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w:t>
      </w:r>
      <w:r w:rsidR="006D570D">
        <w:rPr>
          <w:rFonts w:eastAsiaTheme="minorEastAsia"/>
          <w:lang w:eastAsia="zh-CN"/>
        </w:rPr>
        <w:t xml:space="preserve"> ensuite</w:t>
      </w:r>
      <w:r w:rsidR="002601F3">
        <w:rPr>
          <w:rFonts w:eastAsiaTheme="minorEastAsia"/>
          <w:lang w:eastAsia="zh-CN"/>
        </w:rPr>
        <w:t xml:space="preserve"> l’indicateur </w:t>
      </w:r>
      <w:r>
        <w:rPr>
          <w:rFonts w:eastAsiaTheme="minorEastAsia"/>
          <w:lang w:eastAsia="zh-CN"/>
        </w:rPr>
        <w:t>de stabilité</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w:t>
      </w:r>
      <w:r w:rsidR="006D570D">
        <w:rPr>
          <w:rFonts w:eastAsiaTheme="minorEastAsia"/>
          <w:lang w:eastAsia="zh-CN"/>
        </w:rPr>
        <w:t>d</w:t>
      </w:r>
      <w:r>
        <w:rPr>
          <w:rFonts w:eastAsiaTheme="minorEastAsia"/>
          <w:lang w:eastAsia="zh-CN"/>
        </w:rPr>
        <w:t>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sidR="006D570D">
        <w:rPr>
          <w:rFonts w:eastAsiaTheme="minorEastAsia"/>
          <w:lang w:eastAsia="zh-CN"/>
        </w:rPr>
        <w:t xml:space="preserve">de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3033" w:name="_Toc536800436"/>
      <w:r>
        <w:t>Approche Lorenz et Murphy</w:t>
      </w:r>
      <w:bookmarkEnd w:id="3033"/>
    </w:p>
    <w:p w14:paraId="3A26C302" w14:textId="794526AD" w:rsidR="005E01C3" w:rsidRDefault="005E01C3" w:rsidP="005E01C3">
      <w:pPr>
        <w:spacing w:before="120" w:line="360" w:lineRule="auto"/>
        <w:ind w:firstLine="709"/>
      </w:pPr>
      <w:r>
        <w:t xml:space="preserve">L’approche proposée par Lorenz et Murphy est une démarche simplifiée qui vise à réaliser l’analyse de la stabilité de l’effet Morton à partir d’outils numériques répandus. </w:t>
      </w:r>
      <w:r w:rsidR="006D570D">
        <w:t xml:space="preserve">Bien que l’approche </w:t>
      </w:r>
      <w:r w:rsidR="002601F3">
        <w:t>permette</w:t>
      </w:r>
      <w:r w:rsidR="006D570D">
        <w:t xml:space="preserve"> de calculer rapidement</w:t>
      </w:r>
      <w:r>
        <w:t xml:space="preserve"> les coefficients d’influence</w:t>
      </w:r>
      <w:r w:rsidR="006D570D">
        <w:t xml:space="preserve"> et le critère de stabilité, </w:t>
      </w:r>
      <w:r>
        <w:t xml:space="preserve"> </w:t>
      </w:r>
      <w:r w:rsidR="006D570D">
        <w:t xml:space="preserve">sa </w:t>
      </w:r>
      <w:r>
        <w:t>précision</w:t>
      </w:r>
      <w:r w:rsidR="006D570D">
        <w:t xml:space="preserve"> demeure</w:t>
      </w:r>
      <w:r>
        <w:t xml:space="preserve"> modérée</w:t>
      </w:r>
      <w:r w:rsidR="006D570D">
        <w:t xml:space="preserve"> dans certains cas</w:t>
      </w:r>
      <w:r>
        <w:t>.  L’application de cette approche est divisée en 11 étapes. La description de chacune des étapes est la suivante :</w:t>
      </w:r>
    </w:p>
    <w:p w14:paraId="7514AA7A" w14:textId="2F727AF4" w:rsidR="006F4286" w:rsidRDefault="006F4286" w:rsidP="00E0308D">
      <w:pPr>
        <w:pStyle w:val="Paragraphedeliste"/>
        <w:numPr>
          <w:ilvl w:val="0"/>
          <w:numId w:val="16"/>
        </w:numPr>
        <w:spacing w:line="360" w:lineRule="auto"/>
        <w:jc w:val="both"/>
      </w:pPr>
      <w:r>
        <w:t>Réaliser le calcul à charge imposé</w:t>
      </w:r>
      <w:r w:rsidR="006D570D">
        <w:t>e</w:t>
      </w:r>
      <w:r>
        <w:t xml:space="preserve"> pour le palier hydrodynamique et calculer les coefficients dynamiques à la position d’équilibre du rotor dans le palier</w:t>
      </w:r>
      <w:r w:rsidR="00D11157">
        <w:t xml:space="preserve"> aux vitesses de rotation ciblées</w:t>
      </w:r>
      <w:r>
        <w:t xml:space="preserve">. </w:t>
      </w:r>
    </w:p>
    <w:p w14:paraId="537B07B0" w14:textId="6076D9CC" w:rsidR="005E01C3" w:rsidRDefault="006F4286" w:rsidP="00E0308D">
      <w:pPr>
        <w:pStyle w:val="Paragraphedeliste"/>
        <w:numPr>
          <w:ilvl w:val="0"/>
          <w:numId w:val="16"/>
        </w:numPr>
        <w:spacing w:line="360" w:lineRule="auto"/>
        <w:jc w:val="both"/>
      </w:pPr>
      <w:r>
        <w:t>Imposer un balourd</w:t>
      </w:r>
      <w:r w:rsidR="006D570D">
        <w:t xml:space="preserve"> mécanique</w:t>
      </w:r>
      <w:r>
        <w:t xml:space="preserve"> </w:t>
      </w:r>
      <m:oMath>
        <m:r>
          <m:rPr>
            <m:sty m:val="bi"/>
          </m:rPr>
          <w:rPr>
            <w:rFonts w:ascii="Cambria Math" w:hAnsi="Cambria Math"/>
          </w:rPr>
          <m:t>U</m:t>
        </m:r>
      </m:oMath>
      <w:r w:rsidR="005E01C3">
        <w:t xml:space="preserve"> à une</w:t>
      </w:r>
      <w:r>
        <w:t xml:space="preserve"> position axiale </w:t>
      </w:r>
      <w:r w:rsidR="006D570D">
        <w:t xml:space="preserve">donnée (généralement au niveau </w:t>
      </w:r>
      <w:r>
        <w:t>du disque</w:t>
      </w:r>
      <w:r w:rsidR="006D570D">
        <w:t>)</w:t>
      </w:r>
      <w:r>
        <w:t xml:space="preserve"> et</w:t>
      </w:r>
      <w:r w:rsidR="00575BD4">
        <w:t xml:space="preserve"> calculer</w:t>
      </w:r>
      <w:r>
        <w:t xml:space="preserve"> </w:t>
      </w:r>
      <w:del w:id="3034" w:author="PERONY Raphael" w:date="2019-03-12T17:05:00Z">
        <w:r w:rsidDel="006A2FF3">
          <w:delText xml:space="preserve"> </w:delText>
        </w:r>
      </w:del>
      <w:r>
        <w:t xml:space="preserve">la réponse </w:t>
      </w:r>
      <w:r w:rsidR="005E01C3">
        <w:t>harmonique</w:t>
      </w:r>
      <w:r w:rsidR="00575BD4">
        <w:t xml:space="preserve"> du rotor</w:t>
      </w:r>
      <w:r>
        <w:t xml:space="preserve">. Le résultat du calcul permet d’avoir le </w:t>
      </w:r>
      <w:r>
        <w:lastRenderedPageBreak/>
        <w:t>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w:t>
      </w:r>
      <w:r w:rsidR="00575BD4">
        <w:t xml:space="preserve">décrite par le rotor autour de la position d’équilibre statique (position déterminée à l’issue de l’étape 1). </w:t>
      </w:r>
    </w:p>
    <w:p w14:paraId="1EB00B04" w14:textId="4A8E4B83" w:rsidR="006F4286" w:rsidRDefault="006F4286" w:rsidP="00E0308D">
      <w:pPr>
        <w:pStyle w:val="Paragraphedeliste"/>
        <w:numPr>
          <w:ilvl w:val="0"/>
          <w:numId w:val="16"/>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circonférentielle du rotor. Le champ de température à la surface du rotor dans le palier est supposé égal à la moyenne de </w:t>
      </w:r>
      <w:ins w:id="3035" w:author="PERONY Raphael" w:date="2019-03-12T17:06:00Z">
        <w:r w:rsidR="006A2FF3">
          <w:t xml:space="preserve">la </w:t>
        </w:r>
      </w:ins>
      <w:r>
        <w:t xml:space="preserve">température du film lubrifiant </w:t>
      </w:r>
      <w:r w:rsidR="00DF7BAE">
        <w:t xml:space="preserve">à travers </w:t>
      </w:r>
      <w:r>
        <w:t>l’épaisseur du film.</w:t>
      </w:r>
    </w:p>
    <w:p w14:paraId="77CDE7D1" w14:textId="6DBBA89C" w:rsidR="005E01C3" w:rsidRDefault="005E01C3" w:rsidP="00E0308D">
      <w:pPr>
        <w:pStyle w:val="Paragraphedeliste"/>
        <w:numPr>
          <w:ilvl w:val="0"/>
          <w:numId w:val="16"/>
        </w:numPr>
        <w:spacing w:line="360" w:lineRule="auto"/>
        <w:jc w:val="both"/>
      </w:pPr>
      <w:r>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C20694">
        <w:rPr>
          <w:b/>
        </w:rPr>
        <w:t>[19]</w:t>
      </w:r>
      <w:r w:rsidRPr="002B6086">
        <w:rPr>
          <w:b/>
        </w:rPr>
        <w:fldChar w:fldCharType="end"/>
      </w:r>
      <w:r>
        <w:rPr>
          <w:b/>
        </w:rPr>
        <w:t xml:space="preserve"> </w:t>
      </w:r>
      <w:r>
        <w:t>préconise 24 points équidistants pour représenter l’orbite. Le fait que la rotation propre du rotor a lieu en même temps que son centre décrit l’orbite synchrone</w:t>
      </w:r>
      <w:r w:rsidR="000B5775">
        <w:t xml:space="preserve"> nécessite </w:t>
      </w:r>
      <w:r>
        <w:t xml:space="preserv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E0308D">
      <w:pPr>
        <w:pStyle w:val="Paragraphedeliste"/>
        <w:numPr>
          <w:ilvl w:val="0"/>
          <w:numId w:val="16"/>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E0308D">
      <w:pPr>
        <w:pStyle w:val="Paragraphedeliste"/>
        <w:numPr>
          <w:ilvl w:val="0"/>
          <w:numId w:val="16"/>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71F7EB3B" w:rsidR="006F4286" w:rsidRDefault="006F4286" w:rsidP="00E0308D">
      <w:pPr>
        <w:pStyle w:val="Paragraphedeliste"/>
        <w:numPr>
          <w:ilvl w:val="0"/>
          <w:numId w:val="16"/>
        </w:numPr>
        <w:spacing w:line="360" w:lineRule="auto"/>
        <w:jc w:val="both"/>
      </w:pPr>
      <w:r>
        <w:t>Calculer la phase du point haut en se basant sur l’orbite obtenu</w:t>
      </w:r>
      <w:ins w:id="3036" w:author="PERONY Raphael" w:date="2019-03-12T17:10:00Z">
        <w:r w:rsidR="007D63C3">
          <w:t>e</w:t>
        </w:r>
      </w:ins>
      <w:r>
        <w:t xml:space="preserve">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C20694">
        <w:rPr>
          <w:b/>
        </w:rPr>
        <w:t>[19]</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w:t>
      </w:r>
      <w:r w:rsidR="002B0BFC">
        <w:t>température</w:t>
      </w:r>
      <m:oMath>
        <m:r>
          <w:rPr>
            <w:rFonts w:ascii="Cambria Math" w:hAnsi="Cambria Math"/>
          </w:rPr>
          <m:t xml:space="preserve"> </m:t>
        </m:r>
        <m:r>
          <m:rPr>
            <m:sty m:val="bi"/>
          </m:rPr>
          <w:rPr>
            <w:rFonts w:ascii="Cambria Math" w:hAnsi="Cambria Math"/>
          </w:rPr>
          <m:t>T</m:t>
        </m:r>
      </m:oMath>
      <w:r w:rsidRPr="00F36E87">
        <w:t>.</w:t>
      </w:r>
    </w:p>
    <w:p w14:paraId="585B2F26" w14:textId="274634F8"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DC3DB1">
        <w:t xml:space="preserve"> </w:t>
      </w:r>
      <w:r w:rsidR="00DC3DB1" w:rsidRPr="00DC3DB1">
        <w:rPr>
          <w:b/>
        </w:rPr>
        <w:fldChar w:fldCharType="begin"/>
      </w:r>
      <w:r w:rsidR="00DC3DB1" w:rsidRPr="00DC3DB1">
        <w:rPr>
          <w:b/>
        </w:rPr>
        <w:instrText xml:space="preserve"> REF _Ref536438342 \r \h </w:instrText>
      </w:r>
      <w:r w:rsidR="00DC3DB1">
        <w:rPr>
          <w:b/>
        </w:rPr>
        <w:instrText xml:space="preserve"> \* MERGEFORMAT </w:instrText>
      </w:r>
      <w:r w:rsidR="00DC3DB1" w:rsidRPr="00DC3DB1">
        <w:rPr>
          <w:b/>
        </w:rPr>
      </w:r>
      <w:r w:rsidR="00DC3DB1" w:rsidRPr="00DC3DB1">
        <w:rPr>
          <w:b/>
        </w:rPr>
        <w:fldChar w:fldCharType="separate"/>
      </w:r>
      <w:r w:rsidR="00C20694">
        <w:rPr>
          <w:b/>
        </w:rPr>
        <w:t>Eq.5-4</w:t>
      </w:r>
      <w:r w:rsidR="00DC3DB1" w:rsidRPr="00DC3DB1">
        <w:rPr>
          <w:b/>
        </w:rPr>
        <w:fldChar w:fldCharType="end"/>
      </w:r>
      <w:r>
        <w:t xml:space="preserve">.  </w:t>
      </w:r>
    </w:p>
    <w:p w14:paraId="3D2CA217" w14:textId="4C7D8B4C"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38B63046" w:rsidR="006F4286" w:rsidRDefault="006F4286" w:rsidP="00E0308D">
      <w:pPr>
        <w:pStyle w:val="Paragraphedeliste"/>
        <w:numPr>
          <w:ilvl w:val="0"/>
          <w:numId w:val="16"/>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C20694">
        <w:rPr>
          <w:b/>
        </w:rPr>
        <w:t>[19]</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w:t>
      </w:r>
      <w:r w:rsidR="000B5775">
        <w:t xml:space="preserve"> est</w:t>
      </w:r>
      <w:r>
        <w:t xml:space="preserve"> </w:t>
      </w:r>
      <w:r w:rsidR="00E47E95">
        <w:t>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5C101DA0" w:rsidR="006F4286" w:rsidRPr="00166879" w:rsidRDefault="006F4286" w:rsidP="00AF15A5">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func>
                  <m:funcPr>
                    <m:ctrlPr>
                      <w:rPr>
                        <w:rFonts w:ascii="Cambria Math" w:eastAsia="SimSun" w:hAnsi="Cambria Math"/>
                        <w:i/>
                        <w:kern w:val="2"/>
                        <w:sz w:val="21"/>
                        <w:lang w:eastAsia="zh-CN"/>
                      </w:rPr>
                    </m:ctrlPr>
                  </m:funcPr>
                  <m:fName>
                    <m:r>
                      <m:rPr>
                        <m:sty m:val="p"/>
                      </m:rPr>
                      <w:rPr>
                        <w:rFonts w:ascii="Cambria Math" w:eastAsia="SimSun" w:hAnsi="Cambria Math"/>
                        <w:kern w:val="2"/>
                        <w:sz w:val="21"/>
                        <w:lang w:eastAsia="zh-CN"/>
                      </w:rPr>
                      <m:t>exp</m:t>
                    </m:r>
                  </m:fName>
                  <m:e>
                    <m:d>
                      <m:dPr>
                        <m:ctrlPr>
                          <w:rPr>
                            <w:rFonts w:ascii="Cambria Math" w:eastAsia="SimSun" w:hAnsi="Cambria Math"/>
                            <w:i/>
                            <w:kern w:val="2"/>
                            <w:sz w:val="21"/>
                            <w:lang w:eastAsia="zh-CN"/>
                          </w:rPr>
                        </m:ctrlPr>
                      </m:dPr>
                      <m:e>
                        <m:r>
                          <w:rPr>
                            <w:rFonts w:ascii="Cambria Math" w:eastAsia="SimSun" w:hAnsi="Cambria Math"/>
                            <w:kern w:val="2"/>
                            <w:sz w:val="21"/>
                            <w:lang w:eastAsia="zh-CN"/>
                          </w:rPr>
                          <m:t>j</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oMath>
            </m:oMathPara>
          </w:p>
        </w:tc>
        <w:tc>
          <w:tcPr>
            <w:tcW w:w="909" w:type="dxa"/>
            <w:vAlign w:val="center"/>
          </w:tcPr>
          <w:p w14:paraId="79B2A639" w14:textId="77777777" w:rsidR="006F4286" w:rsidRPr="008C024E" w:rsidRDefault="006F4286" w:rsidP="00E0308D">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3037" w:name="_Ref518572565"/>
            <w:r w:rsidRPr="008C024E">
              <w:rPr>
                <w:rFonts w:ascii="Times New Roman" w:eastAsia="Times New Roman" w:hAnsi="Times New Roman"/>
                <w:b/>
                <w:iCs w:val="0"/>
                <w:color w:val="auto"/>
                <w:sz w:val="22"/>
                <w:szCs w:val="22"/>
                <w:lang w:eastAsia="fr-FR"/>
              </w:rPr>
              <w:t xml:space="preserve"> </w:t>
            </w:r>
            <w:bookmarkEnd w:id="3037"/>
          </w:p>
        </w:tc>
      </w:tr>
    </w:tbl>
    <w:p w14:paraId="6DF86F7E" w14:textId="6261F7E9" w:rsidR="006F4286" w:rsidRDefault="006F4286" w:rsidP="00BC2F93">
      <w:pPr>
        <w:pStyle w:val="Paragraphedeliste"/>
        <w:numPr>
          <w:ilvl w:val="0"/>
          <w:numId w:val="16"/>
        </w:numPr>
        <w:spacing w:before="120" w:after="120" w:line="360" w:lineRule="auto"/>
        <w:ind w:left="714" w:hanging="357"/>
        <w:jc w:val="both"/>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C20694">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lastRenderedPageBreak/>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E0308D">
      <w:pPr>
        <w:pStyle w:val="Paragraphedeliste"/>
        <w:numPr>
          <w:ilvl w:val="0"/>
          <w:numId w:val="23"/>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480B3071" w:rsidR="006F4286" w:rsidRDefault="006F4286" w:rsidP="00E0308D">
      <w:pPr>
        <w:pStyle w:val="Paragraphedeliste"/>
        <w:numPr>
          <w:ilvl w:val="0"/>
          <w:numId w:val="23"/>
        </w:numPr>
        <w:spacing w:line="360" w:lineRule="auto"/>
        <w:jc w:val="both"/>
      </w:pPr>
      <w:r>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r w:rsidR="00D80ACC">
        <w:t>En plus, le champ de température calculé est stationnaire.</w:t>
      </w:r>
    </w:p>
    <w:p w14:paraId="4F7436D4" w14:textId="4A0DCDD5" w:rsidR="006F4286" w:rsidRDefault="006F4286" w:rsidP="00E0308D">
      <w:pPr>
        <w:pStyle w:val="Paragraphedeliste"/>
        <w:numPr>
          <w:ilvl w:val="0"/>
          <w:numId w:val="23"/>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1FEC184D"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w:t>
      </w:r>
      <w:r>
        <w:t xml:space="preserve">et sous-estimer l’indicateur de </w:t>
      </w:r>
      <w:r w:rsidR="00D80ACC">
        <w:t>stabilité</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3038" w:name="_Toc536800437"/>
      <w:r>
        <w:t>Approche analytique améliorée</w:t>
      </w:r>
      <w:bookmarkEnd w:id="3038"/>
    </w:p>
    <w:p w14:paraId="0A65639D" w14:textId="4C60CF3B" w:rsidR="009312EE" w:rsidRDefault="00D80ACC" w:rsidP="005C1BE9">
      <w:pPr>
        <w:spacing w:before="240" w:after="240" w:line="360" w:lineRule="auto"/>
        <w:ind w:firstLine="709"/>
      </w:pPr>
      <w:r>
        <w:t>La méthode décrite ci-dessous est</w:t>
      </w:r>
      <w:r w:rsidR="009312EE">
        <w:t xml:space="preserve"> une amélioration de l’approche de Lorenz et Murphy. Cette approche utilise les modèles plus sophistiqués développés dans le cadre de</w:t>
      </w:r>
      <w:r>
        <w:t xml:space="preserve"> cette</w:t>
      </w:r>
      <w:r w:rsidR="009312EE">
        <w:t xml:space="preserve">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E0308D">
      <w:pPr>
        <w:pStyle w:val="Paragraphedeliste"/>
        <w:numPr>
          <w:ilvl w:val="0"/>
          <w:numId w:val="18"/>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38713F7" w:rsidR="009A6C2B" w:rsidRDefault="009A6C2B" w:rsidP="00E0308D">
      <w:pPr>
        <w:pStyle w:val="Paragraphedeliste"/>
        <w:numPr>
          <w:ilvl w:val="0"/>
          <w:numId w:val="18"/>
        </w:numPr>
        <w:spacing w:line="360" w:lineRule="auto"/>
        <w:jc w:val="both"/>
      </w:pPr>
      <w:r>
        <w:t xml:space="preserve">Le champ de température à la surface du rotor est obtenu par un modèle thermique 3D du rotor utilisant </w:t>
      </w:r>
      <w:r w:rsidR="00B06C01">
        <w:t xml:space="preserve">la méthode des éléments finis </w:t>
      </w:r>
      <w:r w:rsidR="00DA22E0">
        <w:t>de code Aster</w:t>
      </w:r>
      <w:r>
        <w:t>. La condition aux limites à la surface du rotor au droit du palier utilise le flux thermique moyen calculé à partir de l’équation de l’énergie</w:t>
      </w:r>
      <w:r w:rsidR="00D80ACC">
        <w:t xml:space="preserve"> instationnaire</w:t>
      </w:r>
      <w:r>
        <w:t xml:space="preserve"> dans le film lubrifiant. La résolution de l’équation de la chaleur du modèle thermique en régime transitoire permet d’év</w:t>
      </w:r>
      <w:r w:rsidR="00D80ACC">
        <w:t>a</w:t>
      </w:r>
      <w:r>
        <w:t>luer le champ de température du roto</w:t>
      </w:r>
      <w:r w:rsidR="002C7848">
        <w:t>r dans le temps et de prédire la</w:t>
      </w:r>
      <w:r>
        <w:t xml:space="preserve"> différen</w:t>
      </w:r>
      <w:r w:rsidR="002C7848">
        <w:t>ce</w:t>
      </w:r>
      <w:r>
        <w:t xml:space="preserve"> de température à la surface du rotor. </w:t>
      </w:r>
    </w:p>
    <w:p w14:paraId="53E6B90C" w14:textId="4F082554" w:rsidR="00122040" w:rsidRDefault="00122040" w:rsidP="00E0308D">
      <w:pPr>
        <w:pStyle w:val="Paragraphedeliste"/>
        <w:numPr>
          <w:ilvl w:val="0"/>
          <w:numId w:val="1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w:t>
      </w:r>
      <w:r w:rsidR="002601F3">
        <w:t>e</w:t>
      </w:r>
      <w:r>
        <w:t xml:space="preserve"> </w:t>
      </w:r>
      <w:r w:rsidR="002601F3">
        <w:t>C</w:t>
      </w:r>
      <w:r>
        <w:t>ode</w:t>
      </w:r>
      <w:ins w:id="3039" w:author="PERONY Raphael" w:date="2019-03-12T17:12:00Z">
        <w:r w:rsidR="007D63C3">
          <w:t>-</w:t>
        </w:r>
      </w:ins>
      <w:r>
        <w:t xml:space="preserve">Aster. En fait, ce coefficient </w:t>
      </w:r>
      <m:oMath>
        <m:r>
          <m:rPr>
            <m:sty m:val="bi"/>
          </m:rPr>
          <w:rPr>
            <w:rFonts w:ascii="Cambria Math" w:hAnsi="Cambria Math"/>
          </w:rPr>
          <m:t>C</m:t>
        </m:r>
      </m:oMath>
      <w:r>
        <w:t xml:space="preserve"> est </w:t>
      </w:r>
      <w:r w:rsidR="00D80ACC">
        <w:t xml:space="preserve">le produit </w:t>
      </w:r>
      <w:r>
        <w:t xml:space="preserve">de la masse du disque et </w:t>
      </w:r>
      <w:r w:rsidR="00D80ACC">
        <w:t xml:space="preserve">de </w:t>
      </w:r>
      <w:r>
        <w:t>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C20694">
        <w:rPr>
          <w:b/>
        </w:rPr>
        <w:t>[19]</w:t>
      </w:r>
      <w:r w:rsidRPr="00122040">
        <w:rPr>
          <w:b/>
        </w:rPr>
        <w:fldChar w:fldCharType="end"/>
      </w:r>
      <w:r>
        <w:t>.</w:t>
      </w:r>
    </w:p>
    <w:p w14:paraId="337A015E" w14:textId="77777777" w:rsidR="008A402F" w:rsidRDefault="008A402F" w:rsidP="008A402F">
      <w:pPr>
        <w:spacing w:line="360" w:lineRule="auto"/>
      </w:pPr>
    </w:p>
    <w:p w14:paraId="4F645315" w14:textId="6AF2CB72"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C20694" w:rsidRPr="00C20694">
        <w:rPr>
          <w:b/>
          <w:iCs/>
        </w:rPr>
        <w:t xml:space="preserve">Tableau </w:t>
      </w:r>
      <w:r w:rsidR="00C20694" w:rsidRPr="00C20694">
        <w:rPr>
          <w:b/>
          <w:iCs/>
          <w:noProof/>
        </w:rPr>
        <w:t>5.1</w:t>
      </w:r>
      <w:r w:rsidR="00C20694" w:rsidRPr="00C20694">
        <w:rPr>
          <w:b/>
          <w:iCs/>
          <w:noProof/>
        </w:rPr>
        <w:noBreakHyphen/>
        <w:t>1</w:t>
      </w:r>
      <w:r w:rsidRPr="00B02552">
        <w:rPr>
          <w:b/>
        </w:rPr>
        <w:fldChar w:fldCharType="end"/>
      </w:r>
      <w:r>
        <w:t xml:space="preserve">. </w:t>
      </w:r>
    </w:p>
    <w:p w14:paraId="2C9B0239" w14:textId="77777777" w:rsidR="00DA22E0" w:rsidRDefault="00DA22E0" w:rsidP="008D293D">
      <w:pPr>
        <w:spacing w:line="360" w:lineRule="auto"/>
      </w:pPr>
    </w:p>
    <w:p w14:paraId="6A935441" w14:textId="77777777" w:rsidR="008A402F" w:rsidRDefault="008A402F" w:rsidP="008D293D">
      <w:pPr>
        <w:spacing w:line="360" w:lineRule="auto"/>
      </w:pPr>
    </w:p>
    <w:p w14:paraId="56D42199" w14:textId="6B5CE343"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3040" w:name="_Ref531204113"/>
      <w:bookmarkStart w:id="3041" w:name="_Toc536112276"/>
      <w:bookmarkStart w:id="3042" w:name="_Toc536800609"/>
      <w:r w:rsidRPr="00C61161">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3040"/>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bookmarkEnd w:id="3041"/>
      <w:bookmarkEnd w:id="3042"/>
    </w:p>
    <w:tbl>
      <w:tblPr>
        <w:tblStyle w:val="Grilledutableau"/>
        <w:tblW w:w="5000" w:type="pct"/>
        <w:tblLayout w:type="fixed"/>
        <w:tblLook w:val="0420" w:firstRow="1" w:lastRow="0" w:firstColumn="0" w:lastColumn="0" w:noHBand="0" w:noVBand="1"/>
      </w:tblPr>
      <w:tblGrid>
        <w:gridCol w:w="2122"/>
        <w:gridCol w:w="993"/>
        <w:gridCol w:w="2980"/>
        <w:gridCol w:w="2967"/>
      </w:tblGrid>
      <w:tr w:rsidR="00E94D84" w:rsidRPr="00E94D84" w14:paraId="3473E516" w14:textId="77777777" w:rsidTr="008A402F">
        <w:trPr>
          <w:trHeight w:val="584"/>
        </w:trPr>
        <w:tc>
          <w:tcPr>
            <w:tcW w:w="1171" w:type="pct"/>
            <w:vAlign w:val="center"/>
            <w:hideMark/>
          </w:tcPr>
          <w:p w14:paraId="28BDD7FD" w14:textId="31C07721" w:rsidR="00E94D84" w:rsidRPr="00E94D84" w:rsidRDefault="00E94D84" w:rsidP="00E94D84">
            <w:pPr>
              <w:jc w:val="center"/>
            </w:pPr>
            <w:r w:rsidRPr="00E94D84">
              <w:rPr>
                <w:b/>
                <w:bCs/>
              </w:rPr>
              <w:t>Coefficient de</w:t>
            </w:r>
          </w:p>
          <w:p w14:paraId="1613C0DB" w14:textId="77777777" w:rsidR="00E94D84" w:rsidRPr="00E94D84" w:rsidRDefault="00E94D84" w:rsidP="00E94D84">
            <w:pPr>
              <w:jc w:val="center"/>
            </w:pPr>
            <w:r w:rsidRPr="00E94D84">
              <w:rPr>
                <w:b/>
                <w:bCs/>
              </w:rPr>
              <w:t>l’effet Morton</w:t>
            </w:r>
          </w:p>
        </w:tc>
        <w:tc>
          <w:tcPr>
            <w:tcW w:w="548" w:type="pct"/>
            <w:vAlign w:val="center"/>
            <w:hideMark/>
          </w:tcPr>
          <w:p w14:paraId="0EDA5107" w14:textId="77777777" w:rsidR="00E94D84" w:rsidRPr="00E94D84" w:rsidRDefault="00E94D84" w:rsidP="00E94D84">
            <w:pPr>
              <w:jc w:val="center"/>
            </w:pPr>
            <w:r w:rsidRPr="00E94D84">
              <w:rPr>
                <w:b/>
                <w:bCs/>
              </w:rPr>
              <w:t>Vecteur</w:t>
            </w:r>
          </w:p>
        </w:tc>
        <w:tc>
          <w:tcPr>
            <w:tcW w:w="1644" w:type="pct"/>
            <w:vAlign w:val="center"/>
            <w:hideMark/>
          </w:tcPr>
          <w:p w14:paraId="6863273F" w14:textId="4FF9C82C" w:rsidR="00E94D84" w:rsidRPr="00E94D84" w:rsidRDefault="00E94D84" w:rsidP="00E94D84">
            <w:pPr>
              <w:jc w:val="center"/>
            </w:pPr>
            <w:r w:rsidRPr="00E94D84">
              <w:rPr>
                <w:b/>
                <w:bCs/>
              </w:rPr>
              <w:t>Approche analytique</w:t>
            </w:r>
          </w:p>
          <w:p w14:paraId="3EE59472" w14:textId="77777777" w:rsidR="00E94D84" w:rsidRPr="00E94D84" w:rsidRDefault="00E94D84" w:rsidP="00E94D84">
            <w:pPr>
              <w:jc w:val="center"/>
            </w:pPr>
            <w:r w:rsidRPr="00E94D84">
              <w:rPr>
                <w:b/>
                <w:bCs/>
              </w:rPr>
              <w:t>de Lorenz et Murphy</w:t>
            </w:r>
          </w:p>
        </w:tc>
        <w:tc>
          <w:tcPr>
            <w:tcW w:w="1637" w:type="pct"/>
            <w:vAlign w:val="center"/>
            <w:hideMark/>
          </w:tcPr>
          <w:p w14:paraId="087CBD39" w14:textId="3C81280F" w:rsidR="00E94D84" w:rsidRPr="00E94D84" w:rsidRDefault="00E94D84" w:rsidP="00E94D84">
            <w:pPr>
              <w:jc w:val="center"/>
            </w:pPr>
            <w:r w:rsidRPr="00E94D84">
              <w:rPr>
                <w:b/>
                <w:bCs/>
              </w:rPr>
              <w:t>Approche analytique améliorée</w:t>
            </w:r>
          </w:p>
        </w:tc>
      </w:tr>
      <w:tr w:rsidR="00E94D84" w:rsidRPr="00E94D84" w14:paraId="1020C784" w14:textId="77777777" w:rsidTr="008A402F">
        <w:trPr>
          <w:trHeight w:val="387"/>
        </w:trPr>
        <w:tc>
          <w:tcPr>
            <w:tcW w:w="1171" w:type="pct"/>
            <w:vMerge w:val="restart"/>
            <w:vAlign w:val="center"/>
            <w:hideMark/>
          </w:tcPr>
          <w:p w14:paraId="5D284B5E" w14:textId="294D86BE" w:rsidR="00E94D84" w:rsidRPr="00E94D84" w:rsidRDefault="00E94D84" w:rsidP="00E94D84">
            <w:pPr>
              <w:jc w:val="center"/>
            </w:pPr>
            <m:oMathPara>
              <m:oMathParaPr>
                <m:jc m:val="centerGroup"/>
              </m:oMathParaPr>
              <m:oMath>
                <m:r>
                  <m:rPr>
                    <m:sty m:val="bi"/>
                  </m:rPr>
                  <w:rPr>
                    <w:rFonts w:ascii="Cambria Math" w:hAnsi="Cambria Math"/>
                  </w:rPr>
                  <m:t>A</m:t>
                </m:r>
              </m:oMath>
            </m:oMathPara>
          </w:p>
          <w:p w14:paraId="6DE02ED6" w14:textId="77777777" w:rsidR="00E94D84" w:rsidRPr="00E94D84" w:rsidRDefault="00E94D84" w:rsidP="00E94D84">
            <w:pPr>
              <w:jc w:val="center"/>
            </w:pPr>
            <w:r w:rsidRPr="00E94D84">
              <w:t>(Vibration/Balourd)</w:t>
            </w:r>
          </w:p>
        </w:tc>
        <w:tc>
          <w:tcPr>
            <w:tcW w:w="548" w:type="pct"/>
            <w:vAlign w:val="center"/>
            <w:hideMark/>
          </w:tcPr>
          <w:p w14:paraId="4C71B1D7" w14:textId="3BADD80C" w:rsidR="00E94D84" w:rsidRPr="00E94D84" w:rsidRDefault="00E94D84" w:rsidP="00E94D84">
            <w:pPr>
              <w:jc w:val="center"/>
            </w:pPr>
            <m:oMathPara>
              <m:oMathParaPr>
                <m:jc m:val="centerGroup"/>
              </m:oMathParaPr>
              <m:oMath>
                <m:r>
                  <m:rPr>
                    <m:sty m:val="bi"/>
                  </m:rPr>
                  <w:rPr>
                    <w:rFonts w:ascii="Cambria Math" w:hAnsi="Cambria Math"/>
                  </w:rPr>
                  <m:t>U</m:t>
                </m:r>
              </m:oMath>
            </m:oMathPara>
          </w:p>
        </w:tc>
        <w:tc>
          <w:tcPr>
            <w:tcW w:w="1644" w:type="pct"/>
            <w:vAlign w:val="center"/>
            <w:hideMark/>
          </w:tcPr>
          <w:p w14:paraId="40C066BD" w14:textId="77777777" w:rsidR="00E94D84" w:rsidRPr="00E94D84" w:rsidRDefault="00E94D84" w:rsidP="00E94D84">
            <w:pPr>
              <w:jc w:val="center"/>
            </w:pPr>
            <w:r w:rsidRPr="00E94D84">
              <w:t>À définir par utilisateur</w:t>
            </w:r>
          </w:p>
        </w:tc>
        <w:tc>
          <w:tcPr>
            <w:tcW w:w="1637" w:type="pct"/>
            <w:vAlign w:val="center"/>
            <w:hideMark/>
          </w:tcPr>
          <w:p w14:paraId="30322E23" w14:textId="77777777" w:rsidR="00E94D84" w:rsidRPr="00E94D84" w:rsidRDefault="00E94D84" w:rsidP="00E94D84">
            <w:pPr>
              <w:jc w:val="center"/>
            </w:pPr>
            <w:r w:rsidRPr="00E94D84">
              <w:t>À définir par utilisateur</w:t>
            </w:r>
          </w:p>
        </w:tc>
      </w:tr>
      <w:tr w:rsidR="00E94D84" w:rsidRPr="00E94D84" w14:paraId="2D04E58A" w14:textId="77777777" w:rsidTr="008A402F">
        <w:trPr>
          <w:trHeight w:val="450"/>
        </w:trPr>
        <w:tc>
          <w:tcPr>
            <w:tcW w:w="1171" w:type="pct"/>
            <w:vMerge/>
            <w:vAlign w:val="center"/>
            <w:hideMark/>
          </w:tcPr>
          <w:p w14:paraId="5492BB6A" w14:textId="77777777" w:rsidR="00E94D84" w:rsidRPr="00E94D84" w:rsidRDefault="00E94D84" w:rsidP="00E94D84">
            <w:pPr>
              <w:jc w:val="center"/>
            </w:pPr>
          </w:p>
        </w:tc>
        <w:tc>
          <w:tcPr>
            <w:tcW w:w="548" w:type="pct"/>
            <w:vMerge w:val="restart"/>
            <w:vAlign w:val="center"/>
            <w:hideMark/>
          </w:tcPr>
          <w:p w14:paraId="1C2CAEA5" w14:textId="79AAC90E" w:rsidR="00E94D84" w:rsidRPr="00E94D84" w:rsidRDefault="00E94D84" w:rsidP="00E94D84">
            <w:pPr>
              <w:jc w:val="center"/>
            </w:pPr>
            <m:oMathPara>
              <m:oMathParaPr>
                <m:jc m:val="centerGroup"/>
              </m:oMathParaPr>
              <m:oMath>
                <m:r>
                  <m:rPr>
                    <m:sty m:val="bi"/>
                  </m:rPr>
                  <w:rPr>
                    <w:rFonts w:ascii="Cambria Math" w:hAnsi="Cambria Math"/>
                  </w:rPr>
                  <m:t>V</m:t>
                </m:r>
              </m:oMath>
            </m:oMathPara>
          </w:p>
        </w:tc>
        <w:tc>
          <w:tcPr>
            <w:tcW w:w="1644" w:type="pct"/>
            <w:vMerge w:val="restart"/>
            <w:vAlign w:val="center"/>
            <w:hideMark/>
          </w:tcPr>
          <w:p w14:paraId="77E8FDF0" w14:textId="068CDAC4" w:rsidR="00E94D84" w:rsidRPr="00E94D84" w:rsidRDefault="00702B40" w:rsidP="00702B40">
            <w:pPr>
              <w:jc w:val="center"/>
            </w:pPr>
            <w:r>
              <w:t>approche</w:t>
            </w:r>
            <w:r w:rsidR="00E94D84" w:rsidRPr="00E94D84">
              <w:t xml:space="preserve"> linéaire (coefficients dynamiques</w:t>
            </w:r>
            <w:r>
              <w:t xml:space="preserve"> utilisé</w:t>
            </w:r>
            <w:ins w:id="3043" w:author="PERONY Raphael" w:date="2019-03-12T17:12:00Z">
              <w:r w:rsidR="007D63C3">
                <w:t>s</w:t>
              </w:r>
            </w:ins>
            <w:r>
              <w:t xml:space="preserve"> dans l’équation de mouvement</w:t>
            </w:r>
            <w:r w:rsidR="00E94D84" w:rsidRPr="00E94D84">
              <w:t>)</w:t>
            </w:r>
          </w:p>
        </w:tc>
        <w:tc>
          <w:tcPr>
            <w:tcW w:w="1637" w:type="pct"/>
            <w:vMerge w:val="restart"/>
            <w:vAlign w:val="center"/>
            <w:hideMark/>
          </w:tcPr>
          <w:p w14:paraId="501DF2C2" w14:textId="77777777" w:rsidR="00702B40" w:rsidRDefault="00702B40" w:rsidP="00702B40">
            <w:pPr>
              <w:jc w:val="center"/>
            </w:pPr>
            <w:r>
              <w:t xml:space="preserve">approche non linéaire </w:t>
            </w:r>
          </w:p>
          <w:p w14:paraId="4062E556" w14:textId="70F01D66" w:rsidR="00E94D84" w:rsidRPr="00E94D84" w:rsidRDefault="00702B40" w:rsidP="00702B40">
            <w:pPr>
              <w:jc w:val="center"/>
            </w:pPr>
            <w:r>
              <w:t>(couplage du modèle du palier avec l’équation de mouvement)</w:t>
            </w:r>
          </w:p>
        </w:tc>
      </w:tr>
      <w:tr w:rsidR="00E94D84" w:rsidRPr="00E94D84" w14:paraId="306AC6B1" w14:textId="77777777" w:rsidTr="008A402F">
        <w:trPr>
          <w:trHeight w:val="584"/>
        </w:trPr>
        <w:tc>
          <w:tcPr>
            <w:tcW w:w="1171" w:type="pct"/>
            <w:vMerge w:val="restart"/>
            <w:vAlign w:val="center"/>
            <w:hideMark/>
          </w:tcPr>
          <w:p w14:paraId="2FE6BC0C" w14:textId="27F6E813" w:rsidR="00E94D84" w:rsidRPr="00E94D84" w:rsidRDefault="00E94D84" w:rsidP="00E94D84">
            <w:pPr>
              <w:jc w:val="center"/>
            </w:pPr>
            <m:oMathPara>
              <m:oMathParaPr>
                <m:jc m:val="centerGroup"/>
              </m:oMathParaPr>
              <m:oMath>
                <m:r>
                  <m:rPr>
                    <m:sty m:val="bi"/>
                  </m:rPr>
                  <w:rPr>
                    <w:rFonts w:ascii="Cambria Math" w:hAnsi="Cambria Math"/>
                  </w:rPr>
                  <m:t>B</m:t>
                </m:r>
              </m:oMath>
            </m:oMathPara>
          </w:p>
          <w:p w14:paraId="41C8D4D4" w14:textId="77777777" w:rsidR="00E94D84" w:rsidRPr="00E94D84" w:rsidRDefault="00E94D84" w:rsidP="00E94D84">
            <w:pPr>
              <w:jc w:val="center"/>
            </w:pPr>
            <w:r w:rsidRPr="00E94D84">
              <w:t>(Delta T / Vibration)</w:t>
            </w:r>
          </w:p>
        </w:tc>
        <w:tc>
          <w:tcPr>
            <w:tcW w:w="548" w:type="pct"/>
            <w:vMerge/>
            <w:vAlign w:val="center"/>
            <w:hideMark/>
          </w:tcPr>
          <w:p w14:paraId="509992E5" w14:textId="77777777" w:rsidR="00E94D84" w:rsidRPr="00E94D84" w:rsidRDefault="00E94D84" w:rsidP="00E94D84">
            <w:pPr>
              <w:jc w:val="center"/>
            </w:pPr>
          </w:p>
        </w:tc>
        <w:tc>
          <w:tcPr>
            <w:tcW w:w="1644" w:type="pct"/>
            <w:vMerge/>
            <w:vAlign w:val="center"/>
            <w:hideMark/>
          </w:tcPr>
          <w:p w14:paraId="2EA538C7" w14:textId="77777777" w:rsidR="00E94D84" w:rsidRPr="00E94D84" w:rsidRDefault="00E94D84" w:rsidP="00E94D84">
            <w:pPr>
              <w:jc w:val="center"/>
            </w:pPr>
          </w:p>
        </w:tc>
        <w:tc>
          <w:tcPr>
            <w:tcW w:w="1637" w:type="pct"/>
            <w:vMerge/>
            <w:vAlign w:val="center"/>
            <w:hideMark/>
          </w:tcPr>
          <w:p w14:paraId="137FFF1D" w14:textId="77777777" w:rsidR="00E94D84" w:rsidRPr="00E94D84" w:rsidRDefault="00E94D84" w:rsidP="00E94D84">
            <w:pPr>
              <w:jc w:val="center"/>
            </w:pPr>
          </w:p>
        </w:tc>
      </w:tr>
      <w:tr w:rsidR="00E94D84" w:rsidRPr="00E94D84" w14:paraId="1DEAC538" w14:textId="77777777" w:rsidTr="008A402F">
        <w:trPr>
          <w:trHeight w:val="584"/>
        </w:trPr>
        <w:tc>
          <w:tcPr>
            <w:tcW w:w="1171" w:type="pct"/>
            <w:vMerge/>
            <w:vAlign w:val="center"/>
            <w:hideMark/>
          </w:tcPr>
          <w:p w14:paraId="0B552EE6" w14:textId="77777777" w:rsidR="00E94D84" w:rsidRPr="00E94D84" w:rsidRDefault="00E94D84" w:rsidP="00E94D84">
            <w:pPr>
              <w:jc w:val="center"/>
            </w:pPr>
          </w:p>
        </w:tc>
        <w:tc>
          <w:tcPr>
            <w:tcW w:w="548" w:type="pct"/>
            <w:vMerge w:val="restart"/>
            <w:vAlign w:val="center"/>
            <w:hideMark/>
          </w:tcPr>
          <w:p w14:paraId="5DF4E2AD" w14:textId="2A827644" w:rsidR="00E94D84" w:rsidRPr="00E94D84" w:rsidRDefault="00E94D84" w:rsidP="00E94D84">
            <w:pPr>
              <w:jc w:val="center"/>
            </w:pPr>
            <m:oMathPara>
              <m:oMathParaPr>
                <m:jc m:val="centerGroup"/>
              </m:oMathParaPr>
              <m:oMath>
                <m:r>
                  <m:rPr>
                    <m:sty m:val="bi"/>
                  </m:rPr>
                  <w:rPr>
                    <w:rFonts w:ascii="Cambria Math" w:hAnsi="Cambria Math"/>
                  </w:rPr>
                  <m:t>T</m:t>
                </m:r>
              </m:oMath>
            </m:oMathPara>
          </w:p>
        </w:tc>
        <w:tc>
          <w:tcPr>
            <w:tcW w:w="1644" w:type="pct"/>
            <w:vMerge w:val="restart"/>
            <w:vAlign w:val="center"/>
            <w:hideMark/>
          </w:tcPr>
          <w:p w14:paraId="16A8FEBC" w14:textId="03770D37" w:rsidR="00E94D84" w:rsidRPr="00E94D84" w:rsidRDefault="00E94D84" w:rsidP="009867AE">
            <w:pPr>
              <w:jc w:val="center"/>
            </w:pPr>
            <w:r w:rsidRPr="00E94D84">
              <w:t xml:space="preserve">Température du rotor </w:t>
            </w:r>
            <w:r w:rsidR="00CD3FB0">
              <w:t xml:space="preserve">obtenue </w:t>
            </w:r>
            <w:r w:rsidR="009867AE">
              <w:t>par</w:t>
            </w:r>
            <w:r w:rsidR="00CD3FB0">
              <w:t xml:space="preserve"> le</w:t>
            </w:r>
            <w:r w:rsidRPr="00E94D84">
              <w:t xml:space="preserve"> film lubrifiant</w:t>
            </w:r>
          </w:p>
        </w:tc>
        <w:tc>
          <w:tcPr>
            <w:tcW w:w="1637" w:type="pct"/>
            <w:vMerge w:val="restart"/>
            <w:vAlign w:val="center"/>
            <w:hideMark/>
          </w:tcPr>
          <w:p w14:paraId="6C413DBF" w14:textId="64B13D1C" w:rsidR="00E94D84" w:rsidRPr="00E94D84" w:rsidRDefault="00E94D84" w:rsidP="00E94D84">
            <w:pPr>
              <w:jc w:val="center"/>
            </w:pPr>
            <w:r w:rsidRPr="00E94D84">
              <w:t>Température du rotor obtenu</w:t>
            </w:r>
            <w:ins w:id="3044" w:author="PERONY Raphael" w:date="2019-03-12T17:13:00Z">
              <w:r w:rsidR="007D63C3">
                <w:t>e</w:t>
              </w:r>
            </w:ins>
            <w:r w:rsidRPr="00E94D84">
              <w:t xml:space="preserve"> par un modèle thermique du rotor</w:t>
            </w:r>
          </w:p>
        </w:tc>
      </w:tr>
      <w:tr w:rsidR="00E94D84" w:rsidRPr="00E94D84" w14:paraId="53550DDA" w14:textId="77777777" w:rsidTr="008A402F">
        <w:trPr>
          <w:trHeight w:val="369"/>
        </w:trPr>
        <w:tc>
          <w:tcPr>
            <w:tcW w:w="1171" w:type="pct"/>
            <w:vMerge w:val="restart"/>
            <w:vAlign w:val="center"/>
            <w:hideMark/>
          </w:tcPr>
          <w:p w14:paraId="529CC07F" w14:textId="16333495" w:rsidR="00E94D84" w:rsidRPr="00E94D84" w:rsidRDefault="00E94D84" w:rsidP="00E94D84">
            <w:pPr>
              <w:jc w:val="center"/>
            </w:pPr>
            <m:oMathPara>
              <m:oMathParaPr>
                <m:jc m:val="centerGroup"/>
              </m:oMathParaPr>
              <m:oMath>
                <m:r>
                  <m:rPr>
                    <m:sty m:val="bi"/>
                  </m:rPr>
                  <w:rPr>
                    <w:rFonts w:ascii="Cambria Math" w:hAnsi="Cambria Math"/>
                  </w:rPr>
                  <m:t>C</m:t>
                </m:r>
              </m:oMath>
            </m:oMathPara>
          </w:p>
          <w:p w14:paraId="6291A918" w14:textId="77777777" w:rsidR="00E94D84" w:rsidRPr="00E94D84" w:rsidRDefault="00E94D84" w:rsidP="00E94D84">
            <w:pPr>
              <w:jc w:val="center"/>
            </w:pPr>
            <w:r w:rsidRPr="00E94D84">
              <w:t>(Balourd thermique/ Delta T)</w:t>
            </w:r>
          </w:p>
        </w:tc>
        <w:tc>
          <w:tcPr>
            <w:tcW w:w="548" w:type="pct"/>
            <w:vMerge/>
            <w:vAlign w:val="center"/>
            <w:hideMark/>
          </w:tcPr>
          <w:p w14:paraId="0910D936" w14:textId="77777777" w:rsidR="00E94D84" w:rsidRPr="00E94D84" w:rsidRDefault="00E94D84" w:rsidP="00E94D84">
            <w:pPr>
              <w:jc w:val="center"/>
            </w:pPr>
          </w:p>
        </w:tc>
        <w:tc>
          <w:tcPr>
            <w:tcW w:w="1644" w:type="pct"/>
            <w:vMerge/>
            <w:vAlign w:val="center"/>
            <w:hideMark/>
          </w:tcPr>
          <w:p w14:paraId="666997C6" w14:textId="77777777" w:rsidR="00E94D84" w:rsidRPr="00E94D84" w:rsidRDefault="00E94D84" w:rsidP="00E94D84">
            <w:pPr>
              <w:jc w:val="center"/>
            </w:pPr>
          </w:p>
        </w:tc>
        <w:tc>
          <w:tcPr>
            <w:tcW w:w="1637" w:type="pct"/>
            <w:vMerge/>
            <w:vAlign w:val="center"/>
            <w:hideMark/>
          </w:tcPr>
          <w:p w14:paraId="7BF078BE" w14:textId="77777777" w:rsidR="00E94D84" w:rsidRPr="00E94D84" w:rsidRDefault="00E94D84" w:rsidP="00E94D84">
            <w:pPr>
              <w:jc w:val="center"/>
            </w:pPr>
          </w:p>
        </w:tc>
      </w:tr>
      <w:tr w:rsidR="00E94D84" w:rsidRPr="00E94D84" w14:paraId="4030A7CC" w14:textId="77777777" w:rsidTr="008A402F">
        <w:trPr>
          <w:trHeight w:val="527"/>
        </w:trPr>
        <w:tc>
          <w:tcPr>
            <w:tcW w:w="1171" w:type="pct"/>
            <w:vMerge/>
            <w:vAlign w:val="center"/>
            <w:hideMark/>
          </w:tcPr>
          <w:p w14:paraId="010155B7" w14:textId="77777777" w:rsidR="00E94D84" w:rsidRPr="00E94D84" w:rsidRDefault="00E94D84" w:rsidP="00E94D84">
            <w:pPr>
              <w:jc w:val="center"/>
            </w:pPr>
          </w:p>
        </w:tc>
        <w:tc>
          <w:tcPr>
            <w:tcW w:w="548" w:type="pct"/>
            <w:vAlign w:val="center"/>
            <w:hideMark/>
          </w:tcPr>
          <w:p w14:paraId="2B420813" w14:textId="780187A5" w:rsidR="00E94D84" w:rsidRPr="00E94D84" w:rsidRDefault="006A2FF3" w:rsidP="00E94D84">
            <w:pPr>
              <w:jc w:val="center"/>
            </w:pPr>
            <m:oMathPara>
              <m:oMathParaPr>
                <m:jc m:val="centerGroup"/>
              </m:oMathParaPr>
              <m:oMath>
                <m:sSub>
                  <m:sSubPr>
                    <m:ctrlPr>
                      <w:rPr>
                        <w:rFonts w:ascii="Cambria Math" w:hAnsi="Cambria Math"/>
                        <w:b/>
                        <w:bCs/>
                        <w:i/>
                        <w:iCs/>
                      </w:rPr>
                    </m:ctrlPr>
                  </m:sSubPr>
                  <m:e>
                    <m:r>
                      <m:rPr>
                        <m:sty m:val="bi"/>
                      </m:rPr>
                      <w:rPr>
                        <w:rFonts w:ascii="Cambria Math" w:hAnsi="Cambria Math"/>
                      </w:rPr>
                      <m:t>U</m:t>
                    </m:r>
                  </m:e>
                  <m:sub>
                    <m:r>
                      <m:rPr>
                        <m:sty m:val="bi"/>
                      </m:rPr>
                      <w:rPr>
                        <w:rFonts w:ascii="Cambria Math" w:hAnsi="Cambria Math"/>
                      </w:rPr>
                      <m:t>th</m:t>
                    </m:r>
                  </m:sub>
                </m:sSub>
              </m:oMath>
            </m:oMathPara>
          </w:p>
        </w:tc>
        <w:tc>
          <w:tcPr>
            <w:tcW w:w="1644" w:type="pct"/>
            <w:vAlign w:val="center"/>
            <w:hideMark/>
          </w:tcPr>
          <w:p w14:paraId="1F3C9C65" w14:textId="60BA41D4" w:rsidR="00E94D84" w:rsidRPr="00E94D84" w:rsidRDefault="00E94D84" w:rsidP="00E94D84">
            <w:pPr>
              <w:jc w:val="center"/>
            </w:pPr>
            <w:r w:rsidRPr="00E94D84">
              <w:t>Déformation thermique approximé</w:t>
            </w:r>
            <w:r w:rsidR="00C001B6">
              <w:t>e</w:t>
            </w:r>
            <w:r w:rsidRPr="00E94D84">
              <w:t xml:space="preserve"> par </w:t>
            </w:r>
            <w:r w:rsidR="00C001B6" w:rsidRPr="00E94D84">
              <w:t>la</w:t>
            </w:r>
            <w:r w:rsidRPr="00E94D84">
              <w:t xml:space="preserve"> formule analytique</w:t>
            </w:r>
          </w:p>
        </w:tc>
        <w:tc>
          <w:tcPr>
            <w:tcW w:w="1637" w:type="pct"/>
            <w:vAlign w:val="center"/>
            <w:hideMark/>
          </w:tcPr>
          <w:p w14:paraId="73488559" w14:textId="647C53D4" w:rsidR="00E94D84" w:rsidRPr="00E94D84" w:rsidRDefault="00E94D84" w:rsidP="00E94D84">
            <w:pPr>
              <w:jc w:val="center"/>
            </w:pPr>
            <w:r w:rsidRPr="00E94D84">
              <w:t>Déformation thermique calculé</w:t>
            </w:r>
            <w:r w:rsidR="00C001B6">
              <w:t>e</w:t>
            </w:r>
            <w:r w:rsidRPr="00E94D84">
              <w:t xml:space="preserve"> par un modèle thermomécanique du rotor.</w:t>
            </w:r>
          </w:p>
        </w:tc>
      </w:tr>
    </w:tbl>
    <w:p w14:paraId="040EB570" w14:textId="1691671A" w:rsidR="00C228F1" w:rsidRDefault="00C228F1" w:rsidP="008A402F">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w:t>
      </w:r>
      <w:r w:rsidR="006A7472">
        <w:t>e</w:t>
      </w:r>
      <w:r>
        <w:t xml:space="preserve">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w:t>
      </w:r>
      <w:r w:rsidR="00B922DB">
        <w:t xml:space="preserve">isonnement est valable pour le </w:t>
      </w:r>
      <w:r>
        <w:t xml:space="preserve">coefficient </w:t>
      </w:r>
      <w:r w:rsidR="00B922DB">
        <w:t>d’influence</w:t>
      </w:r>
      <m:oMath>
        <m:r>
          <w:rPr>
            <w:rFonts w:ascii="Cambria Math" w:hAnsi="Cambria Math"/>
          </w:rPr>
          <m:t xml:space="preserve"> </m:t>
        </m:r>
        <m:r>
          <m:rPr>
            <m:sty m:val="bi"/>
          </m:rPr>
          <w:rPr>
            <w:rFonts w:ascii="Cambria Math" w:hAnsi="Cambria Math"/>
          </w:rPr>
          <m:t>B</m:t>
        </m:r>
      </m:oMath>
      <w:r>
        <w:t>.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C20694">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3045" w:name="_Toc536800438"/>
      <w:r w:rsidRPr="00EA3D98">
        <w:t xml:space="preserve">Application au Banc de l’effet Morton </w:t>
      </w:r>
      <w:r>
        <w:t>(BEM)</w:t>
      </w:r>
      <w:bookmarkEnd w:id="3045"/>
    </w:p>
    <w:p w14:paraId="4F9C597A" w14:textId="6A01D4CF"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w:t>
      </w:r>
      <w:r w:rsidR="00F72FD6">
        <w:rPr>
          <w:noProof/>
          <w:lang w:eastAsia="zh-CN"/>
        </w:rPr>
        <w:t xml:space="preserve"> d’essai</w:t>
      </w:r>
      <w:r>
        <w:rPr>
          <w:noProof/>
          <w:lang w:eastAsia="zh-CN"/>
        </w:rPr>
        <w:t xml:space="preserve"> décrit au </w:t>
      </w:r>
      <w:hyperlink w:anchor="_Description_du_banc" w:history="1">
        <w:r w:rsidRPr="00ED47E3">
          <w:rPr>
            <w:rStyle w:val="Lienhypertexte"/>
            <w:b/>
            <w:noProof/>
            <w:color w:val="000000" w:themeColor="text1"/>
            <w:u w:val="none"/>
            <w:lang w:eastAsia="zh-CN"/>
          </w:rPr>
          <w:t>chapitre 4</w:t>
        </w:r>
      </w:hyperlink>
      <w:r>
        <w:rPr>
          <w:noProof/>
          <w:lang w:eastAsia="zh-CN"/>
        </w:rPr>
        <w:t>. Les résultats des analys</w:t>
      </w:r>
      <w:r w:rsidR="00BA1C3C">
        <w:rPr>
          <w:noProof/>
          <w:lang w:eastAsia="zh-CN"/>
        </w:rPr>
        <w:t>es permettent de vérifier et d’</w:t>
      </w:r>
      <w:r>
        <w:rPr>
          <w:noProof/>
          <w:lang w:eastAsia="zh-CN"/>
        </w:rPr>
        <w:t xml:space="preserve">expliquer les résultats des simulations complètes de l’effet Morton en régime transitoire. </w:t>
      </w:r>
    </w:p>
    <w:p w14:paraId="3B359153" w14:textId="244F7DE3" w:rsidR="00475CD5" w:rsidRDefault="00475CD5" w:rsidP="007F4EA4">
      <w:pPr>
        <w:spacing w:after="120" w:line="360" w:lineRule="auto"/>
        <w:ind w:firstLine="709"/>
      </w:pPr>
      <w:r>
        <w:rPr>
          <w:noProof/>
          <w:lang w:eastAsia="zh-CN"/>
        </w:rPr>
        <w:t>En gui</w:t>
      </w:r>
      <w:r w:rsidR="00F72FD6">
        <w:rPr>
          <w:noProof/>
          <w:lang w:eastAsia="zh-CN"/>
        </w:rPr>
        <w:t>s</w:t>
      </w:r>
      <w:r>
        <w:rPr>
          <w:noProof/>
          <w:lang w:eastAsia="zh-CN"/>
        </w:rPr>
        <w:t xml:space="preserve">e de rappel, le banc d’essai </w:t>
      </w:r>
      <w:r w:rsidR="00F72FD6">
        <w:rPr>
          <w:noProof/>
          <w:lang w:eastAsia="zh-CN"/>
        </w:rPr>
        <w:t xml:space="preserve">permet de tester </w:t>
      </w:r>
      <w:r>
        <w:rPr>
          <w:noProof/>
          <w:lang w:eastAsia="zh-CN"/>
        </w:rPr>
        <w:t>deux configurations. La première configuration possède un rotor court de 430</w:t>
      </w:r>
      <w:r w:rsidR="00F72FD6">
        <w:rPr>
          <w:noProof/>
          <w:lang w:eastAsia="zh-CN"/>
        </w:rPr>
        <w:t xml:space="preserve"> </w:t>
      </w:r>
      <w:r>
        <w:rPr>
          <w:noProof/>
          <w:lang w:eastAsia="zh-CN"/>
        </w:rPr>
        <w:t>mm et est dédiée à la validation des outils numériques developpé</w:t>
      </w:r>
      <w:r w:rsidR="00BA1C3C">
        <w:rPr>
          <w:noProof/>
          <w:lang w:eastAsia="zh-CN"/>
        </w:rPr>
        <w:t>s</w:t>
      </w:r>
      <w:r>
        <w:rPr>
          <w:noProof/>
          <w:lang w:eastAsia="zh-CN"/>
        </w:rPr>
        <w:t xml:space="preserve"> pendant la thèse. Ce rotor exhibe un effet Morton stable. La deuxième configuration </w:t>
      </w:r>
      <w:r>
        <w:rPr>
          <w:noProof/>
          <w:lang w:eastAsia="zh-CN"/>
        </w:rPr>
        <w:lastRenderedPageBreak/>
        <w:t xml:space="preserve">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w:t>
      </w:r>
      <w:r w:rsidR="00BA1C3C">
        <w:rPr>
          <w:noProof/>
          <w:lang w:eastAsia="zh-CN"/>
        </w:rPr>
        <w:t>instable est reproduit lorsque c</w:t>
      </w:r>
      <w:r>
        <w:rPr>
          <w:noProof/>
          <w:lang w:eastAsia="zh-CN"/>
        </w:rPr>
        <w:t>e rotor fonctionne à la vitesse de 7500 tr/min et avec un balourd mécanique de 140gmm</w:t>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3046" w:name="_Toc536800439"/>
      <w:r>
        <w:t>Configuration du rotor</w:t>
      </w:r>
      <w:r w:rsidR="003F464C">
        <w:t xml:space="preserve"> court</w:t>
      </w:r>
      <w:r>
        <w:t xml:space="preserve"> 430mm</w:t>
      </w:r>
      <w:bookmarkEnd w:id="3046"/>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E0308D">
      <w:pPr>
        <w:pStyle w:val="Default"/>
        <w:numPr>
          <w:ilvl w:val="0"/>
          <w:numId w:val="17"/>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19C8BC80"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del w:id="3047" w:author="PERONY Raphael" w:date="2019-03-12T17:07:00Z">
        <w:r w:rsidRPr="00EF6087" w:rsidDel="006A2FF3">
          <w:rPr>
            <w:sz w:val="22"/>
          </w:rPr>
          <w:delText xml:space="preserve">  </w:delText>
        </w:r>
      </w:del>
      <w:ins w:id="3048" w:author="PERONY Raphael" w:date="2019-03-12T17:07:00Z">
        <w:r w:rsidR="006A2FF3">
          <w:rPr>
            <w:sz w:val="22"/>
          </w:rPr>
          <w:t xml:space="preserve"> </w:t>
        </w:r>
      </w:ins>
      <w:r w:rsidRPr="00EF6087">
        <w:rPr>
          <w:sz w:val="22"/>
        </w:rPr>
        <w:t>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7E8245F1" w:rsidR="00BC1050" w:rsidRDefault="007F4EA4" w:rsidP="002B3616">
      <w:pPr>
        <w:pStyle w:val="Default"/>
        <w:spacing w:line="360" w:lineRule="auto"/>
        <w:ind w:firstLine="708"/>
        <w:jc w:val="both"/>
        <w:rPr>
          <w:sz w:val="22"/>
        </w:rPr>
      </w:pPr>
      <w:r>
        <w:rPr>
          <w:sz w:val="22"/>
        </w:rPr>
        <w:t>D</w:t>
      </w:r>
      <w:r w:rsidRPr="00EF6087">
        <w:rPr>
          <w:sz w:val="22"/>
        </w:rPr>
        <w:t>ans l’approche</w:t>
      </w:r>
      <w:r w:rsidR="00F72FD6">
        <w:rPr>
          <w:sz w:val="22"/>
        </w:rPr>
        <w:t xml:space="preserve"> de</w:t>
      </w:r>
      <w:r w:rsidRPr="00EF6087">
        <w:rPr>
          <w:sz w:val="22"/>
        </w:rPr>
        <w:t xml:space="preserv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w:t>
      </w:r>
      <w:ins w:id="3049" w:author="PERONY Raphael" w:date="2019-03-12T17:15:00Z">
        <w:r w:rsidR="007D63C3">
          <w:rPr>
            <w:sz w:val="22"/>
          </w:rPr>
          <w:t>s</w:t>
        </w:r>
      </w:ins>
      <w:r>
        <w:rPr>
          <w:sz w:val="22"/>
        </w:rPr>
        <w:t xml:space="preserve">)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C20694">
        <w:rPr>
          <w:b/>
          <w:sz w:val="22"/>
        </w:rPr>
        <w:t>4.2.2</w:t>
      </w:r>
      <w:r w:rsidRPr="007F4EA4">
        <w:rPr>
          <w:b/>
          <w:sz w:val="22"/>
        </w:rPr>
        <w:fldChar w:fldCharType="end"/>
      </w:r>
      <w:r>
        <w:rPr>
          <w:sz w:val="22"/>
        </w:rPr>
        <w:t xml:space="preserve">. </w:t>
      </w:r>
    </w:p>
    <w:p w14:paraId="45FD60F3" w14:textId="050AE1CF" w:rsidR="00F45C5E" w:rsidRDefault="007F4EA4" w:rsidP="009339CB">
      <w:pPr>
        <w:pStyle w:val="Default"/>
        <w:spacing w:before="240" w:after="240" w:line="360" w:lineRule="auto"/>
        <w:ind w:firstLine="709"/>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xml:space="preserve">. Une température </w:t>
      </w:r>
      <w:r w:rsidR="00D50C03">
        <w:rPr>
          <w:sz w:val="22"/>
        </w:rPr>
        <w:t>initiale</w:t>
      </w:r>
      <w:r>
        <w:rPr>
          <w:sz w:val="22"/>
        </w:rPr>
        <w:t xml:space="preserv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C20694" w:rsidRPr="00C20694">
        <w:rPr>
          <w:b/>
          <w:iCs/>
          <w:sz w:val="22"/>
        </w:rPr>
        <w:t>Figure 5.2</w:t>
      </w:r>
      <w:r w:rsidR="00C20694" w:rsidRPr="00C20694">
        <w:rPr>
          <w:b/>
          <w:iCs/>
          <w:sz w:val="22"/>
        </w:rPr>
        <w:noBreakHyphen/>
        <w:t>1</w:t>
      </w:r>
      <w:r w:rsidRPr="005A2C7D">
        <w:rPr>
          <w:b/>
          <w:sz w:val="22"/>
        </w:rPr>
        <w:fldChar w:fldCharType="end"/>
      </w:r>
      <w:r w:rsidRPr="00EF6087">
        <w:rPr>
          <w:sz w:val="22"/>
        </w:rPr>
        <w:t>.</w:t>
      </w:r>
      <w:r>
        <w:rPr>
          <w:sz w:val="22"/>
        </w:rPr>
        <w:t xml:space="preserve"> </w:t>
      </w:r>
    </w:p>
    <w:p w14:paraId="027FBCCC" w14:textId="77777777" w:rsidR="00425FC2" w:rsidRDefault="00425FC2" w:rsidP="00425FC2">
      <w:pPr>
        <w:pStyle w:val="Default"/>
        <w:spacing w:line="360" w:lineRule="auto"/>
        <w:ind w:firstLine="708"/>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 en choisissant l</w:t>
      </w:r>
      <w:r>
        <w:rPr>
          <w:sz w:val="22"/>
        </w:rPr>
        <w:t>a</w:t>
      </w:r>
      <w:r w:rsidRPr="00555840">
        <w:rPr>
          <w:sz w:val="22"/>
        </w:rPr>
        <w:t xml:space="preserve"> composant</w:t>
      </w:r>
      <w:r>
        <w:rPr>
          <w:sz w:val="22"/>
        </w:rPr>
        <w:t>e</w:t>
      </w:r>
      <w:r w:rsidRPr="00555840">
        <w:rPr>
          <w:sz w:val="22"/>
        </w:rPr>
        <w:t xml:space="preserve">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Pr="00555840">
        <w:rPr>
          <w:sz w:val="22"/>
        </w:rPr>
        <w:t>.</w:t>
      </w:r>
      <w:r>
        <w:rPr>
          <w:rStyle w:val="Appelnotedebasdep"/>
          <w:sz w:val="22"/>
        </w:rPr>
        <w:footnoteReference w:id="10"/>
      </w:r>
      <w:r w:rsidRPr="00555840">
        <w:rPr>
          <w:sz w:val="22"/>
        </w:rPr>
        <w:t xml:space="preserve"> Les résultats sont illustrés à la </w:t>
      </w:r>
      <w:r w:rsidRPr="00555840">
        <w:rPr>
          <w:b/>
          <w:sz w:val="22"/>
        </w:rPr>
        <w:fldChar w:fldCharType="begin"/>
      </w:r>
      <w:r w:rsidRPr="00555840">
        <w:rPr>
          <w:b/>
          <w:sz w:val="22"/>
        </w:rPr>
        <w:instrText xml:space="preserve"> REF _Ref531019019 \h  \* MERGEFORMAT </w:instrText>
      </w:r>
      <w:r w:rsidRPr="00555840">
        <w:rPr>
          <w:b/>
          <w:sz w:val="22"/>
        </w:rPr>
      </w:r>
      <w:r w:rsidRPr="00555840">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2</w:t>
      </w:r>
      <w:r w:rsidRPr="00555840">
        <w:rPr>
          <w:b/>
          <w:sz w:val="22"/>
        </w:rPr>
        <w:fldChar w:fldCharType="end"/>
      </w:r>
      <w:r>
        <w:rPr>
          <w:sz w:val="22"/>
        </w:rPr>
        <w:t xml:space="preserve"> et les valeurs calculées sont détaillées en </w:t>
      </w:r>
      <w:hyperlink w:anchor="_Annexe_D_:" w:history="1">
        <w:r w:rsidRPr="000435C0">
          <w:rPr>
            <w:rStyle w:val="Lienhypertexte"/>
            <w:b/>
            <w:color w:val="000000" w:themeColor="text1"/>
            <w:sz w:val="22"/>
            <w:u w:val="none"/>
          </w:rPr>
          <w:t>Annexe D</w:t>
        </w:r>
      </w:hyperlink>
      <w:r>
        <w:rPr>
          <w:sz w:val="22"/>
        </w:rPr>
        <w:t xml:space="preserve">. </w:t>
      </w:r>
    </w:p>
    <w:p w14:paraId="5BC5DB67" w14:textId="7067A62F" w:rsidR="00425FC2" w:rsidRDefault="00425FC2" w:rsidP="009339CB">
      <w:pPr>
        <w:pStyle w:val="Default"/>
        <w:spacing w:before="240" w:after="240" w:line="360" w:lineRule="auto"/>
        <w:ind w:firstLine="709"/>
        <w:jc w:val="both"/>
        <w:rPr>
          <w:sz w:val="22"/>
        </w:rPr>
      </w:pPr>
      <w:r>
        <w:rPr>
          <w:sz w:val="22"/>
        </w:rPr>
        <w:t xml:space="preserve">Les deux approches conduisent à des résultats présentant des écarts non négligeables qui augmentent avec la vitesse de rotation. En plus, les amplitudes prédites par la méthode non linéaire sont en meilleur accord avec celles mesurées expérimentalement (cf. </w:t>
      </w:r>
      <w:r w:rsidRPr="00C81176">
        <w:rPr>
          <w:b/>
          <w:sz w:val="22"/>
        </w:rPr>
        <w:fldChar w:fldCharType="begin"/>
      </w:r>
      <w:r w:rsidRPr="00C81176">
        <w:rPr>
          <w:b/>
          <w:sz w:val="22"/>
        </w:rPr>
        <w:instrText xml:space="preserve"> REF _Ref533687109 \h </w:instrText>
      </w:r>
      <w:r>
        <w:rPr>
          <w:b/>
          <w:sz w:val="22"/>
        </w:rPr>
        <w:instrText xml:space="preserve"> \* MERGEFORMAT </w:instrText>
      </w:r>
      <w:r w:rsidRPr="00C81176">
        <w:rPr>
          <w:b/>
          <w:sz w:val="22"/>
        </w:rPr>
      </w:r>
      <w:r w:rsidRPr="00C81176">
        <w:rPr>
          <w:b/>
          <w:sz w:val="22"/>
        </w:rPr>
        <w:fldChar w:fldCharType="separate"/>
      </w:r>
      <w:r w:rsidR="00C20694" w:rsidRPr="00C20694">
        <w:rPr>
          <w:rFonts w:eastAsia="Times New Roman" w:cs="Times New Roman"/>
          <w:b/>
          <w:color w:val="auto"/>
          <w:sz w:val="22"/>
          <w:szCs w:val="20"/>
          <w:lang w:eastAsia="fr-FR"/>
        </w:rPr>
        <w:t xml:space="preserve">Figure </w:t>
      </w:r>
      <w:r w:rsidR="00C20694" w:rsidRPr="00C20694">
        <w:rPr>
          <w:rFonts w:eastAsia="Times New Roman" w:cs="Times New Roman"/>
          <w:b/>
          <w:noProof/>
          <w:color w:val="auto"/>
          <w:sz w:val="22"/>
          <w:szCs w:val="20"/>
          <w:lang w:eastAsia="fr-FR"/>
        </w:rPr>
        <w:t>4.3</w:t>
      </w:r>
      <w:r w:rsidR="00C20694" w:rsidRPr="00C20694">
        <w:rPr>
          <w:rFonts w:eastAsia="Times New Roman" w:cs="Times New Roman"/>
          <w:b/>
          <w:noProof/>
          <w:color w:val="auto"/>
          <w:sz w:val="22"/>
          <w:szCs w:val="20"/>
          <w:lang w:eastAsia="fr-FR"/>
        </w:rPr>
        <w:noBreakHyphen/>
        <w:t>2</w:t>
      </w:r>
      <w:r w:rsidRPr="00C81176">
        <w:rPr>
          <w:b/>
          <w:sz w:val="22"/>
        </w:rPr>
        <w:fldChar w:fldCharType="end"/>
      </w:r>
      <w:r>
        <w:rPr>
          <w:sz w:val="22"/>
        </w:rPr>
        <w:t xml:space="preserve">). En effet, l’amplitude des vibrations mesurée à 7000 tr/min est d’environ 25 µm contre 24 µm prédite par la </w:t>
      </w:r>
      <w:r>
        <w:rPr>
          <w:sz w:val="22"/>
        </w:rPr>
        <w:lastRenderedPageBreak/>
        <w:t xml:space="preserve">méthode non linéaire et seulement 8 µm par la méthode linéaire utilisée par Lorenz et Murphy. Ainsi, cette dernière sous-estime considérablement le coefficient d’influence </w:t>
      </w:r>
      <m:oMath>
        <m:r>
          <m:rPr>
            <m:sty m:val="bi"/>
          </m:rPr>
          <w:rPr>
            <w:rFonts w:ascii="Cambria Math" w:hAnsi="Cambria Math"/>
            <w:sz w:val="22"/>
          </w:rPr>
          <m:t>A</m:t>
        </m:r>
      </m:oMath>
      <w:r>
        <w:rPr>
          <w:sz w:val="22"/>
        </w:rPr>
        <w:t xml:space="preserve"> et</w:t>
      </w:r>
      <w:r w:rsidR="00F45C5E">
        <w:rPr>
          <w:sz w:val="22"/>
        </w:rPr>
        <w:t xml:space="preserve">, </w:t>
      </w:r>
      <w:r>
        <w:rPr>
          <w:sz w:val="22"/>
        </w:rPr>
        <w:t>par cons</w:t>
      </w:r>
      <w:r w:rsidR="00F45C5E">
        <w:rPr>
          <w:sz w:val="22"/>
        </w:rPr>
        <w:t xml:space="preserve">équent, l’indicateur </w:t>
      </w:r>
      <w:r>
        <w:rPr>
          <w:sz w:val="22"/>
        </w:rPr>
        <w:t>de l</w:t>
      </w:r>
      <w:r w:rsidR="00F45C5E">
        <w:rPr>
          <w:sz w:val="22"/>
        </w:rPr>
        <w:t>a stabilité</w:t>
      </w:r>
      <m:oMath>
        <m:r>
          <w:rPr>
            <w:rFonts w:ascii="Cambria Math" w:hAnsi="Cambria Math"/>
            <w:sz w:val="22"/>
          </w:rPr>
          <m:t xml:space="preserve"> ς</m:t>
        </m:r>
      </m:oMath>
      <w:r>
        <w:rPr>
          <w:sz w:val="22"/>
        </w:rPr>
        <w:t xml:space="preserve">.   </w:t>
      </w:r>
    </w:p>
    <w:p w14:paraId="05706D25" w14:textId="77777777" w:rsidR="009339CB" w:rsidRPr="00A5353D" w:rsidRDefault="009339CB" w:rsidP="009339CB">
      <w:pPr>
        <w:pStyle w:val="Default"/>
        <w:spacing w:before="240" w:after="240" w:line="360" w:lineRule="auto"/>
        <w:jc w:val="both"/>
        <w:rPr>
          <w:strike/>
          <w:sz w:val="22"/>
        </w:rPr>
      </w:pPr>
    </w:p>
    <w:p w14:paraId="3694B8BB" w14:textId="77777777" w:rsidR="00425FC2" w:rsidRDefault="00425FC2" w:rsidP="008D3483">
      <w:pPr>
        <w:pStyle w:val="Default"/>
        <w:spacing w:line="360" w:lineRule="auto"/>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lang w:eastAsia="fr-FR"/>
              </w:rPr>
              <w:drawing>
                <wp:inline distT="0" distB="0" distL="0" distR="0" wp14:anchorId="24A86BDA" wp14:editId="7C087071">
                  <wp:extent cx="5058000" cy="2890800"/>
                  <wp:effectExtent l="0" t="0" r="0" b="508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lang w:eastAsia="fr-FR"/>
              </w:rPr>
              <w:drawing>
                <wp:inline distT="0" distB="0" distL="0" distR="0" wp14:anchorId="2CFE6812" wp14:editId="6ACEAA1E">
                  <wp:extent cx="5058000" cy="2890800"/>
                  <wp:effectExtent l="0" t="0" r="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98C61B1" w14:textId="77777777" w:rsidR="00B0655E" w:rsidRDefault="00B0655E" w:rsidP="000659AB">
            <w:pPr>
              <w:pStyle w:val="Lgende"/>
              <w:spacing w:after="0"/>
              <w:jc w:val="center"/>
              <w:rPr>
                <w:rFonts w:ascii="Calibri" w:hAnsi="Calibri" w:cs="Calibri"/>
                <w:i w:val="0"/>
                <w:iCs w:val="0"/>
                <w:color w:val="000000"/>
                <w:sz w:val="22"/>
                <w:szCs w:val="24"/>
              </w:rPr>
            </w:pPr>
            <w:bookmarkStart w:id="3050" w:name="_Ref531015477"/>
            <w:bookmarkStart w:id="3051" w:name="_Toc536112252"/>
            <w:bookmarkStart w:id="3052" w:name="_Toc536800556"/>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3050"/>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bookmarkEnd w:id="3051"/>
            <w:bookmarkEnd w:id="3052"/>
          </w:p>
          <w:p w14:paraId="404AB5BB" w14:textId="5837E645" w:rsidR="000659AB" w:rsidRPr="000659AB" w:rsidRDefault="000659AB" w:rsidP="000659AB">
            <w:pPr>
              <w:rPr>
                <w:lang w:eastAsia="zh-CN"/>
              </w:rPr>
            </w:pPr>
          </w:p>
        </w:tc>
      </w:tr>
      <w:tr w:rsidR="00B0655E" w14:paraId="7B04BB16" w14:textId="77777777" w:rsidTr="008D2A74">
        <w:tc>
          <w:tcPr>
            <w:tcW w:w="9062" w:type="dxa"/>
          </w:tcPr>
          <w:p w14:paraId="519EF8D5" w14:textId="77777777" w:rsidR="00B0655E" w:rsidRDefault="00B0655E" w:rsidP="008D2A74">
            <w:pPr>
              <w:pStyle w:val="Default"/>
              <w:jc w:val="center"/>
            </w:pPr>
            <w:r>
              <w:rPr>
                <w:noProof/>
                <w:lang w:eastAsia="fr-FR"/>
              </w:rPr>
              <w:lastRenderedPageBreak/>
              <w:drawing>
                <wp:inline distT="0" distB="0" distL="0" distR="0" wp14:anchorId="782B974B" wp14:editId="15611F89">
                  <wp:extent cx="5054400" cy="2890800"/>
                  <wp:effectExtent l="0" t="0" r="0" b="508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lang w:eastAsia="fr-FR"/>
              </w:rPr>
              <w:drawing>
                <wp:inline distT="0" distB="0" distL="0" distR="0" wp14:anchorId="3CAC112A" wp14:editId="4A038E21">
                  <wp:extent cx="5054400" cy="289080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4978AC88" w:rsidR="00B0655E" w:rsidRPr="00EA28FB" w:rsidRDefault="00B0655E" w:rsidP="008D2A74">
            <w:pPr>
              <w:pStyle w:val="Default"/>
              <w:spacing w:line="360" w:lineRule="auto"/>
              <w:jc w:val="center"/>
              <w:rPr>
                <w:b/>
                <w:sz w:val="22"/>
              </w:rPr>
            </w:pPr>
            <w:bookmarkStart w:id="3053" w:name="_Ref531019019"/>
            <w:bookmarkStart w:id="3054" w:name="_Toc536112253"/>
            <w:bookmarkStart w:id="3055" w:name="_Toc536800557"/>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2</w:t>
            </w:r>
            <w:r w:rsidR="0019727E">
              <w:rPr>
                <w:sz w:val="22"/>
              </w:rPr>
              <w:fldChar w:fldCharType="end"/>
            </w:r>
            <w:bookmarkEnd w:id="3053"/>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bookmarkEnd w:id="3054"/>
            <w:bookmarkEnd w:id="3055"/>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9339CB">
      <w:pPr>
        <w:pStyle w:val="Default"/>
        <w:numPr>
          <w:ilvl w:val="0"/>
          <w:numId w:val="17"/>
        </w:numPr>
        <w:spacing w:before="240" w:after="120" w:line="360" w:lineRule="auto"/>
        <w:ind w:left="714" w:hanging="357"/>
        <w:rPr>
          <w:sz w:val="22"/>
        </w:rPr>
      </w:pPr>
      <w:r w:rsidRPr="00FC14C6">
        <w:rPr>
          <w:sz w:val="22"/>
        </w:rPr>
        <w:t xml:space="preserve">Détermination du coefficient </w:t>
      </w:r>
      <m:oMath>
        <m:r>
          <m:rPr>
            <m:sty m:val="bi"/>
          </m:rPr>
          <w:rPr>
            <w:rFonts w:ascii="Cambria Math" w:hAnsi="Cambria Math"/>
            <w:sz w:val="22"/>
          </w:rPr>
          <m:t>B</m:t>
        </m:r>
      </m:oMath>
    </w:p>
    <w:p w14:paraId="3F094242" w14:textId="6B7A038D" w:rsidR="000659AB" w:rsidRDefault="000659AB" w:rsidP="007879E8">
      <w:pPr>
        <w:pStyle w:val="Default"/>
        <w:spacing w:before="240" w:after="240" w:line="360" w:lineRule="auto"/>
        <w:ind w:firstLine="708"/>
        <w:jc w:val="both"/>
        <w:rPr>
          <w:sz w:val="22"/>
        </w:rPr>
      </w:pPr>
      <w:r w:rsidRPr="00FC14C6">
        <w:rPr>
          <w:sz w:val="22"/>
        </w:rPr>
        <w:t>Le coefficient</w:t>
      </w:r>
      <w:r>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Pr>
          <w:sz w:val="22"/>
        </w:rPr>
        <w:t xml:space="preserve">du vecteur des vibrations </w:t>
      </w:r>
      <m:oMath>
        <m:r>
          <m:rPr>
            <m:sty m:val="bi"/>
          </m:rPr>
          <w:rPr>
            <w:rFonts w:ascii="Cambria Math" w:hAnsi="Cambria Math"/>
            <w:sz w:val="22"/>
          </w:rPr>
          <m:t>V</m:t>
        </m:r>
      </m:oMath>
      <w:r w:rsidRPr="00504499">
        <w:rPr>
          <w:sz w:val="22"/>
        </w:rPr>
        <w:t xml:space="preserve"> </w:t>
      </w:r>
      <w:r>
        <w:rPr>
          <w:sz w:val="22"/>
        </w:rPr>
        <w:t xml:space="preserve">et la différence de température </w:t>
      </w:r>
      <m:oMath>
        <m:r>
          <m:rPr>
            <m:sty m:val="bi"/>
          </m:rPr>
          <w:rPr>
            <w:rFonts w:ascii="Cambria Math" w:hAnsi="Cambria Math"/>
            <w:sz w:val="22"/>
          </w:rPr>
          <m:t>T</m:t>
        </m:r>
      </m:oMath>
      <w:r>
        <w:rPr>
          <w:sz w:val="22"/>
        </w:rPr>
        <w:t xml:space="preserve"> </w:t>
      </w:r>
      <w:r w:rsidRPr="00FC14C6">
        <w:rPr>
          <w:sz w:val="22"/>
        </w:rPr>
        <w:t>à la surface du rotor dans le palier.</w:t>
      </w:r>
      <w:r>
        <w:rPr>
          <w:sz w:val="22"/>
        </w:rPr>
        <w:t xml:space="preserve"> Le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C20694" w:rsidRPr="00C20694">
        <w:rPr>
          <w:b/>
          <w:sz w:val="22"/>
          <w:szCs w:val="22"/>
        </w:rPr>
        <w:t xml:space="preserve">Tableau </w:t>
      </w:r>
      <w:r w:rsidR="00C20694" w:rsidRPr="00C20694">
        <w:rPr>
          <w:b/>
          <w:noProof/>
          <w:sz w:val="22"/>
          <w:szCs w:val="22"/>
        </w:rPr>
        <w:t>5.2</w:t>
      </w:r>
      <w:r w:rsidR="00C20694" w:rsidRPr="00C20694">
        <w:rPr>
          <w:b/>
          <w:noProof/>
          <w:sz w:val="22"/>
          <w:szCs w:val="22"/>
        </w:rPr>
        <w:noBreakHyphen/>
        <w:t>1</w:t>
      </w:r>
      <w:r w:rsidRPr="0091306C">
        <w:rPr>
          <w:b/>
          <w:sz w:val="22"/>
        </w:rPr>
        <w:fldChar w:fldCharType="end"/>
      </w:r>
      <w:r>
        <w:rPr>
          <w:b/>
          <w:sz w:val="22"/>
        </w:rPr>
        <w:t xml:space="preserve"> </w:t>
      </w:r>
      <w:r w:rsidRPr="004B0B23">
        <w:rPr>
          <w:sz w:val="22"/>
        </w:rPr>
        <w:t>donne</w:t>
      </w:r>
      <w:r>
        <w:rPr>
          <w:sz w:val="22"/>
        </w:rPr>
        <w:t xml:space="preserve"> l’amplitude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Pr="004B0B23">
        <w:rPr>
          <w:sz w:val="22"/>
        </w:rPr>
        <w:t>obtenu</w:t>
      </w:r>
      <w:r>
        <w:rPr>
          <w:sz w:val="22"/>
        </w:rPr>
        <w:t>es</w:t>
      </w:r>
      <w:r w:rsidRPr="004B0B23">
        <w:rPr>
          <w:sz w:val="22"/>
        </w:rPr>
        <w:t xml:space="preserve"> par les deux </w:t>
      </w:r>
      <w:r>
        <w:rPr>
          <w:sz w:val="22"/>
        </w:rPr>
        <w:t>approches</w:t>
      </w:r>
      <w:r w:rsidRPr="004B0B23">
        <w:rPr>
          <w:sz w:val="22"/>
        </w:rPr>
        <w:t xml:space="preserve"> et pour différentes vitesses de rotation</w:t>
      </w:r>
      <w:r w:rsidRPr="00FC14C6">
        <w:rPr>
          <w:sz w:val="22"/>
        </w:rPr>
        <w:t xml:space="preserve">. </w:t>
      </w:r>
      <w:r>
        <w:t>La</w:t>
      </w:r>
      <w:r w:rsidRPr="00FC14C6">
        <w:t xml:space="preserve"> </w:t>
      </w:r>
      <w:r w:rsidRPr="007879E8">
        <w:rPr>
          <w:b/>
          <w:sz w:val="22"/>
        </w:rPr>
        <w:fldChar w:fldCharType="begin"/>
      </w:r>
      <w:r w:rsidRPr="007879E8">
        <w:rPr>
          <w:b/>
          <w:sz w:val="22"/>
        </w:rPr>
        <w:instrText xml:space="preserve"> REF _Ref531193074 \h  \* MERGEFORMAT </w:instrText>
      </w:r>
      <w:r w:rsidRPr="007879E8">
        <w:rPr>
          <w:b/>
          <w:sz w:val="22"/>
        </w:rPr>
      </w:r>
      <w:r w:rsidRPr="007879E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3</w:t>
      </w:r>
      <w:r w:rsidRPr="007879E8">
        <w:rPr>
          <w:b/>
          <w:sz w:val="22"/>
        </w:rPr>
        <w:fldChar w:fldCharType="end"/>
      </w:r>
      <w:r w:rsidR="007879E8">
        <w:rPr>
          <w:b/>
        </w:rPr>
        <w:t xml:space="preserve"> </w:t>
      </w:r>
      <w:r>
        <w:t xml:space="preserve">présente l’amplitude et la phase du coefficient </w:t>
      </w:r>
      <m:oMath>
        <m:r>
          <m:rPr>
            <m:sty m:val="bi"/>
          </m:rPr>
          <w:rPr>
            <w:rFonts w:ascii="Cambria Math" w:hAnsi="Cambria Math"/>
            <w:sz w:val="22"/>
          </w:rPr>
          <m:t>B.</m:t>
        </m:r>
      </m:oMath>
    </w:p>
    <w:p w14:paraId="4EC7DCC5" w14:textId="798D1698" w:rsidR="002F7843" w:rsidRDefault="000659AB" w:rsidP="007879E8">
      <w:pPr>
        <w:pStyle w:val="Default"/>
        <w:spacing w:before="120" w:after="240" w:line="360" w:lineRule="auto"/>
        <w:ind w:firstLine="709"/>
        <w:jc w:val="both"/>
        <w:rPr>
          <w:rFonts w:eastAsia="Times New Roman" w:cs="Times New Roman"/>
          <w:color w:val="auto"/>
          <w:sz w:val="22"/>
          <w:szCs w:val="20"/>
          <w:lang w:eastAsia="fr-FR"/>
        </w:rPr>
      </w:pPr>
      <w:r w:rsidRPr="000659AB">
        <w:rPr>
          <w:rFonts w:eastAsia="Times New Roman" w:cs="Times New Roman"/>
          <w:color w:val="auto"/>
          <w:sz w:val="22"/>
          <w:szCs w:val="20"/>
          <w:lang w:eastAsia="fr-FR"/>
        </w:rPr>
        <w:t xml:space="preserve">Les deux approches prédisent une augmentation de l’amplitude de la différence de température et une diminution de la phase avec la vitesse de rotation. L’amplitude de la différence de </w:t>
      </w:r>
      <w:r w:rsidRPr="000659AB">
        <w:rPr>
          <w:rFonts w:eastAsia="Times New Roman" w:cs="Times New Roman"/>
          <w:color w:val="auto"/>
          <w:sz w:val="22"/>
          <w:szCs w:val="20"/>
          <w:lang w:eastAsia="fr-FR"/>
        </w:rPr>
        <w:lastRenderedPageBreak/>
        <w:t>température prédite par l’approche analytique améliorée est plus importante que celle obtenue par la méthode de Lorenz et Murphy à cause de l’amplitude des vibrations plus importante prédite par la méthode non linéaire.</w:t>
      </w:r>
    </w:p>
    <w:p w14:paraId="584950FA" w14:textId="7859F351" w:rsidR="00B0655E" w:rsidRPr="006A5998" w:rsidRDefault="00B0655E" w:rsidP="00B0655E">
      <w:pPr>
        <w:pStyle w:val="Default"/>
        <w:spacing w:line="360" w:lineRule="auto"/>
        <w:jc w:val="center"/>
        <w:rPr>
          <w:sz w:val="22"/>
          <w:szCs w:val="22"/>
        </w:rPr>
      </w:pPr>
      <w:bookmarkStart w:id="3056" w:name="_Ref534218071"/>
      <w:bookmarkStart w:id="3057" w:name="_Toc536112277"/>
      <w:bookmarkStart w:id="3058" w:name="_Toc536800610"/>
      <w:r w:rsidRPr="006A5998">
        <w:rPr>
          <w:sz w:val="22"/>
          <w:szCs w:val="22"/>
        </w:rPr>
        <w:t xml:space="preserve">Tableau </w:t>
      </w:r>
      <w:r w:rsidR="00B055A9">
        <w:rPr>
          <w:sz w:val="22"/>
          <w:szCs w:val="22"/>
        </w:rPr>
        <w:fldChar w:fldCharType="begin"/>
      </w:r>
      <w:r w:rsidR="00B055A9">
        <w:rPr>
          <w:sz w:val="22"/>
          <w:szCs w:val="22"/>
        </w:rPr>
        <w:instrText xml:space="preserve"> STYLEREF 2 \s </w:instrText>
      </w:r>
      <w:r w:rsidR="00B055A9">
        <w:rPr>
          <w:sz w:val="22"/>
          <w:szCs w:val="22"/>
        </w:rPr>
        <w:fldChar w:fldCharType="separate"/>
      </w:r>
      <w:r w:rsidR="00C20694">
        <w:rPr>
          <w:noProof/>
          <w:sz w:val="22"/>
          <w:szCs w:val="22"/>
        </w:rPr>
        <w:t>5.2</w:t>
      </w:r>
      <w:r w:rsidR="00B055A9">
        <w:rPr>
          <w:sz w:val="22"/>
          <w:szCs w:val="22"/>
        </w:rPr>
        <w:fldChar w:fldCharType="end"/>
      </w:r>
      <w:r w:rsidR="00B055A9">
        <w:rPr>
          <w:sz w:val="22"/>
          <w:szCs w:val="22"/>
        </w:rPr>
        <w:noBreakHyphen/>
      </w:r>
      <w:r w:rsidR="00B055A9">
        <w:rPr>
          <w:sz w:val="22"/>
          <w:szCs w:val="22"/>
        </w:rPr>
        <w:fldChar w:fldCharType="begin"/>
      </w:r>
      <w:r w:rsidR="00B055A9">
        <w:rPr>
          <w:sz w:val="22"/>
          <w:szCs w:val="22"/>
        </w:rPr>
        <w:instrText xml:space="preserve"> SEQ Tableau \* ARABIC \s 2 </w:instrText>
      </w:r>
      <w:r w:rsidR="00B055A9">
        <w:rPr>
          <w:sz w:val="22"/>
          <w:szCs w:val="22"/>
        </w:rPr>
        <w:fldChar w:fldCharType="separate"/>
      </w:r>
      <w:r w:rsidR="00C20694">
        <w:rPr>
          <w:noProof/>
          <w:sz w:val="22"/>
          <w:szCs w:val="22"/>
        </w:rPr>
        <w:t>1</w:t>
      </w:r>
      <w:r w:rsidR="00B055A9">
        <w:rPr>
          <w:sz w:val="22"/>
          <w:szCs w:val="22"/>
        </w:rPr>
        <w:fldChar w:fldCharType="end"/>
      </w:r>
      <w:bookmarkEnd w:id="3056"/>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bookmarkEnd w:id="3057"/>
      <w:bookmarkEnd w:id="3058"/>
    </w:p>
    <w:tbl>
      <w:tblPr>
        <w:tblStyle w:val="Grilledutableau"/>
        <w:tblW w:w="0" w:type="auto"/>
        <w:jc w:val="center"/>
        <w:tblLook w:val="04A0" w:firstRow="1" w:lastRow="0" w:firstColumn="1" w:lastColumn="0" w:noHBand="0" w:noVBand="1"/>
      </w:tblPr>
      <w:tblGrid>
        <w:gridCol w:w="1746"/>
        <w:gridCol w:w="1785"/>
        <w:gridCol w:w="1469"/>
        <w:gridCol w:w="1802"/>
        <w:gridCol w:w="1483"/>
      </w:tblGrid>
      <w:tr w:rsidR="004B0B23" w:rsidRPr="004B0B23" w14:paraId="51C8AD6F" w14:textId="77777777" w:rsidTr="00060E67">
        <w:trPr>
          <w:trHeight w:val="445"/>
          <w:jc w:val="center"/>
        </w:trPr>
        <w:tc>
          <w:tcPr>
            <w:tcW w:w="0" w:type="auto"/>
            <w:tcBorders>
              <w:top w:val="single" w:sz="12" w:space="0" w:color="auto"/>
              <w:left w:val="single" w:sz="12" w:space="0" w:color="auto"/>
              <w:bottom w:val="single" w:sz="8" w:space="0" w:color="auto"/>
              <w:right w:val="single" w:sz="8" w:space="0" w:color="auto"/>
            </w:tcBorders>
            <w:vAlign w:val="center"/>
            <w:hideMark/>
          </w:tcPr>
          <w:p w14:paraId="221301AB" w14:textId="1D1359C6" w:rsidR="004B0B23" w:rsidRPr="004B0B23" w:rsidRDefault="004B0B23" w:rsidP="00B1371F">
            <w:pPr>
              <w:pStyle w:val="Default"/>
              <w:keepNext/>
              <w:jc w:val="center"/>
            </w:pPr>
          </w:p>
        </w:tc>
        <w:tc>
          <w:tcPr>
            <w:tcW w:w="0" w:type="auto"/>
            <w:gridSpan w:val="2"/>
            <w:tcBorders>
              <w:top w:val="single" w:sz="12" w:space="0" w:color="auto"/>
              <w:left w:val="single" w:sz="8" w:space="0" w:color="auto"/>
              <w:bottom w:val="single" w:sz="8" w:space="0" w:color="auto"/>
              <w:right w:val="single" w:sz="8" w:space="0" w:color="auto"/>
            </w:tcBorders>
            <w:vAlign w:val="center"/>
            <w:hideMark/>
          </w:tcPr>
          <w:p w14:paraId="4E33C2CE" w14:textId="77777777" w:rsidR="004B0B23" w:rsidRPr="004B0B23" w:rsidRDefault="004B0B23" w:rsidP="00B1371F">
            <w:pPr>
              <w:pStyle w:val="Default"/>
              <w:keepNext/>
              <w:jc w:val="center"/>
            </w:pPr>
            <w:r w:rsidRPr="004B0B23">
              <w:t>Approche de Lorenz et Murphy</w:t>
            </w:r>
          </w:p>
        </w:tc>
        <w:tc>
          <w:tcPr>
            <w:tcW w:w="0" w:type="auto"/>
            <w:gridSpan w:val="2"/>
            <w:tcBorders>
              <w:top w:val="single" w:sz="12" w:space="0" w:color="auto"/>
              <w:left w:val="single" w:sz="8" w:space="0" w:color="auto"/>
              <w:bottom w:val="single" w:sz="8" w:space="0" w:color="auto"/>
              <w:right w:val="single" w:sz="12" w:space="0" w:color="auto"/>
            </w:tcBorders>
            <w:vAlign w:val="center"/>
            <w:hideMark/>
          </w:tcPr>
          <w:p w14:paraId="32C52FD4" w14:textId="77777777" w:rsidR="004B0B23" w:rsidRPr="004B0B23" w:rsidRDefault="004B0B23" w:rsidP="00B1371F">
            <w:pPr>
              <w:pStyle w:val="Default"/>
              <w:keepNext/>
              <w:jc w:val="center"/>
            </w:pPr>
            <w:r w:rsidRPr="004B0B23">
              <w:t>Approche analytique améliorée</w:t>
            </w:r>
          </w:p>
        </w:tc>
      </w:tr>
      <w:tr w:rsidR="004B0B23" w:rsidRPr="004B0B23" w14:paraId="45ED0D85" w14:textId="77777777" w:rsidTr="00060E67">
        <w:trPr>
          <w:trHeight w:val="410"/>
          <w:jc w:val="center"/>
        </w:trPr>
        <w:tc>
          <w:tcPr>
            <w:tcW w:w="0" w:type="auto"/>
            <w:tcBorders>
              <w:top w:val="single" w:sz="8" w:space="0" w:color="auto"/>
              <w:left w:val="single" w:sz="12" w:space="0" w:color="auto"/>
              <w:bottom w:val="single" w:sz="12" w:space="0" w:color="auto"/>
            </w:tcBorders>
            <w:vAlign w:val="center"/>
            <w:hideMark/>
          </w:tcPr>
          <w:p w14:paraId="1AB257DD" w14:textId="77777777" w:rsidR="004B0B23" w:rsidRPr="004B0B23" w:rsidRDefault="004B0B23" w:rsidP="00B1371F">
            <w:pPr>
              <w:pStyle w:val="Default"/>
              <w:keepNext/>
              <w:jc w:val="center"/>
            </w:pPr>
            <w:r w:rsidRPr="004B0B23">
              <w:t>Vitesse [tr/min]</w:t>
            </w:r>
          </w:p>
        </w:tc>
        <w:tc>
          <w:tcPr>
            <w:tcW w:w="0" w:type="auto"/>
            <w:tcBorders>
              <w:top w:val="single" w:sz="8" w:space="0" w:color="auto"/>
              <w:bottom w:val="single" w:sz="12" w:space="0" w:color="auto"/>
            </w:tcBorders>
            <w:vAlign w:val="center"/>
            <w:hideMark/>
          </w:tcPr>
          <w:p w14:paraId="46E17946"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tcBorders>
            <w:vAlign w:val="center"/>
            <w:hideMark/>
          </w:tcPr>
          <w:p w14:paraId="52F650EA" w14:textId="77777777" w:rsidR="004B0B23" w:rsidRPr="004B0B23" w:rsidRDefault="004B0B23" w:rsidP="00B1371F">
            <w:pPr>
              <w:pStyle w:val="Default"/>
              <w:keepNext/>
              <w:jc w:val="center"/>
            </w:pPr>
            <w:r w:rsidRPr="004B0B23">
              <w:t>Phase [deg]</w:t>
            </w:r>
          </w:p>
        </w:tc>
        <w:tc>
          <w:tcPr>
            <w:tcW w:w="0" w:type="auto"/>
            <w:tcBorders>
              <w:top w:val="single" w:sz="8" w:space="0" w:color="auto"/>
              <w:bottom w:val="single" w:sz="12" w:space="0" w:color="auto"/>
            </w:tcBorders>
            <w:vAlign w:val="center"/>
            <w:hideMark/>
          </w:tcPr>
          <w:p w14:paraId="4E8AFCB8"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right w:val="single" w:sz="12" w:space="0" w:color="auto"/>
            </w:tcBorders>
            <w:vAlign w:val="center"/>
            <w:hideMark/>
          </w:tcPr>
          <w:p w14:paraId="450E0545" w14:textId="77777777" w:rsidR="004B0B23" w:rsidRPr="004B0B23" w:rsidRDefault="004B0B23" w:rsidP="00B1371F">
            <w:pPr>
              <w:pStyle w:val="Default"/>
              <w:keepNext/>
              <w:jc w:val="center"/>
            </w:pPr>
            <w:r w:rsidRPr="004B0B23">
              <w:t>Phase [deg]</w:t>
            </w:r>
          </w:p>
        </w:tc>
      </w:tr>
      <w:tr w:rsidR="004B0B23" w:rsidRPr="004B0B23" w14:paraId="62E379BB" w14:textId="77777777" w:rsidTr="00060E67">
        <w:trPr>
          <w:trHeight w:val="360"/>
          <w:jc w:val="center"/>
        </w:trPr>
        <w:tc>
          <w:tcPr>
            <w:tcW w:w="0" w:type="auto"/>
            <w:tcBorders>
              <w:top w:val="single" w:sz="12" w:space="0" w:color="auto"/>
            </w:tcBorders>
            <w:vAlign w:val="center"/>
            <w:hideMark/>
          </w:tcPr>
          <w:p w14:paraId="322C7EE9" w14:textId="77777777" w:rsidR="004B0B23" w:rsidRPr="004B0B23" w:rsidRDefault="004B0B23" w:rsidP="00B1371F">
            <w:pPr>
              <w:pStyle w:val="Default"/>
              <w:keepNext/>
              <w:jc w:val="center"/>
            </w:pPr>
            <w:r w:rsidRPr="004B0B23">
              <w:t>6000</w:t>
            </w:r>
          </w:p>
        </w:tc>
        <w:tc>
          <w:tcPr>
            <w:tcW w:w="0" w:type="auto"/>
            <w:tcBorders>
              <w:top w:val="single" w:sz="12" w:space="0" w:color="auto"/>
            </w:tcBorders>
            <w:vAlign w:val="center"/>
            <w:hideMark/>
          </w:tcPr>
          <w:p w14:paraId="700D7115" w14:textId="77777777" w:rsidR="004B0B23" w:rsidRPr="004B0B23" w:rsidRDefault="004B0B23" w:rsidP="00B1371F">
            <w:pPr>
              <w:pStyle w:val="Default"/>
              <w:keepNext/>
              <w:jc w:val="center"/>
            </w:pPr>
            <w:r w:rsidRPr="004B0B23">
              <w:t>3.09</w:t>
            </w:r>
          </w:p>
        </w:tc>
        <w:tc>
          <w:tcPr>
            <w:tcW w:w="0" w:type="auto"/>
            <w:tcBorders>
              <w:top w:val="single" w:sz="12" w:space="0" w:color="auto"/>
            </w:tcBorders>
            <w:vAlign w:val="center"/>
            <w:hideMark/>
          </w:tcPr>
          <w:p w14:paraId="4EB8148F" w14:textId="77777777" w:rsidR="004B0B23" w:rsidRPr="004B0B23" w:rsidRDefault="004B0B23" w:rsidP="00B1371F">
            <w:pPr>
              <w:pStyle w:val="Default"/>
              <w:keepNext/>
              <w:jc w:val="center"/>
            </w:pPr>
            <w:r w:rsidRPr="004B0B23">
              <w:t>43.75</w:t>
            </w:r>
          </w:p>
        </w:tc>
        <w:tc>
          <w:tcPr>
            <w:tcW w:w="0" w:type="auto"/>
            <w:tcBorders>
              <w:top w:val="single" w:sz="12" w:space="0" w:color="auto"/>
            </w:tcBorders>
            <w:vAlign w:val="center"/>
            <w:hideMark/>
          </w:tcPr>
          <w:p w14:paraId="06F99B61" w14:textId="77777777" w:rsidR="004B0B23" w:rsidRPr="004B0B23" w:rsidRDefault="004B0B23" w:rsidP="00B1371F">
            <w:pPr>
              <w:pStyle w:val="Default"/>
              <w:keepNext/>
              <w:jc w:val="center"/>
            </w:pPr>
            <w:r w:rsidRPr="004B0B23">
              <w:t>4.48</w:t>
            </w:r>
          </w:p>
        </w:tc>
        <w:tc>
          <w:tcPr>
            <w:tcW w:w="0" w:type="auto"/>
            <w:tcBorders>
              <w:top w:val="single" w:sz="12" w:space="0" w:color="auto"/>
            </w:tcBorders>
            <w:vAlign w:val="center"/>
            <w:hideMark/>
          </w:tcPr>
          <w:p w14:paraId="30CA7B28" w14:textId="77777777" w:rsidR="004B0B23" w:rsidRPr="004B0B23" w:rsidRDefault="004B0B23" w:rsidP="00B1371F">
            <w:pPr>
              <w:pStyle w:val="Default"/>
              <w:keepNext/>
              <w:jc w:val="center"/>
            </w:pPr>
            <w:r w:rsidRPr="004B0B23">
              <w:t>59.5</w:t>
            </w:r>
          </w:p>
        </w:tc>
      </w:tr>
      <w:tr w:rsidR="004B0B23" w:rsidRPr="004B0B23" w14:paraId="39A2D46A" w14:textId="77777777" w:rsidTr="00115F60">
        <w:trPr>
          <w:trHeight w:val="360"/>
          <w:jc w:val="center"/>
        </w:trPr>
        <w:tc>
          <w:tcPr>
            <w:tcW w:w="0" w:type="auto"/>
            <w:vAlign w:val="center"/>
            <w:hideMark/>
          </w:tcPr>
          <w:p w14:paraId="4BC1F0B8" w14:textId="77777777" w:rsidR="004B0B23" w:rsidRPr="004B0B23" w:rsidRDefault="004B0B23" w:rsidP="00B1371F">
            <w:pPr>
              <w:pStyle w:val="Default"/>
              <w:keepNext/>
              <w:jc w:val="center"/>
            </w:pPr>
            <w:r w:rsidRPr="004B0B23">
              <w:t>7000</w:t>
            </w:r>
          </w:p>
        </w:tc>
        <w:tc>
          <w:tcPr>
            <w:tcW w:w="0" w:type="auto"/>
            <w:vAlign w:val="center"/>
            <w:hideMark/>
          </w:tcPr>
          <w:p w14:paraId="6A3CB15C" w14:textId="77777777" w:rsidR="004B0B23" w:rsidRPr="004B0B23" w:rsidRDefault="004B0B23" w:rsidP="00B1371F">
            <w:pPr>
              <w:pStyle w:val="Default"/>
              <w:keepNext/>
              <w:jc w:val="center"/>
            </w:pPr>
            <w:r w:rsidRPr="004B0B23">
              <w:t>3.81</w:t>
            </w:r>
          </w:p>
        </w:tc>
        <w:tc>
          <w:tcPr>
            <w:tcW w:w="0" w:type="auto"/>
            <w:vAlign w:val="center"/>
            <w:hideMark/>
          </w:tcPr>
          <w:p w14:paraId="356D138E" w14:textId="77777777" w:rsidR="004B0B23" w:rsidRPr="004B0B23" w:rsidRDefault="004B0B23" w:rsidP="00B1371F">
            <w:pPr>
              <w:pStyle w:val="Default"/>
              <w:keepNext/>
              <w:jc w:val="center"/>
            </w:pPr>
            <w:r w:rsidRPr="004B0B23">
              <w:t>40.22</w:t>
            </w:r>
          </w:p>
        </w:tc>
        <w:tc>
          <w:tcPr>
            <w:tcW w:w="0" w:type="auto"/>
            <w:vAlign w:val="center"/>
            <w:hideMark/>
          </w:tcPr>
          <w:p w14:paraId="3493EF1A" w14:textId="77777777" w:rsidR="004B0B23" w:rsidRPr="004B0B23" w:rsidRDefault="004B0B23" w:rsidP="00B1371F">
            <w:pPr>
              <w:pStyle w:val="Default"/>
              <w:keepNext/>
              <w:jc w:val="center"/>
            </w:pPr>
            <w:r w:rsidRPr="004B0B23">
              <w:t>8.11</w:t>
            </w:r>
          </w:p>
        </w:tc>
        <w:tc>
          <w:tcPr>
            <w:tcW w:w="0" w:type="auto"/>
            <w:vAlign w:val="center"/>
            <w:hideMark/>
          </w:tcPr>
          <w:p w14:paraId="2A487AFC" w14:textId="77777777" w:rsidR="004B0B23" w:rsidRPr="004B0B23" w:rsidRDefault="004B0B23" w:rsidP="00B1371F">
            <w:pPr>
              <w:pStyle w:val="Default"/>
              <w:keepNext/>
              <w:jc w:val="center"/>
            </w:pPr>
            <w:r w:rsidRPr="004B0B23">
              <w:t>53.5</w:t>
            </w:r>
          </w:p>
        </w:tc>
      </w:tr>
      <w:tr w:rsidR="004B0B23" w:rsidRPr="004B0B23" w14:paraId="5C7DA14F" w14:textId="77777777" w:rsidTr="00115F60">
        <w:trPr>
          <w:trHeight w:val="360"/>
          <w:jc w:val="center"/>
        </w:trPr>
        <w:tc>
          <w:tcPr>
            <w:tcW w:w="0" w:type="auto"/>
            <w:vAlign w:val="center"/>
            <w:hideMark/>
          </w:tcPr>
          <w:p w14:paraId="36BBA932" w14:textId="77777777" w:rsidR="004B0B23" w:rsidRPr="004B0B23" w:rsidRDefault="004B0B23" w:rsidP="00B1371F">
            <w:pPr>
              <w:pStyle w:val="Default"/>
              <w:keepNext/>
              <w:jc w:val="center"/>
            </w:pPr>
            <w:r w:rsidRPr="004B0B23">
              <w:t>8000</w:t>
            </w:r>
          </w:p>
        </w:tc>
        <w:tc>
          <w:tcPr>
            <w:tcW w:w="0" w:type="auto"/>
            <w:vAlign w:val="center"/>
            <w:hideMark/>
          </w:tcPr>
          <w:p w14:paraId="5856AFF7" w14:textId="77777777" w:rsidR="004B0B23" w:rsidRPr="004B0B23" w:rsidRDefault="004B0B23" w:rsidP="00B1371F">
            <w:pPr>
              <w:pStyle w:val="Default"/>
              <w:keepNext/>
              <w:jc w:val="center"/>
            </w:pPr>
            <w:r w:rsidRPr="004B0B23">
              <w:t>4.51</w:t>
            </w:r>
          </w:p>
        </w:tc>
        <w:tc>
          <w:tcPr>
            <w:tcW w:w="0" w:type="auto"/>
            <w:vAlign w:val="center"/>
            <w:hideMark/>
          </w:tcPr>
          <w:p w14:paraId="10A9778B" w14:textId="77777777" w:rsidR="004B0B23" w:rsidRPr="004B0B23" w:rsidRDefault="004B0B23" w:rsidP="00B1371F">
            <w:pPr>
              <w:pStyle w:val="Default"/>
              <w:keepNext/>
              <w:jc w:val="center"/>
            </w:pPr>
            <w:r w:rsidRPr="004B0B23">
              <w:t>36.63</w:t>
            </w:r>
          </w:p>
        </w:tc>
        <w:tc>
          <w:tcPr>
            <w:tcW w:w="0" w:type="auto"/>
            <w:vAlign w:val="center"/>
            <w:hideMark/>
          </w:tcPr>
          <w:p w14:paraId="505BB6AF" w14:textId="77777777" w:rsidR="004B0B23" w:rsidRPr="004B0B23" w:rsidRDefault="004B0B23" w:rsidP="00B1371F">
            <w:pPr>
              <w:pStyle w:val="Default"/>
              <w:keepNext/>
              <w:jc w:val="center"/>
            </w:pPr>
            <w:r w:rsidRPr="004B0B23">
              <w:t>11.92</w:t>
            </w:r>
          </w:p>
        </w:tc>
        <w:tc>
          <w:tcPr>
            <w:tcW w:w="0" w:type="auto"/>
            <w:vAlign w:val="center"/>
            <w:hideMark/>
          </w:tcPr>
          <w:p w14:paraId="697C3156" w14:textId="77777777" w:rsidR="004B0B23" w:rsidRPr="004B0B23" w:rsidRDefault="004B0B23" w:rsidP="00B1371F">
            <w:pPr>
              <w:pStyle w:val="Default"/>
              <w:keepNext/>
              <w:jc w:val="center"/>
            </w:pPr>
            <w:r w:rsidRPr="004B0B23">
              <w:t>52.5</w:t>
            </w:r>
          </w:p>
        </w:tc>
      </w:tr>
      <w:tr w:rsidR="004B0B23" w:rsidRPr="004B0B23" w14:paraId="38505B42" w14:textId="77777777" w:rsidTr="00115F60">
        <w:trPr>
          <w:trHeight w:val="360"/>
          <w:jc w:val="center"/>
        </w:trPr>
        <w:tc>
          <w:tcPr>
            <w:tcW w:w="0" w:type="auto"/>
            <w:vAlign w:val="center"/>
            <w:hideMark/>
          </w:tcPr>
          <w:p w14:paraId="5AA23135" w14:textId="77777777" w:rsidR="004B0B23" w:rsidRPr="004B0B23" w:rsidRDefault="004B0B23" w:rsidP="00B1371F">
            <w:pPr>
              <w:pStyle w:val="Default"/>
              <w:keepNext/>
              <w:jc w:val="center"/>
            </w:pPr>
            <w:r w:rsidRPr="004B0B23">
              <w:t>9000</w:t>
            </w:r>
          </w:p>
        </w:tc>
        <w:tc>
          <w:tcPr>
            <w:tcW w:w="0" w:type="auto"/>
            <w:vAlign w:val="center"/>
            <w:hideMark/>
          </w:tcPr>
          <w:p w14:paraId="1B46B278" w14:textId="77777777" w:rsidR="004B0B23" w:rsidRPr="004B0B23" w:rsidRDefault="004B0B23" w:rsidP="00B1371F">
            <w:pPr>
              <w:pStyle w:val="Default"/>
              <w:keepNext/>
              <w:jc w:val="center"/>
            </w:pPr>
            <w:r w:rsidRPr="004B0B23">
              <w:t>5.42</w:t>
            </w:r>
          </w:p>
        </w:tc>
        <w:tc>
          <w:tcPr>
            <w:tcW w:w="0" w:type="auto"/>
            <w:vAlign w:val="center"/>
            <w:hideMark/>
          </w:tcPr>
          <w:p w14:paraId="023974DF" w14:textId="77777777" w:rsidR="004B0B23" w:rsidRPr="004B0B23" w:rsidRDefault="004B0B23" w:rsidP="00B1371F">
            <w:pPr>
              <w:pStyle w:val="Default"/>
              <w:keepNext/>
              <w:jc w:val="center"/>
            </w:pPr>
            <w:r w:rsidRPr="004B0B23">
              <w:t>32.59</w:t>
            </w:r>
          </w:p>
        </w:tc>
        <w:tc>
          <w:tcPr>
            <w:tcW w:w="0" w:type="auto"/>
            <w:vAlign w:val="center"/>
            <w:hideMark/>
          </w:tcPr>
          <w:p w14:paraId="7145493A" w14:textId="64635E3E" w:rsidR="004B0B23" w:rsidRPr="004B0B23" w:rsidRDefault="004B0B23" w:rsidP="00B1371F">
            <w:pPr>
              <w:pStyle w:val="Default"/>
              <w:keepNext/>
              <w:jc w:val="center"/>
            </w:pPr>
            <w:r w:rsidRPr="004B0B23">
              <w:t>16</w:t>
            </w:r>
            <w:r w:rsidR="002A17DE">
              <w:t>.00</w:t>
            </w:r>
          </w:p>
        </w:tc>
        <w:tc>
          <w:tcPr>
            <w:tcW w:w="0" w:type="auto"/>
            <w:vAlign w:val="center"/>
            <w:hideMark/>
          </w:tcPr>
          <w:p w14:paraId="0A173B73" w14:textId="77777777" w:rsidR="004B0B23" w:rsidRPr="004B0B23" w:rsidRDefault="004B0B23" w:rsidP="00B1371F">
            <w:pPr>
              <w:pStyle w:val="Default"/>
              <w:keepNext/>
              <w:jc w:val="center"/>
            </w:pPr>
            <w:r w:rsidRPr="004B0B23">
              <w:t>53.50</w:t>
            </w:r>
          </w:p>
        </w:tc>
      </w:tr>
    </w:tbl>
    <w:p w14:paraId="7BF9B803" w14:textId="77777777" w:rsidR="008342C0" w:rsidRDefault="008342C0" w:rsidP="008342C0">
      <w:pPr>
        <w:spacing w:after="24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lang w:eastAsia="fr-FR"/>
              </w:rPr>
              <w:drawing>
                <wp:inline distT="0" distB="0" distL="0" distR="0" wp14:anchorId="63B65D42" wp14:editId="503F6CB6">
                  <wp:extent cx="4345927" cy="2488151"/>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78421" cy="2506754"/>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lang w:eastAsia="fr-FR"/>
              </w:rPr>
              <w:drawing>
                <wp:inline distT="0" distB="0" distL="0" distR="0" wp14:anchorId="23C7A0EB" wp14:editId="029D8B56">
                  <wp:extent cx="4467909" cy="2552369"/>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00237" cy="2570837"/>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711737D7" w:rsidR="00B0655E" w:rsidRPr="0008498D" w:rsidRDefault="00B0655E" w:rsidP="008D2A74">
            <w:pPr>
              <w:pStyle w:val="Default"/>
              <w:spacing w:line="360" w:lineRule="auto"/>
              <w:jc w:val="center"/>
              <w:rPr>
                <w:b/>
                <w:sz w:val="22"/>
              </w:rPr>
            </w:pPr>
            <w:bookmarkStart w:id="3059" w:name="_Ref531193074"/>
            <w:bookmarkStart w:id="3060" w:name="_Toc536112254"/>
            <w:bookmarkStart w:id="3061" w:name="_Toc536800558"/>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3</w:t>
            </w:r>
            <w:r w:rsidR="0019727E">
              <w:rPr>
                <w:sz w:val="22"/>
              </w:rPr>
              <w:fldChar w:fldCharType="end"/>
            </w:r>
            <w:bookmarkEnd w:id="3059"/>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bookmarkEnd w:id="3060"/>
            <w:bookmarkEnd w:id="3061"/>
          </w:p>
        </w:tc>
      </w:tr>
    </w:tbl>
    <w:p w14:paraId="3E5C5073" w14:textId="77777777" w:rsidR="00B0655E" w:rsidRPr="00FC14C6" w:rsidRDefault="00B0655E" w:rsidP="00E0308D">
      <w:pPr>
        <w:pStyle w:val="Default"/>
        <w:numPr>
          <w:ilvl w:val="0"/>
          <w:numId w:val="17"/>
        </w:numPr>
        <w:spacing w:line="360" w:lineRule="auto"/>
        <w:rPr>
          <w:sz w:val="22"/>
        </w:rPr>
      </w:pPr>
      <w:r w:rsidRPr="00FC14C6">
        <w:rPr>
          <w:sz w:val="22"/>
        </w:rPr>
        <w:lastRenderedPageBreak/>
        <w:t xml:space="preserve">Détermination du coefficient </w:t>
      </w:r>
      <m:oMath>
        <m:r>
          <m:rPr>
            <m:sty m:val="bi"/>
          </m:rPr>
          <w:rPr>
            <w:rFonts w:ascii="Cambria Math" w:hAnsi="Cambria Math"/>
            <w:sz w:val="22"/>
          </w:rPr>
          <m:t>C</m:t>
        </m:r>
      </m:oMath>
    </w:p>
    <w:p w14:paraId="38ECFF6E" w14:textId="105F356A" w:rsidR="008342C0" w:rsidRDefault="008342C0" w:rsidP="008342C0">
      <w:pPr>
        <w:pStyle w:val="Default"/>
        <w:spacing w:before="240" w:line="360" w:lineRule="auto"/>
        <w:ind w:firstLine="708"/>
        <w:rPr>
          <w:sz w:val="22"/>
        </w:rPr>
      </w:pPr>
      <w:r>
        <w:rPr>
          <w:sz w:val="22"/>
        </w:rPr>
        <w:t xml:space="preserve">La </w:t>
      </w:r>
      <w:r w:rsidRPr="00377B8F">
        <w:rPr>
          <w:b/>
          <w:sz w:val="22"/>
        </w:rPr>
        <w:fldChar w:fldCharType="begin"/>
      </w:r>
      <w:r w:rsidRPr="00377B8F">
        <w:rPr>
          <w:b/>
          <w:sz w:val="22"/>
        </w:rPr>
        <w:instrText xml:space="preserve"> REF _Ref535497157 \h  \* MERGEFORMAT </w:instrText>
      </w:r>
      <w:r w:rsidRPr="00377B8F">
        <w:rPr>
          <w:b/>
          <w:sz w:val="22"/>
        </w:rPr>
      </w:r>
      <w:r w:rsidRPr="00377B8F">
        <w:rPr>
          <w:b/>
          <w:sz w:val="22"/>
        </w:rPr>
        <w:fldChar w:fldCharType="separate"/>
      </w:r>
      <w:r w:rsidR="00C20694" w:rsidRPr="00C20694">
        <w:rPr>
          <w:rFonts w:eastAsia="Calibri"/>
          <w:b/>
          <w:iCs/>
          <w:noProof/>
          <w:sz w:val="22"/>
          <w:lang w:eastAsia="en-US"/>
        </w:rPr>
        <w:t>Figure 5.2</w:t>
      </w:r>
      <w:r w:rsidR="00C20694" w:rsidRPr="00C20694">
        <w:rPr>
          <w:rFonts w:eastAsia="Calibri"/>
          <w:b/>
          <w:iCs/>
          <w:noProof/>
          <w:sz w:val="22"/>
          <w:lang w:eastAsia="en-US"/>
        </w:rPr>
        <w:noBreakHyphen/>
        <w:t>4</w:t>
      </w:r>
      <w:r w:rsidRPr="00377B8F">
        <w:rPr>
          <w:b/>
          <w:sz w:val="22"/>
        </w:rPr>
        <w:fldChar w:fldCharType="end"/>
      </w:r>
      <w:r>
        <w:rPr>
          <w:b/>
          <w:sz w:val="22"/>
        </w:rPr>
        <w:t xml:space="preserve"> </w:t>
      </w:r>
      <w:r>
        <w:rPr>
          <w:sz w:val="22"/>
        </w:rPr>
        <w:t xml:space="preserve">compare la déformation de la fibre neutre du rotor soumis à un chargement thermique d’amplitude unitaire </w:t>
      </w:r>
      <w:r w:rsidR="00704766" w:rsidRPr="00FC14C6">
        <w:rPr>
          <w:sz w:val="22"/>
        </w:rPr>
        <w:t>(</w:t>
      </w:r>
      <w:r w:rsidR="00704766">
        <w:rPr>
          <w:sz w:val="22"/>
        </w:rPr>
        <w:t>cf</w:t>
      </w:r>
      <w:r>
        <w:rPr>
          <w:sz w:val="22"/>
        </w:rPr>
        <w:t xml:space="preserve">.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5</w:t>
      </w:r>
      <w:r w:rsidRPr="00315D68">
        <w:rPr>
          <w:b/>
          <w:sz w:val="22"/>
        </w:rPr>
        <w:fldChar w:fldCharType="end"/>
      </w:r>
      <w:r>
        <w:rPr>
          <w:sz w:val="22"/>
        </w:rPr>
        <w:t xml:space="preserve">). Il apparait clairement que, dans ce cas, la rigidité des paliers a très peu d’influence sur l’amplitude de la déformation du rotor. Il est donc possible de calculer le coefficient d’influence </w:t>
      </w:r>
      <m:oMath>
        <m:r>
          <m:rPr>
            <m:sty m:val="bi"/>
          </m:rPr>
          <w:rPr>
            <w:rFonts w:ascii="Cambria Math" w:hAnsi="Cambria Math"/>
            <w:sz w:val="22"/>
          </w:rPr>
          <m:t>C</m:t>
        </m:r>
      </m:oMath>
      <w:r>
        <w:rPr>
          <w:b/>
          <w:sz w:val="22"/>
        </w:rPr>
        <w:t xml:space="preserve"> </w:t>
      </w:r>
      <w:r>
        <w:rPr>
          <w:sz w:val="22"/>
        </w:rPr>
        <w:t xml:space="preserve">en encastrant le rotor au niveau des paliers. Par conséquent, le coefficient </w:t>
      </w:r>
      <m:oMath>
        <m:r>
          <m:rPr>
            <m:sty m:val="bi"/>
          </m:rPr>
          <w:rPr>
            <w:rFonts w:ascii="Cambria Math" w:hAnsi="Cambria Math"/>
            <w:sz w:val="22"/>
          </w:rPr>
          <m:t>C</m:t>
        </m:r>
      </m:oMath>
      <w:r>
        <w:rPr>
          <w:b/>
          <w:sz w:val="22"/>
        </w:rPr>
        <w:t xml:space="preserve"> </w:t>
      </w:r>
      <w:r>
        <w:rPr>
          <w:sz w:val="22"/>
        </w:rPr>
        <w:t xml:space="preserve">dépend uniquement de la géométrie et des matériaux constituant le rotor et est, en particulier, indépendant de la vitesse de rotation ou du niveau vibratoire.  </w:t>
      </w:r>
    </w:p>
    <w:p w14:paraId="022AAFCC" w14:textId="770FE88A" w:rsidR="00377B8F" w:rsidRPr="008342C0" w:rsidRDefault="0005325A" w:rsidP="004E297D">
      <w:pPr>
        <w:pStyle w:val="Default"/>
        <w:spacing w:before="240" w:line="360" w:lineRule="auto"/>
        <w:jc w:val="center"/>
        <w:rPr>
          <w:sz w:val="22"/>
        </w:rPr>
      </w:pPr>
      <w:r>
        <w:rPr>
          <w:noProof/>
          <w:sz w:val="22"/>
          <w:lang w:eastAsia="fr-FR"/>
        </w:rPr>
        <w:drawing>
          <wp:inline distT="0" distB="0" distL="0" distR="0" wp14:anchorId="36D21698" wp14:editId="76A358C0">
            <wp:extent cx="4500000" cy="23995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00000" cy="2399542"/>
                    </a:xfrm>
                    <a:prstGeom prst="rect">
                      <a:avLst/>
                    </a:prstGeom>
                    <a:noFill/>
                  </pic:spPr>
                </pic:pic>
              </a:graphicData>
            </a:graphic>
          </wp:inline>
        </w:drawing>
      </w:r>
    </w:p>
    <w:p w14:paraId="47CDD0C2" w14:textId="07289AC6" w:rsidR="00377B8F" w:rsidRDefault="00377B8F" w:rsidP="00377B8F">
      <w:pPr>
        <w:pStyle w:val="Lgende"/>
        <w:jc w:val="center"/>
        <w:rPr>
          <w:rFonts w:ascii="Calibri" w:hAnsi="Calibri" w:cs="Calibri"/>
          <w:i w:val="0"/>
          <w:iCs w:val="0"/>
          <w:color w:val="000000"/>
          <w:sz w:val="22"/>
          <w:szCs w:val="24"/>
        </w:rPr>
      </w:pPr>
      <w:bookmarkStart w:id="3062" w:name="_Ref535497157"/>
      <w:bookmarkStart w:id="3063" w:name="_Toc536112255"/>
      <w:bookmarkStart w:id="3064" w:name="_Toc536800559"/>
      <w:r w:rsidRPr="00377B8F">
        <w:rPr>
          <w:rFonts w:ascii="Calibri" w:eastAsia="Calibri" w:hAnsi="Calibri" w:cs="Calibri"/>
          <w:i w:val="0"/>
          <w:iCs w:val="0"/>
          <w:noProof/>
          <w:color w:val="000000"/>
          <w:sz w:val="22"/>
          <w:szCs w:val="24"/>
          <w:lang w:eastAsia="en-US"/>
        </w:rPr>
        <w:t xml:space="preserve">Figure </w:t>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STYLEREF 2 \s </w:instrText>
      </w:r>
      <w:r w:rsidR="0019727E">
        <w:rPr>
          <w:rFonts w:ascii="Calibri" w:eastAsia="Calibri" w:hAnsi="Calibri" w:cs="Calibri"/>
          <w:i w:val="0"/>
          <w:iCs w:val="0"/>
          <w:noProof/>
          <w:color w:val="000000"/>
          <w:sz w:val="22"/>
          <w:szCs w:val="24"/>
          <w:lang w:eastAsia="en-US"/>
        </w:rPr>
        <w:fldChar w:fldCharType="separate"/>
      </w:r>
      <w:r w:rsidR="00C20694">
        <w:rPr>
          <w:rFonts w:ascii="Calibri" w:eastAsia="Calibri" w:hAnsi="Calibri" w:cs="Calibri"/>
          <w:i w:val="0"/>
          <w:iCs w:val="0"/>
          <w:noProof/>
          <w:color w:val="000000"/>
          <w:sz w:val="22"/>
          <w:szCs w:val="24"/>
          <w:lang w:eastAsia="en-US"/>
        </w:rPr>
        <w:t>5.2</w:t>
      </w:r>
      <w:r w:rsidR="0019727E">
        <w:rPr>
          <w:rFonts w:ascii="Calibri" w:eastAsia="Calibri" w:hAnsi="Calibri" w:cs="Calibri"/>
          <w:i w:val="0"/>
          <w:iCs w:val="0"/>
          <w:noProof/>
          <w:color w:val="000000"/>
          <w:sz w:val="22"/>
          <w:szCs w:val="24"/>
          <w:lang w:eastAsia="en-US"/>
        </w:rPr>
        <w:fldChar w:fldCharType="end"/>
      </w:r>
      <w:r w:rsidR="0019727E">
        <w:rPr>
          <w:rFonts w:ascii="Calibri" w:eastAsia="Calibri" w:hAnsi="Calibri" w:cs="Calibri"/>
          <w:i w:val="0"/>
          <w:iCs w:val="0"/>
          <w:noProof/>
          <w:color w:val="000000"/>
          <w:sz w:val="22"/>
          <w:szCs w:val="24"/>
          <w:lang w:eastAsia="en-US"/>
        </w:rPr>
        <w:noBreakHyphen/>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SEQ Figure \* ARABIC \s 2 </w:instrText>
      </w:r>
      <w:r w:rsidR="0019727E">
        <w:rPr>
          <w:rFonts w:ascii="Calibri" w:eastAsia="Calibri" w:hAnsi="Calibri" w:cs="Calibri"/>
          <w:i w:val="0"/>
          <w:iCs w:val="0"/>
          <w:noProof/>
          <w:color w:val="000000"/>
          <w:sz w:val="22"/>
          <w:szCs w:val="24"/>
          <w:lang w:eastAsia="en-US"/>
        </w:rPr>
        <w:fldChar w:fldCharType="separate"/>
      </w:r>
      <w:r w:rsidR="00C20694">
        <w:rPr>
          <w:rFonts w:ascii="Calibri" w:eastAsia="Calibri" w:hAnsi="Calibri" w:cs="Calibri"/>
          <w:i w:val="0"/>
          <w:iCs w:val="0"/>
          <w:noProof/>
          <w:color w:val="000000"/>
          <w:sz w:val="22"/>
          <w:szCs w:val="24"/>
          <w:lang w:eastAsia="en-US"/>
        </w:rPr>
        <w:t>4</w:t>
      </w:r>
      <w:r w:rsidR="0019727E">
        <w:rPr>
          <w:rFonts w:ascii="Calibri" w:eastAsia="Calibri" w:hAnsi="Calibri" w:cs="Calibri"/>
          <w:i w:val="0"/>
          <w:iCs w:val="0"/>
          <w:noProof/>
          <w:color w:val="000000"/>
          <w:sz w:val="22"/>
          <w:szCs w:val="24"/>
          <w:lang w:eastAsia="en-US"/>
        </w:rPr>
        <w:fldChar w:fldCharType="end"/>
      </w:r>
      <w:bookmarkEnd w:id="3062"/>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bookmarkEnd w:id="3063"/>
      <w:bookmarkEnd w:id="3064"/>
    </w:p>
    <w:p w14:paraId="341B3F51" w14:textId="77777777" w:rsidR="00471174" w:rsidRPr="00471174" w:rsidRDefault="00471174" w:rsidP="00471174">
      <w:pPr>
        <w:rPr>
          <w:lang w:eastAsia="zh-CN"/>
        </w:rPr>
      </w:pPr>
    </w:p>
    <w:p w14:paraId="4D4FA2E1" w14:textId="77777777" w:rsidR="002F7843" w:rsidRDefault="002F7843" w:rsidP="002F7843">
      <w:pPr>
        <w:pStyle w:val="Default"/>
        <w:keepNext/>
        <w:jc w:val="center"/>
      </w:pPr>
      <w:r w:rsidRPr="00AD1D83">
        <w:rPr>
          <w:noProof/>
          <w:lang w:eastAsia="fr-FR"/>
        </w:rPr>
        <w:drawing>
          <wp:inline distT="0" distB="0" distL="0" distR="0" wp14:anchorId="3FD96844" wp14:editId="5375F826">
            <wp:extent cx="4500000" cy="2399662"/>
            <wp:effectExtent l="0" t="0" r="0" b="127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09"/>
                    <a:stretch>
                      <a:fillRect/>
                    </a:stretch>
                  </pic:blipFill>
                  <pic:spPr>
                    <a:xfrm>
                      <a:off x="0" y="0"/>
                      <a:ext cx="4500000" cy="2399662"/>
                    </a:xfrm>
                    <a:prstGeom prst="rect">
                      <a:avLst/>
                    </a:prstGeom>
                  </pic:spPr>
                </pic:pic>
              </a:graphicData>
            </a:graphic>
          </wp:inline>
        </w:drawing>
      </w:r>
    </w:p>
    <w:p w14:paraId="032865E3" w14:textId="77777777" w:rsidR="002F7843" w:rsidRDefault="002F7843" w:rsidP="002F7843">
      <w:pPr>
        <w:pStyle w:val="Default"/>
        <w:jc w:val="center"/>
        <w:rPr>
          <w:sz w:val="22"/>
        </w:rPr>
      </w:pPr>
      <w:bookmarkStart w:id="3065" w:name="_Ref531095594"/>
      <w:bookmarkStart w:id="3066" w:name="_Toc536112256"/>
      <w:bookmarkStart w:id="3067" w:name="_Toc536800560"/>
      <w:r w:rsidRPr="00FC14C6">
        <w:rPr>
          <w:sz w:val="22"/>
        </w:rPr>
        <w:t xml:space="preserve">Figure </w:t>
      </w:r>
      <w:r>
        <w:rPr>
          <w:sz w:val="22"/>
        </w:rPr>
        <w:fldChar w:fldCharType="begin"/>
      </w:r>
      <w:r>
        <w:rPr>
          <w:sz w:val="22"/>
        </w:rPr>
        <w:instrText xml:space="preserve"> STYLEREF 2 \s </w:instrText>
      </w:r>
      <w:r>
        <w:rPr>
          <w:sz w:val="22"/>
        </w:rPr>
        <w:fldChar w:fldCharType="separate"/>
      </w:r>
      <w:r w:rsidR="00C20694">
        <w:rPr>
          <w:noProof/>
          <w:sz w:val="22"/>
        </w:rPr>
        <w:t>5.2</w:t>
      </w:r>
      <w:r>
        <w:rPr>
          <w:sz w:val="22"/>
        </w:rPr>
        <w:fldChar w:fldCharType="end"/>
      </w:r>
      <w:r>
        <w:rPr>
          <w:sz w:val="22"/>
        </w:rPr>
        <w:noBreakHyphen/>
      </w:r>
      <w:r>
        <w:rPr>
          <w:sz w:val="22"/>
        </w:rPr>
        <w:fldChar w:fldCharType="begin"/>
      </w:r>
      <w:r>
        <w:rPr>
          <w:sz w:val="22"/>
        </w:rPr>
        <w:instrText xml:space="preserve"> SEQ Figure \* ARABIC \s 2 </w:instrText>
      </w:r>
      <w:r>
        <w:rPr>
          <w:sz w:val="22"/>
        </w:rPr>
        <w:fldChar w:fldCharType="separate"/>
      </w:r>
      <w:r w:rsidR="00C20694">
        <w:rPr>
          <w:noProof/>
          <w:sz w:val="22"/>
        </w:rPr>
        <w:t>5</w:t>
      </w:r>
      <w:r>
        <w:rPr>
          <w:sz w:val="22"/>
        </w:rPr>
        <w:fldChar w:fldCharType="end"/>
      </w:r>
      <w:bookmarkEnd w:id="3065"/>
      <w:r w:rsidRPr="00FC14C6">
        <w:rPr>
          <w:sz w:val="22"/>
        </w:rPr>
        <w:t> : champ de température imposé au modèle thermomécanique</w:t>
      </w:r>
      <w:bookmarkEnd w:id="3066"/>
      <w:bookmarkEnd w:id="3067"/>
    </w:p>
    <w:p w14:paraId="5E2F80D2" w14:textId="5BE391BF" w:rsidR="00D671B5" w:rsidRDefault="00D671B5" w:rsidP="00471174">
      <w:pPr>
        <w:pStyle w:val="Default"/>
        <w:spacing w:before="240" w:after="240" w:line="360" w:lineRule="auto"/>
        <w:ind w:firstLine="709"/>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w:t>
      </w:r>
      <w:r w:rsidR="008F2E46">
        <w:rPr>
          <w:sz w:val="22"/>
        </w:rPr>
        <w:t xml:space="preserve"> </w:t>
      </w:r>
      <w:r w:rsidR="00982239">
        <w:rPr>
          <w:sz w:val="22"/>
        </w:rPr>
        <w:t>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r>
        <w:rPr>
          <w:sz w:val="22"/>
        </w:rPr>
        <w:t xml:space="preserve">ction de l’approche choisie, la déflexion </w:t>
      </w:r>
      <w:r w:rsidRPr="00FC14C6">
        <w:rPr>
          <w:sz w:val="22"/>
        </w:rPr>
        <w:t xml:space="preserve">de la fibre neutre à la position du disque en porte à faux est obtenue différemment. </w:t>
      </w:r>
    </w:p>
    <w:p w14:paraId="41372737" w14:textId="7BE84E81" w:rsidR="007879E8" w:rsidRDefault="007879E8" w:rsidP="007879E8">
      <w:pPr>
        <w:pStyle w:val="Default"/>
        <w:spacing w:line="360" w:lineRule="auto"/>
        <w:ind w:firstLine="708"/>
        <w:jc w:val="both"/>
        <w:rPr>
          <w:sz w:val="22"/>
        </w:rPr>
      </w:pPr>
      <w:r w:rsidRPr="00FC14C6">
        <w:rPr>
          <w:sz w:val="22"/>
        </w:rPr>
        <w:lastRenderedPageBreak/>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C20694">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w:t>
      </w:r>
      <w:r>
        <w:rPr>
          <w:sz w:val="22"/>
        </w:rPr>
        <w:t xml:space="preserve"> un</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w:t>
      </w:r>
      <w:r>
        <w:rPr>
          <w:sz w:val="22"/>
        </w:rPr>
        <w:t xml:space="preserve">de </w:t>
      </w:r>
      <w:r w:rsidRPr="002A17DE">
        <w:rPr>
          <w:sz w:val="22"/>
        </w:rPr>
        <w:t>180 degré</w:t>
      </w:r>
      <w:r>
        <w:rPr>
          <w:sz w:val="22"/>
        </w:rPr>
        <w:t>s</w:t>
      </w:r>
      <w:r w:rsidRPr="002A17DE">
        <w:rPr>
          <w:sz w:val="22"/>
        </w:rPr>
        <w:t xml:space="preserve"> car le disque est positionné en porte à faux.</w:t>
      </w:r>
      <w:r w:rsidRPr="00FC14C6">
        <w:rPr>
          <w:sz w:val="22"/>
        </w:rPr>
        <w:t xml:space="preserve"> </w:t>
      </w:r>
      <w:r>
        <w:rPr>
          <w:sz w:val="22"/>
        </w:rPr>
        <w:t xml:space="preserve"> </w:t>
      </w:r>
    </w:p>
    <w:p w14:paraId="42222766" w14:textId="67E4F25C" w:rsidR="0037172D" w:rsidRPr="00FC14C6" w:rsidRDefault="00D671B5" w:rsidP="007879E8">
      <w:pPr>
        <w:pStyle w:val="Default"/>
        <w:spacing w:before="120" w:after="240" w:line="360" w:lineRule="auto"/>
        <w:ind w:firstLine="709"/>
        <w:jc w:val="both"/>
        <w:rPr>
          <w:sz w:val="22"/>
        </w:rPr>
      </w:pPr>
      <w:r w:rsidRPr="00FC14C6">
        <w:rPr>
          <w:sz w:val="22"/>
        </w:rPr>
        <w:t>L’approche analytique améliorée calcule le déplacement de la fibre neutre du rotor par un modèle thermomécanique</w:t>
      </w:r>
      <w:r w:rsidR="002F7843">
        <w:rPr>
          <w:sz w:val="22"/>
        </w:rPr>
        <w:t xml:space="preserve"> 3D</w:t>
      </w:r>
      <w:r w:rsidRPr="00FC14C6">
        <w:rPr>
          <w:sz w:val="22"/>
        </w:rPr>
        <w:t xml:space="preserve"> du rotor. En imposa</w:t>
      </w:r>
      <w:r>
        <w:rPr>
          <w:sz w:val="22"/>
        </w:rPr>
        <w:t xml:space="preserve">nt un champ de température </w:t>
      </w:r>
      <w:r w:rsidRPr="00FC14C6">
        <w:rPr>
          <w:sz w:val="22"/>
        </w:rPr>
        <w:t>à la surface du rotor</w:t>
      </w:r>
      <w:r>
        <w:rPr>
          <w:sz w:val="22"/>
        </w:rPr>
        <w:t xml:space="preserve"> au droit du</w:t>
      </w:r>
      <w:del w:id="3068" w:author="PERONY Raphael" w:date="2019-03-12T17:08:00Z">
        <w:r w:rsidRPr="00FC14C6" w:rsidDel="006A2FF3">
          <w:rPr>
            <w:sz w:val="22"/>
          </w:rPr>
          <w:delText xml:space="preserve">  </w:delText>
        </w:r>
      </w:del>
      <w:ins w:id="3069" w:author="PERONY Raphael" w:date="2019-03-12T17:08:00Z">
        <w:r w:rsidR="006A2FF3">
          <w:rPr>
            <w:sz w:val="22"/>
          </w:rPr>
          <w:t xml:space="preserve"> </w:t>
        </w:r>
      </w:ins>
      <w:r w:rsidRPr="00FC14C6">
        <w:rPr>
          <w:sz w:val="22"/>
        </w:rPr>
        <w:t>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002F7843">
        <w:rPr>
          <w:sz w:val="22"/>
        </w:rPr>
        <w:t xml:space="preserve"> la </w:t>
      </w:r>
      <w:r w:rsidR="002F7843" w:rsidRPr="00377B8F">
        <w:rPr>
          <w:b/>
          <w:sz w:val="22"/>
        </w:rPr>
        <w:fldChar w:fldCharType="begin"/>
      </w:r>
      <w:r w:rsidR="002F7843" w:rsidRPr="00377B8F">
        <w:rPr>
          <w:b/>
          <w:sz w:val="22"/>
        </w:rPr>
        <w:instrText xml:space="preserve"> REF _Ref535497157 \h  \* MERGEFORMAT </w:instrText>
      </w:r>
      <w:r w:rsidR="002F7843" w:rsidRPr="00377B8F">
        <w:rPr>
          <w:b/>
          <w:sz w:val="22"/>
        </w:rPr>
      </w:r>
      <w:r w:rsidR="002F7843" w:rsidRPr="00377B8F">
        <w:rPr>
          <w:b/>
          <w:sz w:val="22"/>
        </w:rPr>
        <w:fldChar w:fldCharType="separate"/>
      </w:r>
      <w:r w:rsidR="00C20694" w:rsidRPr="00C20694">
        <w:rPr>
          <w:rFonts w:eastAsia="Calibri"/>
          <w:b/>
          <w:iCs/>
          <w:noProof/>
          <w:sz w:val="22"/>
          <w:lang w:eastAsia="en-US"/>
        </w:rPr>
        <w:t>Figure 5.2</w:t>
      </w:r>
      <w:r w:rsidR="00C20694" w:rsidRPr="00C20694">
        <w:rPr>
          <w:rFonts w:eastAsia="Calibri"/>
          <w:b/>
          <w:iCs/>
          <w:noProof/>
          <w:sz w:val="22"/>
          <w:lang w:eastAsia="en-US"/>
        </w:rPr>
        <w:noBreakHyphen/>
        <w:t>4</w:t>
      </w:r>
      <w:r w:rsidR="002F7843" w:rsidRPr="00377B8F">
        <w:rPr>
          <w:b/>
          <w:sz w:val="22"/>
        </w:rPr>
        <w:fldChar w:fldCharType="end"/>
      </w:r>
      <w:r w:rsidR="002F7843">
        <w:rPr>
          <w:b/>
          <w:sz w:val="22"/>
        </w:rPr>
        <w:t xml:space="preserve"> </w:t>
      </w:r>
      <w:r>
        <w:rPr>
          <w:sz w:val="22"/>
        </w:rPr>
        <w:t xml:space="preserve">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w:t>
      </w:r>
      <w:r w:rsidR="00B22B0B">
        <w:rPr>
          <w:sz w:val="22"/>
        </w:rPr>
        <w:t xml:space="preserve"> Lorentz tend à sous-estimer le critère </w:t>
      </w:r>
      <w:r>
        <w:rPr>
          <w:sz w:val="22"/>
        </w:rPr>
        <w:t>de stabilité de l’effet Morton.</w:t>
      </w:r>
    </w:p>
    <w:p w14:paraId="0C8F4BCE" w14:textId="22247063" w:rsidR="00B0655E" w:rsidRDefault="00B0655E" w:rsidP="00A84F42">
      <w:pPr>
        <w:pStyle w:val="Titre4"/>
        <w:spacing w:before="240" w:after="240"/>
        <w:ind w:left="709" w:hanging="862"/>
      </w:pPr>
      <w:r>
        <w:t>Résultats des analyses</w:t>
      </w:r>
    </w:p>
    <w:p w14:paraId="70630636" w14:textId="05ED28AB"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E1436E">
        <w:rPr>
          <w:sz w:val="22"/>
        </w:rPr>
        <w:t>grâce à</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C20694">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6</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lang w:eastAsia="fr-FR"/>
        </w:rPr>
        <w:drawing>
          <wp:inline distT="0" distB="0" distL="0" distR="0" wp14:anchorId="26AAE855" wp14:editId="5C102206">
            <wp:extent cx="4680000" cy="2500924"/>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0"/>
                    <a:stretch>
                      <a:fillRect/>
                    </a:stretch>
                  </pic:blipFill>
                  <pic:spPr>
                    <a:xfrm>
                      <a:off x="0" y="0"/>
                      <a:ext cx="4680000" cy="2500924"/>
                    </a:xfrm>
                    <a:prstGeom prst="rect">
                      <a:avLst/>
                    </a:prstGeom>
                  </pic:spPr>
                </pic:pic>
              </a:graphicData>
            </a:graphic>
          </wp:inline>
        </w:drawing>
      </w:r>
    </w:p>
    <w:p w14:paraId="33EE7735" w14:textId="2A4D2D73" w:rsidR="00B0655E" w:rsidRPr="00FC14C6" w:rsidRDefault="00B0655E" w:rsidP="00B0655E">
      <w:pPr>
        <w:pStyle w:val="Lgende"/>
        <w:jc w:val="center"/>
        <w:rPr>
          <w:rFonts w:ascii="Calibri" w:hAnsi="Calibri" w:cs="Calibri"/>
          <w:i w:val="0"/>
          <w:iCs w:val="0"/>
          <w:color w:val="000000"/>
          <w:sz w:val="22"/>
          <w:szCs w:val="24"/>
        </w:rPr>
      </w:pPr>
      <w:bookmarkStart w:id="3070" w:name="_Ref531096885"/>
      <w:bookmarkStart w:id="3071" w:name="_Toc536112258"/>
      <w:bookmarkStart w:id="3072" w:name="_Toc536800561"/>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3070"/>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bookmarkEnd w:id="3071"/>
      <w:bookmarkEnd w:id="3072"/>
    </w:p>
    <w:p w14:paraId="46F1C6C6" w14:textId="0E45751E" w:rsidR="00AE4728" w:rsidRPr="00FC14C6" w:rsidRDefault="00AE4728" w:rsidP="0037172D">
      <w:pPr>
        <w:pStyle w:val="Default"/>
        <w:spacing w:before="240" w:after="240" w:line="360" w:lineRule="auto"/>
        <w:ind w:firstLine="709"/>
        <w:jc w:val="both"/>
        <w:rPr>
          <w:sz w:val="22"/>
        </w:rPr>
      </w:pPr>
      <w:bookmarkStart w:id="3073"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6</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w:t>
      </w:r>
      <w:ins w:id="3074" w:author="PERONY Raphael" w:date="2019-03-12T17:19:00Z">
        <w:r w:rsidR="00ED4EBA">
          <w:rPr>
            <w:sz w:val="22"/>
          </w:rPr>
          <w:t>s</w:t>
        </w:r>
      </w:ins>
      <w:r>
        <w:rPr>
          <w:sz w:val="22"/>
        </w:rPr>
        <w:t xml:space="preserve"> étudiée. Ce résultat confirme</w:t>
      </w:r>
      <w:r w:rsidRPr="00FC14C6">
        <w:rPr>
          <w:sz w:val="22"/>
        </w:rPr>
        <w:t xml:space="preserve"> </w:t>
      </w:r>
      <w:r>
        <w:rPr>
          <w:sz w:val="22"/>
        </w:rPr>
        <w:t>le</w:t>
      </w:r>
      <w:r w:rsidRPr="00FC14C6">
        <w:rPr>
          <w:sz w:val="22"/>
        </w:rPr>
        <w:t xml:space="preserve"> comportement stable de l’effet Morton </w:t>
      </w:r>
      <w:r>
        <w:rPr>
          <w:sz w:val="22"/>
        </w:rPr>
        <w:t xml:space="preserve">observé expérimentalement et simulé numériquement pour la configuration du rotor court </w:t>
      </w:r>
      <w:r w:rsidR="00F64297">
        <w:rPr>
          <w:sz w:val="22"/>
        </w:rPr>
        <w:t xml:space="preserve">de </w:t>
      </w:r>
      <w:r>
        <w:rPr>
          <w:sz w:val="22"/>
        </w:rPr>
        <w:t>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 xml:space="preserve">de Lorenz et Murphy sont 2 à </w:t>
      </w:r>
      <w:r w:rsidR="0082536D">
        <w:rPr>
          <w:sz w:val="22"/>
        </w:rPr>
        <w:t>5</w:t>
      </w:r>
      <w:r>
        <w:rPr>
          <w:sz w:val="22"/>
        </w:rPr>
        <w:t xml:space="preserve"> fois inférieures à celles obtenues à l’aide du modèle développé dans le cadre de la thèse.</w:t>
      </w:r>
    </w:p>
    <w:p w14:paraId="2180DECD" w14:textId="7906C86B" w:rsidR="00B0655E" w:rsidRDefault="00B0655E" w:rsidP="00281AE4">
      <w:pPr>
        <w:pStyle w:val="Titre3"/>
        <w:ind w:left="709"/>
      </w:pPr>
      <w:bookmarkStart w:id="3075" w:name="_Ref535593984"/>
      <w:bookmarkStart w:id="3076" w:name="_Toc536800440"/>
      <w:r>
        <w:lastRenderedPageBreak/>
        <w:t xml:space="preserve">Configuration du rotor </w:t>
      </w:r>
      <w:bookmarkEnd w:id="3073"/>
      <w:r w:rsidR="008A6682">
        <w:t>long 700mm</w:t>
      </w:r>
      <w:bookmarkEnd w:id="3075"/>
      <w:bookmarkEnd w:id="3076"/>
    </w:p>
    <w:p w14:paraId="645D4A39" w14:textId="11CC1936" w:rsidR="00FF5C16" w:rsidRDefault="00FF5C16" w:rsidP="0037172D">
      <w:pPr>
        <w:spacing w:before="240" w:after="240" w:line="360" w:lineRule="auto"/>
        <w:ind w:firstLine="709"/>
      </w:pPr>
      <w:r>
        <w:t>La configuration du rotor rigide présentée dans la section précédente ne permet pas de mettre en évidence un effet Morton instable. C’est la raison pour laquelle il a été décidé de concevoir une nouvelle configuration utilisant un rotor flexible</w:t>
      </w:r>
      <w:r w:rsidR="00946578">
        <w:t xml:space="preserve"> et long</w:t>
      </w:r>
      <w:r>
        <w:t xml:space="preserv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w:t>
      </w:r>
      <w:del w:id="3077" w:author="PERONY Raphael" w:date="2019-03-12T17:08:00Z">
        <w:r w:rsidDel="006A2FF3">
          <w:delText xml:space="preserve">  </w:delText>
        </w:r>
      </w:del>
      <w:ins w:id="3078" w:author="PERONY Raphael" w:date="2019-03-12T17:08:00Z">
        <w:r w:rsidR="006A2FF3">
          <w:t xml:space="preserve"> </w:t>
        </w:r>
      </w:ins>
      <w:r>
        <w:t>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015665A6" w14:textId="7B5D94A2" w:rsidR="00FD730B" w:rsidRPr="005A5EA6" w:rsidRDefault="00FD730B" w:rsidP="00FD730B">
      <w:pPr>
        <w:pStyle w:val="Default"/>
        <w:spacing w:before="240" w:after="240" w:line="360" w:lineRule="auto"/>
        <w:ind w:firstLine="709"/>
        <w:jc w:val="both"/>
        <w:rPr>
          <w:sz w:val="22"/>
        </w:rPr>
      </w:pPr>
      <w:r>
        <w:rPr>
          <w:sz w:val="22"/>
        </w:rPr>
        <w:t xml:space="preserve">Contrairement à </w:t>
      </w:r>
      <w:r w:rsidRPr="00A56003">
        <w:rPr>
          <w:sz w:val="22"/>
        </w:rPr>
        <w:t>l’analyse de</w:t>
      </w:r>
      <w:r>
        <w:rPr>
          <w:sz w:val="22"/>
        </w:rPr>
        <w:t xml:space="preserve"> la stabilité de</w:t>
      </w:r>
      <w:r w:rsidRPr="00A56003">
        <w:rPr>
          <w:sz w:val="22"/>
        </w:rPr>
        <w:t xml:space="preserve"> l’effet Morton </w:t>
      </w:r>
      <w:r>
        <w:rPr>
          <w:sz w:val="22"/>
        </w:rPr>
        <w:t>pour</w:t>
      </w:r>
      <w:del w:id="3079" w:author="PERONY Raphael" w:date="2019-03-12T17:08:00Z">
        <w:r w:rsidDel="006A2FF3">
          <w:rPr>
            <w:sz w:val="22"/>
          </w:rPr>
          <w:delText xml:space="preserve"> </w:delText>
        </w:r>
        <w:r w:rsidRPr="00A56003" w:rsidDel="006A2FF3">
          <w:rPr>
            <w:sz w:val="22"/>
          </w:rPr>
          <w:delText xml:space="preserve"> </w:delText>
        </w:r>
      </w:del>
      <w:ins w:id="3080" w:author="PERONY Raphael" w:date="2019-03-12T17:08:00Z">
        <w:r w:rsidR="006A2FF3">
          <w:rPr>
            <w:sz w:val="22"/>
          </w:rPr>
          <w:t xml:space="preserve"> </w:t>
        </w:r>
      </w:ins>
      <w:r w:rsidRPr="00A56003">
        <w:rPr>
          <w:sz w:val="22"/>
        </w:rPr>
        <w:t xml:space="preserve">le rotor 430mm, le calcul de la réponse au balourd pour le rotor 700mm est réalisé en fonction </w:t>
      </w:r>
      <w:r>
        <w:rPr>
          <w:sz w:val="22"/>
        </w:rPr>
        <w:t>de l’amplitude du balourd</w:t>
      </w:r>
      <w:del w:id="3081" w:author="PERONY Raphael" w:date="2019-03-12T17:08:00Z">
        <w:r w:rsidDel="006A2FF3">
          <w:rPr>
            <w:sz w:val="22"/>
          </w:rPr>
          <w:delText xml:space="preserve"> </w:delText>
        </w:r>
        <w:r w:rsidRPr="00A56003" w:rsidDel="006A2FF3">
          <w:rPr>
            <w:sz w:val="22"/>
          </w:rPr>
          <w:delText xml:space="preserve"> </w:delText>
        </w:r>
      </w:del>
      <w:ins w:id="3082" w:author="PERONY Raphael" w:date="2019-03-12T17:08:00Z">
        <w:r w:rsidR="006A2FF3">
          <w:rPr>
            <w:sz w:val="22"/>
          </w:rPr>
          <w:t xml:space="preserve"> </w:t>
        </w:r>
      </w:ins>
      <w:r w:rsidRPr="00A56003">
        <w:rPr>
          <w:sz w:val="22"/>
        </w:rPr>
        <w:t>à la vitesse</w:t>
      </w:r>
      <w:r>
        <w:rPr>
          <w:sz w:val="22"/>
        </w:rPr>
        <w:t xml:space="preserve"> de rotation</w:t>
      </w:r>
      <w:r w:rsidRPr="00A56003">
        <w:rPr>
          <w:sz w:val="22"/>
        </w:rPr>
        <w:t xml:space="preserve"> fixe</w:t>
      </w:r>
      <w:r>
        <w:rPr>
          <w:sz w:val="22"/>
        </w:rPr>
        <w:t xml:space="preserve"> de</w:t>
      </w:r>
      <w:r w:rsidRPr="00A56003">
        <w:rPr>
          <w:sz w:val="22"/>
        </w:rPr>
        <w:t xml:space="preserve"> 7500 tr/min. </w:t>
      </w:r>
      <w:r>
        <w:rPr>
          <w:sz w:val="22"/>
        </w:rPr>
        <w:t>Les intérêts de réaliser cette analyse en fonction du balourd sont : d’une part, de figer la vitesse du fonctionnement proche de la vitesse critique vers 8000 tr/min afin de maximiser</w:t>
      </w:r>
      <w:del w:id="3083" w:author="PERONY Raphael" w:date="2019-03-12T17:08:00Z">
        <w:r w:rsidDel="006A2FF3">
          <w:rPr>
            <w:sz w:val="22"/>
          </w:rPr>
          <w:delText xml:space="preserve"> </w:delText>
        </w:r>
        <w:r w:rsidRPr="00A56003" w:rsidDel="006A2FF3">
          <w:rPr>
            <w:sz w:val="22"/>
          </w:rPr>
          <w:delText xml:space="preserve"> </w:delText>
        </w:r>
      </w:del>
      <w:ins w:id="3084" w:author="PERONY Raphael" w:date="2019-03-12T17:08:00Z">
        <w:r w:rsidR="006A2FF3">
          <w:rPr>
            <w:sz w:val="22"/>
          </w:rPr>
          <w:t xml:space="preserve"> </w:t>
        </w:r>
      </w:ins>
      <w:r w:rsidRPr="00A56003">
        <w:rPr>
          <w:sz w:val="22"/>
        </w:rPr>
        <w:t xml:space="preserve">le module du coefficient d’influence </w:t>
      </w:r>
      <m:oMath>
        <m:r>
          <m:rPr>
            <m:sty m:val="bi"/>
          </m:rPr>
          <w:rPr>
            <w:rFonts w:ascii="Cambria Math" w:hAnsi="Cambria Math"/>
            <w:sz w:val="22"/>
          </w:rPr>
          <m:t>A</m:t>
        </m:r>
      </m:oMath>
      <w:r w:rsidRPr="00A56003">
        <w:rPr>
          <w:sz w:val="22"/>
        </w:rPr>
        <w:t xml:space="preserve"> pour reproduire l’effet Morton instable</w:t>
      </w:r>
      <w:r>
        <w:rPr>
          <w:sz w:val="22"/>
        </w:rPr>
        <w:t xml:space="preserve"> ; d’autre part, de tracer un diagramme de la stabilité en fonction du balourd qui permet de connaitre le balourd total susceptible de déclencher l’effet Morton instable. </w:t>
      </w:r>
    </w:p>
    <w:p w14:paraId="26A81113" w14:textId="0572CCFF" w:rsidR="00DB37CC" w:rsidRPr="00DB37CC"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5F439DF3"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w:t>
      </w:r>
      <w:del w:id="3085" w:author="PERONY Raphael" w:date="2019-03-12T17:08:00Z">
        <w:r w:rsidDel="006A2FF3">
          <w:rPr>
            <w:sz w:val="22"/>
          </w:rPr>
          <w:delText xml:space="preserve">  </w:delText>
        </w:r>
      </w:del>
      <w:ins w:id="3086" w:author="PERONY Raphael" w:date="2019-03-12T17:08:00Z">
        <w:r w:rsidR="006A2FF3">
          <w:rPr>
            <w:sz w:val="22"/>
          </w:rPr>
          <w:t xml:space="preserve"> </w:t>
        </w:r>
      </w:ins>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w:t>
      </w:r>
      <w:r w:rsidR="00FD730B">
        <w:rPr>
          <w:sz w:val="22"/>
        </w:rPr>
        <w:t>s</w:t>
      </w:r>
      <w:r w:rsidRPr="00A56003">
        <w:rPr>
          <w:sz w:val="22"/>
        </w:rPr>
        <w:t xml:space="preserve">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w:t>
      </w:r>
      <w:del w:id="3087" w:author="PERONY Raphael" w:date="2019-03-12T17:08:00Z">
        <w:r w:rsidRPr="00A56003" w:rsidDel="006A2FF3">
          <w:rPr>
            <w:sz w:val="22"/>
          </w:rPr>
          <w:delText xml:space="preserve">  </w:delText>
        </w:r>
      </w:del>
      <w:ins w:id="3088" w:author="PERONY Raphael" w:date="2019-03-12T17:08:00Z">
        <w:r w:rsidR="006A2FF3">
          <w:rPr>
            <w:sz w:val="22"/>
          </w:rPr>
          <w:t xml:space="preserve"> </w:t>
        </w:r>
      </w:ins>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7</w:t>
      </w:r>
      <w:r w:rsidRPr="00C5503D">
        <w:rPr>
          <w:b/>
          <w:sz w:val="22"/>
        </w:rPr>
        <w:fldChar w:fldCharType="end"/>
      </w:r>
      <w:r w:rsidRPr="00A56003">
        <w:rPr>
          <w:sz w:val="22"/>
        </w:rPr>
        <w:t>.</w:t>
      </w:r>
      <w:del w:id="3089" w:author="PERONY Raphael" w:date="2019-03-12T17:08:00Z">
        <w:r w:rsidRPr="00A56003" w:rsidDel="006A2FF3">
          <w:rPr>
            <w:sz w:val="22"/>
          </w:rPr>
          <w:delText xml:space="preserve"> </w:delText>
        </w:r>
        <w:r w:rsidDel="006A2FF3">
          <w:rPr>
            <w:sz w:val="22"/>
          </w:rPr>
          <w:delText xml:space="preserve"> </w:delText>
        </w:r>
      </w:del>
      <w:ins w:id="3090" w:author="PERONY Raphael" w:date="2019-03-12T17:08:00Z">
        <w:r w:rsidR="006A2FF3">
          <w:rPr>
            <w:sz w:val="22"/>
          </w:rPr>
          <w:t xml:space="preserve"> </w:t>
        </w:r>
      </w:ins>
      <w:r>
        <w:rPr>
          <w:sz w:val="22"/>
        </w:rPr>
        <w:t xml:space="preserve">Les résultats de calcul des coefficients d’influence </w:t>
      </w:r>
      <m:oMath>
        <m:r>
          <m:rPr>
            <m:sty m:val="bi"/>
          </m:rPr>
          <w:rPr>
            <w:rFonts w:ascii="Cambria Math" w:hAnsi="Cambria Math"/>
            <w:sz w:val="22"/>
          </w:rPr>
          <m:t>A</m:t>
        </m:r>
        <m:r>
          <w:del w:id="3091" w:author="PERONY Raphael" w:date="2019-03-12T17:08:00Z">
            <m:rPr>
              <m:sty m:val="bi"/>
            </m:rPr>
            <w:rPr>
              <w:rFonts w:ascii="Cambria Math" w:hAnsi="Cambria Math"/>
              <w:sz w:val="22"/>
            </w:rPr>
            <m:t xml:space="preserve"> </m:t>
          </w:del>
        </m:r>
      </m:oMath>
      <w:del w:id="3092" w:author="PERONY Raphael" w:date="2019-03-12T17:08:00Z">
        <w:r w:rsidRPr="00C658A5" w:rsidDel="006A2FF3">
          <w:rPr>
            <w:sz w:val="22"/>
          </w:rPr>
          <w:delText xml:space="preserve"> </w:delText>
        </w:r>
      </w:del>
      <m:oMath>
        <m:r>
          <w:ins w:id="3093" w:author="PERONY Raphael" w:date="2019-03-12T17:08:00Z">
            <m:rPr>
              <m:sty m:val="bi"/>
            </m:rPr>
            <w:rPr>
              <w:rFonts w:ascii="Cambria Math" w:hAnsi="Cambria Math"/>
              <w:sz w:val="22"/>
            </w:rPr>
            <m:t xml:space="preserve"> </m:t>
          </w:ins>
        </m:r>
      </m:oMath>
      <w:r>
        <w:rPr>
          <w:sz w:val="22"/>
        </w:rPr>
        <w:t xml:space="preserve">du rotor </w:t>
      </w:r>
      <w:r w:rsidR="002A1D2E">
        <w:rPr>
          <w:sz w:val="22"/>
        </w:rPr>
        <w:t>long</w:t>
      </w:r>
      <w:r>
        <w:rPr>
          <w:sz w:val="22"/>
        </w:rPr>
        <w:t xml:space="preserv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8</w:t>
      </w:r>
      <w:r w:rsidRPr="00F7690E">
        <w:rPr>
          <w:b/>
          <w:sz w:val="22"/>
        </w:rPr>
        <w:fldChar w:fldCharType="end"/>
      </w:r>
      <w:r w:rsidRPr="00F7690E">
        <w:rPr>
          <w:sz w:val="22"/>
        </w:rPr>
        <w:t>.</w:t>
      </w:r>
      <w:r>
        <w:rPr>
          <w:sz w:val="22"/>
        </w:rPr>
        <w:t xml:space="preserve"> </w:t>
      </w:r>
      <w:r w:rsidR="004A40F2">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D4BEE" w14:paraId="736804D6" w14:textId="77777777" w:rsidTr="004C0EAF">
        <w:tc>
          <w:tcPr>
            <w:tcW w:w="9062" w:type="dxa"/>
          </w:tcPr>
          <w:p w14:paraId="0FA2CB90" w14:textId="77777777" w:rsidR="00AD4BEE" w:rsidRPr="00256A18" w:rsidRDefault="00AD4BEE" w:rsidP="004C0EAF">
            <w:pPr>
              <w:pStyle w:val="Default"/>
              <w:jc w:val="center"/>
            </w:pPr>
            <w:r>
              <w:rPr>
                <w:noProof/>
                <w:lang w:eastAsia="fr-FR"/>
              </w:rPr>
              <w:lastRenderedPageBreak/>
              <w:drawing>
                <wp:inline distT="0" distB="0" distL="0" distR="0" wp14:anchorId="119A5959" wp14:editId="696265B3">
                  <wp:extent cx="4500000" cy="2572642"/>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00000" cy="2572642"/>
                          </a:xfrm>
                          <a:prstGeom prst="rect">
                            <a:avLst/>
                          </a:prstGeom>
                        </pic:spPr>
                      </pic:pic>
                    </a:graphicData>
                  </a:graphic>
                </wp:inline>
              </w:drawing>
            </w:r>
            <w:r>
              <w:rPr>
                <w:sz w:val="22"/>
              </w:rPr>
              <w:br/>
            </w:r>
            <w:r>
              <w:t>(a)</w:t>
            </w:r>
            <w:r w:rsidRPr="00A56003">
              <w:rPr>
                <w:sz w:val="22"/>
              </w:rPr>
              <w:t xml:space="preserve"> amplitude</w:t>
            </w:r>
          </w:p>
        </w:tc>
      </w:tr>
      <w:tr w:rsidR="00AD4BEE" w14:paraId="0F144252" w14:textId="77777777" w:rsidTr="004C0EAF">
        <w:tc>
          <w:tcPr>
            <w:tcW w:w="9062" w:type="dxa"/>
          </w:tcPr>
          <w:p w14:paraId="788E886A" w14:textId="77777777" w:rsidR="00AD4BEE" w:rsidRPr="00086068" w:rsidRDefault="00AD4BEE" w:rsidP="004C0EAF">
            <w:pPr>
              <w:pStyle w:val="Default"/>
              <w:keepNext/>
              <w:jc w:val="center"/>
            </w:pPr>
            <w:r>
              <w:rPr>
                <w:noProof/>
                <w:lang w:eastAsia="fr-FR"/>
              </w:rPr>
              <w:drawing>
                <wp:inline distT="0" distB="0" distL="0" distR="0" wp14:anchorId="7EE470F8" wp14:editId="1CCEDE58">
                  <wp:extent cx="4500000" cy="2576362"/>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00000" cy="2576362"/>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AD4BEE" w14:paraId="34EA1FE4" w14:textId="77777777" w:rsidTr="004C0EAF">
        <w:tc>
          <w:tcPr>
            <w:tcW w:w="9062" w:type="dxa"/>
          </w:tcPr>
          <w:p w14:paraId="1741085A" w14:textId="77777777" w:rsidR="00AD4BEE" w:rsidRPr="00086068" w:rsidRDefault="00AD4BEE" w:rsidP="004C0EAF">
            <w:pPr>
              <w:pStyle w:val="Lgende"/>
              <w:spacing w:after="0"/>
              <w:jc w:val="center"/>
              <w:rPr>
                <w:rFonts w:ascii="Calibri" w:hAnsi="Calibri" w:cs="Calibri"/>
                <w:i w:val="0"/>
                <w:iCs w:val="0"/>
                <w:color w:val="000000"/>
                <w:sz w:val="22"/>
                <w:szCs w:val="24"/>
              </w:rPr>
            </w:pPr>
            <w:bookmarkStart w:id="3094" w:name="_Ref531189711"/>
            <w:bookmarkStart w:id="3095" w:name="_Toc536112259"/>
            <w:bookmarkStart w:id="3096" w:name="_Toc536800562"/>
            <w:r w:rsidRPr="00A56003">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Pr>
                <w:rFonts w:ascii="Calibri" w:hAnsi="Calibri" w:cs="Calibri"/>
                <w:i w:val="0"/>
                <w:iCs w:val="0"/>
                <w:color w:val="000000"/>
                <w:sz w:val="22"/>
                <w:szCs w:val="24"/>
              </w:rPr>
              <w:fldChar w:fldCharType="end"/>
            </w:r>
            <w:bookmarkEnd w:id="3094"/>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bookmarkEnd w:id="3095"/>
            <w:bookmarkEnd w:id="3096"/>
          </w:p>
        </w:tc>
      </w:tr>
    </w:tbl>
    <w:p w14:paraId="14D63457" w14:textId="77777777" w:rsidR="00AD4BEE" w:rsidRDefault="00AD4BEE" w:rsidP="00AD4BEE"/>
    <w:p w14:paraId="41A3D03A" w14:textId="19AACA4E" w:rsidR="00AD4BEE" w:rsidRDefault="00AD4BEE" w:rsidP="00AD4BEE">
      <w:pPr>
        <w:pStyle w:val="Default"/>
        <w:spacing w:before="240" w:after="240" w:line="360" w:lineRule="auto"/>
        <w:ind w:firstLine="709"/>
        <w:jc w:val="both"/>
        <w:rPr>
          <w:sz w:val="22"/>
        </w:rPr>
      </w:pPr>
      <w:r>
        <w:rPr>
          <w:sz w:val="22"/>
        </w:rPr>
        <w:t>Contrairement aux résultats du cas du rotor court, les deux approches conduisent à des résultats sensiblement proches, ce qui permet d’obtenir</w:t>
      </w:r>
      <w:del w:id="3097" w:author="PERONY Raphael" w:date="2019-03-12T17:08:00Z">
        <w:r w:rsidDel="006A2FF3">
          <w:rPr>
            <w:sz w:val="22"/>
          </w:rPr>
          <w:delText xml:space="preserve">  </w:delText>
        </w:r>
      </w:del>
      <w:ins w:id="3098" w:author="PERONY Raphael" w:date="2019-03-12T17:08:00Z">
        <w:r w:rsidR="006A2FF3">
          <w:rPr>
            <w:sz w:val="22"/>
          </w:rPr>
          <w:t xml:space="preserve"> </w:t>
        </w:r>
      </w:ins>
      <w:del w:id="3099" w:author="PERONY Raphael" w:date="2019-03-12T17:21:00Z">
        <w:r w:rsidDel="00ED4EBA">
          <w:rPr>
            <w:sz w:val="22"/>
          </w:rPr>
          <w:delText xml:space="preserve"> </w:delText>
        </w:r>
      </w:del>
      <w:r>
        <w:rPr>
          <w:sz w:val="22"/>
        </w:rPr>
        <w:t xml:space="preserve">un coefficient d’influence </w:t>
      </w:r>
      <m:oMath>
        <m:r>
          <m:rPr>
            <m:sty m:val="bi"/>
          </m:rPr>
          <w:rPr>
            <w:rFonts w:ascii="Cambria Math" w:hAnsi="Cambria Math"/>
            <w:sz w:val="22"/>
          </w:rPr>
          <m:t>A</m:t>
        </m:r>
      </m:oMath>
      <w:r>
        <w:rPr>
          <w:sz w:val="22"/>
        </w:rPr>
        <w:t xml:space="preserve"> d’environ</w:t>
      </w:r>
      <m:oMath>
        <m:r>
          <w:rPr>
            <w:rFonts w:ascii="Cambria Math" w:hAnsi="Cambria Math"/>
            <w:sz w:val="22"/>
          </w:rPr>
          <m:t>0.3 µm/gmm</m:t>
        </m:r>
      </m:oMath>
      <w:r>
        <w:rPr>
          <w:sz w:val="22"/>
        </w:rPr>
        <w:t xml:space="preserve">. Il faut souligner que dans l’approche linéaire, les phases des vibrations obtenues sont indépendantes du balourd imposé, alors que celles-ci varient légèrement dans l’approche non linéaire. L’écart augmente avec l’amplitude du balourd pour atteindre environ 10 degrés. </w:t>
      </w:r>
    </w:p>
    <w:p w14:paraId="2CA72F68" w14:textId="77777777" w:rsidR="00C51FFB" w:rsidRDefault="00C51FFB" w:rsidP="000242D9"/>
    <w:p w14:paraId="5213D22E" w14:textId="77777777" w:rsidR="000545A6" w:rsidRPr="00E95E48" w:rsidRDefault="000545A6"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lang w:eastAsia="fr-FR"/>
              </w:rPr>
              <w:lastRenderedPageBreak/>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lang w:eastAsia="fr-FR"/>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59F66894" w:rsidR="000242D9" w:rsidRPr="00086068" w:rsidRDefault="000242D9" w:rsidP="008D2A74">
            <w:pPr>
              <w:pStyle w:val="Default"/>
              <w:spacing w:line="360" w:lineRule="auto"/>
              <w:jc w:val="center"/>
              <w:rPr>
                <w:sz w:val="22"/>
              </w:rPr>
            </w:pPr>
            <w:bookmarkStart w:id="3100" w:name="_Ref534232364"/>
            <w:bookmarkStart w:id="3101" w:name="_Toc536112260"/>
            <w:bookmarkStart w:id="3102" w:name="_Toc536800563"/>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8</w:t>
            </w:r>
            <w:r w:rsidR="0019727E">
              <w:rPr>
                <w:sz w:val="22"/>
              </w:rPr>
              <w:fldChar w:fldCharType="end"/>
            </w:r>
            <w:bookmarkEnd w:id="3100"/>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bookmarkEnd w:id="3101"/>
            <w:bookmarkEnd w:id="3102"/>
          </w:p>
        </w:tc>
      </w:tr>
    </w:tbl>
    <w:p w14:paraId="7EC6E775" w14:textId="77777777" w:rsidR="007E1561" w:rsidRDefault="007E1561" w:rsidP="00AD2DC8"/>
    <w:p w14:paraId="69E1AE76" w14:textId="77777777" w:rsidR="00B0655E" w:rsidRPr="006B56DD" w:rsidRDefault="00B0655E" w:rsidP="00E0308D">
      <w:pPr>
        <w:pStyle w:val="Paragraphedeliste"/>
        <w:numPr>
          <w:ilvl w:val="0"/>
          <w:numId w:val="17"/>
        </w:numPr>
      </w:pPr>
      <w:r w:rsidRPr="00A56003">
        <w:t xml:space="preserve">Détermination du coefficient </w:t>
      </w:r>
      <m:oMath>
        <m:r>
          <m:rPr>
            <m:sty m:val="bi"/>
          </m:rPr>
          <w:rPr>
            <w:rFonts w:ascii="Cambria Math" w:hAnsi="Cambria Math"/>
          </w:rPr>
          <m:t>B</m:t>
        </m:r>
      </m:oMath>
    </w:p>
    <w:p w14:paraId="1203FA46" w14:textId="77777777" w:rsidR="006B56DD" w:rsidRDefault="006B56DD" w:rsidP="006B56DD">
      <w:pPr>
        <w:pStyle w:val="Default"/>
        <w:spacing w:before="240" w:after="240" w:line="360" w:lineRule="auto"/>
        <w:ind w:firstLine="708"/>
        <w:jc w:val="both"/>
        <w:rPr>
          <w:sz w:val="22"/>
          <w:szCs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décrite précédemment.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Ces valeurs sont présentées dans  </w:t>
      </w:r>
      <w:r w:rsidRPr="00A357ED">
        <w:rPr>
          <w:b/>
          <w:iCs/>
          <w:sz w:val="22"/>
        </w:rPr>
        <w:t>Tableau</w:t>
      </w:r>
      <w:r w:rsidRPr="00A357ED">
        <w:rPr>
          <w:b/>
          <w:iCs/>
          <w:noProof/>
          <w:sz w:val="22"/>
        </w:rPr>
        <w:t xml:space="preserve"> 5.2</w:t>
      </w:r>
      <w:r w:rsidRPr="00A357ED">
        <w:rPr>
          <w:b/>
          <w:iCs/>
          <w:noProof/>
          <w:sz w:val="22"/>
        </w:rPr>
        <w:noBreakHyphen/>
        <w:t>2</w:t>
      </w:r>
      <w:r w:rsidRPr="00A357ED">
        <w:rPr>
          <w:iCs/>
          <w:noProof/>
          <w:sz w:val="22"/>
        </w:rPr>
        <w:t>.</w:t>
      </w:r>
      <w:r>
        <w:rPr>
          <w:iCs/>
          <w:noProof/>
          <w:sz w:val="22"/>
        </w:rPr>
        <w:t xml:space="preserve"> La </w:t>
      </w:r>
      <w:r w:rsidRPr="00DC3387">
        <w:rPr>
          <w:b/>
          <w:sz w:val="22"/>
        </w:rPr>
        <w:fldChar w:fldCharType="begin"/>
      </w:r>
      <w:r w:rsidRPr="00DC3387">
        <w:rPr>
          <w:b/>
          <w:sz w:val="22"/>
        </w:rPr>
        <w:instrText xml:space="preserve"> REF _Ref534295302 \h </w:instrText>
      </w:r>
      <w:r>
        <w:rPr>
          <w:b/>
          <w:sz w:val="22"/>
        </w:rPr>
        <w:instrText xml:space="preserve"> \* MERGEFORMAT </w:instrText>
      </w:r>
      <w:r w:rsidRPr="00DC3387">
        <w:rPr>
          <w:b/>
          <w:sz w:val="22"/>
        </w:rPr>
      </w:r>
      <w:r w:rsidRPr="00DC3387">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9</w:t>
      </w:r>
      <w:r w:rsidRPr="00DC3387">
        <w:rPr>
          <w:b/>
          <w:sz w:val="22"/>
        </w:rPr>
        <w:fldChar w:fldCharType="end"/>
      </w:r>
      <w:r>
        <w:t xml:space="preserve"> </w:t>
      </w:r>
      <w:r w:rsidRPr="00FE1C6B">
        <w:rPr>
          <w:sz w:val="22"/>
          <w:szCs w:val="22"/>
        </w:rPr>
        <w:t>présente</w:t>
      </w:r>
      <w:r>
        <w:rPr>
          <w:sz w:val="22"/>
          <w:szCs w:val="22"/>
        </w:rPr>
        <w:t xml:space="preserve"> l’amplitude et la phase du coefficient d’influence</w:t>
      </w:r>
      <m:oMath>
        <m:r>
          <w:rPr>
            <w:rFonts w:ascii="Cambria Math" w:hAnsi="Cambria Math"/>
            <w:sz w:val="22"/>
            <w:szCs w:val="22"/>
          </w:rPr>
          <m:t xml:space="preserve"> </m:t>
        </m:r>
        <m:r>
          <m:rPr>
            <m:sty m:val="bi"/>
          </m:rPr>
          <w:rPr>
            <w:rFonts w:ascii="Cambria Math" w:hAnsi="Cambria Math"/>
            <w:sz w:val="22"/>
          </w:rPr>
          <m:t>B</m:t>
        </m:r>
      </m:oMath>
      <w:r>
        <w:rPr>
          <w:sz w:val="22"/>
          <w:szCs w:val="22"/>
        </w:rPr>
        <w:t xml:space="preserve">. </w:t>
      </w:r>
    </w:p>
    <w:p w14:paraId="49431219" w14:textId="77777777" w:rsidR="009339CB" w:rsidRDefault="009339CB" w:rsidP="009339CB">
      <w:pPr>
        <w:pStyle w:val="Default"/>
        <w:spacing w:before="240" w:after="240" w:line="360" w:lineRule="auto"/>
        <w:jc w:val="both"/>
        <w:rPr>
          <w:sz w:val="22"/>
          <w:szCs w:val="22"/>
        </w:rPr>
      </w:pPr>
    </w:p>
    <w:p w14:paraId="583740C8" w14:textId="77777777" w:rsidR="009339CB" w:rsidRDefault="009339CB" w:rsidP="009339CB">
      <w:pPr>
        <w:pStyle w:val="Default"/>
        <w:spacing w:before="240" w:after="240" w:line="360" w:lineRule="auto"/>
        <w:jc w:val="both"/>
        <w:rPr>
          <w:sz w:val="22"/>
          <w:szCs w:val="22"/>
        </w:rPr>
      </w:pPr>
    </w:p>
    <w:p w14:paraId="5296FFEB" w14:textId="6F349B3C" w:rsidR="00B0655E" w:rsidRDefault="00B0655E" w:rsidP="002C7907">
      <w:pPr>
        <w:pStyle w:val="Lgende"/>
        <w:spacing w:before="240" w:after="120"/>
        <w:jc w:val="center"/>
        <w:rPr>
          <w:rFonts w:ascii="Calibri" w:hAnsi="Calibri" w:cs="Calibri"/>
          <w:bCs/>
          <w:i w:val="0"/>
          <w:color w:val="000000"/>
          <w:sz w:val="22"/>
          <w:szCs w:val="24"/>
        </w:rPr>
      </w:pPr>
      <w:bookmarkStart w:id="3103" w:name="_Ref531186850"/>
      <w:bookmarkStart w:id="3104" w:name="_Ref534380440"/>
      <w:bookmarkStart w:id="3105" w:name="_Toc536112278"/>
      <w:bookmarkStart w:id="3106" w:name="_Toc536800611"/>
      <w:r w:rsidRPr="00A56003">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2</w:t>
      </w:r>
      <w:r w:rsidR="00B055A9">
        <w:rPr>
          <w:rFonts w:ascii="Calibri" w:hAnsi="Calibri" w:cs="Calibri"/>
          <w:i w:val="0"/>
          <w:iCs w:val="0"/>
          <w:color w:val="000000"/>
          <w:sz w:val="22"/>
          <w:szCs w:val="24"/>
        </w:rPr>
        <w:fldChar w:fldCharType="end"/>
      </w:r>
      <w:bookmarkEnd w:id="3103"/>
      <w:bookmarkEnd w:id="3104"/>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bookmarkEnd w:id="3105"/>
      <w:bookmarkEnd w:id="3106"/>
    </w:p>
    <w:tbl>
      <w:tblPr>
        <w:tblStyle w:val="Grilledutableau"/>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115F60">
        <w:trPr>
          <w:trHeight w:val="283"/>
          <w:jc w:val="center"/>
        </w:trPr>
        <w:tc>
          <w:tcPr>
            <w:tcW w:w="0" w:type="auto"/>
            <w:hideMark/>
          </w:tcPr>
          <w:p w14:paraId="10EC5DA7" w14:textId="5495324A" w:rsidR="00D37371" w:rsidRPr="002C7907" w:rsidRDefault="00D37371" w:rsidP="002C7907">
            <w:pPr>
              <w:jc w:val="center"/>
              <w:rPr>
                <w:sz w:val="24"/>
                <w:lang w:eastAsia="zh-CN"/>
              </w:rPr>
            </w:pPr>
          </w:p>
        </w:tc>
        <w:tc>
          <w:tcPr>
            <w:tcW w:w="0" w:type="auto"/>
            <w:gridSpan w:val="2"/>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115F60">
        <w:trPr>
          <w:trHeight w:val="283"/>
          <w:jc w:val="center"/>
        </w:trPr>
        <w:tc>
          <w:tcPr>
            <w:tcW w:w="0" w:type="auto"/>
            <w:hideMark/>
          </w:tcPr>
          <w:p w14:paraId="442AAE7E" w14:textId="77777777" w:rsidR="00D37371" w:rsidRPr="002C7907" w:rsidRDefault="00D37371" w:rsidP="002C7907">
            <w:pPr>
              <w:jc w:val="center"/>
              <w:rPr>
                <w:sz w:val="24"/>
                <w:lang w:eastAsia="zh-CN"/>
              </w:rPr>
            </w:pPr>
            <w:r w:rsidRPr="002C7907">
              <w:rPr>
                <w:sz w:val="24"/>
                <w:lang w:eastAsia="zh-CN"/>
              </w:rPr>
              <w:t>Balourd [gmm]</w:t>
            </w:r>
          </w:p>
        </w:tc>
        <w:tc>
          <w:tcPr>
            <w:tcW w:w="0" w:type="auto"/>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07544F77" w14:textId="77777777" w:rsidR="00D37371" w:rsidRPr="002C7907" w:rsidRDefault="00D37371" w:rsidP="002C7907">
            <w:pPr>
              <w:jc w:val="center"/>
              <w:rPr>
                <w:sz w:val="24"/>
                <w:lang w:eastAsia="zh-CN"/>
              </w:rPr>
            </w:pPr>
            <w:r w:rsidRPr="002C7907">
              <w:rPr>
                <w:sz w:val="24"/>
                <w:lang w:eastAsia="zh-CN"/>
              </w:rPr>
              <w:t>Phase [deg]</w:t>
            </w:r>
          </w:p>
        </w:tc>
        <w:tc>
          <w:tcPr>
            <w:tcW w:w="0" w:type="auto"/>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70E57E8A" w14:textId="77777777" w:rsidR="00D37371" w:rsidRPr="002C7907" w:rsidRDefault="00D37371" w:rsidP="002C7907">
            <w:pPr>
              <w:jc w:val="center"/>
              <w:rPr>
                <w:sz w:val="24"/>
                <w:lang w:eastAsia="zh-CN"/>
              </w:rPr>
            </w:pPr>
            <w:r w:rsidRPr="002C7907">
              <w:rPr>
                <w:sz w:val="24"/>
                <w:lang w:eastAsia="zh-CN"/>
              </w:rPr>
              <w:t>Phase [deg]</w:t>
            </w:r>
          </w:p>
        </w:tc>
      </w:tr>
      <w:tr w:rsidR="00D37371" w:rsidRPr="00D37371" w14:paraId="31107B45" w14:textId="77777777" w:rsidTr="00115F60">
        <w:trPr>
          <w:trHeight w:val="283"/>
          <w:jc w:val="center"/>
        </w:trPr>
        <w:tc>
          <w:tcPr>
            <w:tcW w:w="0" w:type="auto"/>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115F60">
        <w:trPr>
          <w:trHeight w:val="283"/>
          <w:jc w:val="center"/>
        </w:trPr>
        <w:tc>
          <w:tcPr>
            <w:tcW w:w="0" w:type="auto"/>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115F60">
        <w:trPr>
          <w:trHeight w:val="283"/>
          <w:jc w:val="center"/>
        </w:trPr>
        <w:tc>
          <w:tcPr>
            <w:tcW w:w="0" w:type="auto"/>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115F60">
        <w:trPr>
          <w:trHeight w:val="283"/>
          <w:jc w:val="center"/>
        </w:trPr>
        <w:tc>
          <w:tcPr>
            <w:tcW w:w="0" w:type="auto"/>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115F60">
        <w:trPr>
          <w:trHeight w:val="283"/>
          <w:jc w:val="center"/>
        </w:trPr>
        <w:tc>
          <w:tcPr>
            <w:tcW w:w="0" w:type="auto"/>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115F60">
        <w:trPr>
          <w:trHeight w:val="283"/>
          <w:jc w:val="center"/>
        </w:trPr>
        <w:tc>
          <w:tcPr>
            <w:tcW w:w="0" w:type="auto"/>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115F60">
        <w:trPr>
          <w:trHeight w:val="283"/>
          <w:jc w:val="center"/>
        </w:trPr>
        <w:tc>
          <w:tcPr>
            <w:tcW w:w="0" w:type="auto"/>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p w14:paraId="3B74E792" w14:textId="77777777" w:rsidR="001655A1" w:rsidRDefault="001655A1"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lang w:eastAsia="fr-FR"/>
              </w:rPr>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lang w:eastAsia="fr-FR"/>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6585D60E" w:rsidR="00B0655E" w:rsidRPr="00086068" w:rsidRDefault="00B0655E" w:rsidP="008D2A74">
            <w:pPr>
              <w:pStyle w:val="Default"/>
              <w:spacing w:line="360" w:lineRule="auto"/>
              <w:jc w:val="center"/>
              <w:rPr>
                <w:sz w:val="22"/>
              </w:rPr>
            </w:pPr>
            <w:bookmarkStart w:id="3107" w:name="_Ref534295302"/>
            <w:bookmarkStart w:id="3108" w:name="_Toc536112261"/>
            <w:bookmarkStart w:id="3109" w:name="_Toc536800564"/>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9</w:t>
            </w:r>
            <w:r w:rsidR="0019727E">
              <w:rPr>
                <w:sz w:val="22"/>
              </w:rPr>
              <w:fldChar w:fldCharType="end"/>
            </w:r>
            <w:bookmarkEnd w:id="3107"/>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bookmarkEnd w:id="3108"/>
            <w:bookmarkEnd w:id="3109"/>
          </w:p>
        </w:tc>
      </w:tr>
    </w:tbl>
    <w:p w14:paraId="3316E965" w14:textId="77777777" w:rsidR="00B0655E" w:rsidRPr="00A56003" w:rsidRDefault="00B0655E" w:rsidP="00E0308D">
      <w:pPr>
        <w:pStyle w:val="Paragraphedeliste"/>
        <w:numPr>
          <w:ilvl w:val="0"/>
          <w:numId w:val="17"/>
        </w:numPr>
        <w:spacing w:before="240" w:after="240"/>
        <w:ind w:left="714" w:hanging="357"/>
      </w:pPr>
      <w:r w:rsidRPr="00A56003">
        <w:lastRenderedPageBreak/>
        <w:t xml:space="preserve">Détermination du coefficient </w:t>
      </w:r>
      <m:oMath>
        <m:r>
          <m:rPr>
            <m:sty m:val="bi"/>
          </m:rPr>
          <w:rPr>
            <w:rFonts w:ascii="Cambria Math" w:hAnsi="Cambria Math"/>
          </w:rPr>
          <m:t>C</m:t>
        </m:r>
      </m:oMath>
    </w:p>
    <w:p w14:paraId="507C79B2" w14:textId="1D8F3E9F" w:rsidR="000545A6" w:rsidRPr="00A56003" w:rsidRDefault="000545A6" w:rsidP="000545A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de Lorenz et Murphy, la déformation </w:t>
      </w:r>
      <w:r w:rsidRPr="00A56003">
        <w:rPr>
          <w:sz w:val="22"/>
        </w:rPr>
        <w:t xml:space="preserve">de la fibre neutre du rotor </w:t>
      </w:r>
      <w:r>
        <w:rPr>
          <w:sz w:val="22"/>
        </w:rPr>
        <w:t xml:space="preserve">au droit du </w:t>
      </w:r>
      <w:r w:rsidRPr="00A56003">
        <w:rPr>
          <w:sz w:val="22"/>
        </w:rPr>
        <w:t>disque</w:t>
      </w:r>
      <w:r>
        <w:rPr>
          <w:sz w:val="22"/>
        </w:rPr>
        <w:t xml:space="preserve"> en porte à faux</w:t>
      </w:r>
      <w:r w:rsidRPr="00A56003">
        <w:rPr>
          <w:sz w:val="22"/>
        </w:rPr>
        <w:t xml:space="preserve"> de 10.4</w:t>
      </w:r>
      <w:r>
        <w:rPr>
          <w:sz w:val="22"/>
        </w:rPr>
        <w:t>kg est calculée.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 xml:space="preserve">559 </w:t>
      </w:r>
      <w:r w:rsidRPr="00A56003">
        <w:rPr>
          <w:sz w:val="22"/>
        </w:rPr>
        <w:t xml:space="preserve">g.mm/°C. </w:t>
      </w:r>
    </w:p>
    <w:p w14:paraId="5EDA9A67" w14:textId="4B638CAD"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C20694" w:rsidRPr="00C20694">
        <w:rPr>
          <w:b/>
          <w:sz w:val="22"/>
        </w:rPr>
        <w:t>Figure 5.2</w:t>
      </w:r>
      <w:r w:rsidR="00C20694" w:rsidRPr="00C20694">
        <w:rPr>
          <w:b/>
          <w:sz w:val="22"/>
        </w:rPr>
        <w:noBreakHyphen/>
        <w:t>10</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lang w:eastAsia="fr-FR"/>
        </w:rPr>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05635" cy="2802818"/>
                    </a:xfrm>
                    <a:prstGeom prst="rect">
                      <a:avLst/>
                    </a:prstGeom>
                  </pic:spPr>
                </pic:pic>
              </a:graphicData>
            </a:graphic>
          </wp:inline>
        </w:drawing>
      </w:r>
    </w:p>
    <w:p w14:paraId="1754A0C5" w14:textId="5FD9A701" w:rsidR="00B0655E" w:rsidRDefault="00B0655E" w:rsidP="00B0655E">
      <w:pPr>
        <w:pStyle w:val="Lgende"/>
        <w:jc w:val="center"/>
        <w:rPr>
          <w:rFonts w:ascii="Calibri" w:hAnsi="Calibri" w:cs="Calibri"/>
          <w:i w:val="0"/>
          <w:color w:val="000000"/>
          <w:sz w:val="22"/>
          <w:szCs w:val="24"/>
        </w:rPr>
      </w:pPr>
      <w:bookmarkStart w:id="3110" w:name="_Ref531186145"/>
      <w:bookmarkStart w:id="3111" w:name="_Toc536112262"/>
      <w:bookmarkStart w:id="3112" w:name="_Toc536800565"/>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3110"/>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bookmarkEnd w:id="3111"/>
      <w:bookmarkEnd w:id="3112"/>
    </w:p>
    <w:p w14:paraId="592BC73D" w14:textId="481D80DB" w:rsidR="00DB069B" w:rsidRDefault="00DB069B" w:rsidP="00A95AF3">
      <w:pPr>
        <w:pStyle w:val="Titre4"/>
        <w:spacing w:before="240" w:after="240"/>
        <w:ind w:left="709" w:hanging="862"/>
      </w:pPr>
      <w:r>
        <w:t xml:space="preserve">Résultat de l’analyse </w:t>
      </w:r>
    </w:p>
    <w:p w14:paraId="79757582" w14:textId="18E926B3"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del w:id="3113" w:author="PERONY Raphael" w:date="2019-03-12T17:08:00Z">
        <w:r w:rsidRPr="00A56003" w:rsidDel="006A2FF3">
          <w:delText xml:space="preserve">  </w:delText>
        </w:r>
      </w:del>
      <w:ins w:id="3114" w:author="PERONY Raphael" w:date="2019-03-12T17:08:00Z">
        <w:r w:rsidR="006A2FF3">
          <w:t xml:space="preserve"> </w:t>
        </w:r>
      </w:ins>
      <w:r w:rsidRPr="00A56003">
        <w:t>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C20694" w:rsidRPr="00C20694">
        <w:rPr>
          <w:b/>
          <w:iCs/>
        </w:rPr>
        <w:t xml:space="preserve">Figure </w:t>
      </w:r>
      <w:r w:rsidR="00C20694" w:rsidRPr="00C20694">
        <w:rPr>
          <w:b/>
          <w:iCs/>
          <w:noProof/>
        </w:rPr>
        <w:t>5.2</w:t>
      </w:r>
      <w:r w:rsidR="00C20694" w:rsidRPr="00C20694">
        <w:rPr>
          <w:b/>
          <w:iCs/>
          <w:noProof/>
        </w:rPr>
        <w:noBreakHyphen/>
        <w:t>11</w:t>
      </w:r>
      <w:r w:rsidRPr="00FD2537">
        <w:rPr>
          <w:b/>
        </w:rPr>
        <w:fldChar w:fldCharType="end"/>
      </w:r>
      <w:r>
        <w:t xml:space="preserve"> sous forme d’un diagramme de stabilité en fonction de l’amplitude </w:t>
      </w:r>
      <w:r w:rsidR="00C51FFB">
        <w:t xml:space="preserve">du </w:t>
      </w:r>
      <w:r>
        <w:t>balourd mécanique imposé</w:t>
      </w:r>
      <w:r w:rsidRPr="00A56003">
        <w:t>.</w:t>
      </w:r>
      <w:r>
        <w:t xml:space="preserve"> Comme le montre cette figure, le cri</w:t>
      </w:r>
      <w:r w:rsidR="00752749">
        <w:t>tère de stabilité obtenu par l’approche analytique améliorée</w:t>
      </w:r>
      <w:r>
        <w:t xml:space="preserve"> dépasse le seuil critique lorsque l’amplitude du balourd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w:t>
      </w:r>
      <w:r>
        <w:rPr>
          <w:lang w:eastAsia="zh-CN"/>
        </w:rPr>
        <w:lastRenderedPageBreak/>
        <w:t xml:space="preserve">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et </w:t>
      </w:r>
      <w:r w:rsidR="000545A6">
        <w:rPr>
          <w:lang w:eastAsia="zh-CN"/>
        </w:rPr>
        <w:t xml:space="preserve">la </w:t>
      </w:r>
      <w:r>
        <w:rPr>
          <w:lang w:eastAsia="zh-CN"/>
        </w:rPr>
        <w:t>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2627CDD8" w:rsidR="0037172D" w:rsidRDefault="0037172D" w:rsidP="0037172D">
      <w:pPr>
        <w:spacing w:before="240" w:after="240" w:line="360" w:lineRule="auto"/>
        <w:ind w:firstLine="709"/>
      </w:pPr>
      <w:r>
        <w:rPr>
          <w:lang w:eastAsia="zh-CN"/>
        </w:rPr>
        <w:t xml:space="preserve">Au </w:t>
      </w:r>
      <w:hyperlink w:anchor="_Simulation_du_rotor" w:history="1">
        <w:r w:rsidRPr="005C54C0">
          <w:rPr>
            <w:rStyle w:val="Lienhypertexte"/>
            <w:b/>
            <w:color w:val="000000" w:themeColor="text1"/>
            <w:u w:val="none"/>
            <w:lang w:eastAsia="zh-CN"/>
          </w:rPr>
          <w:t>chapitre 4</w:t>
        </w:r>
      </w:hyperlink>
      <w:r>
        <w:rPr>
          <w:lang w:eastAsia="zh-CN"/>
        </w:rPr>
        <w:t>,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4B1DCEFC" w:rsidR="0037172D" w:rsidRDefault="0037172D" w:rsidP="00B9707F">
      <w:pPr>
        <w:spacing w:line="360" w:lineRule="auto"/>
        <w:ind w:firstLine="708"/>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r w:rsidR="00C20694" w:rsidRPr="00C20694">
        <w:rPr>
          <w:rFonts w:cs="Calibri"/>
          <w:b/>
          <w:color w:val="000000"/>
          <w:szCs w:val="24"/>
        </w:rPr>
        <w:t>Tableau</w:t>
      </w:r>
      <w:r w:rsidR="00C20694" w:rsidRPr="00C20694">
        <w:rPr>
          <w:rFonts w:cs="Calibri"/>
          <w:b/>
          <w:iCs/>
          <w:noProof/>
          <w:color w:val="000000"/>
          <w:szCs w:val="24"/>
        </w:rPr>
        <w:t xml:space="preserve"> </w:t>
      </w:r>
      <w:r w:rsidR="00C20694">
        <w:rPr>
          <w:rFonts w:cs="Calibri"/>
          <w:i/>
          <w:iCs/>
          <w:noProof/>
          <w:color w:val="000000"/>
          <w:szCs w:val="24"/>
        </w:rPr>
        <w:t>5.2</w:t>
      </w:r>
      <w:r w:rsidR="00C20694" w:rsidRPr="00C20694">
        <w:rPr>
          <w:rFonts w:cs="Calibri"/>
          <w:i/>
          <w:iCs/>
          <w:noProof/>
          <w:color w:val="000000"/>
          <w:szCs w:val="24"/>
        </w:rPr>
        <w:noBreakHyphen/>
      </w:r>
      <w:r w:rsidR="00C20694">
        <w:rPr>
          <w:rFonts w:cs="Calibri"/>
          <w:i/>
          <w:iCs/>
          <w:noProof/>
          <w:color w:val="000000"/>
          <w:szCs w:val="24"/>
        </w:rPr>
        <w:t>2</w:t>
      </w:r>
      <w:r w:rsidRPr="006E3ACC">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ins w:id="3115" w:author="PERONY Raphael" w:date="2019-03-12T17:24:00Z">
        <w:r w:rsidR="00ED4EBA">
          <w:t>e</w:t>
        </w:r>
      </w:ins>
      <w:r w:rsidRPr="00C809D9">
        <w:t>.</w:t>
      </w:r>
      <w:r w:rsidRPr="00DD796F">
        <w:t xml:space="preserve"> </w:t>
      </w:r>
      <w:r>
        <w:t>Ces balourds thermiques créés sont dépendent des balourds mécaniques imposés et leurs balourds totaux sont présenté</w:t>
      </w:r>
      <w:ins w:id="3116" w:author="PERONY Raphael" w:date="2019-03-12T17:25:00Z">
        <w:r w:rsidR="00ED4EBA">
          <w:t>s</w:t>
        </w:r>
      </w:ins>
      <w:r>
        <w:t xml:space="preserve">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C20694" w:rsidRPr="00C20694">
        <w:rPr>
          <w:rFonts w:cs="Calibri"/>
          <w:b/>
          <w:iCs/>
          <w:color w:val="000000"/>
          <w:szCs w:val="24"/>
        </w:rPr>
        <w:t>Tableau 5.2</w:t>
      </w:r>
      <w:r w:rsidR="00C20694" w:rsidRPr="00C20694">
        <w:rPr>
          <w:rFonts w:cs="Calibri"/>
          <w:b/>
          <w:iCs/>
          <w:color w:val="000000"/>
          <w:szCs w:val="24"/>
        </w:rPr>
        <w:noBreakHyphen/>
        <w:t>3</w:t>
      </w:r>
      <w:r w:rsidRPr="009521A5">
        <w:rPr>
          <w:b/>
        </w:rPr>
        <w:fldChar w:fldCharType="end"/>
      </w:r>
      <w:r w:rsidRPr="009521A5">
        <w:t>.</w:t>
      </w:r>
      <w:r>
        <w:t xml:space="preserve">  </w:t>
      </w:r>
    </w:p>
    <w:p w14:paraId="64E3BAD1" w14:textId="77777777" w:rsidR="009339CB" w:rsidRDefault="009339CB" w:rsidP="00B9707F">
      <w:pPr>
        <w:spacing w:line="360" w:lineRule="auto"/>
        <w:ind w:firstLine="708"/>
      </w:pPr>
    </w:p>
    <w:p w14:paraId="7664A771" w14:textId="77777777" w:rsidR="004D6813" w:rsidRPr="00E44D67" w:rsidRDefault="004D6813" w:rsidP="004D6813">
      <w:pPr>
        <w:pStyle w:val="Default"/>
        <w:keepNext/>
        <w:spacing w:line="360" w:lineRule="auto"/>
        <w:jc w:val="center"/>
        <w:rPr>
          <w:sz w:val="22"/>
        </w:rPr>
      </w:pPr>
      <w:r>
        <w:rPr>
          <w:noProof/>
          <w:sz w:val="22"/>
          <w:lang w:eastAsia="fr-FR"/>
        </w:rPr>
        <w:drawing>
          <wp:inline distT="0" distB="0" distL="0" distR="0" wp14:anchorId="41BFF86F" wp14:editId="26CD7A6B">
            <wp:extent cx="4803057" cy="274406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14372" cy="2750525"/>
                    </a:xfrm>
                    <a:prstGeom prst="rect">
                      <a:avLst/>
                    </a:prstGeom>
                    <a:noFill/>
                  </pic:spPr>
                </pic:pic>
              </a:graphicData>
            </a:graphic>
          </wp:inline>
        </w:drawing>
      </w:r>
    </w:p>
    <w:p w14:paraId="0E788CD8" w14:textId="66F82E61" w:rsidR="004D6813" w:rsidRDefault="004D6813" w:rsidP="006201A6">
      <w:pPr>
        <w:pStyle w:val="Lgende"/>
        <w:spacing w:after="240"/>
        <w:jc w:val="center"/>
        <w:rPr>
          <w:rFonts w:ascii="Calibri" w:hAnsi="Calibri" w:cs="Calibri"/>
          <w:i w:val="0"/>
          <w:iCs w:val="0"/>
          <w:color w:val="000000"/>
          <w:sz w:val="22"/>
          <w:szCs w:val="24"/>
        </w:rPr>
      </w:pPr>
      <w:bookmarkStart w:id="3117" w:name="_Ref531184866"/>
      <w:bookmarkStart w:id="3118" w:name="_Toc536112263"/>
      <w:bookmarkStart w:id="3119" w:name="_Toc536800566"/>
      <w:r w:rsidRPr="00E44D67">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3117"/>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bookmarkEnd w:id="3118"/>
      <w:bookmarkEnd w:id="3119"/>
    </w:p>
    <w:p w14:paraId="7888DDB6" w14:textId="77777777" w:rsidR="007805D4" w:rsidRPr="007805D4" w:rsidRDefault="007805D4" w:rsidP="007805D4">
      <w:pPr>
        <w:rPr>
          <w:lang w:eastAsia="zh-CN"/>
        </w:rPr>
      </w:pPr>
    </w:p>
    <w:p w14:paraId="6EF454EF" w14:textId="68EA815C"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3120" w:name="_Ref534382904"/>
      <w:bookmarkStart w:id="3121" w:name="_Toc536112279"/>
      <w:bookmarkStart w:id="3122" w:name="_Toc536800612"/>
      <w:r w:rsidRPr="009521A5">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3120"/>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bookmarkEnd w:id="3121"/>
      <w:bookmarkEnd w:id="3122"/>
    </w:p>
    <w:tbl>
      <w:tblPr>
        <w:tblStyle w:val="Grilledutableau"/>
        <w:tblW w:w="5000" w:type="pct"/>
        <w:tblLook w:val="0420" w:firstRow="1" w:lastRow="0" w:firstColumn="0" w:lastColumn="0" w:noHBand="0" w:noVBand="1"/>
      </w:tblPr>
      <w:tblGrid>
        <w:gridCol w:w="2164"/>
        <w:gridCol w:w="986"/>
        <w:gridCol w:w="986"/>
        <w:gridCol w:w="986"/>
        <w:gridCol w:w="986"/>
        <w:gridCol w:w="986"/>
        <w:gridCol w:w="986"/>
        <w:gridCol w:w="982"/>
      </w:tblGrid>
      <w:tr w:rsidR="0074469B" w:rsidRPr="0074469B" w14:paraId="261C7743" w14:textId="77777777" w:rsidTr="0074469B">
        <w:trPr>
          <w:trHeight w:val="584"/>
        </w:trPr>
        <w:tc>
          <w:tcPr>
            <w:tcW w:w="1194" w:type="pct"/>
            <w:vAlign w:val="center"/>
            <w:hideMark/>
          </w:tcPr>
          <w:p w14:paraId="57DB0543" w14:textId="77777777" w:rsidR="0074469B" w:rsidRPr="0074469B" w:rsidRDefault="0074469B" w:rsidP="0074469B">
            <w:pPr>
              <w:spacing w:before="120" w:line="360" w:lineRule="auto"/>
              <w:jc w:val="center"/>
            </w:pPr>
            <w:r w:rsidRPr="0074469B">
              <w:t>Balourd  mécanique imposé [g.mm]</w:t>
            </w:r>
          </w:p>
        </w:tc>
        <w:tc>
          <w:tcPr>
            <w:tcW w:w="544" w:type="pct"/>
            <w:vAlign w:val="center"/>
            <w:hideMark/>
          </w:tcPr>
          <w:p w14:paraId="0865B9FA" w14:textId="77777777" w:rsidR="0074469B" w:rsidRPr="0074469B" w:rsidRDefault="0074469B" w:rsidP="0074469B">
            <w:pPr>
              <w:spacing w:before="120" w:line="360" w:lineRule="auto"/>
              <w:jc w:val="center"/>
            </w:pPr>
            <w:r w:rsidRPr="0074469B">
              <w:t>100.00</w:t>
            </w:r>
          </w:p>
        </w:tc>
        <w:tc>
          <w:tcPr>
            <w:tcW w:w="544" w:type="pct"/>
            <w:vAlign w:val="center"/>
            <w:hideMark/>
          </w:tcPr>
          <w:p w14:paraId="419C6F1B" w14:textId="77777777" w:rsidR="0074469B" w:rsidRPr="0074469B" w:rsidRDefault="0074469B" w:rsidP="0074469B">
            <w:pPr>
              <w:spacing w:before="120" w:line="360" w:lineRule="auto"/>
              <w:jc w:val="center"/>
            </w:pPr>
            <w:r w:rsidRPr="0074469B">
              <w:t>120.00</w:t>
            </w:r>
          </w:p>
        </w:tc>
        <w:tc>
          <w:tcPr>
            <w:tcW w:w="544" w:type="pct"/>
            <w:vAlign w:val="center"/>
            <w:hideMark/>
          </w:tcPr>
          <w:p w14:paraId="295F3CFF" w14:textId="77777777" w:rsidR="0074469B" w:rsidRPr="0074469B" w:rsidRDefault="0074469B" w:rsidP="0074469B">
            <w:pPr>
              <w:spacing w:before="120" w:line="360" w:lineRule="auto"/>
              <w:jc w:val="center"/>
            </w:pPr>
            <w:r w:rsidRPr="0074469B">
              <w:t>140.00</w:t>
            </w:r>
          </w:p>
        </w:tc>
        <w:tc>
          <w:tcPr>
            <w:tcW w:w="544" w:type="pct"/>
            <w:vAlign w:val="center"/>
            <w:hideMark/>
          </w:tcPr>
          <w:p w14:paraId="45B3C27A" w14:textId="77777777" w:rsidR="0074469B" w:rsidRPr="0074469B" w:rsidRDefault="0074469B" w:rsidP="0074469B">
            <w:pPr>
              <w:spacing w:before="120" w:line="360" w:lineRule="auto"/>
              <w:jc w:val="center"/>
            </w:pPr>
            <w:r w:rsidRPr="0074469B">
              <w:t>160.00</w:t>
            </w:r>
          </w:p>
        </w:tc>
        <w:tc>
          <w:tcPr>
            <w:tcW w:w="544" w:type="pct"/>
            <w:vAlign w:val="center"/>
            <w:hideMark/>
          </w:tcPr>
          <w:p w14:paraId="1C3892DF" w14:textId="77777777" w:rsidR="0074469B" w:rsidRPr="0074469B" w:rsidRDefault="0074469B" w:rsidP="0074469B">
            <w:pPr>
              <w:spacing w:before="120" w:line="360" w:lineRule="auto"/>
              <w:jc w:val="center"/>
            </w:pPr>
            <w:r w:rsidRPr="0074469B">
              <w:t>180.00</w:t>
            </w:r>
          </w:p>
        </w:tc>
        <w:tc>
          <w:tcPr>
            <w:tcW w:w="544" w:type="pct"/>
            <w:vAlign w:val="center"/>
            <w:hideMark/>
          </w:tcPr>
          <w:p w14:paraId="4167329A" w14:textId="77777777" w:rsidR="0074469B" w:rsidRPr="0074469B" w:rsidRDefault="0074469B" w:rsidP="0074469B">
            <w:pPr>
              <w:spacing w:before="120" w:line="360" w:lineRule="auto"/>
              <w:jc w:val="center"/>
            </w:pPr>
            <w:r w:rsidRPr="0074469B">
              <w:t>200.00</w:t>
            </w:r>
          </w:p>
        </w:tc>
        <w:tc>
          <w:tcPr>
            <w:tcW w:w="544" w:type="pct"/>
            <w:vAlign w:val="center"/>
            <w:hideMark/>
          </w:tcPr>
          <w:p w14:paraId="2F0D23A0" w14:textId="77777777" w:rsidR="0074469B" w:rsidRPr="0074469B" w:rsidRDefault="0074469B" w:rsidP="0074469B">
            <w:pPr>
              <w:spacing w:before="120" w:line="360" w:lineRule="auto"/>
              <w:jc w:val="center"/>
            </w:pPr>
            <w:r w:rsidRPr="0074469B">
              <w:t>220.00</w:t>
            </w:r>
          </w:p>
        </w:tc>
      </w:tr>
      <w:tr w:rsidR="0074469B" w:rsidRPr="0074469B" w14:paraId="19EB1674" w14:textId="77777777" w:rsidTr="0074469B">
        <w:trPr>
          <w:trHeight w:val="584"/>
        </w:trPr>
        <w:tc>
          <w:tcPr>
            <w:tcW w:w="1194" w:type="pct"/>
            <w:vAlign w:val="center"/>
            <w:hideMark/>
          </w:tcPr>
          <w:p w14:paraId="2D17F96B" w14:textId="77777777" w:rsidR="0074469B" w:rsidRPr="0074469B" w:rsidRDefault="0074469B" w:rsidP="0074469B">
            <w:pPr>
              <w:spacing w:before="120" w:line="360" w:lineRule="auto"/>
              <w:jc w:val="center"/>
            </w:pPr>
            <w:r w:rsidRPr="0074469B">
              <w:t>Balourd thermique estimé [g.mm]</w:t>
            </w:r>
          </w:p>
        </w:tc>
        <w:tc>
          <w:tcPr>
            <w:tcW w:w="544" w:type="pct"/>
            <w:vAlign w:val="center"/>
            <w:hideMark/>
          </w:tcPr>
          <w:p w14:paraId="0BC83A91" w14:textId="77777777" w:rsidR="0074469B" w:rsidRPr="0074469B" w:rsidRDefault="0074469B" w:rsidP="0074469B">
            <w:pPr>
              <w:spacing w:before="120" w:line="360" w:lineRule="auto"/>
              <w:jc w:val="center"/>
            </w:pPr>
            <w:r w:rsidRPr="0074469B">
              <w:t>68.02</w:t>
            </w:r>
          </w:p>
        </w:tc>
        <w:tc>
          <w:tcPr>
            <w:tcW w:w="544" w:type="pct"/>
            <w:vAlign w:val="center"/>
            <w:hideMark/>
          </w:tcPr>
          <w:p w14:paraId="1B7B8519" w14:textId="77777777" w:rsidR="0074469B" w:rsidRPr="0074469B" w:rsidRDefault="0074469B" w:rsidP="0074469B">
            <w:pPr>
              <w:spacing w:before="120" w:line="360" w:lineRule="auto"/>
              <w:jc w:val="center"/>
            </w:pPr>
            <w:r w:rsidRPr="0074469B">
              <w:t>84.66</w:t>
            </w:r>
          </w:p>
        </w:tc>
        <w:tc>
          <w:tcPr>
            <w:tcW w:w="544" w:type="pct"/>
            <w:vAlign w:val="center"/>
            <w:hideMark/>
          </w:tcPr>
          <w:p w14:paraId="6CADE14D" w14:textId="77777777" w:rsidR="0074469B" w:rsidRPr="0074469B" w:rsidRDefault="0074469B" w:rsidP="0074469B">
            <w:pPr>
              <w:spacing w:before="120" w:line="360" w:lineRule="auto"/>
              <w:jc w:val="center"/>
            </w:pPr>
            <w:r w:rsidRPr="0074469B">
              <w:t>104.26</w:t>
            </w:r>
          </w:p>
        </w:tc>
        <w:tc>
          <w:tcPr>
            <w:tcW w:w="544" w:type="pct"/>
            <w:vAlign w:val="center"/>
            <w:hideMark/>
          </w:tcPr>
          <w:p w14:paraId="65A94347" w14:textId="77777777" w:rsidR="0074469B" w:rsidRPr="0074469B" w:rsidRDefault="0074469B" w:rsidP="0074469B">
            <w:pPr>
              <w:spacing w:before="120" w:line="360" w:lineRule="auto"/>
              <w:jc w:val="center"/>
            </w:pPr>
            <w:r w:rsidRPr="0074469B">
              <w:t>127.41</w:t>
            </w:r>
          </w:p>
        </w:tc>
        <w:tc>
          <w:tcPr>
            <w:tcW w:w="544" w:type="pct"/>
            <w:vAlign w:val="center"/>
            <w:hideMark/>
          </w:tcPr>
          <w:p w14:paraId="2986E1D2" w14:textId="77777777" w:rsidR="0074469B" w:rsidRPr="0074469B" w:rsidRDefault="0074469B" w:rsidP="0074469B">
            <w:pPr>
              <w:spacing w:before="120" w:line="360" w:lineRule="auto"/>
              <w:jc w:val="center"/>
            </w:pPr>
            <w:r w:rsidRPr="0074469B">
              <w:t>145.97</w:t>
            </w:r>
          </w:p>
        </w:tc>
        <w:tc>
          <w:tcPr>
            <w:tcW w:w="544" w:type="pct"/>
            <w:vAlign w:val="center"/>
            <w:hideMark/>
          </w:tcPr>
          <w:p w14:paraId="369205C3" w14:textId="77777777" w:rsidR="0074469B" w:rsidRPr="0074469B" w:rsidRDefault="0074469B" w:rsidP="0074469B">
            <w:pPr>
              <w:spacing w:before="120" w:line="360" w:lineRule="auto"/>
              <w:jc w:val="center"/>
            </w:pPr>
            <w:r w:rsidRPr="0074469B">
              <w:t>187.09</w:t>
            </w:r>
          </w:p>
        </w:tc>
        <w:tc>
          <w:tcPr>
            <w:tcW w:w="544" w:type="pct"/>
            <w:vAlign w:val="center"/>
            <w:hideMark/>
          </w:tcPr>
          <w:p w14:paraId="1AF3E6D4" w14:textId="77777777" w:rsidR="0074469B" w:rsidRPr="0074469B" w:rsidRDefault="0074469B" w:rsidP="0074469B">
            <w:pPr>
              <w:spacing w:before="120" w:line="360" w:lineRule="auto"/>
              <w:jc w:val="center"/>
            </w:pPr>
            <w:r w:rsidRPr="0074469B">
              <w:t>230.81</w:t>
            </w:r>
          </w:p>
        </w:tc>
      </w:tr>
      <w:tr w:rsidR="0074469B" w:rsidRPr="0074469B" w14:paraId="4B7E744A" w14:textId="77777777" w:rsidTr="0074469B">
        <w:trPr>
          <w:trHeight w:val="584"/>
        </w:trPr>
        <w:tc>
          <w:tcPr>
            <w:tcW w:w="1194" w:type="pct"/>
            <w:vAlign w:val="center"/>
            <w:hideMark/>
          </w:tcPr>
          <w:p w14:paraId="6AC925E6" w14:textId="77777777" w:rsidR="0074469B" w:rsidRPr="0074469B" w:rsidRDefault="0074469B" w:rsidP="0074469B">
            <w:pPr>
              <w:spacing w:before="120" w:line="360" w:lineRule="auto"/>
              <w:jc w:val="center"/>
            </w:pPr>
            <w:r w:rsidRPr="0074469B">
              <w:t>Balourd total [g.mm]</w:t>
            </w:r>
          </w:p>
        </w:tc>
        <w:tc>
          <w:tcPr>
            <w:tcW w:w="544" w:type="pct"/>
            <w:vAlign w:val="center"/>
            <w:hideMark/>
          </w:tcPr>
          <w:p w14:paraId="41BFC684" w14:textId="77777777" w:rsidR="0074469B" w:rsidRPr="0074469B" w:rsidRDefault="0074469B" w:rsidP="0074469B">
            <w:pPr>
              <w:spacing w:before="120" w:line="360" w:lineRule="auto"/>
              <w:jc w:val="center"/>
            </w:pPr>
            <w:r w:rsidRPr="0074469B">
              <w:t>164.91</w:t>
            </w:r>
          </w:p>
        </w:tc>
        <w:tc>
          <w:tcPr>
            <w:tcW w:w="544" w:type="pct"/>
            <w:vAlign w:val="center"/>
            <w:hideMark/>
          </w:tcPr>
          <w:p w14:paraId="752F8766" w14:textId="77777777" w:rsidR="0074469B" w:rsidRPr="0074469B" w:rsidRDefault="0074469B" w:rsidP="0074469B">
            <w:pPr>
              <w:spacing w:before="120" w:line="360" w:lineRule="auto"/>
              <w:jc w:val="center"/>
            </w:pPr>
            <w:r w:rsidRPr="0074469B">
              <w:t>201.79</w:t>
            </w:r>
          </w:p>
        </w:tc>
        <w:tc>
          <w:tcPr>
            <w:tcW w:w="544" w:type="pct"/>
            <w:vAlign w:val="center"/>
            <w:hideMark/>
          </w:tcPr>
          <w:p w14:paraId="3B6A3EE7" w14:textId="77777777" w:rsidR="0074469B" w:rsidRPr="0074469B" w:rsidRDefault="0074469B" w:rsidP="0074469B">
            <w:pPr>
              <w:spacing w:before="120" w:line="360" w:lineRule="auto"/>
              <w:jc w:val="center"/>
            </w:pPr>
            <w:r w:rsidRPr="0074469B">
              <w:t>241.48</w:t>
            </w:r>
          </w:p>
        </w:tc>
        <w:tc>
          <w:tcPr>
            <w:tcW w:w="544" w:type="pct"/>
            <w:vAlign w:val="center"/>
            <w:hideMark/>
          </w:tcPr>
          <w:p w14:paraId="75FBFEA7" w14:textId="77777777" w:rsidR="0074469B" w:rsidRPr="0074469B" w:rsidRDefault="0074469B" w:rsidP="0074469B">
            <w:pPr>
              <w:spacing w:before="120" w:line="360" w:lineRule="auto"/>
              <w:jc w:val="center"/>
            </w:pPr>
            <w:r w:rsidRPr="0074469B">
              <w:t>284.48</w:t>
            </w:r>
          </w:p>
        </w:tc>
        <w:tc>
          <w:tcPr>
            <w:tcW w:w="544" w:type="pct"/>
            <w:vAlign w:val="center"/>
            <w:hideMark/>
          </w:tcPr>
          <w:p w14:paraId="5F654B98" w14:textId="77777777" w:rsidR="0074469B" w:rsidRPr="0074469B" w:rsidRDefault="0074469B" w:rsidP="0074469B">
            <w:pPr>
              <w:spacing w:before="120" w:line="360" w:lineRule="auto"/>
              <w:jc w:val="center"/>
            </w:pPr>
            <w:r w:rsidRPr="0074469B">
              <w:t>323.02</w:t>
            </w:r>
          </w:p>
        </w:tc>
        <w:tc>
          <w:tcPr>
            <w:tcW w:w="544" w:type="pct"/>
            <w:vAlign w:val="center"/>
            <w:hideMark/>
          </w:tcPr>
          <w:p w14:paraId="4C11FB08" w14:textId="77777777" w:rsidR="0074469B" w:rsidRPr="0074469B" w:rsidRDefault="0074469B" w:rsidP="0074469B">
            <w:pPr>
              <w:spacing w:before="120" w:line="360" w:lineRule="auto"/>
              <w:jc w:val="center"/>
            </w:pPr>
            <w:r w:rsidRPr="0074469B">
              <w:t>384.00</w:t>
            </w:r>
          </w:p>
        </w:tc>
        <w:tc>
          <w:tcPr>
            <w:tcW w:w="544" w:type="pct"/>
            <w:vAlign w:val="center"/>
            <w:hideMark/>
          </w:tcPr>
          <w:p w14:paraId="68D84290" w14:textId="77777777" w:rsidR="0074469B" w:rsidRPr="0074469B" w:rsidRDefault="0074469B" w:rsidP="0074469B">
            <w:pPr>
              <w:spacing w:before="120" w:line="360" w:lineRule="auto"/>
              <w:jc w:val="center"/>
            </w:pPr>
            <w:r w:rsidRPr="0074469B">
              <w:t>448.14</w:t>
            </w:r>
          </w:p>
        </w:tc>
      </w:tr>
    </w:tbl>
    <w:p w14:paraId="2EEA7176" w14:textId="77777777" w:rsidR="006201A6" w:rsidRDefault="003220BE" w:rsidP="00807796">
      <w:pPr>
        <w:spacing w:before="240" w:after="240" w:line="360" w:lineRule="auto"/>
        <w:ind w:firstLine="709"/>
      </w:pPr>
      <w:r>
        <w:lastRenderedPageBreak/>
        <w:t xml:space="preserve">Selon ce tableau, </w:t>
      </w:r>
      <w:r w:rsidR="00A1269B">
        <w:t>un</w:t>
      </w:r>
      <w:r>
        <w:t xml:space="preserve"> balourd thermique de 104.26 g.mm pourrait être engendré quand le rotor fonctionne avec le balourd mécanique de 140 g.mm imposé. </w:t>
      </w:r>
      <w:r w:rsidR="00821E64">
        <w:t>La somme vec</w:t>
      </w:r>
      <w:r w:rsidR="00A1269B">
        <w:t>torielle de ces balourds donne un</w:t>
      </w:r>
      <w:r w:rsidR="00821E64">
        <w:t xml:space="preserv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7E0449E1" w14:textId="77777777" w:rsidR="009339CB" w:rsidRDefault="009339CB" w:rsidP="00807796">
      <w:pPr>
        <w:spacing w:before="240" w:after="240" w:line="360" w:lineRule="auto"/>
        <w:ind w:firstLine="709"/>
      </w:pPr>
    </w:p>
    <w:p w14:paraId="2AE18F12" w14:textId="38632A87" w:rsidR="007C4A41" w:rsidRDefault="007C4A41" w:rsidP="007C4A41">
      <w:pPr>
        <w:pStyle w:val="Titre2"/>
        <w:ind w:left="709"/>
        <w:rPr>
          <w:lang w:eastAsia="zh-CN"/>
        </w:rPr>
      </w:pPr>
      <w:bookmarkStart w:id="3123" w:name="_Toc536800441"/>
      <w:bookmarkStart w:id="3124" w:name="_Toc534984877"/>
      <w:r>
        <w:rPr>
          <w:lang w:eastAsia="zh-CN"/>
        </w:rPr>
        <w:t>Tech</w:t>
      </w:r>
      <w:r w:rsidR="0052000A">
        <w:rPr>
          <w:lang w:eastAsia="zh-CN"/>
        </w:rPr>
        <w:t>niques à mettre en oeuvre pour é</w:t>
      </w:r>
      <w:r>
        <w:rPr>
          <w:lang w:eastAsia="zh-CN"/>
        </w:rPr>
        <w:t>viter l’instabilite de l’effet Morton</w:t>
      </w:r>
      <w:bookmarkEnd w:id="3123"/>
      <w:r>
        <w:rPr>
          <w:lang w:eastAsia="zh-CN"/>
        </w:rPr>
        <w:t xml:space="preserve"> </w:t>
      </w:r>
      <w:bookmarkEnd w:id="3124"/>
    </w:p>
    <w:p w14:paraId="405AC9B3" w14:textId="77777777" w:rsidR="004E1AF5" w:rsidRDefault="004E1AF5" w:rsidP="004E1AF5">
      <w:pPr>
        <w:rPr>
          <w:lang w:eastAsia="zh-CN"/>
        </w:rPr>
      </w:pPr>
    </w:p>
    <w:p w14:paraId="2CDBA876" w14:textId="22BDF165"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w:t>
      </w:r>
      <w:r w:rsidR="0085236E">
        <w:rPr>
          <w:szCs w:val="22"/>
          <w:lang w:eastAsia="zh-CN"/>
        </w:rPr>
        <w:t>le</w:t>
      </w:r>
      <w:r>
        <w:rPr>
          <w:szCs w:val="22"/>
          <w:lang w:eastAsia="zh-CN"/>
        </w:rPr>
        <w:t xml:space="preserve">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369483B5" w:rsidR="000E4C36" w:rsidRDefault="000E4C36" w:rsidP="00C53D08">
      <w:pPr>
        <w:pStyle w:val="Titre3"/>
        <w:ind w:left="709"/>
        <w:rPr>
          <w:lang w:eastAsia="zh-CN"/>
        </w:rPr>
      </w:pPr>
      <w:bookmarkStart w:id="3125" w:name="_Toc536800442"/>
      <w:r>
        <w:rPr>
          <w:lang w:eastAsia="zh-CN"/>
        </w:rPr>
        <w:t xml:space="preserve">Comparaison quantitative des coefficients d’influence </w:t>
      </w:r>
      <m:oMath>
        <m:r>
          <m:rPr>
            <m:sty m:val="bi"/>
          </m:rPr>
          <w:rPr>
            <w:rFonts w:ascii="Cambria Math" w:hAnsi="Cambria Math"/>
            <w:lang w:eastAsia="zh-CN"/>
          </w:rPr>
          <m:t xml:space="preserve">A,B </m:t>
        </m:r>
      </m:oMath>
      <w:r w:rsidR="006C4F00" w:rsidRPr="006C4F00">
        <w:rPr>
          <w:lang w:eastAsia="zh-CN"/>
        </w:rPr>
        <w:t>et</w:t>
      </w:r>
      <m:oMath>
        <m:r>
          <m:rPr>
            <m:sty m:val="bi"/>
          </m:rPr>
          <w:rPr>
            <w:rFonts w:ascii="Cambria Math" w:hAnsi="Cambria Math"/>
            <w:lang w:eastAsia="zh-CN"/>
          </w:rPr>
          <m:t xml:space="preserve"> C</m:t>
        </m:r>
      </m:oMath>
      <w:bookmarkEnd w:id="3125"/>
    </w:p>
    <w:p w14:paraId="232DE2E0" w14:textId="77777777" w:rsidR="000E4C36" w:rsidRDefault="000E4C36" w:rsidP="000E4C36">
      <w:pPr>
        <w:rPr>
          <w:lang w:eastAsia="zh-CN"/>
        </w:rPr>
      </w:pPr>
    </w:p>
    <w:p w14:paraId="5677F60F" w14:textId="687C958A" w:rsidR="00F163B5" w:rsidRDefault="00F163B5" w:rsidP="00F163B5">
      <w:pPr>
        <w:spacing w:line="360" w:lineRule="auto"/>
        <w:ind w:firstLine="708"/>
        <w:rPr>
          <w:szCs w:val="22"/>
          <w:lang w:eastAsia="zh-CN"/>
        </w:rPr>
      </w:pPr>
      <w:r>
        <w:rPr>
          <w:szCs w:val="22"/>
          <w:lang w:eastAsia="zh-CN"/>
        </w:rPr>
        <w:t xml:space="preserve">Avant d’introduire les solutions empiriques en fonction de chaque coefficient d’influence, une comparaison quantitative de ces modules est d’abord présentée. Cette comparaison permet de connaitre la grandeur du module de chaque coefficient et de se rendre </w:t>
      </w:r>
      <w:r w:rsidR="006C4F00">
        <w:rPr>
          <w:szCs w:val="22"/>
          <w:lang w:eastAsia="zh-CN"/>
        </w:rPr>
        <w:t xml:space="preserve">compte de l’ampleur de </w:t>
      </w:r>
      <w:r>
        <w:rPr>
          <w:szCs w:val="22"/>
          <w:lang w:eastAsia="zh-CN"/>
        </w:rPr>
        <w:t>leur contribution dans le déclenchement de l’instabilité. Pour ce faire, plusieurs cas publiés dans</w:t>
      </w:r>
      <w:r w:rsidR="006C4F00">
        <w:rPr>
          <w:szCs w:val="22"/>
          <w:lang w:eastAsia="zh-CN"/>
        </w:rPr>
        <w:t xml:space="preserve"> la littérature ont été analysé</w:t>
      </w:r>
      <w:r>
        <w:rPr>
          <w:szCs w:val="22"/>
          <w:lang w:eastAsia="zh-CN"/>
        </w:rPr>
        <w:t>s :</w:t>
      </w:r>
    </w:p>
    <w:p w14:paraId="2A55B9F5" w14:textId="6CFC75AA" w:rsidR="00FB7EA6" w:rsidRDefault="00FB7EA6" w:rsidP="00E0308D">
      <w:pPr>
        <w:pStyle w:val="Paragraphedeliste"/>
        <w:numPr>
          <w:ilvl w:val="0"/>
          <w:numId w:val="31"/>
        </w:numPr>
        <w:spacing w:line="360" w:lineRule="auto"/>
        <w:ind w:left="567"/>
        <w:jc w:val="both"/>
      </w:pPr>
      <w:r>
        <w:t>le rotor du</w:t>
      </w:r>
      <w:r w:rsidRPr="00F43860">
        <w:t xml:space="preserve"> turbocompresseur</w:t>
      </w:r>
      <w:r w:rsidR="00885876">
        <w:t xml:space="preserve"> (</w:t>
      </w:r>
      <w:r w:rsidR="00E45A5C" w:rsidRPr="00866AE8">
        <w:rPr>
          <w:b/>
        </w:rPr>
        <w:fldChar w:fldCharType="begin"/>
      </w:r>
      <w:r w:rsidR="00E45A5C" w:rsidRPr="00866AE8">
        <w:rPr>
          <w:b/>
        </w:rPr>
        <w:instrText xml:space="preserve"> REF _Ref536721498 \h </w:instrText>
      </w:r>
      <w:r w:rsidR="00866AE8" w:rsidRPr="00866AE8">
        <w:rPr>
          <w:b/>
        </w:rPr>
        <w:instrText xml:space="preserve"> \* MERGEFORMAT </w:instrText>
      </w:r>
      <w:r w:rsidR="00E45A5C" w:rsidRPr="00866AE8">
        <w:rPr>
          <w:b/>
        </w:rPr>
      </w:r>
      <w:r w:rsidR="00E45A5C" w:rsidRPr="00866AE8">
        <w:rPr>
          <w:b/>
        </w:rPr>
        <w:fldChar w:fldCharType="separate"/>
      </w:r>
      <w:r w:rsidR="00C20694" w:rsidRPr="00C20694">
        <w:rPr>
          <w:b/>
          <w:iCs/>
        </w:rPr>
        <w:t xml:space="preserve">Figure </w:t>
      </w:r>
      <w:r w:rsidR="00C20694" w:rsidRPr="00C20694">
        <w:rPr>
          <w:b/>
          <w:iCs/>
          <w:noProof/>
        </w:rPr>
        <w:t>5.3</w:t>
      </w:r>
      <w:r w:rsidR="00C20694" w:rsidRPr="00C20694">
        <w:rPr>
          <w:b/>
          <w:iCs/>
          <w:noProof/>
        </w:rPr>
        <w:noBreakHyphen/>
        <w:t>1</w:t>
      </w:r>
      <w:r w:rsidR="00E45A5C" w:rsidRPr="00866AE8">
        <w:rPr>
          <w:b/>
        </w:rPr>
        <w:fldChar w:fldCharType="end"/>
      </w:r>
      <w:r w:rsidR="00885876" w:rsidRPr="00866AE8">
        <w:t>)</w:t>
      </w:r>
      <w:r>
        <w:t xml:space="preserve"> </w:t>
      </w:r>
      <w:r w:rsidR="005C484F">
        <w:t xml:space="preserve">étudié par Kirk et al.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C20694">
        <w:rPr>
          <w:b/>
        </w:rPr>
        <w:t>[56]</w:t>
      </w:r>
      <w:r w:rsidR="005C484F" w:rsidRPr="00034511">
        <w:rPr>
          <w:b/>
        </w:rPr>
        <w:fldChar w:fldCharType="end"/>
      </w:r>
      <w:r w:rsidR="005C484F" w:rsidRPr="00423AFC">
        <w:t xml:space="preserve"> par</w:t>
      </w:r>
      <w:r w:rsidR="005C484F">
        <w:t xml:space="preserve"> Faulkner et al.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C20694">
        <w:rPr>
          <w:b/>
        </w:rPr>
        <w:t>[25]</w:t>
      </w:r>
      <w:r w:rsidR="005C484F" w:rsidRPr="00DE14CA">
        <w:rPr>
          <w:b/>
        </w:rPr>
        <w:fldChar w:fldCharType="end"/>
      </w:r>
      <w:r w:rsidR="005C484F">
        <w:t>: Le rotor exhibe une instabilité d’origine thermique</w:t>
      </w:r>
      <w:r w:rsidR="005C484F" w:rsidRPr="00F43860">
        <w:t xml:space="preserve"> </w:t>
      </w:r>
      <w:r w:rsidR="005C484F">
        <w:t xml:space="preserve">à une vitesse de rotation proche de  </w:t>
      </w:r>
      <w:r w:rsidR="005C484F" w:rsidRPr="00F43860">
        <w:t>9900 tr/min</w:t>
      </w:r>
      <w:r w:rsidR="005C484F">
        <w:t xml:space="preserve">. Ce rotor est guidé par deux paliers </w:t>
      </w:r>
      <w:r w:rsidR="005C484F" w:rsidRPr="00523BDA">
        <w:t xml:space="preserve">à </w:t>
      </w:r>
      <w:r w:rsidR="005C484F">
        <w:t>trois</w:t>
      </w:r>
      <w:r w:rsidR="005C484F" w:rsidRPr="00523BDA">
        <w:t xml:space="preserve"> </w:t>
      </w:r>
      <w:r w:rsidR="005C484F">
        <w:t>lobes</w:t>
      </w:r>
      <w:r w:rsidR="005C484F" w:rsidRPr="00523BDA">
        <w:t xml:space="preserve"> </w:t>
      </w:r>
      <w:r w:rsidR="005C484F">
        <w:t>qui comprennent</w:t>
      </w:r>
      <w:r w:rsidR="005C484F" w:rsidRPr="00523BDA">
        <w:t xml:space="preserve"> 3 </w:t>
      </w:r>
      <w:r w:rsidR="005C484F">
        <w:t>rainures</w:t>
      </w:r>
      <w:r w:rsidR="005C484F" w:rsidRPr="00523BDA">
        <w:t xml:space="preserve"> </w:t>
      </w:r>
      <w:r w:rsidR="005C484F">
        <w:t>axiales sur toute la longueur du palier. Il possède</w:t>
      </w:r>
      <w:r w:rsidR="005C484F" w:rsidRPr="000834AD">
        <w:t xml:space="preserve"> une </w:t>
      </w:r>
      <w:r w:rsidR="005C484F">
        <w:t>turbine centrifuge</w:t>
      </w:r>
      <w:r w:rsidR="005C484F" w:rsidRPr="000834AD">
        <w:t xml:space="preserve"> à une extrémité et un disque de turbine à flux radial à l'autre extrémité</w:t>
      </w:r>
      <w:r w:rsidR="005C484F">
        <w:t xml:space="preserve">. Il a été conclu dans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C20694">
        <w:rPr>
          <w:b/>
        </w:rPr>
        <w:t>[25]</w:t>
      </w:r>
      <w:r w:rsidR="005C484F" w:rsidRPr="00DE14CA">
        <w:rPr>
          <w:b/>
        </w:rPr>
        <w:fldChar w:fldCharType="end"/>
      </w:r>
      <w:r w:rsidR="005C484F">
        <w:t xml:space="preserve">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C20694">
        <w:rPr>
          <w:b/>
        </w:rPr>
        <w:t>[56]</w:t>
      </w:r>
      <w:r w:rsidR="005C484F" w:rsidRPr="00034511">
        <w:rPr>
          <w:b/>
        </w:rPr>
        <w:fldChar w:fldCharType="end"/>
      </w:r>
      <w:r w:rsidR="005C484F">
        <w:t xml:space="preserve"> que le disque de turbine</w:t>
      </w:r>
      <w:r w:rsidR="005C484F" w:rsidRPr="003400A6">
        <w:t xml:space="preserve"> </w:t>
      </w:r>
      <w:r w:rsidR="005C484F" w:rsidRPr="000834AD">
        <w:t>à flux radial</w:t>
      </w:r>
      <w:r w:rsidR="005C484F">
        <w:t>, dont la masse est  61.7 kg, était le principal contributeur à l’effet Morton instable.  En effectuant une analyse de stabilité par l’approche de Lorenz et de Murphy réalisée, les modules des coefficients</w:t>
      </w:r>
      <m:oMath>
        <m:r>
          <w:ins w:id="3126" w:author="HASSINI Mohamed-amine" w:date="2019-03-12T10:29:00Z">
            <w:rPr>
              <w:rFonts w:ascii="Cambria Math" w:hAnsi="Cambria Math"/>
            </w:rPr>
            <m:t xml:space="preserve"> </m:t>
          </w:ins>
        </m:r>
        <m:r>
          <m:rPr>
            <m:sty m:val="bi"/>
          </m:rPr>
          <w:rPr>
            <w:rFonts w:ascii="Cambria Math" w:hAnsi="Cambria Math"/>
          </w:rPr>
          <m:t>A</m:t>
        </m:r>
      </m:oMath>
      <w:r w:rsidR="005C484F">
        <w:rPr>
          <w:b/>
        </w:rPr>
        <w:t>,</w:t>
      </w:r>
      <w:r w:rsidR="005C484F">
        <w:t xml:space="preserve"> </w:t>
      </w:r>
      <m:oMath>
        <m:r>
          <m:rPr>
            <m:sty m:val="bi"/>
          </m:rPr>
          <w:rPr>
            <w:rFonts w:ascii="Cambria Math" w:hAnsi="Cambria Math"/>
          </w:rPr>
          <m:t>B</m:t>
        </m:r>
      </m:oMath>
      <w:r w:rsidR="005C484F" w:rsidRPr="00330727">
        <w:t xml:space="preserve"> </w:t>
      </w:r>
      <w:r w:rsidR="005C484F">
        <w:t xml:space="preserve">et </w:t>
      </w:r>
      <m:oMath>
        <m:r>
          <m:rPr>
            <m:sty m:val="bi"/>
          </m:rPr>
          <w:rPr>
            <w:rFonts w:ascii="Cambria Math" w:hAnsi="Cambria Math"/>
          </w:rPr>
          <m:t>C</m:t>
        </m:r>
      </m:oMath>
      <w:r w:rsidR="005C484F">
        <w:t xml:space="preserve"> à la vitesse 10000 tr/min valent </w:t>
      </w:r>
      <w:r w:rsidR="006A6CE8">
        <w:t>respectivement</w:t>
      </w:r>
      <m:oMath>
        <m:r>
          <w:rPr>
            <w:rFonts w:ascii="Cambria Math" w:hAnsi="Cambria Math"/>
          </w:rPr>
          <m:t xml:space="preserve"> 0.023 µm/(g∙mm)  </m:t>
        </m:r>
      </m:oMath>
      <w:r w:rsidR="005C484F">
        <w:t>,</w:t>
      </w:r>
      <m:oMath>
        <m:r>
          <w:rPr>
            <w:rFonts w:ascii="Cambria Math" w:hAnsi="Cambria Math"/>
          </w:rPr>
          <m:t xml:space="preserve"> 0.249 (g∙mm)/°C</m:t>
        </m:r>
      </m:oMath>
      <w:r w:rsidR="006A6CE8">
        <w:t xml:space="preserve"> </w:t>
      </w:r>
      <w:r w:rsidR="005C484F">
        <w:t xml:space="preserve">et </w:t>
      </w:r>
      <m:oMath>
        <m:r>
          <w:rPr>
            <w:rFonts w:ascii="Cambria Math" w:hAnsi="Cambria Math"/>
          </w:rPr>
          <m:t>188.7 µm/°C</m:t>
        </m:r>
      </m:oMath>
    </w:p>
    <w:p w14:paraId="69FCB728" w14:textId="77777777" w:rsidR="00C80962" w:rsidRDefault="00091452" w:rsidP="00C80962">
      <w:pPr>
        <w:keepNext/>
        <w:spacing w:line="360" w:lineRule="auto"/>
        <w:jc w:val="center"/>
      </w:pPr>
      <w:r>
        <w:rPr>
          <w:noProof/>
        </w:rPr>
        <w:lastRenderedPageBreak/>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73462" cy="1552144"/>
                    </a:xfrm>
                    <a:prstGeom prst="rect">
                      <a:avLst/>
                    </a:prstGeom>
                  </pic:spPr>
                </pic:pic>
              </a:graphicData>
            </a:graphic>
          </wp:inline>
        </w:drawing>
      </w:r>
    </w:p>
    <w:p w14:paraId="42FE4FD7" w14:textId="499A836E"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bookmarkStart w:id="3127" w:name="_Ref536721498"/>
      <w:bookmarkStart w:id="3128" w:name="_Toc536112264"/>
      <w:bookmarkStart w:id="3129" w:name="_Toc536800567"/>
      <w:r w:rsidRPr="00C8096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3127"/>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C20694">
        <w:rPr>
          <w:b/>
          <w:i w:val="0"/>
          <w:sz w:val="22"/>
        </w:rPr>
        <w:t>[56]</w:t>
      </w:r>
      <w:bookmarkEnd w:id="3128"/>
      <w:bookmarkEnd w:id="3129"/>
      <w:r w:rsidR="00773049" w:rsidRPr="00773049">
        <w:rPr>
          <w:b/>
          <w:i w:val="0"/>
          <w:sz w:val="22"/>
        </w:rPr>
        <w:fldChar w:fldCharType="end"/>
      </w:r>
    </w:p>
    <w:p w14:paraId="24E3CB2F" w14:textId="77777777" w:rsidR="00777DB3" w:rsidRPr="00777DB3" w:rsidRDefault="00777DB3" w:rsidP="00777DB3">
      <w:pPr>
        <w:spacing w:line="360" w:lineRule="auto"/>
        <w:rPr>
          <w:szCs w:val="22"/>
          <w:lang w:eastAsia="zh-CN"/>
        </w:rPr>
      </w:pPr>
    </w:p>
    <w:p w14:paraId="70B6E9F6" w14:textId="2EED1BC2" w:rsidR="001436E0" w:rsidRDefault="00F163B5" w:rsidP="001436E0">
      <w:pPr>
        <w:pStyle w:val="Paragraphedeliste"/>
        <w:numPr>
          <w:ilvl w:val="0"/>
          <w:numId w:val="31"/>
        </w:numPr>
        <w:spacing w:line="360" w:lineRule="auto"/>
        <w:ind w:left="567"/>
        <w:jc w:val="both"/>
        <w:rPr>
          <w:szCs w:val="22"/>
          <w:lang w:eastAsia="zh-CN"/>
        </w:rPr>
      </w:pPr>
      <w:r w:rsidRPr="001436E0">
        <w:rPr>
          <w:szCs w:val="22"/>
          <w:lang w:eastAsia="zh-CN"/>
        </w:rPr>
        <w:t>le rotor</w:t>
      </w:r>
      <w:r w:rsidR="001436E0">
        <w:rPr>
          <w:szCs w:val="22"/>
          <w:lang w:eastAsia="zh-CN"/>
        </w:rPr>
        <w:t xml:space="preserve"> symétrique présentant deux disques en porte à faux décrit par Keogh et Morton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C20694">
        <w:rPr>
          <w:b/>
          <w:szCs w:val="22"/>
          <w:lang w:eastAsia="zh-CN"/>
        </w:rPr>
        <w:t>[21]</w:t>
      </w:r>
      <w:r w:rsidR="001436E0" w:rsidRPr="009861B9">
        <w:rPr>
          <w:b/>
          <w:szCs w:val="22"/>
          <w:lang w:eastAsia="zh-CN"/>
        </w:rPr>
        <w:fldChar w:fldCharType="end"/>
      </w:r>
      <w:r w:rsidR="001436E0">
        <w:rPr>
          <w:b/>
          <w:szCs w:val="22"/>
          <w:lang w:eastAsia="zh-CN"/>
        </w:rPr>
        <w:t> </w:t>
      </w:r>
      <w:r w:rsidR="001436E0">
        <w:rPr>
          <w:szCs w:val="22"/>
        </w:rPr>
        <w:t xml:space="preserve">: La </w:t>
      </w:r>
      <w:r w:rsidR="001436E0" w:rsidRPr="00B254C1">
        <w:rPr>
          <w:b/>
          <w:szCs w:val="22"/>
        </w:rPr>
        <w:fldChar w:fldCharType="begin"/>
      </w:r>
      <w:r w:rsidR="001436E0" w:rsidRPr="00B254C1">
        <w:rPr>
          <w:b/>
          <w:szCs w:val="22"/>
        </w:rPr>
        <w:instrText xml:space="preserve"> REF _Ref536452193 \h  \* MERGEFORMAT </w:instrText>
      </w:r>
      <w:r w:rsidR="001436E0" w:rsidRPr="00B254C1">
        <w:rPr>
          <w:b/>
          <w:szCs w:val="22"/>
        </w:rPr>
      </w:r>
      <w:r w:rsidR="001436E0" w:rsidRPr="00B254C1">
        <w:rPr>
          <w:b/>
          <w:szCs w:val="22"/>
        </w:rPr>
        <w:fldChar w:fldCharType="separate"/>
      </w:r>
      <w:r w:rsidR="00C20694" w:rsidRPr="00C20694">
        <w:rPr>
          <w:b/>
          <w:iCs/>
          <w:szCs w:val="22"/>
        </w:rPr>
        <w:t>Figure 5.3</w:t>
      </w:r>
      <w:r w:rsidR="00C20694" w:rsidRPr="00C20694">
        <w:rPr>
          <w:b/>
          <w:iCs/>
          <w:szCs w:val="22"/>
        </w:rPr>
        <w:noBreakHyphen/>
        <w:t>2</w:t>
      </w:r>
      <w:r w:rsidR="001436E0" w:rsidRPr="00B254C1">
        <w:rPr>
          <w:b/>
          <w:szCs w:val="22"/>
        </w:rPr>
        <w:fldChar w:fldCharType="end"/>
      </w:r>
      <w:r w:rsidR="001436E0" w:rsidRPr="00B254C1">
        <w:rPr>
          <w:szCs w:val="22"/>
        </w:rPr>
        <w:t xml:space="preserve"> i</w:t>
      </w:r>
      <w:r w:rsidR="001436E0">
        <w:rPr>
          <w:szCs w:val="22"/>
        </w:rPr>
        <w:t>llustre ce rotor supporté par deux paliers circulaires identiques. La masse des disques montés en porte à faux est de 20kg et la distance entre le disque et le palier est de 200 mm</w:t>
      </w:r>
      <w:del w:id="3130" w:author="HASSINI Mohamed-amine" w:date="2019-03-12T10:29:00Z">
        <w:r w:rsidR="001436E0" w:rsidDel="00D2695E">
          <w:rPr>
            <w:szCs w:val="22"/>
          </w:rPr>
          <w:delText xml:space="preserve"> </w:delText>
        </w:r>
      </w:del>
      <w:r w:rsidR="001436E0">
        <w:rPr>
          <w:szCs w:val="22"/>
        </w:rPr>
        <w:t>. Selon les études présenté</w:t>
      </w:r>
      <w:ins w:id="3131" w:author="PERONY Raphael" w:date="2019-03-12T17:27:00Z">
        <w:r w:rsidR="00ED4EBA">
          <w:rPr>
            <w:szCs w:val="22"/>
          </w:rPr>
          <w:t>e</w:t>
        </w:r>
      </w:ins>
      <w:r w:rsidR="001436E0">
        <w:rPr>
          <w:szCs w:val="22"/>
        </w:rPr>
        <w:t xml:space="preserve">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[21]</w:t>
      </w:r>
      <w:r w:rsidR="001436E0" w:rsidRPr="00BA2DF0">
        <w:rPr>
          <w:b/>
          <w:szCs w:val="22"/>
        </w:rPr>
        <w:fldChar w:fldCharType="end"/>
      </w:r>
      <w:r w:rsidR="001436E0">
        <w:rPr>
          <w:b/>
          <w:szCs w:val="22"/>
        </w:rPr>
        <w:t xml:space="preserve"> </w:t>
      </w:r>
      <w:r w:rsidR="001436E0" w:rsidRPr="00BA2DF0">
        <w:rPr>
          <w:szCs w:val="22"/>
        </w:rPr>
        <w:t>et</w:t>
      </w:r>
      <w:r w:rsidR="001436E0">
        <w:rPr>
          <w:b/>
          <w:szCs w:val="22"/>
        </w:rPr>
        <w:t xml:space="preserve"> </w:t>
      </w:r>
      <w:r w:rsidR="001436E0" w:rsidRPr="00BA2DF0">
        <w:rPr>
          <w:b/>
          <w:szCs w:val="22"/>
        </w:rPr>
        <w:fldChar w:fldCharType="begin"/>
      </w:r>
      <w:r w:rsidR="001436E0" w:rsidRPr="00BA2DF0">
        <w:rPr>
          <w:b/>
          <w:szCs w:val="22"/>
        </w:rPr>
        <w:instrText xml:space="preserve"> REF _Ref536202736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[25]</w:t>
      </w:r>
      <w:r w:rsidR="001436E0" w:rsidRPr="00BA2DF0">
        <w:rPr>
          <w:b/>
          <w:szCs w:val="22"/>
        </w:rPr>
        <w:fldChar w:fldCharType="end"/>
      </w:r>
      <w:r w:rsidR="001436E0" w:rsidRPr="00BA2DF0">
        <w:rPr>
          <w:szCs w:val="22"/>
        </w:rPr>
        <w:t>, ce</w:t>
      </w:r>
      <w:r w:rsidR="001436E0">
        <w:rPr>
          <w:szCs w:val="22"/>
        </w:rPr>
        <w:t xml:space="preserve"> rotor exhibe autour de 10000 tr/min. Basé sur la configuration </w:t>
      </w:r>
      <w:del w:id="3132" w:author="PERONY Raphael" w:date="2019-03-12T17:27:00Z">
        <w:r w:rsidR="001436E0" w:rsidDel="00ED4EBA">
          <w:rPr>
            <w:szCs w:val="22"/>
          </w:rPr>
          <w:delText xml:space="preserve">présentée </w:delText>
        </w:r>
      </w:del>
      <w:r w:rsidR="001436E0">
        <w:rPr>
          <w:szCs w:val="22"/>
        </w:rPr>
        <w:t xml:space="preserve">du rotor décrit dans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C20694">
        <w:rPr>
          <w:b/>
          <w:szCs w:val="22"/>
          <w:lang w:eastAsia="zh-CN"/>
        </w:rPr>
        <w:t>[21]</w:t>
      </w:r>
      <w:r w:rsidR="001436E0" w:rsidRPr="009861B9">
        <w:rPr>
          <w:b/>
          <w:szCs w:val="22"/>
          <w:lang w:eastAsia="zh-CN"/>
        </w:rPr>
        <w:fldChar w:fldCharType="end"/>
      </w:r>
      <w:r w:rsidR="001436E0">
        <w:rPr>
          <w:b/>
          <w:szCs w:val="22"/>
          <w:lang w:eastAsia="zh-CN"/>
        </w:rPr>
        <w:t xml:space="preserve"> </w:t>
      </w:r>
      <w:r w:rsidR="001436E0" w:rsidRPr="00142615">
        <w:rPr>
          <w:szCs w:val="22"/>
          <w:lang w:eastAsia="zh-CN"/>
        </w:rPr>
        <w:t xml:space="preserve">et </w:t>
      </w:r>
      <w:r w:rsidR="001436E0">
        <w:rPr>
          <w:szCs w:val="22"/>
          <w:lang w:eastAsia="zh-CN"/>
        </w:rPr>
        <w:t xml:space="preserve">les résultats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[21]</w:t>
      </w:r>
      <w:r w:rsidR="001436E0" w:rsidRPr="00BA2DF0">
        <w:rPr>
          <w:b/>
          <w:szCs w:val="22"/>
        </w:rPr>
        <w:fldChar w:fldCharType="end"/>
      </w:r>
      <w:r w:rsidR="001436E0" w:rsidRPr="00105E39">
        <w:rPr>
          <w:szCs w:val="22"/>
          <w:lang w:eastAsia="zh-CN"/>
        </w:rPr>
        <w:t>,</w:t>
      </w:r>
      <w:r w:rsidR="001436E0">
        <w:rPr>
          <w:b/>
          <w:szCs w:val="22"/>
          <w:lang w:eastAsia="zh-CN"/>
        </w:rPr>
        <w:t xml:space="preserve"> </w:t>
      </w:r>
      <w:r w:rsidR="001436E0" w:rsidRPr="00105E39">
        <w:rPr>
          <w:szCs w:val="22"/>
          <w:lang w:eastAsia="zh-CN"/>
        </w:rPr>
        <w:t xml:space="preserve">le </w:t>
      </w:r>
      <w:r w:rsidR="001436E0">
        <w:rPr>
          <w:szCs w:val="22"/>
          <w:lang w:eastAsia="zh-CN"/>
        </w:rPr>
        <w:t xml:space="preserve">module du </w:t>
      </w:r>
      <w:r w:rsidR="001436E0" w:rsidRPr="00105E39">
        <w:rPr>
          <w:szCs w:val="22"/>
          <w:lang w:eastAsia="zh-CN"/>
        </w:rPr>
        <w:t>co</w:t>
      </w:r>
      <w:r w:rsidR="001436E0">
        <w:rPr>
          <w:szCs w:val="22"/>
          <w:lang w:eastAsia="zh-CN"/>
        </w:rPr>
        <w:t xml:space="preserve">efficient </w:t>
      </w:r>
      <m:oMath>
        <m:d>
          <m:dPr>
            <m:begChr m:val="|"/>
            <m:endChr m:val="|"/>
            <m:ctrlPr>
              <w:rPr>
                <w:rFonts w:ascii="Cambria Math" w:hAnsi="Cambria Math"/>
                <w:i/>
                <w:szCs w:val="22"/>
                <w:lang w:eastAsia="zh-CN"/>
              </w:rPr>
            </m:ctrlPr>
          </m:dPr>
          <m:e>
            <m:r>
              <w:rPr>
                <w:rFonts w:ascii="Cambria Math" w:hAnsi="Cambria Math"/>
                <w:szCs w:val="22"/>
                <w:lang w:eastAsia="zh-CN"/>
              </w:rPr>
              <m:t>C</m:t>
            </m:r>
          </m:e>
        </m:d>
      </m:oMath>
      <w:r w:rsidR="001436E0">
        <w:rPr>
          <w:szCs w:val="22"/>
          <w:lang w:eastAsia="zh-CN"/>
        </w:rPr>
        <w:t xml:space="preserve"> approximé par </w:t>
      </w:r>
      <w:r w:rsidR="001436E0">
        <w:t>la formule analytique (</w:t>
      </w:r>
      <w:r w:rsidR="001436E0" w:rsidRPr="005650E7">
        <w:rPr>
          <w:b/>
        </w:rPr>
        <w:fldChar w:fldCharType="begin"/>
      </w:r>
      <w:r w:rsidR="001436E0" w:rsidRPr="005650E7">
        <w:rPr>
          <w:b/>
        </w:rPr>
        <w:instrText xml:space="preserve"> REF _Ref518572565 \r \h </w:instrText>
      </w:r>
      <w:r w:rsidR="001436E0">
        <w:rPr>
          <w:b/>
        </w:rPr>
        <w:instrText xml:space="preserve"> \* MERGEFORMAT </w:instrText>
      </w:r>
      <w:r w:rsidR="001436E0" w:rsidRPr="005650E7">
        <w:rPr>
          <w:b/>
        </w:rPr>
      </w:r>
      <w:r w:rsidR="001436E0" w:rsidRPr="005650E7">
        <w:rPr>
          <w:b/>
        </w:rPr>
        <w:fldChar w:fldCharType="separate"/>
      </w:r>
      <w:r w:rsidR="00C20694">
        <w:rPr>
          <w:b/>
        </w:rPr>
        <w:t>Eq.5-13</w:t>
      </w:r>
      <w:r w:rsidR="001436E0" w:rsidRPr="005650E7">
        <w:rPr>
          <w:b/>
        </w:rPr>
        <w:fldChar w:fldCharType="end"/>
      </w:r>
      <w:r w:rsidR="001436E0" w:rsidRPr="005650E7">
        <w:t>)</w:t>
      </w:r>
      <w:r w:rsidR="001436E0">
        <w:t xml:space="preserve"> </w:t>
      </w:r>
      <w:r w:rsidR="001436E0">
        <w:rPr>
          <w:szCs w:val="22"/>
          <w:lang w:eastAsia="zh-CN"/>
        </w:rPr>
        <w:t>donne</w:t>
      </w:r>
      <m:oMath>
        <m:r>
          <w:rPr>
            <w:rFonts w:ascii="Cambria Math" w:hAnsi="Cambria Math"/>
            <w:szCs w:val="22"/>
            <w:lang w:eastAsia="zh-CN"/>
          </w:rPr>
          <m:t xml:space="preserve"> 30.8</m:t>
        </m:r>
        <m:r>
          <w:rPr>
            <w:rFonts w:ascii="Cambria Math" w:hAnsi="Cambria Math"/>
          </w:rPr>
          <m:t xml:space="preserve"> µm/°C</m:t>
        </m:r>
      </m:oMath>
      <w:r w:rsidR="001436E0">
        <w:t xml:space="preserve">. Les coefficients </w:t>
      </w:r>
      <m:oMath>
        <m:r>
          <m:rPr>
            <m:sty m:val="bi"/>
          </m:rPr>
          <w:rPr>
            <w:rFonts w:ascii="Cambria Math" w:hAnsi="Cambria Math"/>
          </w:rPr>
          <m:t>A</m:t>
        </m:r>
      </m:oMath>
      <w:r w:rsidR="001436E0">
        <w:t xml:space="preserve"> et </w:t>
      </w:r>
      <m:oMath>
        <m:r>
          <m:rPr>
            <m:sty m:val="bi"/>
          </m:rPr>
          <w:rPr>
            <w:rFonts w:ascii="Cambria Math" w:hAnsi="Cambria Math"/>
          </w:rPr>
          <m:t>B</m:t>
        </m:r>
      </m:oMath>
      <w:r w:rsidR="001436E0">
        <w:rPr>
          <w:b/>
        </w:rPr>
        <w:t xml:space="preserve"> </w:t>
      </w:r>
      <w:r w:rsidR="001436E0">
        <w:rPr>
          <w:szCs w:val="22"/>
          <w:lang w:eastAsia="zh-CN"/>
        </w:rPr>
        <w:t xml:space="preserve">donnent respectivement </w:t>
      </w:r>
      <m:oMath>
        <m:r>
          <w:rPr>
            <w:rFonts w:ascii="Cambria Math" w:hAnsi="Cambria Math"/>
          </w:rPr>
          <m:t>0.201 µm/(g∙mm)</m:t>
        </m:r>
      </m:oMath>
      <w:r w:rsidR="001436E0">
        <w:t xml:space="preserve"> et</w:t>
      </w:r>
      <m:oMath>
        <m:r>
          <w:rPr>
            <w:rFonts w:ascii="Cambria Math" w:hAnsi="Cambria Math"/>
          </w:rPr>
          <m:t xml:space="preserve"> 0.135 (g∙mm)/°C</m:t>
        </m:r>
      </m:oMath>
      <w:r w:rsidR="001436E0">
        <w:t xml:space="preserve"> à la vitesse 10505 tr/min.</w:t>
      </w:r>
    </w:p>
    <w:p w14:paraId="697B5D4A" w14:textId="08F9C2E8" w:rsidR="0019727E" w:rsidRDefault="0019727E" w:rsidP="004C0EAF">
      <w:pPr>
        <w:pStyle w:val="Paragraphedeliste"/>
        <w:keepNext/>
        <w:numPr>
          <w:ilvl w:val="0"/>
          <w:numId w:val="31"/>
        </w:numPr>
        <w:spacing w:line="360" w:lineRule="auto"/>
        <w:ind w:left="567"/>
        <w:jc w:val="center"/>
      </w:pPr>
      <w:r w:rsidRPr="0019727E">
        <w:rPr>
          <w:noProof/>
          <w:szCs w:val="22"/>
        </w:rPr>
        <w:drawing>
          <wp:inline distT="0" distB="0" distL="0" distR="0" wp14:anchorId="10F46417" wp14:editId="28D67B26">
            <wp:extent cx="4186800" cy="1530000"/>
            <wp:effectExtent l="0" t="0" r="4445" b="0"/>
            <wp:docPr id="2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20"/>
                    <a:srcRect t="17572"/>
                    <a:stretch/>
                  </pic:blipFill>
                  <pic:spPr>
                    <a:xfrm>
                      <a:off x="0" y="0"/>
                      <a:ext cx="4186800" cy="1530000"/>
                    </a:xfrm>
                    <a:prstGeom prst="rect">
                      <a:avLst/>
                    </a:prstGeom>
                  </pic:spPr>
                </pic:pic>
              </a:graphicData>
            </a:graphic>
          </wp:inline>
        </w:drawing>
      </w:r>
    </w:p>
    <w:p w14:paraId="52D84317" w14:textId="71C20F48" w:rsidR="006C7B88" w:rsidRPr="00EF163E" w:rsidRDefault="0019727E" w:rsidP="00EF163E">
      <w:pPr>
        <w:pStyle w:val="Lgende"/>
        <w:jc w:val="center"/>
        <w:rPr>
          <w:rFonts w:ascii="Calibri" w:eastAsia="Times New Roman" w:hAnsi="Calibri" w:cs="Times New Roman"/>
          <w:i w:val="0"/>
          <w:iCs w:val="0"/>
          <w:color w:val="auto"/>
          <w:sz w:val="22"/>
          <w:szCs w:val="22"/>
        </w:rPr>
      </w:pPr>
      <w:bookmarkStart w:id="3133" w:name="_Ref536452193"/>
      <w:bookmarkStart w:id="3134" w:name="_Toc536800568"/>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2</w:t>
      </w:r>
      <w:r w:rsidRPr="0019727E">
        <w:rPr>
          <w:rFonts w:ascii="Calibri" w:eastAsia="Times New Roman" w:hAnsi="Calibri" w:cs="Times New Roman"/>
          <w:i w:val="0"/>
          <w:iCs w:val="0"/>
          <w:color w:val="auto"/>
          <w:sz w:val="22"/>
          <w:szCs w:val="22"/>
        </w:rPr>
        <w:fldChar w:fldCharType="end"/>
      </w:r>
      <w:bookmarkEnd w:id="3133"/>
      <w:r w:rsidRPr="0019727E">
        <w:rPr>
          <w:rFonts w:ascii="Calibri" w:eastAsia="Times New Roman" w:hAnsi="Calibri" w:cs="Times New Roman"/>
          <w:i w:val="0"/>
          <w:iCs w:val="0"/>
          <w:color w:val="auto"/>
          <w:sz w:val="22"/>
          <w:szCs w:val="22"/>
        </w:rPr>
        <w:t xml:space="preserve"> : Configuration du rotor </w:t>
      </w:r>
      <w:r w:rsidR="000D012F">
        <w:rPr>
          <w:rFonts w:ascii="Calibri" w:eastAsia="Times New Roman" w:hAnsi="Calibri" w:cs="Times New Roman"/>
          <w:i w:val="0"/>
          <w:iCs w:val="0"/>
          <w:color w:val="auto"/>
          <w:sz w:val="22"/>
          <w:szCs w:val="22"/>
        </w:rPr>
        <w:t xml:space="preserve">symétrique </w:t>
      </w:r>
      <w:r w:rsidR="004B378A">
        <w:rPr>
          <w:rFonts w:ascii="Calibri" w:eastAsia="Times New Roman" w:hAnsi="Calibri" w:cs="Times New Roman"/>
          <w:i w:val="0"/>
          <w:iCs w:val="0"/>
          <w:color w:val="auto"/>
          <w:sz w:val="22"/>
          <w:szCs w:val="22"/>
        </w:rPr>
        <w:t>décrit</w:t>
      </w:r>
      <w:r w:rsidRPr="0019727E">
        <w:rPr>
          <w:rFonts w:ascii="Calibri" w:eastAsia="Times New Roman" w:hAnsi="Calibri" w:cs="Times New Roman"/>
          <w:i w:val="0"/>
          <w:iCs w:val="0"/>
          <w:color w:val="auto"/>
          <w:sz w:val="22"/>
          <w:szCs w:val="22"/>
        </w:rPr>
        <w:t xml:space="preserve"> par </w:t>
      </w:r>
      <w:r w:rsidR="004B378A" w:rsidRPr="004B378A">
        <w:rPr>
          <w:rFonts w:ascii="Calibri" w:eastAsia="Times New Roman" w:hAnsi="Calibri" w:cs="Times New Roman"/>
          <w:i w:val="0"/>
          <w:iCs w:val="0"/>
          <w:color w:val="auto"/>
          <w:sz w:val="22"/>
          <w:szCs w:val="22"/>
        </w:rPr>
        <w:t xml:space="preserve">Keogh et Morton </w:t>
      </w:r>
      <w:r w:rsidR="004B378A" w:rsidRPr="00EF163E">
        <w:rPr>
          <w:rFonts w:ascii="Calibri" w:eastAsia="Times New Roman" w:hAnsi="Calibri" w:cs="Times New Roman"/>
          <w:b/>
          <w:i w:val="0"/>
          <w:iCs w:val="0"/>
          <w:color w:val="auto"/>
          <w:sz w:val="22"/>
          <w:szCs w:val="22"/>
        </w:rPr>
        <w:fldChar w:fldCharType="begin"/>
      </w:r>
      <w:r w:rsidR="004B378A" w:rsidRPr="00EF163E">
        <w:rPr>
          <w:rFonts w:ascii="Calibri" w:eastAsia="Times New Roman" w:hAnsi="Calibri" w:cs="Times New Roman"/>
          <w:b/>
          <w:i w:val="0"/>
          <w:iCs w:val="0"/>
          <w:color w:val="auto"/>
          <w:sz w:val="22"/>
          <w:szCs w:val="22"/>
        </w:rPr>
        <w:instrText xml:space="preserve"> REF _Ref533096446 \r \h  \* MERGEFORMAT </w:instrText>
      </w:r>
      <w:r w:rsidR="004B378A" w:rsidRPr="00EF163E">
        <w:rPr>
          <w:rFonts w:ascii="Calibri" w:eastAsia="Times New Roman" w:hAnsi="Calibri" w:cs="Times New Roman"/>
          <w:b/>
          <w:i w:val="0"/>
          <w:iCs w:val="0"/>
          <w:color w:val="auto"/>
          <w:sz w:val="22"/>
          <w:szCs w:val="22"/>
        </w:rPr>
      </w:r>
      <w:r w:rsidR="004B378A" w:rsidRPr="00EF163E">
        <w:rPr>
          <w:rFonts w:ascii="Calibri" w:eastAsia="Times New Roman" w:hAnsi="Calibri" w:cs="Times New Roman"/>
          <w:b/>
          <w:i w:val="0"/>
          <w:iCs w:val="0"/>
          <w:color w:val="auto"/>
          <w:sz w:val="22"/>
          <w:szCs w:val="22"/>
        </w:rPr>
        <w:fldChar w:fldCharType="separate"/>
      </w:r>
      <w:r w:rsidR="00C20694">
        <w:rPr>
          <w:rFonts w:ascii="Calibri" w:eastAsia="Times New Roman" w:hAnsi="Calibri" w:cs="Times New Roman"/>
          <w:b/>
          <w:i w:val="0"/>
          <w:iCs w:val="0"/>
          <w:color w:val="auto"/>
          <w:sz w:val="22"/>
          <w:szCs w:val="22"/>
        </w:rPr>
        <w:t>[21]</w:t>
      </w:r>
      <w:bookmarkEnd w:id="3134"/>
      <w:r w:rsidR="004B378A" w:rsidRPr="00EF163E">
        <w:rPr>
          <w:rFonts w:ascii="Calibri" w:eastAsia="Times New Roman" w:hAnsi="Calibri" w:cs="Times New Roman"/>
          <w:b/>
          <w:i w:val="0"/>
          <w:iCs w:val="0"/>
          <w:color w:val="auto"/>
          <w:sz w:val="22"/>
          <w:szCs w:val="22"/>
        </w:rPr>
        <w:fldChar w:fldCharType="end"/>
      </w:r>
    </w:p>
    <w:p w14:paraId="164CFFEF" w14:textId="77777777" w:rsidR="00777DB3" w:rsidRPr="00777DB3" w:rsidRDefault="00777DB3" w:rsidP="00777DB3">
      <w:pPr>
        <w:spacing w:line="360" w:lineRule="auto"/>
        <w:rPr>
          <w:szCs w:val="22"/>
          <w:lang w:eastAsia="zh-CN"/>
        </w:rPr>
      </w:pPr>
    </w:p>
    <w:p w14:paraId="7320C894" w14:textId="3DC4AD39" w:rsidR="00872AF4" w:rsidRPr="00872AF4" w:rsidRDefault="00F163B5" w:rsidP="00872AF4">
      <w:pPr>
        <w:pStyle w:val="Paragraphedeliste"/>
        <w:numPr>
          <w:ilvl w:val="0"/>
          <w:numId w:val="31"/>
        </w:numPr>
        <w:spacing w:line="360" w:lineRule="auto"/>
        <w:ind w:left="567"/>
        <w:jc w:val="both"/>
        <w:rPr>
          <w:szCs w:val="22"/>
          <w:lang w:eastAsia="zh-CN"/>
        </w:rPr>
      </w:pPr>
      <w:r>
        <w:rPr>
          <w:szCs w:val="22"/>
          <w:lang w:eastAsia="zh-CN"/>
        </w:rPr>
        <w:t xml:space="preserve">le </w:t>
      </w:r>
      <w:r w:rsidR="00BE0141">
        <w:rPr>
          <w:szCs w:val="22"/>
          <w:lang w:eastAsia="zh-CN"/>
        </w:rPr>
        <w:t xml:space="preserve">turbodétendeur décrit par Schmied </w:t>
      </w:r>
      <w:r w:rsidR="00BE0141" w:rsidRPr="009861B9">
        <w:rPr>
          <w:b/>
          <w:szCs w:val="22"/>
          <w:lang w:eastAsia="zh-CN"/>
        </w:rPr>
        <w:fldChar w:fldCharType="begin"/>
      </w:r>
      <w:r w:rsidR="00BE0141" w:rsidRPr="009861B9">
        <w:rPr>
          <w:b/>
          <w:szCs w:val="22"/>
          <w:lang w:eastAsia="zh-CN"/>
        </w:rPr>
        <w:instrText xml:space="preserve"> REF _Ref533090559 \r \h </w:instrText>
      </w:r>
      <w:r w:rsidR="00BE0141">
        <w:rPr>
          <w:b/>
          <w:szCs w:val="22"/>
          <w:lang w:eastAsia="zh-CN"/>
        </w:rPr>
        <w:instrText xml:space="preserve"> \* MERGEFORMAT </w:instrText>
      </w:r>
      <w:r w:rsidR="00BE0141" w:rsidRPr="009861B9">
        <w:rPr>
          <w:b/>
          <w:szCs w:val="22"/>
          <w:lang w:eastAsia="zh-CN"/>
        </w:rPr>
      </w:r>
      <w:r w:rsidR="00BE0141" w:rsidRPr="009861B9">
        <w:rPr>
          <w:b/>
          <w:szCs w:val="22"/>
          <w:lang w:eastAsia="zh-CN"/>
        </w:rPr>
        <w:fldChar w:fldCharType="separate"/>
      </w:r>
      <w:r w:rsidR="00C20694">
        <w:rPr>
          <w:b/>
          <w:szCs w:val="22"/>
          <w:lang w:eastAsia="zh-CN"/>
        </w:rPr>
        <w:t>[16]</w:t>
      </w:r>
      <w:r w:rsidR="00BE0141" w:rsidRPr="009861B9">
        <w:rPr>
          <w:b/>
          <w:szCs w:val="22"/>
          <w:lang w:eastAsia="zh-CN"/>
        </w:rPr>
        <w:fldChar w:fldCharType="end"/>
      </w:r>
      <w:r w:rsidR="00BE0141">
        <w:rPr>
          <w:b/>
          <w:szCs w:val="22"/>
          <w:lang w:eastAsia="zh-CN"/>
        </w:rPr>
        <w:t xml:space="preserve"> </w:t>
      </w:r>
      <w:r w:rsidR="00BE0141" w:rsidRPr="00BE0141">
        <w:rPr>
          <w:szCs w:val="22"/>
          <w:lang w:eastAsia="zh-CN"/>
        </w:rPr>
        <w:t>(cf</w:t>
      </w:r>
      <w:r w:rsidR="00BE0141">
        <w:rPr>
          <w:szCs w:val="22"/>
          <w:lang w:eastAsia="zh-CN"/>
        </w:rPr>
        <w:t>.</w:t>
      </w:r>
      <w:r w:rsidR="00BE0141" w:rsidRPr="00BE0141">
        <w:rPr>
          <w:szCs w:val="22"/>
          <w:lang w:eastAsia="zh-CN"/>
        </w:rPr>
        <w:t xml:space="preserve"> </w:t>
      </w:r>
      <w:r w:rsidR="00BE0141" w:rsidRPr="00BE0141">
        <w:rPr>
          <w:b/>
          <w:szCs w:val="22"/>
          <w:lang w:eastAsia="zh-CN"/>
        </w:rPr>
        <w:fldChar w:fldCharType="begin"/>
      </w:r>
      <w:r w:rsidR="00BE0141" w:rsidRPr="00BE0141">
        <w:rPr>
          <w:b/>
          <w:szCs w:val="22"/>
          <w:lang w:eastAsia="zh-CN"/>
        </w:rPr>
        <w:instrText xml:space="preserve"> REF _Ref536798917 \h  \* MERGEFORMAT </w:instrText>
      </w:r>
      <w:r w:rsidR="00BE0141" w:rsidRPr="00BE0141">
        <w:rPr>
          <w:b/>
          <w:szCs w:val="22"/>
          <w:lang w:eastAsia="zh-CN"/>
        </w:rPr>
      </w:r>
      <w:r w:rsidR="00BE0141" w:rsidRPr="00BE0141">
        <w:rPr>
          <w:b/>
          <w:szCs w:val="22"/>
          <w:lang w:eastAsia="zh-CN"/>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3</w:t>
      </w:r>
      <w:r w:rsidR="00BE0141" w:rsidRPr="00BE0141">
        <w:rPr>
          <w:b/>
          <w:szCs w:val="22"/>
          <w:lang w:eastAsia="zh-CN"/>
        </w:rPr>
        <w:fldChar w:fldCharType="end"/>
      </w:r>
      <w:r w:rsidR="00BE0141" w:rsidRPr="00BE0141">
        <w:rPr>
          <w:szCs w:val="22"/>
          <w:lang w:eastAsia="zh-CN"/>
        </w:rPr>
        <w:t>)</w:t>
      </w:r>
      <w:r w:rsidR="00BE0141">
        <w:rPr>
          <w:szCs w:val="22"/>
          <w:lang w:eastAsia="zh-CN"/>
        </w:rPr>
        <w:t xml:space="preserve">. Ce cas a été présenté au chapitre 1 à la </w:t>
      </w:r>
      <w:r w:rsidR="00BE0141" w:rsidRPr="00371499">
        <w:rPr>
          <w:b/>
          <w:szCs w:val="22"/>
          <w:lang w:eastAsia="zh-CN"/>
        </w:rPr>
        <w:t>section</w:t>
      </w:r>
      <w:r w:rsidR="00BE0141">
        <w:rPr>
          <w:szCs w:val="22"/>
          <w:lang w:eastAsia="zh-CN"/>
        </w:rPr>
        <w:t xml:space="preserve"> </w:t>
      </w:r>
      <w:r w:rsidR="00BE0141" w:rsidRPr="00371499">
        <w:rPr>
          <w:b/>
          <w:szCs w:val="22"/>
          <w:lang w:eastAsia="zh-CN"/>
        </w:rPr>
        <w:fldChar w:fldCharType="begin"/>
      </w:r>
      <w:r w:rsidR="00BE0141" w:rsidRPr="00371499">
        <w:rPr>
          <w:b/>
          <w:szCs w:val="22"/>
          <w:lang w:eastAsia="zh-CN"/>
        </w:rPr>
        <w:instrText xml:space="preserve"> REF _Ref536449148 \r \h </w:instrText>
      </w:r>
      <w:r w:rsidR="00BE0141">
        <w:rPr>
          <w:b/>
          <w:szCs w:val="22"/>
          <w:lang w:eastAsia="zh-CN"/>
        </w:rPr>
        <w:instrText xml:space="preserve"> \* MERGEFORMAT </w:instrText>
      </w:r>
      <w:r w:rsidR="00BE0141" w:rsidRPr="00371499">
        <w:rPr>
          <w:b/>
          <w:szCs w:val="22"/>
          <w:lang w:eastAsia="zh-CN"/>
        </w:rPr>
      </w:r>
      <w:r w:rsidR="00BE0141" w:rsidRPr="00371499">
        <w:rPr>
          <w:b/>
          <w:szCs w:val="22"/>
          <w:lang w:eastAsia="zh-CN"/>
        </w:rPr>
        <w:fldChar w:fldCharType="separate"/>
      </w:r>
      <w:r w:rsidR="00C20694">
        <w:rPr>
          <w:b/>
          <w:szCs w:val="22"/>
          <w:lang w:eastAsia="zh-CN"/>
        </w:rPr>
        <w:t>1.2</w:t>
      </w:r>
      <w:r w:rsidR="00BE0141" w:rsidRPr="00371499">
        <w:rPr>
          <w:b/>
          <w:szCs w:val="22"/>
          <w:lang w:eastAsia="zh-CN"/>
        </w:rPr>
        <w:fldChar w:fldCharType="end"/>
      </w:r>
      <w:r w:rsidR="00BE0141" w:rsidRPr="00371499">
        <w:rPr>
          <w:szCs w:val="22"/>
          <w:lang w:eastAsia="zh-CN"/>
        </w:rPr>
        <w:t>.</w:t>
      </w:r>
      <w:r w:rsidR="00BE0141">
        <w:rPr>
          <w:szCs w:val="22"/>
          <w:lang w:eastAsia="zh-CN"/>
        </w:rPr>
        <w:t xml:space="preserve"> Pour rappel, ce rotor est guidé par deux paliers à patins oscillants, le disque du côté compresseur est plus lourd par rapport à celui du côté du détendeur et pèse 120kg. Selon l’étude effectuée par Lorenz et Murphy </w:t>
      </w:r>
      <w:r w:rsidR="00BE0141" w:rsidRPr="00F14057">
        <w:rPr>
          <w:b/>
          <w:szCs w:val="22"/>
          <w:lang w:eastAsia="zh-CN"/>
        </w:rPr>
        <w:fldChar w:fldCharType="begin"/>
      </w:r>
      <w:r w:rsidR="00BE0141" w:rsidRPr="00F14057">
        <w:rPr>
          <w:b/>
          <w:szCs w:val="22"/>
          <w:lang w:eastAsia="zh-CN"/>
        </w:rPr>
        <w:instrText xml:space="preserve"> REF _Ref533090865 \r \h  \* MERGEFORMAT </w:instrText>
      </w:r>
      <w:r w:rsidR="00BE0141" w:rsidRPr="00F14057">
        <w:rPr>
          <w:b/>
          <w:szCs w:val="22"/>
          <w:lang w:eastAsia="zh-CN"/>
        </w:rPr>
      </w:r>
      <w:r w:rsidR="00BE0141" w:rsidRPr="00F14057">
        <w:rPr>
          <w:b/>
          <w:szCs w:val="22"/>
          <w:lang w:eastAsia="zh-CN"/>
        </w:rPr>
        <w:fldChar w:fldCharType="separate"/>
      </w:r>
      <w:r w:rsidR="00C20694">
        <w:rPr>
          <w:b/>
          <w:szCs w:val="22"/>
          <w:lang w:eastAsia="zh-CN"/>
        </w:rPr>
        <w:t>[17]</w:t>
      </w:r>
      <w:r w:rsidR="00BE0141" w:rsidRPr="00F14057">
        <w:rPr>
          <w:b/>
          <w:szCs w:val="22"/>
          <w:lang w:eastAsia="zh-CN"/>
        </w:rPr>
        <w:fldChar w:fldCharType="end"/>
      </w:r>
      <w:r w:rsidR="00BE0141">
        <w:rPr>
          <w:szCs w:val="22"/>
          <w:lang w:eastAsia="zh-CN"/>
        </w:rPr>
        <w:t xml:space="preserve">, le coefficient </w:t>
      </w:r>
      <m:oMath>
        <m:r>
          <m:rPr>
            <m:sty m:val="bi"/>
          </m:rPr>
          <w:rPr>
            <w:rFonts w:ascii="Cambria Math" w:hAnsi="Cambria Math"/>
            <w:szCs w:val="22"/>
            <w:lang w:eastAsia="zh-CN"/>
          </w:rPr>
          <m:t>C</m:t>
        </m:r>
      </m:oMath>
      <w:r w:rsidR="00BE0141">
        <w:rPr>
          <w:szCs w:val="22"/>
          <w:lang w:eastAsia="zh-CN"/>
        </w:rPr>
        <w:t xml:space="preserve"> vaut environ  </w:t>
      </w:r>
      <m:oMath>
        <m:r>
          <w:rPr>
            <w:rFonts w:ascii="Cambria Math" w:hAnsi="Cambria Math"/>
            <w:szCs w:val="22"/>
            <w:lang w:eastAsia="zh-CN"/>
          </w:rPr>
          <m:t>67.9 g∙mm/°C</m:t>
        </m:r>
      </m:oMath>
      <w:r w:rsidR="00BE0141">
        <w:rPr>
          <w:szCs w:val="22"/>
          <w:lang w:eastAsia="zh-CN"/>
        </w:rPr>
        <w:t xml:space="preserve"> et les coefficients </w:t>
      </w:r>
      <m:oMath>
        <m:r>
          <m:rPr>
            <m:sty m:val="bi"/>
          </m:rPr>
          <w:rPr>
            <w:rFonts w:ascii="Cambria Math" w:hAnsi="Cambria Math"/>
            <w:szCs w:val="22"/>
            <w:lang w:eastAsia="zh-CN"/>
          </w:rPr>
          <m:t>A</m:t>
        </m:r>
      </m:oMath>
      <w:r w:rsidR="00BE0141" w:rsidRPr="00F14057">
        <w:rPr>
          <w:szCs w:val="22"/>
          <w:lang w:eastAsia="zh-CN"/>
        </w:rPr>
        <w:t xml:space="preserve"> et </w:t>
      </w:r>
      <m:oMath>
        <m:r>
          <m:rPr>
            <m:sty m:val="bi"/>
          </m:rPr>
          <w:rPr>
            <w:rFonts w:ascii="Cambria Math" w:hAnsi="Cambria Math"/>
            <w:szCs w:val="22"/>
            <w:lang w:eastAsia="zh-CN"/>
          </w:rPr>
          <m:t>B</m:t>
        </m:r>
      </m:oMath>
      <w:r w:rsidR="00BE0141" w:rsidRPr="00F14057">
        <w:rPr>
          <w:szCs w:val="22"/>
          <w:lang w:eastAsia="zh-CN"/>
        </w:rPr>
        <w:t xml:space="preserve"> </w:t>
      </w:r>
      <w:r w:rsidR="00BE0141">
        <w:rPr>
          <w:szCs w:val="22"/>
          <w:lang w:eastAsia="zh-CN"/>
        </w:rPr>
        <w:t xml:space="preserve">sont valent respectivement </w:t>
      </w:r>
      <m:oMath>
        <m:r>
          <w:rPr>
            <w:rFonts w:ascii="Cambria Math" w:hAnsi="Cambria Math"/>
            <w:szCs w:val="22"/>
            <w:lang w:eastAsia="zh-CN"/>
          </w:rPr>
          <m:t>0.05 µm/(g∙mm)</m:t>
        </m:r>
      </m:oMath>
      <w:r w:rsidR="00BE0141">
        <w:rPr>
          <w:szCs w:val="22"/>
          <w:lang w:eastAsia="zh-CN"/>
        </w:rPr>
        <w:t xml:space="preserve"> et </w:t>
      </w:r>
      <m:oMath>
        <m:r>
          <w:rPr>
            <w:rFonts w:ascii="Cambria Math" w:hAnsi="Cambria Math"/>
          </w:rPr>
          <m:t xml:space="preserve"> 0.13 (g∙mm)/°C</m:t>
        </m:r>
      </m:oMath>
      <w:r w:rsidR="00BE0141">
        <w:t xml:space="preserve"> à la vitesse 18600 tr/min (vitesse à laquelle l’instabilité est apparue).   </w:t>
      </w:r>
      <w:r w:rsidR="00725CB3">
        <w:t xml:space="preserve"> </w:t>
      </w:r>
      <w:r w:rsidR="00F14057">
        <w:t xml:space="preserve"> </w:t>
      </w:r>
    </w:p>
    <w:p w14:paraId="4282CC02" w14:textId="4C42E0A4" w:rsidR="00872AF4" w:rsidRDefault="00872AF4" w:rsidP="00872AF4">
      <w:pPr>
        <w:spacing w:line="360" w:lineRule="auto"/>
        <w:jc w:val="center"/>
        <w:rPr>
          <w:szCs w:val="22"/>
          <w:lang w:eastAsia="zh-CN"/>
        </w:rPr>
      </w:pPr>
      <w:r w:rsidRPr="00872AF4">
        <w:rPr>
          <w:noProof/>
          <w:szCs w:val="22"/>
        </w:rPr>
        <w:lastRenderedPageBreak/>
        <w:drawing>
          <wp:inline distT="0" distB="0" distL="0" distR="0" wp14:anchorId="3CB0C5C6" wp14:editId="068B5BDE">
            <wp:extent cx="3491218" cy="1472763"/>
            <wp:effectExtent l="0" t="0" r="0" b="0"/>
            <wp:docPr id="24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8"/>
                    <pic:cNvPicPr>
                      <a:picLocks noChangeAspect="1"/>
                    </pic:cNvPicPr>
                  </pic:nvPicPr>
                  <pic:blipFill>
                    <a:blip r:embed="rId121"/>
                    <a:stretch>
                      <a:fillRect/>
                    </a:stretch>
                  </pic:blipFill>
                  <pic:spPr>
                    <a:xfrm>
                      <a:off x="0" y="0"/>
                      <a:ext cx="3506843" cy="1479354"/>
                    </a:xfrm>
                    <a:prstGeom prst="rect">
                      <a:avLst/>
                    </a:prstGeom>
                  </pic:spPr>
                </pic:pic>
              </a:graphicData>
            </a:graphic>
          </wp:inline>
        </w:drawing>
      </w:r>
    </w:p>
    <w:p w14:paraId="6FA70534" w14:textId="5B2589D6" w:rsidR="00872AF4" w:rsidRPr="00EF163E" w:rsidRDefault="00872AF4" w:rsidP="00872AF4">
      <w:pPr>
        <w:pStyle w:val="Lgende"/>
        <w:jc w:val="center"/>
        <w:rPr>
          <w:rFonts w:ascii="Calibri" w:eastAsia="Times New Roman" w:hAnsi="Calibri" w:cs="Times New Roman"/>
          <w:i w:val="0"/>
          <w:iCs w:val="0"/>
          <w:color w:val="auto"/>
          <w:sz w:val="22"/>
          <w:szCs w:val="22"/>
        </w:rPr>
      </w:pPr>
      <w:bookmarkStart w:id="3135" w:name="_Ref536798917"/>
      <w:bookmarkStart w:id="3136" w:name="_Toc536800569"/>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3</w:t>
      </w:r>
      <w:r w:rsidRPr="0019727E">
        <w:rPr>
          <w:rFonts w:ascii="Calibri" w:eastAsia="Times New Roman" w:hAnsi="Calibri" w:cs="Times New Roman"/>
          <w:i w:val="0"/>
          <w:iCs w:val="0"/>
          <w:color w:val="auto"/>
          <w:sz w:val="22"/>
          <w:szCs w:val="22"/>
        </w:rPr>
        <w:fldChar w:fldCharType="end"/>
      </w:r>
      <w:bookmarkEnd w:id="3135"/>
      <w:r w:rsidRPr="0019727E">
        <w:rPr>
          <w:rFonts w:ascii="Calibri" w:eastAsia="Times New Roman" w:hAnsi="Calibri" w:cs="Times New Roman"/>
          <w:i w:val="0"/>
          <w:iCs w:val="0"/>
          <w:color w:val="auto"/>
          <w:sz w:val="22"/>
          <w:szCs w:val="22"/>
        </w:rPr>
        <w:t xml:space="preserve"> : Configuration du rotor </w:t>
      </w:r>
      <w:r>
        <w:rPr>
          <w:rFonts w:ascii="Calibri" w:eastAsia="Times New Roman" w:hAnsi="Calibri" w:cs="Times New Roman"/>
          <w:i w:val="0"/>
          <w:iCs w:val="0"/>
          <w:color w:val="auto"/>
          <w:sz w:val="22"/>
          <w:szCs w:val="22"/>
        </w:rPr>
        <w:t>présenté</w:t>
      </w:r>
      <w:r w:rsidRPr="0019727E">
        <w:rPr>
          <w:rFonts w:ascii="Calibri" w:eastAsia="Times New Roman" w:hAnsi="Calibri" w:cs="Times New Roman"/>
          <w:i w:val="0"/>
          <w:iCs w:val="0"/>
          <w:color w:val="auto"/>
          <w:sz w:val="22"/>
          <w:szCs w:val="22"/>
        </w:rPr>
        <w:t xml:space="preserve"> par </w:t>
      </w:r>
      <w:r w:rsidRPr="00872AF4">
        <w:rPr>
          <w:rFonts w:ascii="Calibri" w:eastAsia="Times New Roman" w:hAnsi="Calibri" w:cs="Times New Roman"/>
          <w:i w:val="0"/>
          <w:iCs w:val="0"/>
          <w:color w:val="auto"/>
          <w:sz w:val="22"/>
          <w:szCs w:val="22"/>
        </w:rPr>
        <w:t>Schmied</w:t>
      </w:r>
      <w:r>
        <w:rPr>
          <w:rFonts w:ascii="Calibri" w:eastAsia="Times New Roman" w:hAnsi="Calibri" w:cs="Times New Roman"/>
          <w:i w:val="0"/>
          <w:iCs w:val="0"/>
          <w:color w:val="auto"/>
          <w:sz w:val="22"/>
          <w:szCs w:val="22"/>
        </w:rPr>
        <w:t xml:space="preserve"> et al.</w:t>
      </w:r>
      <w:r w:rsidRPr="00872AF4">
        <w:rPr>
          <w:rFonts w:ascii="Calibri" w:eastAsia="Times New Roman" w:hAnsi="Calibri" w:cs="Times New Roman"/>
          <w:i w:val="0"/>
          <w:iCs w:val="0"/>
          <w:color w:val="auto"/>
          <w:sz w:val="22"/>
          <w:szCs w:val="22"/>
        </w:rPr>
        <w:t xml:space="preserve"> </w:t>
      </w:r>
      <w:r w:rsidRPr="00872AF4">
        <w:rPr>
          <w:rFonts w:ascii="Calibri" w:eastAsia="Times New Roman" w:hAnsi="Calibri" w:cs="Times New Roman"/>
          <w:b/>
          <w:i w:val="0"/>
          <w:iCs w:val="0"/>
          <w:color w:val="auto"/>
          <w:sz w:val="22"/>
          <w:szCs w:val="22"/>
        </w:rPr>
        <w:fldChar w:fldCharType="begin"/>
      </w:r>
      <w:r w:rsidRPr="00872AF4">
        <w:rPr>
          <w:rFonts w:ascii="Calibri" w:eastAsia="Times New Roman" w:hAnsi="Calibri" w:cs="Times New Roman"/>
          <w:b/>
          <w:i w:val="0"/>
          <w:iCs w:val="0"/>
          <w:color w:val="auto"/>
          <w:sz w:val="22"/>
          <w:szCs w:val="22"/>
        </w:rPr>
        <w:instrText xml:space="preserve"> REF _Ref533090559 \r \h  \* MERGEFORMAT </w:instrText>
      </w:r>
      <w:r w:rsidRPr="00872AF4">
        <w:rPr>
          <w:rFonts w:ascii="Calibri" w:eastAsia="Times New Roman" w:hAnsi="Calibri" w:cs="Times New Roman"/>
          <w:b/>
          <w:i w:val="0"/>
          <w:iCs w:val="0"/>
          <w:color w:val="auto"/>
          <w:sz w:val="22"/>
          <w:szCs w:val="22"/>
        </w:rPr>
      </w:r>
      <w:r w:rsidRPr="00872AF4">
        <w:rPr>
          <w:rFonts w:ascii="Calibri" w:eastAsia="Times New Roman" w:hAnsi="Calibri" w:cs="Times New Roman"/>
          <w:b/>
          <w:i w:val="0"/>
          <w:iCs w:val="0"/>
          <w:color w:val="auto"/>
          <w:sz w:val="22"/>
          <w:szCs w:val="22"/>
        </w:rPr>
        <w:fldChar w:fldCharType="separate"/>
      </w:r>
      <w:r w:rsidR="00C20694">
        <w:rPr>
          <w:rFonts w:ascii="Calibri" w:eastAsia="Times New Roman" w:hAnsi="Calibri" w:cs="Times New Roman"/>
          <w:b/>
          <w:i w:val="0"/>
          <w:iCs w:val="0"/>
          <w:color w:val="auto"/>
          <w:sz w:val="22"/>
          <w:szCs w:val="22"/>
        </w:rPr>
        <w:t>[16]</w:t>
      </w:r>
      <w:bookmarkEnd w:id="3136"/>
      <w:r w:rsidRPr="00872AF4">
        <w:rPr>
          <w:rFonts w:ascii="Calibri" w:eastAsia="Times New Roman" w:hAnsi="Calibri" w:cs="Times New Roman"/>
          <w:b/>
          <w:i w:val="0"/>
          <w:iCs w:val="0"/>
          <w:color w:val="auto"/>
          <w:sz w:val="22"/>
          <w:szCs w:val="22"/>
        </w:rPr>
        <w:fldChar w:fldCharType="end"/>
      </w:r>
    </w:p>
    <w:p w14:paraId="5EBF6DC6" w14:textId="77777777" w:rsidR="00777DB3" w:rsidRPr="00777DB3" w:rsidRDefault="00777DB3" w:rsidP="00777DB3">
      <w:pPr>
        <w:spacing w:line="360" w:lineRule="auto"/>
        <w:rPr>
          <w:szCs w:val="22"/>
          <w:lang w:eastAsia="zh-CN"/>
        </w:rPr>
      </w:pPr>
    </w:p>
    <w:p w14:paraId="3873290B" w14:textId="3D5A89FB" w:rsidR="00F163B5" w:rsidRDefault="00DF0841" w:rsidP="00E0308D">
      <w:pPr>
        <w:pStyle w:val="Paragraphedeliste"/>
        <w:numPr>
          <w:ilvl w:val="0"/>
          <w:numId w:val="31"/>
        </w:numPr>
        <w:spacing w:line="360" w:lineRule="auto"/>
        <w:ind w:left="567"/>
        <w:jc w:val="both"/>
        <w:rPr>
          <w:szCs w:val="22"/>
          <w:lang w:eastAsia="zh-CN"/>
        </w:rPr>
      </w:pPr>
      <w:r>
        <w:rPr>
          <w:szCs w:val="22"/>
        </w:rPr>
        <w:t xml:space="preserve">Le rotor d’un compresseur étudié par </w:t>
      </w:r>
      <w:r w:rsidR="00F163B5">
        <w:rPr>
          <w:szCs w:val="22"/>
        </w:rPr>
        <w:t>Panara et al.</w:t>
      </w:r>
      <w:r w:rsidR="00D038FD">
        <w:rPr>
          <w:szCs w:val="22"/>
        </w:rPr>
        <w:t xml:space="preserve"> </w:t>
      </w:r>
      <w:r w:rsidR="00D038FD" w:rsidRPr="00D038FD">
        <w:rPr>
          <w:b/>
          <w:szCs w:val="22"/>
        </w:rPr>
        <w:fldChar w:fldCharType="begin"/>
      </w:r>
      <w:r w:rsidR="00D038FD" w:rsidRPr="00D038FD">
        <w:rPr>
          <w:b/>
          <w:szCs w:val="22"/>
        </w:rPr>
        <w:instrText xml:space="preserve"> REF _Ref535500759 \r \h </w:instrText>
      </w:r>
      <w:r w:rsidR="00D038FD">
        <w:rPr>
          <w:b/>
          <w:szCs w:val="22"/>
        </w:rPr>
        <w:instrText xml:space="preserve"> \* MERGEFORMAT </w:instrText>
      </w:r>
      <w:r w:rsidR="00D038FD" w:rsidRPr="00D038FD">
        <w:rPr>
          <w:b/>
          <w:szCs w:val="22"/>
        </w:rPr>
      </w:r>
      <w:r w:rsidR="00D038FD" w:rsidRPr="00D038FD">
        <w:rPr>
          <w:b/>
          <w:szCs w:val="22"/>
        </w:rPr>
        <w:fldChar w:fldCharType="separate"/>
      </w:r>
      <w:r w:rsidR="00C20694">
        <w:rPr>
          <w:b/>
          <w:szCs w:val="22"/>
        </w:rPr>
        <w:t>[18]</w:t>
      </w:r>
      <w:r w:rsidR="00D038FD" w:rsidRPr="00D038FD">
        <w:rPr>
          <w:b/>
          <w:szCs w:val="22"/>
        </w:rPr>
        <w:fldChar w:fldCharType="end"/>
      </w:r>
      <w:r w:rsidR="00F163B5">
        <w:rPr>
          <w:szCs w:val="22"/>
        </w:rPr>
        <w:t>. Dans cette configuration</w:t>
      </w:r>
      <w:r w:rsidR="000622A2">
        <w:rPr>
          <w:szCs w:val="22"/>
        </w:rPr>
        <w:t>, le</w:t>
      </w:r>
      <w:r w:rsidR="00F163B5">
        <w:rPr>
          <w:szCs w:val="22"/>
        </w:rPr>
        <w:t xml:space="preserve"> rotor est entrainé par un moteur électrique jusqu’à une vitesse de 13200 tr/min. </w:t>
      </w:r>
      <w:r w:rsidR="00064FDD">
        <w:rPr>
          <w:szCs w:val="22"/>
        </w:rPr>
        <w:t>Il</w:t>
      </w:r>
      <w:r w:rsidR="00F163B5">
        <w:rPr>
          <w:szCs w:val="22"/>
        </w:rPr>
        <w:t xml:space="preserve">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4</w:t>
      </w:r>
      <w:r w:rsidR="009916F6" w:rsidRPr="009916F6">
        <w:rPr>
          <w:b/>
          <w:szCs w:val="22"/>
        </w:rPr>
        <w:fldChar w:fldCharType="end"/>
      </w:r>
      <w:r w:rsidR="00F163B5">
        <w:rPr>
          <w:szCs w:val="22"/>
        </w:rPr>
        <w:t>).  Trois configurations notée</w:t>
      </w:r>
      <w:ins w:id="3137" w:author="PERONY Raphael" w:date="2019-03-12T17:28:00Z">
        <w:r w:rsidR="00ED4EBA">
          <w:rPr>
            <w:szCs w:val="22"/>
          </w:rPr>
          <w:t>s</w:t>
        </w:r>
      </w:ins>
      <w:r w:rsidR="00F163B5">
        <w:rPr>
          <w:szCs w:val="22"/>
        </w:rPr>
        <w:t xml:space="preserve"> W1, W2, W3 ont été testées par les auteurs et correspondant à trois masses du disque</w:t>
      </w:r>
      <w:r w:rsidR="00852CD2">
        <w:rPr>
          <w:szCs w:val="22"/>
        </w:rPr>
        <w:t xml:space="preserve"> en porte à faux</w:t>
      </w:r>
      <w:r w:rsidR="00F163B5">
        <w:rPr>
          <w:szCs w:val="22"/>
        </w:rPr>
        <w:t>. Celles-ci valent respectivement 12.4% (W1), 8.4% (W2) et 7.3% (W3) de la masse du rotor.</w:t>
      </w:r>
      <w:r w:rsidR="00A2169F">
        <w:rPr>
          <w:szCs w:val="22"/>
        </w:rPr>
        <w:t xml:space="preserve"> Les coefficients d’influence </w:t>
      </w:r>
      <w:del w:id="3138" w:author="PERONY Raphael" w:date="2019-03-12T17:28:00Z">
        <w:r w:rsidR="00A2169F" w:rsidDel="00ED4EBA">
          <w:rPr>
            <w:szCs w:val="22"/>
          </w:rPr>
          <w:delText xml:space="preserve">liée </w:delText>
        </w:r>
      </w:del>
      <w:ins w:id="3139" w:author="PERONY Raphael" w:date="2019-03-12T17:28:00Z">
        <w:r w:rsidR="00ED4EBA">
          <w:rPr>
            <w:szCs w:val="22"/>
          </w:rPr>
          <w:t>lié</w:t>
        </w:r>
        <w:r w:rsidR="00ED4EBA">
          <w:rPr>
            <w:szCs w:val="22"/>
          </w:rPr>
          <w:t>s</w:t>
        </w:r>
        <w:r w:rsidR="00ED4EBA">
          <w:rPr>
            <w:szCs w:val="22"/>
          </w:rPr>
          <w:t xml:space="preserve"> </w:t>
        </w:r>
      </w:ins>
      <w:r w:rsidR="00A2169F">
        <w:rPr>
          <w:szCs w:val="22"/>
        </w:rPr>
        <w:t xml:space="preserve">à ce rotor sont </w:t>
      </w:r>
      <w:r w:rsidR="00A2169F">
        <w:rPr>
          <w:szCs w:val="22"/>
          <w:lang w:eastAsia="zh-CN"/>
        </w:rPr>
        <w:t xml:space="preserve">publiés dans </w:t>
      </w:r>
      <w:r w:rsidR="00A2169F" w:rsidRPr="00D038FD">
        <w:rPr>
          <w:b/>
          <w:szCs w:val="22"/>
        </w:rPr>
        <w:fldChar w:fldCharType="begin"/>
      </w:r>
      <w:r w:rsidR="00A2169F" w:rsidRPr="00D038FD">
        <w:rPr>
          <w:b/>
          <w:szCs w:val="22"/>
        </w:rPr>
        <w:instrText xml:space="preserve"> REF _Ref535500759 \r \h </w:instrText>
      </w:r>
      <w:r w:rsidR="00A2169F">
        <w:rPr>
          <w:b/>
          <w:szCs w:val="22"/>
        </w:rPr>
        <w:instrText xml:space="preserve"> \* MERGEFORMAT </w:instrText>
      </w:r>
      <w:r w:rsidR="00A2169F" w:rsidRPr="00D038FD">
        <w:rPr>
          <w:b/>
          <w:szCs w:val="22"/>
        </w:rPr>
      </w:r>
      <w:r w:rsidR="00A2169F" w:rsidRPr="00D038FD">
        <w:rPr>
          <w:b/>
          <w:szCs w:val="22"/>
        </w:rPr>
        <w:fldChar w:fldCharType="separate"/>
      </w:r>
      <w:r w:rsidR="00C20694">
        <w:rPr>
          <w:b/>
          <w:szCs w:val="22"/>
        </w:rPr>
        <w:t>[18]</w:t>
      </w:r>
      <w:r w:rsidR="00A2169F" w:rsidRPr="00D038FD">
        <w:rPr>
          <w:b/>
          <w:szCs w:val="22"/>
        </w:rPr>
        <w:fldChar w:fldCharType="end"/>
      </w:r>
      <w:r w:rsidR="00A2169F" w:rsidRPr="00A2169F">
        <w:rPr>
          <w:szCs w:val="22"/>
        </w:rPr>
        <w:t xml:space="preserve"> et </w:t>
      </w:r>
      <w:r w:rsidR="00A2169F">
        <w:rPr>
          <w:szCs w:val="22"/>
          <w:lang w:eastAsia="zh-CN"/>
        </w:rPr>
        <w:t>n’ont donc pas été recalculés.</w:t>
      </w:r>
    </w:p>
    <w:p w14:paraId="73FE235A" w14:textId="77777777" w:rsidR="0021279D" w:rsidRDefault="00F163B5" w:rsidP="0021279D">
      <w:pPr>
        <w:keepNext/>
        <w:spacing w:line="360" w:lineRule="auto"/>
        <w:jc w:val="center"/>
      </w:pPr>
      <w:r>
        <w:rPr>
          <w:noProof/>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BEBA8EAE-BF5A-486C-A8C5-ECC9F3942E4B}">
                          <a14:imgProps xmlns:a14="http://schemas.microsoft.com/office/drawing/2010/main">
                            <a14:imgLayer r:embed="rId123">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1F295A52" w:rsidR="00F163B5" w:rsidRDefault="0021279D" w:rsidP="00DE2C15">
      <w:pPr>
        <w:pStyle w:val="Lgende"/>
        <w:jc w:val="center"/>
        <w:rPr>
          <w:rFonts w:ascii="Calibri" w:eastAsia="Times New Roman" w:hAnsi="Calibri" w:cs="Times New Roman"/>
          <w:i w:val="0"/>
          <w:iCs w:val="0"/>
          <w:color w:val="auto"/>
          <w:sz w:val="22"/>
          <w:szCs w:val="22"/>
          <w:lang w:eastAsia="fr-FR"/>
        </w:rPr>
      </w:pPr>
      <w:bookmarkStart w:id="3140" w:name="_Ref535589702"/>
      <w:bookmarkStart w:id="3141" w:name="_Toc536112265"/>
      <w:bookmarkStart w:id="3142" w:name="_Toc536800570"/>
      <w:r w:rsidRPr="0021279D">
        <w:rPr>
          <w:rFonts w:ascii="Calibri" w:eastAsia="Times New Roman" w:hAnsi="Calibri" w:cs="Times New Roman"/>
          <w:i w:val="0"/>
          <w:iCs w:val="0"/>
          <w:color w:val="auto"/>
          <w:sz w:val="22"/>
          <w:szCs w:val="22"/>
          <w:lang w:eastAsia="fr-FR"/>
        </w:rPr>
        <w:t xml:space="preserve">Figure </w:t>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STYLEREF 2 \s </w:instrText>
      </w:r>
      <w:r w:rsidR="0019727E">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5.3</w:t>
      </w:r>
      <w:r w:rsidR="0019727E">
        <w:rPr>
          <w:rFonts w:ascii="Calibri" w:eastAsia="Times New Roman" w:hAnsi="Calibri" w:cs="Times New Roman"/>
          <w:i w:val="0"/>
          <w:iCs w:val="0"/>
          <w:color w:val="auto"/>
          <w:sz w:val="22"/>
          <w:szCs w:val="22"/>
          <w:lang w:eastAsia="fr-FR"/>
        </w:rPr>
        <w:fldChar w:fldCharType="end"/>
      </w:r>
      <w:r w:rsidR="0019727E">
        <w:rPr>
          <w:rFonts w:ascii="Calibri" w:eastAsia="Times New Roman" w:hAnsi="Calibri" w:cs="Times New Roman"/>
          <w:i w:val="0"/>
          <w:iCs w:val="0"/>
          <w:color w:val="auto"/>
          <w:sz w:val="22"/>
          <w:szCs w:val="22"/>
          <w:lang w:eastAsia="fr-FR"/>
        </w:rPr>
        <w:noBreakHyphen/>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SEQ Figure \* ARABIC \s 2 </w:instrText>
      </w:r>
      <w:r w:rsidR="0019727E">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4</w:t>
      </w:r>
      <w:r w:rsidR="0019727E">
        <w:rPr>
          <w:rFonts w:ascii="Calibri" w:eastAsia="Times New Roman" w:hAnsi="Calibri" w:cs="Times New Roman"/>
          <w:i w:val="0"/>
          <w:iCs w:val="0"/>
          <w:color w:val="auto"/>
          <w:sz w:val="22"/>
          <w:szCs w:val="22"/>
          <w:lang w:eastAsia="fr-FR"/>
        </w:rPr>
        <w:fldChar w:fldCharType="end"/>
      </w:r>
      <w:bookmarkEnd w:id="3140"/>
      <w:r w:rsidR="009916F6">
        <w:rPr>
          <w:rFonts w:ascii="Calibri" w:eastAsia="Times New Roman" w:hAnsi="Calibri" w:cs="Times New Roman"/>
          <w:i w:val="0"/>
          <w:iCs w:val="0"/>
          <w:color w:val="auto"/>
          <w:sz w:val="22"/>
          <w:szCs w:val="22"/>
          <w:lang w:eastAsia="fr-FR"/>
        </w:rPr>
        <w:t> : Rotor testé par Panara</w:t>
      </w:r>
      <w:r w:rsidR="00D038FD">
        <w:rPr>
          <w:rFonts w:ascii="Calibri" w:eastAsia="Times New Roman" w:hAnsi="Calibri" w:cs="Times New Roman"/>
          <w:i w:val="0"/>
          <w:iCs w:val="0"/>
          <w:color w:val="auto"/>
          <w:sz w:val="22"/>
          <w:szCs w:val="22"/>
          <w:lang w:eastAsia="fr-FR"/>
        </w:rPr>
        <w:t xml:space="preserve"> </w:t>
      </w:r>
      <w:r w:rsidR="00D038FD" w:rsidRPr="00D038FD">
        <w:rPr>
          <w:rFonts w:ascii="Calibri" w:eastAsia="Times New Roman" w:hAnsi="Calibri" w:cs="Times New Roman"/>
          <w:b/>
          <w:i w:val="0"/>
          <w:iCs w:val="0"/>
          <w:color w:val="auto"/>
          <w:sz w:val="22"/>
          <w:szCs w:val="22"/>
          <w:lang w:eastAsia="fr-FR"/>
        </w:rPr>
        <w:fldChar w:fldCharType="begin"/>
      </w:r>
      <w:r w:rsidR="00D038FD" w:rsidRPr="00D038FD">
        <w:rPr>
          <w:rFonts w:ascii="Calibri" w:eastAsia="Times New Roman" w:hAnsi="Calibri" w:cs="Times New Roman"/>
          <w:b/>
          <w:i w:val="0"/>
          <w:iCs w:val="0"/>
          <w:color w:val="auto"/>
          <w:sz w:val="22"/>
          <w:szCs w:val="22"/>
          <w:lang w:eastAsia="fr-FR"/>
        </w:rPr>
        <w:instrText xml:space="preserve"> REF _Ref535500759 \r \h </w:instrText>
      </w:r>
      <w:r w:rsidR="00D038FD">
        <w:rPr>
          <w:rFonts w:ascii="Calibri" w:eastAsia="Times New Roman" w:hAnsi="Calibri" w:cs="Times New Roman"/>
          <w:b/>
          <w:i w:val="0"/>
          <w:iCs w:val="0"/>
          <w:color w:val="auto"/>
          <w:sz w:val="22"/>
          <w:szCs w:val="22"/>
          <w:lang w:eastAsia="fr-FR"/>
        </w:rPr>
        <w:instrText xml:space="preserve"> \* MERGEFORMAT </w:instrText>
      </w:r>
      <w:r w:rsidR="00D038FD" w:rsidRPr="00D038FD">
        <w:rPr>
          <w:rFonts w:ascii="Calibri" w:eastAsia="Times New Roman" w:hAnsi="Calibri" w:cs="Times New Roman"/>
          <w:b/>
          <w:i w:val="0"/>
          <w:iCs w:val="0"/>
          <w:color w:val="auto"/>
          <w:sz w:val="22"/>
          <w:szCs w:val="22"/>
          <w:lang w:eastAsia="fr-FR"/>
        </w:rPr>
      </w:r>
      <w:r w:rsidR="00D038FD" w:rsidRPr="00D038FD">
        <w:rPr>
          <w:rFonts w:ascii="Calibri" w:eastAsia="Times New Roman" w:hAnsi="Calibri" w:cs="Times New Roman"/>
          <w:b/>
          <w:i w:val="0"/>
          <w:iCs w:val="0"/>
          <w:color w:val="auto"/>
          <w:sz w:val="22"/>
          <w:szCs w:val="22"/>
          <w:lang w:eastAsia="fr-FR"/>
        </w:rPr>
        <w:fldChar w:fldCharType="separate"/>
      </w:r>
      <w:r w:rsidR="00C20694">
        <w:rPr>
          <w:rFonts w:ascii="Calibri" w:eastAsia="Times New Roman" w:hAnsi="Calibri" w:cs="Times New Roman"/>
          <w:b/>
          <w:i w:val="0"/>
          <w:iCs w:val="0"/>
          <w:color w:val="auto"/>
          <w:sz w:val="22"/>
          <w:szCs w:val="22"/>
          <w:lang w:eastAsia="fr-FR"/>
        </w:rPr>
        <w:t>[18]</w:t>
      </w:r>
      <w:r w:rsidR="00D038FD" w:rsidRPr="00D038FD">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w:t>
      </w:r>
      <w:r w:rsidR="0015211E">
        <w:rPr>
          <w:rFonts w:ascii="Calibri" w:eastAsia="Times New Roman" w:hAnsi="Calibri" w:cs="Times New Roman"/>
          <w:i w:val="0"/>
          <w:iCs w:val="0"/>
          <w:color w:val="auto"/>
          <w:sz w:val="22"/>
          <w:szCs w:val="22"/>
          <w:lang w:eastAsia="fr-FR"/>
        </w:rPr>
        <w:t>4</w:t>
      </w:r>
      <w:r w:rsidR="00DE2C15">
        <w:rPr>
          <w:rFonts w:ascii="Calibri" w:eastAsia="Times New Roman" w:hAnsi="Calibri" w:cs="Times New Roman"/>
          <w:i w:val="0"/>
          <w:iCs w:val="0"/>
          <w:color w:val="auto"/>
          <w:sz w:val="22"/>
          <w:szCs w:val="22"/>
          <w:lang w:eastAsia="fr-FR"/>
        </w:rPr>
        <w:t>)</w:t>
      </w:r>
      <w:r w:rsidR="0015211E">
        <w:rPr>
          <w:rFonts w:ascii="Calibri" w:eastAsia="Times New Roman" w:hAnsi="Calibri" w:cs="Times New Roman"/>
          <w:i w:val="0"/>
          <w:iCs w:val="0"/>
          <w:color w:val="auto"/>
          <w:sz w:val="22"/>
          <w:szCs w:val="22"/>
          <w:lang w:eastAsia="fr-FR"/>
        </w:rPr>
        <w:t xml:space="preserve">-(7) système de mesure </w:t>
      </w:r>
      <w:r w:rsidR="00DE2C15">
        <w:rPr>
          <w:rFonts w:ascii="Calibri" w:eastAsia="Times New Roman" w:hAnsi="Calibri" w:cs="Times New Roman"/>
          <w:i w:val="0"/>
          <w:iCs w:val="0"/>
          <w:color w:val="auto"/>
          <w:sz w:val="22"/>
          <w:szCs w:val="22"/>
          <w:lang w:eastAsia="fr-FR"/>
        </w:rPr>
        <w:t>(8) disque</w:t>
      </w:r>
      <w:bookmarkEnd w:id="3141"/>
      <w:bookmarkEnd w:id="3142"/>
    </w:p>
    <w:p w14:paraId="1430624E" w14:textId="77777777" w:rsidR="009339CB" w:rsidRDefault="009339CB" w:rsidP="009339CB"/>
    <w:p w14:paraId="1F3805FB" w14:textId="77777777" w:rsidR="009339CB" w:rsidRPr="009339CB" w:rsidRDefault="009339CB" w:rsidP="009339CB"/>
    <w:p w14:paraId="396F8741" w14:textId="556C3BDF"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5</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sidR="000403E3" w:rsidRPr="000403E3">
        <w:rPr>
          <w:szCs w:val="22"/>
          <w:lang w:eastAsia="zh-CN"/>
        </w:rPr>
        <w:t xml:space="preserve">. </w:t>
      </w:r>
      <w:r w:rsidR="000403E3">
        <w:rPr>
          <w:szCs w:val="22"/>
          <w:lang w:eastAsia="zh-CN"/>
        </w:rPr>
        <w:t xml:space="preserve">Les valeurs de ces coefficients ont été recalculées lorsqu’elles n’étaient pas </w:t>
      </w:r>
      <w:del w:id="3143" w:author="PERONY Raphael" w:date="2019-03-12T17:28:00Z">
        <w:r w:rsidR="000403E3" w:rsidDel="00ED4EBA">
          <w:rPr>
            <w:szCs w:val="22"/>
            <w:lang w:eastAsia="zh-CN"/>
          </w:rPr>
          <w:delText xml:space="preserve">rendues </w:delText>
        </w:r>
      </w:del>
      <w:r w:rsidR="000403E3">
        <w:rPr>
          <w:szCs w:val="22"/>
          <w:lang w:eastAsia="zh-CN"/>
        </w:rPr>
        <w:t xml:space="preserve">disponibles dans la littérature.  </w:t>
      </w:r>
      <w:r>
        <w:rPr>
          <w:szCs w:val="22"/>
          <w:lang w:eastAsia="zh-CN"/>
        </w:rPr>
        <w:t>Ces coefficients sont complétés par ceux obtenus</w:t>
      </w:r>
      <w:r w:rsidR="0056315A">
        <w:rPr>
          <w:szCs w:val="22"/>
          <w:lang w:eastAsia="zh-CN"/>
        </w:rPr>
        <w:t xml:space="preserve"> dans le cadre de cette thèse et concernant les rotors court et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C20694" w:rsidRPr="00C20694">
        <w:rPr>
          <w:b/>
          <w:szCs w:val="22"/>
          <w:lang w:eastAsia="zh-CN"/>
        </w:rPr>
        <w:t>Figure 5.3</w:t>
      </w:r>
      <w:r w:rsidR="00C20694" w:rsidRPr="00C20694">
        <w:rPr>
          <w:b/>
          <w:szCs w:val="22"/>
          <w:lang w:eastAsia="zh-CN"/>
        </w:rPr>
        <w:noBreakHyphen/>
        <w:t>6</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Morton instable. A partir de ces figures, les remarques suivantes peuvent être dressées :</w:t>
      </w:r>
    </w:p>
    <w:p w14:paraId="06A49CD6" w14:textId="4BD8FFE5"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59DBBF2B" w:rsidR="00F163B5" w:rsidRPr="00FD785F" w:rsidRDefault="00F163B5" w:rsidP="00FD785F">
      <w:pPr>
        <w:pStyle w:val="Paragraphedeliste"/>
        <w:numPr>
          <w:ilvl w:val="0"/>
          <w:numId w:val="32"/>
        </w:numPr>
        <w:spacing w:line="360" w:lineRule="auto"/>
        <w:ind w:left="709"/>
        <w:jc w:val="both"/>
        <w:rPr>
          <w:szCs w:val="22"/>
          <w:lang w:eastAsia="zh-CN"/>
        </w:rPr>
      </w:pPr>
      <w:r w:rsidRPr="00291B9B">
        <w:rPr>
          <w:szCs w:val="22"/>
          <w:lang w:eastAsia="zh-CN"/>
        </w:rPr>
        <w:lastRenderedPageBreak/>
        <w:t xml:space="preserve">Pour tous les cas analysés, les </w:t>
      </w:r>
      <w:r w:rsidR="00E11918">
        <w:rPr>
          <w:szCs w:val="22"/>
          <w:lang w:eastAsia="zh-CN"/>
        </w:rPr>
        <w:t xml:space="preserve">modules des </w:t>
      </w:r>
      <w:r w:rsidR="00E11918" w:rsidRPr="00291B9B">
        <w:rPr>
          <w:szCs w:val="22"/>
          <w:lang w:eastAsia="zh-CN"/>
        </w:rPr>
        <w:t xml:space="preserve">coefficients d’influence </w:t>
      </w:r>
      <m:oMath>
        <m:r>
          <m:rPr>
            <m:sty m:val="bi"/>
          </m:rPr>
          <w:rPr>
            <w:rFonts w:ascii="Cambria Math" w:hAnsi="Cambria Math"/>
            <w:szCs w:val="22"/>
            <w:lang w:eastAsia="zh-CN"/>
          </w:rPr>
          <m:t>A</m:t>
        </m:r>
      </m:oMath>
      <w:r w:rsidR="00E11918" w:rsidRPr="00A903D3">
        <w:rPr>
          <w:szCs w:val="22"/>
          <w:lang w:eastAsia="zh-CN"/>
        </w:rPr>
        <w:t xml:space="preserve"> et </w:t>
      </w:r>
      <m:oMath>
        <m:r>
          <m:rPr>
            <m:sty m:val="bi"/>
          </m:rPr>
          <w:rPr>
            <w:rFonts w:ascii="Cambria Math" w:hAnsi="Cambria Math"/>
            <w:szCs w:val="22"/>
            <w:lang w:eastAsia="zh-CN"/>
          </w:rPr>
          <m:t>B</m:t>
        </m:r>
      </m:oMath>
      <w:r w:rsidR="00E11918" w:rsidRPr="00291B9B">
        <w:rPr>
          <w:szCs w:val="22"/>
          <w:lang w:eastAsia="zh-CN"/>
        </w:rPr>
        <w:t xml:space="preserve"> son</w:t>
      </w:r>
      <w:r w:rsidR="00E11918">
        <w:rPr>
          <w:szCs w:val="22"/>
          <w:lang w:eastAsia="zh-CN"/>
        </w:rPr>
        <w:t>t</w:t>
      </w:r>
      <w:r w:rsidR="00E11918" w:rsidRPr="00291B9B">
        <w:rPr>
          <w:szCs w:val="22"/>
          <w:lang w:eastAsia="zh-CN"/>
        </w:rPr>
        <w:t xml:space="preserve"> inférieur</w:t>
      </w:r>
      <w:del w:id="3144" w:author="PERONY Raphael" w:date="2019-03-12T17:29:00Z">
        <w:r w:rsidR="00E11918" w:rsidRPr="00291B9B" w:rsidDel="00EE4AEF">
          <w:rPr>
            <w:szCs w:val="22"/>
            <w:lang w:eastAsia="zh-CN"/>
          </w:rPr>
          <w:delText>e</w:delText>
        </w:r>
      </w:del>
      <w:r w:rsidR="00E11918">
        <w:rPr>
          <w:szCs w:val="22"/>
          <w:lang w:eastAsia="zh-CN"/>
        </w:rPr>
        <w:t>s</w:t>
      </w:r>
      <w:r w:rsidR="00E11918" w:rsidRPr="00291B9B">
        <w:rPr>
          <w:szCs w:val="22"/>
          <w:lang w:eastAsia="zh-CN"/>
        </w:rPr>
        <w:t xml:space="preserve"> à 0.5</w:t>
      </w:r>
      <w:r w:rsidR="00E11918">
        <w:rPr>
          <w:szCs w:val="22"/>
          <w:lang w:eastAsia="zh-CN"/>
        </w:rPr>
        <w:t xml:space="preserve"> </w:t>
      </w:r>
      <m:oMath>
        <m:r>
          <w:rPr>
            <w:rFonts w:ascii="Cambria Math" w:hAnsi="Cambria Math"/>
            <w:szCs w:val="22"/>
            <w:lang w:eastAsia="zh-CN"/>
          </w:rPr>
          <m:t>μm/ g∙mm</m:t>
        </m:r>
      </m:oMath>
      <w:r w:rsidR="00E11918">
        <w:rPr>
          <w:szCs w:val="22"/>
          <w:lang w:eastAsia="zh-CN"/>
        </w:rPr>
        <w:t xml:space="preserve"> et </w:t>
      </w:r>
      <w:r w:rsidR="001F1087">
        <w:rPr>
          <w:szCs w:val="22"/>
          <w:lang w:eastAsia="zh-CN"/>
        </w:rPr>
        <w:t>0.5</w:t>
      </w:r>
      <m:oMath>
        <m:r>
          <w:rPr>
            <w:rFonts w:ascii="Cambria Math" w:hAnsi="Cambria Math"/>
            <w:szCs w:val="22"/>
            <w:lang w:eastAsia="zh-CN"/>
          </w:rPr>
          <m:t xml:space="preserve"> μm/°C</m:t>
        </m:r>
      </m:oMath>
      <w:r w:rsidR="00E11918" w:rsidRPr="00291B9B">
        <w:rPr>
          <w:szCs w:val="22"/>
          <w:lang w:eastAsia="zh-CN"/>
        </w:rPr>
        <w:t>,</w:t>
      </w:r>
    </w:p>
    <w:p w14:paraId="42F2B827" w14:textId="07134438" w:rsidR="00F163B5" w:rsidRPr="00E11918" w:rsidRDefault="00F163B5" w:rsidP="00E11918">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w:t>
      </w:r>
      <w:r w:rsidR="00E11918">
        <w:rPr>
          <w:szCs w:val="22"/>
          <w:lang w:eastAsia="zh-CN"/>
        </w:rPr>
        <w:t xml:space="preserve">dont l’amplitude est un ordre de grandeur supérieur à celui des coefficients </w:t>
      </w:r>
      <m:oMath>
        <m:r>
          <m:rPr>
            <m:sty m:val="bi"/>
          </m:rPr>
          <w:rPr>
            <w:rFonts w:ascii="Cambria Math" w:hAnsi="Cambria Math"/>
            <w:szCs w:val="22"/>
            <w:lang w:eastAsia="zh-CN"/>
          </w:rPr>
          <m:t>A</m:t>
        </m:r>
      </m:oMath>
      <w:r w:rsidR="00E11918">
        <w:rPr>
          <w:szCs w:val="22"/>
          <w:lang w:eastAsia="zh-CN"/>
        </w:rPr>
        <w:t xml:space="preserve"> </w:t>
      </w:r>
      <w:r w:rsidR="00FD785F">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B</m:t>
        </m:r>
      </m:oMath>
      <w:r w:rsidR="00E11918">
        <w:rPr>
          <w:b/>
          <w:szCs w:val="22"/>
          <w:lang w:eastAsia="zh-CN"/>
        </w:rPr>
        <w:t>.</w:t>
      </w:r>
    </w:p>
    <w:p w14:paraId="1221FF11" w14:textId="5D39074C" w:rsidR="002F6E98" w:rsidRDefault="002F6E98" w:rsidP="002F6E98">
      <w:pPr>
        <w:spacing w:line="360" w:lineRule="auto"/>
        <w:ind w:firstLine="708"/>
        <w:rPr>
          <w:szCs w:val="22"/>
          <w:lang w:eastAsia="zh-CN"/>
        </w:rPr>
      </w:pPr>
      <w:r w:rsidRPr="002F6E98">
        <w:rPr>
          <w:szCs w:val="22"/>
          <w:lang w:eastAsia="zh-CN"/>
        </w:rPr>
        <w:t>Il apparait donc clairement que l’instabilité de l’effet Morton est essentiellement due à l’amplitude du coefficient</w:t>
      </w:r>
      <m:oMath>
        <m:r>
          <w:rPr>
            <w:rFonts w:ascii="Cambria Math" w:hAnsi="Cambria Math"/>
            <w:szCs w:val="22"/>
            <w:lang w:eastAsia="zh-CN"/>
          </w:rPr>
          <m:t xml:space="preserve"> </m:t>
        </m:r>
        <m:r>
          <m:rPr>
            <m:sty m:val="bi"/>
          </m:rPr>
          <w:rPr>
            <w:rFonts w:ascii="Cambria Math" w:hAnsi="Cambria Math"/>
            <w:szCs w:val="22"/>
            <w:lang w:eastAsia="zh-CN"/>
          </w:rPr>
          <m:t>C</m:t>
        </m:r>
      </m:oMath>
      <w:r w:rsidRPr="002F6E98">
        <w:rPr>
          <w:szCs w:val="22"/>
          <w:lang w:eastAsia="zh-CN"/>
        </w:rPr>
        <w:t>, c’est-à-dire à la quantité de balourd généré par la déformation thermique du rotor.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importantes.  Ainsi, les paramètres influents directement sur l’amplitude du</w:t>
      </w:r>
      <w:r w:rsidR="002444BE">
        <w:rPr>
          <w:szCs w:val="22"/>
          <w:lang w:eastAsia="zh-CN"/>
        </w:rPr>
        <w:t xml:space="preserve"> </w:t>
      </w:r>
      <w:r w:rsidRPr="002F6E98">
        <w:rPr>
          <w:szCs w:val="22"/>
          <w:lang w:eastAsia="zh-CN"/>
        </w:rPr>
        <w:t xml:space="preserve">coefficient d’influence </w:t>
      </w:r>
      <m:oMath>
        <m:r>
          <m:rPr>
            <m:sty m:val="bi"/>
          </m:rPr>
          <w:rPr>
            <w:rFonts w:ascii="Cambria Math" w:hAnsi="Cambria Math"/>
            <w:szCs w:val="22"/>
            <w:lang w:eastAsia="zh-CN"/>
          </w:rPr>
          <m:t xml:space="preserve">C </m:t>
        </m:r>
      </m:oMath>
      <w:r w:rsidRPr="002F6E98">
        <w:rPr>
          <w:szCs w:val="22"/>
          <w:lang w:eastAsia="zh-CN"/>
        </w:rPr>
        <w:t>sont les leviers les plus pertinents pour diminuer le risque de l’apparition d’un effet Morton instable. Dans la pratique, il n’est pas toujours simple ou possible de le faire. C’est la raison pour laquelle l’ensemble des possibilités concernant les trois coefficients seront passées en revue dans ce qui suit.</w:t>
      </w:r>
    </w:p>
    <w:p w14:paraId="5E87D016" w14:textId="77777777" w:rsidR="009339CB" w:rsidRDefault="009339CB" w:rsidP="002F6E98">
      <w:pPr>
        <w:spacing w:line="360" w:lineRule="auto"/>
        <w:ind w:firstLine="708"/>
        <w:rPr>
          <w:szCs w:val="22"/>
          <w:lang w:eastAsia="zh-CN"/>
        </w:rPr>
      </w:pPr>
    </w:p>
    <w:p w14:paraId="1B46BC34" w14:textId="77777777" w:rsidR="009339CB" w:rsidRDefault="009339CB" w:rsidP="002F6E98">
      <w:pPr>
        <w:spacing w:line="360" w:lineRule="auto"/>
        <w:ind w:firstLine="708"/>
        <w:rPr>
          <w:szCs w:val="22"/>
          <w:lang w:eastAsia="zh-CN"/>
        </w:rPr>
      </w:pPr>
    </w:p>
    <w:p w14:paraId="03AED310" w14:textId="77777777" w:rsidR="009339CB" w:rsidRPr="002F6E98" w:rsidRDefault="009339CB" w:rsidP="002F6E98">
      <w:pPr>
        <w:spacing w:line="360" w:lineRule="auto"/>
        <w:ind w:firstLine="708"/>
        <w:rPr>
          <w:szCs w:val="22"/>
          <w:lang w:eastAsia="zh-CN"/>
        </w:rPr>
      </w:pPr>
    </w:p>
    <w:p w14:paraId="5E94D8F0" w14:textId="7E7AFADF" w:rsidR="00D66780" w:rsidRDefault="00796504" w:rsidP="00D66780">
      <w:pPr>
        <w:spacing w:line="360" w:lineRule="auto"/>
        <w:jc w:val="center"/>
        <w:rPr>
          <w:szCs w:val="22"/>
        </w:rPr>
      </w:pPr>
      <w:r>
        <w:rPr>
          <w:noProof/>
        </w:rPr>
        <w:drawing>
          <wp:inline distT="0" distB="0" distL="0" distR="0" wp14:anchorId="4EF74322" wp14:editId="497478B1">
            <wp:extent cx="3265200" cy="1872000"/>
            <wp:effectExtent l="0" t="0" r="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65200" cy="1872000"/>
                    </a:xfrm>
                    <a:prstGeom prst="rect">
                      <a:avLst/>
                    </a:prstGeom>
                  </pic:spPr>
                </pic:pic>
              </a:graphicData>
            </a:graphic>
          </wp:inline>
        </w:drawing>
      </w:r>
    </w:p>
    <w:p w14:paraId="0F536188" w14:textId="623D94EE" w:rsidR="00D66780" w:rsidRDefault="00796504" w:rsidP="00D66780">
      <w:pPr>
        <w:spacing w:line="360" w:lineRule="auto"/>
        <w:jc w:val="center"/>
        <w:rPr>
          <w:szCs w:val="22"/>
        </w:rPr>
      </w:pPr>
      <w:r w:rsidRPr="00796504">
        <w:rPr>
          <w:noProof/>
          <w:szCs w:val="22"/>
        </w:rPr>
        <w:drawing>
          <wp:inline distT="0" distB="0" distL="0" distR="0" wp14:anchorId="6F875ABB" wp14:editId="09CE4688">
            <wp:extent cx="3283200" cy="1879200"/>
            <wp:effectExtent l="0" t="0" r="0" b="6985"/>
            <wp:docPr id="2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25"/>
                    <a:stretch>
                      <a:fillRect/>
                    </a:stretch>
                  </pic:blipFill>
                  <pic:spPr>
                    <a:xfrm>
                      <a:off x="0" y="0"/>
                      <a:ext cx="3283200" cy="1879200"/>
                    </a:xfrm>
                    <a:prstGeom prst="rect">
                      <a:avLst/>
                    </a:prstGeom>
                  </pic:spPr>
                </pic:pic>
              </a:graphicData>
            </a:graphic>
          </wp:inline>
        </w:drawing>
      </w:r>
    </w:p>
    <w:p w14:paraId="0CD158EE" w14:textId="7ED5A37A" w:rsidR="00D66780" w:rsidRPr="00C65620" w:rsidRDefault="00D6221E" w:rsidP="00D66780">
      <w:pPr>
        <w:spacing w:line="360" w:lineRule="auto"/>
        <w:jc w:val="center"/>
        <w:rPr>
          <w:szCs w:val="22"/>
        </w:rPr>
      </w:pPr>
      <w:r w:rsidRPr="00D6221E">
        <w:rPr>
          <w:noProof/>
          <w:szCs w:val="22"/>
        </w:rPr>
        <w:lastRenderedPageBreak/>
        <w:drawing>
          <wp:inline distT="0" distB="0" distL="0" distR="0" wp14:anchorId="64ED7FD2" wp14:editId="5B348B3B">
            <wp:extent cx="3265200" cy="1864800"/>
            <wp:effectExtent l="0" t="0" r="0" b="2540"/>
            <wp:docPr id="2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26"/>
                    <a:stretch>
                      <a:fillRect/>
                    </a:stretch>
                  </pic:blipFill>
                  <pic:spPr>
                    <a:xfrm>
                      <a:off x="0" y="0"/>
                      <a:ext cx="3265200" cy="1864800"/>
                    </a:xfrm>
                    <a:prstGeom prst="rect">
                      <a:avLst/>
                    </a:prstGeom>
                  </pic:spPr>
                </pic:pic>
              </a:graphicData>
            </a:graphic>
          </wp:inline>
        </w:drawing>
      </w:r>
    </w:p>
    <w:p w14:paraId="564D509E" w14:textId="28E4F725"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3145" w:name="_Ref532235910"/>
      <w:bookmarkStart w:id="3146" w:name="_Toc536112266"/>
      <w:bookmarkStart w:id="3147" w:name="_Toc536800571"/>
      <w:r w:rsidRPr="002344CF">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w:t>
      </w:r>
      <w:r w:rsidR="0019727E">
        <w:rPr>
          <w:rFonts w:ascii="Calibri" w:eastAsia="Times New Roman" w:hAnsi="Calibri" w:cs="Times New Roman"/>
          <w:i w:val="0"/>
          <w:iCs w:val="0"/>
          <w:color w:val="auto"/>
          <w:sz w:val="22"/>
          <w:szCs w:val="22"/>
        </w:rPr>
        <w:fldChar w:fldCharType="end"/>
      </w:r>
      <w:bookmarkEnd w:id="3145"/>
      <w:r w:rsidRPr="002344CF">
        <w:rPr>
          <w:rFonts w:ascii="Calibri" w:eastAsia="Times New Roman" w:hAnsi="Calibri" w:cs="Times New Roman"/>
          <w:i w:val="0"/>
          <w:iCs w:val="0"/>
          <w:color w:val="auto"/>
          <w:sz w:val="22"/>
          <w:szCs w:val="22"/>
        </w:rPr>
        <w:t> : Comparaison des coefficients d’influence de l’effet Morton entre les cas d’études</w:t>
      </w:r>
      <w:bookmarkEnd w:id="3146"/>
      <w:bookmarkEnd w:id="3147"/>
    </w:p>
    <w:p w14:paraId="6F1A930A" w14:textId="7729A2BD" w:rsidR="00D66780" w:rsidRDefault="00D6221E" w:rsidP="00D66780">
      <w:pPr>
        <w:keepNext/>
        <w:jc w:val="center"/>
      </w:pPr>
      <w:r w:rsidRPr="00D6221E">
        <w:rPr>
          <w:noProof/>
        </w:rPr>
        <w:drawing>
          <wp:inline distT="0" distB="0" distL="0" distR="0" wp14:anchorId="13551A6F" wp14:editId="5A550CB7">
            <wp:extent cx="4328806" cy="2472856"/>
            <wp:effectExtent l="0" t="0" r="0" b="3810"/>
            <wp:docPr id="2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127"/>
                    <a:stretch>
                      <a:fillRect/>
                    </a:stretch>
                  </pic:blipFill>
                  <pic:spPr>
                    <a:xfrm>
                      <a:off x="0" y="0"/>
                      <a:ext cx="4337113" cy="2477601"/>
                    </a:xfrm>
                    <a:prstGeom prst="rect">
                      <a:avLst/>
                    </a:prstGeom>
                  </pic:spPr>
                </pic:pic>
              </a:graphicData>
            </a:graphic>
          </wp:inline>
        </w:drawing>
      </w:r>
    </w:p>
    <w:p w14:paraId="6987D812" w14:textId="041A731A" w:rsidR="00D66780" w:rsidRDefault="00D66780" w:rsidP="00D66780">
      <w:pPr>
        <w:pStyle w:val="Lgende"/>
        <w:jc w:val="center"/>
        <w:rPr>
          <w:rFonts w:ascii="Calibri" w:eastAsia="Times New Roman" w:hAnsi="Calibri" w:cs="Times New Roman"/>
          <w:i w:val="0"/>
          <w:iCs w:val="0"/>
          <w:color w:val="auto"/>
          <w:sz w:val="22"/>
          <w:szCs w:val="22"/>
        </w:rPr>
      </w:pPr>
      <w:bookmarkStart w:id="3148" w:name="_Ref532235878"/>
      <w:bookmarkStart w:id="3149" w:name="_Toc536112267"/>
      <w:bookmarkStart w:id="3150" w:name="_Toc536800572"/>
      <w:r w:rsidRPr="00872B75">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6</w:t>
      </w:r>
      <w:r w:rsidR="0019727E">
        <w:rPr>
          <w:rFonts w:ascii="Calibri" w:eastAsia="Times New Roman" w:hAnsi="Calibri" w:cs="Times New Roman"/>
          <w:i w:val="0"/>
          <w:iCs w:val="0"/>
          <w:color w:val="auto"/>
          <w:sz w:val="22"/>
          <w:szCs w:val="22"/>
        </w:rPr>
        <w:fldChar w:fldCharType="end"/>
      </w:r>
      <w:bookmarkEnd w:id="3148"/>
      <w:r w:rsidRPr="00872B75">
        <w:rPr>
          <w:rFonts w:ascii="Calibri" w:eastAsia="Times New Roman" w:hAnsi="Calibri" w:cs="Times New Roman"/>
          <w:i w:val="0"/>
          <w:iCs w:val="0"/>
          <w:color w:val="auto"/>
          <w:sz w:val="22"/>
          <w:szCs w:val="22"/>
        </w:rPr>
        <w:t> : Résultat de l’analyse de l’effet Morton des cas</w:t>
      </w:r>
      <w:bookmarkEnd w:id="3149"/>
      <w:bookmarkEnd w:id="3150"/>
      <w:r w:rsidRPr="00872B75">
        <w:rPr>
          <w:rFonts w:ascii="Calibri" w:eastAsia="Times New Roman" w:hAnsi="Calibri" w:cs="Times New Roman"/>
          <w:i w:val="0"/>
          <w:iCs w:val="0"/>
          <w:color w:val="auto"/>
          <w:sz w:val="22"/>
          <w:szCs w:val="22"/>
        </w:rPr>
        <w:t xml:space="preserve"> </w:t>
      </w:r>
    </w:p>
    <w:p w14:paraId="0F82D200" w14:textId="77777777" w:rsidR="009339CB" w:rsidRPr="009339CB" w:rsidRDefault="009339CB" w:rsidP="009339CB">
      <w:pPr>
        <w:rPr>
          <w:lang w:eastAsia="zh-CN"/>
        </w:rPr>
      </w:pPr>
    </w:p>
    <w:p w14:paraId="16EEACBD" w14:textId="0BD59E0D" w:rsidR="00872B75" w:rsidRDefault="00872B75" w:rsidP="00AE7BAC">
      <w:pPr>
        <w:pStyle w:val="Titre3"/>
        <w:spacing w:before="240" w:after="240"/>
        <w:ind w:left="709"/>
        <w:rPr>
          <w:lang w:eastAsia="zh-CN"/>
        </w:rPr>
      </w:pPr>
      <w:bookmarkStart w:id="3151" w:name="_Toc534984879"/>
      <w:bookmarkStart w:id="3152" w:name="_Toc536800443"/>
      <w:r>
        <w:rPr>
          <w:lang w:eastAsia="zh-CN"/>
        </w:rPr>
        <w:t xml:space="preserve">Parametres influents sur </w:t>
      </w:r>
      <w:r w:rsidR="006427B9">
        <w:rPr>
          <w:lang w:eastAsia="zh-CN"/>
        </w:rPr>
        <w:t xml:space="preserve">le </w:t>
      </w:r>
      <w:r>
        <w:rPr>
          <w:lang w:eastAsia="zh-CN"/>
        </w:rPr>
        <w:t xml:space="preserve">coefficient </w:t>
      </w:r>
      <m:oMath>
        <m:r>
          <m:rPr>
            <m:sty m:val="bi"/>
          </m:rPr>
          <w:rPr>
            <w:rFonts w:ascii="Cambria Math" w:hAnsi="Cambria Math"/>
            <w:lang w:eastAsia="zh-CN"/>
          </w:rPr>
          <m:t>C</m:t>
        </m:r>
      </m:oMath>
      <w:bookmarkEnd w:id="3151"/>
      <w:bookmarkEnd w:id="3152"/>
    </w:p>
    <w:p w14:paraId="7ACBAAE5" w14:textId="57E1AD64"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C20694">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E0308D">
      <w:pPr>
        <w:pStyle w:val="Paragraphedeliste"/>
        <w:numPr>
          <w:ilvl w:val="0"/>
          <w:numId w:val="19"/>
        </w:numPr>
        <w:spacing w:line="360" w:lineRule="auto"/>
        <w:rPr>
          <w:lang w:eastAsia="zh-CN"/>
        </w:rPr>
      </w:pPr>
      <w:r>
        <w:rPr>
          <w:lang w:eastAsia="zh-CN"/>
        </w:rPr>
        <w:t>Réduction de la masse en porte à faux,</w:t>
      </w:r>
    </w:p>
    <w:p w14:paraId="1B139A2A" w14:textId="64B0636E" w:rsidR="00166FF5" w:rsidRDefault="00166FF5" w:rsidP="00E0308D">
      <w:pPr>
        <w:pStyle w:val="Paragraphedeliste"/>
        <w:numPr>
          <w:ilvl w:val="0"/>
          <w:numId w:val="19"/>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4239C906" w:rsidR="00166FF5" w:rsidRDefault="00166FF5" w:rsidP="00E0308D">
      <w:pPr>
        <w:pStyle w:val="Paragraphedeliste"/>
        <w:numPr>
          <w:ilvl w:val="0"/>
          <w:numId w:val="19"/>
        </w:numPr>
        <w:spacing w:line="360" w:lineRule="auto"/>
        <w:jc w:val="both"/>
        <w:rPr>
          <w:lang w:eastAsia="zh-CN"/>
        </w:rPr>
      </w:pPr>
      <w:r>
        <w:rPr>
          <w:lang w:eastAsia="zh-CN"/>
        </w:rPr>
        <w:lastRenderedPageBreak/>
        <w:t xml:space="preserve">Réduction de la longueur axiale du palier (la réduction de ce paramètre permet aussi de réduire la quantité de chaleur généré dans le palier et par conséquent abaisser le </w:t>
      </w:r>
      <w:r w:rsidR="007E4F86">
        <w:rPr>
          <w:lang w:eastAsia="zh-CN"/>
        </w:rPr>
        <w:t>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w:t>
      </w:r>
    </w:p>
    <w:p w14:paraId="6884F82B" w14:textId="677CDD9C" w:rsidR="00166FF5" w:rsidRDefault="00166FF5" w:rsidP="00E0308D">
      <w:pPr>
        <w:pStyle w:val="Paragraphedeliste"/>
        <w:numPr>
          <w:ilvl w:val="0"/>
          <w:numId w:val="19"/>
        </w:numPr>
        <w:spacing w:line="360" w:lineRule="auto"/>
        <w:jc w:val="both"/>
        <w:rPr>
          <w:lang w:eastAsia="zh-CN"/>
        </w:rPr>
      </w:pPr>
      <w:r>
        <w:rPr>
          <w:lang w:eastAsia="zh-CN"/>
        </w:rPr>
        <w:t xml:space="preserve">Augmentation du diamètre de l’arbre, ce qui contribue à rigidifier l’arbre et diminuer le défaut de fibre </w:t>
      </w:r>
      <w:r w:rsidR="006427B9">
        <w:rPr>
          <w:lang w:eastAsia="zh-CN"/>
        </w:rPr>
        <w:t>neutre,</w:t>
      </w:r>
    </w:p>
    <w:p w14:paraId="50316F00" w14:textId="5E026CEB" w:rsidR="00166FF5" w:rsidRDefault="00166FF5" w:rsidP="00E0308D">
      <w:pPr>
        <w:pStyle w:val="Paragraphedeliste"/>
        <w:numPr>
          <w:ilvl w:val="0"/>
          <w:numId w:val="19"/>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2E4585AA"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la réduction de</w:t>
      </w:r>
      <w:r w:rsidR="006427B9">
        <w:rPr>
          <w:lang w:eastAsia="zh-CN"/>
        </w:rPr>
        <w:t xml:space="preserve"> la masse en porte à faux est la</w:t>
      </w:r>
      <w:r>
        <w:rPr>
          <w:lang w:eastAsia="zh-CN"/>
        </w:rPr>
        <w:t xml:space="preserve"> plus pragmatique. Par exemple, en 1994, de Jongh et Morton </w:t>
      </w:r>
      <w:r w:rsidR="00955FBE" w:rsidRPr="00955FBE">
        <w:rPr>
          <w:b/>
          <w:lang w:eastAsia="zh-CN"/>
        </w:rPr>
        <w:fldChar w:fldCharType="begin"/>
      </w:r>
      <w:r w:rsidR="00955FBE" w:rsidRPr="00955FBE">
        <w:rPr>
          <w:b/>
          <w:lang w:eastAsia="zh-CN"/>
        </w:rPr>
        <w:instrText xml:space="preserve"> REF _Ref536202949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C20694">
        <w:rPr>
          <w:b/>
          <w:lang w:eastAsia="zh-CN"/>
        </w:rPr>
        <w:t>[15]</w:t>
      </w:r>
      <w:r w:rsidR="00955FBE" w:rsidRPr="00955FBE">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955FBE">
        <w:rPr>
          <w:lang w:eastAsia="zh-CN"/>
        </w:rPr>
        <w:t xml:space="preserve"> </w:t>
      </w:r>
      <w:r w:rsidR="00955FBE" w:rsidRPr="00955FBE">
        <w:rPr>
          <w:b/>
          <w:lang w:eastAsia="zh-CN"/>
        </w:rPr>
        <w:fldChar w:fldCharType="begin"/>
      </w:r>
      <w:r w:rsidR="00955FBE" w:rsidRPr="00955FBE">
        <w:rPr>
          <w:b/>
          <w:lang w:eastAsia="zh-CN"/>
        </w:rPr>
        <w:instrText xml:space="preserve"> REF _Ref531885219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C20694">
        <w:rPr>
          <w:b/>
          <w:lang w:eastAsia="zh-CN"/>
        </w:rPr>
        <w:t>[56]</w:t>
      </w:r>
      <w:r w:rsidR="00955FBE" w:rsidRPr="00955FBE">
        <w:rPr>
          <w:b/>
          <w:lang w:eastAsia="zh-CN"/>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3153" w:name="_Toc536800444"/>
      <w:r>
        <w:rPr>
          <w:lang w:eastAsia="zh-CN"/>
        </w:rPr>
        <w:t xml:space="preserve">Parametres influents sur le coefficient </w:t>
      </w:r>
      <m:oMath>
        <m:r>
          <m:rPr>
            <m:sty m:val="bi"/>
          </m:rPr>
          <w:rPr>
            <w:rFonts w:ascii="Cambria Math" w:hAnsi="Cambria Math"/>
            <w:lang w:eastAsia="zh-CN"/>
          </w:rPr>
          <m:t>B</m:t>
        </m:r>
      </m:oMath>
      <w:bookmarkEnd w:id="3153"/>
    </w:p>
    <w:p w14:paraId="5862ACD9" w14:textId="56665E2E"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w:t>
      </w:r>
      <w:r w:rsidR="006427B9">
        <w:rPr>
          <w:lang w:eastAsia="zh-CN"/>
        </w:rPr>
        <w:t xml:space="preserve">au droit du </w:t>
      </w:r>
      <w:r>
        <w:rPr>
          <w:lang w:eastAsia="zh-CN"/>
        </w:rPr>
        <w:t xml:space="preserve">palier. Sa détermination précise nécessite le recours à des modèles THD complexe comme celui présenté dans le chapitre précédent. Ce coefficient est intimement lié à la puissance dissipée par cisaillement du lubrifiant. Cette dernière dépend essentiellement des conditions de fonctionnement, du lubrifiant, du type et de la géométrie du palier. Pour un palier cylindrique, cette puissance est proportionnelle à </w:t>
      </w:r>
      <m:oMath>
        <m:r>
          <w:rPr>
            <w:rFonts w:ascii="Cambria Math" w:hAnsi="Cambria Math"/>
            <w:lang w:eastAsia="zh-CN"/>
          </w:rPr>
          <m:t>2πμ</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r>
          <w:rPr>
            <w:rFonts w:ascii="Cambria Math" w:hAnsi="Cambria Math"/>
            <w:lang w:eastAsia="zh-CN"/>
          </w:rPr>
          <m:t>L</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Pr>
          <w:lang w:eastAsia="zh-CN"/>
        </w:rPr>
        <w:t xml:space="preserve"> </w:t>
      </w:r>
      <w:r w:rsidR="00684DD3">
        <w:rPr>
          <w:b/>
          <w:lang w:eastAsia="zh-CN"/>
        </w:rPr>
        <w:fldChar w:fldCharType="begin"/>
      </w:r>
      <w:r w:rsidR="00684DD3">
        <w:rPr>
          <w:b/>
          <w:lang w:eastAsia="zh-CN"/>
        </w:rPr>
        <w:instrText xml:space="preserve"> REF _Ref536608425 \r \h </w:instrText>
      </w:r>
      <w:r w:rsidR="00684DD3">
        <w:rPr>
          <w:b/>
          <w:lang w:eastAsia="zh-CN"/>
        </w:rPr>
      </w:r>
      <w:r w:rsidR="00684DD3">
        <w:rPr>
          <w:b/>
          <w:lang w:eastAsia="zh-CN"/>
        </w:rPr>
        <w:fldChar w:fldCharType="separate"/>
      </w:r>
      <w:r w:rsidR="00C20694">
        <w:rPr>
          <w:b/>
          <w:lang w:eastAsia="zh-CN"/>
        </w:rPr>
        <w:t>[57]</w:t>
      </w:r>
      <w:r w:rsidR="00684DD3">
        <w:rPr>
          <w:b/>
          <w:lang w:eastAsia="zh-CN"/>
        </w:rPr>
        <w:fldChar w:fldCharType="end"/>
      </w:r>
      <w:r>
        <w:rPr>
          <w:lang w:eastAsia="zh-CN"/>
        </w:rPr>
        <w:t>. Ainsi, pour réduire l’amplitude du 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 il est possible de :</w:t>
      </w:r>
    </w:p>
    <w:p w14:paraId="5C8DE6A8" w14:textId="322E169F" w:rsidR="000A130E" w:rsidRDefault="000A130E" w:rsidP="00E0308D">
      <w:pPr>
        <w:pStyle w:val="Paragraphedeliste"/>
        <w:numPr>
          <w:ilvl w:val="0"/>
          <w:numId w:val="31"/>
        </w:numPr>
        <w:spacing w:line="360" w:lineRule="auto"/>
        <w:rPr>
          <w:lang w:eastAsia="zh-CN"/>
        </w:rPr>
      </w:pPr>
      <w:r>
        <w:rPr>
          <w:lang w:eastAsia="zh-CN"/>
        </w:rPr>
        <w:t xml:space="preserve">Réduire la viscosité du </w:t>
      </w:r>
      <w:proofErr w:type="gramStart"/>
      <w:r>
        <w:rPr>
          <w:lang w:eastAsia="zh-CN"/>
        </w:rPr>
        <w:t>lubrifiant</w:t>
      </w:r>
      <w:r w:rsidR="00051D62">
        <w:rPr>
          <w:lang w:eastAsia="zh-CN"/>
        </w:rPr>
        <w:t xml:space="preserve"> </w:t>
      </w:r>
      <w:proofErr w:type="gramEnd"/>
      <m:oMath>
        <m:r>
          <w:rPr>
            <w:rFonts w:ascii="Cambria Math" w:hAnsi="Cambria Math"/>
            <w:lang w:eastAsia="zh-CN"/>
          </w:rPr>
          <m:t>μ</m:t>
        </m:r>
      </m:oMath>
      <w:r>
        <w:rPr>
          <w:lang w:eastAsia="zh-CN"/>
        </w:rPr>
        <w:t>,</w:t>
      </w:r>
    </w:p>
    <w:p w14:paraId="4AD6B577" w14:textId="4CBDC93D" w:rsidR="000A130E" w:rsidRDefault="000A130E" w:rsidP="00E0308D">
      <w:pPr>
        <w:pStyle w:val="Paragraphedeliste"/>
        <w:numPr>
          <w:ilvl w:val="0"/>
          <w:numId w:val="31"/>
        </w:numPr>
        <w:spacing w:line="360" w:lineRule="auto"/>
        <w:rPr>
          <w:lang w:eastAsia="zh-CN"/>
        </w:rPr>
      </w:pPr>
      <w:r>
        <w:rPr>
          <w:lang w:eastAsia="zh-CN"/>
        </w:rPr>
        <w:t>Réduire le diamètre du rotor</w:t>
      </w:r>
      <m:oMath>
        <m:r>
          <w:rPr>
            <w:rFonts w:ascii="Cambria Math" w:hAnsi="Cambria Math"/>
            <w:lang w:eastAsia="zh-CN"/>
          </w:rPr>
          <m:t xml:space="preserve"> R</m:t>
        </m:r>
      </m:oMath>
      <w:r>
        <w:rPr>
          <w:lang w:eastAsia="zh-CN"/>
        </w:rPr>
        <w:t>,</w:t>
      </w:r>
    </w:p>
    <w:p w14:paraId="29FC686E" w14:textId="115492BC" w:rsidR="000A130E" w:rsidRDefault="000A130E" w:rsidP="00E0308D">
      <w:pPr>
        <w:pStyle w:val="Paragraphedeliste"/>
        <w:numPr>
          <w:ilvl w:val="0"/>
          <w:numId w:val="31"/>
        </w:numPr>
        <w:spacing w:line="360" w:lineRule="auto"/>
        <w:rPr>
          <w:lang w:eastAsia="zh-CN"/>
        </w:rPr>
      </w:pPr>
      <w:r>
        <w:rPr>
          <w:lang w:eastAsia="zh-CN"/>
        </w:rPr>
        <w:t xml:space="preserve">Réduire la longueur du </w:t>
      </w:r>
      <w:proofErr w:type="gramStart"/>
      <w:r>
        <w:rPr>
          <w:lang w:eastAsia="zh-CN"/>
        </w:rPr>
        <w:t>palier</w:t>
      </w:r>
      <w:r w:rsidR="00051D62">
        <w:rPr>
          <w:lang w:eastAsia="zh-CN"/>
        </w:rPr>
        <w:t xml:space="preserve"> </w:t>
      </w:r>
      <w:proofErr w:type="gramEnd"/>
      <m:oMath>
        <m:r>
          <w:rPr>
            <w:rFonts w:ascii="Cambria Math" w:hAnsi="Cambria Math"/>
            <w:lang w:eastAsia="zh-CN"/>
          </w:rPr>
          <m:t>L</m:t>
        </m:r>
      </m:oMath>
      <w:r>
        <w:rPr>
          <w:lang w:eastAsia="zh-CN"/>
        </w:rPr>
        <w:t>,</w:t>
      </w:r>
    </w:p>
    <w:p w14:paraId="5866EA65" w14:textId="065FAE21" w:rsidR="00193F7D" w:rsidRDefault="00193F7D" w:rsidP="00193F7D">
      <w:pPr>
        <w:pStyle w:val="Paragraphedeliste"/>
        <w:numPr>
          <w:ilvl w:val="0"/>
          <w:numId w:val="31"/>
        </w:numPr>
        <w:spacing w:line="360" w:lineRule="auto"/>
        <w:rPr>
          <w:lang w:eastAsia="zh-CN"/>
        </w:rPr>
      </w:pPr>
      <w:r>
        <w:rPr>
          <w:lang w:eastAsia="zh-CN"/>
        </w:rPr>
        <w:t>Réduire la vitesse de rotation</w:t>
      </w:r>
      <m:oMath>
        <m:r>
          <w:rPr>
            <w:rFonts w:ascii="Cambria Math" w:hAnsi="Cambria Math"/>
            <w:lang w:eastAsia="zh-CN"/>
          </w:rPr>
          <m:t xml:space="preserve"> ω</m:t>
        </m:r>
      </m:oMath>
      <w:r>
        <w:rPr>
          <w:lang w:eastAsia="zh-CN"/>
        </w:rPr>
        <w:t>,</w:t>
      </w:r>
    </w:p>
    <w:p w14:paraId="533F0167" w14:textId="2F7B9421" w:rsidR="000A130E" w:rsidRDefault="00193F7D" w:rsidP="00E0308D">
      <w:pPr>
        <w:pStyle w:val="Paragraphedeliste"/>
        <w:numPr>
          <w:ilvl w:val="0"/>
          <w:numId w:val="31"/>
        </w:numPr>
        <w:spacing w:line="360" w:lineRule="auto"/>
        <w:rPr>
          <w:lang w:eastAsia="zh-CN"/>
        </w:rPr>
      </w:pPr>
      <w:r>
        <w:rPr>
          <w:lang w:eastAsia="zh-CN"/>
        </w:rPr>
        <w:t>Augmenter le jeu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sidR="00FD4C10">
        <w:rPr>
          <w:lang w:eastAsia="zh-CN"/>
        </w:rPr>
        <w:t>.</w:t>
      </w:r>
    </w:p>
    <w:p w14:paraId="46178745" w14:textId="77777777" w:rsidR="000A130E" w:rsidRDefault="000A130E" w:rsidP="000A130E">
      <w:pPr>
        <w:rPr>
          <w:lang w:eastAsia="zh-CN"/>
        </w:rPr>
      </w:pPr>
    </w:p>
    <w:p w14:paraId="0FAD3BC2" w14:textId="7BC143CC" w:rsidR="000A130E" w:rsidRDefault="003B1869" w:rsidP="000A130E">
      <w:pPr>
        <w:spacing w:line="360" w:lineRule="auto"/>
        <w:ind w:firstLine="708"/>
        <w:rPr>
          <w:lang w:eastAsia="zh-CN"/>
        </w:rPr>
      </w:pPr>
      <w:r>
        <w:rPr>
          <w:lang w:eastAsia="zh-CN"/>
        </w:rPr>
        <w:t xml:space="preserve">Schmied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C20694">
        <w:rPr>
          <w:b/>
          <w:lang w:eastAsia="zh-CN"/>
        </w:rPr>
        <w:t>[16]</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w:t>
      </w:r>
      <w:r w:rsidR="000A130E">
        <w:rPr>
          <w:lang w:eastAsia="zh-CN"/>
        </w:rPr>
        <w:lastRenderedPageBreak/>
        <w:t xml:space="preserve">réduire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w:t>
      </w:r>
      <w:r w:rsidR="00BB02D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0A130E">
        <w:rPr>
          <w:lang w:eastAsia="zh-CN"/>
        </w:rPr>
        <w:t>.</w:t>
      </w:r>
    </w:p>
    <w:p w14:paraId="03DA4537" w14:textId="58337CE6" w:rsidR="000A130E" w:rsidRDefault="000A130E" w:rsidP="000A130E">
      <w:pPr>
        <w:spacing w:line="360" w:lineRule="auto"/>
        <w:ind w:firstLine="708"/>
        <w:rPr>
          <w:szCs w:val="22"/>
        </w:rPr>
      </w:pPr>
      <w:r>
        <w:rPr>
          <w:szCs w:val="22"/>
        </w:rPr>
        <w:t>Selon</w:t>
      </w:r>
      <w:r w:rsidR="007D6696">
        <w:rPr>
          <w:b/>
          <w:szCs w:val="22"/>
        </w:rPr>
        <w:t xml:space="preserve"> </w:t>
      </w:r>
      <w:r w:rsidR="007D6696">
        <w:rPr>
          <w:b/>
          <w:szCs w:val="22"/>
        </w:rPr>
        <w:fldChar w:fldCharType="begin"/>
      </w:r>
      <w:r w:rsidR="007D6696">
        <w:rPr>
          <w:b/>
          <w:szCs w:val="22"/>
        </w:rPr>
        <w:instrText xml:space="preserve"> REF _Ref534794245 \r \h </w:instrText>
      </w:r>
      <w:r w:rsidR="007D6696">
        <w:rPr>
          <w:b/>
          <w:szCs w:val="22"/>
        </w:rPr>
      </w:r>
      <w:r w:rsidR="007D6696">
        <w:rPr>
          <w:b/>
          <w:szCs w:val="22"/>
        </w:rPr>
        <w:fldChar w:fldCharType="separate"/>
      </w:r>
      <w:r w:rsidR="00C20694">
        <w:rPr>
          <w:b/>
          <w:szCs w:val="22"/>
        </w:rPr>
        <w:t>[4]</w:t>
      </w:r>
      <w:r w:rsidR="007D6696">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McGinley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C20694">
        <w:rPr>
          <w:b/>
          <w:szCs w:val="22"/>
        </w:rPr>
        <w:t>[58]</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43DB5F3A"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w:t>
      </w:r>
      <w:r w:rsidR="006427B9">
        <w:rPr>
          <w:lang w:eastAsia="zh-CN"/>
        </w:rPr>
        <w:t xml:space="preserve">qui peuvent être </w:t>
      </w:r>
      <w:r>
        <w:rPr>
          <w:lang w:eastAsia="zh-CN"/>
        </w:rPr>
        <w:t>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w:t>
      </w:r>
      <w:r w:rsidR="00082CE9">
        <w:rPr>
          <w:lang w:eastAsia="zh-CN"/>
        </w:rPr>
        <w:t>coefficient</w:t>
      </w:r>
      <m:oMath>
        <m:r>
          <w:rPr>
            <w:rFonts w:ascii="Cambria Math" w:hAnsi="Cambria Math"/>
            <w:lang w:eastAsia="zh-CN"/>
          </w:rPr>
          <m:t xml:space="preserve"> </m:t>
        </m:r>
        <m:r>
          <m:rPr>
            <m:sty m:val="bi"/>
          </m:rPr>
          <w:rPr>
            <w:rFonts w:ascii="Cambria Math" w:hAnsi="Cambria Math"/>
            <w:lang w:eastAsia="zh-CN"/>
          </w:rPr>
          <m:t>A</m:t>
        </m:r>
      </m:oMath>
      <w:r>
        <w:rPr>
          <w:lang w:eastAsia="zh-CN"/>
        </w:rPr>
        <w:t>. Similairement, la réduction du diamètre de l’arbre entrainerait une baisse de la rigidité et potentiellement une augmentation d</w:t>
      </w:r>
      <w:ins w:id="3154" w:author="HASSINI Mohamed-amine" w:date="2019-03-12T10:34:00Z">
        <w:r w:rsidR="006F4F39">
          <w:rPr>
            <w:lang w:eastAsia="zh-CN"/>
          </w:rPr>
          <w:t>es</w:t>
        </w:r>
      </w:ins>
      <w:del w:id="3155" w:author="HASSINI Mohamed-amine" w:date="2019-03-12T10:34:00Z">
        <w:r w:rsidDel="006F4F39">
          <w:rPr>
            <w:lang w:eastAsia="zh-CN"/>
          </w:rPr>
          <w:delText>u</w:delText>
        </w:r>
      </w:del>
      <w:r>
        <w:rPr>
          <w:lang w:eastAsia="zh-CN"/>
        </w:rPr>
        <w:t xml:space="preserve"> coefficient</w:t>
      </w:r>
      <w:ins w:id="3156" w:author="HASSINI Mohamed-amine" w:date="2019-03-12T10:34:00Z">
        <w:r w:rsidR="006F4F39">
          <w:rPr>
            <w:lang w:eastAsia="zh-CN"/>
          </w:rPr>
          <w:t>s</w:t>
        </w:r>
      </w:ins>
      <w:r>
        <w:rPr>
          <w:lang w:eastAsia="zh-CN"/>
        </w:rPr>
        <w:t xml:space="preserve">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3157" w:name="_Toc536800445"/>
      <w:r>
        <w:rPr>
          <w:lang w:eastAsia="zh-CN"/>
        </w:rPr>
        <w:t xml:space="preserve">Parametres influents sur le coefficient </w:t>
      </w:r>
      <m:oMath>
        <m:r>
          <m:rPr>
            <m:sty m:val="bi"/>
          </m:rPr>
          <w:rPr>
            <w:rFonts w:ascii="Cambria Math" w:hAnsi="Cambria Math"/>
            <w:lang w:eastAsia="zh-CN"/>
          </w:rPr>
          <m:t>A</m:t>
        </m:r>
      </m:oMath>
      <w:bookmarkEnd w:id="3157"/>
    </w:p>
    <w:p w14:paraId="3B2D6CF3" w14:textId="4BCE74E2"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C20694">
        <w:rPr>
          <w:b/>
          <w:lang w:eastAsia="zh-CN"/>
        </w:rPr>
        <w:t>[52]</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6427B9">
        <w:trPr>
          <w:trHeight w:val="635"/>
          <w:tblHeader/>
          <w:jc w:val="center"/>
        </w:trPr>
        <w:tc>
          <w:tcPr>
            <w:tcW w:w="7440"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632" w:type="dxa"/>
            <w:vAlign w:val="center"/>
          </w:tcPr>
          <w:p w14:paraId="6853E502" w14:textId="77777777" w:rsidR="002D2B4F" w:rsidRPr="00E03861" w:rsidRDefault="002D2B4F"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CEC9CE5" w14:textId="72AF1DB7" w:rsidR="006427B9" w:rsidRDefault="006427B9" w:rsidP="006427B9">
      <w:pPr>
        <w:spacing w:before="120" w:after="240" w:line="360" w:lineRule="auto"/>
        <w:rPr>
          <w:lang w:eastAsia="zh-CN"/>
        </w:rPr>
      </w:pPr>
      <w:proofErr w:type="gramStart"/>
      <w:r>
        <w:rPr>
          <w:lang w:eastAsia="zh-CN"/>
        </w:rPr>
        <w:t>où</w:t>
      </w:r>
      <w:proofErr w:type="gramEnd"/>
      <w:r>
        <w:rPr>
          <w:lang w:eastAsia="zh-CN"/>
        </w:rPr>
        <w:t xml:space="preserve">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 facteur d’amortissent, </w:t>
      </w:r>
      <m:oMath>
        <m:r>
          <w:rPr>
            <w:rFonts w:ascii="Cambria Math" w:hAnsi="Cambria Math"/>
            <w:lang w:eastAsia="zh-CN"/>
          </w:rPr>
          <m:t>ω</m:t>
        </m:r>
      </m:oMath>
      <w:r>
        <w:rPr>
          <w:lang w:eastAsia="zh-CN"/>
        </w:rPr>
        <w:t xml:space="preserve"> la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et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Pr>
          <w:lang w:eastAsia="zh-CN"/>
        </w:rPr>
        <w:t xml:space="preserve"> la valeur propre.  Par conséquent, l’amplitude du coefficient d’influence </w:t>
      </w:r>
      <m:oMath>
        <m:r>
          <m:rPr>
            <m:sty m:val="bi"/>
          </m:rPr>
          <w:rPr>
            <w:rFonts w:ascii="Cambria Math" w:hAnsi="Cambria Math"/>
            <w:lang w:eastAsia="zh-CN"/>
          </w:rPr>
          <m:t>A</m:t>
        </m:r>
      </m:oMath>
      <w:r>
        <w:rPr>
          <w:lang w:eastAsia="zh-CN"/>
        </w:rPr>
        <w:t xml:space="preserve"> est intiment lié</w:t>
      </w:r>
      <w:ins w:id="3158" w:author="PERONY Raphael" w:date="2019-03-12T17:35:00Z">
        <w:r w:rsidR="00EE4AEF">
          <w:rPr>
            <w:lang w:eastAsia="zh-CN"/>
          </w:rPr>
          <w:t>e</w:t>
        </w:r>
      </w:ins>
      <w:r>
        <w:rPr>
          <w:lang w:eastAsia="zh-CN"/>
        </w:rPr>
        <w:t xml:space="preserve"> à l’amplitude du terme dénominateur</w:t>
      </w:r>
      <m:oMath>
        <m:r>
          <w:rPr>
            <w:rFonts w:ascii="Cambria Math" w:hAnsi="Cambria Math"/>
            <w:lang w:eastAsia="zh-CN"/>
          </w:rPr>
          <m:t xml:space="preserve"> </m:t>
        </m:r>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dépend essentiellement  du taux d’amortissement du mode en question. </w:t>
      </w:r>
    </w:p>
    <w:p w14:paraId="6C4BC319" w14:textId="77777777" w:rsidR="006427B9" w:rsidRDefault="006427B9" w:rsidP="006427B9">
      <w:pPr>
        <w:spacing w:line="360" w:lineRule="auto"/>
        <w:ind w:firstLine="708"/>
        <w:rPr>
          <w:szCs w:val="22"/>
        </w:rPr>
      </w:pPr>
      <w:r>
        <w:rPr>
          <w:szCs w:val="22"/>
        </w:rPr>
        <w:t xml:space="preserve">Plusieurs cas présents dans la littérature traitant de l’effet Morton instable ont montré que les vitesses du déclenchement de l’effet Morton sont proches des vitesses critiques du rotor. Une comparaison de cette vitesse du déclenchement et des vitesses critiques a été réalisée par </w:t>
      </w:r>
      <w:r w:rsidRPr="007217D2">
        <w:rPr>
          <w:b/>
          <w:szCs w:val="22"/>
        </w:rPr>
        <w:fldChar w:fldCharType="begin"/>
      </w:r>
      <w:r w:rsidRPr="007217D2">
        <w:rPr>
          <w:b/>
          <w:szCs w:val="22"/>
        </w:rPr>
        <w:instrText xml:space="preserve"> REF _Ref533090191 \r \h </w:instrText>
      </w:r>
      <w:r>
        <w:rPr>
          <w:b/>
          <w:szCs w:val="22"/>
        </w:rPr>
        <w:instrText xml:space="preserve"> \* MERGEFORMAT </w:instrText>
      </w:r>
      <w:r w:rsidRPr="007217D2">
        <w:rPr>
          <w:b/>
          <w:szCs w:val="22"/>
        </w:rPr>
      </w:r>
      <w:r w:rsidRPr="007217D2">
        <w:rPr>
          <w:b/>
          <w:szCs w:val="22"/>
        </w:rPr>
        <w:fldChar w:fldCharType="separate"/>
      </w:r>
      <w:r w:rsidR="00C20694">
        <w:rPr>
          <w:b/>
          <w:szCs w:val="22"/>
        </w:rPr>
        <w:t>[6]</w:t>
      </w:r>
      <w:r w:rsidRPr="007217D2">
        <w:rPr>
          <w:b/>
          <w:szCs w:val="22"/>
        </w:rPr>
        <w:fldChar w:fldCharType="end"/>
      </w:r>
      <w:r>
        <w:rPr>
          <w:szCs w:val="22"/>
        </w:rPr>
        <w:t xml:space="preserve"> et ses résultats sont résumés dans le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C20694" w:rsidRPr="00C20694">
        <w:rPr>
          <w:b/>
          <w:szCs w:val="22"/>
        </w:rPr>
        <w:t>Tableau 5.3</w:t>
      </w:r>
      <w:r w:rsidR="00C20694" w:rsidRPr="00C20694">
        <w:rPr>
          <w:b/>
          <w:szCs w:val="22"/>
        </w:rPr>
        <w:noBreakHyphen/>
        <w:t>1</w:t>
      </w:r>
      <w:r w:rsidRPr="00EB11CD">
        <w:rPr>
          <w:b/>
          <w:szCs w:val="22"/>
        </w:rPr>
        <w:fldChar w:fldCharType="end"/>
      </w:r>
      <w:r>
        <w:rPr>
          <w:szCs w:val="22"/>
        </w:rPr>
        <w:t xml:space="preserve">. </w:t>
      </w:r>
    </w:p>
    <w:p w14:paraId="32A2C25E" w14:textId="77777777" w:rsidR="006427B9" w:rsidRDefault="006427B9" w:rsidP="006427B9">
      <w:pPr>
        <w:spacing w:line="360" w:lineRule="auto"/>
        <w:ind w:firstLine="708"/>
        <w:rPr>
          <w:b/>
          <w:szCs w:val="22"/>
        </w:rPr>
      </w:pPr>
    </w:p>
    <w:p w14:paraId="318881FB" w14:textId="77777777" w:rsidR="006427B9" w:rsidRPr="003C64E1" w:rsidRDefault="006427B9" w:rsidP="006427B9">
      <w:pPr>
        <w:pStyle w:val="Lgende"/>
        <w:keepNext/>
        <w:spacing w:before="240" w:after="120"/>
        <w:jc w:val="center"/>
        <w:rPr>
          <w:rFonts w:ascii="Calibri" w:eastAsia="Times New Roman" w:hAnsi="Calibri" w:cs="Times New Roman"/>
          <w:i w:val="0"/>
          <w:iCs w:val="0"/>
          <w:color w:val="auto"/>
          <w:sz w:val="22"/>
          <w:szCs w:val="22"/>
          <w:lang w:eastAsia="fr-FR"/>
        </w:rPr>
      </w:pPr>
      <w:bookmarkStart w:id="3159" w:name="_Ref532298509"/>
      <w:bookmarkStart w:id="3160" w:name="_Toc536112280"/>
      <w:bookmarkStart w:id="3161" w:name="_Toc536627097"/>
      <w:bookmarkStart w:id="3162" w:name="_Toc536800613"/>
      <w:r w:rsidRPr="003C64E1">
        <w:rPr>
          <w:rFonts w:ascii="Calibri" w:eastAsia="Times New Roman" w:hAnsi="Calibri" w:cs="Times New Roman"/>
          <w:i w:val="0"/>
          <w:iCs w:val="0"/>
          <w:color w:val="auto"/>
          <w:sz w:val="22"/>
          <w:szCs w:val="22"/>
          <w:lang w:eastAsia="fr-FR"/>
        </w:rPr>
        <w:lastRenderedPageBreak/>
        <w:t xml:space="preserve">Tableau </w:t>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STYLEREF 2 \s </w:instrText>
      </w:r>
      <w:r>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5.3</w:t>
      </w:r>
      <w:r>
        <w:rPr>
          <w:rFonts w:ascii="Calibri" w:eastAsia="Times New Roman" w:hAnsi="Calibri" w:cs="Times New Roman"/>
          <w:i w:val="0"/>
          <w:iCs w:val="0"/>
          <w:color w:val="auto"/>
          <w:sz w:val="22"/>
          <w:szCs w:val="22"/>
          <w:lang w:eastAsia="fr-FR"/>
        </w:rPr>
        <w:fldChar w:fldCharType="end"/>
      </w:r>
      <w:r>
        <w:rPr>
          <w:rFonts w:ascii="Calibri" w:eastAsia="Times New Roman" w:hAnsi="Calibri" w:cs="Times New Roman"/>
          <w:i w:val="0"/>
          <w:iCs w:val="0"/>
          <w:color w:val="auto"/>
          <w:sz w:val="22"/>
          <w:szCs w:val="22"/>
          <w:lang w:eastAsia="fr-FR"/>
        </w:rPr>
        <w:noBreakHyphen/>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SEQ Tableau \* ARABIC \s 2 </w:instrText>
      </w:r>
      <w:r>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1</w:t>
      </w:r>
      <w:r>
        <w:rPr>
          <w:rFonts w:ascii="Calibri" w:eastAsia="Times New Roman" w:hAnsi="Calibri" w:cs="Times New Roman"/>
          <w:i w:val="0"/>
          <w:iCs w:val="0"/>
          <w:color w:val="auto"/>
          <w:sz w:val="22"/>
          <w:szCs w:val="22"/>
          <w:lang w:eastAsia="fr-FR"/>
        </w:rPr>
        <w:fldChar w:fldCharType="end"/>
      </w:r>
      <w:bookmarkEnd w:id="3159"/>
      <w:r w:rsidRPr="003C64E1">
        <w:rPr>
          <w:rFonts w:ascii="Calibri" w:eastAsia="Times New Roman" w:hAnsi="Calibri" w:cs="Times New Roman"/>
          <w:i w:val="0"/>
          <w:iCs w:val="0"/>
          <w:color w:val="auto"/>
          <w:sz w:val="22"/>
          <w:szCs w:val="22"/>
          <w:lang w:eastAsia="fr-FR"/>
        </w:rPr>
        <w:t> : comparaison des vitesses du déclenchement</w:t>
      </w:r>
      <w:r>
        <w:rPr>
          <w:rFonts w:ascii="Calibri" w:eastAsia="Times New Roman" w:hAnsi="Calibri" w:cs="Times New Roman"/>
          <w:i w:val="0"/>
          <w:iCs w:val="0"/>
          <w:color w:val="auto"/>
          <w:sz w:val="22"/>
          <w:szCs w:val="22"/>
          <w:lang w:eastAsia="fr-FR"/>
        </w:rPr>
        <w:t xml:space="preserve"> de l’instabilité</w:t>
      </w:r>
      <w:r w:rsidRPr="003C64E1">
        <w:rPr>
          <w:rFonts w:ascii="Calibri" w:eastAsia="Times New Roman" w:hAnsi="Calibri" w:cs="Times New Roman"/>
          <w:i w:val="0"/>
          <w:iCs w:val="0"/>
          <w:color w:val="auto"/>
          <w:sz w:val="22"/>
          <w:szCs w:val="22"/>
          <w:lang w:eastAsia="fr-FR"/>
        </w:rPr>
        <w:t xml:space="preserve"> et </w:t>
      </w:r>
      <w:r>
        <w:rPr>
          <w:rFonts w:ascii="Calibri" w:eastAsia="Times New Roman" w:hAnsi="Calibri" w:cs="Times New Roman"/>
          <w:i w:val="0"/>
          <w:iCs w:val="0"/>
          <w:color w:val="auto"/>
          <w:sz w:val="22"/>
          <w:szCs w:val="22"/>
          <w:lang w:eastAsia="fr-FR"/>
        </w:rPr>
        <w:t>d</w:t>
      </w:r>
      <w:r w:rsidRPr="003C64E1">
        <w:rPr>
          <w:rFonts w:ascii="Calibri" w:eastAsia="Times New Roman" w:hAnsi="Calibri" w:cs="Times New Roman"/>
          <w:i w:val="0"/>
          <w:iCs w:val="0"/>
          <w:color w:val="auto"/>
          <w:sz w:val="22"/>
          <w:szCs w:val="22"/>
          <w:lang w:eastAsia="fr-FR"/>
        </w:rPr>
        <w:t>es vitesses critiques</w:t>
      </w:r>
      <w:bookmarkEnd w:id="3160"/>
      <w:bookmarkEnd w:id="3161"/>
      <w:bookmarkEnd w:id="3162"/>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6427B9" w:rsidRPr="002C7907" w14:paraId="46AA624C" w14:textId="77777777" w:rsidTr="004C0EAF">
        <w:trPr>
          <w:trHeight w:val="20"/>
          <w:jc w:val="center"/>
        </w:trPr>
        <w:tc>
          <w:tcPr>
            <w:tcW w:w="2397" w:type="dxa"/>
            <w:vAlign w:val="center"/>
            <w:hideMark/>
          </w:tcPr>
          <w:p w14:paraId="5CEF433D" w14:textId="77777777" w:rsidR="006427B9" w:rsidRPr="002C7907" w:rsidRDefault="006427B9" w:rsidP="004C0EAF">
            <w:pPr>
              <w:jc w:val="center"/>
              <w:rPr>
                <w:sz w:val="24"/>
                <w:szCs w:val="22"/>
              </w:rPr>
            </w:pPr>
            <w:r w:rsidRPr="002C7907">
              <w:rPr>
                <w:bCs/>
                <w:sz w:val="24"/>
                <w:szCs w:val="22"/>
              </w:rPr>
              <w:t>Cas d’étude</w:t>
            </w:r>
          </w:p>
        </w:tc>
        <w:tc>
          <w:tcPr>
            <w:tcW w:w="2848" w:type="dxa"/>
            <w:vAlign w:val="center"/>
            <w:hideMark/>
          </w:tcPr>
          <w:p w14:paraId="61F358D2" w14:textId="77777777" w:rsidR="006427B9" w:rsidRPr="002C7907" w:rsidRDefault="006427B9" w:rsidP="004C0EAF">
            <w:pPr>
              <w:jc w:val="center"/>
              <w:rPr>
                <w:sz w:val="24"/>
                <w:szCs w:val="22"/>
              </w:rPr>
            </w:pPr>
            <w:r w:rsidRPr="002C7907">
              <w:rPr>
                <w:bCs/>
                <w:sz w:val="24"/>
                <w:szCs w:val="22"/>
              </w:rPr>
              <w:t>Vitesse du déclenchement de l’effet Morton instable (tr/min)</w:t>
            </w:r>
          </w:p>
        </w:tc>
        <w:tc>
          <w:tcPr>
            <w:tcW w:w="2835" w:type="dxa"/>
            <w:vAlign w:val="center"/>
            <w:hideMark/>
          </w:tcPr>
          <w:p w14:paraId="4FA34C13" w14:textId="77777777" w:rsidR="006427B9" w:rsidRPr="002C7907" w:rsidRDefault="006427B9" w:rsidP="004C0EAF">
            <w:pPr>
              <w:jc w:val="center"/>
              <w:rPr>
                <w:sz w:val="24"/>
                <w:szCs w:val="22"/>
              </w:rPr>
            </w:pPr>
            <w:r w:rsidRPr="002C7907">
              <w:rPr>
                <w:bCs/>
                <w:sz w:val="24"/>
                <w:szCs w:val="22"/>
              </w:rPr>
              <w:t>Vitesses critiques (tr/min)</w:t>
            </w:r>
          </w:p>
        </w:tc>
      </w:tr>
      <w:tr w:rsidR="006427B9" w:rsidRPr="002C7907" w14:paraId="1FC89D33" w14:textId="77777777" w:rsidTr="004C0EAF">
        <w:trPr>
          <w:trHeight w:val="20"/>
          <w:jc w:val="center"/>
        </w:trPr>
        <w:tc>
          <w:tcPr>
            <w:tcW w:w="2397" w:type="dxa"/>
            <w:vAlign w:val="center"/>
            <w:hideMark/>
          </w:tcPr>
          <w:p w14:paraId="1189DEF2" w14:textId="77777777" w:rsidR="006427B9" w:rsidRPr="002C7907" w:rsidRDefault="006427B9" w:rsidP="004C0EAF">
            <w:pPr>
              <w:jc w:val="left"/>
              <w:rPr>
                <w:sz w:val="24"/>
                <w:szCs w:val="22"/>
              </w:rPr>
            </w:pPr>
            <w:r w:rsidRPr="002C7907">
              <w:rPr>
                <w:sz w:val="24"/>
                <w:szCs w:val="22"/>
              </w:rPr>
              <w:t xml:space="preserve">1994, de Jongh </w:t>
            </w:r>
            <w:r w:rsidRPr="00814582">
              <w:rPr>
                <w:b/>
                <w:sz w:val="24"/>
                <w:szCs w:val="22"/>
              </w:rPr>
              <w:fldChar w:fldCharType="begin"/>
            </w:r>
            <w:r w:rsidRPr="00814582">
              <w:rPr>
                <w:b/>
                <w:sz w:val="24"/>
                <w:szCs w:val="22"/>
              </w:rPr>
              <w:instrText xml:space="preserve"> REF _Ref536202949 \r \h  \* MERGEFORMAT </w:instrText>
            </w:r>
            <w:r w:rsidRPr="00814582">
              <w:rPr>
                <w:b/>
                <w:sz w:val="24"/>
                <w:szCs w:val="22"/>
              </w:rPr>
            </w:r>
            <w:r w:rsidRPr="00814582">
              <w:rPr>
                <w:b/>
                <w:sz w:val="24"/>
                <w:szCs w:val="22"/>
              </w:rPr>
              <w:fldChar w:fldCharType="separate"/>
            </w:r>
            <w:r w:rsidR="00C20694">
              <w:rPr>
                <w:b/>
                <w:sz w:val="24"/>
                <w:szCs w:val="22"/>
              </w:rPr>
              <w:t>[15]</w:t>
            </w:r>
            <w:r w:rsidRPr="00814582">
              <w:rPr>
                <w:b/>
                <w:sz w:val="24"/>
                <w:szCs w:val="22"/>
              </w:rPr>
              <w:fldChar w:fldCharType="end"/>
            </w:r>
          </w:p>
        </w:tc>
        <w:tc>
          <w:tcPr>
            <w:tcW w:w="2848" w:type="dxa"/>
            <w:vAlign w:val="center"/>
            <w:hideMark/>
          </w:tcPr>
          <w:p w14:paraId="713A9B84" w14:textId="77777777" w:rsidR="006427B9" w:rsidRPr="002C7907" w:rsidRDefault="006427B9" w:rsidP="004C0EAF">
            <w:pPr>
              <w:jc w:val="center"/>
              <w:rPr>
                <w:sz w:val="24"/>
                <w:szCs w:val="22"/>
              </w:rPr>
            </w:pPr>
            <w:r w:rsidRPr="002C7907">
              <w:rPr>
                <w:sz w:val="24"/>
                <w:szCs w:val="22"/>
              </w:rPr>
              <w:t>10500</w:t>
            </w:r>
          </w:p>
        </w:tc>
        <w:tc>
          <w:tcPr>
            <w:tcW w:w="2835" w:type="dxa"/>
            <w:vAlign w:val="center"/>
            <w:hideMark/>
          </w:tcPr>
          <w:p w14:paraId="706CFA3B" w14:textId="77777777" w:rsidR="006427B9" w:rsidRPr="002C7907" w:rsidRDefault="006427B9" w:rsidP="004C0EAF">
            <w:pPr>
              <w:jc w:val="center"/>
              <w:rPr>
                <w:sz w:val="24"/>
                <w:szCs w:val="22"/>
              </w:rPr>
            </w:pPr>
            <w:r w:rsidRPr="002C7907">
              <w:rPr>
                <w:sz w:val="24"/>
                <w:szCs w:val="22"/>
              </w:rPr>
              <w:t>14000</w:t>
            </w:r>
          </w:p>
        </w:tc>
      </w:tr>
      <w:tr w:rsidR="006427B9" w:rsidRPr="002C7907" w14:paraId="54480AB8" w14:textId="77777777" w:rsidTr="004C0EAF">
        <w:trPr>
          <w:trHeight w:val="20"/>
          <w:jc w:val="center"/>
        </w:trPr>
        <w:tc>
          <w:tcPr>
            <w:tcW w:w="2397" w:type="dxa"/>
            <w:vAlign w:val="center"/>
            <w:hideMark/>
          </w:tcPr>
          <w:p w14:paraId="6E43796D" w14:textId="77777777" w:rsidR="006427B9" w:rsidRPr="002C7907" w:rsidRDefault="006427B9" w:rsidP="004C0EAF">
            <w:pPr>
              <w:jc w:val="left"/>
              <w:rPr>
                <w:sz w:val="24"/>
                <w:szCs w:val="22"/>
              </w:rPr>
            </w:pPr>
            <w:r w:rsidRPr="002C7907">
              <w:rPr>
                <w:sz w:val="24"/>
                <w:szCs w:val="22"/>
              </w:rPr>
              <w:t xml:space="preserve">1997, Faulkner </w:t>
            </w:r>
            <w:r w:rsidRPr="00814582">
              <w:rPr>
                <w:b/>
                <w:sz w:val="24"/>
                <w:szCs w:val="22"/>
              </w:rPr>
              <w:fldChar w:fldCharType="begin"/>
            </w:r>
            <w:r w:rsidRPr="00814582">
              <w:rPr>
                <w:b/>
                <w:sz w:val="24"/>
                <w:szCs w:val="22"/>
              </w:rPr>
              <w:instrText xml:space="preserve"> REF _Ref531885219 \r \h  \* MERGEFORMAT </w:instrText>
            </w:r>
            <w:r w:rsidRPr="00814582">
              <w:rPr>
                <w:b/>
                <w:sz w:val="24"/>
                <w:szCs w:val="22"/>
              </w:rPr>
            </w:r>
            <w:r w:rsidRPr="00814582">
              <w:rPr>
                <w:b/>
                <w:sz w:val="24"/>
                <w:szCs w:val="22"/>
              </w:rPr>
              <w:fldChar w:fldCharType="separate"/>
            </w:r>
            <w:r w:rsidR="00C20694">
              <w:rPr>
                <w:b/>
                <w:sz w:val="24"/>
                <w:szCs w:val="22"/>
              </w:rPr>
              <w:t>[56]</w:t>
            </w:r>
            <w:r w:rsidRPr="00814582">
              <w:rPr>
                <w:b/>
                <w:sz w:val="24"/>
                <w:szCs w:val="22"/>
              </w:rPr>
              <w:fldChar w:fldCharType="end"/>
            </w:r>
          </w:p>
        </w:tc>
        <w:tc>
          <w:tcPr>
            <w:tcW w:w="2848" w:type="dxa"/>
            <w:vAlign w:val="center"/>
            <w:hideMark/>
          </w:tcPr>
          <w:p w14:paraId="2D964AE0" w14:textId="77777777" w:rsidR="006427B9" w:rsidRPr="002C7907" w:rsidRDefault="006427B9" w:rsidP="004C0EAF">
            <w:pPr>
              <w:jc w:val="center"/>
              <w:rPr>
                <w:sz w:val="24"/>
                <w:szCs w:val="22"/>
              </w:rPr>
            </w:pPr>
            <w:r w:rsidRPr="002C7907">
              <w:rPr>
                <w:sz w:val="24"/>
                <w:szCs w:val="22"/>
              </w:rPr>
              <w:t>9800</w:t>
            </w:r>
          </w:p>
        </w:tc>
        <w:tc>
          <w:tcPr>
            <w:tcW w:w="2835" w:type="dxa"/>
            <w:vAlign w:val="center"/>
            <w:hideMark/>
          </w:tcPr>
          <w:p w14:paraId="79C34C03" w14:textId="77777777" w:rsidR="006427B9" w:rsidRPr="002C7907" w:rsidRDefault="006427B9" w:rsidP="004C0EAF">
            <w:pPr>
              <w:jc w:val="center"/>
              <w:rPr>
                <w:sz w:val="24"/>
                <w:szCs w:val="22"/>
              </w:rPr>
            </w:pPr>
            <w:r w:rsidRPr="002C7907">
              <w:rPr>
                <w:sz w:val="24"/>
                <w:szCs w:val="22"/>
              </w:rPr>
              <w:t>&gt; 12500</w:t>
            </w:r>
          </w:p>
        </w:tc>
      </w:tr>
      <w:tr w:rsidR="006427B9" w:rsidRPr="002C7907" w14:paraId="767B0690" w14:textId="77777777" w:rsidTr="004C0EAF">
        <w:trPr>
          <w:trHeight w:val="20"/>
          <w:jc w:val="center"/>
        </w:trPr>
        <w:tc>
          <w:tcPr>
            <w:tcW w:w="2397" w:type="dxa"/>
            <w:vAlign w:val="center"/>
            <w:hideMark/>
          </w:tcPr>
          <w:p w14:paraId="6AD029F4" w14:textId="77777777" w:rsidR="006427B9" w:rsidRPr="002C7907" w:rsidRDefault="006427B9" w:rsidP="004C0EAF">
            <w:pPr>
              <w:jc w:val="left"/>
              <w:rPr>
                <w:sz w:val="24"/>
                <w:szCs w:val="22"/>
              </w:rPr>
            </w:pPr>
            <w:r w:rsidRPr="002C7907">
              <w:rPr>
                <w:sz w:val="24"/>
                <w:szCs w:val="22"/>
              </w:rPr>
              <w:t xml:space="preserve">1997, Corcoran </w:t>
            </w:r>
            <w:r w:rsidRPr="002C7907">
              <w:rPr>
                <w:b/>
                <w:sz w:val="24"/>
                <w:szCs w:val="22"/>
              </w:rPr>
              <w:fldChar w:fldCharType="begin"/>
            </w:r>
            <w:r w:rsidRPr="002C7907">
              <w:rPr>
                <w:b/>
                <w:sz w:val="24"/>
                <w:szCs w:val="22"/>
              </w:rPr>
              <w:instrText xml:space="preserve"> REF _Ref532317901 \r \h  \* MERGEFORMAT </w:instrText>
            </w:r>
            <w:r w:rsidRPr="002C7907">
              <w:rPr>
                <w:b/>
                <w:sz w:val="24"/>
                <w:szCs w:val="22"/>
              </w:rPr>
            </w:r>
            <w:r w:rsidRPr="002C7907">
              <w:rPr>
                <w:b/>
                <w:sz w:val="24"/>
                <w:szCs w:val="22"/>
              </w:rPr>
              <w:fldChar w:fldCharType="separate"/>
            </w:r>
            <w:r w:rsidR="00C20694">
              <w:rPr>
                <w:b/>
                <w:sz w:val="24"/>
                <w:szCs w:val="22"/>
              </w:rPr>
              <w:t>[59]</w:t>
            </w:r>
            <w:r w:rsidRPr="002C7907">
              <w:rPr>
                <w:b/>
                <w:sz w:val="24"/>
                <w:szCs w:val="22"/>
              </w:rPr>
              <w:fldChar w:fldCharType="end"/>
            </w:r>
          </w:p>
        </w:tc>
        <w:tc>
          <w:tcPr>
            <w:tcW w:w="2848" w:type="dxa"/>
            <w:vAlign w:val="center"/>
            <w:hideMark/>
          </w:tcPr>
          <w:p w14:paraId="4EE6722C" w14:textId="77777777" w:rsidR="006427B9" w:rsidRPr="002C7907" w:rsidRDefault="006427B9" w:rsidP="004C0EAF">
            <w:pPr>
              <w:jc w:val="center"/>
              <w:rPr>
                <w:sz w:val="24"/>
                <w:szCs w:val="22"/>
              </w:rPr>
            </w:pPr>
            <w:r w:rsidRPr="002C7907">
              <w:rPr>
                <w:sz w:val="24"/>
                <w:szCs w:val="22"/>
              </w:rPr>
              <w:t>8500</w:t>
            </w:r>
          </w:p>
        </w:tc>
        <w:tc>
          <w:tcPr>
            <w:tcW w:w="2835" w:type="dxa"/>
            <w:vAlign w:val="center"/>
            <w:hideMark/>
          </w:tcPr>
          <w:p w14:paraId="79B6D7A0" w14:textId="77777777" w:rsidR="006427B9" w:rsidRPr="002C7907" w:rsidRDefault="006427B9" w:rsidP="004C0EAF">
            <w:pPr>
              <w:jc w:val="center"/>
              <w:rPr>
                <w:sz w:val="24"/>
                <w:szCs w:val="22"/>
              </w:rPr>
            </w:pPr>
            <w:r w:rsidRPr="002C7907">
              <w:rPr>
                <w:sz w:val="24"/>
                <w:szCs w:val="22"/>
              </w:rPr>
              <w:t>9100</w:t>
            </w:r>
          </w:p>
        </w:tc>
      </w:tr>
      <w:tr w:rsidR="006427B9" w:rsidRPr="002C7907" w14:paraId="6FFED307" w14:textId="77777777" w:rsidTr="004C0EAF">
        <w:trPr>
          <w:trHeight w:val="20"/>
          <w:jc w:val="center"/>
        </w:trPr>
        <w:tc>
          <w:tcPr>
            <w:tcW w:w="2397" w:type="dxa"/>
            <w:vAlign w:val="center"/>
            <w:hideMark/>
          </w:tcPr>
          <w:p w14:paraId="68B7C2D0" w14:textId="77777777" w:rsidR="006427B9" w:rsidRPr="002C7907" w:rsidRDefault="006427B9" w:rsidP="004C0EAF">
            <w:pPr>
              <w:jc w:val="left"/>
              <w:rPr>
                <w:sz w:val="24"/>
                <w:szCs w:val="22"/>
              </w:rPr>
            </w:pPr>
            <w:r>
              <w:rPr>
                <w:sz w:val="24"/>
                <w:szCs w:val="22"/>
              </w:rPr>
              <w:t>1998, D</w:t>
            </w:r>
            <w:r w:rsidRPr="002C7907">
              <w:rPr>
                <w:sz w:val="24"/>
                <w:szCs w:val="22"/>
              </w:rPr>
              <w:t xml:space="preserve">e Jong </w:t>
            </w:r>
            <w:r>
              <w:rPr>
                <w:b/>
                <w:sz w:val="24"/>
                <w:szCs w:val="22"/>
              </w:rPr>
              <w:fldChar w:fldCharType="begin"/>
            </w:r>
            <w:r>
              <w:rPr>
                <w:sz w:val="24"/>
                <w:szCs w:val="22"/>
              </w:rPr>
              <w:instrText xml:space="preserve"> REF _Ref534635419 \r \h </w:instrText>
            </w:r>
            <w:r>
              <w:rPr>
                <w:b/>
                <w:sz w:val="24"/>
                <w:szCs w:val="22"/>
              </w:rPr>
              <w:instrText xml:space="preserve"> \* MERGEFORMAT </w:instrText>
            </w:r>
            <w:r>
              <w:rPr>
                <w:b/>
                <w:sz w:val="24"/>
                <w:szCs w:val="22"/>
              </w:rPr>
            </w:r>
            <w:r>
              <w:rPr>
                <w:b/>
                <w:sz w:val="24"/>
                <w:szCs w:val="22"/>
              </w:rPr>
              <w:fldChar w:fldCharType="separate"/>
            </w:r>
            <w:r w:rsidR="00C20694" w:rsidRPr="00C20694">
              <w:rPr>
                <w:b/>
                <w:sz w:val="24"/>
                <w:szCs w:val="22"/>
              </w:rPr>
              <w:t>[22</w:t>
            </w:r>
            <w:r w:rsidR="00C20694">
              <w:rPr>
                <w:sz w:val="24"/>
                <w:szCs w:val="22"/>
              </w:rPr>
              <w:t>]</w:t>
            </w:r>
            <w:r>
              <w:rPr>
                <w:b/>
                <w:sz w:val="24"/>
                <w:szCs w:val="22"/>
              </w:rPr>
              <w:fldChar w:fldCharType="end"/>
            </w:r>
          </w:p>
        </w:tc>
        <w:tc>
          <w:tcPr>
            <w:tcW w:w="2848" w:type="dxa"/>
            <w:vAlign w:val="center"/>
            <w:hideMark/>
          </w:tcPr>
          <w:p w14:paraId="6CB9932E" w14:textId="77777777" w:rsidR="006427B9" w:rsidRPr="002C7907" w:rsidRDefault="006427B9" w:rsidP="004C0EAF">
            <w:pPr>
              <w:jc w:val="center"/>
              <w:rPr>
                <w:sz w:val="24"/>
                <w:szCs w:val="22"/>
              </w:rPr>
            </w:pPr>
            <w:r w:rsidRPr="002C7907">
              <w:rPr>
                <w:sz w:val="24"/>
                <w:szCs w:val="22"/>
              </w:rPr>
              <w:t>7200</w:t>
            </w:r>
          </w:p>
        </w:tc>
        <w:tc>
          <w:tcPr>
            <w:tcW w:w="2835" w:type="dxa"/>
            <w:vAlign w:val="center"/>
            <w:hideMark/>
          </w:tcPr>
          <w:p w14:paraId="265041F3" w14:textId="77777777" w:rsidR="006427B9" w:rsidRPr="002C7907" w:rsidRDefault="006427B9" w:rsidP="004C0EAF">
            <w:pPr>
              <w:jc w:val="center"/>
              <w:rPr>
                <w:sz w:val="24"/>
                <w:szCs w:val="22"/>
              </w:rPr>
            </w:pPr>
            <w:r w:rsidRPr="002C7907">
              <w:rPr>
                <w:sz w:val="24"/>
                <w:szCs w:val="22"/>
              </w:rPr>
              <w:t>8000</w:t>
            </w:r>
          </w:p>
        </w:tc>
      </w:tr>
      <w:tr w:rsidR="006427B9" w:rsidRPr="002C7907" w14:paraId="1D2BD49B" w14:textId="77777777" w:rsidTr="004C0EAF">
        <w:trPr>
          <w:trHeight w:val="20"/>
          <w:jc w:val="center"/>
        </w:trPr>
        <w:tc>
          <w:tcPr>
            <w:tcW w:w="2397" w:type="dxa"/>
            <w:vAlign w:val="center"/>
            <w:hideMark/>
          </w:tcPr>
          <w:p w14:paraId="1DF2A5E3" w14:textId="77777777" w:rsidR="006427B9" w:rsidRPr="002C7907" w:rsidRDefault="006427B9" w:rsidP="004C0EAF">
            <w:pPr>
              <w:jc w:val="left"/>
              <w:rPr>
                <w:sz w:val="24"/>
                <w:szCs w:val="22"/>
              </w:rPr>
            </w:pPr>
            <w:r w:rsidRPr="002C7907">
              <w:rPr>
                <w:sz w:val="24"/>
                <w:szCs w:val="22"/>
              </w:rPr>
              <w:t xml:space="preserve">1999, Berot </w:t>
            </w:r>
            <w:r w:rsidRPr="00814582">
              <w:rPr>
                <w:b/>
                <w:sz w:val="24"/>
                <w:szCs w:val="22"/>
              </w:rPr>
              <w:fldChar w:fldCharType="begin"/>
            </w:r>
            <w:r w:rsidRPr="00814582">
              <w:rPr>
                <w:b/>
                <w:sz w:val="24"/>
                <w:szCs w:val="22"/>
              </w:rPr>
              <w:instrText xml:space="preserve"> REF _Ref536203475 \r \h  \* MERGEFORMAT </w:instrText>
            </w:r>
            <w:r w:rsidRPr="00814582">
              <w:rPr>
                <w:b/>
                <w:sz w:val="24"/>
                <w:szCs w:val="22"/>
              </w:rPr>
            </w:r>
            <w:r w:rsidRPr="00814582">
              <w:rPr>
                <w:b/>
                <w:sz w:val="24"/>
                <w:szCs w:val="22"/>
              </w:rPr>
              <w:fldChar w:fldCharType="separate"/>
            </w:r>
            <w:r w:rsidR="00C20694">
              <w:rPr>
                <w:b/>
                <w:sz w:val="24"/>
                <w:szCs w:val="22"/>
              </w:rPr>
              <w:t>[60]</w:t>
            </w:r>
            <w:r w:rsidRPr="00814582">
              <w:rPr>
                <w:b/>
                <w:sz w:val="24"/>
                <w:szCs w:val="22"/>
              </w:rPr>
              <w:fldChar w:fldCharType="end"/>
            </w:r>
          </w:p>
        </w:tc>
        <w:tc>
          <w:tcPr>
            <w:tcW w:w="2848" w:type="dxa"/>
            <w:vAlign w:val="center"/>
            <w:hideMark/>
          </w:tcPr>
          <w:p w14:paraId="00D2B023" w14:textId="77777777" w:rsidR="006427B9" w:rsidRPr="002C7907" w:rsidRDefault="006427B9" w:rsidP="004C0EAF">
            <w:pPr>
              <w:jc w:val="center"/>
              <w:rPr>
                <w:sz w:val="24"/>
                <w:szCs w:val="22"/>
              </w:rPr>
            </w:pPr>
            <w:r w:rsidRPr="002C7907">
              <w:rPr>
                <w:sz w:val="24"/>
                <w:szCs w:val="22"/>
              </w:rPr>
              <w:t>6510</w:t>
            </w:r>
          </w:p>
        </w:tc>
        <w:tc>
          <w:tcPr>
            <w:tcW w:w="2835" w:type="dxa"/>
            <w:vAlign w:val="center"/>
            <w:hideMark/>
          </w:tcPr>
          <w:p w14:paraId="2DBBEACF" w14:textId="77777777" w:rsidR="006427B9" w:rsidRPr="002C7907" w:rsidRDefault="006427B9" w:rsidP="004C0EAF">
            <w:pPr>
              <w:jc w:val="center"/>
              <w:rPr>
                <w:sz w:val="24"/>
                <w:szCs w:val="22"/>
              </w:rPr>
            </w:pPr>
            <w:r w:rsidRPr="002C7907">
              <w:rPr>
                <w:sz w:val="24"/>
                <w:szCs w:val="22"/>
              </w:rPr>
              <w:t>2500,5200</w:t>
            </w:r>
          </w:p>
        </w:tc>
      </w:tr>
      <w:tr w:rsidR="006427B9" w:rsidRPr="002C7907" w14:paraId="1CE9EDAC" w14:textId="77777777" w:rsidTr="004C0EAF">
        <w:trPr>
          <w:trHeight w:val="20"/>
          <w:jc w:val="center"/>
        </w:trPr>
        <w:tc>
          <w:tcPr>
            <w:tcW w:w="2397" w:type="dxa"/>
            <w:vAlign w:val="center"/>
            <w:hideMark/>
          </w:tcPr>
          <w:p w14:paraId="3587EF46" w14:textId="77777777" w:rsidR="006427B9" w:rsidRPr="002C7907" w:rsidRDefault="006427B9" w:rsidP="004C0EAF">
            <w:pPr>
              <w:jc w:val="left"/>
              <w:rPr>
                <w:sz w:val="24"/>
                <w:szCs w:val="22"/>
              </w:rPr>
            </w:pPr>
            <w:r w:rsidRPr="002C7907">
              <w:rPr>
                <w:sz w:val="24"/>
                <w:szCs w:val="22"/>
              </w:rPr>
              <w:t xml:space="preserve">2008, Schmied </w:t>
            </w:r>
            <w:r w:rsidRPr="00814582">
              <w:rPr>
                <w:b/>
                <w:sz w:val="24"/>
                <w:szCs w:val="22"/>
              </w:rPr>
              <w:fldChar w:fldCharType="begin"/>
            </w:r>
            <w:r w:rsidRPr="00814582">
              <w:rPr>
                <w:b/>
                <w:sz w:val="24"/>
                <w:szCs w:val="22"/>
              </w:rPr>
              <w:instrText xml:space="preserve"> REF _Ref533090559 \r \h  \* MERGEFORMAT </w:instrText>
            </w:r>
            <w:r w:rsidRPr="00814582">
              <w:rPr>
                <w:b/>
                <w:sz w:val="24"/>
                <w:szCs w:val="22"/>
              </w:rPr>
            </w:r>
            <w:r w:rsidRPr="00814582">
              <w:rPr>
                <w:b/>
                <w:sz w:val="24"/>
                <w:szCs w:val="22"/>
              </w:rPr>
              <w:fldChar w:fldCharType="separate"/>
            </w:r>
            <w:r w:rsidR="00C20694">
              <w:rPr>
                <w:b/>
                <w:sz w:val="24"/>
                <w:szCs w:val="22"/>
              </w:rPr>
              <w:t>[16]</w:t>
            </w:r>
            <w:r w:rsidRPr="00814582">
              <w:rPr>
                <w:b/>
                <w:sz w:val="24"/>
                <w:szCs w:val="22"/>
              </w:rPr>
              <w:fldChar w:fldCharType="end"/>
            </w:r>
          </w:p>
        </w:tc>
        <w:tc>
          <w:tcPr>
            <w:tcW w:w="2848" w:type="dxa"/>
            <w:vAlign w:val="center"/>
            <w:hideMark/>
          </w:tcPr>
          <w:p w14:paraId="3AF33206" w14:textId="77777777" w:rsidR="006427B9" w:rsidRPr="002C7907" w:rsidRDefault="006427B9" w:rsidP="004C0EAF">
            <w:pPr>
              <w:jc w:val="center"/>
              <w:rPr>
                <w:sz w:val="24"/>
                <w:szCs w:val="22"/>
              </w:rPr>
            </w:pPr>
            <w:r w:rsidRPr="002C7907">
              <w:rPr>
                <w:sz w:val="24"/>
                <w:szCs w:val="22"/>
              </w:rPr>
              <w:t>18600</w:t>
            </w:r>
          </w:p>
        </w:tc>
        <w:tc>
          <w:tcPr>
            <w:tcW w:w="2835" w:type="dxa"/>
            <w:vAlign w:val="center"/>
            <w:hideMark/>
          </w:tcPr>
          <w:p w14:paraId="1ED2ED65" w14:textId="77777777" w:rsidR="006427B9" w:rsidRPr="002C7907" w:rsidRDefault="006427B9" w:rsidP="004C0EAF">
            <w:pPr>
              <w:jc w:val="center"/>
              <w:rPr>
                <w:sz w:val="24"/>
                <w:szCs w:val="22"/>
              </w:rPr>
            </w:pPr>
            <w:r w:rsidRPr="002C7907">
              <w:rPr>
                <w:sz w:val="24"/>
                <w:szCs w:val="22"/>
              </w:rPr>
              <w:t>28894</w:t>
            </w:r>
          </w:p>
        </w:tc>
      </w:tr>
      <w:tr w:rsidR="006427B9" w:rsidRPr="002C7907" w14:paraId="58DA0A6C" w14:textId="77777777" w:rsidTr="004C0EAF">
        <w:trPr>
          <w:trHeight w:val="112"/>
          <w:jc w:val="center"/>
        </w:trPr>
        <w:tc>
          <w:tcPr>
            <w:tcW w:w="2397" w:type="dxa"/>
            <w:vAlign w:val="center"/>
            <w:hideMark/>
          </w:tcPr>
          <w:p w14:paraId="554F98E1" w14:textId="77777777" w:rsidR="006427B9" w:rsidRPr="002C7907" w:rsidRDefault="006427B9" w:rsidP="004C0EAF">
            <w:pPr>
              <w:jc w:val="left"/>
              <w:rPr>
                <w:sz w:val="24"/>
                <w:szCs w:val="22"/>
              </w:rPr>
            </w:pPr>
            <w:r w:rsidRPr="002C7907">
              <w:rPr>
                <w:sz w:val="24"/>
                <w:szCs w:val="22"/>
              </w:rPr>
              <w:t xml:space="preserve">2011, Lorenz </w:t>
            </w:r>
            <w:r w:rsidRPr="00814582">
              <w:rPr>
                <w:b/>
                <w:sz w:val="24"/>
                <w:szCs w:val="22"/>
              </w:rPr>
              <w:fldChar w:fldCharType="begin"/>
            </w:r>
            <w:r w:rsidRPr="00814582">
              <w:rPr>
                <w:b/>
                <w:sz w:val="24"/>
                <w:szCs w:val="22"/>
              </w:rPr>
              <w:instrText xml:space="preserve"> REF _Ref533090865 \r \h  \* MERGEFORMAT </w:instrText>
            </w:r>
            <w:r w:rsidRPr="00814582">
              <w:rPr>
                <w:b/>
                <w:sz w:val="24"/>
                <w:szCs w:val="22"/>
              </w:rPr>
            </w:r>
            <w:r w:rsidRPr="00814582">
              <w:rPr>
                <w:b/>
                <w:sz w:val="24"/>
                <w:szCs w:val="22"/>
              </w:rPr>
              <w:fldChar w:fldCharType="separate"/>
            </w:r>
            <w:r w:rsidR="00C20694">
              <w:rPr>
                <w:b/>
                <w:sz w:val="24"/>
                <w:szCs w:val="22"/>
              </w:rPr>
              <w:t>[17]</w:t>
            </w:r>
            <w:r w:rsidRPr="00814582">
              <w:rPr>
                <w:b/>
                <w:sz w:val="24"/>
                <w:szCs w:val="22"/>
              </w:rPr>
              <w:fldChar w:fldCharType="end"/>
            </w:r>
          </w:p>
        </w:tc>
        <w:tc>
          <w:tcPr>
            <w:tcW w:w="2848" w:type="dxa"/>
            <w:vAlign w:val="center"/>
            <w:hideMark/>
          </w:tcPr>
          <w:p w14:paraId="69A8CED2" w14:textId="77777777" w:rsidR="006427B9" w:rsidRPr="002C7907" w:rsidRDefault="006427B9" w:rsidP="004C0EAF">
            <w:pPr>
              <w:jc w:val="center"/>
              <w:rPr>
                <w:sz w:val="24"/>
                <w:szCs w:val="22"/>
              </w:rPr>
            </w:pPr>
            <w:r w:rsidRPr="002C7907">
              <w:rPr>
                <w:sz w:val="24"/>
                <w:szCs w:val="22"/>
              </w:rPr>
              <w:t>4200</w:t>
            </w:r>
          </w:p>
        </w:tc>
        <w:tc>
          <w:tcPr>
            <w:tcW w:w="2835" w:type="dxa"/>
            <w:vAlign w:val="center"/>
            <w:hideMark/>
          </w:tcPr>
          <w:p w14:paraId="0C133B63" w14:textId="77777777" w:rsidR="006427B9" w:rsidRPr="002C7907" w:rsidRDefault="006427B9" w:rsidP="004C0EAF">
            <w:pPr>
              <w:jc w:val="center"/>
              <w:rPr>
                <w:sz w:val="24"/>
                <w:szCs w:val="22"/>
              </w:rPr>
            </w:pPr>
            <w:r w:rsidRPr="002C7907">
              <w:rPr>
                <w:sz w:val="24"/>
                <w:szCs w:val="22"/>
              </w:rPr>
              <w:t>4000, 5756</w:t>
            </w:r>
          </w:p>
        </w:tc>
      </w:tr>
    </w:tbl>
    <w:p w14:paraId="0587E7CA" w14:textId="77777777" w:rsidR="00F53CDE" w:rsidRDefault="00F53CDE" w:rsidP="006427B9">
      <w:pPr>
        <w:spacing w:before="240" w:after="240" w:line="360" w:lineRule="auto"/>
        <w:ind w:firstLine="709"/>
        <w:rPr>
          <w:szCs w:val="22"/>
        </w:rPr>
      </w:pPr>
    </w:p>
    <w:p w14:paraId="314BA8A3" w14:textId="28BEF6F5" w:rsidR="006427B9" w:rsidRDefault="006427B9" w:rsidP="009339CB">
      <w:pPr>
        <w:spacing w:before="240" w:after="240" w:line="360" w:lineRule="auto"/>
        <w:ind w:firstLine="709"/>
        <w:rPr>
          <w:szCs w:val="22"/>
        </w:rPr>
      </w:pPr>
      <w:r>
        <w:rPr>
          <w:szCs w:val="22"/>
        </w:rPr>
        <w:t xml:space="preserve">Toutefois, un fonctionnement loin des vitesses critiques n’est pas toujours suffisant pour éviter l’apparition de l’instabilité due à l’effet Morton. Par exemple, dans le cas du rotor de  </w:t>
      </w:r>
      <w:r w:rsidRPr="001B5D42">
        <w:rPr>
          <w:rFonts w:asciiTheme="minorHAnsi" w:hAnsiTheme="minorHAnsi"/>
        </w:rPr>
        <w:t>Schmied</w:t>
      </w:r>
      <w:r>
        <w:rPr>
          <w:b/>
          <w:sz w:val="20"/>
          <w:szCs w:val="22"/>
        </w:rPr>
        <w:t xml:space="preserve"> </w:t>
      </w:r>
      <w:r>
        <w:rPr>
          <w:b/>
          <w:sz w:val="20"/>
          <w:szCs w:val="22"/>
        </w:rPr>
        <w:fldChar w:fldCharType="begin"/>
      </w:r>
      <w:r>
        <w:rPr>
          <w:b/>
          <w:sz w:val="20"/>
          <w:szCs w:val="22"/>
        </w:rPr>
        <w:instrText xml:space="preserve"> REF _Ref533090559 \r \h </w:instrText>
      </w:r>
      <w:r>
        <w:rPr>
          <w:b/>
          <w:sz w:val="20"/>
          <w:szCs w:val="22"/>
        </w:rPr>
      </w:r>
      <w:r>
        <w:rPr>
          <w:b/>
          <w:sz w:val="20"/>
          <w:szCs w:val="22"/>
        </w:rPr>
        <w:fldChar w:fldCharType="separate"/>
      </w:r>
      <w:r w:rsidR="00C20694">
        <w:rPr>
          <w:b/>
          <w:sz w:val="20"/>
          <w:szCs w:val="22"/>
        </w:rPr>
        <w:t>[16]</w:t>
      </w:r>
      <w:r>
        <w:rPr>
          <w:b/>
          <w:sz w:val="20"/>
          <w:szCs w:val="22"/>
        </w:rPr>
        <w:fldChar w:fldCharType="end"/>
      </w:r>
      <w:r>
        <w:rPr>
          <w:szCs w:val="22"/>
        </w:rPr>
        <w:t>, l’instabilité apparait malgré l’écart entre la vitesse de rotation (18600 tr/min) et la vitesse critique du rotor (28894</w:t>
      </w:r>
      <w:r w:rsidRPr="002D69F0">
        <w:rPr>
          <w:szCs w:val="22"/>
        </w:rPr>
        <w:t xml:space="preserve"> </w:t>
      </w:r>
      <w:r>
        <w:rPr>
          <w:szCs w:val="22"/>
        </w:rPr>
        <w:t>tr/min) et le faible niveau vibratoire. Dans ce cas, la dissipation de l’énergie par le cisaillement visqueux est importante et l’instabilité est pilotée en grande partie par le coefficient</w:t>
      </w:r>
      <m:oMath>
        <m:r>
          <w:rPr>
            <w:rFonts w:ascii="Cambria Math" w:hAnsi="Cambria Math"/>
            <w:szCs w:val="22"/>
          </w:rPr>
          <m:t xml:space="preserve"> </m:t>
        </m:r>
        <m:r>
          <m:rPr>
            <m:sty m:val="bi"/>
          </m:rPr>
          <w:rPr>
            <w:rFonts w:ascii="Cambria Math" w:hAnsi="Cambria Math"/>
            <w:szCs w:val="22"/>
          </w:rPr>
          <m:t>B</m:t>
        </m:r>
      </m:oMath>
      <w:r>
        <w:rPr>
          <w:szCs w:val="22"/>
        </w:rPr>
        <w:t xml:space="preserve">. Pour corriger cette instabilité, Schmied et al. </w:t>
      </w:r>
      <w:proofErr w:type="gramStart"/>
      <w:r>
        <w:rPr>
          <w:szCs w:val="22"/>
        </w:rPr>
        <w:t>ont</w:t>
      </w:r>
      <w:proofErr w:type="gramEnd"/>
      <w:r>
        <w:rPr>
          <w:szCs w:val="22"/>
        </w:rPr>
        <w:t xml:space="preserve">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dernières mesures permettent de réduire l’amplitude des coefficients </w:t>
      </w:r>
      <m:oMath>
        <m:r>
          <m:rPr>
            <m:sty m:val="bi"/>
          </m:rPr>
          <w:rPr>
            <w:rFonts w:ascii="Cambria Math" w:hAnsi="Cambria Math"/>
            <w:szCs w:val="22"/>
          </w:rPr>
          <m:t xml:space="preserve">B </m:t>
        </m:r>
      </m:oMath>
      <w:r w:rsidRPr="002D69F0">
        <w:rPr>
          <w:szCs w:val="22"/>
        </w:rPr>
        <w:t>et</w:t>
      </w:r>
      <m:oMath>
        <m:r>
          <m:rPr>
            <m:sty m:val="bi"/>
          </m:rPr>
          <w:rPr>
            <w:rFonts w:ascii="Cambria Math" w:hAnsi="Cambria Math"/>
            <w:szCs w:val="22"/>
          </w:rPr>
          <m:t xml:space="preserve"> C</m:t>
        </m:r>
      </m:oMath>
      <w:r>
        <w:rPr>
          <w:szCs w:val="22"/>
        </w:rPr>
        <w:t>.</w:t>
      </w:r>
    </w:p>
    <w:p w14:paraId="4114EE3E" w14:textId="77777777" w:rsidR="009339CB" w:rsidRDefault="009339CB" w:rsidP="009339CB">
      <w:pPr>
        <w:spacing w:before="240" w:after="240" w:line="360" w:lineRule="auto"/>
        <w:rPr>
          <w:szCs w:val="22"/>
        </w:rPr>
      </w:pPr>
    </w:p>
    <w:p w14:paraId="0A8970B1" w14:textId="77777777" w:rsidR="000E4C36" w:rsidRPr="00A548E9" w:rsidRDefault="000E4C36" w:rsidP="004206C4">
      <w:pPr>
        <w:pStyle w:val="Titre2"/>
        <w:spacing w:after="240"/>
        <w:ind w:left="708" w:hanging="578"/>
      </w:pPr>
      <w:bookmarkStart w:id="3163" w:name="_Toc536800446"/>
      <w:r>
        <w:t>Conclusion</w:t>
      </w:r>
      <w:bookmarkEnd w:id="3163"/>
    </w:p>
    <w:p w14:paraId="7A3F580B" w14:textId="77777777" w:rsidR="00F53CDE" w:rsidRPr="00EE4AEF" w:rsidRDefault="00F53CDE" w:rsidP="00F53CDE">
      <w:pPr>
        <w:spacing w:before="120" w:line="360" w:lineRule="auto"/>
        <w:ind w:firstLine="709"/>
        <w:rPr>
          <w:szCs w:val="22"/>
          <w:rPrChange w:id="3164" w:author="PERONY Raphael" w:date="2019-03-12T17:38:00Z">
            <w:rPr>
              <w:sz w:val="23"/>
              <w:szCs w:val="23"/>
            </w:rPr>
          </w:rPrChange>
        </w:rPr>
      </w:pPr>
      <w:r w:rsidRPr="00EE4AEF">
        <w:rPr>
          <w:szCs w:val="22"/>
          <w:rPrChange w:id="3165" w:author="PERONY Raphael" w:date="2019-03-12T17:38:00Z">
            <w:rPr>
              <w:sz w:val="23"/>
              <w:szCs w:val="23"/>
            </w:rPr>
          </w:rPrChange>
        </w:rPr>
        <w:t xml:space="preserve">Ce chapitre a présenté la méthode d’analyse de la stabilité de l’effet Morton avec deux approches différentes et a illustré son application aux deux configurations du </w:t>
      </w:r>
      <w:r w:rsidRPr="00EE4AEF">
        <w:rPr>
          <w:noProof/>
          <w:szCs w:val="22"/>
          <w:lang w:eastAsia="zh-CN"/>
        </w:rPr>
        <w:t>banc de l’effet Morton</w:t>
      </w:r>
      <w:r w:rsidRPr="00EE4AEF">
        <w:rPr>
          <w:szCs w:val="22"/>
          <w:rPrChange w:id="3166" w:author="PERONY Raphael" w:date="2019-03-12T17:38:00Z">
            <w:rPr>
              <w:sz w:val="23"/>
              <w:szCs w:val="23"/>
            </w:rPr>
          </w:rPrChange>
        </w:rPr>
        <w:t xml:space="preserve">. Les résultats des analyses sur le rotor court de 430mm permettent de décrypter le comportement stable du banc qui est présenté dans le chapitre précédant. Puis, les analyses sur le rotor long de 700mm permettent de mettre en évidence l’instabilité due à  l’effet Morton lorsque l’amplitude du balourd total dépasse 220 g.mm. </w:t>
      </w:r>
    </w:p>
    <w:p w14:paraId="6B21AA1C" w14:textId="77777777" w:rsidR="00F53CDE" w:rsidRPr="00236503" w:rsidRDefault="00F53CDE" w:rsidP="00F53CDE">
      <w:pPr>
        <w:spacing w:before="120" w:line="360" w:lineRule="auto"/>
        <w:ind w:firstLine="709"/>
        <w:rPr>
          <w:szCs w:val="22"/>
        </w:rPr>
      </w:pPr>
      <w:r w:rsidRPr="00EE4AEF">
        <w:rPr>
          <w:szCs w:val="22"/>
          <w:rPrChange w:id="3167" w:author="PERONY Raphael" w:date="2019-03-12T17:38:00Z">
            <w:rPr>
              <w:sz w:val="23"/>
              <w:szCs w:val="23"/>
            </w:rPr>
          </w:rPrChange>
        </w:rPr>
        <w:t xml:space="preserve">En outre, les techniques pour éviter l’instabilité due à l’effet Morton sont présentées en s’appuyant sur l’analyse des coefficients d’influence responsables de la stabilité de l’effet Morton. </w:t>
      </w:r>
      <w:r w:rsidRPr="00EE4AEF">
        <w:rPr>
          <w:szCs w:val="22"/>
        </w:rPr>
        <w:t xml:space="preserve">Cette analyse identifie clairement le coefficient d’influence </w:t>
      </w:r>
      <m:oMath>
        <m:r>
          <m:rPr>
            <m:sty m:val="bi"/>
          </m:rPr>
          <w:rPr>
            <w:rFonts w:ascii="Cambria Math" w:hAnsi="Cambria Math"/>
            <w:szCs w:val="22"/>
          </w:rPr>
          <m:t>C</m:t>
        </m:r>
      </m:oMath>
      <w:r w:rsidRPr="00EE4AEF">
        <w:rPr>
          <w:szCs w:val="22"/>
          <w:rPrChange w:id="3168" w:author="PERONY Raphael" w:date="2019-03-12T17:38:00Z">
            <w:rPr>
              <w:szCs w:val="22"/>
            </w:rPr>
          </w:rPrChange>
        </w:rPr>
        <w:t xml:space="preserve"> comme étant le coefficient le plus important dans le déclenchement de l’instabilité de l’effet Morton. Il est alors naturel de privilégier les </w:t>
      </w:r>
      <w:r w:rsidRPr="00EE4AEF">
        <w:rPr>
          <w:szCs w:val="22"/>
          <w:rPrChange w:id="3169" w:author="PERONY Raphael" w:date="2019-03-12T17:38:00Z">
            <w:rPr>
              <w:szCs w:val="22"/>
            </w:rPr>
          </w:rPrChange>
        </w:rPr>
        <w:lastRenderedPageBreak/>
        <w:t>paramètres qui influent directement sur l’amplitude de ce coefficient comme leviers permettant de réduire le risque d’instabilité. Cependant, les contraintes de conception, d’exploitation et financière ne permettent pas toujours d’agir librement sur le coefficient d’influence</w:t>
      </w:r>
      <m:oMath>
        <m:r>
          <w:rPr>
            <w:rFonts w:ascii="Cambria Math" w:hAnsi="Cambria Math"/>
            <w:szCs w:val="22"/>
            <w:rPrChange w:id="3170" w:author="PERONY Raphael" w:date="2019-03-12T17:38:00Z">
              <w:rPr>
                <w:rFonts w:ascii="Cambria Math" w:hAnsi="Cambria Math"/>
                <w:szCs w:val="22"/>
              </w:rPr>
            </w:rPrChange>
          </w:rPr>
          <m:t xml:space="preserve"> </m:t>
        </m:r>
        <m:r>
          <m:rPr>
            <m:sty m:val="bi"/>
          </m:rPr>
          <w:rPr>
            <w:rFonts w:ascii="Cambria Math" w:hAnsi="Cambria Math"/>
            <w:szCs w:val="22"/>
            <w:rPrChange w:id="3171" w:author="PERONY Raphael" w:date="2019-03-12T17:38:00Z">
              <w:rPr>
                <w:rFonts w:ascii="Cambria Math" w:hAnsi="Cambria Math"/>
                <w:szCs w:val="22"/>
              </w:rPr>
            </w:rPrChange>
          </w:rPr>
          <m:t>C</m:t>
        </m:r>
      </m:oMath>
      <w:r w:rsidRPr="00EE4AEF">
        <w:rPr>
          <w:szCs w:val="22"/>
          <w:rPrChange w:id="3172" w:author="PERONY Raphael" w:date="2019-03-12T17:38:00Z">
            <w:rPr>
              <w:szCs w:val="22"/>
            </w:rPr>
          </w:rPrChange>
        </w:rPr>
        <w:t xml:space="preserve">. Il est alors nécessaire de considérer la combinaison de paramètres pour réduire le risque de l’apparition d’une instabilité. Cependant, la modification des coefficients </w:t>
      </w:r>
      <m:oMath>
        <m:r>
          <m:rPr>
            <m:sty m:val="bi"/>
          </m:rPr>
          <w:rPr>
            <w:rFonts w:ascii="Cambria Math" w:hAnsi="Cambria Math"/>
            <w:szCs w:val="22"/>
            <w:rPrChange w:id="3173" w:author="PERONY Raphael" w:date="2019-03-12T17:38:00Z">
              <w:rPr>
                <w:rFonts w:ascii="Cambria Math" w:hAnsi="Cambria Math"/>
                <w:szCs w:val="22"/>
              </w:rPr>
            </w:rPrChange>
          </w:rPr>
          <m:t xml:space="preserve">A </m:t>
        </m:r>
      </m:oMath>
      <w:r w:rsidRPr="00EE4AEF">
        <w:rPr>
          <w:szCs w:val="22"/>
          <w:rPrChange w:id="3174" w:author="PERONY Raphael" w:date="2019-03-12T17:38:00Z">
            <w:rPr>
              <w:szCs w:val="22"/>
            </w:rPr>
          </w:rPrChange>
        </w:rPr>
        <w:t>et</w:t>
      </w:r>
      <m:oMath>
        <m:r>
          <m:rPr>
            <m:sty m:val="bi"/>
          </m:rPr>
          <w:rPr>
            <w:rFonts w:ascii="Cambria Math" w:hAnsi="Cambria Math"/>
            <w:szCs w:val="22"/>
            <w:rPrChange w:id="3175" w:author="PERONY Raphael" w:date="2019-03-12T17:38:00Z">
              <w:rPr>
                <w:rFonts w:ascii="Cambria Math" w:hAnsi="Cambria Math"/>
                <w:szCs w:val="22"/>
              </w:rPr>
            </w:rPrChange>
          </w:rPr>
          <m:t xml:space="preserve"> B</m:t>
        </m:r>
      </m:oMath>
      <w:r w:rsidRPr="00EE4AEF">
        <w:rPr>
          <w:szCs w:val="22"/>
          <w:rPrChange w:id="3176" w:author="PERONY Raphael" w:date="2019-03-12T17:38:00Z">
            <w:rPr>
              <w:szCs w:val="22"/>
            </w:rPr>
          </w:rPrChange>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3177" w:name="_Toc536800447"/>
      <w:r w:rsidRPr="005B6FDA">
        <w:lastRenderedPageBreak/>
        <w:t>Conclusion</w:t>
      </w:r>
      <w:r w:rsidR="005C2433" w:rsidRPr="005B6FDA">
        <w:t xml:space="preserve"> générale</w:t>
      </w:r>
      <w:bookmarkEnd w:id="3177"/>
    </w:p>
    <w:p w14:paraId="533BCBEE" w14:textId="4062B221" w:rsidR="00D87A33" w:rsidRDefault="00D87A33" w:rsidP="00D87A33"/>
    <w:p w14:paraId="25586E90" w14:textId="77777777" w:rsidR="00AB7D84" w:rsidRDefault="00AB7D84" w:rsidP="00D87A33"/>
    <w:p w14:paraId="4C96443B" w14:textId="77777777" w:rsidR="00AB7D84" w:rsidRDefault="00AB7D84" w:rsidP="00D87A33"/>
    <w:p w14:paraId="1ADA1B5B" w14:textId="169D72E0" w:rsidR="00B63250" w:rsidRDefault="00B63250" w:rsidP="00B63250">
      <w:pPr>
        <w:spacing w:before="240" w:after="240" w:line="360" w:lineRule="auto"/>
        <w:ind w:firstLine="709"/>
      </w:pPr>
      <w:r>
        <w:t xml:space="preserve">L’effet Morton est une instabilité vibratoire avec laquelle les exploitants des turbomachines peuvent être confrontés. Les travaux </w:t>
      </w:r>
      <w:r w:rsidR="00402027">
        <w:t>présentés</w:t>
      </w:r>
      <w:r>
        <w:t xml:space="preserve"> dans cette thèse fournissent des méthodes qualitatives et quantitatives pour traiter l’effet</w:t>
      </w:r>
      <w:bookmarkStart w:id="3178" w:name="_GoBack"/>
      <w:bookmarkEnd w:id="3178"/>
      <w:r>
        <w:t xml:space="preserve"> Morton.</w:t>
      </w:r>
    </w:p>
    <w:p w14:paraId="3C58247C" w14:textId="77777777" w:rsidR="00B63250" w:rsidRPr="00A246BD" w:rsidRDefault="00B63250" w:rsidP="00B63250">
      <w:pPr>
        <w:spacing w:line="360" w:lineRule="auto"/>
        <w:ind w:firstLine="708"/>
        <w:rPr>
          <w:szCs w:val="22"/>
        </w:rPr>
      </w:pPr>
      <w:r w:rsidRPr="00A246BD">
        <w:rPr>
          <w:szCs w:val="22"/>
        </w:rPr>
        <w:t xml:space="preserve">Une étude bibliographique a mis en avant les problèmes scientifiques liés à ce sujet. La stratégie adoptée pour traiter l’effet Morton a été basée le couplage numérique entre la dynamique du rotor, la thermomécanique du rotor et la lubrification thermohydrodynamique du palier. Ce couplage multiphysique fait intervenir deux échelles de temps différentes. Pour cette raison la modélisation est difficile car l’effort de calcul peut devenir excessif, voir irréaliste. Afin de réduire le temps de calcul, plusieurs méthodes numériques adaptées ont été mise en place. </w:t>
      </w:r>
    </w:p>
    <w:p w14:paraId="1C7C8C41"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La première méthode est la solution de l’équation de l’énergie dans le film mince basée sur la méthode de collocation aux points Lobatto. Cette méthode utilise une approximation spectrale basée sur les polynômes de Legendre pour la variation de la température à travers l’épaisseur du film. Comparée à la méthode de discrétisation classique, la méthode spectrale apporte une réduction significative du temps de calcul. </w:t>
      </w:r>
    </w:p>
    <w:p w14:paraId="711D5FF8" w14:textId="1AA85BED"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L’implémentation de l’algorithme </w:t>
      </w:r>
      <w:r>
        <w:rPr>
          <w:szCs w:val="22"/>
        </w:rPr>
        <w:t>Fischer-Burmeister-Newton-Schur</w:t>
      </w:r>
      <w:r w:rsidR="00AE5259">
        <w:rPr>
          <w:szCs w:val="22"/>
        </w:rPr>
        <w:t xml:space="preserve"> </w:t>
      </w:r>
      <w:r w:rsidR="00AE5259" w:rsidRPr="00AE5259">
        <w:rPr>
          <w:b/>
          <w:szCs w:val="22"/>
        </w:rPr>
        <w:fldChar w:fldCharType="begin"/>
      </w:r>
      <w:r w:rsidR="00AE5259" w:rsidRPr="00AE5259">
        <w:rPr>
          <w:b/>
          <w:szCs w:val="22"/>
        </w:rPr>
        <w:instrText xml:space="preserve"> REF _Ref536784853 \r \h </w:instrText>
      </w:r>
      <w:r w:rsidR="00AE5259">
        <w:rPr>
          <w:b/>
          <w:szCs w:val="22"/>
        </w:rPr>
        <w:instrText xml:space="preserve"> \* MERGEFORMAT </w:instrText>
      </w:r>
      <w:r w:rsidR="00AE5259" w:rsidRPr="00AE5259">
        <w:rPr>
          <w:b/>
          <w:szCs w:val="22"/>
        </w:rPr>
      </w:r>
      <w:r w:rsidR="00AE5259" w:rsidRPr="00AE5259">
        <w:rPr>
          <w:b/>
          <w:szCs w:val="22"/>
        </w:rPr>
        <w:fldChar w:fldCharType="separate"/>
      </w:r>
      <w:r w:rsidR="00C20694">
        <w:rPr>
          <w:b/>
          <w:szCs w:val="22"/>
        </w:rPr>
        <w:t>[35]</w:t>
      </w:r>
      <w:r w:rsidR="00AE5259" w:rsidRPr="00AE5259">
        <w:rPr>
          <w:b/>
          <w:szCs w:val="22"/>
        </w:rPr>
        <w:fldChar w:fldCharType="end"/>
      </w:r>
      <w:r>
        <w:rPr>
          <w:szCs w:val="22"/>
        </w:rPr>
        <w:t xml:space="preserve"> </w:t>
      </w:r>
      <w:r w:rsidRPr="00A246BD">
        <w:rPr>
          <w:szCs w:val="22"/>
        </w:rPr>
        <w:t xml:space="preserve">diminue le nombre d’itérations nécessaires pour calculer le champ de pression en présence de la rupture et la reformation du film mince. </w:t>
      </w:r>
    </w:p>
    <w:p w14:paraId="0EF79C71" w14:textId="77777777" w:rsidR="00B63250" w:rsidRDefault="00B63250" w:rsidP="00B63250">
      <w:pPr>
        <w:pStyle w:val="Paragraphedeliste"/>
        <w:numPr>
          <w:ilvl w:val="0"/>
          <w:numId w:val="40"/>
        </w:numPr>
        <w:spacing w:line="360" w:lineRule="auto"/>
        <w:jc w:val="both"/>
        <w:rPr>
          <w:szCs w:val="22"/>
        </w:rPr>
      </w:pPr>
      <w:r w:rsidRPr="00A246BD">
        <w:rPr>
          <w:szCs w:val="22"/>
        </w:rPr>
        <w:t xml:space="preserve">L’algorithme alliant le schéma d’intégration temporelle de Newmark avec la méthode de Newton-Raphson pour </w:t>
      </w:r>
      <w:r>
        <w:rPr>
          <w:szCs w:val="22"/>
        </w:rPr>
        <w:t xml:space="preserve">résoudre les équations de mouvement </w:t>
      </w:r>
      <w:r w:rsidRPr="00A246BD">
        <w:rPr>
          <w:szCs w:val="22"/>
        </w:rPr>
        <w:t>rédu</w:t>
      </w:r>
      <w:r>
        <w:rPr>
          <w:szCs w:val="22"/>
        </w:rPr>
        <w:t>it</w:t>
      </w:r>
      <w:r w:rsidRPr="00A246BD">
        <w:rPr>
          <w:szCs w:val="22"/>
        </w:rPr>
        <w:t xml:space="preserve"> </w:t>
      </w:r>
      <w:r>
        <w:rPr>
          <w:szCs w:val="22"/>
        </w:rPr>
        <w:t>le</w:t>
      </w:r>
      <w:r w:rsidRPr="00A246BD">
        <w:rPr>
          <w:szCs w:val="22"/>
        </w:rPr>
        <w:t xml:space="preserve"> temps de calcul. </w:t>
      </w:r>
    </w:p>
    <w:p w14:paraId="4C394B87" w14:textId="5FFBD2E2" w:rsidR="00B63250" w:rsidRPr="0021789B" w:rsidRDefault="00B63250" w:rsidP="00B63250">
      <w:pPr>
        <w:pStyle w:val="Paragraphedeliste"/>
        <w:numPr>
          <w:ilvl w:val="0"/>
          <w:numId w:val="40"/>
        </w:numPr>
        <w:spacing w:line="360" w:lineRule="auto"/>
        <w:jc w:val="both"/>
        <w:rPr>
          <w:szCs w:val="22"/>
        </w:rPr>
      </w:pPr>
      <w:r w:rsidRPr="0021789B">
        <w:rPr>
          <w:szCs w:val="22"/>
        </w:rPr>
        <w:t>Le flux thermique du palier est moyenné sur une période de rotation. Ceci permet d’homogénéiser les échelles du temps dynamique</w:t>
      </w:r>
      <w:r w:rsidR="00F66B9E">
        <w:rPr>
          <w:szCs w:val="22"/>
        </w:rPr>
        <w:t xml:space="preserve"> et</w:t>
      </w:r>
      <w:r w:rsidRPr="0021789B">
        <w:rPr>
          <w:szCs w:val="22"/>
        </w:rPr>
        <w:t xml:space="preserve"> thermique. </w:t>
      </w:r>
    </w:p>
    <w:p w14:paraId="4D1367E3" w14:textId="77777777" w:rsidR="00B63250" w:rsidRPr="00690023" w:rsidRDefault="00B63250" w:rsidP="00B63250">
      <w:pPr>
        <w:spacing w:line="360" w:lineRule="auto"/>
        <w:ind w:firstLine="708"/>
        <w:rPr>
          <w:rFonts w:asciiTheme="minorHAnsi" w:hAnsiTheme="minorHAnsi"/>
          <w:szCs w:val="22"/>
        </w:rPr>
      </w:pPr>
      <w:r w:rsidRPr="00690023">
        <w:rPr>
          <w:rFonts w:asciiTheme="minorHAnsi" w:hAnsiTheme="minorHAnsi"/>
          <w:szCs w:val="22"/>
        </w:rPr>
        <w:t xml:space="preserve">Un algorithme </w:t>
      </w:r>
      <w:r>
        <w:rPr>
          <w:rFonts w:asciiTheme="minorHAnsi" w:hAnsiTheme="minorHAnsi"/>
          <w:szCs w:val="22"/>
        </w:rPr>
        <w:t>numérique</w:t>
      </w:r>
      <w:r w:rsidRPr="00690023">
        <w:rPr>
          <w:rFonts w:asciiTheme="minorHAnsi" w:hAnsiTheme="minorHAnsi"/>
          <w:szCs w:val="22"/>
        </w:rPr>
        <w:t xml:space="preserve"> dédié aux simulations </w:t>
      </w:r>
      <w:r>
        <w:rPr>
          <w:rFonts w:asciiTheme="minorHAnsi" w:hAnsiTheme="minorHAnsi"/>
          <w:szCs w:val="22"/>
        </w:rPr>
        <w:t xml:space="preserve">transitoires </w:t>
      </w:r>
      <w:r w:rsidRPr="00690023">
        <w:rPr>
          <w:rFonts w:asciiTheme="minorHAnsi" w:hAnsiTheme="minorHAnsi"/>
          <w:szCs w:val="22"/>
        </w:rPr>
        <w:t xml:space="preserve">a été </w:t>
      </w:r>
      <w:r>
        <w:rPr>
          <w:rFonts w:asciiTheme="minorHAnsi" w:hAnsiTheme="minorHAnsi"/>
          <w:szCs w:val="22"/>
        </w:rPr>
        <w:t>mis au point et validé</w:t>
      </w:r>
      <w:r w:rsidRPr="00690023">
        <w:rPr>
          <w:rFonts w:asciiTheme="minorHAnsi" w:hAnsiTheme="minorHAnsi"/>
          <w:szCs w:val="22"/>
        </w:rPr>
        <w:t xml:space="preserve">. </w:t>
      </w:r>
    </w:p>
    <w:p w14:paraId="7C85543D" w14:textId="4EA42EA0" w:rsidR="00B63250" w:rsidRPr="00690023" w:rsidRDefault="00B63250" w:rsidP="00B63250">
      <w:pPr>
        <w:spacing w:line="360" w:lineRule="auto"/>
        <w:ind w:firstLine="708"/>
        <w:rPr>
          <w:rFonts w:asciiTheme="minorHAnsi" w:hAnsiTheme="minorHAnsi"/>
          <w:szCs w:val="22"/>
        </w:rPr>
      </w:pPr>
      <w:r>
        <w:rPr>
          <w:rFonts w:asciiTheme="minorHAnsi" w:hAnsiTheme="minorHAnsi"/>
          <w:szCs w:val="22"/>
        </w:rPr>
        <w:t>U</w:t>
      </w:r>
      <w:r w:rsidRPr="00690023">
        <w:rPr>
          <w:rFonts w:asciiTheme="minorHAnsi" w:hAnsiTheme="minorHAnsi"/>
          <w:szCs w:val="22"/>
        </w:rPr>
        <w:t xml:space="preserve">ne </w:t>
      </w:r>
      <w:r>
        <w:rPr>
          <w:rFonts w:asciiTheme="minorHAnsi" w:hAnsiTheme="minorHAnsi"/>
          <w:szCs w:val="22"/>
        </w:rPr>
        <w:t>méthode</w:t>
      </w:r>
      <w:r w:rsidRPr="00690023">
        <w:rPr>
          <w:rFonts w:asciiTheme="minorHAnsi" w:hAnsiTheme="minorHAnsi"/>
          <w:szCs w:val="22"/>
        </w:rPr>
        <w:t xml:space="preserve"> </w:t>
      </w:r>
      <w:r>
        <w:rPr>
          <w:rFonts w:asciiTheme="minorHAnsi" w:hAnsiTheme="minorHAnsi"/>
          <w:szCs w:val="22"/>
        </w:rPr>
        <w:t>d’analyse de la</w:t>
      </w:r>
      <w:r w:rsidRPr="00690023">
        <w:rPr>
          <w:rFonts w:asciiTheme="minorHAnsi" w:hAnsiTheme="minorHAnsi"/>
          <w:szCs w:val="22"/>
        </w:rPr>
        <w:t xml:space="preserve"> stabilité de l’effet Morton est </w:t>
      </w:r>
      <w:r>
        <w:rPr>
          <w:rFonts w:asciiTheme="minorHAnsi" w:hAnsiTheme="minorHAnsi"/>
          <w:szCs w:val="22"/>
        </w:rPr>
        <w:t>également développée.</w:t>
      </w:r>
      <w:r w:rsidRPr="00690023">
        <w:rPr>
          <w:rFonts w:asciiTheme="minorHAnsi" w:hAnsiTheme="minorHAnsi"/>
          <w:szCs w:val="22"/>
        </w:rPr>
        <w:t xml:space="preserve"> Cette méthode </w:t>
      </w:r>
      <w:r>
        <w:rPr>
          <w:rFonts w:asciiTheme="minorHAnsi" w:hAnsiTheme="minorHAnsi"/>
          <w:szCs w:val="22"/>
        </w:rPr>
        <w:t xml:space="preserve">est </w:t>
      </w:r>
      <w:r w:rsidRPr="00690023">
        <w:rPr>
          <w:rFonts w:asciiTheme="minorHAnsi" w:hAnsiTheme="minorHAnsi"/>
          <w:szCs w:val="22"/>
        </w:rPr>
        <w:t xml:space="preserve">inspirée des travaux de Murphy et Lorenz </w:t>
      </w:r>
      <w:r w:rsidRPr="00690023">
        <w:rPr>
          <w:rFonts w:asciiTheme="minorHAnsi" w:hAnsiTheme="minorHAnsi"/>
          <w:b/>
          <w:szCs w:val="22"/>
        </w:rPr>
        <w:fldChar w:fldCharType="begin"/>
      </w:r>
      <w:r w:rsidRPr="00690023">
        <w:rPr>
          <w:rFonts w:asciiTheme="minorHAnsi" w:hAnsiTheme="minorHAnsi"/>
          <w:b/>
          <w:szCs w:val="22"/>
        </w:rPr>
        <w:instrText xml:space="preserve"> REF _Ref533096184 \r \h  \* MERGEFORMAT </w:instrText>
      </w:r>
      <w:r w:rsidRPr="00690023">
        <w:rPr>
          <w:rFonts w:asciiTheme="minorHAnsi" w:hAnsiTheme="minorHAnsi"/>
          <w:b/>
          <w:szCs w:val="22"/>
        </w:rPr>
      </w:r>
      <w:r w:rsidRPr="00690023">
        <w:rPr>
          <w:rFonts w:asciiTheme="minorHAnsi" w:hAnsiTheme="minorHAnsi"/>
          <w:b/>
          <w:szCs w:val="22"/>
        </w:rPr>
        <w:fldChar w:fldCharType="separate"/>
      </w:r>
      <w:r w:rsidR="00C20694">
        <w:rPr>
          <w:rFonts w:asciiTheme="minorHAnsi" w:hAnsiTheme="minorHAnsi"/>
          <w:b/>
          <w:szCs w:val="22"/>
        </w:rPr>
        <w:t>[19]</w:t>
      </w:r>
      <w:r w:rsidRPr="00690023">
        <w:rPr>
          <w:rFonts w:asciiTheme="minorHAnsi" w:hAnsiTheme="minorHAnsi"/>
          <w:b/>
          <w:szCs w:val="22"/>
        </w:rPr>
        <w:fldChar w:fldCharType="end"/>
      </w:r>
      <w:r w:rsidRPr="00690023">
        <w:rPr>
          <w:rFonts w:asciiTheme="minorHAnsi" w:hAnsiTheme="minorHAnsi"/>
          <w:b/>
          <w:szCs w:val="22"/>
        </w:rPr>
        <w:t xml:space="preserve"> </w:t>
      </w:r>
      <w:r w:rsidRPr="00580E5D">
        <w:rPr>
          <w:rFonts w:asciiTheme="minorHAnsi" w:hAnsiTheme="minorHAnsi"/>
          <w:szCs w:val="22"/>
        </w:rPr>
        <w:t>et</w:t>
      </w:r>
      <w:r>
        <w:rPr>
          <w:rFonts w:asciiTheme="minorHAnsi" w:hAnsiTheme="minorHAnsi"/>
          <w:b/>
          <w:szCs w:val="22"/>
        </w:rPr>
        <w:t xml:space="preserve"> </w:t>
      </w:r>
      <w:r w:rsidRPr="00690023">
        <w:rPr>
          <w:rFonts w:asciiTheme="minorHAnsi" w:hAnsiTheme="minorHAnsi"/>
          <w:szCs w:val="22"/>
        </w:rPr>
        <w:t xml:space="preserve">relie les trois phénomènes </w:t>
      </w:r>
      <w:r>
        <w:rPr>
          <w:rFonts w:asciiTheme="minorHAnsi" w:hAnsiTheme="minorHAnsi"/>
          <w:szCs w:val="22"/>
        </w:rPr>
        <w:t>qui interviennent dans l’effet Morton par d</w:t>
      </w:r>
      <w:r w:rsidRPr="00690023">
        <w:rPr>
          <w:rFonts w:asciiTheme="minorHAnsi" w:hAnsiTheme="minorHAnsi"/>
          <w:szCs w:val="22"/>
        </w:rPr>
        <w:t>es coefficients d’influence</w:t>
      </w:r>
      <m:oMath>
        <m:r>
          <w:rPr>
            <w:rFonts w:ascii="Cambria Math" w:hAnsi="Cambria Math"/>
            <w:szCs w:val="22"/>
          </w:rPr>
          <m:t xml:space="preserve"> </m:t>
        </m:r>
        <m:r>
          <m:rPr>
            <m:sty m:val="bi"/>
          </m:rPr>
          <w:rPr>
            <w:rFonts w:ascii="Cambria Math" w:hAnsi="Cambria Math"/>
            <w:szCs w:val="22"/>
          </w:rPr>
          <m:t>A,B,C</m:t>
        </m:r>
      </m:oMath>
      <w:r>
        <w:rPr>
          <w:rFonts w:asciiTheme="minorHAnsi" w:hAnsiTheme="minorHAnsi"/>
          <w:szCs w:val="22"/>
        </w:rPr>
        <w:t>. D</w:t>
      </w:r>
      <w:r w:rsidRPr="00690023">
        <w:rPr>
          <w:rFonts w:asciiTheme="minorHAnsi" w:hAnsiTheme="minorHAnsi"/>
          <w:szCs w:val="22"/>
        </w:rPr>
        <w:t xml:space="preserve">es améliorations </w:t>
      </w:r>
      <w:r>
        <w:rPr>
          <w:rFonts w:asciiTheme="minorHAnsi" w:hAnsiTheme="minorHAnsi"/>
          <w:szCs w:val="22"/>
        </w:rPr>
        <w:t xml:space="preserve">de l’analyse de stabilité </w:t>
      </w:r>
      <w:r w:rsidRPr="00690023">
        <w:rPr>
          <w:rFonts w:asciiTheme="minorHAnsi" w:hAnsiTheme="minorHAnsi"/>
          <w:szCs w:val="22"/>
        </w:rPr>
        <w:t>sont proposée</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 xml:space="preserve">et permettent </w:t>
      </w:r>
      <w:r w:rsidRPr="00690023">
        <w:rPr>
          <w:rFonts w:asciiTheme="minorHAnsi" w:hAnsiTheme="minorHAnsi"/>
          <w:szCs w:val="22"/>
        </w:rPr>
        <w:t xml:space="preserve">de pronostiquer le déclenchement de l’effet Morton de manière plus précise par rapport à la méthode originale. </w:t>
      </w:r>
    </w:p>
    <w:p w14:paraId="21FDB421" w14:textId="36B6EF69" w:rsidR="00B63250"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Une fois les outils numériques mis</w:t>
      </w:r>
      <w:r>
        <w:rPr>
          <w:rFonts w:asciiTheme="minorHAnsi" w:hAnsiTheme="minorHAnsi"/>
          <w:szCs w:val="22"/>
        </w:rPr>
        <w:t>es</w:t>
      </w:r>
      <w:r w:rsidRPr="00690023">
        <w:rPr>
          <w:rFonts w:asciiTheme="minorHAnsi" w:hAnsiTheme="minorHAnsi"/>
          <w:szCs w:val="22"/>
        </w:rPr>
        <w:t xml:space="preserve"> </w:t>
      </w:r>
      <w:r>
        <w:rPr>
          <w:rFonts w:asciiTheme="minorHAnsi" w:hAnsiTheme="minorHAnsi"/>
          <w:szCs w:val="22"/>
        </w:rPr>
        <w:t>au point</w:t>
      </w:r>
      <w:r w:rsidRPr="00690023">
        <w:rPr>
          <w:rFonts w:asciiTheme="minorHAnsi" w:hAnsiTheme="minorHAnsi"/>
          <w:szCs w:val="22"/>
        </w:rPr>
        <w:t xml:space="preserve">, </w:t>
      </w:r>
      <w:r w:rsidR="00E72D6A">
        <w:rPr>
          <w:rFonts w:asciiTheme="minorHAnsi" w:hAnsiTheme="minorHAnsi"/>
          <w:szCs w:val="22"/>
        </w:rPr>
        <w:t xml:space="preserve">la thèse </w:t>
      </w:r>
      <w:r>
        <w:rPr>
          <w:rFonts w:asciiTheme="minorHAnsi" w:hAnsiTheme="minorHAnsi"/>
          <w:szCs w:val="22"/>
        </w:rPr>
        <w:t>est focalisé</w:t>
      </w:r>
      <w:r w:rsidR="00E72D6A">
        <w:rPr>
          <w:rFonts w:asciiTheme="minorHAnsi" w:hAnsiTheme="minorHAnsi"/>
          <w:szCs w:val="22"/>
        </w:rPr>
        <w:t>e</w:t>
      </w:r>
      <w:r>
        <w:rPr>
          <w:rFonts w:asciiTheme="minorHAnsi" w:hAnsiTheme="minorHAnsi"/>
          <w:szCs w:val="22"/>
        </w:rPr>
        <w:t xml:space="preserve"> </w:t>
      </w:r>
      <w:r w:rsidRPr="00690023">
        <w:rPr>
          <w:rFonts w:asciiTheme="minorHAnsi" w:hAnsiTheme="minorHAnsi"/>
          <w:szCs w:val="22"/>
        </w:rPr>
        <w:t>sur la compréhension</w:t>
      </w:r>
      <w:r>
        <w:rPr>
          <w:rFonts w:asciiTheme="minorHAnsi" w:hAnsiTheme="minorHAnsi"/>
          <w:szCs w:val="22"/>
        </w:rPr>
        <w:t xml:space="preserve"> de </w:t>
      </w:r>
      <w:r w:rsidRPr="00690023">
        <w:rPr>
          <w:rFonts w:asciiTheme="minorHAnsi" w:hAnsiTheme="minorHAnsi"/>
          <w:szCs w:val="22"/>
        </w:rPr>
        <w:t xml:space="preserve">l’effet Morton. </w:t>
      </w:r>
      <w:r>
        <w:rPr>
          <w:rFonts w:asciiTheme="minorHAnsi" w:hAnsiTheme="minorHAnsi"/>
          <w:szCs w:val="22"/>
        </w:rPr>
        <w:t xml:space="preserve">Des simulations transitoires et des analyses de stabilité ont été effectuées pour un rotor court et un rotor long. Ces rotors ont fait et continuent de faire aussi l’objet d’une analyse </w:t>
      </w:r>
      <w:r>
        <w:rPr>
          <w:rFonts w:asciiTheme="minorHAnsi" w:hAnsiTheme="minorHAnsi"/>
          <w:szCs w:val="22"/>
        </w:rPr>
        <w:lastRenderedPageBreak/>
        <w:t xml:space="preserve">expérimentale intense à l’Institut Pprime </w:t>
      </w:r>
      <w:r w:rsidRPr="0021517C">
        <w:rPr>
          <w:rFonts w:asciiTheme="minorHAnsi" w:hAnsiTheme="minorHAnsi"/>
          <w:b/>
          <w:szCs w:val="22"/>
        </w:rPr>
        <w:fldChar w:fldCharType="begin"/>
      </w:r>
      <w:r w:rsidRPr="0021517C">
        <w:rPr>
          <w:rFonts w:asciiTheme="minorHAnsi" w:hAnsiTheme="minorHAnsi"/>
          <w:b/>
          <w:szCs w:val="22"/>
        </w:rPr>
        <w:instrText xml:space="preserve"> REF _Ref535515874 \r \h </w:instrText>
      </w:r>
      <w:r w:rsidR="0021517C">
        <w:rPr>
          <w:rFonts w:asciiTheme="minorHAnsi" w:hAnsiTheme="minorHAnsi"/>
          <w:b/>
          <w:szCs w:val="22"/>
        </w:rPr>
        <w:instrText xml:space="preserve"> \* MERGEFORMAT </w:instrText>
      </w:r>
      <w:r w:rsidRPr="0021517C">
        <w:rPr>
          <w:rFonts w:asciiTheme="minorHAnsi" w:hAnsiTheme="minorHAnsi"/>
          <w:b/>
          <w:szCs w:val="22"/>
        </w:rPr>
      </w:r>
      <w:r w:rsidRPr="0021517C">
        <w:rPr>
          <w:rFonts w:asciiTheme="minorHAnsi" w:hAnsiTheme="minorHAnsi"/>
          <w:b/>
          <w:szCs w:val="22"/>
        </w:rPr>
        <w:fldChar w:fldCharType="separate"/>
      </w:r>
      <w:r w:rsidR="00C20694">
        <w:rPr>
          <w:rFonts w:asciiTheme="minorHAnsi" w:hAnsiTheme="minorHAnsi"/>
          <w:b/>
          <w:szCs w:val="22"/>
        </w:rPr>
        <w:t>[8]</w:t>
      </w:r>
      <w:r w:rsidRPr="0021517C">
        <w:rPr>
          <w:rFonts w:asciiTheme="minorHAnsi" w:hAnsiTheme="minorHAnsi"/>
          <w:b/>
          <w:szCs w:val="22"/>
        </w:rPr>
        <w:fldChar w:fldCharType="end"/>
      </w:r>
      <w:r>
        <w:rPr>
          <w:rFonts w:asciiTheme="minorHAnsi" w:hAnsiTheme="minorHAnsi"/>
          <w:szCs w:val="22"/>
        </w:rPr>
        <w:t xml:space="preserve">. Le rotor court a montré un effet Morton stable en dessous de la vitesse du premier mode élastique, à 7000 </w:t>
      </w:r>
      <w:r w:rsidR="0021517C">
        <w:rPr>
          <w:rFonts w:asciiTheme="minorHAnsi" w:hAnsiTheme="minorHAnsi"/>
          <w:szCs w:val="22"/>
        </w:rPr>
        <w:t>tr/min</w:t>
      </w:r>
      <w:r>
        <w:rPr>
          <w:rFonts w:asciiTheme="minorHAnsi" w:hAnsiTheme="minorHAnsi"/>
          <w:szCs w:val="22"/>
        </w:rPr>
        <w:t>, bien que les amplitudes des vibrations synchrones sont élevées et que la différence de température à la surface du rotor est importante</w:t>
      </w:r>
      <w:r w:rsidRPr="00690023">
        <w:rPr>
          <w:rFonts w:asciiTheme="minorHAnsi" w:hAnsiTheme="minorHAnsi"/>
          <w:szCs w:val="22"/>
        </w:rPr>
        <w:t xml:space="preserve"> (</w:t>
      </w:r>
      <m:oMath>
        <m:r>
          <m:rPr>
            <m:sty m:val="p"/>
          </m:rPr>
          <w:rPr>
            <w:rFonts w:ascii="Cambria Math" w:hAnsi="Cambria Math"/>
            <w:szCs w:val="22"/>
          </w:rPr>
          <m:t>Δ</m:t>
        </m:r>
        <m:r>
          <w:rPr>
            <w:rFonts w:ascii="Cambria Math" w:hAnsi="Cambria Math"/>
            <w:szCs w:val="22"/>
          </w:rPr>
          <m:t>T≈10°C</m:t>
        </m:r>
      </m:oMath>
      <w:r w:rsidRPr="00690023">
        <w:rPr>
          <w:rFonts w:asciiTheme="minorHAnsi" w:hAnsiTheme="minorHAnsi"/>
          <w:szCs w:val="22"/>
        </w:rPr>
        <w:t>)</w:t>
      </w:r>
      <w:r>
        <w:rPr>
          <w:rFonts w:asciiTheme="minorHAnsi" w:hAnsiTheme="minorHAnsi"/>
          <w:szCs w:val="22"/>
        </w:rPr>
        <w:t xml:space="preserve">. Les phases des vibrations synchrones laissent entrevoir la signature des vibrations spirales avant stabilisation. Ces résultats ont été obtenus aussi bien expérimentalement que par des simulations numériques et ont été confirmés par des </w:t>
      </w:r>
      <w:r w:rsidRPr="00690023">
        <w:rPr>
          <w:rFonts w:asciiTheme="minorHAnsi" w:hAnsiTheme="minorHAnsi"/>
          <w:szCs w:val="22"/>
        </w:rPr>
        <w:t xml:space="preserve">analyses de stabilité. </w:t>
      </w:r>
    </w:p>
    <w:p w14:paraId="1CF41528" w14:textId="5BDA3E08" w:rsidR="00B63250" w:rsidRDefault="00B63250" w:rsidP="00F33E52">
      <w:pPr>
        <w:spacing w:before="240" w:line="360" w:lineRule="auto"/>
        <w:ind w:firstLine="709"/>
        <w:rPr>
          <w:rFonts w:asciiTheme="minorHAnsi" w:hAnsiTheme="minorHAnsi"/>
          <w:szCs w:val="22"/>
        </w:rPr>
      </w:pPr>
      <w:r>
        <w:rPr>
          <w:rFonts w:asciiTheme="minorHAnsi" w:hAnsiTheme="minorHAnsi"/>
          <w:szCs w:val="22"/>
        </w:rPr>
        <w:t>L</w:t>
      </w:r>
      <w:r w:rsidRPr="00690023">
        <w:rPr>
          <w:rFonts w:asciiTheme="minorHAnsi" w:hAnsiTheme="minorHAnsi"/>
          <w:szCs w:val="22"/>
        </w:rPr>
        <w:t xml:space="preserve">es résultats </w:t>
      </w:r>
      <w:r>
        <w:rPr>
          <w:rFonts w:asciiTheme="minorHAnsi" w:hAnsiTheme="minorHAnsi"/>
          <w:szCs w:val="22"/>
        </w:rPr>
        <w:t>obtenus pour le</w:t>
      </w:r>
      <w:r w:rsidRPr="00690023">
        <w:rPr>
          <w:rFonts w:asciiTheme="minorHAnsi" w:hAnsiTheme="minorHAnsi"/>
          <w:szCs w:val="22"/>
        </w:rPr>
        <w:t xml:space="preserve"> rotor long</w:t>
      </w:r>
      <w:r>
        <w:rPr>
          <w:rFonts w:asciiTheme="minorHAnsi" w:hAnsiTheme="minorHAnsi"/>
          <w:szCs w:val="22"/>
        </w:rPr>
        <w:t xml:space="preserve"> à</w:t>
      </w:r>
      <w:r w:rsidRPr="00690023">
        <w:rPr>
          <w:rFonts w:asciiTheme="minorHAnsi" w:hAnsiTheme="minorHAnsi"/>
          <w:szCs w:val="22"/>
        </w:rPr>
        <w:t xml:space="preserve"> 7500 tr/min </w:t>
      </w:r>
      <w:r>
        <w:rPr>
          <w:rFonts w:asciiTheme="minorHAnsi" w:hAnsiTheme="minorHAnsi"/>
          <w:szCs w:val="22"/>
        </w:rPr>
        <w:t xml:space="preserve">et </w:t>
      </w:r>
      <w:r w:rsidRPr="00690023">
        <w:rPr>
          <w:rFonts w:asciiTheme="minorHAnsi" w:hAnsiTheme="minorHAnsi"/>
          <w:szCs w:val="22"/>
        </w:rPr>
        <w:t>avec un balourd mécanique de 140 g∙mm</w:t>
      </w:r>
      <w:r>
        <w:rPr>
          <w:rFonts w:asciiTheme="minorHAnsi" w:hAnsiTheme="minorHAnsi"/>
          <w:szCs w:val="22"/>
        </w:rPr>
        <w:t xml:space="preserve"> ont mis en évidence un </w:t>
      </w:r>
      <w:r w:rsidRPr="00690023">
        <w:rPr>
          <w:rFonts w:asciiTheme="minorHAnsi" w:hAnsiTheme="minorHAnsi"/>
          <w:szCs w:val="22"/>
        </w:rPr>
        <w:t>effet Morton</w:t>
      </w:r>
      <w:r>
        <w:rPr>
          <w:rFonts w:asciiTheme="minorHAnsi" w:hAnsiTheme="minorHAnsi"/>
          <w:szCs w:val="22"/>
        </w:rPr>
        <w:t xml:space="preserve"> instable</w:t>
      </w:r>
      <w:r w:rsidRPr="00690023">
        <w:rPr>
          <w:rFonts w:asciiTheme="minorHAnsi" w:hAnsiTheme="minorHAnsi"/>
          <w:szCs w:val="22"/>
        </w:rPr>
        <w:t xml:space="preserve">. En fait, ce rotor a été conçu </w:t>
      </w:r>
      <w:r>
        <w:rPr>
          <w:rFonts w:asciiTheme="minorHAnsi" w:hAnsiTheme="minorHAnsi"/>
          <w:szCs w:val="22"/>
        </w:rPr>
        <w:t xml:space="preserve">pour déclencher l’effet Morton instable suite à l’expérience acquise avec le rotor court. Ainsi, la présence d’un disque lourd en </w:t>
      </w:r>
      <w:r w:rsidRPr="00690023">
        <w:rPr>
          <w:rFonts w:asciiTheme="minorHAnsi" w:hAnsiTheme="minorHAnsi"/>
          <w:szCs w:val="22"/>
        </w:rPr>
        <w:t>porte à faux</w:t>
      </w:r>
      <w:r>
        <w:rPr>
          <w:rFonts w:asciiTheme="minorHAnsi" w:hAnsiTheme="minorHAnsi"/>
          <w:szCs w:val="22"/>
        </w:rPr>
        <w:t xml:space="preserve"> conduit à un balourd thermique très important. Ceci apparait sur la forme d’un coefficient d’influence </w:t>
      </w:r>
      <m:oMath>
        <m:r>
          <m:rPr>
            <m:sty m:val="bi"/>
          </m:rPr>
          <w:rPr>
            <w:rFonts w:ascii="Cambria Math" w:hAnsi="Cambria Math"/>
            <w:szCs w:val="22"/>
          </w:rPr>
          <m:t>C</m:t>
        </m:r>
      </m:oMath>
      <w:r>
        <w:rPr>
          <w:rFonts w:asciiTheme="minorHAnsi" w:hAnsiTheme="minorHAnsi"/>
          <w:szCs w:val="22"/>
        </w:rPr>
        <w:t xml:space="preserve"> important. De même, </w:t>
      </w:r>
      <w:r w:rsidRPr="00686F93">
        <w:rPr>
          <w:rFonts w:asciiTheme="minorHAnsi" w:hAnsiTheme="minorHAnsi"/>
          <w:szCs w:val="22"/>
        </w:rPr>
        <w:t xml:space="preserve">la vitesse critique du premier mode de flexion a été rapprochée </w:t>
      </w:r>
      <w:r>
        <w:rPr>
          <w:rFonts w:asciiTheme="minorHAnsi" w:hAnsiTheme="minorHAnsi"/>
          <w:szCs w:val="22"/>
        </w:rPr>
        <w:t>de la vitesse du fonctionnement et p</w:t>
      </w:r>
      <w:r w:rsidRPr="00686F93">
        <w:rPr>
          <w:rFonts w:asciiTheme="minorHAnsi" w:hAnsiTheme="minorHAnsi"/>
          <w:szCs w:val="22"/>
        </w:rPr>
        <w:t xml:space="preserve">ar conséquent, le coefficient d’influence </w:t>
      </w:r>
      <m:oMath>
        <m:r>
          <m:rPr>
            <m:sty m:val="bi"/>
          </m:rPr>
          <w:rPr>
            <w:rFonts w:ascii="Cambria Math" w:hAnsi="Cambria Math"/>
            <w:szCs w:val="22"/>
          </w:rPr>
          <m:t>A</m:t>
        </m:r>
      </m:oMath>
      <w:r>
        <w:rPr>
          <w:rFonts w:asciiTheme="minorHAnsi" w:hAnsiTheme="minorHAnsi"/>
          <w:szCs w:val="22"/>
        </w:rPr>
        <w:t xml:space="preserve"> augmente</w:t>
      </w:r>
      <w:r w:rsidRPr="00686F93">
        <w:rPr>
          <w:rFonts w:asciiTheme="minorHAnsi" w:hAnsiTheme="minorHAnsi"/>
          <w:szCs w:val="22"/>
        </w:rPr>
        <w:t>.</w:t>
      </w:r>
      <w:r>
        <w:rPr>
          <w:rFonts w:asciiTheme="minorHAnsi" w:hAnsiTheme="minorHAnsi"/>
          <w:szCs w:val="22"/>
        </w:rPr>
        <w:t xml:space="preserve"> Le cas du rotor long a été également validé sur le banc d’essais de l’Institut Pprime. </w:t>
      </w:r>
    </w:p>
    <w:p w14:paraId="5ADC57BA" w14:textId="19C0F7D0" w:rsidR="00B63250" w:rsidRPr="00690023" w:rsidRDefault="00B63250" w:rsidP="00B63250">
      <w:pPr>
        <w:spacing w:line="360" w:lineRule="auto"/>
        <w:ind w:firstLine="709"/>
        <w:rPr>
          <w:rFonts w:asciiTheme="minorHAnsi" w:hAnsiTheme="minorHAnsi"/>
          <w:szCs w:val="22"/>
        </w:rPr>
      </w:pPr>
      <w:r>
        <w:rPr>
          <w:rFonts w:asciiTheme="minorHAnsi" w:hAnsiTheme="minorHAnsi"/>
          <w:szCs w:val="22"/>
        </w:rPr>
        <w:t>La stabilité de p</w:t>
      </w:r>
      <w:r w:rsidRPr="00690023">
        <w:rPr>
          <w:rFonts w:asciiTheme="minorHAnsi" w:hAnsiTheme="minorHAnsi"/>
          <w:szCs w:val="22"/>
        </w:rPr>
        <w:t xml:space="preserve">lusieurs cas industriels </w:t>
      </w:r>
      <w:r>
        <w:rPr>
          <w:rFonts w:asciiTheme="minorHAnsi" w:hAnsiTheme="minorHAnsi"/>
          <w:szCs w:val="22"/>
        </w:rPr>
        <w:t>a ensuite</w:t>
      </w:r>
      <w:r w:rsidRPr="00690023">
        <w:rPr>
          <w:rFonts w:asciiTheme="minorHAnsi" w:hAnsiTheme="minorHAnsi"/>
          <w:szCs w:val="22"/>
        </w:rPr>
        <w:t xml:space="preserve"> été </w:t>
      </w:r>
      <w:r w:rsidR="00F33E52" w:rsidRPr="00690023">
        <w:rPr>
          <w:rFonts w:asciiTheme="minorHAnsi" w:hAnsiTheme="minorHAnsi"/>
          <w:szCs w:val="22"/>
        </w:rPr>
        <w:t>analysée</w:t>
      </w:r>
      <w:r w:rsidRPr="00690023">
        <w:rPr>
          <w:rFonts w:asciiTheme="minorHAnsi" w:hAnsiTheme="minorHAnsi"/>
          <w:szCs w:val="22"/>
        </w:rPr>
        <w:t xml:space="preserve">. </w:t>
      </w:r>
      <w:r>
        <w:rPr>
          <w:rFonts w:asciiTheme="minorHAnsi" w:hAnsiTheme="minorHAnsi"/>
          <w:szCs w:val="22"/>
        </w:rPr>
        <w:t>L’</w:t>
      </w:r>
      <w:r w:rsidRPr="00690023">
        <w:rPr>
          <w:rFonts w:asciiTheme="minorHAnsi" w:hAnsiTheme="minorHAnsi"/>
          <w:szCs w:val="22"/>
        </w:rPr>
        <w:t xml:space="preserve">étude a permis </w:t>
      </w:r>
      <w:r>
        <w:rPr>
          <w:rFonts w:asciiTheme="minorHAnsi" w:hAnsiTheme="minorHAnsi"/>
          <w:szCs w:val="22"/>
        </w:rPr>
        <w:t>de mettre en évidence</w:t>
      </w:r>
      <w:r w:rsidRPr="00690023">
        <w:rPr>
          <w:rFonts w:asciiTheme="minorHAnsi" w:hAnsiTheme="minorHAnsi"/>
          <w:szCs w:val="22"/>
        </w:rPr>
        <w:t xml:space="preserve"> la contribution de chaque phénomène physique au déclenchement de l’effet Morton </w:t>
      </w:r>
      <w:r>
        <w:rPr>
          <w:rFonts w:asciiTheme="minorHAnsi" w:hAnsiTheme="minorHAnsi"/>
          <w:szCs w:val="22"/>
        </w:rPr>
        <w:t>instable.</w:t>
      </w:r>
    </w:p>
    <w:p w14:paraId="521E5D40" w14:textId="16A6254D" w:rsidR="00B63250" w:rsidRPr="00690023" w:rsidRDefault="00B63250" w:rsidP="00B63250">
      <w:pPr>
        <w:spacing w:before="240" w:line="360" w:lineRule="auto"/>
        <w:ind w:firstLine="709"/>
        <w:rPr>
          <w:rFonts w:asciiTheme="minorHAnsi" w:hAnsiTheme="minorHAnsi"/>
          <w:szCs w:val="22"/>
        </w:rPr>
      </w:pPr>
      <w:r>
        <w:rPr>
          <w:rFonts w:asciiTheme="minorHAnsi" w:hAnsiTheme="minorHAnsi"/>
          <w:szCs w:val="22"/>
        </w:rPr>
        <w:t>Toutefois les résultats montrent que les outils développés pour la simulation et la stabilité de l’effet Morton</w:t>
      </w:r>
      <w:r w:rsidRPr="00690023">
        <w:rPr>
          <w:rFonts w:asciiTheme="minorHAnsi" w:hAnsiTheme="minorHAnsi"/>
          <w:szCs w:val="22"/>
        </w:rPr>
        <w:t xml:space="preserve"> nécessite</w:t>
      </w:r>
      <w:r>
        <w:rPr>
          <w:rFonts w:asciiTheme="minorHAnsi" w:hAnsiTheme="minorHAnsi"/>
          <w:szCs w:val="22"/>
        </w:rPr>
        <w:t>nt encore des</w:t>
      </w:r>
      <w:r w:rsidRPr="00690023">
        <w:rPr>
          <w:rFonts w:asciiTheme="minorHAnsi" w:hAnsiTheme="minorHAnsi"/>
          <w:szCs w:val="22"/>
        </w:rPr>
        <w:t xml:space="preserve"> développement</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pour</w:t>
      </w:r>
      <w:r w:rsidRPr="00690023">
        <w:rPr>
          <w:rFonts w:asciiTheme="minorHAnsi" w:hAnsiTheme="minorHAnsi"/>
          <w:szCs w:val="22"/>
        </w:rPr>
        <w:t xml:space="preserve"> améliorer la précision, l’efficacité et la fiabilité</w:t>
      </w:r>
      <w:r>
        <w:rPr>
          <w:rFonts w:asciiTheme="minorHAnsi" w:hAnsiTheme="minorHAnsi"/>
          <w:szCs w:val="22"/>
        </w:rPr>
        <w:t>, comme par exemple </w:t>
      </w:r>
      <w:r w:rsidR="00F33E52">
        <w:rPr>
          <w:rFonts w:asciiTheme="minorHAnsi" w:hAnsiTheme="minorHAnsi"/>
          <w:szCs w:val="22"/>
        </w:rPr>
        <w:t>:</w:t>
      </w:r>
    </w:p>
    <w:p w14:paraId="71EC428E" w14:textId="21D2FD34"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 xml:space="preserve">La simulation et l’analyse de stabilité de </w:t>
      </w:r>
      <w:r w:rsidRPr="00690023">
        <w:rPr>
          <w:rFonts w:asciiTheme="minorHAnsi" w:hAnsiTheme="minorHAnsi"/>
          <w:szCs w:val="22"/>
        </w:rPr>
        <w:t xml:space="preserve">l’effet Morton </w:t>
      </w:r>
      <w:r>
        <w:rPr>
          <w:rFonts w:asciiTheme="minorHAnsi" w:hAnsiTheme="minorHAnsi"/>
          <w:szCs w:val="22"/>
        </w:rPr>
        <w:t xml:space="preserve">ont été </w:t>
      </w:r>
      <w:r w:rsidR="00F33E52">
        <w:rPr>
          <w:rFonts w:asciiTheme="minorHAnsi" w:hAnsiTheme="minorHAnsi"/>
          <w:szCs w:val="22"/>
        </w:rPr>
        <w:t>effectuées</w:t>
      </w:r>
      <w:r>
        <w:rPr>
          <w:rFonts w:asciiTheme="minorHAnsi" w:hAnsiTheme="minorHAnsi"/>
          <w:szCs w:val="22"/>
        </w:rPr>
        <w:t xml:space="preserve"> uniquement pour des </w:t>
      </w:r>
      <w:r w:rsidR="00F33E52">
        <w:rPr>
          <w:rFonts w:asciiTheme="minorHAnsi" w:hAnsiTheme="minorHAnsi"/>
          <w:szCs w:val="22"/>
        </w:rPr>
        <w:t>rotors</w:t>
      </w:r>
      <w:r>
        <w:rPr>
          <w:rFonts w:asciiTheme="minorHAnsi" w:hAnsiTheme="minorHAnsi"/>
          <w:szCs w:val="22"/>
        </w:rPr>
        <w:t xml:space="preserve"> supportés par le même palier </w:t>
      </w:r>
      <w:r w:rsidRPr="00690023">
        <w:rPr>
          <w:rFonts w:asciiTheme="minorHAnsi" w:hAnsiTheme="minorHAnsi"/>
          <w:szCs w:val="22"/>
        </w:rPr>
        <w:t xml:space="preserve">circulaire simple. </w:t>
      </w:r>
      <w:r>
        <w:rPr>
          <w:rFonts w:asciiTheme="minorHAnsi" w:hAnsiTheme="minorHAnsi"/>
          <w:szCs w:val="22"/>
        </w:rPr>
        <w:t xml:space="preserve">Un modèle plus complexe de palier </w:t>
      </w:r>
      <w:r w:rsidRPr="00690023">
        <w:rPr>
          <w:rFonts w:asciiTheme="minorHAnsi" w:hAnsiTheme="minorHAnsi"/>
          <w:szCs w:val="22"/>
        </w:rPr>
        <w:t>est à développer</w:t>
      </w:r>
      <w:r>
        <w:rPr>
          <w:rFonts w:asciiTheme="minorHAnsi" w:hAnsiTheme="minorHAnsi"/>
          <w:szCs w:val="22"/>
        </w:rPr>
        <w:t xml:space="preserve"> p</w:t>
      </w:r>
      <w:r w:rsidRPr="00690023">
        <w:rPr>
          <w:rFonts w:asciiTheme="minorHAnsi" w:hAnsiTheme="minorHAnsi"/>
          <w:szCs w:val="22"/>
        </w:rPr>
        <w:t xml:space="preserve">our confirmer la fiabilité du modèle, </w:t>
      </w:r>
      <w:r>
        <w:rPr>
          <w:rFonts w:asciiTheme="minorHAnsi" w:hAnsiTheme="minorHAnsi"/>
          <w:szCs w:val="22"/>
        </w:rPr>
        <w:t>par exemple pour le</w:t>
      </w:r>
      <w:r w:rsidRPr="00690023">
        <w:rPr>
          <w:rFonts w:asciiTheme="minorHAnsi" w:hAnsiTheme="minorHAnsi"/>
          <w:szCs w:val="22"/>
        </w:rPr>
        <w:t xml:space="preserve"> cas du palier à patins oscillants. </w:t>
      </w:r>
    </w:p>
    <w:p w14:paraId="0FC2276B" w14:textId="77777777"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sidRPr="00690023">
        <w:rPr>
          <w:rFonts w:asciiTheme="minorHAnsi" w:hAnsiTheme="minorHAnsi"/>
          <w:szCs w:val="22"/>
        </w:rPr>
        <w:t>Malgré les méthodes numériques implémenté</w:t>
      </w:r>
      <w:r>
        <w:rPr>
          <w:rFonts w:asciiTheme="minorHAnsi" w:hAnsiTheme="minorHAnsi"/>
          <w:szCs w:val="22"/>
        </w:rPr>
        <w:t>es</w:t>
      </w:r>
      <w:r w:rsidRPr="00690023">
        <w:rPr>
          <w:rFonts w:asciiTheme="minorHAnsi" w:hAnsiTheme="minorHAnsi"/>
          <w:szCs w:val="22"/>
        </w:rPr>
        <w:t xml:space="preserve"> actuellement, l’effort de calcul reste encore un point à améliorer. </w:t>
      </w:r>
    </w:p>
    <w:p w14:paraId="266EE1A7" w14:textId="17D40D51"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Des é</w:t>
      </w:r>
      <w:r w:rsidRPr="00690023">
        <w:rPr>
          <w:rFonts w:asciiTheme="minorHAnsi" w:hAnsiTheme="minorHAnsi"/>
          <w:szCs w:val="22"/>
        </w:rPr>
        <w:t xml:space="preserve">tudes paramétriques </w:t>
      </w:r>
      <w:r>
        <w:rPr>
          <w:rFonts w:asciiTheme="minorHAnsi" w:hAnsiTheme="minorHAnsi"/>
          <w:szCs w:val="22"/>
        </w:rPr>
        <w:t>faisant varier la configuration de palier et du</w:t>
      </w:r>
      <w:r w:rsidRPr="00690023">
        <w:rPr>
          <w:rFonts w:asciiTheme="minorHAnsi" w:hAnsiTheme="minorHAnsi"/>
          <w:szCs w:val="22"/>
        </w:rPr>
        <w:t xml:space="preserve"> rotor pourraient être envisagées pour investiguer </w:t>
      </w:r>
      <w:r>
        <w:rPr>
          <w:rFonts w:asciiTheme="minorHAnsi" w:hAnsiTheme="minorHAnsi"/>
          <w:szCs w:val="22"/>
        </w:rPr>
        <w:t xml:space="preserve">l’impact </w:t>
      </w:r>
      <w:r w:rsidRPr="00690023">
        <w:rPr>
          <w:rFonts w:asciiTheme="minorHAnsi" w:hAnsiTheme="minorHAnsi"/>
          <w:szCs w:val="22"/>
        </w:rPr>
        <w:t xml:space="preserve">sur les </w:t>
      </w:r>
      <w:r>
        <w:rPr>
          <w:rFonts w:asciiTheme="minorHAnsi" w:hAnsiTheme="minorHAnsi"/>
          <w:szCs w:val="22"/>
        </w:rPr>
        <w:t>coefficients d’influence</w:t>
      </w:r>
      <m:oMath>
        <m:r>
          <w:rPr>
            <w:rFonts w:ascii="Cambria Math" w:hAnsi="Cambria Math"/>
            <w:szCs w:val="22"/>
          </w:rPr>
          <m:t xml:space="preserve"> </m:t>
        </m:r>
        <m:r>
          <m:rPr>
            <m:sty m:val="bi"/>
          </m:rPr>
          <w:rPr>
            <w:rFonts w:ascii="Cambria Math" w:hAnsi="Cambria Math"/>
            <w:szCs w:val="22"/>
          </w:rPr>
          <m:t>A,B,C</m:t>
        </m:r>
      </m:oMath>
      <w:r w:rsidRPr="00690023">
        <w:rPr>
          <w:rFonts w:asciiTheme="minorHAnsi" w:hAnsiTheme="minorHAnsi"/>
          <w:szCs w:val="22"/>
        </w:rPr>
        <w:t>.</w:t>
      </w:r>
    </w:p>
    <w:p w14:paraId="06D39CD6" w14:textId="77777777" w:rsidR="00B63250" w:rsidRPr="00603933"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 xml:space="preserve">Pour conclure, cette thèse a montré de manière qualitative et quantitative </w:t>
      </w:r>
      <w:r>
        <w:rPr>
          <w:rFonts w:asciiTheme="minorHAnsi" w:hAnsiTheme="minorHAnsi"/>
          <w:szCs w:val="22"/>
        </w:rPr>
        <w:t>le développement</w:t>
      </w:r>
      <w:r w:rsidRPr="00690023">
        <w:rPr>
          <w:rFonts w:asciiTheme="minorHAnsi" w:hAnsiTheme="minorHAnsi"/>
          <w:szCs w:val="22"/>
        </w:rPr>
        <w:t xml:space="preserve"> de l’effet Morton </w:t>
      </w:r>
      <w:r>
        <w:rPr>
          <w:rFonts w:asciiTheme="minorHAnsi" w:hAnsiTheme="minorHAnsi"/>
          <w:szCs w:val="22"/>
        </w:rPr>
        <w:t>dans</w:t>
      </w:r>
      <w:r w:rsidRPr="00690023">
        <w:rPr>
          <w:rFonts w:asciiTheme="minorHAnsi" w:hAnsiTheme="minorHAnsi"/>
          <w:szCs w:val="22"/>
        </w:rPr>
        <w:t xml:space="preserve"> les machines tournantes. Les coefficients d’influence </w:t>
      </w:r>
      <m:oMath>
        <m:r>
          <m:rPr>
            <m:sty m:val="bi"/>
          </m:rPr>
          <w:rPr>
            <w:rFonts w:ascii="Cambria Math" w:hAnsi="Cambria Math"/>
            <w:szCs w:val="22"/>
          </w:rPr>
          <m:t>A,B,C</m:t>
        </m:r>
      </m:oMath>
      <w:r w:rsidRPr="00690023">
        <w:rPr>
          <w:rFonts w:asciiTheme="minorHAnsi" w:hAnsiTheme="minorHAnsi"/>
          <w:szCs w:val="22"/>
        </w:rPr>
        <w:t xml:space="preserve"> </w:t>
      </w:r>
      <w:r>
        <w:rPr>
          <w:rFonts w:asciiTheme="minorHAnsi" w:hAnsiTheme="minorHAnsi"/>
          <w:szCs w:val="22"/>
        </w:rPr>
        <w:t>sont des outils appropriés qui peuvent être inclus dans les codes de calculs mis à la disposition des ingénieurs confrontés aux instabilités vibratoires synchrones. Les simulations transitoires représentent un niveau de complexité supérieur mais indispensable pour la prédiction quantitative</w:t>
      </w:r>
      <w:r w:rsidRPr="00690023">
        <w:rPr>
          <w:rFonts w:asciiTheme="minorHAnsi" w:hAnsiTheme="minorHAnsi"/>
          <w:szCs w:val="22"/>
        </w:rPr>
        <w:t xml:space="preserve"> </w:t>
      </w:r>
      <w:r>
        <w:rPr>
          <w:rFonts w:asciiTheme="minorHAnsi" w:hAnsiTheme="minorHAnsi"/>
          <w:szCs w:val="22"/>
        </w:rPr>
        <w:t>de cet effet.</w:t>
      </w:r>
    </w:p>
    <w:p w14:paraId="2F40D1B2" w14:textId="77777777" w:rsidR="00AA1AA4" w:rsidRDefault="00AA1AA4" w:rsidP="00CC5241">
      <w:pPr>
        <w:spacing w:line="360" w:lineRule="auto"/>
      </w:pPr>
    </w:p>
    <w:p w14:paraId="10D16FC5" w14:textId="29ECB706" w:rsidR="009E6435" w:rsidRDefault="00402B14" w:rsidP="00402B14">
      <w:pPr>
        <w:pStyle w:val="Titre1"/>
        <w:numPr>
          <w:ilvl w:val="0"/>
          <w:numId w:val="0"/>
        </w:numPr>
        <w:ind w:left="567" w:hanging="566"/>
        <w:jc w:val="left"/>
        <w:rPr>
          <w:sz w:val="32"/>
          <w:szCs w:val="32"/>
        </w:rPr>
      </w:pPr>
      <w:bookmarkStart w:id="3179" w:name="_Annexe_A_:"/>
      <w:bookmarkStart w:id="3180" w:name="_Ref535938142"/>
      <w:bookmarkStart w:id="3181" w:name="_Toc536800448"/>
      <w:bookmarkEnd w:id="3179"/>
      <w:r>
        <w:rPr>
          <w:szCs w:val="40"/>
        </w:rPr>
        <w:lastRenderedPageBreak/>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3180"/>
      <w:bookmarkEnd w:id="3181"/>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40872A7C" w14:textId="77777777" w:rsidR="005320DE" w:rsidRDefault="007B25CC" w:rsidP="005320DE">
      <w:pPr>
        <w:keepNext/>
        <w:overflowPunct/>
        <w:autoSpaceDE/>
        <w:autoSpaceDN/>
        <w:adjustRightInd/>
        <w:spacing w:line="360" w:lineRule="auto"/>
        <w:ind w:firstLine="709"/>
        <w:jc w:val="center"/>
        <w:textAlignment w:val="auto"/>
      </w:pPr>
      <w:r w:rsidRPr="0054713D">
        <w:rPr>
          <w:noProof/>
        </w:rPr>
        <w:drawing>
          <wp:inline distT="0" distB="0" distL="0" distR="0" wp14:anchorId="40049917" wp14:editId="1FAC36FA">
            <wp:extent cx="3720864" cy="1587399"/>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3726989" cy="1590012"/>
                    </a:xfrm>
                    <a:prstGeom prst="rect">
                      <a:avLst/>
                    </a:prstGeom>
                    <a:noFill/>
                  </pic:spPr>
                </pic:pic>
              </a:graphicData>
            </a:graphic>
          </wp:inline>
        </w:drawing>
      </w:r>
    </w:p>
    <w:p w14:paraId="2CC5E67E" w14:textId="565C49B8" w:rsidR="007B25CC" w:rsidRPr="005320DE" w:rsidRDefault="005320DE" w:rsidP="005320DE">
      <w:pPr>
        <w:pStyle w:val="Lgende"/>
        <w:jc w:val="center"/>
        <w:rPr>
          <w:rFonts w:eastAsia="Times New Roman" w:cs="Times New Roman"/>
          <w:i w:val="0"/>
          <w:iCs w:val="0"/>
          <w:color w:val="auto"/>
          <w:sz w:val="22"/>
          <w:szCs w:val="20"/>
          <w:lang w:eastAsia="fr-FR"/>
        </w:rPr>
      </w:pPr>
      <w:bookmarkStart w:id="3182" w:name="_Ref536127479"/>
      <w:bookmarkStart w:id="3183" w:name="_Toc536800573"/>
      <w:r w:rsidRPr="005320DE">
        <w:rPr>
          <w:rFonts w:eastAsia="Times New Roman" w:cs="Times New Roman"/>
          <w:i w:val="0"/>
          <w:iCs w:val="0"/>
          <w:color w:val="auto"/>
          <w:sz w:val="22"/>
          <w:szCs w:val="20"/>
          <w:lang w:eastAsia="fr-FR"/>
        </w:rPr>
        <w:t xml:space="preserve">Figure </w:t>
      </w:r>
      <w:r>
        <w:rPr>
          <w:rFonts w:eastAsia="Times New Roman" w:cs="Times New Roman"/>
          <w:i w:val="0"/>
          <w:iCs w:val="0"/>
          <w:color w:val="auto"/>
          <w:sz w:val="22"/>
          <w:szCs w:val="20"/>
          <w:lang w:eastAsia="fr-FR"/>
        </w:rPr>
        <w:t>A</w:t>
      </w:r>
      <w:r w:rsidR="0019727E">
        <w:rPr>
          <w:rFonts w:eastAsia="Times New Roman" w:cs="Times New Roman"/>
          <w:i w:val="0"/>
          <w:iCs w:val="0"/>
          <w:color w:val="auto"/>
          <w:sz w:val="22"/>
          <w:szCs w:val="20"/>
          <w:lang w:eastAsia="fr-FR"/>
        </w:rPr>
        <w:noBreakHyphen/>
      </w:r>
      <w:r w:rsidR="0019727E">
        <w:rPr>
          <w:rFonts w:eastAsia="Times New Roman" w:cs="Times New Roman"/>
          <w:i w:val="0"/>
          <w:iCs w:val="0"/>
          <w:color w:val="auto"/>
          <w:sz w:val="22"/>
          <w:szCs w:val="20"/>
          <w:lang w:eastAsia="fr-FR"/>
        </w:rPr>
        <w:fldChar w:fldCharType="begin"/>
      </w:r>
      <w:r w:rsidR="0019727E">
        <w:rPr>
          <w:rFonts w:eastAsia="Times New Roman" w:cs="Times New Roman"/>
          <w:i w:val="0"/>
          <w:iCs w:val="0"/>
          <w:color w:val="auto"/>
          <w:sz w:val="22"/>
          <w:szCs w:val="20"/>
          <w:lang w:eastAsia="fr-FR"/>
        </w:rPr>
        <w:instrText xml:space="preserve"> SEQ Figure \* ARABIC \s 2 </w:instrText>
      </w:r>
      <w:r w:rsidR="0019727E">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19727E">
        <w:rPr>
          <w:rFonts w:eastAsia="Times New Roman" w:cs="Times New Roman"/>
          <w:i w:val="0"/>
          <w:iCs w:val="0"/>
          <w:color w:val="auto"/>
          <w:sz w:val="22"/>
          <w:szCs w:val="20"/>
          <w:lang w:eastAsia="fr-FR"/>
        </w:rPr>
        <w:fldChar w:fldCharType="end"/>
      </w:r>
      <w:bookmarkEnd w:id="3182"/>
      <w:r w:rsidR="007B25CC" w:rsidRPr="005320DE">
        <w:rPr>
          <w:rFonts w:eastAsia="Times New Roman" w:cs="Times New Roman"/>
          <w:i w:val="0"/>
          <w:iCs w:val="0"/>
          <w:color w:val="auto"/>
          <w:sz w:val="22"/>
          <w:szCs w:val="20"/>
          <w:lang w:eastAsia="fr-FR"/>
        </w:rPr>
        <w:t>: Le patin incliné 1D</w:t>
      </w:r>
      <w:bookmarkEnd w:id="3183"/>
    </w:p>
    <w:p w14:paraId="7118E3D6" w14:textId="4E87A3CD" w:rsidR="008025E5" w:rsidRPr="005344C3" w:rsidRDefault="005D7B0D" w:rsidP="00F451BB">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par la méthode de collocation aux points de Lobatto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sidR="00811444">
        <w:rPr>
          <w:rFonts w:asciiTheme="minorHAnsi" w:hAnsiTheme="minorHAnsi"/>
        </w:rPr>
        <w:t xml:space="preserve">La description des deux méthodes est détaillée au </w:t>
      </w:r>
      <w:hyperlink w:anchor="_Chapitre_2_:" w:history="1">
        <w:r w:rsidR="00811444" w:rsidRPr="00B47CB0">
          <w:rPr>
            <w:rStyle w:val="Lienhypertexte"/>
            <w:rFonts w:asciiTheme="minorHAnsi" w:hAnsiTheme="minorHAnsi"/>
            <w:b/>
            <w:color w:val="000000" w:themeColor="text1"/>
            <w:u w:val="none"/>
          </w:rPr>
          <w:t>chapitre 2</w:t>
        </w:r>
      </w:hyperlink>
      <w:r w:rsidR="00811444">
        <w:rPr>
          <w:rFonts w:asciiTheme="minorHAnsi" w:hAnsiTheme="minorHAnsi"/>
        </w:rPr>
        <w:t xml:space="preserve"> de la thèse et </w:t>
      </w:r>
      <w:r>
        <w:rPr>
          <w:rFonts w:asciiTheme="minorHAnsi" w:hAnsiTheme="minorHAnsi"/>
        </w:rPr>
        <w:t xml:space="preserve"> </w:t>
      </w:r>
      <w:r w:rsidR="00A44F33">
        <w:rPr>
          <w:rFonts w:asciiTheme="minorHAnsi" w:hAnsiTheme="minorHAnsi"/>
        </w:rPr>
        <w:t xml:space="preserve">n’est pas ré-décrite ici.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w:t>
      </w:r>
      <w:r w:rsidR="00AA6A96">
        <w:rPr>
          <w:rFonts w:asciiTheme="minorHAnsi" w:hAnsiTheme="minorHAnsi"/>
        </w:rPr>
        <w:t xml:space="preserve">est </w:t>
      </w:r>
      <w:r w:rsidR="009E0496" w:rsidRPr="009E0496">
        <w:rPr>
          <w:rFonts w:asciiTheme="minorHAnsi" w:hAnsiTheme="minorHAnsi"/>
        </w:rPr>
        <w:t>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permet de concentrer sur la résolution</w:t>
      </w:r>
      <w:r w:rsidR="00D619F6">
        <w:rPr>
          <w:rFonts w:asciiTheme="minorHAnsi" w:hAnsiTheme="minorHAnsi"/>
        </w:rPr>
        <w:t xml:space="preserve"> </w:t>
      </w:r>
      <w:r w:rsidR="00460D78">
        <w:rPr>
          <w:rFonts w:asciiTheme="minorHAnsi" w:hAnsiTheme="minorHAnsi"/>
        </w:rPr>
        <w:t xml:space="preserve">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r w:rsidR="00B95D89">
        <w:rPr>
          <w:rFonts w:asciiTheme="minorHAnsi" w:hAnsiTheme="minorHAnsi"/>
        </w:rPr>
        <w:t xml:space="preserve">En outre, </w:t>
      </w:r>
      <w:r w:rsidR="008025E5">
        <w:rPr>
          <w:rFonts w:asciiTheme="minorHAnsi" w:hAnsiTheme="minorHAnsi"/>
        </w:rPr>
        <w:t>les résultats</w:t>
      </w:r>
      <w:r w:rsidR="00730D9C">
        <w:rPr>
          <w:rFonts w:asciiTheme="minorHAnsi" w:hAnsiTheme="minorHAnsi"/>
        </w:rPr>
        <w:t xml:space="preserve"> présentés pourraient également servir à la validation </w:t>
      </w:r>
      <w:r w:rsidR="00F451BB">
        <w:rPr>
          <w:rFonts w:asciiTheme="minorHAnsi" w:hAnsiTheme="minorHAnsi"/>
        </w:rPr>
        <w:t>de la première</w:t>
      </w:r>
      <w:r w:rsidR="00730D9C">
        <w:rPr>
          <w:rFonts w:asciiTheme="minorHAnsi" w:hAnsiTheme="minorHAnsi"/>
        </w:rPr>
        <w:t xml:space="preserve"> </w:t>
      </w:r>
      <w:r w:rsidR="00F451BB">
        <w:rPr>
          <w:rFonts w:asciiTheme="minorHAnsi" w:hAnsiTheme="minorHAnsi"/>
        </w:rPr>
        <w:t xml:space="preserve">étape du </w:t>
      </w:r>
      <w:r w:rsidR="00730D9C">
        <w:rPr>
          <w:rFonts w:asciiTheme="minorHAnsi" w:hAnsiTheme="minorHAnsi"/>
        </w:rPr>
        <w:t xml:space="preserve">développement </w:t>
      </w:r>
      <w:r w:rsidR="00D619F6">
        <w:rPr>
          <w:rFonts w:asciiTheme="minorHAnsi" w:hAnsiTheme="minorHAnsi"/>
        </w:rPr>
        <w:t xml:space="preserve">du calcul </w:t>
      </w:r>
      <w:r w:rsidR="00A03B71">
        <w:rPr>
          <w:rFonts w:asciiTheme="minorHAnsi" w:hAnsiTheme="minorHAnsi"/>
        </w:rPr>
        <w:t>TH</w:t>
      </w:r>
      <w:r w:rsidR="00F451BB">
        <w:rPr>
          <w:rFonts w:asciiTheme="minorHAnsi" w:hAnsiTheme="minorHAnsi"/>
        </w:rPr>
        <w:t>D en lubrification hydrodynamique.</w:t>
      </w:r>
    </w:p>
    <w:p w14:paraId="5768B77B" w14:textId="166EC4C1"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6B44DF">
        <w:rPr>
          <w:rFonts w:asciiTheme="minorHAnsi" w:hAnsiTheme="minorHAnsi"/>
        </w:rPr>
        <w:t>Le patin</w:t>
      </w:r>
      <w:r w:rsidR="006B44DF" w:rsidRPr="00471257">
        <w:rPr>
          <w:rFonts w:asciiTheme="minorHAnsi" w:hAnsiTheme="minorHAnsi"/>
        </w:rPr>
        <w:t xml:space="preserve"> inc</w:t>
      </w:r>
      <w:r w:rsidR="00F451BB">
        <w:rPr>
          <w:rFonts w:asciiTheme="minorHAnsi" w:hAnsiTheme="minorHAnsi"/>
        </w:rPr>
        <w:t xml:space="preserve">liné </w:t>
      </w:r>
      <w:r w:rsidR="000162CE">
        <w:rPr>
          <w:rFonts w:asciiTheme="minorHAnsi" w:hAnsiTheme="minorHAnsi"/>
        </w:rPr>
        <w:t xml:space="preserve">1D </w:t>
      </w:r>
      <w:r w:rsidR="000162CE" w:rsidRPr="00471257">
        <w:rPr>
          <w:rFonts w:asciiTheme="minorHAnsi" w:hAnsiTheme="minorHAnsi"/>
        </w:rPr>
        <w:t>utilisé</w:t>
      </w:r>
      <w:r w:rsidR="00F451BB">
        <w:rPr>
          <w:rFonts w:asciiTheme="minorHAnsi" w:hAnsiTheme="minorHAnsi"/>
        </w:rPr>
        <w:t xml:space="preserve"> (</w:t>
      </w:r>
      <w:r w:rsidR="000D7211" w:rsidRPr="000D7211">
        <w:rPr>
          <w:rFonts w:asciiTheme="minorHAnsi" w:hAnsiTheme="minorHAnsi"/>
          <w:b/>
        </w:rPr>
        <w:fldChar w:fldCharType="begin"/>
      </w:r>
      <w:r w:rsidR="000D7211" w:rsidRPr="000D7211">
        <w:rPr>
          <w:rFonts w:asciiTheme="minorHAnsi" w:hAnsiTheme="minorHAnsi"/>
          <w:b/>
        </w:rPr>
        <w:instrText xml:space="preserve"> REF _Ref536127479 \h  \* MERGEFORMAT </w:instrText>
      </w:r>
      <w:r w:rsidR="000D7211" w:rsidRPr="000D7211">
        <w:rPr>
          <w:rFonts w:asciiTheme="minorHAnsi" w:hAnsiTheme="minorHAnsi"/>
          <w:b/>
        </w:rPr>
      </w:r>
      <w:r w:rsidR="000D7211" w:rsidRPr="000D7211">
        <w:rPr>
          <w:rFonts w:asciiTheme="minorHAnsi" w:hAnsiTheme="minorHAnsi"/>
          <w:b/>
        </w:rPr>
        <w:fldChar w:fldCharType="separate"/>
      </w:r>
      <w:r w:rsidR="00C20694" w:rsidRPr="00C20694">
        <w:rPr>
          <w:b/>
          <w:iCs/>
        </w:rPr>
        <w:t>Figure A</w:t>
      </w:r>
      <w:r w:rsidR="00C20694" w:rsidRPr="00C20694">
        <w:rPr>
          <w:b/>
          <w:iCs/>
        </w:rPr>
        <w:noBreakHyphen/>
        <w:t>1</w:t>
      </w:r>
      <w:r w:rsidR="000D7211" w:rsidRPr="000D7211">
        <w:rPr>
          <w:rFonts w:asciiTheme="minorHAnsi" w:hAnsiTheme="minorHAnsi"/>
          <w:b/>
        </w:rPr>
        <w:fldChar w:fldCharType="end"/>
      </w:r>
      <w:r w:rsidR="006B44DF" w:rsidRPr="00471257">
        <w:rPr>
          <w:rFonts w:asciiTheme="minorHAnsi" w:hAnsiTheme="minorHAnsi"/>
        </w:rPr>
        <w:t>)</w:t>
      </w:r>
      <w:r w:rsidR="006B44DF" w:rsidRPr="005F11E9">
        <w:rPr>
          <w:rFonts w:asciiTheme="minorHAnsi" w:hAnsiTheme="minorHAnsi"/>
        </w:rPr>
        <w:t xml:space="preserve"> </w:t>
      </w:r>
      <w:r w:rsidR="006B44DF">
        <w:rPr>
          <w:rFonts w:asciiTheme="minorHAnsi" w:hAnsiTheme="minorHAnsi"/>
        </w:rPr>
        <w:t>est le même décrit à la section</w:t>
      </w:r>
      <w:r w:rsidR="006B44DF" w:rsidRPr="006B44DF">
        <w:rPr>
          <w:rFonts w:asciiTheme="minorHAnsi" w:hAnsiTheme="minorHAnsi"/>
          <w:b/>
        </w:rPr>
        <w:t xml:space="preserve"> </w:t>
      </w:r>
      <w:r w:rsidR="006B44DF" w:rsidRPr="006B44DF">
        <w:rPr>
          <w:rFonts w:asciiTheme="minorHAnsi" w:hAnsiTheme="minorHAnsi"/>
          <w:b/>
        </w:rPr>
        <w:fldChar w:fldCharType="begin"/>
      </w:r>
      <w:r w:rsidR="006B44DF" w:rsidRPr="006B44DF">
        <w:rPr>
          <w:rFonts w:asciiTheme="minorHAnsi" w:hAnsiTheme="minorHAnsi"/>
          <w:b/>
        </w:rPr>
        <w:instrText xml:space="preserve"> REF _Ref536005250 \r \h </w:instrText>
      </w:r>
      <w:r w:rsidR="006B44DF">
        <w:rPr>
          <w:rFonts w:asciiTheme="minorHAnsi" w:hAnsiTheme="minorHAnsi"/>
          <w:b/>
        </w:rPr>
        <w:instrText xml:space="preserve"> \* MERGEFORMAT </w:instrText>
      </w:r>
      <w:r w:rsidR="006B44DF" w:rsidRPr="006B44DF">
        <w:rPr>
          <w:rFonts w:asciiTheme="minorHAnsi" w:hAnsiTheme="minorHAnsi"/>
          <w:b/>
        </w:rPr>
      </w:r>
      <w:r w:rsidR="006B44DF" w:rsidRPr="006B44DF">
        <w:rPr>
          <w:rFonts w:asciiTheme="minorHAnsi" w:hAnsiTheme="minorHAnsi"/>
          <w:b/>
        </w:rPr>
        <w:fldChar w:fldCharType="separate"/>
      </w:r>
      <w:r w:rsidR="00C20694">
        <w:rPr>
          <w:rFonts w:asciiTheme="minorHAnsi" w:hAnsiTheme="minorHAnsi"/>
          <w:b/>
        </w:rPr>
        <w:t>2.4</w:t>
      </w:r>
      <w:r w:rsidR="006B44DF" w:rsidRPr="006B44DF">
        <w:rPr>
          <w:rFonts w:asciiTheme="minorHAnsi" w:hAnsiTheme="minorHAnsi"/>
          <w:b/>
        </w:rPr>
        <w:fldChar w:fldCharType="end"/>
      </w:r>
      <w:r w:rsidR="006B44DF" w:rsidRPr="00471257">
        <w:rPr>
          <w:rFonts w:asciiTheme="minorHAnsi" w:hAnsiTheme="minorHAnsi"/>
        </w:rPr>
        <w:t>.</w:t>
      </w:r>
      <w:r w:rsidR="006B44DF">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6B44DF">
        <w:rPr>
          <w:rFonts w:asciiTheme="minorHAnsi" w:hAnsiTheme="minorHAnsi"/>
        </w:rPr>
        <w:t xml:space="preserve">. </w:t>
      </w:r>
      <w:r w:rsidR="006B44DF" w:rsidRPr="006B44DF">
        <w:rPr>
          <w:rFonts w:asciiTheme="minorHAnsi" w:hAnsiTheme="minorHAnsi"/>
        </w:rPr>
        <w:t>Les autres paramètres gé</w:t>
      </w:r>
      <w:r w:rsidR="006B44DF">
        <w:rPr>
          <w:rFonts w:asciiTheme="minorHAnsi" w:hAnsiTheme="minorHAnsi"/>
        </w:rPr>
        <w:t>ométriques et physiques sont identiques</w:t>
      </w:r>
      <w:r w:rsidR="006B44DF" w:rsidRPr="006B44DF">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ces calculs</w:t>
      </w:r>
      <w:r w:rsidR="00652770" w:rsidRPr="00DD3023">
        <w:rPr>
          <w:rFonts w:asciiTheme="minorHAnsi" w:hAnsiTheme="minorHAnsi"/>
        </w:rPr>
        <w:t xml:space="preserve"> sont </w:t>
      </w:r>
      <w:r w:rsidR="006B44DF">
        <w:rPr>
          <w:rFonts w:asciiTheme="minorHAnsi" w:hAnsiTheme="minorHAnsi"/>
        </w:rPr>
        <w:t xml:space="preserve">résumés </w:t>
      </w:r>
      <w:r w:rsidR="00652770" w:rsidRPr="00DD3023">
        <w:rPr>
          <w:rFonts w:asciiTheme="minorHAnsi" w:hAnsiTheme="minorHAnsi"/>
        </w:rPr>
        <w:t>dans</w:t>
      </w:r>
      <w:r w:rsidR="00652770">
        <w:rPr>
          <w:rFonts w:asciiTheme="minorHAnsi" w:hAnsiTheme="minorHAnsi"/>
        </w:rPr>
        <w:t xml:space="preserve"> </w:t>
      </w:r>
      <w:r w:rsidR="00B47CB0" w:rsidRPr="00B47CB0">
        <w:rPr>
          <w:b/>
          <w:iCs/>
        </w:rPr>
        <w:fldChar w:fldCharType="begin"/>
      </w:r>
      <w:r w:rsidR="00B47CB0" w:rsidRPr="00B47CB0">
        <w:rPr>
          <w:rFonts w:asciiTheme="minorHAnsi" w:hAnsiTheme="minorHAnsi"/>
          <w:b/>
        </w:rPr>
        <w:instrText xml:space="preserve"> REF _Ref536128481 \h </w:instrText>
      </w:r>
      <w:r w:rsidR="00B47CB0" w:rsidRPr="00B47CB0">
        <w:rPr>
          <w:b/>
          <w:iCs/>
        </w:rPr>
        <w:instrText xml:space="preserve"> \* MERGEFORMAT </w:instrText>
      </w:r>
      <w:r w:rsidR="00B47CB0" w:rsidRPr="00B47CB0">
        <w:rPr>
          <w:b/>
          <w:iCs/>
        </w:rPr>
      </w:r>
      <w:r w:rsidR="00B47CB0" w:rsidRPr="00B47CB0">
        <w:rPr>
          <w:b/>
          <w:iCs/>
        </w:rPr>
        <w:fldChar w:fldCharType="separate"/>
      </w:r>
      <w:r w:rsidR="00C20694" w:rsidRPr="00C20694">
        <w:rPr>
          <w:b/>
          <w:iCs/>
        </w:rPr>
        <w:t>Tableau A</w:t>
      </w:r>
      <w:r w:rsidR="00C20694" w:rsidRPr="00C20694">
        <w:rPr>
          <w:b/>
          <w:iCs/>
        </w:rPr>
        <w:noBreakHyphen/>
        <w:t>1</w:t>
      </w:r>
      <w:r w:rsidR="00B47CB0" w:rsidRPr="00B47CB0">
        <w:rPr>
          <w:b/>
          <w:iCs/>
        </w:rPr>
        <w:fldChar w:fldCharType="end"/>
      </w:r>
      <w:r w:rsidR="00652770" w:rsidRPr="00DD3023">
        <w:rPr>
          <w:rFonts w:asciiTheme="minorHAnsi" w:hAnsiTheme="minorHAnsi"/>
        </w:rPr>
        <w:t>.</w:t>
      </w:r>
      <w:r w:rsidR="00652770">
        <w:rPr>
          <w:rFonts w:asciiTheme="minorHAnsi" w:hAnsiTheme="minorHAnsi"/>
        </w:rPr>
        <w:t xml:space="preserve"> </w:t>
      </w:r>
    </w:p>
    <w:p w14:paraId="5C7F69FB" w14:textId="11946B7B"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sidR="006B44DF">
        <w:rPr>
          <w:rFonts w:asciiTheme="minorHAnsi" w:hAnsiTheme="minorHAnsi"/>
        </w:rPr>
        <w:t xml:space="preserve">pour </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 xml:space="preserve">En même temps, </w:t>
      </w:r>
      <w:r w:rsidR="006B44DF">
        <w:rPr>
          <w:rFonts w:asciiTheme="minorHAnsi" w:hAnsiTheme="minorHAnsi"/>
        </w:rPr>
        <w:t>Ceux-ci</w:t>
      </w:r>
      <w:r>
        <w:rPr>
          <w:rFonts w:asciiTheme="minorHAnsi" w:hAnsiTheme="minorHAnsi"/>
        </w:rPr>
        <w:t xml:space="preserve">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sidR="006B44DF">
        <w:rPr>
          <w:rFonts w:asciiTheme="minorHAnsi" w:hAnsiTheme="minorHAnsi"/>
        </w:rPr>
        <w:t xml:space="preserve"> élevée</w:t>
      </w:r>
      <w:r>
        <w:rPr>
          <w:rFonts w:asciiTheme="minorHAnsi" w:hAnsiTheme="minorHAnsi"/>
        </w:rPr>
        <w:t xml:space="preserv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sidR="002868E7">
        <w:rPr>
          <w:rFonts w:asciiTheme="minorHAnsi" w:hAnsiTheme="minorHAnsi"/>
        </w:rPr>
        <w:t>par la</w:t>
      </w:r>
      <w:r w:rsidRPr="00125AB3">
        <w:rPr>
          <w:rFonts w:asciiTheme="minorHAnsi" w:hAnsiTheme="minorHAnsi"/>
        </w:rPr>
        <w:t xml:space="preserve"> LPCM.</w:t>
      </w:r>
      <w:r w:rsidR="00190C1E">
        <w:rPr>
          <w:rFonts w:asciiTheme="minorHAnsi" w:hAnsiTheme="minorHAnsi"/>
        </w:rPr>
        <w:t xml:space="preserve"> </w:t>
      </w:r>
    </w:p>
    <w:p w14:paraId="0530ED89" w14:textId="7034DFE5" w:rsidR="00B47CB0" w:rsidRPr="00B47CB0" w:rsidRDefault="00B47CB0" w:rsidP="00CB66C0">
      <w:pPr>
        <w:pStyle w:val="Lgende"/>
        <w:keepNext/>
        <w:spacing w:before="240" w:after="120"/>
        <w:jc w:val="center"/>
        <w:rPr>
          <w:rFonts w:eastAsia="Times New Roman" w:cs="Times New Roman"/>
          <w:i w:val="0"/>
          <w:iCs w:val="0"/>
          <w:color w:val="auto"/>
          <w:sz w:val="22"/>
          <w:szCs w:val="20"/>
          <w:lang w:eastAsia="fr-FR"/>
        </w:rPr>
      </w:pPr>
      <w:bookmarkStart w:id="3184" w:name="_Ref536128481"/>
      <w:bookmarkStart w:id="3185" w:name="_Toc536800614"/>
      <w:r w:rsidRPr="00B47CB0">
        <w:rPr>
          <w:rFonts w:eastAsia="Times New Roman" w:cs="Times New Roman"/>
          <w:i w:val="0"/>
          <w:iCs w:val="0"/>
          <w:color w:val="auto"/>
          <w:sz w:val="22"/>
          <w:szCs w:val="20"/>
          <w:lang w:eastAsia="fr-FR"/>
        </w:rPr>
        <w:t>Tableau A</w:t>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3184"/>
      <w:r>
        <w:rPr>
          <w:rFonts w:eastAsia="Times New Roman" w:cs="Times New Roman"/>
          <w:i w:val="0"/>
          <w:iCs w:val="0"/>
          <w:color w:val="auto"/>
          <w:sz w:val="22"/>
          <w:szCs w:val="20"/>
          <w:lang w:eastAsia="fr-FR"/>
        </w:rPr>
        <w:t>: D</w:t>
      </w:r>
      <w:r w:rsidRPr="00DD3023">
        <w:rPr>
          <w:rFonts w:eastAsia="Times New Roman" w:cs="Times New Roman"/>
          <w:i w:val="0"/>
          <w:iCs w:val="0"/>
          <w:color w:val="auto"/>
          <w:sz w:val="22"/>
          <w:szCs w:val="20"/>
          <w:lang w:eastAsia="fr-FR"/>
        </w:rPr>
        <w:t xml:space="preserve">onnées utilisées pour le </w:t>
      </w:r>
      <w:r>
        <w:rPr>
          <w:rFonts w:eastAsia="Times New Roman" w:cs="Times New Roman"/>
          <w:i w:val="0"/>
          <w:iCs w:val="0"/>
          <w:color w:val="auto"/>
          <w:sz w:val="22"/>
          <w:szCs w:val="20"/>
          <w:lang w:eastAsia="fr-FR"/>
        </w:rPr>
        <w:t>patin incliné</w:t>
      </w:r>
      <w:r w:rsidRPr="00DD3023">
        <w:rPr>
          <w:rFonts w:eastAsia="Times New Roman" w:cs="Times New Roman"/>
          <w:i w:val="0"/>
          <w:iCs w:val="0"/>
          <w:color w:val="auto"/>
          <w:sz w:val="22"/>
          <w:szCs w:val="20"/>
          <w:lang w:eastAsia="fr-FR"/>
        </w:rPr>
        <w:t xml:space="preserve"> 1D</w:t>
      </w:r>
      <w:bookmarkEnd w:id="3185"/>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75"/>
        <w:gridCol w:w="2665"/>
        <w:gridCol w:w="1343"/>
      </w:tblGrid>
      <w:tr w:rsidR="00DD3023" w:rsidRPr="0054713D" w14:paraId="000A4EFE" w14:textId="77777777" w:rsidTr="0021684A">
        <w:trPr>
          <w:jc w:val="center"/>
        </w:trPr>
        <w:tc>
          <w:tcPr>
            <w:tcW w:w="0" w:type="auto"/>
            <w:tcBorders>
              <w:top w:val="single" w:sz="8" w:space="0" w:color="auto"/>
              <w:bottom w:val="single" w:sz="4" w:space="0" w:color="auto"/>
            </w:tcBorders>
            <w:shd w:val="clear" w:color="auto" w:fill="auto"/>
            <w:vAlign w:val="center"/>
          </w:tcPr>
          <w:p w14:paraId="7EA89E72" w14:textId="3A2730D3" w:rsidR="00DD3023" w:rsidRPr="00EB155A" w:rsidRDefault="00EB155A" w:rsidP="00EB155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25D38150" w14:textId="19895633"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c>
          <w:tcPr>
            <w:tcW w:w="0" w:type="auto"/>
            <w:tcBorders>
              <w:top w:val="single" w:sz="8" w:space="0" w:color="auto"/>
              <w:bottom w:val="single" w:sz="4" w:space="0" w:color="auto"/>
            </w:tcBorders>
            <w:shd w:val="clear" w:color="auto" w:fill="auto"/>
            <w:vAlign w:val="center"/>
          </w:tcPr>
          <w:p w14:paraId="3E14A451" w14:textId="67FAA96E" w:rsidR="00DD3023" w:rsidRPr="00EB155A" w:rsidRDefault="00EB155A" w:rsidP="0021684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38F0917E" w14:textId="121872EF"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r>
      <w:tr w:rsidR="00DD3023" w:rsidRPr="00202A1C" w14:paraId="30FA0074" w14:textId="77777777" w:rsidTr="0021684A">
        <w:trPr>
          <w:jc w:val="center"/>
        </w:trPr>
        <w:tc>
          <w:tcPr>
            <w:tcW w:w="0" w:type="auto"/>
            <w:tcBorders>
              <w:top w:val="single" w:sz="4" w:space="0" w:color="auto"/>
            </w:tcBorders>
            <w:shd w:val="clear" w:color="auto" w:fill="auto"/>
            <w:vAlign w:val="center"/>
          </w:tcPr>
          <w:p w14:paraId="26850CF0" w14:textId="0107767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Densité</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ρ</m:t>
                  </m:r>
                </m:e>
                <m:sub>
                  <m:r>
                    <w:rPr>
                      <w:rFonts w:ascii="Cambria Math" w:hAnsi="Cambria Math"/>
                      <w:color w:val="auto"/>
                      <w:lang w:val="fr-FR"/>
                    </w:rPr>
                    <m:t>0</m:t>
                  </m:r>
                </m:sub>
              </m:sSub>
            </m:oMath>
          </w:p>
        </w:tc>
        <w:tc>
          <w:tcPr>
            <w:tcW w:w="0" w:type="auto"/>
            <w:tcBorders>
              <w:top w:val="single" w:sz="4" w:space="0" w:color="auto"/>
            </w:tcBorders>
            <w:shd w:val="clear" w:color="auto" w:fill="auto"/>
            <w:vAlign w:val="center"/>
          </w:tcPr>
          <w:p w14:paraId="594E2289"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800 </m:t>
                </m:r>
                <m:d>
                  <m:dPr>
                    <m:begChr m:val="["/>
                    <m:endChr m:val="]"/>
                    <m:ctrlPr>
                      <w:rPr>
                        <w:rFonts w:ascii="Cambria Math" w:hAnsi="Cambria Math"/>
                        <w:color w:val="auto"/>
                        <w:lang w:val="fr-FR"/>
                      </w:rPr>
                    </m:ctrlPr>
                  </m:dPr>
                  <m:e>
                    <m:r>
                      <m:rPr>
                        <m:sty m:val="p"/>
                      </m:rPr>
                      <w:rPr>
                        <w:rFonts w:ascii="Cambria Math" w:hAnsi="Cambria Math"/>
                        <w:color w:val="auto"/>
                        <w:lang w:val="fr-FR"/>
                      </w:rPr>
                      <m:t>kg/</m:t>
                    </m:r>
                    <m:sSup>
                      <m:sSupPr>
                        <m:ctrlPr>
                          <w:rPr>
                            <w:rFonts w:ascii="Cambria Math" w:hAnsi="Cambria Math"/>
                            <w:color w:val="auto"/>
                            <w:lang w:val="fr-FR"/>
                          </w:rPr>
                        </m:ctrlPr>
                      </m:sSupPr>
                      <m:e>
                        <m:r>
                          <m:rPr>
                            <m:sty m:val="p"/>
                          </m:rPr>
                          <w:rPr>
                            <w:rFonts w:ascii="Cambria Math" w:hAnsi="Cambria Math"/>
                            <w:color w:val="auto"/>
                            <w:lang w:val="fr-FR"/>
                          </w:rPr>
                          <m:t>m</m:t>
                        </m:r>
                      </m:e>
                      <m:sup>
                        <m:r>
                          <m:rPr>
                            <m:sty m:val="p"/>
                          </m:rPr>
                          <w:rPr>
                            <w:rFonts w:ascii="Cambria Math" w:hAnsi="Cambria Math"/>
                            <w:color w:val="auto"/>
                            <w:lang w:val="fr-FR"/>
                          </w:rPr>
                          <m:t>3</m:t>
                        </m:r>
                      </m:sup>
                    </m:sSup>
                  </m:e>
                </m:d>
              </m:oMath>
            </m:oMathPara>
          </w:p>
        </w:tc>
        <w:tc>
          <w:tcPr>
            <w:tcW w:w="0" w:type="auto"/>
            <w:tcBorders>
              <w:top w:val="single" w:sz="4" w:space="0" w:color="auto"/>
            </w:tcBorders>
            <w:shd w:val="clear" w:color="auto" w:fill="auto"/>
            <w:vAlign w:val="center"/>
          </w:tcPr>
          <w:p w14:paraId="258FD6F6" w14:textId="432BB7EA"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Epaisseur du film à l’entrée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1</m:t>
                  </m:r>
                </m:sub>
              </m:sSub>
            </m:oMath>
          </w:p>
        </w:tc>
        <w:tc>
          <w:tcPr>
            <w:tcW w:w="0" w:type="auto"/>
            <w:tcBorders>
              <w:top w:val="single" w:sz="4" w:space="0" w:color="auto"/>
            </w:tcBorders>
            <w:shd w:val="clear" w:color="auto" w:fill="auto"/>
            <w:vAlign w:val="center"/>
          </w:tcPr>
          <w:p w14:paraId="1A365224"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1.8288</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1C6BBA6F" w14:textId="77777777" w:rsidTr="0021684A">
        <w:trPr>
          <w:jc w:val="center"/>
        </w:trPr>
        <w:tc>
          <w:tcPr>
            <w:tcW w:w="0" w:type="auto"/>
            <w:shd w:val="clear" w:color="auto" w:fill="auto"/>
            <w:vAlign w:val="center"/>
          </w:tcPr>
          <w:p w14:paraId="01F01FA9" w14:textId="5F9695DF"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Capacité thermique massive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C</m:t>
                  </m:r>
                </m:e>
                <m:sub>
                  <m:r>
                    <w:rPr>
                      <w:rFonts w:ascii="Cambria Math" w:hAnsi="Cambria Math"/>
                      <w:color w:val="auto"/>
                      <w:lang w:val="fr-FR"/>
                    </w:rPr>
                    <m:t>p</m:t>
                  </m:r>
                </m:sub>
              </m:sSub>
            </m:oMath>
          </w:p>
        </w:tc>
        <w:tc>
          <w:tcPr>
            <w:tcW w:w="0" w:type="auto"/>
            <w:shd w:val="clear" w:color="auto" w:fill="auto"/>
            <w:vAlign w:val="center"/>
          </w:tcPr>
          <w:p w14:paraId="73FB4EBD"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2000 </m:t>
                </m:r>
                <m:r>
                  <m:rPr>
                    <m:sty m:val="p"/>
                  </m:rPr>
                  <w:rPr>
                    <w:rFonts w:ascii="Cambria Math" w:hAnsi="Cambria Math"/>
                    <w:color w:val="auto"/>
                    <w:lang w:val="fr-FR"/>
                  </w:rPr>
                  <m:t>[J/kgK]</m:t>
                </m:r>
              </m:oMath>
            </m:oMathPara>
          </w:p>
        </w:tc>
        <w:tc>
          <w:tcPr>
            <w:tcW w:w="0" w:type="auto"/>
            <w:shd w:val="clear" w:color="auto" w:fill="auto"/>
            <w:vAlign w:val="center"/>
          </w:tcPr>
          <w:p w14:paraId="0B089949" w14:textId="105690F2"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Epaisseur du film à la sortie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2</m:t>
                  </m:r>
                </m:sub>
              </m:sSub>
            </m:oMath>
          </w:p>
        </w:tc>
        <w:tc>
          <w:tcPr>
            <w:tcW w:w="0" w:type="auto"/>
            <w:shd w:val="clear" w:color="auto" w:fill="auto"/>
            <w:vAlign w:val="center"/>
          </w:tcPr>
          <w:p w14:paraId="63ED29D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0.9144</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3AF7DDAD" w14:textId="77777777" w:rsidTr="0021684A">
        <w:trPr>
          <w:jc w:val="center"/>
        </w:trPr>
        <w:tc>
          <w:tcPr>
            <w:tcW w:w="0" w:type="auto"/>
            <w:shd w:val="clear" w:color="auto" w:fill="auto"/>
            <w:vAlign w:val="center"/>
          </w:tcPr>
          <w:p w14:paraId="6BDC022C" w14:textId="3D16B074"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Conductivité thermique</w:t>
            </w:r>
            <m:oMath>
              <m:r>
                <w:rPr>
                  <w:rFonts w:ascii="Cambria Math" w:hAnsi="Cambria Math"/>
                  <w:color w:val="auto"/>
                  <w:lang w:val="fr-FR"/>
                </w:rPr>
                <m:t xml:space="preserve"> λ</m:t>
              </m:r>
            </m:oMath>
          </w:p>
        </w:tc>
        <w:tc>
          <w:tcPr>
            <w:tcW w:w="0" w:type="auto"/>
            <w:shd w:val="clear" w:color="auto" w:fill="auto"/>
            <w:vAlign w:val="center"/>
          </w:tcPr>
          <w:p w14:paraId="724C479E"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0.14 </m:t>
                </m:r>
                <m:r>
                  <m:rPr>
                    <m:sty m:val="p"/>
                  </m:rPr>
                  <w:rPr>
                    <w:rFonts w:ascii="Cambria Math" w:hAnsi="Cambria Math"/>
                    <w:color w:val="auto"/>
                    <w:lang w:val="fr-FR"/>
                  </w:rPr>
                  <m:t>[ W/mK]</m:t>
                </m:r>
              </m:oMath>
            </m:oMathPara>
          </w:p>
        </w:tc>
        <w:tc>
          <w:tcPr>
            <w:tcW w:w="0" w:type="auto"/>
            <w:shd w:val="clear" w:color="auto" w:fill="auto"/>
            <w:vAlign w:val="center"/>
          </w:tcPr>
          <w:p w14:paraId="73647F7E" w14:textId="797944C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Longueur du patin</w:t>
            </w:r>
            <w:r w:rsidR="00DD3023" w:rsidRPr="00EB155A">
              <w:rPr>
                <w:color w:val="auto"/>
                <w:lang w:val="fr-FR"/>
              </w:rPr>
              <w:t xml:space="preserve"> </w:t>
            </w:r>
            <m:oMath>
              <m:r>
                <w:rPr>
                  <w:rFonts w:ascii="Cambria Math" w:hAnsi="Cambria Math"/>
                  <w:color w:val="auto"/>
                  <w:lang w:val="fr-FR"/>
                </w:rPr>
                <m:t>L</m:t>
              </m:r>
            </m:oMath>
          </w:p>
        </w:tc>
        <w:tc>
          <w:tcPr>
            <w:tcW w:w="0" w:type="auto"/>
            <w:shd w:val="clear" w:color="auto" w:fill="auto"/>
            <w:vAlign w:val="center"/>
          </w:tcPr>
          <w:p w14:paraId="717BF1CB"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0.18288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0D239766" w14:textId="77777777" w:rsidTr="0021684A">
        <w:trPr>
          <w:jc w:val="center"/>
        </w:trPr>
        <w:tc>
          <w:tcPr>
            <w:tcW w:w="0" w:type="auto"/>
            <w:shd w:val="clear" w:color="auto" w:fill="auto"/>
            <w:vAlign w:val="center"/>
          </w:tcPr>
          <w:p w14:paraId="52000319" w14:textId="17B51DC6"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Viscosité dynamique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μ</m:t>
                  </m:r>
                </m:e>
                <m:sub>
                  <m:r>
                    <w:rPr>
                      <w:rFonts w:ascii="Cambria Math" w:hAnsi="Cambria Math"/>
                      <w:color w:val="auto"/>
                      <w:lang w:val="fr-FR"/>
                    </w:rPr>
                    <m:t>0</m:t>
                  </m:r>
                </m:sub>
              </m:sSub>
            </m:oMath>
          </w:p>
        </w:tc>
        <w:tc>
          <w:tcPr>
            <w:tcW w:w="0" w:type="auto"/>
            <w:shd w:val="clear" w:color="auto" w:fill="auto"/>
            <w:vAlign w:val="center"/>
          </w:tcPr>
          <w:p w14:paraId="6583BA56"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0.081 </m:t>
                </m:r>
                <m:d>
                  <m:dPr>
                    <m:begChr m:val="["/>
                    <m:endChr m:val="]"/>
                    <m:ctrlPr>
                      <w:rPr>
                        <w:rFonts w:ascii="Cambria Math" w:hAnsi="Cambria Math"/>
                        <w:color w:val="auto"/>
                        <w:lang w:val="fr-FR"/>
                      </w:rPr>
                    </m:ctrlPr>
                  </m:dPr>
                  <m:e>
                    <m:r>
                      <m:rPr>
                        <m:sty m:val="p"/>
                      </m:rPr>
                      <w:rPr>
                        <w:rFonts w:ascii="Cambria Math" w:hAnsi="Cambria Math"/>
                        <w:color w:val="auto"/>
                        <w:lang w:val="fr-FR"/>
                      </w:rPr>
                      <m:t>Pa·s</m:t>
                    </m:r>
                  </m:e>
                </m:d>
              </m:oMath>
            </m:oMathPara>
          </w:p>
        </w:tc>
        <w:tc>
          <w:tcPr>
            <w:tcW w:w="0" w:type="auto"/>
            <w:shd w:val="clear" w:color="auto" w:fill="auto"/>
            <w:vAlign w:val="center"/>
          </w:tcPr>
          <w:p w14:paraId="0990506F" w14:textId="3C73B5B8"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Température ambiante</w:t>
            </w:r>
            <w:r w:rsidR="00DD3023" w:rsidRPr="00EB155A">
              <w:rPr>
                <w:color w:val="auto"/>
                <w:lang w:val="fr-FR"/>
              </w:rPr>
              <w:t xml:space="preserve"> </w:t>
            </w:r>
            <m:oMath>
              <m:r>
                <w:rPr>
                  <w:rFonts w:ascii="Cambria Math" w:hAnsi="Cambria Math"/>
                  <w:color w:val="auto"/>
                  <w:lang w:val="fr-FR"/>
                </w:rPr>
                <m:t>Ta</m:t>
              </m:r>
            </m:oMath>
          </w:p>
        </w:tc>
        <w:tc>
          <w:tcPr>
            <w:tcW w:w="0" w:type="auto"/>
            <w:shd w:val="clear" w:color="auto" w:fill="auto"/>
            <w:vAlign w:val="center"/>
          </w:tcPr>
          <w:p w14:paraId="006A67FA"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 </m:t>
                </m:r>
                <m:d>
                  <m:dPr>
                    <m:begChr m:val="["/>
                    <m:endChr m:val="]"/>
                    <m:ctrlPr>
                      <w:rPr>
                        <w:rFonts w:ascii="Cambria Math" w:hAnsi="Cambria Math"/>
                        <w:color w:val="auto"/>
                        <w:lang w:val="fr-FR"/>
                      </w:rPr>
                    </m:ctrlPr>
                  </m:dPr>
                  <m:e>
                    <m:r>
                      <m:rPr>
                        <m:sty m:val="p"/>
                      </m:rPr>
                      <w:rPr>
                        <w:rFonts w:ascii="Cambria Math" w:hAnsi="Cambria Math"/>
                        <w:color w:val="auto"/>
                        <w:lang w:val="fr-FR"/>
                      </w:rPr>
                      <m:t>°C</m:t>
                    </m:r>
                  </m:e>
                </m:d>
              </m:oMath>
            </m:oMathPara>
          </w:p>
        </w:tc>
      </w:tr>
      <w:tr w:rsidR="00DD3023" w:rsidRPr="00202A1C" w14:paraId="1408F4F0" w14:textId="77777777" w:rsidTr="0021684A">
        <w:trPr>
          <w:jc w:val="center"/>
        </w:trPr>
        <w:tc>
          <w:tcPr>
            <w:tcW w:w="0" w:type="auto"/>
            <w:shd w:val="clear" w:color="auto" w:fill="auto"/>
            <w:vAlign w:val="center"/>
          </w:tcPr>
          <w:p w14:paraId="2973D2AA" w14:textId="4F909885"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Vitesse à la paroi inférieure </w:t>
            </w:r>
            <w:r w:rsidR="00DD3023" w:rsidRPr="00EB155A">
              <w:rPr>
                <w:color w:val="auto"/>
                <w:lang w:val="fr-FR"/>
              </w:rPr>
              <w:t xml:space="preserve"> </w:t>
            </w:r>
            <m:oMath>
              <m:r>
                <w:rPr>
                  <w:rFonts w:ascii="Cambria Math" w:hAnsi="Cambria Math"/>
                  <w:color w:val="auto"/>
                  <w:lang w:val="fr-FR"/>
                </w:rPr>
                <m:t>U</m:t>
              </m:r>
            </m:oMath>
          </w:p>
        </w:tc>
        <w:tc>
          <w:tcPr>
            <w:tcW w:w="0" w:type="auto"/>
            <w:shd w:val="clear" w:color="auto" w:fill="auto"/>
            <w:vAlign w:val="center"/>
          </w:tcPr>
          <w:p w14:paraId="5B6581F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31.946 </m:t>
                </m:r>
                <m:r>
                  <m:rPr>
                    <m:sty m:val="p"/>
                  </m:rPr>
                  <w:rPr>
                    <w:rFonts w:ascii="Cambria Math" w:hAnsi="Cambria Math"/>
                    <w:color w:val="auto"/>
                    <w:lang w:val="fr-FR"/>
                  </w:rPr>
                  <m:t>[m/s]</m:t>
                </m:r>
              </m:oMath>
            </m:oMathPara>
          </w:p>
        </w:tc>
        <w:tc>
          <w:tcPr>
            <w:tcW w:w="0" w:type="auto"/>
            <w:shd w:val="clear" w:color="auto" w:fill="auto"/>
            <w:vAlign w:val="center"/>
          </w:tcPr>
          <w:p w14:paraId="603887E9" w14:textId="72A78481"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Pression ambiante</w:t>
            </w:r>
            <w:r w:rsidR="00DD3023" w:rsidRPr="00EB155A">
              <w:rPr>
                <w:color w:val="auto"/>
                <w:lang w:val="fr-FR"/>
              </w:rPr>
              <w:t xml:space="preserve"> </w:t>
            </w:r>
            <m:oMath>
              <m:r>
                <w:rPr>
                  <w:rFonts w:ascii="Cambria Math" w:hAnsi="Cambria Math"/>
                  <w:color w:val="auto"/>
                  <w:lang w:val="fr-FR"/>
                </w:rPr>
                <m:t>Pa</m:t>
              </m:r>
            </m:oMath>
          </w:p>
        </w:tc>
        <w:tc>
          <w:tcPr>
            <w:tcW w:w="0" w:type="auto"/>
            <w:shd w:val="clear" w:color="auto" w:fill="auto"/>
            <w:vAlign w:val="center"/>
          </w:tcPr>
          <w:p w14:paraId="73C2D241"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1 </m:t>
                </m:r>
                <m:d>
                  <m:dPr>
                    <m:begChr m:val="["/>
                    <m:endChr m:val="]"/>
                    <m:ctrlPr>
                      <w:rPr>
                        <w:rFonts w:ascii="Cambria Math" w:hAnsi="Cambria Math"/>
                        <w:color w:val="auto"/>
                        <w:lang w:val="fr-FR"/>
                      </w:rPr>
                    </m:ctrlPr>
                  </m:dPr>
                  <m:e>
                    <m:r>
                      <m:rPr>
                        <m:sty m:val="p"/>
                      </m:rPr>
                      <w:rPr>
                        <w:rFonts w:ascii="Cambria Math" w:hAnsi="Cambria Math"/>
                        <w:color w:val="auto"/>
                        <w:lang w:val="fr-FR"/>
                      </w:rPr>
                      <m:t>bar</m:t>
                    </m:r>
                  </m:e>
                </m:d>
              </m:oMath>
            </m:oMathPara>
          </w:p>
        </w:tc>
      </w:tr>
    </w:tbl>
    <w:p w14:paraId="4EF7CF07" w14:textId="77777777" w:rsidR="006B44DF" w:rsidRDefault="006B44DF" w:rsidP="006B44DF"/>
    <w:p w14:paraId="51BB6F91" w14:textId="7957C702" w:rsidR="00704E8C" w:rsidRDefault="00BB7697" w:rsidP="00E0308D">
      <w:pPr>
        <w:pStyle w:val="Titre2"/>
        <w:numPr>
          <w:ilvl w:val="1"/>
          <w:numId w:val="33"/>
        </w:numPr>
        <w:spacing w:after="240"/>
        <w:ind w:left="567" w:hanging="567"/>
        <w:rPr>
          <w:caps w:val="0"/>
        </w:rPr>
      </w:pPr>
      <w:bookmarkStart w:id="3186" w:name="_Toc536800449"/>
      <w:r w:rsidRPr="00BB7697">
        <w:rPr>
          <w:caps w:val="0"/>
        </w:rPr>
        <w:lastRenderedPageBreak/>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3186"/>
    </w:p>
    <w:p w14:paraId="19E14244" w14:textId="6A3945DF" w:rsidR="00934111" w:rsidRDefault="00EB155A" w:rsidP="00FF5317">
      <w:pPr>
        <w:spacing w:line="360" w:lineRule="auto"/>
        <w:ind w:firstLine="708"/>
      </w:pPr>
      <w:r>
        <w:t xml:space="preserve">Le film lubrifiant intercalé entre deux parois du patin </w:t>
      </w:r>
      <w:r w:rsidR="00C52C39" w:rsidRPr="00C52C39">
        <w:t xml:space="preserve">est discrétisé </w:t>
      </w:r>
      <w:r w:rsidR="00EC2B13">
        <w:t>en utilisant</w:t>
      </w:r>
      <w:r w:rsidR="00C52C39" w:rsidRPr="00C52C39">
        <w:t xml:space="preserve"> des </w:t>
      </w:r>
      <w:r w:rsidR="00C52C39">
        <w:t xml:space="preserve">volumes </w:t>
      </w:r>
      <w:r w:rsidR="00EC2B13">
        <w:t xml:space="preserve">de contrôle </w:t>
      </w:r>
      <w:r w:rsidR="00C52C39" w:rsidRPr="00C52C39">
        <w:t>2D comme montr</w:t>
      </w:r>
      <w:r w:rsidR="00E271F1">
        <w:t>é</w:t>
      </w:r>
      <w:r w:rsidR="00C52C39">
        <w:t xml:space="preserve"> à</w:t>
      </w:r>
      <w:r w:rsidR="00C52C39" w:rsidRPr="00C52C39">
        <w:t xml:space="preserve"> la</w:t>
      </w:r>
      <w:r w:rsidR="000A3698">
        <w:rPr>
          <w:b/>
        </w:rPr>
        <w:t xml:space="preserve"> </w:t>
      </w:r>
      <w:r w:rsidR="000A3698" w:rsidRPr="000A3698">
        <w:rPr>
          <w:b/>
        </w:rPr>
        <w:fldChar w:fldCharType="begin"/>
      </w:r>
      <w:r w:rsidR="000A3698" w:rsidRPr="000A3698">
        <w:rPr>
          <w:b/>
        </w:rPr>
        <w:instrText xml:space="preserve"> REF _Ref536129341 \h  \* MERGEFORMAT </w:instrText>
      </w:r>
      <w:r w:rsidR="000A3698" w:rsidRPr="000A3698">
        <w:rPr>
          <w:b/>
        </w:rPr>
      </w:r>
      <w:r w:rsidR="000A3698" w:rsidRPr="000A3698">
        <w:rPr>
          <w:b/>
        </w:rPr>
        <w:fldChar w:fldCharType="separate"/>
      </w:r>
      <w:r w:rsidR="00C20694" w:rsidRPr="00C20694">
        <w:rPr>
          <w:b/>
          <w:iCs/>
        </w:rPr>
        <w:t>Figure A.1</w:t>
      </w:r>
      <w:r w:rsidR="00C20694" w:rsidRPr="00C20694">
        <w:rPr>
          <w:b/>
          <w:iCs/>
        </w:rPr>
        <w:noBreakHyphen/>
        <w:t>1</w:t>
      </w:r>
      <w:r w:rsidR="000A3698" w:rsidRPr="000A3698">
        <w:rPr>
          <w:b/>
        </w:rPr>
        <w:fldChar w:fldCharType="end"/>
      </w:r>
      <w:r w:rsidR="00C52C39" w:rsidRPr="00C52C39">
        <w:t xml:space="preserve">. </w:t>
      </w:r>
      <w:r w:rsidR="007F6B00">
        <w:t>Par conséquent,</w:t>
      </w:r>
      <w:r w:rsidR="00FF5317" w:rsidRPr="00FF5317">
        <w:t xml:space="preserve"> </w:t>
      </w:r>
      <w:r w:rsidR="00FF5317">
        <w:t xml:space="preserve">la variation selon direction </w:t>
      </w:r>
      <m:oMath>
        <m:r>
          <w:rPr>
            <w:rFonts w:ascii="Cambria Math" w:hAnsi="Cambria Math"/>
          </w:rPr>
          <m:t>z</m:t>
        </m:r>
      </m:oMath>
      <w:r w:rsidR="00FF5317">
        <w:t xml:space="preserve"> est négligée et</w:t>
      </w:r>
      <w:r w:rsidR="007F6B00">
        <w:t xml:space="preserve"> l’équation de l’énergie</w:t>
      </w:r>
      <w:r w:rsidR="00FF5317">
        <w:t xml:space="preserve"> </w:t>
      </w:r>
      <w:r w:rsidR="00FF5317" w:rsidRPr="00FF5317">
        <w:rPr>
          <w:b/>
        </w:rPr>
        <w:fldChar w:fldCharType="begin"/>
      </w:r>
      <w:r w:rsidR="00FF5317" w:rsidRPr="00FF5317">
        <w:rPr>
          <w:b/>
        </w:rPr>
        <w:instrText xml:space="preserve"> REF _Ref525825321 \r \h </w:instrText>
      </w:r>
      <w:r w:rsidR="00FF5317">
        <w:rPr>
          <w:b/>
        </w:rPr>
        <w:instrText xml:space="preserve"> \* MERGEFORMAT </w:instrText>
      </w:r>
      <w:r w:rsidR="00FF5317" w:rsidRPr="00FF5317">
        <w:rPr>
          <w:b/>
        </w:rPr>
      </w:r>
      <w:r w:rsidR="00FF5317" w:rsidRPr="00FF5317">
        <w:rPr>
          <w:b/>
        </w:rPr>
        <w:fldChar w:fldCharType="separate"/>
      </w:r>
      <w:r w:rsidR="00C20694">
        <w:rPr>
          <w:b/>
        </w:rPr>
        <w:t>Eq.2-19</w:t>
      </w:r>
      <w:r w:rsidR="00FF5317" w:rsidRPr="00FF5317">
        <w:rPr>
          <w:b/>
        </w:rPr>
        <w:fldChar w:fldCharType="end"/>
      </w:r>
      <w:r w:rsidR="007F6B00">
        <w:t xml:space="preserve"> </w:t>
      </w:r>
      <w:r w:rsidR="009E22D7">
        <w:t>est</w:t>
      </w:r>
      <w:r w:rsidR="007F6B00">
        <w:t xml:space="preserve"> réduite</w:t>
      </w:r>
      <w:r w:rsidR="00FF5317">
        <w:t xml:space="preserve"> en 2D.</w:t>
      </w:r>
      <w:r w:rsidR="00960E51">
        <w:t xml:space="preserve"> </w:t>
      </w:r>
      <w:r w:rsidR="00C52C39" w:rsidRPr="00C52C39">
        <w:t>Suite au changement de variable</w:t>
      </w:r>
      <w:r w:rsidR="00345155">
        <w:t xml:space="preserve"> </w:t>
      </w:r>
      <w:r w:rsidR="00345155" w:rsidRPr="00345155">
        <w:rPr>
          <w:b/>
        </w:rPr>
        <w:fldChar w:fldCharType="begin"/>
      </w:r>
      <w:r w:rsidR="00345155" w:rsidRPr="00345155">
        <w:rPr>
          <w:b/>
        </w:rPr>
        <w:instrText xml:space="preserve"> REF _Ref526268159 \r \h </w:instrText>
      </w:r>
      <w:r w:rsidR="00345155">
        <w:rPr>
          <w:b/>
        </w:rPr>
        <w:instrText xml:space="preserve"> \* MERGEFORMAT </w:instrText>
      </w:r>
      <w:r w:rsidR="00345155" w:rsidRPr="00345155">
        <w:rPr>
          <w:b/>
        </w:rPr>
      </w:r>
      <w:r w:rsidR="00345155" w:rsidRPr="00345155">
        <w:rPr>
          <w:b/>
        </w:rPr>
        <w:fldChar w:fldCharType="separate"/>
      </w:r>
      <w:r w:rsidR="00C20694">
        <w:rPr>
          <w:b/>
        </w:rPr>
        <w:t>Eq.2-47</w:t>
      </w:r>
      <w:r w:rsidR="00345155" w:rsidRPr="00345155">
        <w:rPr>
          <w:b/>
        </w:rPr>
        <w:fldChar w:fldCharType="end"/>
      </w:r>
      <w:r w:rsidR="00C52C39" w:rsidRPr="00C52C39">
        <w:t xml:space="preserve">, le domaine de calcul est rectangulaire et orthogonal. </w:t>
      </w:r>
      <w:r w:rsidR="007F6316" w:rsidRPr="007F6316">
        <w:t xml:space="preserve">Les </w:t>
      </w:r>
      <w:r w:rsidR="007F6316">
        <w:t>volumes</w:t>
      </w:r>
      <w:r w:rsidR="007F6316" w:rsidRPr="007F6316">
        <w:t xml:space="preserve"> de calcul ont quatre faces planes, représentées par des lettres minuscules correspondant à leur direction (e, w, n et s) par rapport au nœud central P.</w:t>
      </w:r>
    </w:p>
    <w:p w14:paraId="12402477" w14:textId="77777777" w:rsidR="007F6316" w:rsidRDefault="007F6316" w:rsidP="00FF5317">
      <w:pPr>
        <w:spacing w:line="360" w:lineRule="auto"/>
        <w:ind w:firstLine="708"/>
      </w:pPr>
    </w:p>
    <w:p w14:paraId="11415C6F" w14:textId="77777777" w:rsidR="00FD0ADD" w:rsidRDefault="007F6316" w:rsidP="00FD0ADD">
      <w:pPr>
        <w:keepNext/>
        <w:jc w:val="center"/>
      </w:pPr>
      <w:r w:rsidRPr="0054713D">
        <w:rPr>
          <w:noProof/>
        </w:rPr>
        <w:drawing>
          <wp:inline distT="0" distB="0" distL="0" distR="0" wp14:anchorId="3185A463" wp14:editId="6F00362A">
            <wp:extent cx="3273978" cy="1939381"/>
            <wp:effectExtent l="0" t="0" r="317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273978" cy="1939381"/>
                    </a:xfrm>
                    <a:prstGeom prst="rect">
                      <a:avLst/>
                    </a:prstGeom>
                  </pic:spPr>
                </pic:pic>
              </a:graphicData>
            </a:graphic>
          </wp:inline>
        </w:drawing>
      </w:r>
    </w:p>
    <w:p w14:paraId="41C3A1F4" w14:textId="4605524F" w:rsidR="007F6316" w:rsidRPr="00FD0ADD" w:rsidRDefault="00FD0ADD" w:rsidP="00FD0ADD">
      <w:pPr>
        <w:pStyle w:val="Lgende"/>
        <w:jc w:val="center"/>
        <w:rPr>
          <w:rFonts w:ascii="Calibri" w:eastAsia="Times New Roman" w:hAnsi="Calibri" w:cs="Times New Roman"/>
          <w:i w:val="0"/>
          <w:iCs w:val="0"/>
          <w:color w:val="auto"/>
          <w:sz w:val="22"/>
          <w:szCs w:val="20"/>
          <w:lang w:eastAsia="fr-FR"/>
        </w:rPr>
      </w:pPr>
      <w:bookmarkStart w:id="3187" w:name="_Ref536129341"/>
      <w:bookmarkStart w:id="3188" w:name="_Toc536800574"/>
      <w:r w:rsidRPr="00FD0A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A.1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3187"/>
      <w:r>
        <w:rPr>
          <w:rFonts w:ascii="Calibri" w:eastAsia="Times New Roman" w:hAnsi="Calibri" w:cs="Times New Roman"/>
          <w:i w:val="0"/>
          <w:iCs w:val="0"/>
          <w:color w:val="auto"/>
          <w:sz w:val="22"/>
          <w:szCs w:val="20"/>
          <w:lang w:eastAsia="fr-FR"/>
        </w:rPr>
        <w:t xml:space="preserve"> : </w:t>
      </w:r>
      <w:r w:rsidRPr="00FD0ADD">
        <w:rPr>
          <w:rFonts w:ascii="Calibri" w:eastAsia="Times New Roman" w:hAnsi="Calibri" w:cs="Times New Roman"/>
          <w:i w:val="0"/>
          <w:iCs w:val="0"/>
          <w:color w:val="auto"/>
          <w:sz w:val="22"/>
          <w:szCs w:val="20"/>
          <w:lang w:eastAsia="fr-FR"/>
        </w:rPr>
        <w:t>maillage 2D utilisé pour discrétiser l’équation de l’énergie du patin incliné</w:t>
      </w:r>
      <w:bookmarkEnd w:id="3188"/>
    </w:p>
    <w:p w14:paraId="4DB9B1F6" w14:textId="04161132" w:rsidR="000A5D72" w:rsidRDefault="000A5D72" w:rsidP="00375396">
      <w:pPr>
        <w:spacing w:before="240" w:after="120" w:line="360" w:lineRule="auto"/>
        <w:ind w:firstLine="709"/>
      </w:pPr>
      <w:r w:rsidRPr="000A5D72">
        <w:t xml:space="preserve">Comme </w:t>
      </w:r>
      <w:r w:rsidR="00C33323">
        <w:t xml:space="preserve">l'objectif de ce </w:t>
      </w:r>
      <w:r w:rsidRPr="000A5D72">
        <w:t xml:space="preserve">travail est d'étudier la précision de la solution numérique de l'équation </w:t>
      </w:r>
      <w:r>
        <w:t xml:space="preserve">de l’énergie </w:t>
      </w:r>
      <w:r w:rsidRPr="000A5D72">
        <w:t>donnée par les méthodes NDM et LPCM</w:t>
      </w:r>
      <w:r w:rsidR="003874D8">
        <w:t xml:space="preserve"> et</w:t>
      </w:r>
      <w:r w:rsidRPr="000A5D72">
        <w:t xml:space="preserve"> afin d'éviter les incertitudes introduites par la solution numérique de l'équation de Reynolds, sa solution analytique pour le </w:t>
      </w:r>
      <w:r>
        <w:t>patin</w:t>
      </w:r>
      <w:r w:rsidRPr="000A5D72">
        <w:t xml:space="preserve"> 1D</w:t>
      </w:r>
      <w:r>
        <w:t xml:space="preserve"> est utilisée. D’a</w:t>
      </w:r>
      <w:r w:rsidRPr="000A5D72">
        <w:t>près la solution analytique</w:t>
      </w:r>
      <w:r w:rsidR="00375396">
        <w:t xml:space="preserve"> issu de </w:t>
      </w:r>
      <w:r w:rsidR="00375396" w:rsidRPr="00375396">
        <w:rPr>
          <w:b/>
        </w:rPr>
        <w:fldChar w:fldCharType="begin"/>
      </w:r>
      <w:r w:rsidR="00375396" w:rsidRPr="00375396">
        <w:rPr>
          <w:b/>
        </w:rPr>
        <w:instrText xml:space="preserve"> REF _Ref536103041 \r \h </w:instrText>
      </w:r>
      <w:r w:rsidR="00375396">
        <w:rPr>
          <w:b/>
        </w:rPr>
        <w:instrText xml:space="preserve"> \* MERGEFORMAT </w:instrText>
      </w:r>
      <w:r w:rsidR="00375396" w:rsidRPr="00375396">
        <w:rPr>
          <w:b/>
        </w:rPr>
      </w:r>
      <w:r w:rsidR="00375396" w:rsidRPr="00375396">
        <w:rPr>
          <w:b/>
        </w:rPr>
        <w:fldChar w:fldCharType="separate"/>
      </w:r>
      <w:r w:rsidR="00C20694">
        <w:rPr>
          <w:b/>
        </w:rPr>
        <w:t>[36]</w:t>
      </w:r>
      <w:r w:rsidR="00375396" w:rsidRPr="00375396">
        <w:rPr>
          <w:b/>
        </w:rPr>
        <w:fldChar w:fldCharType="end"/>
      </w:r>
      <w:r w:rsidRPr="000A5D72">
        <w:t xml:space="preserve">, la pression et la vitesse </w:t>
      </w:r>
      <w:r>
        <w:t xml:space="preserve">correspond au </w:t>
      </w:r>
      <w:r w:rsidR="00375396">
        <w:t xml:space="preserve">cas du </w:t>
      </w:r>
      <w:r>
        <w:t>patin incliné</w:t>
      </w:r>
      <w:r w:rsidRPr="000A5D72">
        <w:t xml:space="preserve"> sont: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0A5D72" w:rsidRPr="00AA3E05" w14:paraId="1B965ED7" w14:textId="77777777" w:rsidTr="000A5D72">
        <w:trPr>
          <w:trHeight w:val="635"/>
          <w:tblHeader/>
          <w:jc w:val="center"/>
        </w:trPr>
        <w:tc>
          <w:tcPr>
            <w:tcW w:w="7440" w:type="dxa"/>
            <w:vAlign w:val="center"/>
          </w:tcPr>
          <w:p w14:paraId="4C34FD88" w14:textId="158E6580" w:rsidR="000A5D72" w:rsidRPr="005600FC" w:rsidRDefault="000A5D72" w:rsidP="0021684A">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UL</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e>
                </m:d>
              </m:oMath>
            </m:oMathPara>
          </w:p>
        </w:tc>
        <w:tc>
          <w:tcPr>
            <w:tcW w:w="1632" w:type="dxa"/>
            <w:vAlign w:val="center"/>
          </w:tcPr>
          <w:p w14:paraId="27EF1F74"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r w:rsidR="000A5D72" w:rsidRPr="00AA3E05" w14:paraId="313AC7EA" w14:textId="77777777" w:rsidTr="000A5D72">
        <w:tblPrEx>
          <w:jc w:val="left"/>
        </w:tblPrEx>
        <w:trPr>
          <w:trHeight w:val="635"/>
        </w:trPr>
        <w:tc>
          <w:tcPr>
            <w:tcW w:w="7440" w:type="dxa"/>
          </w:tcPr>
          <w:p w14:paraId="5C97FC29" w14:textId="0FFA3015" w:rsidR="000A5D72" w:rsidRPr="005600FC" w:rsidRDefault="000A5D72" w:rsidP="0021684A">
            <w:pPr>
              <w:spacing w:line="360" w:lineRule="auto"/>
            </w:pPr>
            <m:oMathPara>
              <m:oMath>
                <m:r>
                  <w:rPr>
                    <w:rFonts w:ascii="Cambria Math" w:eastAsia="SimSun" w:hAnsi="Cambria Math"/>
                  </w:rPr>
                  <m:t>u(x,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h</m:t>
                    </m:r>
                  </m:e>
                  <m:sup>
                    <m:r>
                      <w:rPr>
                        <w:rFonts w:ascii="Cambria Math" w:eastAsia="SimSun" w:hAnsi="Cambria Math"/>
                      </w:rPr>
                      <m:t>2</m:t>
                    </m:r>
                  </m:sup>
                </m:sSup>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d>
                      <m:dPr>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-1</m:t>
                        </m:r>
                      </m:e>
                    </m:d>
                  </m:num>
                  <m:den>
                    <m:r>
                      <w:rPr>
                        <w:rFonts w:ascii="Cambria Math" w:eastAsia="SimSun"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f>
                  <m:fPr>
                    <m:ctrlPr>
                      <w:rPr>
                        <w:rFonts w:ascii="Cambria Math" w:eastAsia="SimSun" w:hAnsi="Cambria Math"/>
                        <w:i/>
                      </w:rPr>
                    </m:ctrlPr>
                  </m:fPr>
                  <m:num>
                    <m:r>
                      <w:rPr>
                        <w:rFonts w:ascii="Cambria Math" w:eastAsia="SimSun" w:hAnsi="Cambria Math"/>
                      </w:rPr>
                      <m:t>dp</m:t>
                    </m:r>
                  </m:num>
                  <m:den>
                    <m:r>
                      <w:rPr>
                        <w:rFonts w:ascii="Cambria Math" w:eastAsia="SimSun" w:hAnsi="Cambria Math"/>
                      </w:rPr>
                      <m:t>dx</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1-</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 xml:space="preserve">U </m:t>
                </m:r>
              </m:oMath>
            </m:oMathPara>
          </w:p>
        </w:tc>
        <w:tc>
          <w:tcPr>
            <w:tcW w:w="1632" w:type="dxa"/>
          </w:tcPr>
          <w:p w14:paraId="4DB198AB"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2ECF484" w14:textId="421219AF" w:rsidR="008F470C" w:rsidRDefault="003E6908" w:rsidP="00F7371B">
      <w:pPr>
        <w:spacing w:before="120" w:after="120" w:line="360" w:lineRule="auto"/>
      </w:pPr>
      <w:r w:rsidRPr="003E6908">
        <w:t xml:space="preserve">La composante de vitesse </w:t>
      </w:r>
      <m:oMath>
        <m:r>
          <w:rPr>
            <w:rFonts w:ascii="Cambria Math" w:hAnsi="Cambria Math"/>
          </w:rPr>
          <m:t>v</m:t>
        </m:r>
      </m:oMath>
      <w:r>
        <w:t xml:space="preserve"> à travers l’épaisseur du film </w:t>
      </w:r>
      <w:r w:rsidRPr="003E6908">
        <w:t xml:space="preserve">est déduite en intégrant l'équation de continuité </w:t>
      </w:r>
      <w:r>
        <w:t>sur l'épaisseur du film:</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E6908" w:rsidRPr="00371C6A" w14:paraId="3FFD6F66" w14:textId="77777777" w:rsidTr="0021684A">
        <w:trPr>
          <w:trHeight w:val="635"/>
          <w:tblHeader/>
          <w:jc w:val="center"/>
        </w:trPr>
        <w:tc>
          <w:tcPr>
            <w:tcW w:w="7440" w:type="dxa"/>
            <w:vAlign w:val="center"/>
          </w:tcPr>
          <w:p w14:paraId="4F88B037" w14:textId="75545C66" w:rsidR="003E6908" w:rsidRPr="005600FC" w:rsidRDefault="006A2FF3" w:rsidP="0021684A">
            <w:pPr>
              <w:spacing w:line="360" w:lineRule="auto"/>
            </w:pPr>
            <m:oMathPara>
              <m:oMath>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∂v</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=0</m:t>
                </m:r>
              </m:oMath>
            </m:oMathPara>
          </w:p>
        </w:tc>
        <w:tc>
          <w:tcPr>
            <w:tcW w:w="1632" w:type="dxa"/>
            <w:vAlign w:val="center"/>
          </w:tcPr>
          <w:p w14:paraId="49DD0B0B" w14:textId="77777777" w:rsidR="003E6908" w:rsidRPr="00371C6A" w:rsidRDefault="003E690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1930894" w14:textId="4BFC5B69" w:rsidR="00E07ED6" w:rsidRDefault="007E7FC6" w:rsidP="00F7371B">
      <w:pPr>
        <w:spacing w:before="120" w:line="360" w:lineRule="auto"/>
      </w:pPr>
      <w:r w:rsidRPr="007E7FC6">
        <w:t xml:space="preserve">Avec les conditions limites </w:t>
      </w:r>
      <m:oMath>
        <m:r>
          <w:rPr>
            <w:rFonts w:ascii="Cambria Math" w:hAnsi="Cambria Math"/>
          </w:rPr>
          <m:t>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=0)=0</m:t>
        </m:r>
      </m:oMath>
      <w:r w:rsidRPr="007E7FC6">
        <w:t xml:space="preserve"> </w:t>
      </w:r>
      <w:r w:rsidR="00F7371B" w:rsidRPr="007E7FC6">
        <w:t>et</w:t>
      </w:r>
      <m:oMath>
        <m:r>
          <w:rPr>
            <w:rFonts w:ascii="Cambria Math" w:hAnsi="Cambria Math"/>
          </w:rPr>
          <m:t xml:space="preserve"> 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=1)=0</m:t>
        </m:r>
      </m:oMath>
      <w:r w:rsidRPr="007E7FC6">
        <w:t>, cela donne :</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E7FC6" w:rsidRPr="00371C6A" w14:paraId="5C7E0109" w14:textId="77777777" w:rsidTr="0021684A">
        <w:trPr>
          <w:trHeight w:val="635"/>
          <w:tblHeader/>
          <w:jc w:val="center"/>
        </w:trPr>
        <w:tc>
          <w:tcPr>
            <w:tcW w:w="7440" w:type="dxa"/>
            <w:vAlign w:val="center"/>
          </w:tcPr>
          <w:p w14:paraId="1F2B5507" w14:textId="4033F139" w:rsidR="007E7FC6" w:rsidRPr="005600FC" w:rsidRDefault="007E7FC6" w:rsidP="0021684A">
            <w:pPr>
              <w:spacing w:line="360" w:lineRule="auto"/>
            </w:pPr>
            <m:oMathPara>
              <m:oMath>
                <m:r>
                  <w:rPr>
                    <w:rFonts w:ascii="Cambria Math" w:eastAsia="SimSun" w:hAnsi="Cambria Math"/>
                  </w:rPr>
                  <m:t>v</m:t>
                </m:r>
                <m:d>
                  <m:dPr>
                    <m:ctrlPr>
                      <w:rPr>
                        <w:rFonts w:ascii="Cambria Math" w:eastAsia="SimSun" w:hAnsi="Cambria Math"/>
                        <w:i/>
                      </w:rPr>
                    </m:ctrlPr>
                  </m:dPr>
                  <m:e>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=-h</m:t>
                </m:r>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r>
                  <w:rPr>
                    <w:rFonts w:ascii="Cambria Math" w:eastAsia="SimSun" w:hAnsi="Cambria Math"/>
                  </w:rPr>
                  <m:t>+</m:t>
                </m:r>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acc>
                      <m:accPr>
                        <m:chr m:val="̅"/>
                        <m:ctrlPr>
                          <w:rPr>
                            <w:rFonts w:ascii="Cambria Math" w:eastAsia="SimSun" w:hAnsi="Cambria Math"/>
                            <w:i/>
                          </w:rPr>
                        </m:ctrlPr>
                      </m:accPr>
                      <m:e>
                        <m:r>
                          <w:rPr>
                            <w:rFonts w:ascii="Cambria Math" w:eastAsia="SimSun" w:hAnsi="Cambria Math"/>
                          </w:rPr>
                          <m:t>y</m:t>
                        </m:r>
                      </m:e>
                    </m:acc>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oMath>
            </m:oMathPara>
          </w:p>
        </w:tc>
        <w:tc>
          <w:tcPr>
            <w:tcW w:w="1632" w:type="dxa"/>
            <w:vAlign w:val="center"/>
          </w:tcPr>
          <w:p w14:paraId="5C69A8CF" w14:textId="77777777" w:rsidR="007E7FC6" w:rsidRPr="00371C6A" w:rsidRDefault="007E7FC6"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659C8E" w14:textId="2B542A3C" w:rsidR="007E7FC6" w:rsidRDefault="00E50D48" w:rsidP="0022637F">
      <w:pPr>
        <w:spacing w:before="120" w:after="120" w:line="360" w:lineRule="auto"/>
        <w:ind w:firstLine="709"/>
      </w:pPr>
      <w:r w:rsidRPr="00E50D48">
        <w:lastRenderedPageBreak/>
        <w:t>L</w:t>
      </w:r>
      <w:r>
        <w:t>’équation de l’énergie 2D discrétisée</w:t>
      </w:r>
      <w:r w:rsidRPr="00E50D48">
        <w:t xml:space="preserve"> est résolue en utilisant la</w:t>
      </w:r>
      <w:r>
        <w:t xml:space="preserve"> méthode des v</w:t>
      </w:r>
      <w:r w:rsidRPr="00E50D48">
        <w:t xml:space="preserve">olumes </w:t>
      </w:r>
      <w:r>
        <w:t>f</w:t>
      </w:r>
      <w:r w:rsidRPr="00E50D48">
        <w:t>inis</w:t>
      </w:r>
      <w:r>
        <w:t xml:space="preserve">. La discrétisation classique </w:t>
      </w:r>
      <w:r w:rsidRPr="00E50D48">
        <w:t xml:space="preserve">avec 80 </w:t>
      </w:r>
      <w:r>
        <w:t>volumes équidistant</w:t>
      </w:r>
      <w:r w:rsidRPr="00E50D48">
        <w:t xml:space="preserve">s dans la direction </w:t>
      </w:r>
      <m:oMath>
        <m:r>
          <w:rPr>
            <w:rFonts w:ascii="Cambria Math" w:hAnsi="Cambria Math"/>
          </w:rPr>
          <m:t>x</m:t>
        </m:r>
      </m:oMath>
      <w:r w:rsidRPr="00E50D48">
        <w:t xml:space="preserve"> et un nombre différent de </w:t>
      </w:r>
      <w:r>
        <w:t>volumes</w:t>
      </w:r>
      <w:r w:rsidRPr="00E50D48">
        <w:t xml:space="preserve"> sur l'épaisseur du film ont été utilisées. </w:t>
      </w:r>
      <w:r w:rsidR="00AF41A2">
        <w:t xml:space="preserve">Ce dernier </w:t>
      </w:r>
      <w:r w:rsidRPr="00E50D48">
        <w:t xml:space="preserve">est Ny = 10, 20, 40, 50, 80, 100 et 160. Dans </w:t>
      </w:r>
      <w:r w:rsidR="005D0389">
        <w:t>la</w:t>
      </w:r>
      <w:r w:rsidR="005D0389" w:rsidRPr="00E50D48">
        <w:t xml:space="preserve"> premi</w:t>
      </w:r>
      <w:r w:rsidR="005D0389">
        <w:t>è</w:t>
      </w:r>
      <w:r w:rsidR="005D0389" w:rsidRPr="00E50D48">
        <w:t>r</w:t>
      </w:r>
      <w:r w:rsidR="005D0389">
        <w:t>e</w:t>
      </w:r>
      <w:r w:rsidR="005D0389" w:rsidRPr="00E50D48">
        <w:t xml:space="preserve"> </w:t>
      </w:r>
      <w:r w:rsidR="005D0389">
        <w:t>série</w:t>
      </w:r>
      <w:r>
        <w:t xml:space="preserve"> de calculs</w:t>
      </w:r>
      <w:r w:rsidRPr="00E50D48">
        <w:t xml:space="preserve">, la température ambiante de 20 °C </w:t>
      </w:r>
      <w:r w:rsidR="00360184">
        <w:t>est</w:t>
      </w:r>
      <w:r w:rsidRPr="00E50D48">
        <w:t xml:space="preserve"> imposée </w:t>
      </w:r>
      <w:r w:rsidR="005D0389">
        <w:t>aux</w:t>
      </w:r>
      <w:r w:rsidRPr="00E50D48">
        <w:t xml:space="preserve"> parois inférieure et </w:t>
      </w:r>
      <w:r w:rsidR="005D0389">
        <w:t>supérieure, ainsi qu’</w:t>
      </w:r>
      <w:r w:rsidRPr="00E50D48">
        <w:t>à l'entrée. Le gradien</w:t>
      </w:r>
      <w:r>
        <w:t>t de température</w:t>
      </w:r>
      <w:r w:rsidR="008265C3">
        <w:t xml:space="preserve"> </w:t>
      </w:r>
      <w:r w:rsidR="008265C3" w:rsidRPr="008265C3">
        <w:t xml:space="preserve">adimensionnel </w:t>
      </w:r>
      <w:r>
        <w:t>aux parois</w:t>
      </w:r>
      <w:r w:rsidRPr="00E50D48">
        <w:t xml:space="preserve"> </w:t>
      </w:r>
      <w:r w:rsidR="00360184">
        <w:t>est</w:t>
      </w:r>
      <w:r w:rsidRPr="00E50D48">
        <w:t xml:space="preserve"> </w:t>
      </w:r>
      <w:r>
        <w:t>calcul</w:t>
      </w:r>
      <w:r w:rsidR="005D0389">
        <w:t>é</w:t>
      </w:r>
      <w:r>
        <w:t xml:space="preserve">. </w:t>
      </w:r>
      <w:r w:rsidR="005D0389">
        <w:t>Il est</w:t>
      </w:r>
      <w:r w:rsidRPr="00E50D48">
        <w:t xml:space="preserve"> défini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F5515" w:rsidRPr="007F5515" w14:paraId="4934FC2F" w14:textId="77777777" w:rsidTr="00D06C32">
        <w:trPr>
          <w:trHeight w:val="635"/>
          <w:tblHeader/>
          <w:jc w:val="center"/>
        </w:trPr>
        <w:tc>
          <w:tcPr>
            <w:tcW w:w="7440" w:type="dxa"/>
            <w:vAlign w:val="center"/>
          </w:tcPr>
          <w:p w14:paraId="260CD5A4" w14:textId="277872AB" w:rsidR="007F5515" w:rsidRPr="007F5515" w:rsidRDefault="006A2FF3" w:rsidP="00D06C32">
            <w:pPr>
              <w:spacing w:line="360" w:lineRule="auto"/>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m:t>
                        </m:r>
                      </m:sub>
                    </m:sSub>
                  </m:den>
                </m:f>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oMath>
            </m:oMathPara>
          </w:p>
        </w:tc>
        <w:tc>
          <w:tcPr>
            <w:tcW w:w="1632" w:type="dxa"/>
            <w:vAlign w:val="center"/>
          </w:tcPr>
          <w:p w14:paraId="556CC7AC" w14:textId="77777777" w:rsidR="007F5515" w:rsidRPr="007F5515" w:rsidRDefault="007F5515"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7F5515">
              <w:rPr>
                <w:rFonts w:ascii="Times New Roman" w:eastAsia="Times New Roman" w:hAnsi="Times New Roman"/>
                <w:b/>
                <w:iCs w:val="0"/>
                <w:color w:val="auto"/>
                <w:sz w:val="22"/>
                <w:szCs w:val="22"/>
                <w:lang w:eastAsia="fr-FR"/>
              </w:rPr>
              <w:t xml:space="preserve"> </w:t>
            </w:r>
          </w:p>
        </w:tc>
      </w:tr>
    </w:tbl>
    <w:p w14:paraId="77ECD7AD" w14:textId="41EC1DF5" w:rsidR="007F5515" w:rsidRDefault="007F5515" w:rsidP="00884AF9">
      <w:pPr>
        <w:spacing w:before="120" w:after="120" w:line="360" w:lineRule="auto"/>
        <w:ind w:firstLine="709"/>
      </w:pPr>
      <w:r w:rsidRPr="007F5515">
        <w:t>Les rés</w:t>
      </w:r>
      <w:r w:rsidR="00DB2555">
        <w:t xml:space="preserve">ultats sont représentés sur la </w:t>
      </w:r>
      <w:r w:rsidR="00DB2555" w:rsidRPr="00DB2555">
        <w:rPr>
          <w:b/>
        </w:rPr>
        <w:fldChar w:fldCharType="begin"/>
      </w:r>
      <w:r w:rsidR="00DB2555" w:rsidRPr="00DB2555">
        <w:rPr>
          <w:b/>
        </w:rPr>
        <w:instrText xml:space="preserve"> REF _Ref536129823 \h </w:instrText>
      </w:r>
      <w:r w:rsidR="00DB2555">
        <w:rPr>
          <w:b/>
        </w:rPr>
        <w:instrText xml:space="preserve"> \* MERGEFORMAT </w:instrText>
      </w:r>
      <w:r w:rsidR="00DB2555" w:rsidRPr="00DB2555">
        <w:rPr>
          <w:b/>
        </w:rPr>
      </w:r>
      <w:r w:rsidR="00DB2555" w:rsidRPr="00DB2555">
        <w:rPr>
          <w:b/>
        </w:rPr>
        <w:fldChar w:fldCharType="separate"/>
      </w:r>
      <w:r w:rsidR="00C20694" w:rsidRPr="00C20694">
        <w:rPr>
          <w:b/>
          <w:iCs/>
        </w:rPr>
        <w:t xml:space="preserve">Figure </w:t>
      </w:r>
      <w:r w:rsidR="00C20694" w:rsidRPr="00C20694">
        <w:rPr>
          <w:b/>
          <w:iCs/>
          <w:noProof/>
        </w:rPr>
        <w:t>A.1</w:t>
      </w:r>
      <w:r w:rsidR="00C20694" w:rsidRPr="00C20694">
        <w:rPr>
          <w:b/>
          <w:iCs/>
          <w:noProof/>
        </w:rPr>
        <w:noBreakHyphen/>
        <w:t>2</w:t>
      </w:r>
      <w:r w:rsidR="00DB2555" w:rsidRPr="00DB2555">
        <w:rPr>
          <w:b/>
        </w:rPr>
        <w:fldChar w:fldCharType="end"/>
      </w:r>
      <w:r w:rsidR="00DB2555">
        <w:t xml:space="preserve"> </w:t>
      </w:r>
      <w:r w:rsidRPr="007F5515">
        <w:t>et</w:t>
      </w:r>
      <w:r w:rsidR="00DB2555">
        <w:t xml:space="preserve"> la</w:t>
      </w:r>
      <w:r w:rsidRPr="007F5515">
        <w:t xml:space="preserve"> </w:t>
      </w:r>
      <w:r w:rsidR="00DB2555" w:rsidRPr="00DB2555">
        <w:rPr>
          <w:b/>
        </w:rPr>
        <w:fldChar w:fldCharType="begin"/>
      </w:r>
      <w:r w:rsidR="00DB2555" w:rsidRPr="00DB2555">
        <w:rPr>
          <w:b/>
        </w:rPr>
        <w:instrText xml:space="preserve"> REF _Ref536129824 \h  \* MERGEFORMAT </w:instrText>
      </w:r>
      <w:r w:rsidR="00DB2555" w:rsidRPr="00DB2555">
        <w:rPr>
          <w:b/>
        </w:rPr>
      </w:r>
      <w:r w:rsidR="00DB2555" w:rsidRPr="00DB2555">
        <w:rPr>
          <w:b/>
        </w:rPr>
        <w:fldChar w:fldCharType="separate"/>
      </w:r>
      <w:r w:rsidR="00C20694" w:rsidRPr="00C20694">
        <w:rPr>
          <w:b/>
          <w:iCs/>
        </w:rPr>
        <w:t xml:space="preserve">Figure </w:t>
      </w:r>
      <w:r w:rsidR="00C20694" w:rsidRPr="00C20694">
        <w:rPr>
          <w:b/>
          <w:iCs/>
          <w:noProof/>
        </w:rPr>
        <w:t>A.1</w:t>
      </w:r>
      <w:r w:rsidR="00C20694" w:rsidRPr="00C20694">
        <w:rPr>
          <w:b/>
          <w:iCs/>
          <w:noProof/>
        </w:rPr>
        <w:noBreakHyphen/>
        <w:t>3</w:t>
      </w:r>
      <w:r w:rsidR="00DB2555" w:rsidRPr="00DB2555">
        <w:rPr>
          <w:b/>
        </w:rPr>
        <w:fldChar w:fldCharType="end"/>
      </w:r>
      <w:r w:rsidRPr="007F5515">
        <w:t xml:space="preserve"> montrent que les courbes se superposent à partir de Ny = 40 volumes. Une estimation de la précision est obtenue en utilisant l'écart relatif d</w:t>
      </w:r>
      <w:r w:rsidR="008265C3">
        <w:t>u</w:t>
      </w:r>
      <w:r w:rsidRPr="007F5515">
        <w:t xml:space="preserve"> gradient de température</w:t>
      </w:r>
      <w:r w:rsidR="008265C3">
        <w:t xml:space="preserve"> adimensionnel</w:t>
      </w:r>
      <w:r w:rsidRPr="007F5515">
        <w:t xml:space="preserve"> qu</w:t>
      </w:r>
      <w:r w:rsidR="00DA0453">
        <w:t xml:space="preserve">i </w:t>
      </w:r>
      <w:r w:rsidR="008265C3">
        <w:t>est</w:t>
      </w:r>
      <w:r w:rsidR="00DA0453">
        <w:t xml:space="preserve"> défini dans l'équation </w:t>
      </w:r>
      <w:r w:rsidR="00DA0453" w:rsidRPr="00DA0453">
        <w:rPr>
          <w:b/>
        </w:rPr>
        <w:fldChar w:fldCharType="begin"/>
      </w:r>
      <w:r w:rsidR="00DA0453" w:rsidRPr="00DA0453">
        <w:rPr>
          <w:b/>
        </w:rPr>
        <w:instrText xml:space="preserve"> REF _Ref536008842 \r \h </w:instrText>
      </w:r>
      <w:r w:rsidR="00DA0453">
        <w:rPr>
          <w:b/>
        </w:rPr>
        <w:instrText xml:space="preserve"> \* MERGEFORMAT </w:instrText>
      </w:r>
      <w:r w:rsidR="00DA0453" w:rsidRPr="00DA0453">
        <w:rPr>
          <w:b/>
        </w:rPr>
      </w:r>
      <w:r w:rsidR="00DA0453" w:rsidRPr="00DA0453">
        <w:rPr>
          <w:b/>
        </w:rPr>
        <w:fldChar w:fldCharType="separate"/>
      </w:r>
      <w:r w:rsidR="00C20694">
        <w:rPr>
          <w:b/>
        </w:rPr>
        <w:t>Eq.A.6</w:t>
      </w:r>
      <w:r w:rsidR="00DA0453" w:rsidRPr="00DA0453">
        <w:rPr>
          <w:b/>
        </w:rPr>
        <w:fldChar w:fldCharType="end"/>
      </w:r>
      <w:r w:rsidRPr="007F5515">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E50D48" w:rsidRPr="00371C6A" w14:paraId="6834BD27" w14:textId="77777777" w:rsidTr="00D06C32">
        <w:trPr>
          <w:trHeight w:val="635"/>
          <w:tblHeader/>
          <w:jc w:val="center"/>
        </w:trPr>
        <w:tc>
          <w:tcPr>
            <w:tcW w:w="7440" w:type="dxa"/>
            <w:vAlign w:val="center"/>
          </w:tcPr>
          <w:p w14:paraId="7EE6AE23" w14:textId="616C4A30" w:rsidR="00E50D48" w:rsidRPr="00CE26AF" w:rsidRDefault="00E50D48" w:rsidP="00D06C32">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y</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for </m:t>
                </m:r>
                <m:acc>
                  <m:accPr>
                    <m:chr m:val="̅"/>
                    <m:ctrlPr>
                      <w:rPr>
                        <w:rFonts w:ascii="Cambria Math" w:hAnsi="Cambria Math"/>
                        <w:i/>
                      </w:rPr>
                    </m:ctrlPr>
                  </m:accPr>
                  <m:e>
                    <m:r>
                      <w:rPr>
                        <w:rFonts w:ascii="Cambria Math" w:hAnsi="Cambria Math"/>
                      </w:rPr>
                      <m:t>y</m:t>
                    </m:r>
                  </m:e>
                </m:acc>
                <m:r>
                  <w:rPr>
                    <w:rFonts w:ascii="Cambria Math" w:hAnsi="Cambria Math"/>
                  </w:rPr>
                  <m:t xml:space="preserve">=0 or </m:t>
                </m:r>
                <m:acc>
                  <m:accPr>
                    <m:chr m:val="̅"/>
                    <m:ctrlPr>
                      <w:rPr>
                        <w:rFonts w:ascii="Cambria Math" w:hAnsi="Cambria Math"/>
                        <w:i/>
                      </w:rPr>
                    </m:ctrlPr>
                  </m:accPr>
                  <m:e>
                    <m:r>
                      <w:rPr>
                        <w:rFonts w:ascii="Cambria Math" w:hAnsi="Cambria Math"/>
                      </w:rPr>
                      <m:t>y</m:t>
                    </m:r>
                  </m:e>
                </m:acc>
                <m:r>
                  <w:rPr>
                    <w:rFonts w:ascii="Cambria Math" w:hAnsi="Cambria Math"/>
                  </w:rPr>
                  <m:t>=1</m:t>
                </m:r>
              </m:oMath>
            </m:oMathPara>
          </w:p>
        </w:tc>
        <w:tc>
          <w:tcPr>
            <w:tcW w:w="1632" w:type="dxa"/>
            <w:vAlign w:val="center"/>
          </w:tcPr>
          <w:p w14:paraId="72B36BA0" w14:textId="77777777" w:rsidR="00E50D48" w:rsidRPr="00371C6A" w:rsidRDefault="00E50D4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bookmarkStart w:id="3189" w:name="_Ref536008842"/>
            <w:r w:rsidRPr="005600FC">
              <w:rPr>
                <w:rFonts w:ascii="Times New Roman" w:eastAsia="Times New Roman" w:hAnsi="Times New Roman"/>
                <w:b/>
                <w:iCs w:val="0"/>
                <w:color w:val="auto"/>
                <w:sz w:val="22"/>
                <w:szCs w:val="22"/>
                <w:lang w:eastAsia="fr-FR"/>
              </w:rPr>
              <w:t xml:space="preserve"> </w:t>
            </w:r>
            <w:bookmarkEnd w:id="3189"/>
          </w:p>
        </w:tc>
      </w:tr>
    </w:tbl>
    <w:p w14:paraId="77CC97C1" w14:textId="4B398F3F" w:rsidR="00E50D48" w:rsidRDefault="00011BBC" w:rsidP="00360184">
      <w:pPr>
        <w:spacing w:before="120" w:line="360" w:lineRule="auto"/>
      </w:pPr>
      <w:proofErr w:type="gramStart"/>
      <w:r w:rsidRPr="00011BBC">
        <w:t>où</w:t>
      </w:r>
      <w:proofErr w:type="gramEnd"/>
      <w:r w:rsidRPr="00011BBC">
        <w:t xml:space="preserve">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ref</m:t>
            </m:r>
          </m:sub>
        </m:sSub>
        <m:r>
          <m:rPr>
            <m:sty m:val="p"/>
          </m:rPr>
          <w:rPr>
            <w:rFonts w:ascii="Cambria Math" w:hAnsi="Cambria Math"/>
          </w:rPr>
          <m:t xml:space="preserve">  </m:t>
        </m:r>
      </m:oMath>
      <w:r>
        <w:t xml:space="preserve"> </w:t>
      </w:r>
      <w:r w:rsidR="004C2D5D">
        <w:t xml:space="preserve">est la solution obtenue avec la discrétisation </w:t>
      </w:r>
      <w:r w:rsidRPr="00011BBC">
        <w:t>la plus fine Ny = 160.</w:t>
      </w:r>
    </w:p>
    <w:p w14:paraId="5291A10F" w14:textId="54C1241A" w:rsidR="00011BBC" w:rsidRDefault="0008054A" w:rsidP="000927E0">
      <w:pPr>
        <w:spacing w:line="360" w:lineRule="auto"/>
        <w:ind w:firstLine="709"/>
      </w:pPr>
      <w:r w:rsidRPr="0008054A">
        <w:t xml:space="preserve">La variation de ces écarts relatifs </w:t>
      </w:r>
      <w:r w:rsidR="00D96F70">
        <w:t>en fonction du</w:t>
      </w:r>
      <w:r w:rsidRPr="0008054A">
        <w:t xml:space="preserve"> nombre de volumes à travers l'épaisseur du film</w:t>
      </w:r>
      <w:r w:rsidR="00D96F70">
        <w:t xml:space="preserve"> est représentée à la </w:t>
      </w:r>
      <w:r w:rsidR="00511816" w:rsidRPr="00511816">
        <w:rPr>
          <w:b/>
        </w:rPr>
        <w:fldChar w:fldCharType="begin"/>
      </w:r>
      <w:r w:rsidR="00511816" w:rsidRPr="00511816">
        <w:rPr>
          <w:b/>
        </w:rPr>
        <w:instrText xml:space="preserve"> REF _Ref536129825 \h </w:instrText>
      </w:r>
      <w:r w:rsidR="00511816">
        <w:rPr>
          <w:b/>
        </w:rPr>
        <w:instrText xml:space="preserve"> \* MERGEFORMAT </w:instrText>
      </w:r>
      <w:r w:rsidR="00511816" w:rsidRPr="00511816">
        <w:rPr>
          <w:b/>
        </w:rPr>
      </w:r>
      <w:r w:rsidR="00511816" w:rsidRPr="00511816">
        <w:rPr>
          <w:b/>
        </w:rPr>
        <w:fldChar w:fldCharType="separate"/>
      </w:r>
      <w:r w:rsidR="00C20694" w:rsidRPr="00C20694">
        <w:rPr>
          <w:b/>
        </w:rPr>
        <w:t xml:space="preserve">Figure </w:t>
      </w:r>
      <w:r w:rsidR="00C20694" w:rsidRPr="00C20694">
        <w:rPr>
          <w:b/>
          <w:noProof/>
        </w:rPr>
        <w:t>A.1</w:t>
      </w:r>
      <w:r w:rsidR="00C20694" w:rsidRPr="00C20694">
        <w:rPr>
          <w:b/>
          <w:noProof/>
        </w:rPr>
        <w:noBreakHyphen/>
        <w:t>4</w:t>
      </w:r>
      <w:r w:rsidR="00511816" w:rsidRPr="00511816">
        <w:rPr>
          <w:b/>
        </w:rPr>
        <w:fldChar w:fldCharType="end"/>
      </w:r>
      <w:r w:rsidR="0041076C">
        <w:rPr>
          <w:b/>
        </w:rPr>
        <w:t>(</w:t>
      </w:r>
      <w:r w:rsidR="00D96F70" w:rsidRPr="0041076C">
        <w:rPr>
          <w:b/>
        </w:rPr>
        <w:t>a</w:t>
      </w:r>
      <w:r w:rsidR="0041076C">
        <w:rPr>
          <w:b/>
        </w:rPr>
        <w:t>)</w:t>
      </w:r>
      <w:r w:rsidRPr="0008054A">
        <w:t xml:space="preserve"> et le temps de calcul est </w:t>
      </w:r>
      <w:r w:rsidR="00BD0661">
        <w:t>illustré</w:t>
      </w:r>
      <w:r w:rsidRPr="0008054A">
        <w:t xml:space="preserve"> à la </w:t>
      </w:r>
      <w:r w:rsidR="00511816" w:rsidRPr="00511816">
        <w:rPr>
          <w:b/>
        </w:rPr>
        <w:fldChar w:fldCharType="begin"/>
      </w:r>
      <w:r w:rsidR="00511816" w:rsidRPr="00511816">
        <w:rPr>
          <w:b/>
        </w:rPr>
        <w:instrText xml:space="preserve"> REF _Ref536129825 \h  \* MERGEFORMAT </w:instrText>
      </w:r>
      <w:r w:rsidR="00511816" w:rsidRPr="00511816">
        <w:rPr>
          <w:b/>
        </w:rPr>
      </w:r>
      <w:r w:rsidR="00511816" w:rsidRPr="00511816">
        <w:rPr>
          <w:b/>
        </w:rPr>
        <w:fldChar w:fldCharType="separate"/>
      </w:r>
      <w:r w:rsidR="00C20694" w:rsidRPr="00C20694">
        <w:rPr>
          <w:b/>
        </w:rPr>
        <w:t xml:space="preserve">Figure </w:t>
      </w:r>
      <w:r w:rsidR="00C20694" w:rsidRPr="00C20694">
        <w:rPr>
          <w:b/>
          <w:noProof/>
        </w:rPr>
        <w:t>A.1</w:t>
      </w:r>
      <w:r w:rsidR="00C20694" w:rsidRPr="00C20694">
        <w:rPr>
          <w:b/>
          <w:noProof/>
        </w:rPr>
        <w:noBreakHyphen/>
        <w:t>4</w:t>
      </w:r>
      <w:r w:rsidR="00511816" w:rsidRPr="00511816">
        <w:rPr>
          <w:b/>
        </w:rPr>
        <w:fldChar w:fldCharType="end"/>
      </w:r>
      <w:r w:rsidR="0041076C">
        <w:rPr>
          <w:b/>
        </w:rPr>
        <w:t>(</w:t>
      </w:r>
      <w:r w:rsidRPr="0041076C">
        <w:rPr>
          <w:b/>
        </w:rPr>
        <w:t>b</w:t>
      </w:r>
      <w:r w:rsidR="0041076C">
        <w:rPr>
          <w:b/>
        </w:rPr>
        <w:t>)</w:t>
      </w:r>
      <w:r w:rsidRPr="0008054A">
        <w:t>. Une augmentation rap</w:t>
      </w:r>
      <w:r w:rsidR="00D96F70">
        <w:t>ide du temps de calcul avec le nombre de volume est remarquée</w:t>
      </w:r>
      <w:r w:rsidRPr="0008054A">
        <w:t xml:space="preserve">. Par exemple, le cas de calcul avec Ny = 80 nécessitait 1,844 s, alors que le temps de calcul avec Ny = 160 </w:t>
      </w:r>
      <w:r w:rsidR="00C21794">
        <w:t>est</w:t>
      </w:r>
      <w:r w:rsidRPr="0008054A">
        <w:t xml:space="preserve"> d'un ordre de grandeur supérieur. Toutefois, pour des raisons de précision, le maillage avec Ny = 160 </w:t>
      </w:r>
      <w:r w:rsidR="00360184">
        <w:t>est</w:t>
      </w:r>
      <w:r w:rsidRPr="0008054A">
        <w:t xml:space="preserve"> choisi comm</w:t>
      </w:r>
      <w:r w:rsidR="00C21794">
        <w:t xml:space="preserve">e solution de référence pour la </w:t>
      </w:r>
      <w:r w:rsidRPr="0008054A">
        <w:t>suit</w:t>
      </w:r>
      <w:r w:rsidR="00C21794">
        <w:t>e</w:t>
      </w:r>
      <w:r w:rsidR="005676E2">
        <w:t>.</w:t>
      </w:r>
      <w:r w:rsidRPr="0008054A">
        <w:t xml:space="preserve"> </w:t>
      </w:r>
      <w:r w:rsidR="005676E2">
        <w:t>S</w:t>
      </w:r>
      <w:r w:rsidRPr="0008054A">
        <w:t xml:space="preserve">es valeurs numériques des gradients de température </w:t>
      </w:r>
      <w:r w:rsidR="00C21794">
        <w:t>aux</w:t>
      </w:r>
      <w:r w:rsidRPr="0008054A">
        <w:t xml:space="preserve"> parois sont données dans le </w:t>
      </w:r>
      <w:r w:rsidR="00A95F0A" w:rsidRPr="00A95F0A">
        <w:rPr>
          <w:b/>
        </w:rPr>
        <w:fldChar w:fldCharType="begin"/>
      </w:r>
      <w:r w:rsidR="00A95F0A" w:rsidRPr="00A95F0A">
        <w:rPr>
          <w:b/>
        </w:rPr>
        <w:instrText xml:space="preserve"> REF _Ref536130757 \h  \* MERGEFORMAT </w:instrText>
      </w:r>
      <w:r w:rsidR="00A95F0A" w:rsidRPr="00A95F0A">
        <w:rPr>
          <w:b/>
        </w:rPr>
      </w:r>
      <w:r w:rsidR="00A95F0A" w:rsidRPr="00A95F0A">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A95F0A" w:rsidRPr="00A95F0A">
        <w:rPr>
          <w:b/>
        </w:rPr>
        <w:fldChar w:fldCharType="end"/>
      </w:r>
      <w:r w:rsidR="00A95F0A">
        <w:rPr>
          <w:b/>
        </w:rPr>
        <w:t xml:space="preserve"> </w:t>
      </w:r>
      <w:r w:rsidR="00BD0661">
        <w:t xml:space="preserve">à la section </w:t>
      </w:r>
      <w:r w:rsidR="006C66E3" w:rsidRPr="006C66E3">
        <w:rPr>
          <w:b/>
        </w:rPr>
        <w:fldChar w:fldCharType="begin"/>
      </w:r>
      <w:r w:rsidR="006C66E3" w:rsidRPr="006C66E3">
        <w:rPr>
          <w:b/>
        </w:rPr>
        <w:instrText xml:space="preserve"> REF _Ref536104119 \w \h </w:instrText>
      </w:r>
      <w:r w:rsidR="006C66E3">
        <w:rPr>
          <w:b/>
        </w:rPr>
        <w:instrText xml:space="preserve"> \* MERGEFORMAT </w:instrText>
      </w:r>
      <w:r w:rsidR="006C66E3" w:rsidRPr="006C66E3">
        <w:rPr>
          <w:b/>
        </w:rPr>
      </w:r>
      <w:r w:rsidR="006C66E3" w:rsidRPr="006C66E3">
        <w:rPr>
          <w:b/>
        </w:rPr>
        <w:fldChar w:fldCharType="separate"/>
      </w:r>
      <w:r w:rsidR="00C20694">
        <w:rPr>
          <w:b/>
        </w:rPr>
        <w:t>A.5</w:t>
      </w:r>
      <w:r w:rsidR="006C66E3" w:rsidRPr="006C66E3">
        <w:rPr>
          <w:b/>
        </w:rPr>
        <w:fldChar w:fldCharType="end"/>
      </w:r>
      <w:r w:rsidRPr="0008054A">
        <w:t>.</w:t>
      </w:r>
    </w:p>
    <w:tbl>
      <w:tblPr>
        <w:tblW w:w="0" w:type="auto"/>
        <w:tblLook w:val="04A0" w:firstRow="1" w:lastRow="0" w:firstColumn="1" w:lastColumn="0" w:noHBand="0" w:noVBand="1"/>
      </w:tblPr>
      <w:tblGrid>
        <w:gridCol w:w="8844"/>
      </w:tblGrid>
      <w:tr w:rsidR="00884AF9" w:rsidRPr="0054713D" w14:paraId="369E760A" w14:textId="77777777" w:rsidTr="00D06C32">
        <w:tc>
          <w:tcPr>
            <w:tcW w:w="8844" w:type="dxa"/>
          </w:tcPr>
          <w:p w14:paraId="06C109B7" w14:textId="6EB6C69D" w:rsidR="00884AF9" w:rsidRPr="0054713D" w:rsidRDefault="00785AFD" w:rsidP="00D06C32">
            <w:pPr>
              <w:pStyle w:val="MDPI52figure"/>
              <w:rPr>
                <w:b/>
                <w:color w:val="auto"/>
              </w:rPr>
            </w:pPr>
            <w:r w:rsidRPr="00785AFD">
              <w:rPr>
                <w:b/>
                <w:noProof/>
                <w:color w:val="auto"/>
                <w:lang w:val="fr-FR" w:eastAsia="fr-FR" w:bidi="ar-SA"/>
              </w:rPr>
              <w:drawing>
                <wp:inline distT="0" distB="0" distL="0" distR="0" wp14:anchorId="74EE7995" wp14:editId="1C636E86">
                  <wp:extent cx="5113037" cy="2326234"/>
                  <wp:effectExtent l="0" t="0" r="0" b="0"/>
                  <wp:docPr id="3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0"/>
                          <a:stretch>
                            <a:fillRect/>
                          </a:stretch>
                        </pic:blipFill>
                        <pic:spPr>
                          <a:xfrm>
                            <a:off x="0" y="0"/>
                            <a:ext cx="5130401" cy="2334134"/>
                          </a:xfrm>
                          <a:prstGeom prst="rect">
                            <a:avLst/>
                          </a:prstGeom>
                        </pic:spPr>
                      </pic:pic>
                    </a:graphicData>
                  </a:graphic>
                </wp:inline>
              </w:drawing>
            </w:r>
          </w:p>
        </w:tc>
      </w:tr>
    </w:tbl>
    <w:p w14:paraId="78233F30" w14:textId="0C37B0C2" w:rsidR="00884AF9" w:rsidRPr="00476664" w:rsidRDefault="00DB2555" w:rsidP="00476664">
      <w:pPr>
        <w:spacing w:after="240"/>
        <w:jc w:val="center"/>
      </w:pPr>
      <w:bookmarkStart w:id="3190" w:name="_Ref536129823"/>
      <w:bookmarkStart w:id="3191" w:name="_Toc53680057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3190"/>
      <w:r w:rsidRPr="00DB2555">
        <w:rPr>
          <w:iCs/>
        </w:rPr>
        <w:t> </w:t>
      </w:r>
      <w:r w:rsidR="00476664">
        <w:t>:</w:t>
      </w:r>
      <w:r w:rsidR="00884AF9" w:rsidRPr="00476664">
        <w:t xml:space="preserve"> </w:t>
      </w:r>
      <w:r w:rsidR="00476664" w:rsidRPr="00476664">
        <w:t xml:space="preserve">Gradient de température </w:t>
      </w:r>
      <w:r w:rsidR="00C036EE">
        <w:t>adimensionnel</w:t>
      </w:r>
      <w:r w:rsidR="00476664" w:rsidRPr="00476664">
        <w:t xml:space="preserve"> </w:t>
      </w:r>
      <w:r w:rsidR="00476664">
        <w:t>à la</w:t>
      </w:r>
      <w:r w:rsidR="00476664" w:rsidRPr="00476664">
        <w:t xml:space="preserve"> paro</w:t>
      </w:r>
      <w:r w:rsidR="00476664">
        <w:t xml:space="preserve">i inférieure, obtenu </w:t>
      </w:r>
      <w:r w:rsidR="00C036EE">
        <w:t>avec</w:t>
      </w:r>
      <w:r w:rsidR="00476664">
        <w:t xml:space="preserve"> la </w:t>
      </w:r>
      <w:r w:rsidR="00884AF9" w:rsidRPr="00476664">
        <w:t xml:space="preserve">NDM </w:t>
      </w:r>
      <w:r w:rsidR="00C036EE">
        <w:t>et</w:t>
      </w:r>
      <w:r w:rsidR="00884AF9" w:rsidRPr="00476664">
        <w:t xml:space="preserve"> </w:t>
      </w:r>
      <w:r w:rsidR="00476664" w:rsidRPr="00476664">
        <w:t>les températures imposées</w:t>
      </w:r>
      <w:r w:rsidR="000A4E1C">
        <w:t xml:space="preserve"> aux parois</w:t>
      </w:r>
      <w:r w:rsidR="00476664" w:rsidRPr="00476664">
        <w:t xml:space="preserve"> </w:t>
      </w:r>
      <w:r w:rsidR="00884AF9" w:rsidRPr="00476664">
        <w:t>(h1/h2=2, Nx=80).</w:t>
      </w:r>
      <w:bookmarkEnd w:id="3191"/>
    </w:p>
    <w:tbl>
      <w:tblPr>
        <w:tblW w:w="0" w:type="auto"/>
        <w:tblLook w:val="04A0" w:firstRow="1" w:lastRow="0" w:firstColumn="1" w:lastColumn="0" w:noHBand="0" w:noVBand="1"/>
      </w:tblPr>
      <w:tblGrid>
        <w:gridCol w:w="8844"/>
      </w:tblGrid>
      <w:tr w:rsidR="00884AF9" w:rsidRPr="0054713D" w14:paraId="480B0AB1" w14:textId="77777777" w:rsidTr="00CE046A">
        <w:tc>
          <w:tcPr>
            <w:tcW w:w="8844" w:type="dxa"/>
          </w:tcPr>
          <w:p w14:paraId="7B3C014E" w14:textId="448A6CC8" w:rsidR="00884AF9" w:rsidRPr="0054713D" w:rsidRDefault="00785AFD" w:rsidP="00D06C32">
            <w:pPr>
              <w:pStyle w:val="MDPI52figure"/>
              <w:rPr>
                <w:color w:val="auto"/>
              </w:rPr>
            </w:pPr>
            <w:r w:rsidRPr="00785AFD">
              <w:rPr>
                <w:noProof/>
                <w:color w:val="auto"/>
                <w:lang w:val="fr-FR" w:eastAsia="fr-FR" w:bidi="ar-SA"/>
              </w:rPr>
              <w:lastRenderedPageBreak/>
              <w:drawing>
                <wp:inline distT="0" distB="0" distL="0" distR="0" wp14:anchorId="0D7C0954" wp14:editId="0D2D1DB0">
                  <wp:extent cx="5034451" cy="2520000"/>
                  <wp:effectExtent l="0" t="0" r="0" b="0"/>
                  <wp:docPr id="2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1"/>
                          <a:stretch>
                            <a:fillRect/>
                          </a:stretch>
                        </pic:blipFill>
                        <pic:spPr>
                          <a:xfrm>
                            <a:off x="0" y="0"/>
                            <a:ext cx="5034451" cy="2520000"/>
                          </a:xfrm>
                          <a:prstGeom prst="rect">
                            <a:avLst/>
                          </a:prstGeom>
                        </pic:spPr>
                      </pic:pic>
                    </a:graphicData>
                  </a:graphic>
                </wp:inline>
              </w:drawing>
            </w:r>
          </w:p>
        </w:tc>
      </w:tr>
    </w:tbl>
    <w:p w14:paraId="4A35B6B8" w14:textId="2AE62B00" w:rsidR="00597CA8" w:rsidRPr="00476664" w:rsidRDefault="00DB2555" w:rsidP="00597CA8">
      <w:pPr>
        <w:spacing w:after="240"/>
        <w:jc w:val="center"/>
      </w:pPr>
      <w:bookmarkStart w:id="3192" w:name="_Ref536129824"/>
      <w:bookmarkStart w:id="3193" w:name="_Toc536800576"/>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3</w:t>
      </w:r>
      <w:r w:rsidR="0019727E">
        <w:rPr>
          <w:iCs/>
        </w:rPr>
        <w:fldChar w:fldCharType="end"/>
      </w:r>
      <w:bookmarkEnd w:id="3192"/>
      <w:r w:rsidR="00597CA8">
        <w:t> :</w:t>
      </w:r>
      <w:r w:rsidR="00597CA8" w:rsidRPr="00476664">
        <w:t xml:space="preserve"> Gradient de température </w:t>
      </w:r>
      <w:r w:rsidR="00CE046A">
        <w:t>adimensionnel</w:t>
      </w:r>
      <w:r w:rsidR="00597CA8" w:rsidRPr="00476664">
        <w:t xml:space="preserve"> </w:t>
      </w:r>
      <w:r w:rsidR="00597CA8">
        <w:t>à la</w:t>
      </w:r>
      <w:r w:rsidR="00597CA8" w:rsidRPr="00476664">
        <w:t xml:space="preserve"> paro</w:t>
      </w:r>
      <w:r w:rsidR="00597CA8">
        <w:t xml:space="preserve">i supérieure, obtenu </w:t>
      </w:r>
      <w:r w:rsidR="005F68AB">
        <w:t>avec</w:t>
      </w:r>
      <w:r w:rsidR="00597CA8">
        <w:t xml:space="preserve"> la </w:t>
      </w:r>
      <w:r w:rsidR="00597CA8" w:rsidRPr="00476664">
        <w:t xml:space="preserve">NDM </w:t>
      </w:r>
      <w:r w:rsidR="005F68AB">
        <w:t>et</w:t>
      </w:r>
      <w:r w:rsidR="00597CA8" w:rsidRPr="00476664">
        <w:t xml:space="preserve"> les températures imposées</w:t>
      </w:r>
      <w:r w:rsidR="00597CA8">
        <w:t xml:space="preserve"> aux parois</w:t>
      </w:r>
      <w:r w:rsidR="007D70BB">
        <w:t xml:space="preserve"> (h1/h2</w:t>
      </w:r>
      <w:r w:rsidR="00597CA8" w:rsidRPr="00476664">
        <w:t>=2, Nx=80).</w:t>
      </w:r>
      <w:bookmarkEnd w:id="3193"/>
    </w:p>
    <w:tbl>
      <w:tblPr>
        <w:tblW w:w="0" w:type="auto"/>
        <w:tblLook w:val="04A0" w:firstRow="1" w:lastRow="0" w:firstColumn="1" w:lastColumn="0" w:noHBand="0" w:noVBand="1"/>
      </w:tblPr>
      <w:tblGrid>
        <w:gridCol w:w="4596"/>
        <w:gridCol w:w="4476"/>
      </w:tblGrid>
      <w:tr w:rsidR="00884AF9" w:rsidRPr="0054713D" w14:paraId="22348186" w14:textId="77777777" w:rsidTr="00DB2555">
        <w:tc>
          <w:tcPr>
            <w:tcW w:w="4596" w:type="dxa"/>
          </w:tcPr>
          <w:p w14:paraId="7D06383F" w14:textId="367A2213" w:rsidR="00884AF9" w:rsidRPr="0054713D" w:rsidRDefault="000B1F8C" w:rsidP="00D06C32">
            <w:pPr>
              <w:pStyle w:val="MDPI52figure"/>
              <w:rPr>
                <w:color w:val="auto"/>
              </w:rPr>
            </w:pPr>
            <w:r>
              <w:rPr>
                <w:noProof/>
                <w:lang w:val="fr-FR" w:eastAsia="fr-FR" w:bidi="ar-SA"/>
              </w:rPr>
              <w:drawing>
                <wp:inline distT="0" distB="0" distL="0" distR="0" wp14:anchorId="067A0D7F" wp14:editId="0E219182">
                  <wp:extent cx="2704762" cy="18000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04762" cy="1800000"/>
                          </a:xfrm>
                          <a:prstGeom prst="rect">
                            <a:avLst/>
                          </a:prstGeom>
                        </pic:spPr>
                      </pic:pic>
                    </a:graphicData>
                  </a:graphic>
                </wp:inline>
              </w:drawing>
            </w:r>
          </w:p>
          <w:p w14:paraId="72A8D17A" w14:textId="77777777" w:rsidR="00884AF9" w:rsidRPr="0054713D" w:rsidRDefault="00884AF9" w:rsidP="00D06C32">
            <w:pPr>
              <w:pStyle w:val="MDPI52figure"/>
              <w:rPr>
                <w:color w:val="auto"/>
              </w:rPr>
            </w:pPr>
            <w:r w:rsidRPr="0054713D">
              <w:rPr>
                <w:color w:val="auto"/>
              </w:rPr>
              <w:t>(</w:t>
            </w:r>
            <w:r w:rsidRPr="0054713D">
              <w:rPr>
                <w:b/>
                <w:color w:val="auto"/>
              </w:rPr>
              <w:t>a</w:t>
            </w:r>
            <w:r w:rsidRPr="0054713D">
              <w:rPr>
                <w:color w:val="auto"/>
              </w:rPr>
              <w:t>)</w:t>
            </w:r>
          </w:p>
        </w:tc>
        <w:tc>
          <w:tcPr>
            <w:tcW w:w="4476" w:type="dxa"/>
          </w:tcPr>
          <w:p w14:paraId="51793A9E" w14:textId="79D549A2" w:rsidR="00884AF9" w:rsidRPr="0054713D" w:rsidRDefault="000B1F8C" w:rsidP="00D06C32">
            <w:pPr>
              <w:pStyle w:val="MDPI52figure"/>
              <w:rPr>
                <w:color w:val="auto"/>
              </w:rPr>
            </w:pPr>
            <w:r w:rsidRPr="000B1F8C">
              <w:rPr>
                <w:noProof/>
                <w:color w:val="auto"/>
                <w:lang w:val="fr-FR" w:eastAsia="fr-FR" w:bidi="ar-SA"/>
              </w:rPr>
              <w:drawing>
                <wp:inline distT="0" distB="0" distL="0" distR="0" wp14:anchorId="0676CAEF" wp14:editId="0ED09787">
                  <wp:extent cx="2701523" cy="1800000"/>
                  <wp:effectExtent l="0" t="0" r="381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3"/>
                          <a:stretch>
                            <a:fillRect/>
                          </a:stretch>
                        </pic:blipFill>
                        <pic:spPr>
                          <a:xfrm>
                            <a:off x="0" y="0"/>
                            <a:ext cx="2701523" cy="1800000"/>
                          </a:xfrm>
                          <a:prstGeom prst="rect">
                            <a:avLst/>
                          </a:prstGeom>
                        </pic:spPr>
                      </pic:pic>
                    </a:graphicData>
                  </a:graphic>
                </wp:inline>
              </w:drawing>
            </w:r>
          </w:p>
          <w:p w14:paraId="32CA9EA2" w14:textId="77777777" w:rsidR="00884AF9" w:rsidRPr="0054713D" w:rsidRDefault="00884AF9" w:rsidP="00D06C32">
            <w:pPr>
              <w:pStyle w:val="MDPI52figure"/>
              <w:rPr>
                <w:color w:val="auto"/>
              </w:rPr>
            </w:pPr>
            <w:r w:rsidRPr="0054713D">
              <w:rPr>
                <w:color w:val="auto"/>
              </w:rPr>
              <w:t>(</w:t>
            </w:r>
            <w:r w:rsidRPr="0054713D">
              <w:rPr>
                <w:b/>
                <w:color w:val="auto"/>
              </w:rPr>
              <w:t>b</w:t>
            </w:r>
            <w:r w:rsidRPr="0054713D">
              <w:rPr>
                <w:color w:val="auto"/>
              </w:rPr>
              <w:t>)</w:t>
            </w:r>
          </w:p>
        </w:tc>
      </w:tr>
    </w:tbl>
    <w:p w14:paraId="68F856D0" w14:textId="6A9782AC" w:rsidR="008D6358" w:rsidRPr="00597CA8" w:rsidRDefault="00DB2555" w:rsidP="00597CA8">
      <w:pPr>
        <w:pStyle w:val="MDPI51figurecaption"/>
        <w:ind w:left="0"/>
        <w:jc w:val="center"/>
        <w:rPr>
          <w:rFonts w:ascii="Calibri" w:hAnsi="Calibri"/>
          <w:color w:val="auto"/>
          <w:sz w:val="22"/>
          <w:lang w:val="fr-FR" w:eastAsia="fr-FR" w:bidi="ar-SA"/>
        </w:rPr>
      </w:pPr>
      <w:bookmarkStart w:id="3194" w:name="_Ref536129825"/>
      <w:bookmarkStart w:id="3195" w:name="_Toc536800577"/>
      <w:r w:rsidRPr="00DB2555">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A.1</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4</w:t>
      </w:r>
      <w:r w:rsidR="0019727E">
        <w:rPr>
          <w:rFonts w:ascii="Calibri" w:hAnsi="Calibri"/>
          <w:color w:val="auto"/>
          <w:sz w:val="22"/>
          <w:lang w:val="fr-FR" w:eastAsia="fr-FR" w:bidi="ar-SA"/>
        </w:rPr>
        <w:fldChar w:fldCharType="end"/>
      </w:r>
      <w:bookmarkEnd w:id="3194"/>
      <w:r w:rsidRPr="00DB2555">
        <w:rPr>
          <w:rFonts w:ascii="Calibri" w:hAnsi="Calibri"/>
          <w:color w:val="auto"/>
          <w:sz w:val="22"/>
          <w:lang w:val="fr-FR" w:eastAsia="fr-FR" w:bidi="ar-SA"/>
        </w:rPr>
        <w:t> </w:t>
      </w:r>
      <w:r w:rsidR="00597CA8">
        <w:rPr>
          <w:rFonts w:ascii="Calibri" w:hAnsi="Calibri"/>
          <w:color w:val="auto"/>
          <w:sz w:val="22"/>
          <w:lang w:val="fr-FR" w:eastAsia="fr-FR" w:bidi="ar-SA"/>
        </w:rPr>
        <w:t>:</w:t>
      </w:r>
      <w:r w:rsidR="00884AF9" w:rsidRPr="00597CA8">
        <w:rPr>
          <w:rFonts w:ascii="Calibri" w:hAnsi="Calibri"/>
          <w:color w:val="auto"/>
          <w:sz w:val="22"/>
          <w:lang w:val="fr-FR" w:eastAsia="fr-FR" w:bidi="ar-SA"/>
        </w:rPr>
        <w:t xml:space="preserve"> (a) </w:t>
      </w:r>
      <w:r w:rsidR="00597CA8" w:rsidRPr="00597CA8">
        <w:rPr>
          <w:rFonts w:ascii="Calibri" w:hAnsi="Calibri"/>
          <w:color w:val="auto"/>
          <w:sz w:val="22"/>
          <w:lang w:val="fr-FR" w:eastAsia="fr-FR" w:bidi="ar-SA"/>
        </w:rPr>
        <w:t>Ecarts</w:t>
      </w:r>
      <w:r w:rsidR="00884AF9" w:rsidRPr="00597CA8">
        <w:rPr>
          <w:rFonts w:ascii="Calibri" w:hAnsi="Calibri"/>
          <w:color w:val="auto"/>
          <w:sz w:val="22"/>
          <w:lang w:val="fr-FR" w:eastAsia="fr-FR" w:bidi="ar-SA"/>
        </w:rPr>
        <w:t xml:space="preserve"> </w:t>
      </w:r>
      <w:r w:rsidR="00597CA8" w:rsidRPr="00597CA8">
        <w:rPr>
          <w:rFonts w:ascii="Calibri" w:hAnsi="Calibri"/>
          <w:color w:val="auto"/>
          <w:sz w:val="22"/>
          <w:lang w:val="fr-FR" w:eastAsia="fr-FR" w:bidi="ar-SA"/>
        </w:rPr>
        <w:t xml:space="preserve">relatifs et </w:t>
      </w:r>
      <w:r w:rsidR="00884AF9" w:rsidRPr="00597CA8">
        <w:rPr>
          <w:rFonts w:ascii="Calibri" w:hAnsi="Calibri"/>
          <w:color w:val="auto"/>
          <w:sz w:val="22"/>
          <w:lang w:val="fr-FR" w:eastAsia="fr-FR" w:bidi="ar-SA"/>
        </w:rPr>
        <w:t xml:space="preserve">(b) </w:t>
      </w:r>
      <w:r w:rsidR="00597CA8" w:rsidRPr="00597CA8">
        <w:rPr>
          <w:rFonts w:ascii="Calibri" w:hAnsi="Calibri"/>
          <w:color w:val="auto"/>
          <w:sz w:val="22"/>
          <w:lang w:val="fr-FR" w:eastAsia="fr-FR" w:bidi="ar-SA"/>
        </w:rPr>
        <w:t xml:space="preserve">temps de calcul de la solution de NDM pour </w:t>
      </w:r>
      <w:r w:rsidR="00597CA8">
        <w:rPr>
          <w:rFonts w:ascii="Calibri" w:hAnsi="Calibri"/>
          <w:color w:val="auto"/>
          <w:sz w:val="22"/>
          <w:lang w:val="fr-FR" w:eastAsia="fr-FR" w:bidi="ar-SA"/>
        </w:rPr>
        <w:t>N</w:t>
      </w:r>
      <w:r w:rsidR="00597CA8" w:rsidRPr="00597CA8">
        <w:rPr>
          <w:rFonts w:ascii="Calibri" w:hAnsi="Calibri"/>
          <w:color w:val="auto"/>
          <w:sz w:val="22"/>
          <w:lang w:val="fr-FR" w:eastAsia="fr-FR" w:bidi="ar-SA"/>
        </w:rPr>
        <w:t xml:space="preserve">y </w:t>
      </w:r>
      <w:r w:rsidR="00597CA8">
        <w:rPr>
          <w:rFonts w:ascii="Calibri" w:hAnsi="Calibri"/>
          <w:color w:val="auto"/>
          <w:sz w:val="22"/>
          <w:lang w:val="fr-FR" w:eastAsia="fr-FR" w:bidi="ar-SA"/>
        </w:rPr>
        <w:t>différent (</w:t>
      </w:r>
      <w:r w:rsidR="00597CA8" w:rsidRPr="00597CA8">
        <w:rPr>
          <w:rFonts w:ascii="Calibri" w:hAnsi="Calibri"/>
          <w:color w:val="auto"/>
          <w:sz w:val="22"/>
          <w:lang w:val="fr-FR" w:eastAsia="fr-FR" w:bidi="ar-SA"/>
        </w:rPr>
        <w:t>h1/h2=2, Nx=80).</w:t>
      </w:r>
      <w:bookmarkEnd w:id="3195"/>
    </w:p>
    <w:p w14:paraId="377A807A" w14:textId="701C29A8" w:rsidR="00704E8C" w:rsidRDefault="00704E8C" w:rsidP="00E0308D">
      <w:pPr>
        <w:pStyle w:val="Titre2"/>
        <w:numPr>
          <w:ilvl w:val="1"/>
          <w:numId w:val="33"/>
        </w:numPr>
        <w:ind w:left="709"/>
        <w:rPr>
          <w:caps w:val="0"/>
        </w:rPr>
      </w:pPr>
      <w:bookmarkStart w:id="3196" w:name="_Toc536800450"/>
      <w:r w:rsidRPr="00704E8C">
        <w:rPr>
          <w:caps w:val="0"/>
        </w:rPr>
        <w:t>Discrétisation quand la température e</w:t>
      </w:r>
      <w:r>
        <w:rPr>
          <w:caps w:val="0"/>
        </w:rPr>
        <w:t xml:space="preserve">st approximée par des polynômes </w:t>
      </w:r>
      <w:r w:rsidRPr="00704E8C">
        <w:rPr>
          <w:caps w:val="0"/>
        </w:rPr>
        <w:t>de Legendre</w:t>
      </w:r>
      <w:bookmarkEnd w:id="3196"/>
    </w:p>
    <w:p w14:paraId="22E3DF65" w14:textId="77777777" w:rsidR="00583173" w:rsidRDefault="00583173" w:rsidP="00583173"/>
    <w:p w14:paraId="0F5336D7" w14:textId="1A9C75FC" w:rsidR="00D06C32" w:rsidRDefault="00D06C32" w:rsidP="00AC43AC">
      <w:pPr>
        <w:spacing w:line="360" w:lineRule="auto"/>
        <w:ind w:firstLine="708"/>
      </w:pPr>
      <w:r w:rsidRPr="00D06C32">
        <w:t xml:space="preserve">La méthode </w:t>
      </w:r>
      <w:r>
        <w:t xml:space="preserve">de collocation aux points Lobatto </w:t>
      </w:r>
      <w:r w:rsidRPr="00D06C32">
        <w:t xml:space="preserve">(LPCM) est basée sur l'approximation de la température avec des polynômes de Legendre sur l'épaisseur du film. </w:t>
      </w:r>
      <w:r>
        <w:t xml:space="preserve">Cette méthode en détaillé est décrite à la section </w:t>
      </w:r>
      <w:r w:rsidR="005224C7" w:rsidRPr="005224C7">
        <w:rPr>
          <w:b/>
        </w:rPr>
        <w:fldChar w:fldCharType="begin"/>
      </w:r>
      <w:r w:rsidR="005224C7" w:rsidRPr="005224C7">
        <w:rPr>
          <w:b/>
        </w:rPr>
        <w:instrText xml:space="preserve"> REF _Ref536009631 \r \h </w:instrText>
      </w:r>
      <w:r w:rsidR="005224C7">
        <w:rPr>
          <w:b/>
        </w:rPr>
        <w:instrText xml:space="preserve"> \* MERGEFORMAT </w:instrText>
      </w:r>
      <w:r w:rsidR="005224C7" w:rsidRPr="005224C7">
        <w:rPr>
          <w:b/>
        </w:rPr>
      </w:r>
      <w:r w:rsidR="005224C7" w:rsidRPr="005224C7">
        <w:rPr>
          <w:b/>
        </w:rPr>
        <w:fldChar w:fldCharType="separate"/>
      </w:r>
      <w:r w:rsidR="00C20694">
        <w:rPr>
          <w:b/>
        </w:rPr>
        <w:t>2.3.4</w:t>
      </w:r>
      <w:r w:rsidR="005224C7" w:rsidRPr="005224C7">
        <w:rPr>
          <w:b/>
        </w:rPr>
        <w:fldChar w:fldCharType="end"/>
      </w:r>
      <w:r w:rsidR="005224C7">
        <w:rPr>
          <w:b/>
        </w:rPr>
        <w:t xml:space="preserve"> </w:t>
      </w:r>
      <w:r w:rsidR="005224C7" w:rsidRPr="005224C7">
        <w:t xml:space="preserve">et </w:t>
      </w:r>
      <w:r w:rsidR="005224C7">
        <w:t>la forme discrétisé</w:t>
      </w:r>
      <w:r w:rsidR="000927E0">
        <w:t>e</w:t>
      </w:r>
      <w:r w:rsidR="005224C7">
        <w:t xml:space="preserve"> de l’équation de l’énergie est présenté</w:t>
      </w:r>
      <w:r w:rsidR="006A6D55">
        <w:t>e</w:t>
      </w:r>
      <w:r w:rsidR="005224C7">
        <w:t xml:space="preserve"> à la section </w:t>
      </w:r>
      <w:r w:rsidR="005224C7" w:rsidRPr="005224C7">
        <w:rPr>
          <w:b/>
        </w:rPr>
        <w:fldChar w:fldCharType="begin"/>
      </w:r>
      <w:r w:rsidR="005224C7" w:rsidRPr="005224C7">
        <w:rPr>
          <w:b/>
        </w:rPr>
        <w:instrText xml:space="preserve"> REF _Ref534738787 \r \h </w:instrText>
      </w:r>
      <w:r w:rsidR="005224C7">
        <w:rPr>
          <w:b/>
        </w:rPr>
        <w:instrText xml:space="preserve"> \* MERGEFORMAT </w:instrText>
      </w:r>
      <w:r w:rsidR="005224C7" w:rsidRPr="005224C7">
        <w:rPr>
          <w:b/>
        </w:rPr>
      </w:r>
      <w:r w:rsidR="005224C7" w:rsidRPr="005224C7">
        <w:rPr>
          <w:b/>
        </w:rPr>
        <w:fldChar w:fldCharType="separate"/>
      </w:r>
      <w:r w:rsidR="00C20694">
        <w:rPr>
          <w:b/>
        </w:rPr>
        <w:t>2.3.5.2</w:t>
      </w:r>
      <w:r w:rsidR="005224C7" w:rsidRPr="005224C7">
        <w:rPr>
          <w:b/>
        </w:rPr>
        <w:fldChar w:fldCharType="end"/>
      </w:r>
      <w:r w:rsidR="005224C7" w:rsidRPr="005224C7">
        <w:t>.</w:t>
      </w:r>
    </w:p>
    <w:p w14:paraId="5B885BE3" w14:textId="3DDA467F" w:rsidR="00AC43AC" w:rsidRDefault="007E39A4" w:rsidP="00AC43AC">
      <w:pPr>
        <w:spacing w:line="360" w:lineRule="auto"/>
        <w:ind w:firstLine="708"/>
      </w:pPr>
      <w:r w:rsidRPr="007E39A4">
        <w:t xml:space="preserve">Les </w:t>
      </w:r>
      <w:r w:rsidR="006A6D55" w:rsidRPr="006A6D55">
        <w:rPr>
          <w:b/>
        </w:rPr>
        <w:fldChar w:fldCharType="begin"/>
      </w:r>
      <w:r w:rsidR="006A6D55" w:rsidRPr="006A6D55">
        <w:rPr>
          <w:b/>
        </w:rPr>
        <w:instrText xml:space="preserve"> REF _Ref536130758 \h  \* MERGEFORMAT </w:instrText>
      </w:r>
      <w:r w:rsidR="006A6D55" w:rsidRPr="006A6D55">
        <w:rPr>
          <w:b/>
        </w:rPr>
      </w:r>
      <w:r w:rsidR="006A6D55" w:rsidRPr="006A6D55">
        <w:rPr>
          <w:b/>
        </w:rPr>
        <w:fldChar w:fldCharType="separate"/>
      </w:r>
      <w:r w:rsidR="00C20694" w:rsidRPr="00C20694">
        <w:rPr>
          <w:b/>
          <w:iCs/>
        </w:rPr>
        <w:t xml:space="preserve">Figure </w:t>
      </w:r>
      <w:r w:rsidR="00C20694" w:rsidRPr="00C20694">
        <w:rPr>
          <w:b/>
          <w:iCs/>
          <w:noProof/>
        </w:rPr>
        <w:t>A.2</w:t>
      </w:r>
      <w:r w:rsidR="00C20694" w:rsidRPr="00C20694">
        <w:rPr>
          <w:b/>
          <w:iCs/>
          <w:noProof/>
        </w:rPr>
        <w:noBreakHyphen/>
        <w:t>1</w:t>
      </w:r>
      <w:r w:rsidR="006A6D55" w:rsidRPr="006A6D55">
        <w:rPr>
          <w:b/>
        </w:rPr>
        <w:fldChar w:fldCharType="end"/>
      </w:r>
      <w:r w:rsidR="006A6D55">
        <w:t xml:space="preserve"> </w:t>
      </w:r>
      <w:r w:rsidRPr="007E39A4">
        <w:t xml:space="preserve">et </w:t>
      </w:r>
      <w:r w:rsidR="006A6D55" w:rsidRPr="006A6D55">
        <w:rPr>
          <w:b/>
        </w:rPr>
        <w:fldChar w:fldCharType="begin"/>
      </w:r>
      <w:r w:rsidR="006A6D55" w:rsidRPr="006A6D55">
        <w:rPr>
          <w:b/>
        </w:rPr>
        <w:instrText xml:space="preserve"> REF _Ref536130759 \h </w:instrText>
      </w:r>
      <w:r w:rsidR="006A6D55">
        <w:rPr>
          <w:b/>
        </w:rPr>
        <w:instrText xml:space="preserve"> \* MERGEFORMAT </w:instrText>
      </w:r>
      <w:r w:rsidR="006A6D55" w:rsidRPr="006A6D55">
        <w:rPr>
          <w:b/>
        </w:rPr>
      </w:r>
      <w:r w:rsidR="006A6D55" w:rsidRPr="006A6D55">
        <w:rPr>
          <w:b/>
        </w:rPr>
        <w:fldChar w:fldCharType="separate"/>
      </w:r>
      <w:r w:rsidR="00C20694" w:rsidRPr="00C20694">
        <w:rPr>
          <w:b/>
          <w:iCs/>
        </w:rPr>
        <w:t xml:space="preserve">Figure </w:t>
      </w:r>
      <w:r w:rsidR="00C20694" w:rsidRPr="00C20694">
        <w:rPr>
          <w:b/>
          <w:iCs/>
          <w:noProof/>
        </w:rPr>
        <w:t>A.2</w:t>
      </w:r>
      <w:r w:rsidR="00C20694" w:rsidRPr="00C20694">
        <w:rPr>
          <w:b/>
          <w:iCs/>
          <w:noProof/>
        </w:rPr>
        <w:noBreakHyphen/>
        <w:t>2</w:t>
      </w:r>
      <w:r w:rsidR="006A6D55" w:rsidRPr="006A6D55">
        <w:rPr>
          <w:b/>
        </w:rPr>
        <w:fldChar w:fldCharType="end"/>
      </w:r>
      <w:r w:rsidR="006A6D55">
        <w:t xml:space="preserve"> </w:t>
      </w:r>
      <w:r w:rsidRPr="007E39A4">
        <w:t xml:space="preserve">illustrent le gradient de température </w:t>
      </w:r>
      <w:r w:rsidR="00374C25">
        <w:t>adimensionnel</w:t>
      </w:r>
      <w:r>
        <w:t xml:space="preserve"> aux</w:t>
      </w:r>
      <w:r w:rsidRPr="007E39A4">
        <w:t xml:space="preserve"> paroi</w:t>
      </w:r>
      <w:r>
        <w:t>s</w:t>
      </w:r>
      <w:r w:rsidRPr="007E39A4">
        <w:t xml:space="preserve"> obtenu</w:t>
      </w:r>
      <w:r w:rsidR="00575726">
        <w:t>s</w:t>
      </w:r>
      <w:r w:rsidRPr="007E39A4">
        <w:t xml:space="preserve"> </w:t>
      </w:r>
      <w:r>
        <w:t xml:space="preserve">en fonction du </w:t>
      </w:r>
      <w:r w:rsidR="00374C25">
        <w:t>degré de</w:t>
      </w:r>
      <w:r w:rsidR="0095623C">
        <w:t>s</w:t>
      </w:r>
      <w:r w:rsidR="00374C25">
        <w:t xml:space="preserve"> polynômes de Legendre</w:t>
      </w:r>
      <w:r>
        <w:t xml:space="preserve"> N</w:t>
      </w:r>
      <w:r w:rsidRPr="007E39A4">
        <w:t>. L</w:t>
      </w:r>
      <w:r w:rsidR="002654EB">
        <w:t>’écart relatif</w:t>
      </w:r>
      <w:r w:rsidRPr="007E39A4">
        <w:t xml:space="preserve"> entre la solution NDM et la solution LPCM </w:t>
      </w:r>
      <w:r w:rsidR="002654EB">
        <w:t xml:space="preserve">à </w:t>
      </w:r>
      <w:r w:rsidRPr="007E39A4">
        <w:t>la paroi inférieure (</w:t>
      </w:r>
      <w:r w:rsidRPr="003A67D2">
        <w:rPr>
          <w:b/>
        </w:rPr>
        <w:t xml:space="preserve">Figure </w:t>
      </w:r>
      <w:r w:rsidR="003A67D2">
        <w:rPr>
          <w:b/>
        </w:rPr>
        <w:t>A</w:t>
      </w:r>
      <w:r w:rsidR="0000163D">
        <w:rPr>
          <w:b/>
        </w:rPr>
        <w:t>.2</w:t>
      </w:r>
      <w:r w:rsidR="003A67D2">
        <w:rPr>
          <w:b/>
        </w:rPr>
        <w:t>-</w:t>
      </w:r>
      <w:r w:rsidR="0000163D">
        <w:rPr>
          <w:b/>
        </w:rPr>
        <w:t>1</w:t>
      </w:r>
      <w:r w:rsidRPr="007E39A4">
        <w:t>) dans la section d'entrée est réduite en augmentant le</w:t>
      </w:r>
      <w:r w:rsidR="002654EB">
        <w:t xml:space="preserve"> </w:t>
      </w:r>
      <w:r w:rsidR="00A46967">
        <w:t>degré de</w:t>
      </w:r>
      <w:r w:rsidR="0095623C">
        <w:t>s</w:t>
      </w:r>
      <w:r w:rsidR="00A46967">
        <w:t xml:space="preserve"> polynômes de Legendre</w:t>
      </w:r>
      <w:r w:rsidRPr="007E39A4">
        <w:t>.</w:t>
      </w:r>
      <w:r w:rsidR="002654EB">
        <w:t xml:space="preserve"> </w:t>
      </w:r>
    </w:p>
    <w:tbl>
      <w:tblPr>
        <w:tblW w:w="0" w:type="auto"/>
        <w:tblLook w:val="04A0" w:firstRow="1" w:lastRow="0" w:firstColumn="1" w:lastColumn="0" w:noHBand="0" w:noVBand="1"/>
      </w:tblPr>
      <w:tblGrid>
        <w:gridCol w:w="8844"/>
      </w:tblGrid>
      <w:tr w:rsidR="002654EB" w:rsidRPr="0054713D" w14:paraId="6EA0D2F4" w14:textId="77777777" w:rsidTr="0036785A">
        <w:tc>
          <w:tcPr>
            <w:tcW w:w="8844" w:type="dxa"/>
          </w:tcPr>
          <w:p w14:paraId="6697F50D" w14:textId="120D2DF8" w:rsidR="002654EB" w:rsidRPr="0054713D" w:rsidRDefault="00785AFD" w:rsidP="0036785A">
            <w:pPr>
              <w:pStyle w:val="MDPI52figure"/>
              <w:rPr>
                <w:color w:val="auto"/>
              </w:rPr>
            </w:pPr>
            <w:r w:rsidRPr="00785AFD">
              <w:rPr>
                <w:noProof/>
                <w:color w:val="auto"/>
                <w:lang w:val="fr-FR" w:eastAsia="fr-FR" w:bidi="ar-SA"/>
              </w:rPr>
              <w:lastRenderedPageBreak/>
              <w:drawing>
                <wp:inline distT="0" distB="0" distL="0" distR="0" wp14:anchorId="1EA950CC" wp14:editId="7E02F3CA">
                  <wp:extent cx="5034450" cy="2520000"/>
                  <wp:effectExtent l="0" t="0" r="0" b="0"/>
                  <wp:docPr id="29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34"/>
                          <a:stretch>
                            <a:fillRect/>
                          </a:stretch>
                        </pic:blipFill>
                        <pic:spPr>
                          <a:xfrm>
                            <a:off x="0" y="0"/>
                            <a:ext cx="5034450" cy="2520000"/>
                          </a:xfrm>
                          <a:prstGeom prst="rect">
                            <a:avLst/>
                          </a:prstGeom>
                        </pic:spPr>
                      </pic:pic>
                    </a:graphicData>
                  </a:graphic>
                </wp:inline>
              </w:drawing>
            </w:r>
          </w:p>
        </w:tc>
      </w:tr>
    </w:tbl>
    <w:p w14:paraId="2AC9D5AD" w14:textId="32BD64A2" w:rsidR="002654EB" w:rsidRPr="0054713D" w:rsidRDefault="00CB4979" w:rsidP="00504E0E">
      <w:pPr>
        <w:spacing w:after="240"/>
        <w:jc w:val="center"/>
      </w:pPr>
      <w:bookmarkStart w:id="3197" w:name="_Ref536130758"/>
      <w:bookmarkStart w:id="3198" w:name="_Toc53680057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w:t>
      </w:r>
      <w:r w:rsidR="0019727E">
        <w:rPr>
          <w:iCs/>
        </w:rPr>
        <w:fldChar w:fldCharType="end"/>
      </w:r>
      <w:bookmarkEnd w:id="3197"/>
      <w:r w:rsidR="002654EB">
        <w:t>:</w:t>
      </w:r>
      <w:r w:rsidR="002654EB" w:rsidRPr="00476664">
        <w:t xml:space="preserve"> Gradient de température </w:t>
      </w:r>
      <w:r w:rsidR="003E49CC">
        <w:t>adimensionnel</w:t>
      </w:r>
      <w:r w:rsidR="002654EB" w:rsidRPr="00476664">
        <w:t xml:space="preserve"> </w:t>
      </w:r>
      <w:r w:rsidR="002654EB">
        <w:t>à la</w:t>
      </w:r>
      <w:r w:rsidR="002654EB" w:rsidRPr="00476664">
        <w:t xml:space="preserve"> paro</w:t>
      </w:r>
      <w:r w:rsidR="002654EB">
        <w:t xml:space="preserve">i inférieure, obtenu </w:t>
      </w:r>
      <w:r w:rsidR="00C75ECD">
        <w:t>avec</w:t>
      </w:r>
      <w:r w:rsidR="002654EB">
        <w:t xml:space="preserve"> la LPCM</w:t>
      </w:r>
      <w:r w:rsidR="002654EB" w:rsidRPr="00476664">
        <w:t xml:space="preserve"> </w:t>
      </w:r>
      <w:r w:rsidR="00C75ECD">
        <w:t xml:space="preserve">et </w:t>
      </w:r>
      <w:r w:rsidR="002654EB" w:rsidRPr="00476664">
        <w:t>les températures imposées</w:t>
      </w:r>
      <w:r w:rsidR="002654EB">
        <w:t xml:space="preserve"> aux parois</w:t>
      </w:r>
      <w:r w:rsidR="002654EB" w:rsidRPr="00476664">
        <w:t xml:space="preserve"> </w:t>
      </w:r>
      <w:r w:rsidR="007D70BB">
        <w:t>(h1/h2</w:t>
      </w:r>
      <w:r w:rsidR="00504E0E">
        <w:t>=2, Nx = 80).</w:t>
      </w:r>
      <w:bookmarkEnd w:id="3198"/>
    </w:p>
    <w:tbl>
      <w:tblPr>
        <w:tblW w:w="0" w:type="auto"/>
        <w:tblLook w:val="04A0" w:firstRow="1" w:lastRow="0" w:firstColumn="1" w:lastColumn="0" w:noHBand="0" w:noVBand="1"/>
      </w:tblPr>
      <w:tblGrid>
        <w:gridCol w:w="8844"/>
      </w:tblGrid>
      <w:tr w:rsidR="002654EB" w:rsidRPr="0054713D" w14:paraId="3B160DC1" w14:textId="77777777" w:rsidTr="0036785A">
        <w:tc>
          <w:tcPr>
            <w:tcW w:w="8844" w:type="dxa"/>
          </w:tcPr>
          <w:p w14:paraId="1C170B37" w14:textId="1915D7D7" w:rsidR="002654EB" w:rsidRPr="0054713D" w:rsidRDefault="00785AFD" w:rsidP="0036785A">
            <w:pPr>
              <w:pStyle w:val="MDPI52figure"/>
              <w:rPr>
                <w:color w:val="auto"/>
              </w:rPr>
            </w:pPr>
            <w:r w:rsidRPr="00785AFD">
              <w:rPr>
                <w:noProof/>
                <w:color w:val="auto"/>
                <w:lang w:val="fr-FR" w:eastAsia="fr-FR" w:bidi="ar-SA"/>
              </w:rPr>
              <w:drawing>
                <wp:inline distT="0" distB="0" distL="0" distR="0" wp14:anchorId="760612CB" wp14:editId="5D97B072">
                  <wp:extent cx="5034451" cy="2520000"/>
                  <wp:effectExtent l="0" t="0" r="0" b="0"/>
                  <wp:docPr id="2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5"/>
                          <a:stretch>
                            <a:fillRect/>
                          </a:stretch>
                        </pic:blipFill>
                        <pic:spPr>
                          <a:xfrm>
                            <a:off x="0" y="0"/>
                            <a:ext cx="5034451" cy="2520000"/>
                          </a:xfrm>
                          <a:prstGeom prst="rect">
                            <a:avLst/>
                          </a:prstGeom>
                        </pic:spPr>
                      </pic:pic>
                    </a:graphicData>
                  </a:graphic>
                </wp:inline>
              </w:drawing>
            </w:r>
          </w:p>
        </w:tc>
      </w:tr>
    </w:tbl>
    <w:p w14:paraId="2BBC01A6" w14:textId="301C0837" w:rsidR="002654EB" w:rsidRPr="00504E0E" w:rsidRDefault="00CB4979" w:rsidP="00504E0E">
      <w:pPr>
        <w:spacing w:after="240"/>
        <w:jc w:val="center"/>
      </w:pPr>
      <w:bookmarkStart w:id="3199" w:name="_Ref536130759"/>
      <w:bookmarkStart w:id="3200" w:name="_Ref524006384"/>
      <w:bookmarkStart w:id="3201" w:name="_Toc53680057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3199"/>
      <w:r>
        <w:rPr>
          <w:iCs/>
        </w:rPr>
        <w:t xml:space="preserve"> </w:t>
      </w:r>
      <w:r w:rsidR="00504E0E">
        <w:t>:</w:t>
      </w:r>
      <w:r w:rsidR="00C75ECD">
        <w:t xml:space="preserve"> </w:t>
      </w:r>
      <w:r w:rsidR="00504E0E" w:rsidRPr="00476664">
        <w:t xml:space="preserve">Gradient de température </w:t>
      </w:r>
      <w:r w:rsidR="00C75ECD">
        <w:t>adimensionnel</w:t>
      </w:r>
      <w:r w:rsidR="00504E0E" w:rsidRPr="00476664">
        <w:t xml:space="preserve"> </w:t>
      </w:r>
      <w:r w:rsidR="00504E0E">
        <w:t>à la</w:t>
      </w:r>
      <w:r w:rsidR="00504E0E" w:rsidRPr="00476664">
        <w:t xml:space="preserve"> paro</w:t>
      </w:r>
      <w:r w:rsidR="00504E0E">
        <w:t>i supérieure,</w:t>
      </w:r>
      <w:r w:rsidR="00C75ECD">
        <w:t xml:space="preserve"> </w:t>
      </w:r>
      <w:r w:rsidR="00504E0E">
        <w:t xml:space="preserve">obtenu </w:t>
      </w:r>
      <w:r w:rsidR="00C75ECD">
        <w:t>avec</w:t>
      </w:r>
      <w:r w:rsidR="00504E0E">
        <w:t xml:space="preserve"> la LPCM</w:t>
      </w:r>
      <w:r w:rsidR="00504E0E" w:rsidRPr="00476664">
        <w:t xml:space="preserve"> </w:t>
      </w:r>
      <w:r w:rsidR="00C75ECD">
        <w:t xml:space="preserve">et </w:t>
      </w:r>
      <w:r w:rsidR="00504E0E" w:rsidRPr="00476664">
        <w:t>les températures imposées</w:t>
      </w:r>
      <w:r w:rsidR="00504E0E">
        <w:t xml:space="preserve"> aux parois</w:t>
      </w:r>
      <w:r w:rsidR="00504E0E" w:rsidRPr="00476664">
        <w:t xml:space="preserve"> </w:t>
      </w:r>
      <w:r w:rsidR="00504E0E">
        <w:t>(h1/h2 = 2, Nx = 80).</w:t>
      </w:r>
      <w:bookmarkEnd w:id="3200"/>
      <w:bookmarkEnd w:id="3201"/>
    </w:p>
    <w:p w14:paraId="41EE5E82" w14:textId="0803A5DB" w:rsidR="009564B9" w:rsidRDefault="001C389D" w:rsidP="001C389D">
      <w:pPr>
        <w:spacing w:line="360" w:lineRule="auto"/>
        <w:ind w:firstLine="708"/>
      </w:pPr>
      <w:r w:rsidRPr="001C389D">
        <w:t xml:space="preserve">Les résultats de référence utilisés pour la comparaison sont </w:t>
      </w:r>
      <w:r w:rsidR="00C262A7">
        <w:t xml:space="preserve">obtenus par la </w:t>
      </w:r>
      <w:r>
        <w:t>NDM avec Ny = 160</w:t>
      </w:r>
      <w:r w:rsidR="003C3AA8">
        <w:t>. L’écart relatif</w:t>
      </w:r>
      <w:r w:rsidRPr="001C389D">
        <w:t xml:space="preserve"> entre les résultats de référence et le gradient de température </w:t>
      </w:r>
      <w:r w:rsidR="004215CB">
        <w:t>aux</w:t>
      </w:r>
      <w:r w:rsidRPr="001C389D">
        <w:t xml:space="preserve"> paroi</w:t>
      </w:r>
      <w:r w:rsidR="004215CB">
        <w:t>s</w:t>
      </w:r>
      <w:r w:rsidRPr="001C389D">
        <w:t xml:space="preserve"> obtenu</w:t>
      </w:r>
      <w:r w:rsidR="004215CB">
        <w:t>s</w:t>
      </w:r>
      <w:r w:rsidRPr="001C389D">
        <w:t xml:space="preserve"> </w:t>
      </w:r>
      <w:r w:rsidR="004F692B">
        <w:t xml:space="preserve">par </w:t>
      </w:r>
      <w:r w:rsidRPr="001C389D">
        <w:t>l</w:t>
      </w:r>
      <w:r w:rsidR="004215CB">
        <w:t>a</w:t>
      </w:r>
      <w:r w:rsidRPr="001C389D">
        <w:t xml:space="preserve"> LPCM est définie</w:t>
      </w:r>
      <w:r w:rsidR="004215C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F7A74" w:rsidRPr="009F7A74" w14:paraId="3EC7CE72" w14:textId="77777777" w:rsidTr="0036785A">
        <w:trPr>
          <w:trHeight w:val="635"/>
          <w:tblHeader/>
          <w:jc w:val="center"/>
        </w:trPr>
        <w:tc>
          <w:tcPr>
            <w:tcW w:w="7440" w:type="dxa"/>
            <w:vAlign w:val="center"/>
          </w:tcPr>
          <w:p w14:paraId="0779CD35" w14:textId="66F5B55A" w:rsidR="009F7A74" w:rsidRPr="009F7A74" w:rsidRDefault="009F7A74" w:rsidP="0036785A">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Lobbato</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m:t>
                </m:r>
              </m:oMath>
            </m:oMathPara>
          </w:p>
        </w:tc>
        <w:tc>
          <w:tcPr>
            <w:tcW w:w="1632" w:type="dxa"/>
            <w:vAlign w:val="center"/>
          </w:tcPr>
          <w:p w14:paraId="66C215B6" w14:textId="77777777" w:rsidR="009F7A74" w:rsidRPr="009F7A74" w:rsidRDefault="009F7A74"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9F7A74">
              <w:rPr>
                <w:rFonts w:ascii="Times New Roman" w:eastAsia="Times New Roman" w:hAnsi="Times New Roman"/>
                <w:b/>
                <w:iCs w:val="0"/>
                <w:color w:val="auto"/>
                <w:sz w:val="22"/>
                <w:szCs w:val="22"/>
                <w:lang w:eastAsia="fr-FR"/>
              </w:rPr>
              <w:t xml:space="preserve"> </w:t>
            </w:r>
          </w:p>
        </w:tc>
      </w:tr>
    </w:tbl>
    <w:p w14:paraId="5441F1F3" w14:textId="02048568" w:rsidR="004215CB" w:rsidRDefault="00397C0D" w:rsidP="008364AD">
      <w:pPr>
        <w:spacing w:after="240" w:line="360" w:lineRule="auto"/>
      </w:pPr>
      <w:proofErr w:type="gramStart"/>
      <w:r w:rsidRPr="00397C0D">
        <w:t>où</w:t>
      </w:r>
      <w:proofErr w:type="gramEnd"/>
      <w:r w:rsidRPr="00397C0D">
        <w:t xml:space="preserve"> </w:t>
      </w:r>
      <m:oMath>
        <m:r>
          <w:rPr>
            <w:rFonts w:ascii="Cambria Math" w:hAnsi="Cambria Math"/>
          </w:rPr>
          <m:t>ζ=1</m:t>
        </m:r>
      </m:oMath>
      <w:r w:rsidRPr="00397C0D">
        <w:t xml:space="preserve"> ou </w:t>
      </w:r>
      <m:oMath>
        <m:r>
          <w:rPr>
            <w:rFonts w:ascii="Cambria Math" w:hAnsi="Cambria Math"/>
          </w:rPr>
          <m:t>ζ=-1</m:t>
        </m:r>
      </m:oMath>
      <w:r w:rsidRPr="00397C0D">
        <w:t xml:space="preserve"> pour LPCM, et </w:t>
      </w:r>
      <m:oMath>
        <m:acc>
          <m:accPr>
            <m:chr m:val="̅"/>
            <m:ctrlPr>
              <w:rPr>
                <w:rFonts w:ascii="Cambria Math" w:hAnsi="Cambria Math"/>
                <w:i/>
              </w:rPr>
            </m:ctrlPr>
          </m:accPr>
          <m:e>
            <m:r>
              <w:rPr>
                <w:rFonts w:ascii="Cambria Math" w:hAnsi="Cambria Math"/>
              </w:rPr>
              <m:t>y</m:t>
            </m:r>
          </m:e>
        </m:acc>
        <m:r>
          <w:rPr>
            <w:rFonts w:ascii="Cambria Math" w:hAnsi="Cambria Math"/>
          </w:rPr>
          <m:t>=1</m:t>
        </m:r>
      </m:oMath>
      <w:r w:rsidRPr="00397C0D">
        <w:t xml:space="preserve"> ou </w:t>
      </w:r>
      <m:oMath>
        <m:acc>
          <m:accPr>
            <m:chr m:val="̅"/>
            <m:ctrlPr>
              <w:rPr>
                <w:rFonts w:ascii="Cambria Math" w:hAnsi="Cambria Math"/>
                <w:i/>
              </w:rPr>
            </m:ctrlPr>
          </m:accPr>
          <m:e>
            <m:r>
              <w:rPr>
                <w:rFonts w:ascii="Cambria Math" w:hAnsi="Cambria Math"/>
              </w:rPr>
              <m:t>y</m:t>
            </m:r>
          </m:e>
        </m:acc>
        <m:r>
          <w:rPr>
            <w:rFonts w:ascii="Cambria Math" w:hAnsi="Cambria Math"/>
          </w:rPr>
          <m:t>=0</m:t>
        </m:r>
      </m:oMath>
      <w:r>
        <w:t xml:space="preserve"> </w:t>
      </w:r>
      <w:r w:rsidRPr="00397C0D">
        <w:t>pour NDM.</w:t>
      </w:r>
    </w:p>
    <w:p w14:paraId="20045EC7" w14:textId="700A0F7B" w:rsidR="008364AD" w:rsidRDefault="005F55CB" w:rsidP="008F5F9F">
      <w:pPr>
        <w:spacing w:line="360" w:lineRule="auto"/>
        <w:ind w:firstLine="708"/>
      </w:pPr>
      <w:r>
        <w:t>Les écarts relatifs</w:t>
      </w:r>
      <w:r w:rsidRPr="005F55CB">
        <w:t xml:space="preserve"> </w:t>
      </w:r>
      <w:r>
        <w:t xml:space="preserve">sont illustrés à la </w:t>
      </w:r>
      <w:r w:rsidR="00575726" w:rsidRPr="00575726">
        <w:rPr>
          <w:b/>
        </w:rPr>
        <w:fldChar w:fldCharType="begin"/>
      </w:r>
      <w:r w:rsidR="00575726" w:rsidRPr="00575726">
        <w:rPr>
          <w:b/>
        </w:rPr>
        <w:instrText xml:space="preserve"> REF _Ref536130760 \h </w:instrText>
      </w:r>
      <w:r w:rsidR="00575726">
        <w:rPr>
          <w:b/>
        </w:rPr>
        <w:instrText xml:space="preserve"> \* MERGEFORMAT </w:instrText>
      </w:r>
      <w:r w:rsidR="00575726" w:rsidRPr="00575726">
        <w:rPr>
          <w:b/>
        </w:rPr>
      </w:r>
      <w:r w:rsidR="00575726" w:rsidRPr="00575726">
        <w:rPr>
          <w:b/>
        </w:rPr>
        <w:fldChar w:fldCharType="separate"/>
      </w:r>
      <w:r w:rsidR="00C20694" w:rsidRPr="00C20694">
        <w:rPr>
          <w:b/>
        </w:rPr>
        <w:t xml:space="preserve">Figure </w:t>
      </w:r>
      <w:r w:rsidR="00C20694" w:rsidRPr="00C20694">
        <w:rPr>
          <w:b/>
          <w:noProof/>
        </w:rPr>
        <w:t>A.2</w:t>
      </w:r>
      <w:r w:rsidR="00C20694" w:rsidRPr="00C20694">
        <w:rPr>
          <w:b/>
          <w:noProof/>
        </w:rPr>
        <w:noBreakHyphen/>
        <w:t>3</w:t>
      </w:r>
      <w:r w:rsidR="00575726" w:rsidRPr="00575726">
        <w:rPr>
          <w:b/>
        </w:rPr>
        <w:fldChar w:fldCharType="end"/>
      </w:r>
      <w:r w:rsidR="00BB268B">
        <w:rPr>
          <w:b/>
        </w:rPr>
        <w:t>(</w:t>
      </w:r>
      <w:r w:rsidRPr="00436605">
        <w:rPr>
          <w:b/>
        </w:rPr>
        <w:t>a</w:t>
      </w:r>
      <w:r w:rsidR="00BB268B">
        <w:rPr>
          <w:b/>
        </w:rPr>
        <w:t>)</w:t>
      </w:r>
      <w:r>
        <w:t xml:space="preserve">. Ces derniers </w:t>
      </w:r>
      <w:r w:rsidRPr="005F55CB">
        <w:t>diminue</w:t>
      </w:r>
      <w:r>
        <w:t>nt</w:t>
      </w:r>
      <w:r w:rsidRPr="005F55CB">
        <w:t xml:space="preserve"> rapidement avec l'augmentation du</w:t>
      </w:r>
      <w:r>
        <w:t xml:space="preserve"> </w:t>
      </w:r>
      <w:r w:rsidR="00847106">
        <w:t>degré des polynômes de Legendre</w:t>
      </w:r>
      <w:r w:rsidRPr="005F55CB">
        <w:t>. C</w:t>
      </w:r>
      <w:r>
        <w:t>ependant, les résultats aux parois</w:t>
      </w:r>
      <w:r w:rsidRPr="005F55CB">
        <w:t xml:space="preserve"> inférieur</w:t>
      </w:r>
      <w:r>
        <w:t>e</w:t>
      </w:r>
      <w:r w:rsidRPr="005F55CB">
        <w:t xml:space="preserve"> et </w:t>
      </w:r>
      <w:r w:rsidRPr="005F55CB">
        <w:lastRenderedPageBreak/>
        <w:t>supérieur</w:t>
      </w:r>
      <w:r>
        <w:t>e</w:t>
      </w:r>
      <w:r w:rsidRPr="005F55CB">
        <w:t xml:space="preserve"> montrent des tendances différentes. </w:t>
      </w:r>
      <w:r w:rsidR="00130EE8">
        <w:t>Le</w:t>
      </w:r>
      <w:r w:rsidRPr="005F55CB">
        <w:t xml:space="preserve"> </w:t>
      </w:r>
      <w:r w:rsidR="00847106">
        <w:t>degré</w:t>
      </w:r>
      <w:r w:rsidRPr="005F55CB">
        <w:t xml:space="preserve"> </w:t>
      </w:r>
      <w:r w:rsidR="00130EE8">
        <w:t xml:space="preserve">plus élevé </w:t>
      </w:r>
      <w:r w:rsidR="00847106">
        <w:t>des</w:t>
      </w:r>
      <w:r w:rsidRPr="005F55CB">
        <w:t xml:space="preserve"> </w:t>
      </w:r>
      <w:r w:rsidR="00847106">
        <w:t>polynômes de Legendre</w:t>
      </w:r>
      <w:r w:rsidR="00130EE8">
        <w:t xml:space="preserve"> </w:t>
      </w:r>
      <w:r w:rsidR="00122F40">
        <w:t>est nécessaire pour obtenir la convergence de maillage à la paroi</w:t>
      </w:r>
      <w:r w:rsidRPr="005F55CB">
        <w:t xml:space="preserve"> inférieur</w:t>
      </w:r>
      <w:r w:rsidR="00122F40">
        <w:t>e</w:t>
      </w:r>
      <w:r w:rsidRPr="005F55CB">
        <w:t>. Ceci est dû à l'effet thermiq</w:t>
      </w:r>
      <w:r w:rsidR="00122F40">
        <w:t>ue prédominant à la paroi mobile</w:t>
      </w:r>
      <w:r w:rsidRPr="005F55CB">
        <w:t>.</w:t>
      </w:r>
    </w:p>
    <w:p w14:paraId="1877AF21" w14:textId="2839D54E" w:rsidR="008F5F9F" w:rsidRDefault="008F5F9F" w:rsidP="008F5F9F">
      <w:pPr>
        <w:spacing w:line="360" w:lineRule="auto"/>
        <w:ind w:firstLine="708"/>
      </w:pPr>
      <w:r w:rsidRPr="008F5F9F">
        <w:t xml:space="preserve">L'effort de calcul est décrit à la </w:t>
      </w:r>
      <w:r w:rsidR="000D3003" w:rsidRPr="000D3003">
        <w:rPr>
          <w:b/>
        </w:rPr>
        <w:fldChar w:fldCharType="begin"/>
      </w:r>
      <w:r w:rsidR="000D3003" w:rsidRPr="000D3003">
        <w:rPr>
          <w:b/>
        </w:rPr>
        <w:instrText xml:space="preserve"> REF _Ref536130760 \h </w:instrText>
      </w:r>
      <w:r w:rsidR="000D3003">
        <w:rPr>
          <w:b/>
        </w:rPr>
        <w:instrText xml:space="preserve"> \* MERGEFORMAT </w:instrText>
      </w:r>
      <w:r w:rsidR="000D3003" w:rsidRPr="000D3003">
        <w:rPr>
          <w:b/>
        </w:rPr>
      </w:r>
      <w:r w:rsidR="000D3003" w:rsidRPr="000D3003">
        <w:rPr>
          <w:b/>
        </w:rPr>
        <w:fldChar w:fldCharType="separate"/>
      </w:r>
      <w:r w:rsidR="00C20694" w:rsidRPr="00C20694">
        <w:rPr>
          <w:b/>
        </w:rPr>
        <w:t xml:space="preserve">Figure </w:t>
      </w:r>
      <w:r w:rsidR="00C20694" w:rsidRPr="00C20694">
        <w:rPr>
          <w:b/>
          <w:noProof/>
        </w:rPr>
        <w:t>A.2</w:t>
      </w:r>
      <w:r w:rsidR="00C20694" w:rsidRPr="00C20694">
        <w:rPr>
          <w:b/>
          <w:noProof/>
        </w:rPr>
        <w:noBreakHyphen/>
        <w:t>3</w:t>
      </w:r>
      <w:r w:rsidR="000D3003" w:rsidRPr="000D3003">
        <w:rPr>
          <w:b/>
        </w:rPr>
        <w:fldChar w:fldCharType="end"/>
      </w:r>
      <w:r w:rsidR="00BB268B">
        <w:rPr>
          <w:b/>
        </w:rPr>
        <w:t>(</w:t>
      </w:r>
      <w:r w:rsidRPr="0095623C">
        <w:rPr>
          <w:b/>
        </w:rPr>
        <w:t>b</w:t>
      </w:r>
      <w:r w:rsidR="00BB268B">
        <w:rPr>
          <w:b/>
        </w:rPr>
        <w:t>)</w:t>
      </w:r>
      <w:r w:rsidRPr="008F5F9F">
        <w:t xml:space="preserve">. Par rapport à la solution de référence, le temps de calcul de la solution LPCM est divisé par dix, car </w:t>
      </w:r>
      <w:r w:rsidR="009473E2" w:rsidRPr="009473E2">
        <w:t>seule une expansion limitée des polynômes de Legendre</w:t>
      </w:r>
      <w:r w:rsidR="00B618B7">
        <w:t xml:space="preserve"> </w:t>
      </w:r>
      <w:r>
        <w:t>est nécessaire pour atteindre la</w:t>
      </w:r>
      <w:r w:rsidRPr="008F5F9F">
        <w:t xml:space="preserve"> </w:t>
      </w:r>
      <w:r>
        <w:t>convergence du maillage</w:t>
      </w:r>
      <w:r w:rsidRPr="008F5F9F">
        <w:t>.</w:t>
      </w:r>
    </w:p>
    <w:p w14:paraId="52FF5BF2" w14:textId="2113F753" w:rsidR="008F5F9F" w:rsidRDefault="000D3003" w:rsidP="008F5F9F">
      <w:pPr>
        <w:spacing w:line="360" w:lineRule="auto"/>
        <w:ind w:firstLine="708"/>
      </w:pPr>
      <w:r>
        <w:t>L</w:t>
      </w:r>
      <w:r w:rsidR="00456023" w:rsidRPr="00456023">
        <w:t>es champ</w:t>
      </w:r>
      <w:r w:rsidR="00456023">
        <w:t>s de température obtenus avec la</w:t>
      </w:r>
      <w:r w:rsidR="00456023" w:rsidRPr="00456023">
        <w:t xml:space="preserve"> LPCM (N = 12) et l</w:t>
      </w:r>
      <w:r w:rsidR="00456023">
        <w:t>a</w:t>
      </w:r>
      <w:r w:rsidR="00456023" w:rsidRPr="00456023">
        <w:t xml:space="preserve"> NDM (Ny = 160) sont représentés respectivement dans </w:t>
      </w:r>
      <w:r w:rsidRPr="000D3003">
        <w:rPr>
          <w:b/>
        </w:rPr>
        <w:fldChar w:fldCharType="begin"/>
      </w:r>
      <w:r w:rsidRPr="000D3003">
        <w:rPr>
          <w:b/>
        </w:rPr>
        <w:instrText xml:space="preserve"> REF _Ref536130761 \h  \* MERGEFORMAT </w:instrText>
      </w:r>
      <w:r w:rsidRPr="000D3003">
        <w:rPr>
          <w:b/>
        </w:rPr>
      </w:r>
      <w:r w:rsidRPr="000D3003">
        <w:rPr>
          <w:b/>
        </w:rPr>
        <w:fldChar w:fldCharType="separate"/>
      </w:r>
      <w:r w:rsidR="00C20694" w:rsidRPr="00C20694">
        <w:rPr>
          <w:b/>
        </w:rPr>
        <w:t>Figure A.4</w:t>
      </w:r>
      <w:r w:rsidR="00C20694" w:rsidRPr="00C20694">
        <w:rPr>
          <w:b/>
        </w:rPr>
        <w:noBreakHyphen/>
        <w:t>1</w:t>
      </w:r>
      <w:r w:rsidRPr="000D3003">
        <w:rPr>
          <w:b/>
        </w:rPr>
        <w:fldChar w:fldCharType="end"/>
      </w:r>
      <w:r>
        <w:t xml:space="preserve"> </w:t>
      </w:r>
      <w:r w:rsidR="00456023">
        <w:t xml:space="preserve">et </w:t>
      </w:r>
      <w:r w:rsidRPr="000D3003">
        <w:rPr>
          <w:b/>
        </w:rPr>
        <w:fldChar w:fldCharType="begin"/>
      </w:r>
      <w:r w:rsidRPr="000D3003">
        <w:rPr>
          <w:b/>
        </w:rPr>
        <w:instrText xml:space="preserve"> REF _Ref536130762 \h  \* MERGEFORMAT </w:instrText>
      </w:r>
      <w:r w:rsidRPr="000D3003">
        <w:rPr>
          <w:b/>
        </w:rPr>
      </w:r>
      <w:r w:rsidRPr="000D3003">
        <w:rPr>
          <w:b/>
        </w:rPr>
        <w:fldChar w:fldCharType="separate"/>
      </w:r>
      <w:r w:rsidR="00C20694" w:rsidRPr="00C20694">
        <w:rPr>
          <w:b/>
        </w:rPr>
        <w:t>Figure A.4</w:t>
      </w:r>
      <w:r w:rsidR="00C20694" w:rsidRPr="00C20694">
        <w:rPr>
          <w:b/>
        </w:rPr>
        <w:noBreakHyphen/>
        <w:t>2</w:t>
      </w:r>
      <w:r w:rsidRPr="000D3003">
        <w:rPr>
          <w:b/>
        </w:rPr>
        <w:fldChar w:fldCharType="end"/>
      </w:r>
      <w:r w:rsidRPr="000D3003">
        <w:t xml:space="preserve"> </w:t>
      </w:r>
      <w:r w:rsidR="005676E2">
        <w:t>à la section</w:t>
      </w:r>
      <w:r w:rsidR="005676E2">
        <w:rPr>
          <w:b/>
        </w:rPr>
        <w:t xml:space="preserve"> </w:t>
      </w:r>
      <w:r w:rsidR="005676E2">
        <w:rPr>
          <w:b/>
        </w:rPr>
        <w:fldChar w:fldCharType="begin"/>
      </w:r>
      <w:r w:rsidR="005676E2">
        <w:rPr>
          <w:b/>
        </w:rPr>
        <w:instrText xml:space="preserve"> REF _Ref536106071 \w \h </w:instrText>
      </w:r>
      <w:r w:rsidR="005676E2">
        <w:rPr>
          <w:b/>
        </w:rPr>
      </w:r>
      <w:r w:rsidR="005676E2">
        <w:rPr>
          <w:b/>
        </w:rPr>
        <w:fldChar w:fldCharType="separate"/>
      </w:r>
      <w:r w:rsidR="00C20694">
        <w:rPr>
          <w:b/>
        </w:rPr>
        <w:t>A.4</w:t>
      </w:r>
      <w:r w:rsidR="005676E2">
        <w:rPr>
          <w:b/>
        </w:rPr>
        <w:fldChar w:fldCharType="end"/>
      </w:r>
      <w:r w:rsidR="00456023" w:rsidRPr="00EA743A">
        <w:t>.</w:t>
      </w:r>
      <w:r w:rsidR="00456023" w:rsidRPr="00456023">
        <w:t xml:space="preserve"> </w:t>
      </w:r>
      <w:r w:rsidR="00EA743A">
        <w:t>Les</w:t>
      </w:r>
      <w:r w:rsidR="00456023">
        <w:t xml:space="preserve"> coefficients des polynômes de Legendre pour la température </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456023">
        <w:t xml:space="preserve"> </w:t>
      </w:r>
      <w:r w:rsidR="00456023" w:rsidRPr="00456023">
        <w:t xml:space="preserve">sont donnés dans le </w:t>
      </w:r>
      <w:r w:rsidR="00EA743A" w:rsidRPr="00EA743A">
        <w:rPr>
          <w:b/>
        </w:rPr>
        <w:fldChar w:fldCharType="begin"/>
      </w:r>
      <w:r w:rsidR="00EA743A" w:rsidRPr="00EA743A">
        <w:rPr>
          <w:b/>
        </w:rPr>
        <w:instrText xml:space="preserve"> REF _Ref536130763 \h  \* MERGEFORMAT </w:instrText>
      </w:r>
      <w:r w:rsidR="00EA743A" w:rsidRPr="00EA743A">
        <w:rPr>
          <w:b/>
        </w:rPr>
      </w:r>
      <w:r w:rsidR="00EA743A" w:rsidRPr="00EA743A">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2</w:t>
      </w:r>
      <w:r w:rsidR="00EA743A" w:rsidRPr="00EA743A">
        <w:rPr>
          <w:b/>
        </w:rPr>
        <w:fldChar w:fldCharType="end"/>
      </w:r>
      <w:r w:rsidR="00456023" w:rsidRPr="00456023">
        <w:t xml:space="preserve"> </w:t>
      </w:r>
      <w:r w:rsidR="00491364">
        <w:t xml:space="preserve">à la section </w:t>
      </w:r>
      <w:r w:rsidR="00491364" w:rsidRPr="00491364">
        <w:rPr>
          <w:b/>
        </w:rPr>
        <w:fldChar w:fldCharType="begin"/>
      </w:r>
      <w:r w:rsidR="00491364" w:rsidRPr="00491364">
        <w:rPr>
          <w:b/>
        </w:rPr>
        <w:instrText xml:space="preserve"> REF _Ref536104119 \w \h </w:instrText>
      </w:r>
      <w:r w:rsidR="00491364">
        <w:rPr>
          <w:b/>
        </w:rPr>
        <w:instrText xml:space="preserve"> \* MERGEFORMAT </w:instrText>
      </w:r>
      <w:r w:rsidR="00491364" w:rsidRPr="00491364">
        <w:rPr>
          <w:b/>
        </w:rPr>
      </w:r>
      <w:r w:rsidR="00491364" w:rsidRPr="00491364">
        <w:rPr>
          <w:b/>
        </w:rPr>
        <w:fldChar w:fldCharType="separate"/>
      </w:r>
      <w:r w:rsidR="00C20694">
        <w:rPr>
          <w:b/>
        </w:rPr>
        <w:t>A.5</w:t>
      </w:r>
      <w:r w:rsidR="00491364" w:rsidRPr="00491364">
        <w:rPr>
          <w:b/>
        </w:rPr>
        <w:fldChar w:fldCharType="end"/>
      </w:r>
      <w:r w:rsidR="00C526A6">
        <w:t>. L’</w:t>
      </w:r>
      <w:r w:rsidR="00463141">
        <w:t>étude</w:t>
      </w:r>
      <w:r w:rsidR="00C526A6">
        <w:t xml:space="preserve"> actuelle</w:t>
      </w:r>
      <w:r w:rsidR="00456023" w:rsidRPr="00456023">
        <w:t xml:space="preserve"> indique que les résultat</w:t>
      </w:r>
      <w:r w:rsidR="00463141">
        <w:t>s obtenus par</w:t>
      </w:r>
      <w:r w:rsidR="00C526A6">
        <w:t xml:space="preserve"> la</w:t>
      </w:r>
      <w:r w:rsidR="00463141">
        <w:t xml:space="preserve"> LPCM sont plus précis pour le</w:t>
      </w:r>
      <w:r w:rsidR="00456023" w:rsidRPr="00456023">
        <w:t xml:space="preserve"> même </w:t>
      </w:r>
      <w:r w:rsidR="00FE19EC">
        <w:t>niveau de la discrétisation.</w:t>
      </w:r>
    </w:p>
    <w:tbl>
      <w:tblPr>
        <w:tblW w:w="0" w:type="auto"/>
        <w:tblLook w:val="04A0" w:firstRow="1" w:lastRow="0" w:firstColumn="1" w:lastColumn="0" w:noHBand="0" w:noVBand="1"/>
      </w:tblPr>
      <w:tblGrid>
        <w:gridCol w:w="4596"/>
        <w:gridCol w:w="4476"/>
      </w:tblGrid>
      <w:tr w:rsidR="002C6DAC" w:rsidRPr="0054713D" w14:paraId="5008D618" w14:textId="77777777" w:rsidTr="00CB4979">
        <w:tc>
          <w:tcPr>
            <w:tcW w:w="4596" w:type="dxa"/>
          </w:tcPr>
          <w:p w14:paraId="44300F4C" w14:textId="30A89886" w:rsidR="002C6DAC" w:rsidRPr="0054713D" w:rsidRDefault="00D66585" w:rsidP="0036785A">
            <w:pPr>
              <w:pStyle w:val="MDPI52figure"/>
              <w:rPr>
                <w:color w:val="auto"/>
              </w:rPr>
            </w:pPr>
            <w:r w:rsidRPr="00D66585">
              <w:rPr>
                <w:noProof/>
                <w:color w:val="auto"/>
                <w:lang w:val="fr-FR" w:eastAsia="fr-FR" w:bidi="ar-SA"/>
              </w:rPr>
              <w:drawing>
                <wp:inline distT="0" distB="0" distL="0" distR="0" wp14:anchorId="4EF02CF6" wp14:editId="25AD7530">
                  <wp:extent cx="2701523" cy="1800000"/>
                  <wp:effectExtent l="0" t="0" r="3810" b="0"/>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36"/>
                          <a:stretch>
                            <a:fillRect/>
                          </a:stretch>
                        </pic:blipFill>
                        <pic:spPr>
                          <a:xfrm>
                            <a:off x="0" y="0"/>
                            <a:ext cx="2701523" cy="1800000"/>
                          </a:xfrm>
                          <a:prstGeom prst="rect">
                            <a:avLst/>
                          </a:prstGeom>
                        </pic:spPr>
                      </pic:pic>
                    </a:graphicData>
                  </a:graphic>
                </wp:inline>
              </w:drawing>
            </w:r>
          </w:p>
          <w:p w14:paraId="02C7C104"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(a)</w:t>
            </w:r>
          </w:p>
        </w:tc>
        <w:tc>
          <w:tcPr>
            <w:tcW w:w="4476" w:type="dxa"/>
          </w:tcPr>
          <w:p w14:paraId="444457DF" w14:textId="67BDDFD1" w:rsidR="002C6DAC" w:rsidRPr="0054713D" w:rsidRDefault="00D66585" w:rsidP="0036785A">
            <w:pPr>
              <w:pStyle w:val="MDPI52figure"/>
              <w:rPr>
                <w:color w:val="auto"/>
              </w:rPr>
            </w:pPr>
            <w:r w:rsidRPr="00D66585">
              <w:rPr>
                <w:noProof/>
                <w:color w:val="auto"/>
                <w:lang w:val="fr-FR" w:eastAsia="fr-FR" w:bidi="ar-SA"/>
              </w:rPr>
              <w:drawing>
                <wp:inline distT="0" distB="0" distL="0" distR="0" wp14:anchorId="7A4055B9" wp14:editId="17DD82F1">
                  <wp:extent cx="2701523" cy="1800000"/>
                  <wp:effectExtent l="0" t="0" r="3810" b="0"/>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7"/>
                          <a:stretch>
                            <a:fillRect/>
                          </a:stretch>
                        </pic:blipFill>
                        <pic:spPr>
                          <a:xfrm>
                            <a:off x="0" y="0"/>
                            <a:ext cx="2701523" cy="1800000"/>
                          </a:xfrm>
                          <a:prstGeom prst="rect">
                            <a:avLst/>
                          </a:prstGeom>
                        </pic:spPr>
                      </pic:pic>
                    </a:graphicData>
                  </a:graphic>
                </wp:inline>
              </w:drawing>
            </w:r>
          </w:p>
          <w:p w14:paraId="0CEBE04E"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(b)</w:t>
            </w:r>
          </w:p>
        </w:tc>
      </w:tr>
    </w:tbl>
    <w:p w14:paraId="31B4CE26" w14:textId="2740C411" w:rsidR="009564B9" w:rsidRPr="002B578E" w:rsidRDefault="00CB4979" w:rsidP="002B578E">
      <w:pPr>
        <w:pStyle w:val="MDPI51figurecaption"/>
        <w:ind w:left="0"/>
        <w:jc w:val="center"/>
        <w:rPr>
          <w:rFonts w:ascii="Calibri" w:hAnsi="Calibri"/>
          <w:color w:val="auto"/>
          <w:sz w:val="22"/>
          <w:lang w:val="fr-FR" w:eastAsia="fr-FR" w:bidi="ar-SA"/>
        </w:rPr>
      </w:pPr>
      <w:bookmarkStart w:id="3202" w:name="_Ref536130760"/>
      <w:bookmarkStart w:id="3203" w:name="_Ref524006726"/>
      <w:bookmarkStart w:id="3204" w:name="_Toc536800580"/>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A.2</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3202"/>
      <w:r w:rsidRPr="00CB4979">
        <w:rPr>
          <w:rFonts w:ascii="Calibri" w:hAnsi="Calibri"/>
          <w:color w:val="auto"/>
          <w:sz w:val="22"/>
          <w:lang w:val="fr-FR" w:eastAsia="fr-FR" w:bidi="ar-SA"/>
        </w:rPr>
        <w:t xml:space="preserve"> </w:t>
      </w:r>
      <w:r w:rsidR="002C6DAC">
        <w:rPr>
          <w:rFonts w:ascii="Calibri" w:hAnsi="Calibri"/>
          <w:color w:val="auto"/>
          <w:sz w:val="22"/>
          <w:lang w:val="fr-FR" w:eastAsia="fr-FR" w:bidi="ar-SA"/>
        </w:rPr>
        <w:t>:</w:t>
      </w:r>
      <w:r w:rsidR="002C6DAC" w:rsidRPr="00597CA8">
        <w:rPr>
          <w:rFonts w:ascii="Calibri" w:hAnsi="Calibri"/>
          <w:color w:val="auto"/>
          <w:sz w:val="22"/>
          <w:lang w:val="fr-FR" w:eastAsia="fr-FR" w:bidi="ar-SA"/>
        </w:rPr>
        <w:t xml:space="preserve"> (a) Ecarts relatifs et (b) te</w:t>
      </w:r>
      <w:r w:rsidR="002C6DAC">
        <w:rPr>
          <w:rFonts w:ascii="Calibri" w:hAnsi="Calibri"/>
          <w:color w:val="auto"/>
          <w:sz w:val="22"/>
          <w:lang w:val="fr-FR" w:eastAsia="fr-FR" w:bidi="ar-SA"/>
        </w:rPr>
        <w:t xml:space="preserve">mps de calcul de la solution LPCM </w:t>
      </w:r>
      <w:r w:rsidR="002C6DAC" w:rsidRPr="00597CA8">
        <w:rPr>
          <w:rFonts w:ascii="Calibri" w:hAnsi="Calibri"/>
          <w:color w:val="auto"/>
          <w:sz w:val="22"/>
          <w:lang w:val="fr-FR" w:eastAsia="fr-FR" w:bidi="ar-SA"/>
        </w:rPr>
        <w:t xml:space="preserve">pour </w:t>
      </w:r>
      <w:r w:rsidR="002C6DAC">
        <w:rPr>
          <w:rFonts w:ascii="Calibri" w:hAnsi="Calibri"/>
          <w:color w:val="auto"/>
          <w:sz w:val="22"/>
          <w:lang w:val="fr-FR" w:eastAsia="fr-FR" w:bidi="ar-SA"/>
        </w:rPr>
        <w:t>N</w:t>
      </w:r>
      <w:r w:rsidR="002C6DAC" w:rsidRPr="00597CA8">
        <w:rPr>
          <w:rFonts w:ascii="Calibri" w:hAnsi="Calibri"/>
          <w:color w:val="auto"/>
          <w:sz w:val="22"/>
          <w:lang w:val="fr-FR" w:eastAsia="fr-FR" w:bidi="ar-SA"/>
        </w:rPr>
        <w:t xml:space="preserve"> </w:t>
      </w:r>
      <w:r w:rsidR="002C6DAC">
        <w:rPr>
          <w:rFonts w:ascii="Calibri" w:hAnsi="Calibri"/>
          <w:color w:val="auto"/>
          <w:sz w:val="22"/>
          <w:lang w:val="fr-FR" w:eastAsia="fr-FR" w:bidi="ar-SA"/>
        </w:rPr>
        <w:t>différent    (</w:t>
      </w:r>
      <w:r w:rsidR="002C6DAC" w:rsidRPr="00597CA8">
        <w:rPr>
          <w:rFonts w:ascii="Calibri" w:hAnsi="Calibri"/>
          <w:color w:val="auto"/>
          <w:sz w:val="22"/>
          <w:lang w:val="fr-FR" w:eastAsia="fr-FR" w:bidi="ar-SA"/>
        </w:rPr>
        <w:t>h1/h2 = 2, Nx = 80).</w:t>
      </w:r>
      <w:bookmarkEnd w:id="3203"/>
      <w:bookmarkEnd w:id="3204"/>
    </w:p>
    <w:p w14:paraId="11FDD87F" w14:textId="62A3C2F2" w:rsidR="009564B9" w:rsidRPr="00642BE2" w:rsidRDefault="00431295" w:rsidP="00E0308D">
      <w:pPr>
        <w:pStyle w:val="Titre2"/>
        <w:numPr>
          <w:ilvl w:val="1"/>
          <w:numId w:val="33"/>
        </w:numPr>
        <w:spacing w:after="240"/>
        <w:ind w:left="709" w:hanging="709"/>
        <w:rPr>
          <w:caps w:val="0"/>
        </w:rPr>
      </w:pPr>
      <w:bookmarkStart w:id="3205" w:name="_Toc536800451"/>
      <w:r w:rsidRPr="00431295">
        <w:rPr>
          <w:caps w:val="0"/>
        </w:rPr>
        <w:t xml:space="preserve">Comparaison </w:t>
      </w:r>
      <w:r>
        <w:rPr>
          <w:caps w:val="0"/>
        </w:rPr>
        <w:t>supplémentaires</w:t>
      </w:r>
      <w:r w:rsidRPr="00431295">
        <w:rPr>
          <w:caps w:val="0"/>
        </w:rPr>
        <w:t xml:space="preserve"> des résultats numériques</w:t>
      </w:r>
      <w:bookmarkEnd w:id="3205"/>
    </w:p>
    <w:p w14:paraId="526746DE" w14:textId="64190976" w:rsidR="009564B9" w:rsidRDefault="00642BE2" w:rsidP="001C478D">
      <w:pPr>
        <w:spacing w:before="240" w:after="240" w:line="360" w:lineRule="auto"/>
        <w:ind w:firstLine="709"/>
      </w:pPr>
      <w:r w:rsidRPr="00642BE2">
        <w:t xml:space="preserve">Les résultats précédents ont été obtenus </w:t>
      </w:r>
      <w:r>
        <w:t xml:space="preserve">par un patin incliné </w:t>
      </w:r>
      <w:r w:rsidRPr="00642BE2">
        <w:t>1D</w:t>
      </w:r>
      <w:r>
        <w:t xml:space="preserve"> </w:t>
      </w:r>
      <w:r w:rsidRPr="00642BE2">
        <w:t>linéaire</w:t>
      </w:r>
      <w:r>
        <w:t>ment</w:t>
      </w:r>
      <w:r w:rsidRPr="00642BE2">
        <w:t xml:space="preserve"> convergent avec un rapport</w:t>
      </w:r>
      <w:r w:rsidR="00265B09">
        <w:t xml:space="preserve"> de l’épaisseur du film à la </w:t>
      </w:r>
      <w:r w:rsidRPr="00642BE2">
        <w:t>entrée/sortie h1/h2 = 2, des températures imposées</w:t>
      </w:r>
      <w:r>
        <w:t xml:space="preserve"> aux </w:t>
      </w:r>
      <w:r w:rsidRPr="00642BE2">
        <w:t>paroi</w:t>
      </w:r>
      <w:r>
        <w:t>s</w:t>
      </w:r>
      <w:r w:rsidRPr="00642BE2">
        <w:t xml:space="preserve"> (condition limite de Dirichlet), et complètement découplé de l'équation de Reynolds. D'autres cas simples du </w:t>
      </w:r>
      <w:r w:rsidR="00105F76">
        <w:t xml:space="preserve">patin incliné </w:t>
      </w:r>
      <w:r w:rsidRPr="00642BE2">
        <w:t>1D convergent ont également été étudiés et apportent des conclusions intéressantes.</w:t>
      </w:r>
    </w:p>
    <w:p w14:paraId="3B3E876A" w14:textId="769151F0" w:rsidR="00105F76" w:rsidRDefault="000F7199" w:rsidP="00E0308D">
      <w:pPr>
        <w:pStyle w:val="Paragraphedeliste"/>
        <w:numPr>
          <w:ilvl w:val="0"/>
          <w:numId w:val="35"/>
        </w:numPr>
        <w:spacing w:before="240" w:after="240" w:line="360" w:lineRule="auto"/>
        <w:ind w:left="709" w:hanging="425"/>
      </w:pPr>
      <w:r>
        <w:t>C</w:t>
      </w:r>
      <w:r w:rsidR="001C478D">
        <w:t>onfigurations géométriques</w:t>
      </w:r>
      <w:r w:rsidRPr="000F7199">
        <w:t xml:space="preserve"> </w:t>
      </w:r>
      <w:r>
        <w:t>d</w:t>
      </w:r>
      <w:r w:rsidRPr="001C478D">
        <w:t>ifféren</w:t>
      </w:r>
      <w:r>
        <w:t>tes</w:t>
      </w:r>
    </w:p>
    <w:p w14:paraId="04F9CD92" w14:textId="3BDD61B6" w:rsidR="001C478D" w:rsidRDefault="00543A31" w:rsidP="00543A31">
      <w:pPr>
        <w:spacing w:line="360" w:lineRule="auto"/>
        <w:ind w:firstLine="708"/>
      </w:pPr>
      <w:r w:rsidRPr="00543A31">
        <w:t>Deux autres rapports d'entrée/sortie</w:t>
      </w:r>
      <w:r w:rsidR="0041181B">
        <w:t xml:space="preserve"> du patin</w:t>
      </w:r>
      <w:r w:rsidRPr="00543A31">
        <w:t xml:space="preserve">, </w:t>
      </w:r>
      <w:r w:rsidR="00323EEB" w:rsidRPr="00323EEB">
        <w:t>h1/h2 = 4</w:t>
      </w:r>
      <w:r w:rsidRPr="00543A31">
        <w:t xml:space="preserve"> </w:t>
      </w:r>
      <w:r w:rsidR="0041181B" w:rsidRPr="00543A31">
        <w:t>et</w:t>
      </w:r>
      <w:r w:rsidR="00323EEB" w:rsidRPr="00323EEB">
        <w:t xml:space="preserve"> h1/h2 = 8</w:t>
      </w:r>
      <w:r w:rsidRPr="00543A31">
        <w:t xml:space="preserve">, ont été étudiés tout en conservant les mêmes conditions limites de température </w:t>
      </w:r>
      <w:r w:rsidR="00A26D7D">
        <w:t>aux</w:t>
      </w:r>
      <w:r w:rsidRPr="00543A31">
        <w:t xml:space="preserve"> paroi</w:t>
      </w:r>
      <w:r w:rsidR="00A26D7D">
        <w:t>s</w:t>
      </w:r>
      <w:r w:rsidRPr="00543A31">
        <w:t xml:space="preserve"> et l'équation de Reynolds découplée. L'augmentation du rapport entre l'épaisseur du film à l'entrée</w:t>
      </w:r>
      <w:r w:rsidR="00A26D7D">
        <w:t xml:space="preserve"> h1</w:t>
      </w:r>
      <w:r w:rsidRPr="00543A31">
        <w:t xml:space="preserve"> et à la sortie</w:t>
      </w:r>
      <w:r w:rsidR="00A26D7D">
        <w:t xml:space="preserve"> h2</w:t>
      </w:r>
      <w:r w:rsidRPr="00543A31">
        <w:t xml:space="preserve"> entraîne une convergence plus lente des résultats NDM </w:t>
      </w:r>
      <w:r w:rsidR="000A3493">
        <w:t>en fonction du nombre de volumes Ny</w:t>
      </w:r>
      <w:r w:rsidRPr="00543A31">
        <w:t xml:space="preserve">. La meilleure </w:t>
      </w:r>
      <w:r w:rsidRPr="00543A31">
        <w:lastRenderedPageBreak/>
        <w:t xml:space="preserve">solution NDM obtenue avec Ny = 160 a été considérée comme résultat de référence et le nombre de </w:t>
      </w:r>
      <w:r w:rsidR="000A3493">
        <w:t xml:space="preserve">volumes </w:t>
      </w:r>
      <w:r w:rsidRPr="00543A31">
        <w:t xml:space="preserve">de calcul dans la direction </w:t>
      </w:r>
      <w:r w:rsidR="00F638AB" w:rsidRPr="00F638AB">
        <w:t>x</w:t>
      </w:r>
      <w:r w:rsidRPr="00543A31">
        <w:t xml:space="preserve"> </w:t>
      </w:r>
      <w:r w:rsidR="000A3493">
        <w:t>reste le même (Nx = 80</w:t>
      </w:r>
      <w:r w:rsidRPr="00543A31">
        <w:t>).</w:t>
      </w:r>
    </w:p>
    <w:p w14:paraId="5B713FAC" w14:textId="5B6072E3" w:rsidR="001B23F6" w:rsidRDefault="00CA3919" w:rsidP="00204FF6">
      <w:pPr>
        <w:spacing w:before="120" w:after="240" w:line="360" w:lineRule="auto"/>
      </w:pPr>
      <w:r>
        <w:tab/>
      </w:r>
      <w:r w:rsidR="005268BD" w:rsidRPr="005268BD">
        <w:t xml:space="preserve">Les résultats obtenus pour </w:t>
      </w:r>
      <w:r w:rsidR="00F638AB" w:rsidRPr="00F638AB">
        <w:t>h1/h2 = 4</w:t>
      </w:r>
      <w:r w:rsidR="00D8394A">
        <w:t xml:space="preserve"> sont illustrés dans les</w:t>
      </w:r>
      <w:r w:rsidR="005268BD" w:rsidRPr="005268BD">
        <w:t xml:space="preserve"> </w:t>
      </w:r>
      <w:r w:rsidR="00D8394A" w:rsidRPr="00D8394A">
        <w:rPr>
          <w:b/>
        </w:rPr>
        <w:fldChar w:fldCharType="begin"/>
      </w:r>
      <w:r w:rsidR="00D8394A" w:rsidRPr="00D8394A">
        <w:rPr>
          <w:b/>
        </w:rPr>
        <w:instrText xml:space="preserve"> REF _Ref536130802 \h  \* MERGEFORMAT </w:instrText>
      </w:r>
      <w:r w:rsidR="00D8394A" w:rsidRPr="00D8394A">
        <w:rPr>
          <w:b/>
        </w:rPr>
      </w:r>
      <w:r w:rsidR="00D8394A" w:rsidRPr="00D8394A">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w:t>
      </w:r>
      <w:r w:rsidR="00D8394A" w:rsidRPr="00D8394A">
        <w:rPr>
          <w:b/>
        </w:rPr>
        <w:fldChar w:fldCharType="end"/>
      </w:r>
      <w:r w:rsidR="00D8394A">
        <w:rPr>
          <w:b/>
        </w:rPr>
        <w:t xml:space="preserve">, </w:t>
      </w:r>
      <w:r w:rsidR="00D8394A" w:rsidRPr="00D8394A">
        <w:rPr>
          <w:b/>
        </w:rPr>
        <w:fldChar w:fldCharType="begin"/>
      </w:r>
      <w:r w:rsidR="00D8394A" w:rsidRPr="00D8394A">
        <w:rPr>
          <w:b/>
        </w:rPr>
        <w:instrText xml:space="preserve"> REF _Ref536130851 \h  \* MERGEFORMAT </w:instrText>
      </w:r>
      <w:r w:rsidR="00D8394A" w:rsidRPr="00D8394A">
        <w:rPr>
          <w:b/>
        </w:rPr>
      </w:r>
      <w:r w:rsidR="00D8394A" w:rsidRPr="00D8394A">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2</w:t>
      </w:r>
      <w:r w:rsidR="00D8394A" w:rsidRPr="00D8394A">
        <w:rPr>
          <w:b/>
        </w:rPr>
        <w:fldChar w:fldCharType="end"/>
      </w:r>
      <w:r w:rsidR="00D8394A">
        <w:rPr>
          <w:b/>
        </w:rPr>
        <w:t xml:space="preserve"> </w:t>
      </w:r>
      <w:r w:rsidR="00D8394A" w:rsidRPr="00D8394A">
        <w:t>et</w:t>
      </w:r>
      <w:r w:rsidR="00D8394A">
        <w:rPr>
          <w:b/>
        </w:rPr>
        <w:t xml:space="preserve"> </w:t>
      </w:r>
      <w:r w:rsidR="00D8394A" w:rsidRPr="00D8394A">
        <w:rPr>
          <w:b/>
        </w:rPr>
        <w:fldChar w:fldCharType="begin"/>
      </w:r>
      <w:r w:rsidR="00D8394A" w:rsidRPr="00D8394A">
        <w:rPr>
          <w:b/>
        </w:rPr>
        <w:instrText xml:space="preserve"> REF _Ref536130807 \h </w:instrText>
      </w:r>
      <w:r w:rsidR="00D8394A">
        <w:rPr>
          <w:b/>
        </w:rPr>
        <w:instrText xml:space="preserve"> \* MERGEFORMAT </w:instrText>
      </w:r>
      <w:r w:rsidR="00D8394A" w:rsidRPr="00D8394A">
        <w:rPr>
          <w:b/>
        </w:rPr>
      </w:r>
      <w:r w:rsidR="00D8394A" w:rsidRPr="00D8394A">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D8394A" w:rsidRPr="00D8394A">
        <w:rPr>
          <w:b/>
        </w:rPr>
        <w:fldChar w:fldCharType="end"/>
      </w:r>
      <w:r w:rsidR="005268BD" w:rsidRPr="005268BD">
        <w:t xml:space="preserve">. </w:t>
      </w:r>
      <w:r w:rsidR="003B6963">
        <w:t>L</w:t>
      </w:r>
      <w:r w:rsidR="005268BD" w:rsidRPr="005268BD">
        <w:t xml:space="preserve">es résultats </w:t>
      </w:r>
      <w:r w:rsidR="005268BD">
        <w:t xml:space="preserve">aux parois </w:t>
      </w:r>
      <w:r w:rsidR="005268BD" w:rsidRPr="005268BD">
        <w:t>inférieur</w:t>
      </w:r>
      <w:r w:rsidR="005268BD">
        <w:t>e</w:t>
      </w:r>
      <w:r w:rsidR="005268BD" w:rsidRPr="005268BD">
        <w:t xml:space="preserve"> et supérieur</w:t>
      </w:r>
      <w:r w:rsidR="005268BD">
        <w:t>e</w:t>
      </w:r>
      <w:r w:rsidR="005268BD" w:rsidRPr="005268BD">
        <w:t xml:space="preserve"> montrent </w:t>
      </w:r>
      <w:r w:rsidR="003B6963">
        <w:t xml:space="preserve">de nouveau </w:t>
      </w:r>
      <w:r w:rsidR="005268BD" w:rsidRPr="005268BD">
        <w:t xml:space="preserve">des tendances différentes. Le gradient de température </w:t>
      </w:r>
      <w:r w:rsidR="005268BD">
        <w:t>à</w:t>
      </w:r>
      <w:r w:rsidR="005268BD" w:rsidRPr="005268BD">
        <w:t xml:space="preserve"> la paroi supérieure atteint la convergence d</w:t>
      </w:r>
      <w:r w:rsidR="003B6963">
        <w:t>u maillage à partir du degré N=</w:t>
      </w:r>
      <w:r w:rsidR="003B6963" w:rsidRPr="005268BD">
        <w:t>11</w:t>
      </w:r>
      <w:r w:rsidR="003B6963">
        <w:t xml:space="preserve"> des</w:t>
      </w:r>
      <w:r w:rsidR="005268BD" w:rsidRPr="005268BD">
        <w:t xml:space="preserve"> polynômes de Legendre, tandis que </w:t>
      </w:r>
      <w:r w:rsidR="005268BD">
        <w:t xml:space="preserve">celui à </w:t>
      </w:r>
      <w:r w:rsidR="005268BD" w:rsidRPr="005268BD">
        <w:t>la paroi inférieure nécessite</w:t>
      </w:r>
      <w:r w:rsidR="003B6963">
        <w:t xml:space="preserve"> le degré</w:t>
      </w:r>
      <w:r w:rsidR="005268BD" w:rsidRPr="005268BD">
        <w:t xml:space="preserve"> N = 16 </w:t>
      </w:r>
      <w:r w:rsidR="003B6963">
        <w:t xml:space="preserve">des </w:t>
      </w:r>
      <w:r w:rsidR="005268BD" w:rsidRPr="005268BD">
        <w:t xml:space="preserve">polynômes de Legendre. Cependant, la </w:t>
      </w:r>
      <w:r w:rsidR="008E5596" w:rsidRPr="008E5596">
        <w:rPr>
          <w:b/>
        </w:rPr>
        <w:fldChar w:fldCharType="begin"/>
      </w:r>
      <w:r w:rsidR="008E5596" w:rsidRPr="008E5596">
        <w:rPr>
          <w:b/>
        </w:rPr>
        <w:instrText xml:space="preserve"> REF _Ref536130807 \h  \* MERGEFORMAT </w:instrText>
      </w:r>
      <w:r w:rsidR="008E5596" w:rsidRPr="008E5596">
        <w:rPr>
          <w:b/>
        </w:rPr>
      </w:r>
      <w:r w:rsidR="008E5596" w:rsidRPr="008E5596">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8E5596" w:rsidRPr="008E5596">
        <w:rPr>
          <w:b/>
        </w:rPr>
        <w:fldChar w:fldCharType="end"/>
      </w:r>
      <w:r w:rsidR="00563C6A">
        <w:rPr>
          <w:b/>
        </w:rPr>
        <w:t>(</w:t>
      </w:r>
      <w:r w:rsidR="005268BD" w:rsidRPr="00563C6A">
        <w:rPr>
          <w:b/>
        </w:rPr>
        <w:t>b</w:t>
      </w:r>
      <w:r w:rsidR="00563C6A" w:rsidRPr="00563C6A">
        <w:rPr>
          <w:b/>
        </w:rPr>
        <w:t>)</w:t>
      </w:r>
      <w:r w:rsidR="00105A17">
        <w:t xml:space="preserve"> montre que malgré d’</w:t>
      </w:r>
      <w:r w:rsidR="005268BD" w:rsidRPr="005268BD">
        <w:t xml:space="preserve">un </w:t>
      </w:r>
      <w:r w:rsidR="00563C6A">
        <w:t>degré élevé</w:t>
      </w:r>
      <w:r w:rsidR="005268BD" w:rsidRPr="005268BD">
        <w:t xml:space="preserve"> de</w:t>
      </w:r>
      <w:r w:rsidR="00563C6A">
        <w:t>s</w:t>
      </w:r>
      <w:r w:rsidR="005268BD" w:rsidRPr="005268BD">
        <w:t xml:space="preserve"> polynômes de Legendre</w:t>
      </w:r>
      <w:r w:rsidR="00105A17">
        <w:t xml:space="preserve"> utilisé</w:t>
      </w:r>
      <w:r w:rsidR="005268BD" w:rsidRPr="005268BD">
        <w:t xml:space="preserve">, la LPCM </w:t>
      </w:r>
      <w:r w:rsidR="00563C6A">
        <w:t xml:space="preserve">montre une réduction significative du temps de calcul par rapport à </w:t>
      </w:r>
      <w:r w:rsidR="005268BD" w:rsidRPr="005268BD">
        <w:t>la NDM pour la même précision</w:t>
      </w:r>
      <w:r w:rsidR="00563C6A">
        <w:t xml:space="preserve"> visée</w:t>
      </w:r>
      <w:r w:rsidR="005268BD" w:rsidRPr="005268BD">
        <w:t>.</w:t>
      </w:r>
    </w:p>
    <w:tbl>
      <w:tblPr>
        <w:tblW w:w="0" w:type="auto"/>
        <w:tblLook w:val="04A0" w:firstRow="1" w:lastRow="0" w:firstColumn="1" w:lastColumn="0" w:noHBand="0" w:noVBand="1"/>
      </w:tblPr>
      <w:tblGrid>
        <w:gridCol w:w="8844"/>
      </w:tblGrid>
      <w:tr w:rsidR="00602592" w:rsidRPr="0054713D" w14:paraId="41681067" w14:textId="77777777" w:rsidTr="0036785A">
        <w:tc>
          <w:tcPr>
            <w:tcW w:w="8844" w:type="dxa"/>
          </w:tcPr>
          <w:p w14:paraId="40A2D23C" w14:textId="6E720E61" w:rsidR="00602592" w:rsidRPr="0054713D" w:rsidRDefault="00F40B04" w:rsidP="0036785A">
            <w:pPr>
              <w:pStyle w:val="MDPI52figure"/>
              <w:rPr>
                <w:b/>
                <w:color w:val="auto"/>
              </w:rPr>
            </w:pPr>
            <w:r w:rsidRPr="00F40B04">
              <w:rPr>
                <w:b/>
                <w:noProof/>
                <w:color w:val="auto"/>
                <w:lang w:val="fr-FR" w:eastAsia="fr-FR" w:bidi="ar-SA"/>
              </w:rPr>
              <w:drawing>
                <wp:inline distT="0" distB="0" distL="0" distR="0" wp14:anchorId="289EA25D" wp14:editId="11000739">
                  <wp:extent cx="5034451" cy="2520000"/>
                  <wp:effectExtent l="0" t="0" r="0" b="0"/>
                  <wp:docPr id="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8"/>
                          <a:stretch>
                            <a:fillRect/>
                          </a:stretch>
                        </pic:blipFill>
                        <pic:spPr>
                          <a:xfrm>
                            <a:off x="0" y="0"/>
                            <a:ext cx="5034451" cy="2520000"/>
                          </a:xfrm>
                          <a:prstGeom prst="rect">
                            <a:avLst/>
                          </a:prstGeom>
                        </pic:spPr>
                      </pic:pic>
                    </a:graphicData>
                  </a:graphic>
                </wp:inline>
              </w:drawing>
            </w:r>
          </w:p>
        </w:tc>
      </w:tr>
    </w:tbl>
    <w:p w14:paraId="19985951" w14:textId="1677BA9F" w:rsidR="000E0221" w:rsidRPr="000E0221" w:rsidRDefault="00CB4979" w:rsidP="003341E1">
      <w:pPr>
        <w:spacing w:after="240"/>
        <w:jc w:val="center"/>
      </w:pPr>
      <w:bookmarkStart w:id="3206" w:name="_Ref536130802"/>
      <w:bookmarkStart w:id="3207" w:name="_Toc536800581"/>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w:t>
      </w:r>
      <w:r w:rsidR="0019727E">
        <w:rPr>
          <w:iCs/>
        </w:rPr>
        <w:fldChar w:fldCharType="end"/>
      </w:r>
      <w:bookmarkEnd w:id="3206"/>
      <w:r>
        <w:rPr>
          <w:iCs/>
        </w:rPr>
        <w:t xml:space="preserve"> </w:t>
      </w:r>
      <w:r w:rsidR="000E0221">
        <w:t xml:space="preserve">: </w:t>
      </w:r>
      <w:r w:rsidR="000E0221" w:rsidRPr="00476664">
        <w:t xml:space="preserve">Gradient de température </w:t>
      </w:r>
      <w:r w:rsidR="000E0221">
        <w:t>adimensionnel</w:t>
      </w:r>
      <w:r w:rsidR="000E0221" w:rsidRPr="00476664">
        <w:t xml:space="preserve"> </w:t>
      </w:r>
      <w:r w:rsidR="000E0221">
        <w:t>à la</w:t>
      </w:r>
      <w:r w:rsidR="000E0221" w:rsidRPr="00476664">
        <w:t xml:space="preserve"> paro</w:t>
      </w:r>
      <w:r w:rsidR="000E0221">
        <w:t>i inférieure, obtenu avec la LPCM</w:t>
      </w:r>
      <w:r w:rsidR="000E0221" w:rsidRPr="00476664">
        <w:t xml:space="preserve"> </w:t>
      </w:r>
      <w:r w:rsidR="000E0221">
        <w:t xml:space="preserve">et </w:t>
      </w:r>
      <w:r w:rsidR="000E0221" w:rsidRPr="00476664">
        <w:t>les températures imposées</w:t>
      </w:r>
      <w:r w:rsidR="000E0221">
        <w:t xml:space="preserve"> aux parois</w:t>
      </w:r>
      <w:r w:rsidR="000E0221" w:rsidRPr="00476664">
        <w:t xml:space="preserve"> </w:t>
      </w:r>
      <w:r w:rsidR="000E0221">
        <w:t>(h1/h2 = 4, Nx = 80).</w:t>
      </w:r>
      <w:bookmarkEnd w:id="3207"/>
    </w:p>
    <w:tbl>
      <w:tblPr>
        <w:tblW w:w="0" w:type="auto"/>
        <w:tblLook w:val="04A0" w:firstRow="1" w:lastRow="0" w:firstColumn="1" w:lastColumn="0" w:noHBand="0" w:noVBand="1"/>
      </w:tblPr>
      <w:tblGrid>
        <w:gridCol w:w="8844"/>
      </w:tblGrid>
      <w:tr w:rsidR="00602592" w:rsidRPr="0054713D" w14:paraId="5E462D25" w14:textId="77777777" w:rsidTr="0036785A">
        <w:tc>
          <w:tcPr>
            <w:tcW w:w="8844" w:type="dxa"/>
          </w:tcPr>
          <w:p w14:paraId="45C62A00" w14:textId="2C193CBC" w:rsidR="00602592" w:rsidRPr="0054713D" w:rsidRDefault="001D63A9" w:rsidP="0036785A">
            <w:pPr>
              <w:pStyle w:val="MDPI52figure"/>
              <w:rPr>
                <w:color w:val="auto"/>
              </w:rPr>
            </w:pPr>
            <w:r w:rsidRPr="001D63A9">
              <w:rPr>
                <w:noProof/>
                <w:color w:val="auto"/>
                <w:lang w:val="fr-FR" w:eastAsia="fr-FR" w:bidi="ar-SA"/>
              </w:rPr>
              <w:drawing>
                <wp:inline distT="0" distB="0" distL="0" distR="0" wp14:anchorId="5F3BB237" wp14:editId="7C38CA53">
                  <wp:extent cx="5037779" cy="2520000"/>
                  <wp:effectExtent l="0" t="0" r="0" b="0"/>
                  <wp:docPr id="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39"/>
                          <a:stretch>
                            <a:fillRect/>
                          </a:stretch>
                        </pic:blipFill>
                        <pic:spPr>
                          <a:xfrm>
                            <a:off x="0" y="0"/>
                            <a:ext cx="5037779" cy="2520000"/>
                          </a:xfrm>
                          <a:prstGeom prst="rect">
                            <a:avLst/>
                          </a:prstGeom>
                        </pic:spPr>
                      </pic:pic>
                    </a:graphicData>
                  </a:graphic>
                </wp:inline>
              </w:drawing>
            </w:r>
          </w:p>
        </w:tc>
      </w:tr>
    </w:tbl>
    <w:p w14:paraId="1E0F4939" w14:textId="07761173" w:rsidR="003341E1" w:rsidRPr="000E0221" w:rsidRDefault="00CB4979" w:rsidP="003341E1">
      <w:pPr>
        <w:spacing w:after="240"/>
        <w:jc w:val="center"/>
      </w:pPr>
      <w:bookmarkStart w:id="3208" w:name="_Ref536130851"/>
      <w:bookmarkStart w:id="3209" w:name="_Toc53680058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3208"/>
      <w:r>
        <w:rPr>
          <w:iCs/>
        </w:rPr>
        <w:t xml:space="preserve"> </w:t>
      </w:r>
      <w:r w:rsidR="003341E1">
        <w:t xml:space="preserve">: </w:t>
      </w:r>
      <w:r w:rsidR="003341E1" w:rsidRPr="00476664">
        <w:t xml:space="preserve">Gradient de température </w:t>
      </w:r>
      <w:r w:rsidR="003341E1">
        <w:t>adimensionnel</w:t>
      </w:r>
      <w:r w:rsidR="003341E1" w:rsidRPr="00476664">
        <w:t xml:space="preserve"> </w:t>
      </w:r>
      <w:r w:rsidR="003341E1">
        <w:t>à la</w:t>
      </w:r>
      <w:r w:rsidR="003341E1" w:rsidRPr="00476664">
        <w:t xml:space="preserve"> paro</w:t>
      </w:r>
      <w:r w:rsidR="003341E1">
        <w:t>i supérieure, obtenu avec la LPCM</w:t>
      </w:r>
      <w:r w:rsidR="003341E1" w:rsidRPr="00476664">
        <w:t xml:space="preserve"> </w:t>
      </w:r>
      <w:r w:rsidR="003341E1">
        <w:t xml:space="preserve">et </w:t>
      </w:r>
      <w:r w:rsidR="003341E1" w:rsidRPr="00476664">
        <w:t>les températures imposées</w:t>
      </w:r>
      <w:r w:rsidR="003341E1">
        <w:t xml:space="preserve"> aux parois</w:t>
      </w:r>
      <w:r w:rsidR="003341E1" w:rsidRPr="00476664">
        <w:t xml:space="preserve"> </w:t>
      </w:r>
      <w:r w:rsidR="003341E1">
        <w:t>(h1/h2 = 4, Nx = 80).</w:t>
      </w:r>
      <w:bookmarkEnd w:id="3209"/>
    </w:p>
    <w:p w14:paraId="1D09DA7A" w14:textId="77777777" w:rsidR="003341E1" w:rsidRPr="003341E1" w:rsidRDefault="003341E1" w:rsidP="00602592">
      <w:pPr>
        <w:pStyle w:val="MDPI51figurecaption"/>
        <w:rPr>
          <w:lang w:val="fr-FR"/>
        </w:rPr>
      </w:pPr>
    </w:p>
    <w:tbl>
      <w:tblPr>
        <w:tblW w:w="0" w:type="auto"/>
        <w:tblLook w:val="04A0" w:firstRow="1" w:lastRow="0" w:firstColumn="1" w:lastColumn="0" w:noHBand="0" w:noVBand="1"/>
      </w:tblPr>
      <w:tblGrid>
        <w:gridCol w:w="4611"/>
        <w:gridCol w:w="4461"/>
      </w:tblGrid>
      <w:tr w:rsidR="00602592" w:rsidRPr="0054713D" w14:paraId="31BC93AA" w14:textId="77777777" w:rsidTr="00CB4979">
        <w:tc>
          <w:tcPr>
            <w:tcW w:w="4611" w:type="dxa"/>
          </w:tcPr>
          <w:p w14:paraId="1760B06E" w14:textId="0BF41E8E" w:rsidR="00602592" w:rsidRPr="0054713D" w:rsidRDefault="0077692D" w:rsidP="0036785A">
            <w:pPr>
              <w:pStyle w:val="MDPI52figure"/>
              <w:rPr>
                <w:color w:val="auto"/>
              </w:rPr>
            </w:pPr>
            <w:r w:rsidRPr="0077692D">
              <w:rPr>
                <w:noProof/>
                <w:color w:val="auto"/>
                <w:lang w:val="fr-FR" w:eastAsia="fr-FR" w:bidi="ar-SA"/>
              </w:rPr>
              <w:lastRenderedPageBreak/>
              <w:drawing>
                <wp:inline distT="0" distB="0" distL="0" distR="0" wp14:anchorId="2F44E170" wp14:editId="04799CE1">
                  <wp:extent cx="2693919" cy="1800000"/>
                  <wp:effectExtent l="0" t="0" r="0" b="0"/>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0"/>
                          <a:stretch>
                            <a:fillRect/>
                          </a:stretch>
                        </pic:blipFill>
                        <pic:spPr>
                          <a:xfrm>
                            <a:off x="0" y="0"/>
                            <a:ext cx="2693919" cy="1800000"/>
                          </a:xfrm>
                          <a:prstGeom prst="rect">
                            <a:avLst/>
                          </a:prstGeom>
                        </pic:spPr>
                      </pic:pic>
                    </a:graphicData>
                  </a:graphic>
                </wp:inline>
              </w:drawing>
            </w:r>
          </w:p>
          <w:p w14:paraId="735D1DA3" w14:textId="131F7810" w:rsidR="00602592" w:rsidRPr="00670B5A" w:rsidRDefault="00602592" w:rsidP="00BE2B11">
            <w:pPr>
              <w:pStyle w:val="MDPI52figure"/>
              <w:rPr>
                <w:rFonts w:asciiTheme="minorHAnsi" w:hAnsiTheme="minorHAnsi"/>
                <w:color w:val="auto"/>
              </w:rPr>
            </w:pPr>
            <w:r w:rsidRPr="00670B5A">
              <w:rPr>
                <w:rFonts w:asciiTheme="minorHAnsi" w:hAnsiTheme="minorHAnsi"/>
                <w:color w:val="auto"/>
              </w:rPr>
              <w:t>(</w:t>
            </w:r>
            <w:r w:rsidR="00BE2B11" w:rsidRPr="00670B5A">
              <w:rPr>
                <w:rFonts w:asciiTheme="minorHAnsi" w:hAnsiTheme="minorHAnsi"/>
                <w:color w:val="auto"/>
              </w:rPr>
              <w:t>a</w:t>
            </w:r>
            <w:r w:rsidRPr="00670B5A">
              <w:rPr>
                <w:rFonts w:asciiTheme="minorHAnsi" w:hAnsiTheme="minorHAnsi"/>
                <w:color w:val="auto"/>
              </w:rPr>
              <w:t>)</w:t>
            </w:r>
          </w:p>
        </w:tc>
        <w:tc>
          <w:tcPr>
            <w:tcW w:w="4461" w:type="dxa"/>
          </w:tcPr>
          <w:p w14:paraId="5646E076" w14:textId="1F0BE988" w:rsidR="00602592" w:rsidRPr="0054713D" w:rsidRDefault="0077692D" w:rsidP="0036785A">
            <w:pPr>
              <w:pStyle w:val="MDPI52figure"/>
              <w:rPr>
                <w:color w:val="auto"/>
              </w:rPr>
            </w:pPr>
            <w:r>
              <w:rPr>
                <w:noProof/>
                <w:color w:val="auto"/>
                <w:lang w:val="fr-FR" w:eastAsia="fr-FR" w:bidi="ar-SA"/>
              </w:rPr>
              <w:drawing>
                <wp:inline distT="0" distB="0" distL="0" distR="0" wp14:anchorId="4B175030" wp14:editId="3C04E679">
                  <wp:extent cx="2695732" cy="1800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95732" cy="1800000"/>
                          </a:xfrm>
                          <a:prstGeom prst="rect">
                            <a:avLst/>
                          </a:prstGeom>
                          <a:noFill/>
                        </pic:spPr>
                      </pic:pic>
                    </a:graphicData>
                  </a:graphic>
                </wp:inline>
              </w:drawing>
            </w:r>
          </w:p>
          <w:p w14:paraId="781DFE95" w14:textId="428F44D1" w:rsidR="00602592" w:rsidRPr="00670B5A" w:rsidRDefault="00BE2B11" w:rsidP="00BE2B11">
            <w:pPr>
              <w:pStyle w:val="MDPI52figure"/>
              <w:rPr>
                <w:rFonts w:asciiTheme="minorHAnsi" w:hAnsiTheme="minorHAnsi"/>
                <w:color w:val="auto"/>
              </w:rPr>
            </w:pPr>
            <w:r w:rsidRPr="00670B5A">
              <w:rPr>
                <w:rFonts w:asciiTheme="minorHAnsi" w:hAnsiTheme="minorHAnsi"/>
                <w:color w:val="auto"/>
              </w:rPr>
              <w:t>(b)</w:t>
            </w:r>
          </w:p>
        </w:tc>
      </w:tr>
    </w:tbl>
    <w:p w14:paraId="4FCCE3F6" w14:textId="045B5C78" w:rsidR="00BE2B11" w:rsidRPr="00204FF6" w:rsidRDefault="00CB4979" w:rsidP="00204FF6">
      <w:pPr>
        <w:pStyle w:val="MDPI51figurecaption"/>
        <w:ind w:left="0"/>
        <w:jc w:val="center"/>
        <w:rPr>
          <w:rFonts w:ascii="Calibri" w:hAnsi="Calibri"/>
          <w:color w:val="auto"/>
          <w:sz w:val="22"/>
          <w:lang w:val="fr-FR" w:eastAsia="fr-FR" w:bidi="ar-SA"/>
        </w:rPr>
      </w:pPr>
      <w:bookmarkStart w:id="3210" w:name="_Ref536130807"/>
      <w:bookmarkStart w:id="3211" w:name="_Toc536800583"/>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3210"/>
      <w:r w:rsidRPr="00CB4979">
        <w:rPr>
          <w:rFonts w:ascii="Calibri" w:hAnsi="Calibri"/>
          <w:color w:val="auto"/>
          <w:sz w:val="22"/>
          <w:lang w:val="fr-FR" w:eastAsia="fr-FR" w:bidi="ar-SA"/>
        </w:rPr>
        <w:t xml:space="preserve"> </w:t>
      </w:r>
      <w:r w:rsidR="00BE2B11">
        <w:rPr>
          <w:rFonts w:ascii="Calibri" w:hAnsi="Calibri"/>
          <w:color w:val="auto"/>
          <w:sz w:val="22"/>
          <w:lang w:val="fr-FR" w:eastAsia="fr-FR" w:bidi="ar-SA"/>
        </w:rPr>
        <w:t>:</w:t>
      </w:r>
      <w:r w:rsidR="00BE2B11" w:rsidRPr="00597CA8">
        <w:rPr>
          <w:rFonts w:ascii="Calibri" w:hAnsi="Calibri"/>
          <w:color w:val="auto"/>
          <w:sz w:val="22"/>
          <w:lang w:val="fr-FR" w:eastAsia="fr-FR" w:bidi="ar-SA"/>
        </w:rPr>
        <w:t xml:space="preserve"> (a) Ecarts relatifs et (b) te</w:t>
      </w:r>
      <w:r w:rsidR="00BE2B11">
        <w:rPr>
          <w:rFonts w:ascii="Calibri" w:hAnsi="Calibri"/>
          <w:color w:val="auto"/>
          <w:sz w:val="22"/>
          <w:lang w:val="fr-FR" w:eastAsia="fr-FR" w:bidi="ar-SA"/>
        </w:rPr>
        <w:t xml:space="preserve">mps de calcul de la solution LPCM </w:t>
      </w:r>
      <w:r w:rsidR="00BE2B11" w:rsidRPr="00597CA8">
        <w:rPr>
          <w:rFonts w:ascii="Calibri" w:hAnsi="Calibri"/>
          <w:color w:val="auto"/>
          <w:sz w:val="22"/>
          <w:lang w:val="fr-FR" w:eastAsia="fr-FR" w:bidi="ar-SA"/>
        </w:rPr>
        <w:t xml:space="preserve">pour </w:t>
      </w:r>
      <w:r w:rsidR="00BE2B11">
        <w:rPr>
          <w:rFonts w:ascii="Calibri" w:hAnsi="Calibri"/>
          <w:color w:val="auto"/>
          <w:sz w:val="22"/>
          <w:lang w:val="fr-FR" w:eastAsia="fr-FR" w:bidi="ar-SA"/>
        </w:rPr>
        <w:t>N</w:t>
      </w:r>
      <w:r w:rsidR="00BE2B11" w:rsidRPr="00597CA8">
        <w:rPr>
          <w:rFonts w:ascii="Calibri" w:hAnsi="Calibri"/>
          <w:color w:val="auto"/>
          <w:sz w:val="22"/>
          <w:lang w:val="fr-FR" w:eastAsia="fr-FR" w:bidi="ar-SA"/>
        </w:rPr>
        <w:t xml:space="preserve"> </w:t>
      </w:r>
      <w:r w:rsidR="00BE2B11">
        <w:rPr>
          <w:rFonts w:ascii="Calibri" w:hAnsi="Calibri"/>
          <w:color w:val="auto"/>
          <w:sz w:val="22"/>
          <w:lang w:val="fr-FR" w:eastAsia="fr-FR" w:bidi="ar-SA"/>
        </w:rPr>
        <w:t>différent    (</w:t>
      </w:r>
      <w:r w:rsidR="00BE2B11" w:rsidRPr="00597CA8">
        <w:rPr>
          <w:rFonts w:ascii="Calibri" w:hAnsi="Calibri"/>
          <w:color w:val="auto"/>
          <w:sz w:val="22"/>
          <w:lang w:val="fr-FR" w:eastAsia="fr-FR" w:bidi="ar-SA"/>
        </w:rPr>
        <w:t xml:space="preserve">h1/h2 = </w:t>
      </w:r>
      <w:r w:rsidR="00BE2B11">
        <w:rPr>
          <w:rFonts w:ascii="Calibri" w:hAnsi="Calibri"/>
          <w:color w:val="auto"/>
          <w:sz w:val="22"/>
          <w:lang w:val="fr-FR" w:eastAsia="fr-FR" w:bidi="ar-SA"/>
        </w:rPr>
        <w:t>4</w:t>
      </w:r>
      <w:r w:rsidR="00BE2B11" w:rsidRPr="00597CA8">
        <w:rPr>
          <w:rFonts w:ascii="Calibri" w:hAnsi="Calibri"/>
          <w:color w:val="auto"/>
          <w:sz w:val="22"/>
          <w:lang w:val="fr-FR" w:eastAsia="fr-FR" w:bidi="ar-SA"/>
        </w:rPr>
        <w:t>, Nx = 80).</w:t>
      </w:r>
      <w:bookmarkEnd w:id="3211"/>
    </w:p>
    <w:p w14:paraId="4DEF08C2" w14:textId="55BA0C27" w:rsidR="001C478D" w:rsidRDefault="00BA6091" w:rsidP="00BA6091">
      <w:pPr>
        <w:spacing w:line="360" w:lineRule="auto"/>
        <w:ind w:firstLine="708"/>
      </w:pPr>
      <w:r w:rsidRPr="00BA6091">
        <w:t>Les résultats obtenus pour h1/h2 = 8 sont ill</w:t>
      </w:r>
      <w:r w:rsidR="00E731B6">
        <w:t xml:space="preserve">ustrés aux </w:t>
      </w:r>
      <w:r w:rsidR="000E6AC1" w:rsidRPr="000E6AC1">
        <w:rPr>
          <w:b/>
        </w:rPr>
        <w:fldChar w:fldCharType="begin"/>
      </w:r>
      <w:r w:rsidR="000E6AC1" w:rsidRPr="000E6AC1">
        <w:rPr>
          <w:b/>
        </w:rPr>
        <w:instrText xml:space="preserve"> REF _Ref536130944 \h  \* MERGEFORMAT </w:instrText>
      </w:r>
      <w:r w:rsidR="000E6AC1" w:rsidRPr="000E6AC1">
        <w:rPr>
          <w:b/>
        </w:rPr>
      </w:r>
      <w:r w:rsidR="000E6AC1" w:rsidRPr="000E6AC1">
        <w:rPr>
          <w:b/>
        </w:rPr>
        <w:fldChar w:fldCharType="separate"/>
      </w:r>
      <w:r w:rsidR="00C20694" w:rsidRPr="00C20694">
        <w:rPr>
          <w:b/>
        </w:rPr>
        <w:t xml:space="preserve">Figure </w:t>
      </w:r>
      <w:r w:rsidR="00C20694" w:rsidRPr="00C20694">
        <w:rPr>
          <w:b/>
          <w:noProof/>
        </w:rPr>
        <w:t>A.3</w:t>
      </w:r>
      <w:r w:rsidR="00C20694" w:rsidRPr="00C20694">
        <w:rPr>
          <w:b/>
          <w:noProof/>
        </w:rPr>
        <w:noBreakHyphen/>
        <w:t>4</w:t>
      </w:r>
      <w:r w:rsidR="000E6AC1" w:rsidRPr="000E6AC1">
        <w:rPr>
          <w:b/>
        </w:rPr>
        <w:fldChar w:fldCharType="end"/>
      </w:r>
      <w:r w:rsidR="000E6AC1">
        <w:rPr>
          <w:b/>
        </w:rPr>
        <w:t xml:space="preserve">, </w:t>
      </w:r>
      <w:r w:rsidR="000E6AC1" w:rsidRPr="000E6AC1">
        <w:rPr>
          <w:b/>
        </w:rPr>
        <w:fldChar w:fldCharType="begin"/>
      </w:r>
      <w:r w:rsidR="000E6AC1" w:rsidRPr="000E6AC1">
        <w:rPr>
          <w:b/>
        </w:rPr>
        <w:instrText xml:space="preserve"> REF _Ref536130958 \h  \* MERGEFORMAT </w:instrText>
      </w:r>
      <w:r w:rsidR="000E6AC1" w:rsidRPr="000E6AC1">
        <w:rPr>
          <w:b/>
        </w:rPr>
      </w:r>
      <w:r w:rsidR="000E6AC1" w:rsidRPr="000E6AC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5</w:t>
      </w:r>
      <w:r w:rsidR="000E6AC1" w:rsidRPr="000E6AC1">
        <w:rPr>
          <w:b/>
        </w:rPr>
        <w:fldChar w:fldCharType="end"/>
      </w:r>
      <w:r w:rsidR="000E6AC1" w:rsidRPr="000E6AC1">
        <w:t xml:space="preserve"> et </w:t>
      </w:r>
      <w:r w:rsidR="000E6AC1" w:rsidRPr="000E6AC1">
        <w:rPr>
          <w:b/>
        </w:rPr>
        <w:fldChar w:fldCharType="begin"/>
      </w:r>
      <w:r w:rsidR="000E6AC1" w:rsidRPr="000E6AC1">
        <w:rPr>
          <w:b/>
        </w:rPr>
        <w:instrText xml:space="preserve"> REF _Ref536130965 \h  \* MERGEFORMAT </w:instrText>
      </w:r>
      <w:r w:rsidR="000E6AC1" w:rsidRPr="000E6AC1">
        <w:rPr>
          <w:b/>
        </w:rPr>
      </w:r>
      <w:r w:rsidR="000E6AC1" w:rsidRPr="000E6AC1">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0E6AC1" w:rsidRPr="000E6AC1">
        <w:rPr>
          <w:b/>
        </w:rPr>
        <w:fldChar w:fldCharType="end"/>
      </w:r>
      <w:r w:rsidRPr="00BA6091">
        <w:t>. Les mêmes remarques que pou</w:t>
      </w:r>
      <w:r w:rsidR="00036D81">
        <w:t>r h1/h2 = 4 peuvent être tirées</w:t>
      </w:r>
      <w:r w:rsidR="00B67BC7">
        <w:t>,</w:t>
      </w:r>
      <w:r w:rsidRPr="00BA6091">
        <w:t xml:space="preserve"> à </w:t>
      </w:r>
      <w:r w:rsidR="005E1551">
        <w:t>l’exception</w:t>
      </w:r>
      <w:r w:rsidR="00AE7F43">
        <w:t xml:space="preserve"> du fait qu’</w:t>
      </w:r>
      <w:r w:rsidRPr="00BA6091">
        <w:t>un ordre supérieur des polynômes de Legendre a été nécessaire pour</w:t>
      </w:r>
      <w:r w:rsidR="00AE7F43">
        <w:t xml:space="preserve"> atteindre la convergence du maillage des solutions</w:t>
      </w:r>
      <w:r w:rsidRPr="00BA6091">
        <w:t xml:space="preserve">, ce qui est lié à l'augmentation du rapport </w:t>
      </w:r>
      <w:r w:rsidR="00D61FA6">
        <w:t xml:space="preserve">de l’épaisseur du film </w:t>
      </w:r>
      <w:r w:rsidRPr="00BA6091">
        <w:t>entrée/sortie. La</w:t>
      </w:r>
      <w:r w:rsidRPr="00D85774">
        <w:t xml:space="preserve"> </w:t>
      </w:r>
      <w:r w:rsidR="00D85774" w:rsidRPr="00D85774">
        <w:rPr>
          <w:b/>
        </w:rPr>
        <w:fldChar w:fldCharType="begin"/>
      </w:r>
      <w:r w:rsidR="00D85774" w:rsidRPr="00D85774">
        <w:rPr>
          <w:b/>
        </w:rPr>
        <w:instrText xml:space="preserve"> REF _Ref536130965 \h </w:instrText>
      </w:r>
      <w:r w:rsidR="00D85774">
        <w:rPr>
          <w:b/>
        </w:rPr>
        <w:instrText xml:space="preserve"> \* MERGEFORMAT </w:instrText>
      </w:r>
      <w:r w:rsidR="00D85774" w:rsidRPr="00D85774">
        <w:rPr>
          <w:b/>
        </w:rPr>
      </w:r>
      <w:r w:rsidR="00D85774" w:rsidRPr="00D85774">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D85774" w:rsidRPr="00D85774">
        <w:rPr>
          <w:b/>
        </w:rPr>
        <w:fldChar w:fldCharType="end"/>
      </w:r>
      <w:r w:rsidR="00F67C56" w:rsidRPr="00F67C56">
        <w:rPr>
          <w:b/>
        </w:rPr>
        <w:t>(b)</w:t>
      </w:r>
      <w:r w:rsidRPr="00BA6091">
        <w:t xml:space="preserve"> </w:t>
      </w:r>
      <w:r w:rsidR="00143166">
        <w:t>montre que le temps de calcul de la</w:t>
      </w:r>
      <w:r w:rsidRPr="00BA6091">
        <w:t xml:space="preserve"> NDM avec Ny = 160 aug</w:t>
      </w:r>
      <w:r w:rsidR="00D347A2">
        <w:t>mente pour ce cas de calcul. La</w:t>
      </w:r>
      <w:r w:rsidRPr="00BA6091">
        <w:t xml:space="preserve"> </w:t>
      </w:r>
      <w:r w:rsidR="00D347A2" w:rsidRPr="00D347A2">
        <w:rPr>
          <w:b/>
        </w:rPr>
        <w:fldChar w:fldCharType="begin"/>
      </w:r>
      <w:r w:rsidR="00D347A2" w:rsidRPr="00D347A2">
        <w:rPr>
          <w:b/>
        </w:rPr>
        <w:instrText xml:space="preserve"> REF _Ref536130807 \h  \* MERGEFORMAT </w:instrText>
      </w:r>
      <w:r w:rsidR="00D347A2" w:rsidRPr="00D347A2">
        <w:rPr>
          <w:b/>
        </w:rPr>
      </w:r>
      <w:r w:rsidR="00D347A2" w:rsidRPr="00D347A2">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D347A2" w:rsidRPr="00D347A2">
        <w:rPr>
          <w:b/>
        </w:rPr>
        <w:fldChar w:fldCharType="end"/>
      </w:r>
      <w:r w:rsidR="00A106DF" w:rsidRPr="00F67C56">
        <w:rPr>
          <w:b/>
        </w:rPr>
        <w:t>(</w:t>
      </w:r>
      <w:r w:rsidR="00A106DF">
        <w:rPr>
          <w:b/>
        </w:rPr>
        <w:t>b</w:t>
      </w:r>
      <w:r w:rsidR="00A106DF" w:rsidRPr="00F67C56">
        <w:rPr>
          <w:b/>
        </w:rPr>
        <w:t>)</w:t>
      </w:r>
      <w:r w:rsidR="00A106DF" w:rsidRPr="00BA6091">
        <w:t xml:space="preserve"> </w:t>
      </w:r>
      <w:r w:rsidRPr="00BA6091">
        <w:t>et</w:t>
      </w:r>
      <w:r w:rsidR="00D347A2">
        <w:t xml:space="preserve"> la</w:t>
      </w:r>
      <w:r w:rsidRPr="00BA6091">
        <w:t xml:space="preserve"> </w:t>
      </w:r>
      <w:r w:rsidR="00D347A2" w:rsidRPr="00D347A2">
        <w:rPr>
          <w:b/>
        </w:rPr>
        <w:fldChar w:fldCharType="begin"/>
      </w:r>
      <w:r w:rsidR="00D347A2" w:rsidRPr="00D347A2">
        <w:rPr>
          <w:b/>
        </w:rPr>
        <w:instrText xml:space="preserve"> REF _Ref536130965 \h  \* MERGEFORMAT </w:instrText>
      </w:r>
      <w:r w:rsidR="00D347A2" w:rsidRPr="00D347A2">
        <w:rPr>
          <w:b/>
        </w:rPr>
      </w:r>
      <w:r w:rsidR="00D347A2" w:rsidRPr="00D347A2">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D347A2" w:rsidRPr="00D347A2">
        <w:rPr>
          <w:b/>
        </w:rPr>
        <w:fldChar w:fldCharType="end"/>
      </w:r>
      <w:r w:rsidR="00A106DF">
        <w:rPr>
          <w:b/>
        </w:rPr>
        <w:t>(b)</w:t>
      </w:r>
      <w:r w:rsidR="006A5035" w:rsidRPr="006A5035">
        <w:t xml:space="preserve"> </w:t>
      </w:r>
      <w:r w:rsidRPr="00BA6091">
        <w:t>montrent que l'effort de calcul de la NDM augmente d'un ordre de grandeur en augmentant le rapport h1/h2 de 4 à 8. Ce n</w:t>
      </w:r>
      <w:r w:rsidR="00B67BC7">
        <w:t>’est</w:t>
      </w:r>
      <w:r w:rsidRPr="00BA6091">
        <w:t xml:space="preserve"> pas le cas pour l</w:t>
      </w:r>
      <w:r w:rsidR="00B67BC7">
        <w:t>a</w:t>
      </w:r>
      <w:r w:rsidRPr="00BA6091">
        <w:t xml:space="preserve"> LPCM, qui nécessitait le même temps de calcul pour ces deux cas</w:t>
      </w:r>
      <w:r w:rsidR="00682EE8">
        <w:t>, c’est à dire</w:t>
      </w:r>
      <w:r w:rsidRPr="00BA6091">
        <w:t xml:space="preserve"> un ou deux ordres de grandeur inférieurs à ceux du NDM. Par conséquent, le LPCM reste largement supérieur au NDM en termes de temps de calcul.</w:t>
      </w:r>
    </w:p>
    <w:p w14:paraId="7AE6DDD4" w14:textId="06A4194E" w:rsidR="000036A4" w:rsidRDefault="00C2375F" w:rsidP="009E0B12">
      <w:pPr>
        <w:spacing w:line="360" w:lineRule="auto"/>
        <w:ind w:firstLine="708"/>
      </w:pPr>
      <w:r w:rsidRPr="00C2375F">
        <w:t>Les champs de température obtenus avec le LPCM (N = 16) et le NDM</w:t>
      </w:r>
      <w:r w:rsidR="009E0B12">
        <w:t xml:space="preserve"> (Ny = 160) sont représentés aux</w:t>
      </w:r>
      <w:r w:rsidRPr="00C2375F">
        <w:t xml:space="preserve"> </w:t>
      </w:r>
      <w:r w:rsidR="009E0B12" w:rsidRPr="009E0B12">
        <w:rPr>
          <w:b/>
        </w:rPr>
        <w:fldChar w:fldCharType="begin"/>
      </w:r>
      <w:r w:rsidR="009E0B12" w:rsidRPr="009E0B12">
        <w:rPr>
          <w:b/>
        </w:rPr>
        <w:instrText xml:space="preserve"> REF _Ref536131133 \h  \* MERGEFORMAT </w:instrText>
      </w:r>
      <w:r w:rsidR="009E0B12" w:rsidRPr="009E0B12">
        <w:rPr>
          <w:b/>
        </w:rPr>
      </w:r>
      <w:r w:rsidR="009E0B12" w:rsidRPr="009E0B12">
        <w:rPr>
          <w:b/>
        </w:rPr>
        <w:fldChar w:fldCharType="separate"/>
      </w:r>
      <w:r w:rsidR="00C20694" w:rsidRPr="00C20694">
        <w:rPr>
          <w:b/>
        </w:rPr>
        <w:t>Figure A.4</w:t>
      </w:r>
      <w:r w:rsidR="00C20694" w:rsidRPr="00C20694">
        <w:rPr>
          <w:b/>
        </w:rPr>
        <w:noBreakHyphen/>
        <w:t>3</w:t>
      </w:r>
      <w:r w:rsidR="009E0B12" w:rsidRPr="009E0B12">
        <w:rPr>
          <w:b/>
        </w:rPr>
        <w:fldChar w:fldCharType="end"/>
      </w:r>
      <w:r w:rsidR="009E0B12">
        <w:t xml:space="preserve"> jusqu’à</w:t>
      </w:r>
      <w:r w:rsidR="00BF03A5" w:rsidRPr="009E0B12">
        <w:t xml:space="preserve"> </w:t>
      </w:r>
      <w:r w:rsidR="009E0B12" w:rsidRPr="0085644E">
        <w:rPr>
          <w:b/>
        </w:rPr>
        <w:fldChar w:fldCharType="begin"/>
      </w:r>
      <w:r w:rsidR="009E0B12" w:rsidRPr="0085644E">
        <w:rPr>
          <w:b/>
        </w:rPr>
        <w:instrText xml:space="preserve"> REF _Ref536131144 \h  \* MERGEFORMAT </w:instrText>
      </w:r>
      <w:r w:rsidR="009E0B12" w:rsidRPr="0085644E">
        <w:rPr>
          <w:b/>
        </w:rPr>
      </w:r>
      <w:r w:rsidR="009E0B12" w:rsidRPr="0085644E">
        <w:rPr>
          <w:b/>
        </w:rPr>
        <w:fldChar w:fldCharType="separate"/>
      </w:r>
      <w:r w:rsidR="00C20694" w:rsidRPr="00C20694">
        <w:rPr>
          <w:b/>
        </w:rPr>
        <w:t>Figure A.4</w:t>
      </w:r>
      <w:r w:rsidR="00C20694" w:rsidRPr="00C20694">
        <w:rPr>
          <w:b/>
        </w:rPr>
        <w:noBreakHyphen/>
        <w:t>6</w:t>
      </w:r>
      <w:r w:rsidR="009E0B12" w:rsidRPr="0085644E">
        <w:rPr>
          <w:b/>
        </w:rPr>
        <w:fldChar w:fldCharType="end"/>
      </w:r>
      <w:r w:rsidR="009E0B12">
        <w:t xml:space="preserve"> </w:t>
      </w:r>
      <w:r w:rsidR="00BF03A5">
        <w:t xml:space="preserve">à la section </w:t>
      </w:r>
      <w:r w:rsidR="00BF03A5" w:rsidRPr="007B1A6F">
        <w:rPr>
          <w:b/>
        </w:rPr>
        <w:fldChar w:fldCharType="begin"/>
      </w:r>
      <w:r w:rsidR="00BF03A5" w:rsidRPr="007B1A6F">
        <w:rPr>
          <w:b/>
        </w:rPr>
        <w:instrText xml:space="preserve"> REF _Ref536106071 \w \h </w:instrText>
      </w:r>
      <w:r w:rsidR="009E0B12" w:rsidRPr="007B1A6F">
        <w:rPr>
          <w:b/>
        </w:rPr>
        <w:instrText xml:space="preserve"> \* MERGEFORMAT </w:instrText>
      </w:r>
      <w:r w:rsidR="00BF03A5" w:rsidRPr="007B1A6F">
        <w:rPr>
          <w:b/>
        </w:rPr>
      </w:r>
      <w:r w:rsidR="00BF03A5" w:rsidRPr="007B1A6F">
        <w:rPr>
          <w:b/>
        </w:rPr>
        <w:fldChar w:fldCharType="separate"/>
      </w:r>
      <w:r w:rsidR="00C20694">
        <w:rPr>
          <w:b/>
        </w:rPr>
        <w:t>A.4</w:t>
      </w:r>
      <w:r w:rsidR="00BF03A5" w:rsidRPr="007B1A6F">
        <w:rPr>
          <w:b/>
        </w:rPr>
        <w:fldChar w:fldCharType="end"/>
      </w:r>
      <w:r w:rsidR="00D013FA">
        <w:t>.</w:t>
      </w:r>
      <w:r w:rsidRPr="00C2375F">
        <w:t xml:space="preserve"> </w:t>
      </w:r>
      <w:r w:rsidR="00D013FA">
        <w:t>L</w:t>
      </w:r>
      <w:r w:rsidRPr="00C2375F">
        <w:t xml:space="preserve">es valeurs numériques des gradients de température </w:t>
      </w:r>
      <w:r w:rsidR="008E6D6A">
        <w:t>aux parois sont données dans le</w:t>
      </w:r>
      <w:r w:rsidRPr="00C2375F">
        <w:t xml:space="preserve"> </w:t>
      </w:r>
      <w:r w:rsidR="007B1A6F" w:rsidRPr="007B1A6F">
        <w:rPr>
          <w:b/>
        </w:rPr>
        <w:fldChar w:fldCharType="begin"/>
      </w:r>
      <w:r w:rsidR="007B1A6F" w:rsidRPr="007B1A6F">
        <w:rPr>
          <w:b/>
        </w:rPr>
        <w:instrText xml:space="preserve"> REF _Ref536130757 \h  \* MERGEFORMAT </w:instrText>
      </w:r>
      <w:r w:rsidR="007B1A6F" w:rsidRPr="007B1A6F">
        <w:rPr>
          <w:b/>
        </w:rPr>
      </w:r>
      <w:r w:rsidR="007B1A6F" w:rsidRPr="007B1A6F">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7B1A6F" w:rsidRPr="007B1A6F">
        <w:rPr>
          <w:b/>
        </w:rPr>
        <w:fldChar w:fldCharType="end"/>
      </w:r>
      <w:r w:rsidR="007B1A6F" w:rsidRPr="007B1A6F">
        <w:rPr>
          <w:b/>
        </w:rPr>
        <w:t xml:space="preserve"> </w:t>
      </w:r>
      <w:r w:rsidR="000B43C2">
        <w:t xml:space="preserve">à la section </w:t>
      </w:r>
      <w:r w:rsidR="000B43C2" w:rsidRPr="000B43C2">
        <w:rPr>
          <w:b/>
        </w:rPr>
        <w:fldChar w:fldCharType="begin"/>
      </w:r>
      <w:r w:rsidR="000B43C2" w:rsidRPr="000B43C2">
        <w:rPr>
          <w:b/>
        </w:rPr>
        <w:instrText xml:space="preserve"> REF _Ref536104119 \w \h </w:instrText>
      </w:r>
      <w:r w:rsidR="000B43C2">
        <w:rPr>
          <w:b/>
        </w:rPr>
        <w:instrText xml:space="preserve"> \* MERGEFORMAT </w:instrText>
      </w:r>
      <w:r w:rsidR="000B43C2" w:rsidRPr="000B43C2">
        <w:rPr>
          <w:b/>
        </w:rPr>
      </w:r>
      <w:r w:rsidR="000B43C2" w:rsidRPr="000B43C2">
        <w:rPr>
          <w:b/>
        </w:rPr>
        <w:fldChar w:fldCharType="separate"/>
      </w:r>
      <w:r w:rsidR="00C20694">
        <w:rPr>
          <w:b/>
        </w:rPr>
        <w:t>A.5</w:t>
      </w:r>
      <w:r w:rsidR="000B43C2" w:rsidRPr="000B43C2">
        <w:rPr>
          <w:b/>
        </w:rPr>
        <w:fldChar w:fldCharType="end"/>
      </w:r>
      <w:r w:rsidRPr="00C2375F">
        <w:t>.</w:t>
      </w:r>
    </w:p>
    <w:tbl>
      <w:tblPr>
        <w:tblW w:w="0" w:type="auto"/>
        <w:tblLook w:val="04A0" w:firstRow="1" w:lastRow="0" w:firstColumn="1" w:lastColumn="0" w:noHBand="0" w:noVBand="1"/>
      </w:tblPr>
      <w:tblGrid>
        <w:gridCol w:w="8844"/>
      </w:tblGrid>
      <w:tr w:rsidR="0036785A" w:rsidRPr="0054713D" w14:paraId="4691A1AB" w14:textId="77777777" w:rsidTr="0036785A">
        <w:tc>
          <w:tcPr>
            <w:tcW w:w="8844" w:type="dxa"/>
          </w:tcPr>
          <w:p w14:paraId="309105A0" w14:textId="3A891229" w:rsidR="0036785A" w:rsidRPr="0054713D" w:rsidRDefault="00C251D2" w:rsidP="0036785A">
            <w:pPr>
              <w:pStyle w:val="MDPI52figure"/>
              <w:rPr>
                <w:color w:val="auto"/>
              </w:rPr>
            </w:pPr>
            <w:r w:rsidRPr="00C251D2">
              <w:rPr>
                <w:noProof/>
                <w:color w:val="auto"/>
                <w:lang w:val="fr-FR" w:eastAsia="fr-FR" w:bidi="ar-SA"/>
              </w:rPr>
              <w:drawing>
                <wp:inline distT="0" distB="0" distL="0" distR="0" wp14:anchorId="378A8882" wp14:editId="0A3A16B9">
                  <wp:extent cx="5034451" cy="2520000"/>
                  <wp:effectExtent l="0" t="0" r="0" b="0"/>
                  <wp:docPr id="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42"/>
                          <a:stretch>
                            <a:fillRect/>
                          </a:stretch>
                        </pic:blipFill>
                        <pic:spPr>
                          <a:xfrm>
                            <a:off x="0" y="0"/>
                            <a:ext cx="5034451" cy="2520000"/>
                          </a:xfrm>
                          <a:prstGeom prst="rect">
                            <a:avLst/>
                          </a:prstGeom>
                        </pic:spPr>
                      </pic:pic>
                    </a:graphicData>
                  </a:graphic>
                </wp:inline>
              </w:drawing>
            </w:r>
          </w:p>
        </w:tc>
      </w:tr>
    </w:tbl>
    <w:p w14:paraId="335D2FCF" w14:textId="5C9C0CF4" w:rsidR="00DE6A39" w:rsidRPr="00DE6A39" w:rsidRDefault="00CB4979" w:rsidP="00DE6A39">
      <w:pPr>
        <w:spacing w:after="240"/>
        <w:jc w:val="center"/>
      </w:pPr>
      <w:bookmarkStart w:id="3212" w:name="_Ref536130944"/>
      <w:bookmarkStart w:id="3213" w:name="_Toc536800584"/>
      <w:r w:rsidRPr="00CB4979">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A.3</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4</w:t>
      </w:r>
      <w:r w:rsidR="009F566C">
        <w:rPr>
          <w:noProof/>
        </w:rPr>
        <w:fldChar w:fldCharType="end"/>
      </w:r>
      <w:bookmarkEnd w:id="3212"/>
      <w:r w:rsidRPr="00CB4979">
        <w:t xml:space="preserve"> </w:t>
      </w:r>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inférieure,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3213"/>
    </w:p>
    <w:tbl>
      <w:tblPr>
        <w:tblW w:w="0" w:type="auto"/>
        <w:tblLook w:val="04A0" w:firstRow="1" w:lastRow="0" w:firstColumn="1" w:lastColumn="0" w:noHBand="0" w:noVBand="1"/>
      </w:tblPr>
      <w:tblGrid>
        <w:gridCol w:w="8844"/>
      </w:tblGrid>
      <w:tr w:rsidR="0036785A" w:rsidRPr="0054713D" w14:paraId="7A5DA380" w14:textId="77777777" w:rsidTr="0036785A">
        <w:tc>
          <w:tcPr>
            <w:tcW w:w="8844" w:type="dxa"/>
          </w:tcPr>
          <w:p w14:paraId="38283A9E" w14:textId="0BAA55FC" w:rsidR="0036785A" w:rsidRPr="0054713D" w:rsidRDefault="00C251D2" w:rsidP="0036785A">
            <w:pPr>
              <w:pStyle w:val="MDPI52figure"/>
              <w:rPr>
                <w:color w:val="auto"/>
              </w:rPr>
            </w:pPr>
            <w:r w:rsidRPr="00C251D2">
              <w:rPr>
                <w:noProof/>
                <w:color w:val="auto"/>
                <w:lang w:val="fr-FR" w:eastAsia="fr-FR" w:bidi="ar-SA"/>
              </w:rPr>
              <w:lastRenderedPageBreak/>
              <w:drawing>
                <wp:inline distT="0" distB="0" distL="0" distR="0" wp14:anchorId="20B16583" wp14:editId="68A78F1D">
                  <wp:extent cx="5034451" cy="2520000"/>
                  <wp:effectExtent l="0" t="0" r="0" b="0"/>
                  <wp:docPr id="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43"/>
                          <a:stretch>
                            <a:fillRect/>
                          </a:stretch>
                        </pic:blipFill>
                        <pic:spPr>
                          <a:xfrm>
                            <a:off x="0" y="0"/>
                            <a:ext cx="5034451" cy="2520000"/>
                          </a:xfrm>
                          <a:prstGeom prst="rect">
                            <a:avLst/>
                          </a:prstGeom>
                        </pic:spPr>
                      </pic:pic>
                    </a:graphicData>
                  </a:graphic>
                </wp:inline>
              </w:drawing>
            </w:r>
          </w:p>
        </w:tc>
      </w:tr>
    </w:tbl>
    <w:p w14:paraId="6C6B00EE" w14:textId="557471EB" w:rsidR="00DE6A39" w:rsidRPr="000E0221" w:rsidRDefault="00CB4979" w:rsidP="00DE6A39">
      <w:pPr>
        <w:spacing w:after="240"/>
        <w:jc w:val="center"/>
      </w:pPr>
      <w:bookmarkStart w:id="3214" w:name="_Ref536130958"/>
      <w:bookmarkStart w:id="3215" w:name="_Toc53680058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5</w:t>
      </w:r>
      <w:r w:rsidR="0019727E">
        <w:rPr>
          <w:iCs/>
        </w:rPr>
        <w:fldChar w:fldCharType="end"/>
      </w:r>
      <w:bookmarkEnd w:id="3214"/>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supérieure,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3215"/>
    </w:p>
    <w:tbl>
      <w:tblPr>
        <w:tblW w:w="0" w:type="auto"/>
        <w:tblLook w:val="04A0" w:firstRow="1" w:lastRow="0" w:firstColumn="1" w:lastColumn="0" w:noHBand="0" w:noVBand="1"/>
      </w:tblPr>
      <w:tblGrid>
        <w:gridCol w:w="4596"/>
        <w:gridCol w:w="4476"/>
      </w:tblGrid>
      <w:tr w:rsidR="0036785A" w:rsidRPr="0054713D" w14:paraId="4C318BEF" w14:textId="77777777" w:rsidTr="00CB4979">
        <w:tc>
          <w:tcPr>
            <w:tcW w:w="4596" w:type="dxa"/>
          </w:tcPr>
          <w:p w14:paraId="0CA591DE" w14:textId="211931BE" w:rsidR="0036785A" w:rsidRPr="0054713D" w:rsidRDefault="00C85393" w:rsidP="0036785A">
            <w:pPr>
              <w:pStyle w:val="MDPI52figure"/>
              <w:rPr>
                <w:color w:val="auto"/>
              </w:rPr>
            </w:pPr>
            <w:r w:rsidRPr="00C85393">
              <w:rPr>
                <w:noProof/>
                <w:color w:val="auto"/>
                <w:lang w:val="fr-FR" w:eastAsia="fr-FR" w:bidi="ar-SA"/>
              </w:rPr>
              <w:drawing>
                <wp:inline distT="0" distB="0" distL="0" distR="0" wp14:anchorId="5E961632" wp14:editId="63B08424">
                  <wp:extent cx="2700000" cy="1800000"/>
                  <wp:effectExtent l="0" t="0" r="5715" b="0"/>
                  <wp:docPr id="2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4"/>
                          <a:stretch>
                            <a:fillRect/>
                          </a:stretch>
                        </pic:blipFill>
                        <pic:spPr>
                          <a:xfrm>
                            <a:off x="0" y="0"/>
                            <a:ext cx="2700000" cy="1800000"/>
                          </a:xfrm>
                          <a:prstGeom prst="rect">
                            <a:avLst/>
                          </a:prstGeom>
                        </pic:spPr>
                      </pic:pic>
                    </a:graphicData>
                  </a:graphic>
                </wp:inline>
              </w:drawing>
            </w:r>
          </w:p>
          <w:p w14:paraId="46D9AD84" w14:textId="6A380163" w:rsidR="0036785A" w:rsidRPr="0054713D" w:rsidRDefault="0036785A" w:rsidP="0036785A">
            <w:pPr>
              <w:pStyle w:val="MDPI52figure"/>
              <w:rPr>
                <w:color w:val="auto"/>
              </w:rPr>
            </w:pPr>
            <w:r w:rsidRPr="0054713D">
              <w:rPr>
                <w:color w:val="auto"/>
              </w:rPr>
              <w:t>(</w:t>
            </w:r>
            <w:r w:rsidR="00DF6952" w:rsidRPr="00DF6952">
              <w:rPr>
                <w:rFonts w:asciiTheme="minorHAnsi" w:hAnsiTheme="minorHAnsi"/>
                <w:color w:val="auto"/>
              </w:rPr>
              <w:t>a</w:t>
            </w:r>
            <w:r w:rsidRPr="0054713D">
              <w:rPr>
                <w:color w:val="auto"/>
              </w:rPr>
              <w:t>)</w:t>
            </w:r>
          </w:p>
        </w:tc>
        <w:tc>
          <w:tcPr>
            <w:tcW w:w="4476" w:type="dxa"/>
          </w:tcPr>
          <w:p w14:paraId="27E27FD0" w14:textId="38B926A2" w:rsidR="0036785A" w:rsidRPr="0054713D" w:rsidRDefault="00C85393" w:rsidP="0036785A">
            <w:pPr>
              <w:pStyle w:val="MDPI52figure"/>
              <w:rPr>
                <w:color w:val="auto"/>
              </w:rPr>
            </w:pPr>
            <w:r w:rsidRPr="00C85393">
              <w:rPr>
                <w:noProof/>
                <w:color w:val="auto"/>
                <w:lang w:val="fr-FR" w:eastAsia="fr-FR" w:bidi="ar-SA"/>
              </w:rPr>
              <w:drawing>
                <wp:inline distT="0" distB="0" distL="0" distR="0" wp14:anchorId="320BF4E9" wp14:editId="2E00BC11">
                  <wp:extent cx="2696959" cy="1800000"/>
                  <wp:effectExtent l="0" t="0" r="8255" b="0"/>
                  <wp:docPr id="2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45"/>
                          <a:stretch>
                            <a:fillRect/>
                          </a:stretch>
                        </pic:blipFill>
                        <pic:spPr>
                          <a:xfrm>
                            <a:off x="0" y="0"/>
                            <a:ext cx="2696959" cy="1800000"/>
                          </a:xfrm>
                          <a:prstGeom prst="rect">
                            <a:avLst/>
                          </a:prstGeom>
                        </pic:spPr>
                      </pic:pic>
                    </a:graphicData>
                  </a:graphic>
                </wp:inline>
              </w:drawing>
            </w:r>
          </w:p>
          <w:p w14:paraId="374E26C1" w14:textId="77777777" w:rsidR="0036785A" w:rsidRPr="0054713D" w:rsidRDefault="0036785A" w:rsidP="0036785A">
            <w:pPr>
              <w:pStyle w:val="MDPI52figure"/>
              <w:rPr>
                <w:color w:val="auto"/>
              </w:rPr>
            </w:pPr>
            <w:r w:rsidRPr="0054713D">
              <w:rPr>
                <w:color w:val="auto"/>
              </w:rPr>
              <w:t>(</w:t>
            </w:r>
            <w:r w:rsidRPr="00DF6952">
              <w:rPr>
                <w:rFonts w:asciiTheme="minorHAnsi" w:hAnsiTheme="minorHAnsi"/>
                <w:color w:val="auto"/>
              </w:rPr>
              <w:t>b</w:t>
            </w:r>
            <w:r w:rsidRPr="0054713D">
              <w:rPr>
                <w:color w:val="auto"/>
              </w:rPr>
              <w:t>)</w:t>
            </w:r>
          </w:p>
        </w:tc>
      </w:tr>
    </w:tbl>
    <w:p w14:paraId="1B0B7C2A" w14:textId="3E823D31" w:rsidR="003D420D" w:rsidRPr="00F15DE2" w:rsidRDefault="00CB4979" w:rsidP="00F15DE2">
      <w:pPr>
        <w:pStyle w:val="MDPI51figurecaption"/>
        <w:ind w:left="0"/>
        <w:jc w:val="center"/>
        <w:rPr>
          <w:rFonts w:ascii="Calibri" w:hAnsi="Calibri"/>
          <w:color w:val="auto"/>
          <w:sz w:val="22"/>
          <w:lang w:val="fr-FR" w:eastAsia="fr-FR" w:bidi="ar-SA"/>
        </w:rPr>
      </w:pPr>
      <w:bookmarkStart w:id="3216" w:name="_Ref536130965"/>
      <w:bookmarkStart w:id="3217" w:name="_Toc536800586"/>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6</w:t>
      </w:r>
      <w:r w:rsidR="0019727E">
        <w:rPr>
          <w:rFonts w:ascii="Calibri" w:hAnsi="Calibri"/>
          <w:color w:val="auto"/>
          <w:sz w:val="22"/>
          <w:lang w:val="fr-FR" w:eastAsia="fr-FR" w:bidi="ar-SA"/>
        </w:rPr>
        <w:fldChar w:fldCharType="end"/>
      </w:r>
      <w:bookmarkEnd w:id="3216"/>
      <w:r w:rsidR="003D420D">
        <w:rPr>
          <w:rFonts w:ascii="Calibri" w:hAnsi="Calibri"/>
          <w:color w:val="auto"/>
          <w:sz w:val="22"/>
          <w:lang w:val="fr-FR" w:eastAsia="fr-FR" w:bidi="ar-SA"/>
        </w:rPr>
        <w:t>:</w:t>
      </w:r>
      <w:r w:rsidR="003D420D" w:rsidRPr="00597CA8">
        <w:rPr>
          <w:rFonts w:ascii="Calibri" w:hAnsi="Calibri"/>
          <w:color w:val="auto"/>
          <w:sz w:val="22"/>
          <w:lang w:val="fr-FR" w:eastAsia="fr-FR" w:bidi="ar-SA"/>
        </w:rPr>
        <w:t xml:space="preserve"> (a) Ecarts relatifs et (b) te</w:t>
      </w:r>
      <w:r w:rsidR="003D420D">
        <w:rPr>
          <w:rFonts w:ascii="Calibri" w:hAnsi="Calibri"/>
          <w:color w:val="auto"/>
          <w:sz w:val="22"/>
          <w:lang w:val="fr-FR" w:eastAsia="fr-FR" w:bidi="ar-SA"/>
        </w:rPr>
        <w:t xml:space="preserve">mps de calcul de la solution LPCM </w:t>
      </w:r>
      <w:r w:rsidR="003D420D" w:rsidRPr="00597CA8">
        <w:rPr>
          <w:rFonts w:ascii="Calibri" w:hAnsi="Calibri"/>
          <w:color w:val="auto"/>
          <w:sz w:val="22"/>
          <w:lang w:val="fr-FR" w:eastAsia="fr-FR" w:bidi="ar-SA"/>
        </w:rPr>
        <w:t xml:space="preserve">pour </w:t>
      </w:r>
      <w:r w:rsidR="003D420D">
        <w:rPr>
          <w:rFonts w:ascii="Calibri" w:hAnsi="Calibri"/>
          <w:color w:val="auto"/>
          <w:sz w:val="22"/>
          <w:lang w:val="fr-FR" w:eastAsia="fr-FR" w:bidi="ar-SA"/>
        </w:rPr>
        <w:t>N</w:t>
      </w:r>
      <w:r w:rsidR="003D420D" w:rsidRPr="00597CA8">
        <w:rPr>
          <w:rFonts w:ascii="Calibri" w:hAnsi="Calibri"/>
          <w:color w:val="auto"/>
          <w:sz w:val="22"/>
          <w:lang w:val="fr-FR" w:eastAsia="fr-FR" w:bidi="ar-SA"/>
        </w:rPr>
        <w:t xml:space="preserve"> </w:t>
      </w:r>
      <w:r w:rsidR="003D420D">
        <w:rPr>
          <w:rFonts w:ascii="Calibri" w:hAnsi="Calibri"/>
          <w:color w:val="auto"/>
          <w:sz w:val="22"/>
          <w:lang w:val="fr-FR" w:eastAsia="fr-FR" w:bidi="ar-SA"/>
        </w:rPr>
        <w:t>différent    (</w:t>
      </w:r>
      <w:r w:rsidR="003D420D" w:rsidRPr="00597CA8">
        <w:rPr>
          <w:rFonts w:ascii="Calibri" w:hAnsi="Calibri"/>
          <w:color w:val="auto"/>
          <w:sz w:val="22"/>
          <w:lang w:val="fr-FR" w:eastAsia="fr-FR" w:bidi="ar-SA"/>
        </w:rPr>
        <w:t xml:space="preserve">h1/h2 = </w:t>
      </w:r>
      <w:r w:rsidR="003D420D">
        <w:rPr>
          <w:rFonts w:ascii="Calibri" w:hAnsi="Calibri"/>
          <w:color w:val="auto"/>
          <w:sz w:val="22"/>
          <w:lang w:val="fr-FR" w:eastAsia="fr-FR" w:bidi="ar-SA"/>
        </w:rPr>
        <w:t>8</w:t>
      </w:r>
      <w:r w:rsidR="003D420D" w:rsidRPr="00597CA8">
        <w:rPr>
          <w:rFonts w:ascii="Calibri" w:hAnsi="Calibri"/>
          <w:color w:val="auto"/>
          <w:sz w:val="22"/>
          <w:lang w:val="fr-FR" w:eastAsia="fr-FR" w:bidi="ar-SA"/>
        </w:rPr>
        <w:t>, Nx = 80).</w:t>
      </w:r>
      <w:bookmarkEnd w:id="3217"/>
    </w:p>
    <w:p w14:paraId="4599990B" w14:textId="41390D53" w:rsidR="0036785A" w:rsidRDefault="00F15DE2" w:rsidP="00E0308D">
      <w:pPr>
        <w:pStyle w:val="Paragraphedeliste"/>
        <w:numPr>
          <w:ilvl w:val="0"/>
          <w:numId w:val="35"/>
        </w:numPr>
        <w:spacing w:before="240" w:after="240" w:line="360" w:lineRule="auto"/>
        <w:ind w:left="567" w:hanging="357"/>
      </w:pPr>
      <w:r>
        <w:t>C</w:t>
      </w:r>
      <w:r w:rsidR="0036785A" w:rsidRPr="0036785A">
        <w:t>ondition</w:t>
      </w:r>
      <w:r w:rsidR="008A2D51">
        <w:t>s</w:t>
      </w:r>
      <w:r>
        <w:t xml:space="preserve"> aux</w:t>
      </w:r>
      <w:r w:rsidR="0036785A" w:rsidRPr="0036785A">
        <w:t xml:space="preserve"> limites thermiques</w:t>
      </w:r>
      <w:r>
        <w:t xml:space="preserve"> d</w:t>
      </w:r>
      <w:r w:rsidRPr="0036785A">
        <w:t>ifférentes</w:t>
      </w:r>
    </w:p>
    <w:p w14:paraId="2389095E" w14:textId="3446564D" w:rsidR="00DF51DF" w:rsidRDefault="006A7F4D" w:rsidP="006A7F4D">
      <w:pPr>
        <w:spacing w:before="240" w:after="240" w:line="360" w:lineRule="auto"/>
        <w:ind w:firstLine="708"/>
      </w:pPr>
      <w:r w:rsidRPr="006A7F4D">
        <w:t>Les cas précédents portaient sur des températures imposées</w:t>
      </w:r>
      <w:r w:rsidR="00BA1108">
        <w:t xml:space="preserve"> aux</w:t>
      </w:r>
      <w:r w:rsidR="00BA1108" w:rsidRPr="006A7F4D">
        <w:t xml:space="preserve"> paroi</w:t>
      </w:r>
      <w:r w:rsidR="00BA1108">
        <w:t>s</w:t>
      </w:r>
      <w:r w:rsidRPr="006A7F4D">
        <w:t xml:space="preserve">, </w:t>
      </w:r>
      <w:r w:rsidR="00BA1108">
        <w:t>alors</w:t>
      </w:r>
      <w:r w:rsidRPr="006A7F4D">
        <w:t xml:space="preserve"> que le gradient de température </w:t>
      </w:r>
      <w:r w:rsidR="00BA1108">
        <w:t xml:space="preserve">aux </w:t>
      </w:r>
      <w:r w:rsidRPr="006A7F4D">
        <w:t>paroi</w:t>
      </w:r>
      <w:r w:rsidR="00BA1108">
        <w:t>s</w:t>
      </w:r>
      <w:r w:rsidRPr="006A7F4D">
        <w:t xml:space="preserve"> </w:t>
      </w:r>
      <w:r w:rsidR="00BA1108">
        <w:t>est</w:t>
      </w:r>
      <w:r w:rsidRPr="006A7F4D">
        <w:t xml:space="preserve"> un résultat de calcul. Dans l</w:t>
      </w:r>
      <w:r w:rsidR="00BA1108">
        <w:t>e calcul</w:t>
      </w:r>
      <w:r w:rsidRPr="006A7F4D">
        <w:t xml:space="preserve"> suivant, la paroi inférieure du </w:t>
      </w:r>
      <w:r w:rsidR="0064355E">
        <w:t>patin est</w:t>
      </w:r>
      <w:r w:rsidRPr="006A7F4D">
        <w:t xml:space="preserve"> adiabatique, c'est-à-</w:t>
      </w:r>
      <w:r w:rsidR="0064355E" w:rsidRPr="006A7F4D">
        <w:t>dire</w:t>
      </w:r>
      <m:oMath>
        <m:r>
          <w:rPr>
            <w:rFonts w:ascii="Cambria Math" w:hAnsi="Cambria Math"/>
          </w:rPr>
          <m:t xml:space="preserve"> </m:t>
        </m:r>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m:t>
                    </m:r>
                  </m:num>
                  <m:den>
                    <m:r>
                      <m:rPr>
                        <m:sty m:val="p"/>
                      </m:rPr>
                      <w:rPr>
                        <w:rFonts w:ascii="Cambria Math" w:hAnsi="Cambria Math"/>
                      </w:rPr>
                      <m:t>∂y</m:t>
                    </m:r>
                  </m:den>
                </m:f>
              </m:e>
            </m:d>
          </m:e>
          <m:sub>
            <m:r>
              <m:rPr>
                <m:sty m:val="p"/>
              </m:rPr>
              <w:rPr>
                <w:rFonts w:ascii="Cambria Math" w:hAnsi="Cambria Math"/>
              </w:rPr>
              <m:t>inf⁡_paroi</m:t>
            </m:r>
          </m:sub>
        </m:sSub>
        <m:r>
          <m:rPr>
            <m:sty m:val="p"/>
          </m:rPr>
          <w:rPr>
            <w:rFonts w:ascii="Cambria Math" w:hAnsi="Cambria Math"/>
          </w:rPr>
          <m:t>=0</m:t>
        </m:r>
      </m:oMath>
      <w:r w:rsidR="0064355E">
        <w:t xml:space="preserve">, </w:t>
      </w:r>
      <w:r w:rsidRPr="006A7F4D">
        <w:t xml:space="preserve">alors que la température </w:t>
      </w:r>
      <w:r w:rsidR="0064355E">
        <w:t>à la</w:t>
      </w:r>
      <w:r w:rsidRPr="006A7F4D">
        <w:t xml:space="preserve"> paroi supérieure </w:t>
      </w:r>
      <w:r w:rsidR="0064355E" w:rsidRPr="006A7F4D">
        <w:t>est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sup_paroi</m:t>
            </m:r>
          </m:sub>
        </m:sSub>
        <m:r>
          <m:rPr>
            <m:sty m:val="p"/>
          </m:rPr>
          <w:rPr>
            <w:rFonts w:ascii="Cambria Math" w:hAnsi="Cambria Math"/>
          </w:rPr>
          <m:t>=30 °C</m:t>
        </m:r>
      </m:oMath>
      <w:r w:rsidRPr="006A7F4D">
        <w:t>. Le rapport</w:t>
      </w:r>
      <w:r w:rsidR="0064355E">
        <w:t xml:space="preserve"> de l’épaisseur du film à l’entrée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64355E">
        <w:t xml:space="preserve"> et la sortie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64355E">
        <w:t xml:space="preserve"> est</w:t>
      </w:r>
      <m:oMath>
        <m:r>
          <w:rPr>
            <w:rFonts w:ascii="Cambria Math" w:hAnsi="Cambria Math"/>
          </w:rPr>
          <m:t xml:space="preserve"> 4</m:t>
        </m:r>
      </m:oMath>
      <w:r w:rsidR="0064355E" w:rsidRPr="00202A1C">
        <w:t xml:space="preserve"> </w:t>
      </w:r>
      <w:r w:rsidR="005B5E09">
        <w:t>et la température à l’</w:t>
      </w:r>
      <w:r w:rsidRPr="006A7F4D">
        <w:t>entrée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entrée</m:t>
            </m:r>
          </m:sub>
        </m:sSub>
        <m:r>
          <w:rPr>
            <w:rFonts w:ascii="Cambria Math" w:hAnsi="Cambria Math"/>
          </w:rPr>
          <m:t>=20 °C</m:t>
        </m:r>
      </m:oMath>
      <w:r w:rsidR="009D6E2C">
        <w:t>. Pour la</w:t>
      </w:r>
      <w:r w:rsidRPr="006A7F4D">
        <w:t xml:space="preserve"> LPCM, </w:t>
      </w:r>
      <w:r w:rsidR="0069152C">
        <w:t xml:space="preserve">Les degrés </w:t>
      </w:r>
      <w:r w:rsidR="0069152C" w:rsidRPr="006A7F4D">
        <w:t xml:space="preserve">10 et 14 </w:t>
      </w:r>
      <w:r w:rsidR="0069152C">
        <w:t xml:space="preserve"> des polynômes de Legendre</w:t>
      </w:r>
      <w:r w:rsidRPr="006A7F4D">
        <w:t xml:space="preserve"> ont été utilisés et les résultats ont été comparés </w:t>
      </w:r>
      <w:r w:rsidR="009D6E2C">
        <w:t>à la</w:t>
      </w:r>
      <w:r w:rsidRPr="006A7F4D">
        <w:t xml:space="preserve"> NDM (Nx = 160 et Ny = 160). Les </w:t>
      </w:r>
      <w:r w:rsidR="00434F51" w:rsidRPr="00434F51">
        <w:rPr>
          <w:b/>
        </w:rPr>
        <w:fldChar w:fldCharType="begin"/>
      </w:r>
      <w:r w:rsidR="00434F51" w:rsidRPr="00434F51">
        <w:rPr>
          <w:b/>
        </w:rPr>
        <w:instrText xml:space="preserve"> REF _Ref536131451 \h </w:instrText>
      </w:r>
      <w:r w:rsidR="00434F51">
        <w:rPr>
          <w:b/>
        </w:rPr>
        <w:instrText xml:space="preserve"> \* MERGEFORMAT </w:instrText>
      </w:r>
      <w:r w:rsidR="00434F51" w:rsidRPr="00434F51">
        <w:rPr>
          <w:b/>
        </w:rPr>
      </w:r>
      <w:r w:rsidR="00434F51" w:rsidRPr="00434F5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7</w:t>
      </w:r>
      <w:r w:rsidR="00434F51" w:rsidRPr="00434F51">
        <w:rPr>
          <w:b/>
        </w:rPr>
        <w:fldChar w:fldCharType="end"/>
      </w:r>
      <w:r w:rsidR="00434F51">
        <w:t xml:space="preserve"> et </w:t>
      </w:r>
      <w:r w:rsidR="00434F51" w:rsidRPr="00434F51">
        <w:rPr>
          <w:b/>
        </w:rPr>
        <w:fldChar w:fldCharType="begin"/>
      </w:r>
      <w:r w:rsidR="00434F51" w:rsidRPr="00434F51">
        <w:rPr>
          <w:b/>
        </w:rPr>
        <w:instrText xml:space="preserve"> REF _Ref536131452 \h </w:instrText>
      </w:r>
      <w:r w:rsidR="00434F51">
        <w:rPr>
          <w:b/>
        </w:rPr>
        <w:instrText xml:space="preserve"> \* MERGEFORMAT </w:instrText>
      </w:r>
      <w:r w:rsidR="00434F51" w:rsidRPr="00434F51">
        <w:rPr>
          <w:b/>
        </w:rPr>
      </w:r>
      <w:r w:rsidR="00434F51" w:rsidRPr="00434F5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8</w:t>
      </w:r>
      <w:r w:rsidR="00434F51" w:rsidRPr="00434F51">
        <w:rPr>
          <w:b/>
        </w:rPr>
        <w:fldChar w:fldCharType="end"/>
      </w:r>
      <w:r w:rsidRPr="006A7F4D">
        <w:t xml:space="preserve"> montrent la </w:t>
      </w:r>
      <w:r w:rsidR="009D6E2C" w:rsidRPr="009D6E2C">
        <w:t>résolution cohérente</w:t>
      </w:r>
      <w:r w:rsidRPr="006A7F4D">
        <w:t xml:space="preserve"> du gradient de température </w:t>
      </w:r>
      <w:r w:rsidR="009D6E2C">
        <w:t xml:space="preserve">à la paroi supérieure et </w:t>
      </w:r>
      <w:r w:rsidR="001A70A6">
        <w:t xml:space="preserve">de la température </w:t>
      </w:r>
      <w:r w:rsidR="009D6E2C">
        <w:t xml:space="preserve">à </w:t>
      </w:r>
      <w:r w:rsidRPr="006A7F4D">
        <w:t>la paroi inférieure.</w:t>
      </w:r>
    </w:p>
    <w:tbl>
      <w:tblPr>
        <w:tblW w:w="0" w:type="auto"/>
        <w:tblLook w:val="04A0" w:firstRow="1" w:lastRow="0" w:firstColumn="1" w:lastColumn="0" w:noHBand="0" w:noVBand="1"/>
      </w:tblPr>
      <w:tblGrid>
        <w:gridCol w:w="8844"/>
      </w:tblGrid>
      <w:tr w:rsidR="003565E3" w:rsidRPr="0054713D" w14:paraId="5702C3D9" w14:textId="77777777" w:rsidTr="00CB4979">
        <w:tc>
          <w:tcPr>
            <w:tcW w:w="8844" w:type="dxa"/>
          </w:tcPr>
          <w:p w14:paraId="2BDCF72A" w14:textId="6EBBDE74" w:rsidR="003565E3" w:rsidRPr="0054713D" w:rsidRDefault="00161A4C" w:rsidP="00CB4979">
            <w:pPr>
              <w:pStyle w:val="MDPI52figure"/>
              <w:rPr>
                <w:color w:val="auto"/>
              </w:rPr>
            </w:pPr>
            <w:r w:rsidRPr="00161A4C">
              <w:rPr>
                <w:noProof/>
                <w:color w:val="auto"/>
                <w:lang w:val="fr-FR" w:eastAsia="fr-FR" w:bidi="ar-SA"/>
              </w:rPr>
              <w:lastRenderedPageBreak/>
              <w:drawing>
                <wp:inline distT="0" distB="0" distL="0" distR="0" wp14:anchorId="3852069F" wp14:editId="671D44AD">
                  <wp:extent cx="5032234" cy="2520000"/>
                  <wp:effectExtent l="0" t="0" r="0" b="0"/>
                  <wp:docPr id="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46"/>
                          <a:stretch>
                            <a:fillRect/>
                          </a:stretch>
                        </pic:blipFill>
                        <pic:spPr>
                          <a:xfrm>
                            <a:off x="0" y="0"/>
                            <a:ext cx="5032234" cy="2520000"/>
                          </a:xfrm>
                          <a:prstGeom prst="rect">
                            <a:avLst/>
                          </a:prstGeom>
                        </pic:spPr>
                      </pic:pic>
                    </a:graphicData>
                  </a:graphic>
                </wp:inline>
              </w:drawing>
            </w:r>
          </w:p>
        </w:tc>
      </w:tr>
    </w:tbl>
    <w:p w14:paraId="524286A0" w14:textId="2A3D36CD" w:rsidR="00EE0949" w:rsidRPr="00EE0949" w:rsidRDefault="00CB4979" w:rsidP="00EE0949">
      <w:pPr>
        <w:spacing w:after="240"/>
        <w:jc w:val="center"/>
      </w:pPr>
      <w:bookmarkStart w:id="3218" w:name="_Ref536131451"/>
      <w:bookmarkStart w:id="3219" w:name="_Toc536800587"/>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7</w:t>
      </w:r>
      <w:r w:rsidR="0019727E">
        <w:rPr>
          <w:iCs/>
        </w:rPr>
        <w:fldChar w:fldCharType="end"/>
      </w:r>
      <w:bookmarkEnd w:id="3218"/>
      <w:r>
        <w:rPr>
          <w:iCs/>
        </w:rPr>
        <w:t xml:space="preserve"> </w:t>
      </w:r>
      <w:r w:rsidR="00EE0949">
        <w:t xml:space="preserve">: </w:t>
      </w:r>
      <w:r w:rsidR="00EE0949" w:rsidRPr="00476664">
        <w:t xml:space="preserve">Gradient de température </w:t>
      </w:r>
      <w:r w:rsidR="00EE0949">
        <w:t>adimensionnel</w:t>
      </w:r>
      <w:r w:rsidR="00EE0949" w:rsidRPr="00476664">
        <w:t xml:space="preserve"> </w:t>
      </w:r>
      <w:r w:rsidR="00EE0949">
        <w:t>à la</w:t>
      </w:r>
      <w:r w:rsidR="00EE0949" w:rsidRPr="00476664">
        <w:t xml:space="preserve"> paro</w:t>
      </w:r>
      <w:r w:rsidR="00EE0949">
        <w:t>i supérieure.</w:t>
      </w:r>
      <w:r w:rsidR="00EE0949" w:rsidRPr="00EE0949">
        <w:t xml:space="preserve"> </w:t>
      </w:r>
      <w:r w:rsidR="00EE0949">
        <w:t xml:space="preserve"> </w:t>
      </w:r>
      <w:r w:rsidR="00220028">
        <w:br/>
      </w:r>
      <w:r w:rsidR="00EE0949">
        <w:t>(</w:t>
      </w:r>
      <w:r w:rsidR="00EE0949" w:rsidRPr="00597CA8">
        <w:t xml:space="preserve">h1/h2 = </w:t>
      </w:r>
      <w:r w:rsidR="00EE0949">
        <w:t>4</w:t>
      </w:r>
      <w:r w:rsidR="00EE0949" w:rsidRPr="00597CA8">
        <w:t xml:space="preserve">, Nx = </w:t>
      </w:r>
      <w:r w:rsidR="00EE0949">
        <w:t>160</w:t>
      </w:r>
      <w:r w:rsidR="00EE0949" w:rsidRPr="00597CA8">
        <w:t>).</w:t>
      </w:r>
      <w:bookmarkEnd w:id="3219"/>
    </w:p>
    <w:tbl>
      <w:tblPr>
        <w:tblW w:w="0" w:type="auto"/>
        <w:tblLook w:val="04A0" w:firstRow="1" w:lastRow="0" w:firstColumn="1" w:lastColumn="0" w:noHBand="0" w:noVBand="1"/>
      </w:tblPr>
      <w:tblGrid>
        <w:gridCol w:w="8844"/>
      </w:tblGrid>
      <w:tr w:rsidR="003565E3" w:rsidRPr="0054713D" w14:paraId="4D8807A5" w14:textId="77777777" w:rsidTr="00CB4979">
        <w:tc>
          <w:tcPr>
            <w:tcW w:w="8844" w:type="dxa"/>
          </w:tcPr>
          <w:p w14:paraId="107E04BA" w14:textId="72EB876E" w:rsidR="003565E3" w:rsidRPr="0054713D" w:rsidRDefault="00161A4C" w:rsidP="00CB4979">
            <w:pPr>
              <w:pStyle w:val="MDPI52figure"/>
              <w:rPr>
                <w:color w:val="auto"/>
              </w:rPr>
            </w:pPr>
            <w:r w:rsidRPr="00161A4C">
              <w:rPr>
                <w:noProof/>
                <w:color w:val="auto"/>
                <w:lang w:val="fr-FR" w:eastAsia="fr-FR" w:bidi="ar-SA"/>
              </w:rPr>
              <w:drawing>
                <wp:inline distT="0" distB="0" distL="0" distR="0" wp14:anchorId="50B77435" wp14:editId="0F38EF2B">
                  <wp:extent cx="5032234" cy="2520000"/>
                  <wp:effectExtent l="0" t="0" r="0" b="0"/>
                  <wp:docPr id="3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7"/>
                          <a:stretch>
                            <a:fillRect/>
                          </a:stretch>
                        </pic:blipFill>
                        <pic:spPr>
                          <a:xfrm>
                            <a:off x="0" y="0"/>
                            <a:ext cx="5032234" cy="2520000"/>
                          </a:xfrm>
                          <a:prstGeom prst="rect">
                            <a:avLst/>
                          </a:prstGeom>
                        </pic:spPr>
                      </pic:pic>
                    </a:graphicData>
                  </a:graphic>
                </wp:inline>
              </w:drawing>
            </w:r>
          </w:p>
        </w:tc>
      </w:tr>
    </w:tbl>
    <w:p w14:paraId="4D25DFD0" w14:textId="1E80A905" w:rsidR="00EF11D5" w:rsidRPr="00EE0949" w:rsidRDefault="00CB4979" w:rsidP="00EF11D5">
      <w:pPr>
        <w:spacing w:after="240"/>
        <w:jc w:val="center"/>
      </w:pPr>
      <w:bookmarkStart w:id="3220" w:name="_Ref536131452"/>
      <w:bookmarkStart w:id="3221" w:name="_Toc53680058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8</w:t>
      </w:r>
      <w:r w:rsidR="0019727E">
        <w:rPr>
          <w:iCs/>
        </w:rPr>
        <w:fldChar w:fldCharType="end"/>
      </w:r>
      <w:bookmarkEnd w:id="3220"/>
      <w:r>
        <w:rPr>
          <w:iCs/>
        </w:rPr>
        <w:t xml:space="preserve"> </w:t>
      </w:r>
      <w:r w:rsidR="00EF11D5">
        <w:t>: Température</w:t>
      </w:r>
      <w:r w:rsidR="00EF11D5" w:rsidRPr="00476664">
        <w:t xml:space="preserve"> </w:t>
      </w:r>
      <w:r w:rsidR="00EF11D5">
        <w:t>à la</w:t>
      </w:r>
      <w:r w:rsidR="00EF11D5" w:rsidRPr="00476664">
        <w:t xml:space="preserve"> paro</w:t>
      </w:r>
      <w:r w:rsidR="00EF11D5">
        <w:t>i inférieure.</w:t>
      </w:r>
      <w:r w:rsidR="00EF11D5" w:rsidRPr="00EE0949">
        <w:t xml:space="preserve"> </w:t>
      </w:r>
      <w:r w:rsidR="00EF11D5">
        <w:t xml:space="preserve"> </w:t>
      </w:r>
      <w:r w:rsidR="00EF11D5">
        <w:br/>
        <w:t>(</w:t>
      </w:r>
      <w:r w:rsidR="00EF11D5" w:rsidRPr="00597CA8">
        <w:t xml:space="preserve">h1/h2 = </w:t>
      </w:r>
      <w:r w:rsidR="00EF11D5">
        <w:t>4</w:t>
      </w:r>
      <w:r w:rsidR="00EF11D5" w:rsidRPr="00597CA8">
        <w:t xml:space="preserve">, Nx = </w:t>
      </w:r>
      <w:r w:rsidR="00EF11D5">
        <w:t>160</w:t>
      </w:r>
      <w:r w:rsidR="00EF11D5" w:rsidRPr="00597CA8">
        <w:t>).</w:t>
      </w:r>
      <w:bookmarkEnd w:id="3221"/>
    </w:p>
    <w:p w14:paraId="0E50FBCB" w14:textId="639A9298" w:rsidR="009D6E2C" w:rsidRDefault="00E87B91" w:rsidP="006A7F4D">
      <w:pPr>
        <w:spacing w:before="240" w:after="240" w:line="360" w:lineRule="auto"/>
        <w:ind w:firstLine="708"/>
      </w:pPr>
      <w:r w:rsidRPr="00E87B91">
        <w:t>Un cas d</w:t>
      </w:r>
      <w:r>
        <w:t>u calcul</w:t>
      </w:r>
      <w:r w:rsidRPr="00E87B91">
        <w:t xml:space="preserve"> différent consiste à imposer des températures</w:t>
      </w:r>
      <w:r w:rsidR="00A60C7D">
        <w:t xml:space="preserve"> </w:t>
      </w:r>
      <w:r w:rsidR="00A60C7D" w:rsidRPr="00E87B91">
        <w:t>différentes</w:t>
      </w:r>
      <w:r w:rsidRPr="00E87B91">
        <w:t xml:space="preserve"> </w:t>
      </w:r>
      <w:r w:rsidR="00A60C7D">
        <w:t>aux</w:t>
      </w:r>
      <w:r w:rsidRPr="00E87B91">
        <w:t xml:space="preserve"> paroi</w:t>
      </w:r>
      <w:r w:rsidR="00A60C7D">
        <w:t>s</w:t>
      </w:r>
      <w:r w:rsidR="00A60C7D" w:rsidRPr="00E87B91">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m:t>
            </m:r>
            <m:r>
              <w:rPr>
                <w:rFonts w:ascii="Cambria Math" w:hAnsi="Cambria Math"/>
              </w:rPr>
              <m:t>_paroi</m:t>
            </m:r>
          </m:sub>
        </m:sSub>
        <m:r>
          <m:rPr>
            <m:sty m:val="p"/>
          </m:rPr>
          <w:rPr>
            <w:rFonts w:ascii="Cambria Math" w:hAnsi="Cambria Math"/>
          </w:rPr>
          <m:t>=30 °C</m:t>
        </m:r>
      </m:oMath>
      <w:proofErr w:type="gramStart"/>
      <w:r w:rsidR="00A60C7D">
        <w:t>,</w:t>
      </w:r>
      <w:proofErr w:type="gramEnd"/>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inf⁡_paroi</m:t>
            </m:r>
          </m:sub>
        </m:sSub>
        <m:r>
          <m:rPr>
            <m:sty m:val="p"/>
          </m:rPr>
          <w:rPr>
            <w:rFonts w:ascii="Cambria Math" w:hAnsi="Cambria Math"/>
          </w:rPr>
          <m:t>=20 °C</m:t>
        </m:r>
      </m:oMath>
      <w:r w:rsidRPr="00E87B91">
        <w:t xml:space="preserve"> et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entrée</m:t>
            </m:r>
          </m:sub>
        </m:sSub>
        <m:r>
          <m:rPr>
            <m:sty m:val="p"/>
          </m:rPr>
          <w:rPr>
            <w:rFonts w:ascii="Cambria Math" w:hAnsi="Cambria Math"/>
          </w:rPr>
          <m:t>=20 °C</m:t>
        </m:r>
      </m:oMath>
      <w:r w:rsidRPr="00E87B91">
        <w:t>. La LPCM a été réalis</w:t>
      </w:r>
      <w:r w:rsidR="000559DF">
        <w:t xml:space="preserve">ée avec </w:t>
      </w:r>
      <w:r w:rsidR="000921A5">
        <w:t xml:space="preserve">les </w:t>
      </w:r>
      <w:r w:rsidR="000559DF">
        <w:t>10 et 14</w:t>
      </w:r>
      <w:r w:rsidR="000921A5">
        <w:t xml:space="preserve"> degrés des polynômes de Legendre</w:t>
      </w:r>
      <w:r w:rsidR="000559DF">
        <w:t xml:space="preserve">. </w:t>
      </w:r>
      <w:r w:rsidRPr="00E87B91">
        <w:t xml:space="preserve"> </w:t>
      </w:r>
      <w:r w:rsidR="000559DF">
        <w:t>La</w:t>
      </w:r>
      <w:r w:rsidRPr="00E87B91">
        <w:t xml:space="preserve"> résolution</w:t>
      </w:r>
      <w:r w:rsidR="000559DF">
        <w:t xml:space="preserve"> avec la même discrétisation au cas </w:t>
      </w:r>
      <w:r w:rsidRPr="00E87B91">
        <w:t xml:space="preserve">précédent a été utilisée pour la NDM. Les résultats sont illustrés aux </w:t>
      </w:r>
      <w:r w:rsidR="009E2E6E" w:rsidRPr="009E2E6E">
        <w:rPr>
          <w:b/>
        </w:rPr>
        <w:fldChar w:fldCharType="begin"/>
      </w:r>
      <w:r w:rsidR="009E2E6E" w:rsidRPr="009E2E6E">
        <w:rPr>
          <w:b/>
        </w:rPr>
        <w:instrText xml:space="preserve"> REF _Ref536131453 \h  \* MERGEFORMAT </w:instrText>
      </w:r>
      <w:r w:rsidR="009E2E6E" w:rsidRPr="009E2E6E">
        <w:rPr>
          <w:b/>
        </w:rPr>
      </w:r>
      <w:r w:rsidR="009E2E6E"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9</w:t>
      </w:r>
      <w:r w:rsidR="009E2E6E" w:rsidRPr="009E2E6E">
        <w:rPr>
          <w:b/>
        </w:rPr>
        <w:fldChar w:fldCharType="end"/>
      </w:r>
      <w:r w:rsidR="009E2E6E">
        <w:rPr>
          <w:b/>
        </w:rPr>
        <w:t xml:space="preserve"> </w:t>
      </w:r>
      <w:r w:rsidRPr="00E87B91">
        <w:t xml:space="preserve">et </w:t>
      </w:r>
      <w:r w:rsidR="009E2E6E" w:rsidRPr="009E2E6E">
        <w:rPr>
          <w:b/>
        </w:rPr>
        <w:fldChar w:fldCharType="begin"/>
      </w:r>
      <w:r w:rsidR="009E2E6E" w:rsidRPr="009E2E6E">
        <w:rPr>
          <w:b/>
        </w:rPr>
        <w:instrText xml:space="preserve"> REF _Ref536131454 \h  \* MERGEFORMAT </w:instrText>
      </w:r>
      <w:r w:rsidR="009E2E6E" w:rsidRPr="009E2E6E">
        <w:rPr>
          <w:b/>
        </w:rPr>
      </w:r>
      <w:r w:rsidR="009E2E6E"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10</w:t>
      </w:r>
      <w:r w:rsidR="009E2E6E" w:rsidRPr="009E2E6E">
        <w:rPr>
          <w:b/>
        </w:rPr>
        <w:fldChar w:fldCharType="end"/>
      </w:r>
      <w:r w:rsidR="009E2E6E">
        <w:rPr>
          <w:b/>
        </w:rPr>
        <w:t xml:space="preserve"> </w:t>
      </w:r>
      <w:r w:rsidRPr="00E87B91">
        <w:t>et montrent qu'il existe des écarts entre la solution de NDM et la solution de</w:t>
      </w:r>
      <w:r w:rsidR="000559DF">
        <w:t xml:space="preserve"> la</w:t>
      </w:r>
      <w:r w:rsidRPr="00E87B91">
        <w:t xml:space="preserve"> LPCM au </w:t>
      </w:r>
      <w:r w:rsidR="00243C9F">
        <w:t>niveau de la paroi inférieure (</w:t>
      </w:r>
      <w:r w:rsidR="00A54A6A" w:rsidRPr="009E2E6E">
        <w:rPr>
          <w:b/>
        </w:rPr>
        <w:fldChar w:fldCharType="begin"/>
      </w:r>
      <w:r w:rsidR="00A54A6A" w:rsidRPr="009E2E6E">
        <w:rPr>
          <w:b/>
        </w:rPr>
        <w:instrText xml:space="preserve"> REF _Ref536131454 \h  \* MERGEFORMAT </w:instrText>
      </w:r>
      <w:r w:rsidR="00A54A6A" w:rsidRPr="009E2E6E">
        <w:rPr>
          <w:b/>
        </w:rPr>
      </w:r>
      <w:r w:rsidR="00A54A6A"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10</w:t>
      </w:r>
      <w:r w:rsidR="00A54A6A" w:rsidRPr="009E2E6E">
        <w:rPr>
          <w:b/>
        </w:rPr>
        <w:fldChar w:fldCharType="end"/>
      </w:r>
      <w:r w:rsidRPr="00E87B91">
        <w:t xml:space="preserve">) dans la section d'entrée. Encore une fois, cette différence se réduit avec l'augmentation du degré des polynômes de Legendre. Il est nécessaire de souligner que la LPCM donne une approximation du gradient de température au niveau des parois </w:t>
      </w:r>
      <w:r w:rsidR="00243C9F">
        <w:t>en se basant sur les</w:t>
      </w:r>
      <w:r w:rsidR="000559DF">
        <w:t xml:space="preserve"> coefficients polynomiaux pour</w:t>
      </w:r>
      <w:r w:rsidRPr="00E87B91">
        <w:t xml:space="preserve"> température </w:t>
      </w:r>
      <w:r w:rsidR="000559DF">
        <w:t>à travers</w:t>
      </w:r>
      <w:r w:rsidRPr="00E87B91">
        <w:t xml:space="preserve"> l'épaisseur du film, tandis que la méthode NDM calcule le gradient de température avec différences finies sur un nombre limité de </w:t>
      </w:r>
      <w:r w:rsidR="000559DF">
        <w:t>volumes près des parois</w:t>
      </w:r>
      <w:r w:rsidRPr="00E87B91">
        <w:t xml:space="preserve">. Ainsi, les deux méthodes ont des ordres d'approximation différents. Dans certaines configurations extrêmes, </w:t>
      </w:r>
      <w:r w:rsidRPr="00E87B91">
        <w:lastRenderedPageBreak/>
        <w:t>il est nécessaire d'augmenter le degré du polynôme de Legendre afin d'atteindre</w:t>
      </w:r>
      <w:r w:rsidR="000559DF">
        <w:t xml:space="preserve"> la convergence du maillage</w:t>
      </w:r>
      <w:r w:rsidRPr="00E87B91">
        <w:t>.</w:t>
      </w:r>
    </w:p>
    <w:p w14:paraId="72A09C70" w14:textId="418A21E6" w:rsidR="000559DF" w:rsidRDefault="007573F0" w:rsidP="007573F0">
      <w:pPr>
        <w:spacing w:before="240" w:after="240" w:line="360" w:lineRule="auto"/>
        <w:ind w:firstLine="709"/>
      </w:pPr>
      <w:r w:rsidRPr="007573F0">
        <w:t xml:space="preserve">Les champs de température de ces deux derniers cas sont illustrés dans les </w:t>
      </w:r>
      <w:r w:rsidR="00182631" w:rsidRPr="00182631">
        <w:rPr>
          <w:b/>
        </w:rPr>
        <w:fldChar w:fldCharType="begin"/>
      </w:r>
      <w:r w:rsidR="00182631" w:rsidRPr="00182631">
        <w:rPr>
          <w:b/>
        </w:rPr>
        <w:instrText xml:space="preserve"> REF _Ref536131455 \h  \* MERGEFORMAT </w:instrText>
      </w:r>
      <w:r w:rsidR="00182631" w:rsidRPr="00182631">
        <w:rPr>
          <w:b/>
        </w:rPr>
      </w:r>
      <w:r w:rsidR="00182631" w:rsidRPr="00182631">
        <w:rPr>
          <w:b/>
        </w:rPr>
        <w:fldChar w:fldCharType="separate"/>
      </w:r>
      <w:r w:rsidR="00C20694" w:rsidRPr="00C20694">
        <w:rPr>
          <w:b/>
        </w:rPr>
        <w:t>Figure A.4</w:t>
      </w:r>
      <w:r w:rsidR="00C20694" w:rsidRPr="00C20694">
        <w:rPr>
          <w:b/>
        </w:rPr>
        <w:noBreakHyphen/>
        <w:t>7</w:t>
      </w:r>
      <w:r w:rsidR="00182631" w:rsidRPr="00182631">
        <w:rPr>
          <w:b/>
        </w:rPr>
        <w:fldChar w:fldCharType="end"/>
      </w:r>
      <w:r w:rsidR="00182631" w:rsidRPr="00182631">
        <w:t xml:space="preserve"> </w:t>
      </w:r>
      <w:r w:rsidR="00243C9F">
        <w:t xml:space="preserve">à </w:t>
      </w:r>
      <w:r w:rsidR="00182631" w:rsidRPr="00182631">
        <w:rPr>
          <w:b/>
        </w:rPr>
        <w:fldChar w:fldCharType="begin"/>
      </w:r>
      <w:r w:rsidR="00182631" w:rsidRPr="00182631">
        <w:rPr>
          <w:b/>
        </w:rPr>
        <w:instrText xml:space="preserve"> REF _Ref536131456 \h  \* MERGEFORMAT </w:instrText>
      </w:r>
      <w:r w:rsidR="00182631" w:rsidRPr="00182631">
        <w:rPr>
          <w:b/>
        </w:rPr>
      </w:r>
      <w:r w:rsidR="00182631" w:rsidRPr="00182631">
        <w:rPr>
          <w:b/>
        </w:rPr>
        <w:fldChar w:fldCharType="separate"/>
      </w:r>
      <w:r w:rsidR="00C20694" w:rsidRPr="00C20694">
        <w:rPr>
          <w:b/>
        </w:rPr>
        <w:t>Figure A.4</w:t>
      </w:r>
      <w:r w:rsidR="00C20694" w:rsidRPr="00C20694">
        <w:rPr>
          <w:b/>
        </w:rPr>
        <w:noBreakHyphen/>
        <w:t>10</w:t>
      </w:r>
      <w:r w:rsidR="00182631" w:rsidRPr="00182631">
        <w:rPr>
          <w:b/>
        </w:rPr>
        <w:fldChar w:fldCharType="end"/>
      </w:r>
      <w:r w:rsidRPr="007573F0">
        <w:t xml:space="preserve"> </w:t>
      </w:r>
      <w:r w:rsidR="00C11FF3">
        <w:t xml:space="preserve">à la section </w:t>
      </w:r>
      <w:r w:rsidR="00C11FF3" w:rsidRPr="00C11FF3">
        <w:rPr>
          <w:b/>
        </w:rPr>
        <w:fldChar w:fldCharType="begin"/>
      </w:r>
      <w:r w:rsidR="00C11FF3" w:rsidRPr="00C11FF3">
        <w:rPr>
          <w:b/>
        </w:rPr>
        <w:instrText xml:space="preserve"> REF _Ref536106071 \w \h </w:instrText>
      </w:r>
      <w:r w:rsidR="00C11FF3">
        <w:rPr>
          <w:b/>
        </w:rPr>
        <w:instrText xml:space="preserve"> \* MERGEFORMAT </w:instrText>
      </w:r>
      <w:r w:rsidR="00C11FF3" w:rsidRPr="00C11FF3">
        <w:rPr>
          <w:b/>
        </w:rPr>
      </w:r>
      <w:r w:rsidR="00C11FF3" w:rsidRPr="00C11FF3">
        <w:rPr>
          <w:b/>
        </w:rPr>
        <w:fldChar w:fldCharType="separate"/>
      </w:r>
      <w:r w:rsidR="00C20694">
        <w:rPr>
          <w:b/>
        </w:rPr>
        <w:t>A.4</w:t>
      </w:r>
      <w:r w:rsidR="00C11FF3" w:rsidRPr="00C11FF3">
        <w:rPr>
          <w:b/>
        </w:rPr>
        <w:fldChar w:fldCharType="end"/>
      </w:r>
      <w:r w:rsidR="00182631">
        <w:t>.</w:t>
      </w:r>
      <w:r w:rsidRPr="007573F0">
        <w:t xml:space="preserve"> </w:t>
      </w:r>
      <w:r w:rsidR="00182631">
        <w:t>L</w:t>
      </w:r>
      <w:r w:rsidRPr="007573F0">
        <w:t xml:space="preserve">es valeurs numériques des températures </w:t>
      </w:r>
      <w:r w:rsidR="00C11FF3">
        <w:t>aux</w:t>
      </w:r>
      <w:r w:rsidRPr="007573F0">
        <w:t xml:space="preserve"> parois et des gradients de température sont données au </w:t>
      </w:r>
      <w:r w:rsidR="00182631" w:rsidRPr="00182631">
        <w:rPr>
          <w:b/>
        </w:rPr>
        <w:fldChar w:fldCharType="begin"/>
      </w:r>
      <w:r w:rsidR="00182631" w:rsidRPr="00182631">
        <w:rPr>
          <w:b/>
        </w:rPr>
        <w:instrText xml:space="preserve"> REF _Ref536130757 \h  \* MERGEFORMAT </w:instrText>
      </w:r>
      <w:r w:rsidR="00182631" w:rsidRPr="00182631">
        <w:rPr>
          <w:b/>
        </w:rPr>
      </w:r>
      <w:r w:rsidR="00182631" w:rsidRPr="00182631">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182631" w:rsidRPr="00182631">
        <w:rPr>
          <w:b/>
        </w:rPr>
        <w:fldChar w:fldCharType="end"/>
      </w:r>
      <w:r w:rsidR="00182631">
        <w:rPr>
          <w:b/>
        </w:rPr>
        <w:t xml:space="preserve"> </w:t>
      </w:r>
      <w:r w:rsidR="00C11FF3">
        <w:t xml:space="preserve">à </w:t>
      </w:r>
      <w:r w:rsidR="00C11FF3" w:rsidRPr="00C11FF3">
        <w:rPr>
          <w:b/>
        </w:rPr>
        <w:t xml:space="preserve">la section </w:t>
      </w:r>
      <w:r w:rsidR="00C11FF3" w:rsidRPr="00C11FF3">
        <w:rPr>
          <w:b/>
        </w:rPr>
        <w:fldChar w:fldCharType="begin"/>
      </w:r>
      <w:r w:rsidR="00C11FF3" w:rsidRPr="00C11FF3">
        <w:rPr>
          <w:b/>
        </w:rPr>
        <w:instrText xml:space="preserve"> REF _Ref536104119 \w \h </w:instrText>
      </w:r>
      <w:r w:rsidR="00C11FF3">
        <w:rPr>
          <w:b/>
        </w:rPr>
        <w:instrText xml:space="preserve"> \* MERGEFORMAT </w:instrText>
      </w:r>
      <w:r w:rsidR="00C11FF3" w:rsidRPr="00C11FF3">
        <w:rPr>
          <w:b/>
        </w:rPr>
      </w:r>
      <w:r w:rsidR="00C11FF3" w:rsidRPr="00C11FF3">
        <w:rPr>
          <w:b/>
        </w:rPr>
        <w:fldChar w:fldCharType="separate"/>
      </w:r>
      <w:r w:rsidR="00C20694">
        <w:rPr>
          <w:b/>
        </w:rPr>
        <w:t>A.5</w:t>
      </w:r>
      <w:r w:rsidR="00C11FF3" w:rsidRPr="00C11FF3">
        <w:rPr>
          <w:b/>
        </w:rPr>
        <w:fldChar w:fldCharType="end"/>
      </w:r>
      <w:r w:rsidRPr="007573F0">
        <w:t>.</w:t>
      </w:r>
    </w:p>
    <w:tbl>
      <w:tblPr>
        <w:tblW w:w="0" w:type="auto"/>
        <w:tblLook w:val="04A0" w:firstRow="1" w:lastRow="0" w:firstColumn="1" w:lastColumn="0" w:noHBand="0" w:noVBand="1"/>
      </w:tblPr>
      <w:tblGrid>
        <w:gridCol w:w="8844"/>
      </w:tblGrid>
      <w:tr w:rsidR="007573F0" w:rsidRPr="0054713D" w14:paraId="603C15E0" w14:textId="77777777" w:rsidTr="00CB4979">
        <w:tc>
          <w:tcPr>
            <w:tcW w:w="8844" w:type="dxa"/>
          </w:tcPr>
          <w:p w14:paraId="685356F6" w14:textId="77777777" w:rsidR="007573F0" w:rsidRPr="0054713D" w:rsidRDefault="007573F0" w:rsidP="00CB4979">
            <w:pPr>
              <w:pStyle w:val="MDPI52figure"/>
              <w:rPr>
                <w:color w:val="auto"/>
              </w:rPr>
            </w:pPr>
            <w:r w:rsidRPr="0054713D">
              <w:rPr>
                <w:noProof/>
                <w:snapToGrid/>
                <w:color w:val="auto"/>
                <w:lang w:val="fr-FR" w:eastAsia="fr-FR" w:bidi="ar-SA"/>
              </w:rPr>
              <w:drawing>
                <wp:inline distT="0" distB="0" distL="0" distR="0" wp14:anchorId="586A200A" wp14:editId="7A5C07DB">
                  <wp:extent cx="5031486" cy="2519999"/>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17. upper wall for LPCM solution h1h2=4 BC2.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31486" cy="2519999"/>
                          </a:xfrm>
                          <a:prstGeom prst="rect">
                            <a:avLst/>
                          </a:prstGeom>
                        </pic:spPr>
                      </pic:pic>
                    </a:graphicData>
                  </a:graphic>
                </wp:inline>
              </w:drawing>
            </w:r>
          </w:p>
        </w:tc>
      </w:tr>
    </w:tbl>
    <w:p w14:paraId="4334B254" w14:textId="0BEC3CA8" w:rsidR="00DC6D7F" w:rsidRPr="00EE0949" w:rsidRDefault="00CB4979" w:rsidP="00DC6D7F">
      <w:pPr>
        <w:spacing w:after="240"/>
        <w:jc w:val="center"/>
      </w:pPr>
      <w:bookmarkStart w:id="3222" w:name="_Ref536131453"/>
      <w:bookmarkStart w:id="3223" w:name="_Toc53680058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9</w:t>
      </w:r>
      <w:r w:rsidR="0019727E">
        <w:rPr>
          <w:iCs/>
        </w:rPr>
        <w:fldChar w:fldCharType="end"/>
      </w:r>
      <w:bookmarkEnd w:id="3222"/>
      <w:r>
        <w:rPr>
          <w:iCs/>
        </w:rPr>
        <w:t xml:space="preserve"> </w:t>
      </w:r>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supérieure.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3223"/>
    </w:p>
    <w:tbl>
      <w:tblPr>
        <w:tblW w:w="0" w:type="auto"/>
        <w:tblLook w:val="04A0" w:firstRow="1" w:lastRow="0" w:firstColumn="1" w:lastColumn="0" w:noHBand="0" w:noVBand="1"/>
      </w:tblPr>
      <w:tblGrid>
        <w:gridCol w:w="8844"/>
      </w:tblGrid>
      <w:tr w:rsidR="007573F0" w:rsidRPr="0054713D" w14:paraId="4392061E" w14:textId="77777777" w:rsidTr="00CB4979">
        <w:tc>
          <w:tcPr>
            <w:tcW w:w="8844" w:type="dxa"/>
          </w:tcPr>
          <w:p w14:paraId="74678CD0" w14:textId="77777777" w:rsidR="007573F0" w:rsidRPr="0054713D" w:rsidRDefault="007573F0" w:rsidP="00CB4979">
            <w:pPr>
              <w:pStyle w:val="MDPI52figure"/>
              <w:rPr>
                <w:color w:val="auto"/>
              </w:rPr>
            </w:pPr>
            <w:r w:rsidRPr="0054713D">
              <w:rPr>
                <w:noProof/>
                <w:snapToGrid/>
                <w:color w:val="auto"/>
                <w:lang w:val="fr-FR" w:eastAsia="fr-FR" w:bidi="ar-SA"/>
              </w:rPr>
              <w:drawing>
                <wp:inline distT="0" distB="0" distL="0" distR="0" wp14:anchorId="37A64FCD" wp14:editId="02502D0A">
                  <wp:extent cx="5034324" cy="251999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18. Lower wall for LPCM solution h1h2=4 BC2.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34324" cy="2519999"/>
                          </a:xfrm>
                          <a:prstGeom prst="rect">
                            <a:avLst/>
                          </a:prstGeom>
                        </pic:spPr>
                      </pic:pic>
                    </a:graphicData>
                  </a:graphic>
                </wp:inline>
              </w:drawing>
            </w:r>
          </w:p>
        </w:tc>
      </w:tr>
    </w:tbl>
    <w:p w14:paraId="0E72C180" w14:textId="19221419" w:rsidR="00DC6D7F" w:rsidRPr="00EE0949" w:rsidRDefault="00CB4979" w:rsidP="00DC6D7F">
      <w:pPr>
        <w:spacing w:after="240"/>
        <w:jc w:val="center"/>
      </w:pPr>
      <w:bookmarkStart w:id="3224" w:name="_Ref536131454"/>
      <w:bookmarkStart w:id="3225" w:name="_Toc53680059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10</w:t>
      </w:r>
      <w:r w:rsidR="0019727E">
        <w:rPr>
          <w:iCs/>
        </w:rPr>
        <w:fldChar w:fldCharType="end"/>
      </w:r>
      <w:bookmarkEnd w:id="3224"/>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inférieure.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3225"/>
    </w:p>
    <w:p w14:paraId="1308A412" w14:textId="77777777" w:rsidR="00DF51DF" w:rsidRPr="00DC6D7F" w:rsidRDefault="00DF51DF" w:rsidP="00DF51DF">
      <w:pPr>
        <w:spacing w:before="240" w:after="240"/>
      </w:pPr>
    </w:p>
    <w:p w14:paraId="769B521F" w14:textId="77777777" w:rsidR="007573F0" w:rsidRPr="00DC6D7F" w:rsidRDefault="007573F0" w:rsidP="00DF51DF">
      <w:pPr>
        <w:spacing w:before="240" w:after="240"/>
      </w:pPr>
    </w:p>
    <w:p w14:paraId="3FAA620D" w14:textId="0680710E" w:rsidR="007573F0" w:rsidRPr="00DC6D7F" w:rsidRDefault="007573F0">
      <w:pPr>
        <w:overflowPunct/>
        <w:autoSpaceDE/>
        <w:autoSpaceDN/>
        <w:adjustRightInd/>
        <w:spacing w:after="160" w:line="259" w:lineRule="auto"/>
        <w:jc w:val="left"/>
        <w:textAlignment w:val="auto"/>
      </w:pPr>
      <w:r w:rsidRPr="00DC6D7F">
        <w:br w:type="page"/>
      </w:r>
    </w:p>
    <w:p w14:paraId="7DF72ECF" w14:textId="62E14184" w:rsidR="007573F0" w:rsidRDefault="007573F0" w:rsidP="00E0308D">
      <w:pPr>
        <w:pStyle w:val="Titre2"/>
        <w:numPr>
          <w:ilvl w:val="1"/>
          <w:numId w:val="33"/>
        </w:numPr>
        <w:ind w:left="709"/>
        <w:rPr>
          <w:caps w:val="0"/>
        </w:rPr>
      </w:pPr>
      <w:bookmarkStart w:id="3226" w:name="_Ref536106071"/>
      <w:bookmarkStart w:id="3227" w:name="_Toc536800452"/>
      <w:r>
        <w:rPr>
          <w:caps w:val="0"/>
        </w:rPr>
        <w:lastRenderedPageBreak/>
        <w:t>Figures des champs de température des cas de calcul</w:t>
      </w:r>
      <w:bookmarkEnd w:id="3226"/>
      <w:bookmarkEnd w:id="3227"/>
    </w:p>
    <w:p w14:paraId="3AF4F82A" w14:textId="77777777" w:rsidR="007573F0" w:rsidRDefault="007573F0" w:rsidP="007573F0"/>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5656F1" w:rsidRPr="00D01B49" w14:paraId="5D9120D3" w14:textId="77777777" w:rsidTr="00CB4979">
        <w:trPr>
          <w:trHeight w:val="63"/>
        </w:trPr>
        <w:tc>
          <w:tcPr>
            <w:tcW w:w="8784" w:type="dxa"/>
            <w:gridSpan w:val="2"/>
            <w:tcBorders>
              <w:top w:val="single" w:sz="8" w:space="0" w:color="auto"/>
              <w:left w:val="single" w:sz="8" w:space="0" w:color="auto"/>
              <w:right w:val="single" w:sz="8" w:space="0" w:color="auto"/>
            </w:tcBorders>
            <w:vAlign w:val="center"/>
          </w:tcPr>
          <w:p w14:paraId="6B635A6E" w14:textId="639AD874" w:rsidR="005656F1" w:rsidRPr="00D01B49" w:rsidRDefault="005656F1" w:rsidP="00D01B49">
            <w:pPr>
              <w:keepNext/>
              <w:ind w:left="-158"/>
              <w:jc w:val="center"/>
              <w:rPr>
                <w:noProof/>
                <w:lang w:eastAsia="zh-CN"/>
              </w:rPr>
            </w:pPr>
            <w:r w:rsidRPr="00D01B49">
              <w:rPr>
                <w:rFonts w:asciiTheme="minorHAnsi" w:eastAsiaTheme="minorEastAsia" w:hAnsiTheme="minorHAnsi" w:cstheme="minorBidi"/>
                <w:b/>
                <w:iCs/>
                <w:color w:val="000000" w:themeColor="text1"/>
                <w:sz w:val="20"/>
                <w:szCs w:val="18"/>
                <w:lang w:eastAsia="zh-CN"/>
              </w:rPr>
              <w:t>Cas 1</w:t>
            </w:r>
            <w:r w:rsidRPr="00D01B49">
              <w:rPr>
                <w:rFonts w:ascii="Palatino Linotype" w:hAnsi="Palatino Linotype"/>
                <w:color w:val="000000" w:themeColor="text1"/>
                <w:sz w:val="20"/>
              </w:rPr>
              <w:t xml:space="preserve">: </w:t>
            </w:r>
            <m:oMath>
              <m:r>
                <w:rPr>
                  <w:rFonts w:ascii="Cambria Math" w:hAnsi="Cambria Math"/>
                  <w:color w:val="000000" w:themeColor="text1"/>
                  <w:sz w:val="20"/>
                </w:rPr>
                <m:t>h</m:t>
              </m:r>
              <m:r>
                <w:rPr>
                  <w:rFonts w:ascii="Cambria Math" w:hAnsi="Cambria Math"/>
                  <w:color w:val="000000" w:themeColor="text1"/>
                  <w:sz w:val="20"/>
                  <w:vertAlign w:val="subscript"/>
                </w:rPr>
                <m:t>1</m:t>
              </m:r>
              <m:r>
                <w:rPr>
                  <w:rFonts w:ascii="Cambria Math" w:hAnsi="Cambria Math"/>
                  <w:color w:val="000000" w:themeColor="text1"/>
                  <w:sz w:val="20"/>
                </w:rPr>
                <m:t>/h</m:t>
              </m:r>
              <m:r>
                <w:rPr>
                  <w:rFonts w:ascii="Cambria Math" w:hAnsi="Cambria Math"/>
                  <w:color w:val="000000" w:themeColor="text1"/>
                  <w:sz w:val="20"/>
                  <w:vertAlign w:val="subscript"/>
                </w:rPr>
                <m:t>2</m:t>
              </m:r>
              <m:r>
                <w:rPr>
                  <w:rFonts w:ascii="Cambria Math" w:hAnsi="Cambria Math"/>
                  <w:color w:val="000000" w:themeColor="text1"/>
                  <w:sz w:val="20"/>
                </w:rPr>
                <m:t xml:space="preserve">=2,  </m:t>
              </m:r>
              <m:sSub>
                <m:sSubPr>
                  <m:ctrlPr>
                    <w:rPr>
                      <w:rFonts w:ascii="Cambria Math" w:hAnsi="Cambria Math"/>
                      <w:color w:val="000000" w:themeColor="text1"/>
                      <w:sz w:val="20"/>
                    </w:rPr>
                  </m:ctrlPr>
                </m:sSubPr>
                <m:e>
                  <m:r>
                    <w:rPr>
                      <w:rFonts w:ascii="Cambria Math" w:hAnsi="Cambria Math"/>
                      <w:color w:val="000000" w:themeColor="text1"/>
                      <w:sz w:val="20"/>
                    </w:rPr>
                    <m:t>T</m:t>
                  </m:r>
                </m:e>
                <m:sub>
                  <m:r>
                    <m:rPr>
                      <m:sty m:val="p"/>
                    </m:rPr>
                    <w:rPr>
                      <w:rFonts w:ascii="Cambria Math" w:hAnsi="Cambria Math"/>
                      <w:color w:val="000000" w:themeColor="text1"/>
                      <w:sz w:val="20"/>
                    </w:rPr>
                    <m:t>sup</m:t>
                  </m:r>
                  <m:r>
                    <w:rPr>
                      <w:rFonts w:ascii="Cambria Math" w:hAnsi="Cambria Math"/>
                      <w:color w:val="000000" w:themeColor="text1"/>
                      <w:sz w:val="20"/>
                    </w:rPr>
                    <m:t>_paroi</m:t>
                  </m:r>
                </m:sub>
              </m:sSub>
              <m:r>
                <w:rPr>
                  <w:rFonts w:ascii="Cambria Math" w:hAnsi="Cambria Math"/>
                  <w:color w:val="000000" w:themeColor="text1"/>
                  <w:sz w:val="20"/>
                </w:rPr>
                <m:t xml:space="preserve">=20°C,  </m:t>
              </m:r>
              <m:sSub>
                <m:sSubPr>
                  <m:ctrlPr>
                    <w:rPr>
                      <w:rFonts w:ascii="Cambria Math" w:hAnsi="Cambria Math"/>
                      <w:sz w:val="20"/>
                    </w:rPr>
                  </m:ctrlPr>
                </m:sSubPr>
                <m:e>
                  <m:r>
                    <w:rPr>
                      <w:rFonts w:ascii="Cambria Math" w:hAnsi="Cambria Math"/>
                      <w:sz w:val="20"/>
                    </w:rPr>
                    <m:t>T</m:t>
                  </m:r>
                  <m:ctrlPr>
                    <w:rPr>
                      <w:rFonts w:ascii="Cambria Math" w:hAnsi="Cambria Math"/>
                      <w:color w:val="000000" w:themeColor="text1"/>
                      <w:sz w:val="20"/>
                    </w:rPr>
                  </m:ctrlPr>
                </m:e>
                <m:sub>
                  <m:r>
                    <m:rPr>
                      <m:sty m:val="p"/>
                    </m:rPr>
                    <w:rPr>
                      <w:rFonts w:ascii="Cambria Math" w:hAnsi="Cambria Math"/>
                      <w:color w:val="000000" w:themeColor="text1"/>
                      <w:sz w:val="20"/>
                    </w:rPr>
                    <m:t>inf</m:t>
                  </m:r>
                  <m:r>
                    <w:rPr>
                      <w:rFonts w:ascii="Cambria Math" w:hAnsi="Cambria Math"/>
                      <w:color w:val="000000" w:themeColor="text1"/>
                      <w:sz w:val="20"/>
                    </w:rPr>
                    <m:t>_paroi</m:t>
                  </m:r>
                </m:sub>
              </m:sSub>
              <m:r>
                <w:rPr>
                  <w:rFonts w:ascii="Cambria Math" w:hAnsi="Cambria Math"/>
                  <w:sz w:val="20"/>
                </w:rPr>
                <m:t xml:space="preserve">=20°,  </m:t>
              </m:r>
              <m:sSub>
                <m:sSubPr>
                  <m:ctrlPr>
                    <w:rPr>
                      <w:rFonts w:ascii="Cambria Math" w:hAnsi="Cambria Math"/>
                      <w:color w:val="000000" w:themeColor="text1"/>
                      <w:sz w:val="20"/>
                    </w:rPr>
                  </m:ctrlPr>
                </m:sSubPr>
                <m:e>
                  <m:r>
                    <w:rPr>
                      <w:rFonts w:ascii="Cambria Math" w:hAnsi="Cambria Math"/>
                      <w:color w:val="000000" w:themeColor="text1"/>
                      <w:sz w:val="20"/>
                    </w:rPr>
                    <m:t>T</m:t>
                  </m:r>
                  <m:ctrlPr>
                    <w:rPr>
                      <w:rFonts w:ascii="Cambria Math" w:hAnsi="Cambria Math"/>
                      <w:sz w:val="20"/>
                    </w:rPr>
                  </m:ctrlPr>
                </m:e>
                <m:sub>
                  <m:r>
                    <w:rPr>
                      <w:rFonts w:ascii="Cambria Math" w:hAnsi="Cambria Math"/>
                      <w:sz w:val="20"/>
                    </w:rPr>
                    <m:t>entrée</m:t>
                  </m:r>
                </m:sub>
              </m:sSub>
              <m:r>
                <w:rPr>
                  <w:rFonts w:ascii="Cambria Math" w:hAnsi="Cambria Math"/>
                  <w:color w:val="000000" w:themeColor="text1"/>
                  <w:sz w:val="20"/>
                </w:rPr>
                <m:t xml:space="preserve">=20°C,    </m:t>
              </m:r>
              <m:sSub>
                <m:sSubPr>
                  <m:ctrlPr>
                    <w:rPr>
                      <w:rFonts w:ascii="Cambria Math" w:hAnsi="Cambria Math"/>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vertAlign w:val="subscript"/>
                    </w:rPr>
                    <m:t>sortie</m:t>
                  </m:r>
                </m:sub>
              </m:sSub>
              <m:r>
                <w:rPr>
                  <w:rFonts w:ascii="Cambria Math" w:hAnsi="Cambria Math"/>
                  <w:color w:val="000000" w:themeColor="text1"/>
                  <w:sz w:val="20"/>
                </w:rPr>
                <m:t>=20°C</m:t>
              </m:r>
            </m:oMath>
          </w:p>
        </w:tc>
      </w:tr>
      <w:tr w:rsidR="005656F1" w:rsidRPr="003B2783" w14:paraId="3DE89838" w14:textId="77777777" w:rsidTr="00CB4979">
        <w:trPr>
          <w:trHeight w:val="2981"/>
        </w:trPr>
        <w:tc>
          <w:tcPr>
            <w:tcW w:w="4390" w:type="dxa"/>
            <w:tcBorders>
              <w:left w:val="single" w:sz="8" w:space="0" w:color="auto"/>
            </w:tcBorders>
            <w:vAlign w:val="center"/>
          </w:tcPr>
          <w:p w14:paraId="23A52A07" w14:textId="77777777" w:rsidR="005656F1" w:rsidRPr="003B2783" w:rsidRDefault="005656F1" w:rsidP="00CB4979">
            <w:pPr>
              <w:keepNext/>
              <w:ind w:left="-113"/>
              <w:jc w:val="center"/>
            </w:pPr>
            <w:r w:rsidRPr="003B2783">
              <w:rPr>
                <w:noProof/>
              </w:rPr>
              <w:drawing>
                <wp:inline distT="0" distB="0" distL="0" distR="0" wp14:anchorId="648CEE13" wp14:editId="0D962C0B">
                  <wp:extent cx="2640000" cy="1980000"/>
                  <wp:effectExtent l="0" t="0" r="825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Borders>
              <w:right w:val="single" w:sz="8" w:space="0" w:color="auto"/>
            </w:tcBorders>
            <w:vAlign w:val="center"/>
          </w:tcPr>
          <w:p w14:paraId="124A0D30" w14:textId="77777777" w:rsidR="005656F1" w:rsidRPr="003B2783" w:rsidRDefault="005656F1" w:rsidP="00CB4979">
            <w:pPr>
              <w:keepNext/>
              <w:ind w:left="-158"/>
              <w:jc w:val="center"/>
            </w:pPr>
            <w:r w:rsidRPr="003B2783">
              <w:rPr>
                <w:noProof/>
              </w:rPr>
              <w:drawing>
                <wp:inline distT="0" distB="0" distL="0" distR="0" wp14:anchorId="55244D01" wp14:editId="6CAB033E">
                  <wp:extent cx="2640000" cy="1980000"/>
                  <wp:effectExtent l="0" t="0" r="8255"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5656F1" w:rsidRPr="008D6A91" w14:paraId="6C4D51C2" w14:textId="77777777" w:rsidTr="00CB4979">
        <w:trPr>
          <w:trHeight w:val="214"/>
        </w:trPr>
        <w:tc>
          <w:tcPr>
            <w:tcW w:w="4390" w:type="dxa"/>
            <w:tcBorders>
              <w:left w:val="single" w:sz="8" w:space="0" w:color="auto"/>
              <w:bottom w:val="single" w:sz="8" w:space="0" w:color="auto"/>
            </w:tcBorders>
            <w:vAlign w:val="center"/>
          </w:tcPr>
          <w:p w14:paraId="1F247583" w14:textId="1B7276C3" w:rsidR="005656F1" w:rsidRPr="008D6A91" w:rsidRDefault="00CB4979" w:rsidP="00CB4979">
            <w:pPr>
              <w:pStyle w:val="Lgende"/>
              <w:spacing w:after="0"/>
              <w:jc w:val="center"/>
              <w:rPr>
                <w:i w:val="0"/>
                <w:sz w:val="20"/>
              </w:rPr>
            </w:pPr>
            <w:bookmarkStart w:id="3228" w:name="_Ref536130761"/>
            <w:bookmarkStart w:id="3229" w:name="_Toc536800591"/>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1</w:t>
            </w:r>
            <w:r w:rsidR="0019727E">
              <w:rPr>
                <w:i w:val="0"/>
                <w:sz w:val="20"/>
              </w:rPr>
              <w:fldChar w:fldCharType="end"/>
            </w:r>
            <w:bookmarkEnd w:id="3228"/>
            <w:r w:rsidR="005656F1" w:rsidRPr="008D6A91">
              <w:rPr>
                <w:i w:val="0"/>
                <w:sz w:val="20"/>
              </w:rPr>
              <w:t>: LPCM, N</w:t>
            </w:r>
            <w:r w:rsidR="005656F1">
              <w:rPr>
                <w:i w:val="0"/>
                <w:sz w:val="20"/>
              </w:rPr>
              <w:t>=12</w:t>
            </w:r>
            <w:bookmarkEnd w:id="3229"/>
          </w:p>
        </w:tc>
        <w:tc>
          <w:tcPr>
            <w:tcW w:w="4394" w:type="dxa"/>
            <w:tcBorders>
              <w:bottom w:val="single" w:sz="8" w:space="0" w:color="auto"/>
              <w:right w:val="single" w:sz="8" w:space="0" w:color="auto"/>
            </w:tcBorders>
            <w:vAlign w:val="center"/>
          </w:tcPr>
          <w:p w14:paraId="54BCDBE9" w14:textId="2B426EF1" w:rsidR="005656F1" w:rsidRPr="008D6A91" w:rsidRDefault="00CB4979" w:rsidP="00CB4979">
            <w:pPr>
              <w:pStyle w:val="Lgende"/>
              <w:spacing w:after="0"/>
              <w:jc w:val="center"/>
              <w:rPr>
                <w:i w:val="0"/>
                <w:sz w:val="20"/>
              </w:rPr>
            </w:pPr>
            <w:bookmarkStart w:id="3230" w:name="_Ref536130762"/>
            <w:bookmarkStart w:id="3231" w:name="_Toc536800592"/>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2</w:t>
            </w:r>
            <w:r w:rsidR="0019727E">
              <w:rPr>
                <w:i w:val="0"/>
                <w:sz w:val="20"/>
              </w:rPr>
              <w:fldChar w:fldCharType="end"/>
            </w:r>
            <w:bookmarkEnd w:id="3230"/>
            <w:r w:rsidR="005656F1" w:rsidRPr="008D6A91">
              <w:rPr>
                <w:i w:val="0"/>
                <w:sz w:val="20"/>
              </w:rPr>
              <w:t>: NDM, N</w:t>
            </w:r>
            <w:r w:rsidR="005656F1" w:rsidRPr="00CB4979">
              <w:rPr>
                <w:i w:val="0"/>
                <w:sz w:val="20"/>
              </w:rPr>
              <w:t>y</w:t>
            </w:r>
            <w:r w:rsidR="005656F1" w:rsidRPr="008D6A91">
              <w:rPr>
                <w:i w:val="0"/>
                <w:sz w:val="20"/>
              </w:rPr>
              <w:t>=80</w:t>
            </w:r>
            <w:bookmarkEnd w:id="3231"/>
          </w:p>
        </w:tc>
      </w:tr>
      <w:tr w:rsidR="005656F1" w:rsidRPr="003B2783" w14:paraId="3044684E" w14:textId="77777777" w:rsidTr="00CB4979">
        <w:trPr>
          <w:trHeight w:val="60"/>
        </w:trPr>
        <w:tc>
          <w:tcPr>
            <w:tcW w:w="4390" w:type="dxa"/>
            <w:tcBorders>
              <w:top w:val="single" w:sz="8" w:space="0" w:color="auto"/>
              <w:bottom w:val="single" w:sz="8" w:space="0" w:color="auto"/>
            </w:tcBorders>
            <w:vAlign w:val="center"/>
          </w:tcPr>
          <w:p w14:paraId="6D4670B1"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25E21D3" w14:textId="77777777" w:rsidR="005656F1" w:rsidRPr="003B2783" w:rsidRDefault="005656F1" w:rsidP="00CB4979">
            <w:pPr>
              <w:pStyle w:val="Lgende"/>
              <w:spacing w:after="0"/>
              <w:jc w:val="center"/>
              <w:rPr>
                <w:i w:val="0"/>
                <w:sz w:val="22"/>
              </w:rPr>
            </w:pPr>
          </w:p>
        </w:tc>
      </w:tr>
      <w:tr w:rsidR="005656F1" w:rsidRPr="00D01B49" w14:paraId="14EC060D"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4B624B35" w14:textId="49EB514D"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2:</w:t>
            </w:r>
            <w:r w:rsidR="005656F1" w:rsidRPr="00D01B49">
              <w:rPr>
                <w:i w:val="0"/>
                <w:sz w:val="20"/>
              </w:rPr>
              <w:t xml:space="preserve">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665B431E" w14:textId="77777777" w:rsidTr="00CB4979">
        <w:trPr>
          <w:trHeight w:val="3410"/>
        </w:trPr>
        <w:tc>
          <w:tcPr>
            <w:tcW w:w="4390" w:type="dxa"/>
            <w:tcBorders>
              <w:left w:val="single" w:sz="8" w:space="0" w:color="auto"/>
            </w:tcBorders>
            <w:vAlign w:val="center"/>
          </w:tcPr>
          <w:p w14:paraId="3DB0D360" w14:textId="77777777" w:rsidR="005656F1" w:rsidRPr="00EB3468" w:rsidRDefault="005656F1" w:rsidP="00CB4979">
            <w:pPr>
              <w:keepNext/>
              <w:spacing w:line="276" w:lineRule="auto"/>
              <w:ind w:left="-113"/>
              <w:jc w:val="center"/>
            </w:pPr>
            <w:r w:rsidRPr="00EA1CAB">
              <w:rPr>
                <w:noProof/>
              </w:rPr>
              <w:drawing>
                <wp:inline distT="0" distB="0" distL="0" distR="0" wp14:anchorId="77A8403B" wp14:editId="0CB5080E">
                  <wp:extent cx="2640000" cy="1980000"/>
                  <wp:effectExtent l="0" t="0" r="8255"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43A9DB9F" w14:textId="77777777" w:rsidR="005656F1" w:rsidRDefault="005656F1" w:rsidP="00CB4979">
            <w:pPr>
              <w:keepNext/>
              <w:spacing w:line="276" w:lineRule="auto"/>
              <w:ind w:left="-158"/>
              <w:jc w:val="center"/>
            </w:pPr>
            <w:r>
              <w:rPr>
                <w:noProof/>
              </w:rPr>
              <w:drawing>
                <wp:inline distT="0" distB="0" distL="0" distR="0" wp14:anchorId="1802B4DD" wp14:editId="3AE14978">
                  <wp:extent cx="2640000" cy="1980000"/>
                  <wp:effectExtent l="0" t="0" r="825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72AFC3F" w14:textId="77777777" w:rsidTr="00CB4979">
        <w:trPr>
          <w:trHeight w:val="64"/>
        </w:trPr>
        <w:tc>
          <w:tcPr>
            <w:tcW w:w="4390" w:type="dxa"/>
            <w:tcBorders>
              <w:left w:val="single" w:sz="8" w:space="0" w:color="auto"/>
              <w:bottom w:val="single" w:sz="8" w:space="0" w:color="auto"/>
            </w:tcBorders>
            <w:vAlign w:val="center"/>
          </w:tcPr>
          <w:p w14:paraId="562AC65D" w14:textId="0AB467F1" w:rsidR="005656F1" w:rsidRPr="008D6A91" w:rsidRDefault="00CB4979" w:rsidP="00CB4979">
            <w:pPr>
              <w:pStyle w:val="Lgende"/>
              <w:spacing w:after="0"/>
              <w:jc w:val="center"/>
              <w:rPr>
                <w:i w:val="0"/>
                <w:sz w:val="20"/>
              </w:rPr>
            </w:pPr>
            <w:bookmarkStart w:id="3232" w:name="_Ref536131133"/>
            <w:bookmarkStart w:id="3233" w:name="_Toc536800593"/>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3</w:t>
            </w:r>
            <w:r w:rsidR="0019727E">
              <w:rPr>
                <w:i w:val="0"/>
                <w:sz w:val="20"/>
              </w:rPr>
              <w:fldChar w:fldCharType="end"/>
            </w:r>
            <w:bookmarkEnd w:id="3232"/>
            <w:r w:rsidR="005656F1" w:rsidRPr="008D6A91">
              <w:rPr>
                <w:i w:val="0"/>
                <w:sz w:val="20"/>
              </w:rPr>
              <w:t>: LPCM, N</w:t>
            </w:r>
            <w:r w:rsidR="005656F1">
              <w:rPr>
                <w:i w:val="0"/>
                <w:sz w:val="20"/>
              </w:rPr>
              <w:t>=16</w:t>
            </w:r>
            <w:bookmarkEnd w:id="3233"/>
          </w:p>
        </w:tc>
        <w:tc>
          <w:tcPr>
            <w:tcW w:w="4394" w:type="dxa"/>
            <w:tcBorders>
              <w:bottom w:val="single" w:sz="8" w:space="0" w:color="auto"/>
              <w:right w:val="single" w:sz="8" w:space="0" w:color="auto"/>
            </w:tcBorders>
            <w:vAlign w:val="center"/>
          </w:tcPr>
          <w:p w14:paraId="4208D047" w14:textId="0B5FA27E" w:rsidR="005656F1" w:rsidRPr="008D6A91" w:rsidRDefault="00CB4979" w:rsidP="00CB4979">
            <w:pPr>
              <w:pStyle w:val="Lgende"/>
              <w:spacing w:after="0"/>
              <w:jc w:val="center"/>
              <w:rPr>
                <w:i w:val="0"/>
                <w:sz w:val="20"/>
              </w:rPr>
            </w:pPr>
            <w:bookmarkStart w:id="3234" w:name="_Toc536800594"/>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4</w:t>
            </w:r>
            <w:r w:rsidR="0019727E">
              <w:rPr>
                <w:i w:val="0"/>
                <w:sz w:val="20"/>
              </w:rPr>
              <w:fldChar w:fldCharType="end"/>
            </w:r>
            <w:r w:rsidR="005656F1" w:rsidRPr="008D6A91">
              <w:rPr>
                <w:i w:val="0"/>
                <w:sz w:val="20"/>
              </w:rPr>
              <w:t>: NDM, N</w:t>
            </w:r>
            <w:r w:rsidR="005656F1" w:rsidRPr="008D6A91">
              <w:rPr>
                <w:i w:val="0"/>
                <w:sz w:val="20"/>
                <w:vertAlign w:val="subscript"/>
              </w:rPr>
              <w:t>y</w:t>
            </w:r>
            <w:r w:rsidR="005656F1" w:rsidRPr="008D6A91">
              <w:rPr>
                <w:i w:val="0"/>
                <w:sz w:val="20"/>
              </w:rPr>
              <w:t>=160</w:t>
            </w:r>
            <w:bookmarkEnd w:id="3234"/>
          </w:p>
        </w:tc>
      </w:tr>
      <w:tr w:rsidR="005656F1" w:rsidRPr="003B2783" w14:paraId="540860CC" w14:textId="77777777" w:rsidTr="00CB4979">
        <w:trPr>
          <w:trHeight w:val="355"/>
        </w:trPr>
        <w:tc>
          <w:tcPr>
            <w:tcW w:w="4390" w:type="dxa"/>
            <w:tcBorders>
              <w:top w:val="single" w:sz="8" w:space="0" w:color="auto"/>
              <w:bottom w:val="single" w:sz="8" w:space="0" w:color="auto"/>
            </w:tcBorders>
            <w:vAlign w:val="center"/>
          </w:tcPr>
          <w:p w14:paraId="771BEF86"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05C0E470" w14:textId="77777777" w:rsidR="005656F1" w:rsidRPr="003B2783" w:rsidRDefault="005656F1" w:rsidP="00CB4979">
            <w:pPr>
              <w:pStyle w:val="Lgende"/>
              <w:spacing w:after="0"/>
              <w:jc w:val="center"/>
              <w:rPr>
                <w:i w:val="0"/>
                <w:sz w:val="22"/>
              </w:rPr>
            </w:pPr>
          </w:p>
        </w:tc>
      </w:tr>
      <w:tr w:rsidR="005656F1" w:rsidRPr="00D01B49" w14:paraId="35F05394" w14:textId="77777777" w:rsidTr="00CB4979">
        <w:trPr>
          <w:trHeight w:val="355"/>
        </w:trPr>
        <w:tc>
          <w:tcPr>
            <w:tcW w:w="8784" w:type="dxa"/>
            <w:gridSpan w:val="2"/>
            <w:tcBorders>
              <w:top w:val="single" w:sz="8" w:space="0" w:color="auto"/>
              <w:left w:val="single" w:sz="8" w:space="0" w:color="auto"/>
              <w:right w:val="single" w:sz="8" w:space="0" w:color="auto"/>
            </w:tcBorders>
            <w:vAlign w:val="center"/>
          </w:tcPr>
          <w:p w14:paraId="60765038" w14:textId="05DA5739" w:rsidR="005656F1" w:rsidRPr="00D01B49" w:rsidRDefault="005656F1" w:rsidP="00D01B49">
            <w:pPr>
              <w:pStyle w:val="Lgende"/>
              <w:spacing w:after="0"/>
              <w:jc w:val="center"/>
              <w:rPr>
                <w:i w:val="0"/>
                <w:sz w:val="22"/>
              </w:rPr>
            </w:pPr>
            <w:r w:rsidRPr="00D01B49">
              <w:rPr>
                <w:b/>
                <w:i w:val="0"/>
                <w:sz w:val="20"/>
              </w:rPr>
              <w:t xml:space="preserve">Cas 3: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=8,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rsidRPr="003B2783" w14:paraId="3327091E" w14:textId="77777777" w:rsidTr="00CB4979">
        <w:trPr>
          <w:trHeight w:val="3303"/>
        </w:trPr>
        <w:tc>
          <w:tcPr>
            <w:tcW w:w="4390" w:type="dxa"/>
            <w:tcBorders>
              <w:left w:val="single" w:sz="8" w:space="0" w:color="auto"/>
            </w:tcBorders>
            <w:vAlign w:val="center"/>
          </w:tcPr>
          <w:p w14:paraId="5FC3296F" w14:textId="77777777" w:rsidR="005656F1" w:rsidRPr="003B2783" w:rsidRDefault="005656F1" w:rsidP="00CB4979">
            <w:pPr>
              <w:pStyle w:val="Lgende"/>
              <w:spacing w:after="0"/>
              <w:jc w:val="center"/>
              <w:rPr>
                <w:i w:val="0"/>
                <w:sz w:val="22"/>
              </w:rPr>
            </w:pPr>
            <w:r w:rsidRPr="00052431">
              <w:rPr>
                <w:noProof/>
                <w:lang w:eastAsia="fr-FR"/>
              </w:rPr>
              <w:drawing>
                <wp:inline distT="0" distB="0" distL="0" distR="0" wp14:anchorId="6FCC497F" wp14:editId="0B2C833A">
                  <wp:extent cx="2640000" cy="1980000"/>
                  <wp:effectExtent l="0" t="0" r="8255"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inux\1_Work_tout\5_Work_prog_V2\Résultat\photo du rapport\Rapport=8.png"/>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5D196AE7" w14:textId="77777777" w:rsidR="005656F1" w:rsidRPr="003B2783" w:rsidRDefault="005656F1" w:rsidP="00CB4979">
            <w:pPr>
              <w:pStyle w:val="Lgende"/>
              <w:spacing w:after="0"/>
              <w:jc w:val="center"/>
              <w:rPr>
                <w:i w:val="0"/>
                <w:sz w:val="22"/>
              </w:rPr>
            </w:pPr>
            <w:r>
              <w:rPr>
                <w:noProof/>
                <w:lang w:eastAsia="fr-FR"/>
              </w:rPr>
              <w:drawing>
                <wp:inline distT="0" distB="0" distL="0" distR="0" wp14:anchorId="45B305BC" wp14:editId="7FEFE9F0">
                  <wp:extent cx="2640000" cy="1980000"/>
                  <wp:effectExtent l="0" t="0" r="8255"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pport=8(RC).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011E61B" w14:textId="77777777" w:rsidTr="00CB4979">
        <w:trPr>
          <w:trHeight w:val="439"/>
        </w:trPr>
        <w:tc>
          <w:tcPr>
            <w:tcW w:w="4390" w:type="dxa"/>
            <w:tcBorders>
              <w:left w:val="single" w:sz="8" w:space="0" w:color="auto"/>
              <w:bottom w:val="single" w:sz="8" w:space="0" w:color="auto"/>
            </w:tcBorders>
            <w:vAlign w:val="center"/>
          </w:tcPr>
          <w:p w14:paraId="7B959EA2" w14:textId="322A7140" w:rsidR="005656F1" w:rsidRPr="008D6A91" w:rsidRDefault="00CB4979" w:rsidP="00CB4979">
            <w:pPr>
              <w:pStyle w:val="Lgende"/>
              <w:spacing w:after="0"/>
              <w:jc w:val="center"/>
              <w:rPr>
                <w:i w:val="0"/>
                <w:sz w:val="20"/>
              </w:rPr>
            </w:pPr>
            <w:bookmarkStart w:id="3235" w:name="_Toc536800595"/>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5</w:t>
            </w:r>
            <w:r w:rsidR="0019727E">
              <w:rPr>
                <w:i w:val="0"/>
                <w:sz w:val="20"/>
              </w:rPr>
              <w:fldChar w:fldCharType="end"/>
            </w:r>
            <w:r w:rsidR="005656F1" w:rsidRPr="008D6A91">
              <w:rPr>
                <w:i w:val="0"/>
                <w:sz w:val="20"/>
              </w:rPr>
              <w:t>: LPCM, N=1</w:t>
            </w:r>
            <w:r w:rsidR="005656F1">
              <w:rPr>
                <w:i w:val="0"/>
                <w:sz w:val="20"/>
              </w:rPr>
              <w:t>6</w:t>
            </w:r>
            <w:bookmarkEnd w:id="3235"/>
          </w:p>
        </w:tc>
        <w:tc>
          <w:tcPr>
            <w:tcW w:w="4394" w:type="dxa"/>
            <w:tcBorders>
              <w:bottom w:val="single" w:sz="8" w:space="0" w:color="auto"/>
              <w:right w:val="single" w:sz="8" w:space="0" w:color="auto"/>
            </w:tcBorders>
            <w:vAlign w:val="center"/>
          </w:tcPr>
          <w:p w14:paraId="35F3ABC8" w14:textId="7FB983A6" w:rsidR="005656F1" w:rsidRPr="008D6A91" w:rsidRDefault="00CB4979" w:rsidP="00CB4979">
            <w:pPr>
              <w:pStyle w:val="Lgende"/>
              <w:spacing w:after="0"/>
              <w:jc w:val="center"/>
              <w:rPr>
                <w:i w:val="0"/>
                <w:sz w:val="20"/>
              </w:rPr>
            </w:pPr>
            <w:bookmarkStart w:id="3236" w:name="_Ref536131144"/>
            <w:bookmarkStart w:id="3237" w:name="_Toc536800596"/>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6</w:t>
            </w:r>
            <w:r w:rsidR="0019727E">
              <w:rPr>
                <w:i w:val="0"/>
                <w:sz w:val="20"/>
              </w:rPr>
              <w:fldChar w:fldCharType="end"/>
            </w:r>
            <w:bookmarkEnd w:id="3236"/>
            <w:r w:rsidR="005656F1" w:rsidRPr="008D6A91">
              <w:rPr>
                <w:i w:val="0"/>
                <w:sz w:val="20"/>
              </w:rPr>
              <w:t>: NDM, N</w:t>
            </w:r>
            <w:r w:rsidR="005656F1" w:rsidRPr="00CB4979">
              <w:rPr>
                <w:i w:val="0"/>
                <w:sz w:val="20"/>
              </w:rPr>
              <w:t>y</w:t>
            </w:r>
            <w:r w:rsidR="005656F1" w:rsidRPr="008D6A91">
              <w:rPr>
                <w:i w:val="0"/>
                <w:sz w:val="20"/>
              </w:rPr>
              <w:t>=160</w:t>
            </w:r>
            <w:bookmarkEnd w:id="3237"/>
          </w:p>
        </w:tc>
      </w:tr>
      <w:tr w:rsidR="005656F1" w:rsidRPr="003B2783" w14:paraId="458F8C43" w14:textId="77777777" w:rsidTr="00CB4979">
        <w:trPr>
          <w:trHeight w:val="60"/>
        </w:trPr>
        <w:tc>
          <w:tcPr>
            <w:tcW w:w="4390" w:type="dxa"/>
            <w:tcBorders>
              <w:top w:val="single" w:sz="8" w:space="0" w:color="auto"/>
            </w:tcBorders>
            <w:vAlign w:val="center"/>
          </w:tcPr>
          <w:p w14:paraId="29B57A78" w14:textId="77777777" w:rsidR="005656F1" w:rsidRPr="00507F91" w:rsidRDefault="005656F1" w:rsidP="00CB4979"/>
        </w:tc>
        <w:tc>
          <w:tcPr>
            <w:tcW w:w="4394" w:type="dxa"/>
            <w:tcBorders>
              <w:top w:val="single" w:sz="8" w:space="0" w:color="auto"/>
            </w:tcBorders>
            <w:vAlign w:val="center"/>
          </w:tcPr>
          <w:p w14:paraId="32280D36" w14:textId="77777777" w:rsidR="005656F1" w:rsidRPr="003B2783" w:rsidRDefault="005656F1" w:rsidP="00CB4979">
            <w:pPr>
              <w:pStyle w:val="Lgende"/>
              <w:spacing w:after="0"/>
              <w:jc w:val="center"/>
              <w:rPr>
                <w:i w:val="0"/>
                <w:sz w:val="22"/>
              </w:rPr>
            </w:pPr>
          </w:p>
        </w:tc>
      </w:tr>
      <w:tr w:rsidR="005656F1" w:rsidRPr="003B2783" w14:paraId="3873B62C" w14:textId="77777777" w:rsidTr="00CB4979">
        <w:trPr>
          <w:trHeight w:val="60"/>
        </w:trPr>
        <w:tc>
          <w:tcPr>
            <w:tcW w:w="4390" w:type="dxa"/>
            <w:vAlign w:val="center"/>
          </w:tcPr>
          <w:p w14:paraId="2F04B04C" w14:textId="77777777" w:rsidR="005656F1" w:rsidRPr="00507F91" w:rsidRDefault="005656F1" w:rsidP="00CB4979"/>
        </w:tc>
        <w:tc>
          <w:tcPr>
            <w:tcW w:w="4394" w:type="dxa"/>
            <w:vAlign w:val="center"/>
          </w:tcPr>
          <w:p w14:paraId="61EC11CC" w14:textId="77777777" w:rsidR="005656F1" w:rsidRPr="003B2783" w:rsidRDefault="005656F1" w:rsidP="00CB4979">
            <w:pPr>
              <w:pStyle w:val="Lgende"/>
              <w:spacing w:after="0"/>
              <w:jc w:val="center"/>
              <w:rPr>
                <w:i w:val="0"/>
                <w:sz w:val="22"/>
              </w:rPr>
            </w:pPr>
          </w:p>
        </w:tc>
      </w:tr>
      <w:tr w:rsidR="00A9630C" w:rsidRPr="003B2783" w14:paraId="63318866" w14:textId="77777777" w:rsidTr="00CB4979">
        <w:trPr>
          <w:trHeight w:val="60"/>
        </w:trPr>
        <w:tc>
          <w:tcPr>
            <w:tcW w:w="4390" w:type="dxa"/>
            <w:vAlign w:val="center"/>
          </w:tcPr>
          <w:p w14:paraId="4EB3FF31" w14:textId="77777777" w:rsidR="00A9630C" w:rsidRPr="00507F91" w:rsidRDefault="00A9630C" w:rsidP="00CB4979"/>
        </w:tc>
        <w:tc>
          <w:tcPr>
            <w:tcW w:w="4394" w:type="dxa"/>
            <w:vAlign w:val="center"/>
          </w:tcPr>
          <w:p w14:paraId="6A51E7AB" w14:textId="77777777" w:rsidR="00A9630C" w:rsidRPr="003B2783" w:rsidRDefault="00A9630C" w:rsidP="00CB4979">
            <w:pPr>
              <w:pStyle w:val="Lgende"/>
              <w:spacing w:after="0"/>
              <w:jc w:val="center"/>
              <w:rPr>
                <w:i w:val="0"/>
                <w:sz w:val="22"/>
              </w:rPr>
            </w:pPr>
          </w:p>
        </w:tc>
      </w:tr>
      <w:tr w:rsidR="005656F1" w:rsidRPr="00507F91" w14:paraId="3A783F6D" w14:textId="77777777" w:rsidTr="00CB4979">
        <w:trPr>
          <w:trHeight w:val="81"/>
        </w:trPr>
        <w:tc>
          <w:tcPr>
            <w:tcW w:w="4390" w:type="dxa"/>
            <w:tcBorders>
              <w:bottom w:val="single" w:sz="8" w:space="0" w:color="auto"/>
            </w:tcBorders>
            <w:vAlign w:val="center"/>
          </w:tcPr>
          <w:p w14:paraId="4A208183" w14:textId="77777777" w:rsidR="005656F1" w:rsidRPr="00507F91" w:rsidRDefault="005656F1" w:rsidP="00CB4979"/>
        </w:tc>
        <w:tc>
          <w:tcPr>
            <w:tcW w:w="4394" w:type="dxa"/>
            <w:tcBorders>
              <w:bottom w:val="single" w:sz="8" w:space="0" w:color="auto"/>
            </w:tcBorders>
            <w:vAlign w:val="center"/>
          </w:tcPr>
          <w:p w14:paraId="5C155C06" w14:textId="77777777" w:rsidR="005656F1" w:rsidRPr="00507F91" w:rsidRDefault="005656F1" w:rsidP="00CB4979"/>
        </w:tc>
      </w:tr>
      <w:tr w:rsidR="005656F1" w:rsidRPr="00D01B49" w14:paraId="78A6EF7A"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32260BFE" w14:textId="6FB4CAF0" w:rsidR="005656F1" w:rsidRPr="00D01B49" w:rsidRDefault="005656F1" w:rsidP="00D01B49">
            <w:pPr>
              <w:pStyle w:val="Lgende"/>
              <w:spacing w:after="0"/>
              <w:jc w:val="center"/>
              <w:rPr>
                <w:i w:val="0"/>
                <w:sz w:val="22"/>
              </w:rPr>
            </w:pPr>
            <w:r w:rsidRPr="00D01B49">
              <w:rPr>
                <w:b/>
                <w:i w:val="0"/>
                <w:sz w:val="20"/>
              </w:rPr>
              <w:t xml:space="preserve">Cas 4: </w:t>
            </w:r>
            <m:oMath>
              <m:r>
                <w:rPr>
                  <w:rFonts w:ascii="Cambria Math" w:hAnsi="Cambria Math"/>
                  <w:sz w:val="20"/>
                  <w:szCs w:val="22"/>
                </w:rPr>
                <m:t>h</m:t>
              </m:r>
              <m:r>
                <w:rPr>
                  <w:rFonts w:ascii="Cambria Math" w:hAnsi="Cambria Math"/>
                  <w:sz w:val="20"/>
                  <w:szCs w:val="22"/>
                  <w:vertAlign w:val="subscript"/>
                </w:rPr>
                <m:t>1</m:t>
              </m:r>
              <m:r>
                <w:rPr>
                  <w:rFonts w:ascii="Cambria Math" w:hAnsi="Cambria Math"/>
                  <w:sz w:val="20"/>
                  <w:szCs w:val="22"/>
                </w:rPr>
                <m:t>/h</m:t>
              </m:r>
              <m:r>
                <w:rPr>
                  <w:rFonts w:ascii="Cambria Math" w:hAnsi="Cambria Math"/>
                  <w:sz w:val="20"/>
                  <w:szCs w:val="22"/>
                  <w:vertAlign w:val="subscript"/>
                </w:rPr>
                <m:t>2</m:t>
              </m:r>
              <m:r>
                <w:rPr>
                  <w:rFonts w:ascii="Cambria Math" w:hAnsi="Cambria Math"/>
                  <w:sz w:val="20"/>
                  <w:szCs w:val="22"/>
                </w:rPr>
                <m:t xml:space="preserve">=4,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rPr>
                    <m:t>sup_paroi</m:t>
                  </m:r>
                </m:sub>
              </m:sSub>
              <m:r>
                <w:rPr>
                  <w:rFonts w:ascii="Cambria Math" w:hAnsi="Cambria Math"/>
                  <w:sz w:val="20"/>
                  <w:szCs w:val="22"/>
                </w:rPr>
                <m:t xml:space="preserve">=30°C,  </m:t>
              </m:r>
              <m:sSub>
                <m:sSubPr>
                  <m:ctrlPr>
                    <w:rPr>
                      <w:rFonts w:ascii="Cambria Math" w:hAnsi="Cambria Math"/>
                      <w:i w:val="0"/>
                      <w:color w:val="auto"/>
                      <w:sz w:val="20"/>
                      <w:szCs w:val="22"/>
                    </w:rPr>
                  </m:ctrlPr>
                </m:sSubPr>
                <m:e>
                  <m:d>
                    <m:dPr>
                      <m:ctrlPr>
                        <w:rPr>
                          <w:rFonts w:ascii="Cambria Math" w:hAnsi="Cambria Math"/>
                          <w:i w:val="0"/>
                          <w:color w:val="auto"/>
                          <w:sz w:val="20"/>
                          <w:szCs w:val="22"/>
                        </w:rPr>
                      </m:ctrlPr>
                    </m:dPr>
                    <m:e>
                      <m:f>
                        <m:fPr>
                          <m:type m:val="lin"/>
                          <m:ctrlPr>
                            <w:rPr>
                              <w:rFonts w:ascii="Cambria Math" w:hAnsi="Cambria Math"/>
                              <w:i w:val="0"/>
                              <w:color w:val="auto"/>
                              <w:sz w:val="20"/>
                              <w:szCs w:val="22"/>
                            </w:rPr>
                          </m:ctrlPr>
                        </m:fPr>
                        <m:num>
                          <m:r>
                            <w:rPr>
                              <w:rFonts w:ascii="Cambria Math" w:hAnsi="Cambria Math"/>
                              <w:color w:val="auto"/>
                              <w:sz w:val="20"/>
                              <w:szCs w:val="22"/>
                            </w:rPr>
                            <m:t>∂T</m:t>
                          </m:r>
                        </m:num>
                        <m:den>
                          <m:r>
                            <w:rPr>
                              <w:rFonts w:ascii="Cambria Math" w:hAnsi="Cambria Math"/>
                              <w:color w:val="auto"/>
                              <w:sz w:val="20"/>
                              <w:szCs w:val="22"/>
                            </w:rPr>
                            <m:t>∂y</m:t>
                          </m:r>
                        </m:den>
                      </m:f>
                    </m:e>
                  </m:d>
                </m:e>
                <m:sub>
                  <m:r>
                    <w:rPr>
                      <w:rFonts w:ascii="Cambria Math" w:hAnsi="Cambria Math"/>
                      <w:sz w:val="20"/>
                    </w:rPr>
                    <m:t>inf_paroi</m:t>
                  </m:r>
                </m:sub>
              </m:sSub>
              <m:r>
                <w:rPr>
                  <w:rFonts w:ascii="Cambria Math" w:hAnsi="Cambria Math"/>
                  <w:color w:val="auto"/>
                  <w:sz w:val="20"/>
                  <w:szCs w:val="22"/>
                </w:rPr>
                <m:t xml:space="preserve">=0,  </m:t>
              </m:r>
              <m:sSub>
                <m:sSubPr>
                  <m:ctrlPr>
                    <w:rPr>
                      <w:rFonts w:ascii="Cambria Math" w:hAnsi="Cambria Math"/>
                      <w:iCs w:val="0"/>
                      <w:sz w:val="20"/>
                      <w:szCs w:val="22"/>
                    </w:rPr>
                  </m:ctrlPr>
                </m:sSubPr>
                <m:e>
                  <m:r>
                    <w:rPr>
                      <w:rFonts w:ascii="Cambria Math" w:hAnsi="Cambria Math"/>
                      <w:sz w:val="20"/>
                      <w:szCs w:val="22"/>
                    </w:rPr>
                    <m:t>T</m:t>
                  </m:r>
                  <m:ctrlPr>
                    <w:rPr>
                      <w:rFonts w:ascii="Cambria Math" w:hAnsi="Cambria Math"/>
                      <w:color w:val="auto"/>
                      <w:sz w:val="20"/>
                      <w:szCs w:val="22"/>
                    </w:rPr>
                  </m:ctrlPr>
                </m:e>
                <m:sub>
                  <m:r>
                    <w:rPr>
                      <w:rFonts w:ascii="Cambria Math" w:hAnsi="Cambria Math"/>
                      <w:sz w:val="20"/>
                      <w:szCs w:val="22"/>
                      <w:vertAlign w:val="subscript"/>
                    </w:rPr>
                    <m:t>entrée</m:t>
                  </m:r>
                </m:sub>
              </m:sSub>
              <m:r>
                <w:rPr>
                  <w:rFonts w:ascii="Cambria Math" w:hAnsi="Cambria Math"/>
                  <w:sz w:val="20"/>
                  <w:szCs w:val="22"/>
                </w:rPr>
                <m:t xml:space="preserve">=20°C,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szCs w:val="22"/>
                    </w:rPr>
                    <m:t>sortie</m:t>
                  </m:r>
                </m:sub>
              </m:sSub>
              <m:r>
                <w:rPr>
                  <w:rFonts w:ascii="Cambria Math" w:hAnsi="Cambria Math"/>
                  <w:sz w:val="20"/>
                  <w:szCs w:val="22"/>
                </w:rPr>
                <m:t>=20°C</m:t>
              </m:r>
            </m:oMath>
          </w:p>
        </w:tc>
      </w:tr>
      <w:tr w:rsidR="005656F1" w:rsidRPr="009927C9" w14:paraId="2ECEF246" w14:textId="77777777" w:rsidTr="00CB4979">
        <w:trPr>
          <w:trHeight w:val="3115"/>
        </w:trPr>
        <w:tc>
          <w:tcPr>
            <w:tcW w:w="4390" w:type="dxa"/>
            <w:tcBorders>
              <w:left w:val="single" w:sz="8" w:space="0" w:color="auto"/>
            </w:tcBorders>
            <w:vAlign w:val="center"/>
          </w:tcPr>
          <w:p w14:paraId="373E2437" w14:textId="77777777" w:rsidR="005656F1" w:rsidRPr="00122CB3" w:rsidRDefault="005656F1" w:rsidP="00CB4979">
            <w:pPr>
              <w:pStyle w:val="Lgende"/>
              <w:jc w:val="center"/>
            </w:pPr>
            <w:r>
              <w:rPr>
                <w:noProof/>
                <w:lang w:eastAsia="fr-FR"/>
              </w:rPr>
              <w:drawing>
                <wp:inline distT="0" distB="0" distL="0" distR="0" wp14:anchorId="31EEAAED" wp14:editId="2C2020FD">
                  <wp:extent cx="2640000" cy="1980000"/>
                  <wp:effectExtent l="0" t="0" r="825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1.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6600266C" w14:textId="77777777" w:rsidR="005656F1" w:rsidRPr="009927C9" w:rsidRDefault="005656F1" w:rsidP="00CB4979">
            <w:pPr>
              <w:pStyle w:val="Lgende"/>
              <w:jc w:val="center"/>
              <w:rPr>
                <w:b/>
                <w:i w:val="0"/>
                <w:sz w:val="20"/>
              </w:rPr>
            </w:pPr>
            <w:r>
              <w:rPr>
                <w:noProof/>
                <w:lang w:eastAsia="fr-FR"/>
              </w:rPr>
              <w:drawing>
                <wp:inline distT="0" distB="0" distL="0" distR="0" wp14:anchorId="679E4A0C" wp14:editId="3E8B9AC8">
                  <wp:extent cx="2640000" cy="1980000"/>
                  <wp:effectExtent l="0" t="0" r="8255"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1_RC.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E1D0094" w14:textId="77777777" w:rsidTr="00CB4979">
        <w:trPr>
          <w:trHeight w:val="144"/>
        </w:trPr>
        <w:tc>
          <w:tcPr>
            <w:tcW w:w="4390" w:type="dxa"/>
            <w:tcBorders>
              <w:left w:val="single" w:sz="8" w:space="0" w:color="auto"/>
              <w:bottom w:val="single" w:sz="8" w:space="0" w:color="auto"/>
            </w:tcBorders>
            <w:vAlign w:val="center"/>
          </w:tcPr>
          <w:p w14:paraId="543136A1" w14:textId="6E26454B" w:rsidR="005656F1" w:rsidRPr="005403DE" w:rsidRDefault="009A2575" w:rsidP="00CB4979">
            <w:pPr>
              <w:pStyle w:val="Lgende"/>
              <w:spacing w:after="0"/>
              <w:jc w:val="center"/>
              <w:rPr>
                <w:i w:val="0"/>
                <w:sz w:val="20"/>
              </w:rPr>
            </w:pPr>
            <w:bookmarkStart w:id="3238" w:name="_Ref536131455"/>
            <w:bookmarkStart w:id="3239" w:name="_Toc536800597"/>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7</w:t>
            </w:r>
            <w:r w:rsidR="0019727E">
              <w:rPr>
                <w:i w:val="0"/>
                <w:sz w:val="20"/>
              </w:rPr>
              <w:fldChar w:fldCharType="end"/>
            </w:r>
            <w:bookmarkEnd w:id="3238"/>
            <w:r w:rsidR="005656F1" w:rsidRPr="005403DE">
              <w:rPr>
                <w:i w:val="0"/>
                <w:sz w:val="20"/>
              </w:rPr>
              <w:t>: LPCM, N</w:t>
            </w:r>
            <w:r w:rsidR="005656F1">
              <w:rPr>
                <w:i w:val="0"/>
                <w:sz w:val="20"/>
              </w:rPr>
              <w:t>=16</w:t>
            </w:r>
            <w:bookmarkEnd w:id="3239"/>
          </w:p>
        </w:tc>
        <w:tc>
          <w:tcPr>
            <w:tcW w:w="4394" w:type="dxa"/>
            <w:tcBorders>
              <w:bottom w:val="single" w:sz="8" w:space="0" w:color="auto"/>
              <w:right w:val="single" w:sz="8" w:space="0" w:color="auto"/>
            </w:tcBorders>
            <w:vAlign w:val="center"/>
          </w:tcPr>
          <w:p w14:paraId="7F099819" w14:textId="330688E8" w:rsidR="005656F1" w:rsidRPr="005403DE" w:rsidRDefault="009A2575" w:rsidP="00CB4979">
            <w:pPr>
              <w:pStyle w:val="Lgende"/>
              <w:spacing w:after="0"/>
              <w:jc w:val="center"/>
              <w:rPr>
                <w:i w:val="0"/>
                <w:sz w:val="20"/>
              </w:rPr>
            </w:pPr>
            <w:bookmarkStart w:id="3240" w:name="_Toc536800598"/>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8</w:t>
            </w:r>
            <w:r w:rsidR="0019727E">
              <w:rPr>
                <w:i w:val="0"/>
                <w:sz w:val="20"/>
              </w:rPr>
              <w:fldChar w:fldCharType="end"/>
            </w:r>
            <w:r w:rsidR="005656F1" w:rsidRPr="005403DE">
              <w:rPr>
                <w:i w:val="0"/>
                <w:sz w:val="20"/>
              </w:rPr>
              <w:t>: NDM, N</w:t>
            </w:r>
            <w:r w:rsidR="005656F1" w:rsidRPr="005403DE">
              <w:rPr>
                <w:i w:val="0"/>
                <w:sz w:val="20"/>
                <w:vertAlign w:val="subscript"/>
              </w:rPr>
              <w:t>y</w:t>
            </w:r>
            <w:r w:rsidR="005656F1" w:rsidRPr="005403DE">
              <w:rPr>
                <w:i w:val="0"/>
                <w:sz w:val="20"/>
              </w:rPr>
              <w:t>=160</w:t>
            </w:r>
            <w:bookmarkEnd w:id="3240"/>
          </w:p>
        </w:tc>
      </w:tr>
      <w:tr w:rsidR="005656F1" w:rsidRPr="003B2783" w14:paraId="22575B10" w14:textId="77777777" w:rsidTr="00CB4979">
        <w:trPr>
          <w:trHeight w:val="40"/>
        </w:trPr>
        <w:tc>
          <w:tcPr>
            <w:tcW w:w="4390" w:type="dxa"/>
            <w:tcBorders>
              <w:top w:val="single" w:sz="8" w:space="0" w:color="auto"/>
              <w:bottom w:val="single" w:sz="8" w:space="0" w:color="auto"/>
            </w:tcBorders>
            <w:vAlign w:val="center"/>
          </w:tcPr>
          <w:p w14:paraId="29ABED3B"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3B8C481" w14:textId="77777777" w:rsidR="005656F1" w:rsidRPr="003B2783" w:rsidRDefault="005656F1" w:rsidP="00CB4979">
            <w:pPr>
              <w:pStyle w:val="Lgende"/>
              <w:spacing w:after="0"/>
              <w:jc w:val="center"/>
              <w:rPr>
                <w:i w:val="0"/>
                <w:sz w:val="22"/>
              </w:rPr>
            </w:pPr>
          </w:p>
        </w:tc>
      </w:tr>
      <w:tr w:rsidR="005656F1" w:rsidRPr="00D01B49" w14:paraId="088DBF5C" w14:textId="77777777" w:rsidTr="00CB4979">
        <w:trPr>
          <w:trHeight w:val="439"/>
        </w:trPr>
        <w:tc>
          <w:tcPr>
            <w:tcW w:w="8784" w:type="dxa"/>
            <w:gridSpan w:val="2"/>
            <w:tcBorders>
              <w:top w:val="single" w:sz="8" w:space="0" w:color="auto"/>
              <w:left w:val="single" w:sz="8" w:space="0" w:color="auto"/>
              <w:right w:val="single" w:sz="8" w:space="0" w:color="auto"/>
            </w:tcBorders>
            <w:vAlign w:val="center"/>
          </w:tcPr>
          <w:p w14:paraId="0C4D3242" w14:textId="52D27A90"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5: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=30°C,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4657DD30" w14:textId="77777777" w:rsidTr="00CB4979">
        <w:trPr>
          <w:trHeight w:val="3539"/>
        </w:trPr>
        <w:tc>
          <w:tcPr>
            <w:tcW w:w="4390" w:type="dxa"/>
            <w:tcBorders>
              <w:left w:val="single" w:sz="8" w:space="0" w:color="auto"/>
            </w:tcBorders>
            <w:vAlign w:val="center"/>
          </w:tcPr>
          <w:p w14:paraId="40F2D46F" w14:textId="77777777" w:rsidR="005656F1" w:rsidRPr="00EB3468" w:rsidRDefault="005656F1" w:rsidP="00CB4979">
            <w:pPr>
              <w:keepNext/>
              <w:spacing w:line="276" w:lineRule="auto"/>
              <w:ind w:left="-113"/>
              <w:jc w:val="center"/>
            </w:pPr>
            <w:r>
              <w:rPr>
                <w:noProof/>
              </w:rPr>
              <w:drawing>
                <wp:inline distT="0" distB="0" distL="0" distR="0" wp14:anchorId="0CBDBE21" wp14:editId="6633B8CD">
                  <wp:extent cx="2640000" cy="1980000"/>
                  <wp:effectExtent l="0" t="0" r="8255"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2.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3ECC8004" w14:textId="77777777" w:rsidR="005656F1" w:rsidRDefault="005656F1" w:rsidP="00CB4979">
            <w:pPr>
              <w:keepNext/>
              <w:spacing w:line="276" w:lineRule="auto"/>
              <w:ind w:left="-158"/>
              <w:jc w:val="center"/>
            </w:pPr>
            <w:r>
              <w:rPr>
                <w:noProof/>
              </w:rPr>
              <w:drawing>
                <wp:inline distT="0" distB="0" distL="0" distR="0" wp14:anchorId="69456EE1" wp14:editId="27BBA8D9">
                  <wp:extent cx="2640000" cy="1980000"/>
                  <wp:effectExtent l="0" t="0" r="8255"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2_RC.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9D82840" w14:textId="77777777" w:rsidTr="00CB4979">
        <w:trPr>
          <w:trHeight w:val="274"/>
        </w:trPr>
        <w:tc>
          <w:tcPr>
            <w:tcW w:w="4390" w:type="dxa"/>
            <w:tcBorders>
              <w:left w:val="single" w:sz="8" w:space="0" w:color="auto"/>
              <w:bottom w:val="single" w:sz="8" w:space="0" w:color="auto"/>
            </w:tcBorders>
            <w:vAlign w:val="center"/>
          </w:tcPr>
          <w:p w14:paraId="33CD5C12" w14:textId="1BA8187D" w:rsidR="005656F1" w:rsidRPr="005403DE" w:rsidRDefault="009A2575" w:rsidP="00CB4979">
            <w:pPr>
              <w:pStyle w:val="Lgende"/>
              <w:spacing w:after="0"/>
              <w:jc w:val="center"/>
              <w:rPr>
                <w:i w:val="0"/>
                <w:sz w:val="20"/>
              </w:rPr>
            </w:pPr>
            <w:bookmarkStart w:id="3241" w:name="_Toc536800599"/>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9</w:t>
            </w:r>
            <w:r w:rsidR="0019727E">
              <w:rPr>
                <w:i w:val="0"/>
                <w:sz w:val="20"/>
              </w:rPr>
              <w:fldChar w:fldCharType="end"/>
            </w:r>
            <w:r w:rsidR="005656F1" w:rsidRPr="005403DE">
              <w:rPr>
                <w:i w:val="0"/>
                <w:sz w:val="20"/>
              </w:rPr>
              <w:t>: LPCM, N=1</w:t>
            </w:r>
            <w:r w:rsidR="005656F1">
              <w:rPr>
                <w:i w:val="0"/>
                <w:sz w:val="20"/>
              </w:rPr>
              <w:t>6</w:t>
            </w:r>
            <w:bookmarkEnd w:id="3241"/>
          </w:p>
        </w:tc>
        <w:tc>
          <w:tcPr>
            <w:tcW w:w="4394" w:type="dxa"/>
            <w:tcBorders>
              <w:bottom w:val="single" w:sz="8" w:space="0" w:color="auto"/>
              <w:right w:val="single" w:sz="8" w:space="0" w:color="auto"/>
            </w:tcBorders>
            <w:vAlign w:val="center"/>
          </w:tcPr>
          <w:p w14:paraId="6851EC03" w14:textId="34899966" w:rsidR="005656F1" w:rsidRPr="005403DE" w:rsidRDefault="009A2575" w:rsidP="00CB4979">
            <w:pPr>
              <w:pStyle w:val="Lgende"/>
              <w:spacing w:after="0"/>
              <w:jc w:val="center"/>
              <w:rPr>
                <w:i w:val="0"/>
                <w:sz w:val="20"/>
              </w:rPr>
            </w:pPr>
            <w:bookmarkStart w:id="3242" w:name="_Ref536131456"/>
            <w:bookmarkStart w:id="3243" w:name="_Toc536800600"/>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10</w:t>
            </w:r>
            <w:r w:rsidR="0019727E">
              <w:rPr>
                <w:i w:val="0"/>
                <w:sz w:val="20"/>
              </w:rPr>
              <w:fldChar w:fldCharType="end"/>
            </w:r>
            <w:bookmarkEnd w:id="3242"/>
            <w:r w:rsidR="005656F1" w:rsidRPr="005403DE">
              <w:rPr>
                <w:i w:val="0"/>
                <w:sz w:val="20"/>
              </w:rPr>
              <w:t>: NDM, N</w:t>
            </w:r>
            <w:r w:rsidR="005656F1" w:rsidRPr="005403DE">
              <w:rPr>
                <w:i w:val="0"/>
                <w:sz w:val="20"/>
                <w:vertAlign w:val="subscript"/>
              </w:rPr>
              <w:t>y</w:t>
            </w:r>
            <w:r w:rsidR="005656F1" w:rsidRPr="005403DE">
              <w:rPr>
                <w:i w:val="0"/>
                <w:sz w:val="20"/>
              </w:rPr>
              <w:t>=160</w:t>
            </w:r>
            <w:bookmarkEnd w:id="3243"/>
          </w:p>
        </w:tc>
      </w:tr>
    </w:tbl>
    <w:p w14:paraId="5261C1EB" w14:textId="77777777" w:rsidR="007573F0" w:rsidRDefault="007573F0" w:rsidP="007573F0"/>
    <w:p w14:paraId="66B19873" w14:textId="65495104" w:rsidR="007573F0" w:rsidRDefault="007573F0">
      <w:pPr>
        <w:overflowPunct/>
        <w:autoSpaceDE/>
        <w:autoSpaceDN/>
        <w:adjustRightInd/>
        <w:spacing w:after="160" w:line="259" w:lineRule="auto"/>
        <w:jc w:val="left"/>
        <w:textAlignment w:val="auto"/>
      </w:pPr>
    </w:p>
    <w:p w14:paraId="732DC16A" w14:textId="69FCA4ED" w:rsidR="005656F1" w:rsidRDefault="005656F1">
      <w:pPr>
        <w:overflowPunct/>
        <w:autoSpaceDE/>
        <w:autoSpaceDN/>
        <w:adjustRightInd/>
        <w:spacing w:after="160" w:line="259" w:lineRule="auto"/>
        <w:jc w:val="left"/>
        <w:textAlignment w:val="auto"/>
      </w:pPr>
      <w:r>
        <w:br w:type="page"/>
      </w:r>
    </w:p>
    <w:p w14:paraId="63CDAC0A" w14:textId="6157AB89" w:rsidR="007A4285" w:rsidRDefault="002D11AE" w:rsidP="00E0308D">
      <w:pPr>
        <w:pStyle w:val="Titre2"/>
        <w:numPr>
          <w:ilvl w:val="1"/>
          <w:numId w:val="33"/>
        </w:numPr>
        <w:ind w:left="709"/>
        <w:rPr>
          <w:caps w:val="0"/>
        </w:rPr>
      </w:pPr>
      <w:bookmarkStart w:id="3244" w:name="_Ref536104119"/>
      <w:bookmarkStart w:id="3245" w:name="_Toc536800453"/>
      <w:r w:rsidRPr="002D11AE">
        <w:rPr>
          <w:caps w:val="0"/>
        </w:rPr>
        <w:lastRenderedPageBreak/>
        <w:t>Valeurs de référence</w:t>
      </w:r>
      <w:r>
        <w:rPr>
          <w:caps w:val="0"/>
        </w:rPr>
        <w:t xml:space="preserve"> à l’issu des cas numériques</w:t>
      </w:r>
      <w:bookmarkEnd w:id="3244"/>
      <w:bookmarkEnd w:id="3245"/>
    </w:p>
    <w:p w14:paraId="456510C5" w14:textId="77777777" w:rsidR="00886DA9" w:rsidRDefault="00886DA9" w:rsidP="00886DA9"/>
    <w:p w14:paraId="251EFA5D" w14:textId="4CBD85DB" w:rsidR="00B63BB3" w:rsidRDefault="00B63BB3" w:rsidP="00B63BB3">
      <w:pPr>
        <w:pStyle w:val="Lgende"/>
        <w:keepNext/>
        <w:jc w:val="center"/>
      </w:pPr>
      <w:bookmarkStart w:id="3246" w:name="_Ref536130757"/>
      <w:bookmarkStart w:id="3247" w:name="_Toc536800615"/>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3246"/>
      <w:r w:rsidRPr="00B63BB3">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Résultat de tous les cas obtenus par le meilleur maillage NDM</w:t>
      </w:r>
      <w:bookmarkEnd w:id="3247"/>
    </w:p>
    <w:tbl>
      <w:tblPr>
        <w:tblW w:w="9072" w:type="dxa"/>
        <w:jc w:val="center"/>
        <w:tblCellMar>
          <w:left w:w="0" w:type="dxa"/>
          <w:right w:w="0" w:type="dxa"/>
        </w:tblCellMar>
        <w:tblLook w:val="0600" w:firstRow="0" w:lastRow="0" w:firstColumn="0" w:lastColumn="0" w:noHBand="1" w:noVBand="1"/>
      </w:tblPr>
      <w:tblGrid>
        <w:gridCol w:w="456"/>
        <w:gridCol w:w="1458"/>
        <w:gridCol w:w="782"/>
        <w:gridCol w:w="782"/>
        <w:gridCol w:w="782"/>
        <w:gridCol w:w="782"/>
        <w:gridCol w:w="782"/>
        <w:gridCol w:w="782"/>
        <w:gridCol w:w="782"/>
        <w:gridCol w:w="842"/>
        <w:gridCol w:w="842"/>
      </w:tblGrid>
      <w:tr w:rsidR="00886DA9" w:rsidRPr="005C4F84" w14:paraId="31DDB3E9" w14:textId="77777777" w:rsidTr="0021684A">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D13F67"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D13F67" w:rsidRDefault="006A2FF3"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00886DA9" w:rsidRPr="00D13F67">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0.99400</w:t>
            </w:r>
          </w:p>
        </w:tc>
      </w:tr>
      <w:tr w:rsidR="00886DA9" w:rsidRPr="005C4F84" w14:paraId="136F5552"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462D9FB6"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425BEB99" w:rsidR="00886DA9" w:rsidRPr="00D13F67" w:rsidRDefault="00886DA9" w:rsidP="00C15E15">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4.35192</w:t>
            </w:r>
          </w:p>
        </w:tc>
      </w:tr>
      <w:tr w:rsidR="00886DA9" w:rsidRPr="005C4F84" w14:paraId="60A5973E"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17E7850D" w:rsidR="00886DA9" w:rsidRPr="00D13F67" w:rsidRDefault="00886DA9" w:rsidP="00A00B26">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-19.48457</w:t>
            </w:r>
          </w:p>
        </w:tc>
      </w:tr>
      <w:tr w:rsidR="00886DA9" w:rsidRPr="005C4F84" w14:paraId="29801015"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56C4807A"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08AA6EA5"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3.57358</w:t>
            </w:r>
          </w:p>
        </w:tc>
      </w:tr>
      <w:tr w:rsidR="00886DA9" w:rsidRPr="005C4F84" w14:paraId="20DEA1F2"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09EC06BA"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-24.05486</w:t>
            </w:r>
          </w:p>
        </w:tc>
      </w:tr>
      <w:tr w:rsidR="00886DA9" w:rsidRPr="005C4F84" w14:paraId="04D1791A"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482565D5"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1178216C"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3.052226</w:t>
            </w:r>
          </w:p>
        </w:tc>
      </w:tr>
      <w:tr w:rsidR="00886DA9" w:rsidRPr="005C4F84" w14:paraId="2FA8160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39B5E85D"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-25.4916</w:t>
            </w:r>
          </w:p>
        </w:tc>
      </w:tr>
      <w:tr w:rsidR="00886DA9" w:rsidRPr="005C4F84" w14:paraId="44376A74"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3BEE6F3B"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07FF67D5" w:rsidR="00886DA9" w:rsidRPr="00D13F67" w:rsidRDefault="00886DA9" w:rsidP="00FD1822">
            <w:pPr>
              <w:jc w:val="center"/>
              <w:rPr>
                <w:rFonts w:asciiTheme="minorHAnsi" w:hAnsiTheme="minorHAnsi"/>
                <w:sz w:val="18"/>
              </w:rPr>
            </w:pPr>
            <m:oMath>
              <m:r>
                <m:rPr>
                  <m:sty m:val="p"/>
                </m:rPr>
                <w:rPr>
                  <w:rFonts w:ascii="Cambria Math" w:hAnsi="Cambria Math"/>
                  <w:sz w:val="18"/>
                </w:rPr>
                <m:t>T_inf_paroi</m:t>
              </m:r>
            </m:oMath>
            <w:r w:rsidRPr="00D13F67">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38.967</w:t>
            </w:r>
          </w:p>
        </w:tc>
      </w:tr>
      <w:tr w:rsidR="00886DA9" w:rsidRPr="005C4F84" w14:paraId="06E46045"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489E4FB9"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-23.9895</w:t>
            </w:r>
          </w:p>
        </w:tc>
      </w:tr>
      <w:tr w:rsidR="00886DA9" w:rsidRPr="005C4F84" w14:paraId="4EAB48AD"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117AE233"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1CDEA037"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3.62624</w:t>
            </w:r>
          </w:p>
        </w:tc>
      </w:tr>
      <w:tr w:rsidR="00886DA9" w:rsidRPr="005C4F84" w14:paraId="2E7B25C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659F0EE"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4F19773E" w:rsidR="00704E8C" w:rsidRPr="00886DA9" w:rsidRDefault="00B63BB3" w:rsidP="004F774C">
      <w:pPr>
        <w:pStyle w:val="Lgende"/>
        <w:keepNext/>
        <w:spacing w:before="240" w:after="120"/>
        <w:jc w:val="center"/>
        <w:rPr>
          <w:rFonts w:eastAsia="Times New Roman" w:cs="Times New Roman"/>
          <w:i w:val="0"/>
          <w:iCs w:val="0"/>
          <w:color w:val="auto"/>
          <w:sz w:val="22"/>
          <w:szCs w:val="20"/>
          <w:lang w:eastAsia="fr-FR"/>
        </w:rPr>
      </w:pPr>
      <w:bookmarkStart w:id="3248" w:name="_Ref536130763"/>
      <w:bookmarkStart w:id="3249" w:name="_Toc536800616"/>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2</w:t>
      </w:r>
      <w:r w:rsidR="00B055A9">
        <w:rPr>
          <w:rFonts w:eastAsia="Times New Roman" w:cs="Times New Roman"/>
          <w:i w:val="0"/>
          <w:iCs w:val="0"/>
          <w:color w:val="auto"/>
          <w:sz w:val="22"/>
          <w:szCs w:val="20"/>
          <w:lang w:eastAsia="fr-FR"/>
        </w:rPr>
        <w:fldChar w:fldCharType="end"/>
      </w:r>
      <w:bookmarkEnd w:id="3248"/>
      <w:r w:rsidRPr="00B63BB3">
        <w:rPr>
          <w:rFonts w:eastAsia="Times New Roman" w:cs="Times New Roman"/>
          <w:i w:val="0"/>
          <w:iCs w:val="0"/>
          <w:color w:val="auto"/>
          <w:sz w:val="22"/>
          <w:szCs w:val="20"/>
          <w:lang w:eastAsia="fr-FR"/>
        </w:rPr>
        <w:t> </w:t>
      </w:r>
      <w:r w:rsidR="00886DA9">
        <w:rPr>
          <w:rFonts w:eastAsia="Times New Roman" w:cs="Times New Roman"/>
          <w:i w:val="0"/>
          <w:iCs w:val="0"/>
          <w:color w:val="auto"/>
          <w:sz w:val="22"/>
          <w:szCs w:val="20"/>
          <w:lang w:eastAsia="fr-FR"/>
        </w:rPr>
        <w:t xml:space="preserve">: </w:t>
      </w:r>
      <w:r w:rsidR="00886DA9" w:rsidRPr="00886DA9">
        <w:rPr>
          <w:rFonts w:eastAsia="Times New Roman" w:cs="Times New Roman"/>
          <w:i w:val="0"/>
          <w:iCs w:val="0"/>
          <w:color w:val="auto"/>
          <w:sz w:val="22"/>
          <w:szCs w:val="20"/>
          <w:lang w:eastAsia="fr-FR"/>
        </w:rPr>
        <w:t xml:space="preserve">Coefficients des polynômes de Legendre </w:t>
      </w:r>
      <w:r w:rsidR="00886DA9">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00886DA9" w:rsidRPr="00886DA9">
        <w:rPr>
          <w:rFonts w:eastAsia="Times New Roman" w:cs="Times New Roman"/>
          <w:i w:val="0"/>
          <w:iCs w:val="0"/>
          <w:color w:val="auto"/>
          <w:sz w:val="22"/>
          <w:szCs w:val="20"/>
          <w:lang w:eastAsia="fr-FR"/>
        </w:rPr>
        <w:t xml:space="preserve"> décrivant les variations de température pour le cas 1, N = 12</w:t>
      </w:r>
      <w:bookmarkEnd w:id="3249"/>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6A2FF3"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00886DA9"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3250" w:name="_Annexe_B_:"/>
      <w:bookmarkStart w:id="3251" w:name="_Toc536800454"/>
      <w:bookmarkEnd w:id="3250"/>
      <w:r>
        <w:rPr>
          <w:szCs w:val="40"/>
        </w:rPr>
        <w:lastRenderedPageBreak/>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3251"/>
    </w:p>
    <w:p w14:paraId="55A82161" w14:textId="77777777" w:rsidR="00B429DC" w:rsidRDefault="00B429DC" w:rsidP="00B429DC"/>
    <w:p w14:paraId="11B76371"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3252" w:name="_Toc535932562"/>
      <w:bookmarkStart w:id="3253" w:name="_Toc535932654"/>
      <w:bookmarkStart w:id="3254" w:name="_Toc535933485"/>
      <w:bookmarkStart w:id="3255" w:name="_Toc535934377"/>
      <w:bookmarkStart w:id="3256" w:name="_Toc535935128"/>
      <w:bookmarkStart w:id="3257" w:name="_Toc535935903"/>
      <w:bookmarkStart w:id="3258" w:name="_Toc535938441"/>
      <w:bookmarkStart w:id="3259" w:name="_Toc535938790"/>
      <w:bookmarkStart w:id="3260" w:name="_Toc535942619"/>
      <w:bookmarkStart w:id="3261" w:name="_Toc535942841"/>
      <w:bookmarkStart w:id="3262" w:name="_Toc535942937"/>
      <w:bookmarkStart w:id="3263" w:name="_Toc535943033"/>
      <w:bookmarkStart w:id="3264" w:name="_Toc535943129"/>
      <w:bookmarkStart w:id="3265" w:name="_Toc535947878"/>
      <w:bookmarkStart w:id="3266" w:name="_Toc536006932"/>
      <w:bookmarkStart w:id="3267" w:name="_Toc536110564"/>
      <w:bookmarkStart w:id="3268" w:name="_Toc536110940"/>
      <w:bookmarkStart w:id="3269" w:name="_Toc536112159"/>
      <w:bookmarkStart w:id="3270" w:name="_Toc536112479"/>
      <w:bookmarkStart w:id="3271" w:name="_Toc536113364"/>
      <w:bookmarkStart w:id="3272" w:name="_Toc536113576"/>
      <w:bookmarkStart w:id="3273" w:name="_Toc536113788"/>
      <w:bookmarkStart w:id="3274" w:name="_Toc536115087"/>
      <w:bookmarkStart w:id="3275" w:name="_Toc536115357"/>
      <w:bookmarkStart w:id="3276" w:name="_Toc536117547"/>
      <w:bookmarkStart w:id="3277" w:name="_Toc536117762"/>
      <w:bookmarkStart w:id="3278" w:name="_Toc536118783"/>
      <w:bookmarkStart w:id="3279" w:name="_Toc536120075"/>
      <w:bookmarkStart w:id="3280" w:name="_Toc536120291"/>
      <w:bookmarkStart w:id="3281" w:name="_Toc536127353"/>
      <w:bookmarkStart w:id="3282" w:name="_Toc536127570"/>
      <w:bookmarkStart w:id="3283" w:name="_Toc536128354"/>
      <w:bookmarkStart w:id="3284" w:name="_Toc536129477"/>
      <w:bookmarkStart w:id="3285" w:name="_Toc536129695"/>
      <w:bookmarkStart w:id="3286" w:name="_Toc536129916"/>
      <w:bookmarkStart w:id="3287" w:name="_Toc536130139"/>
      <w:bookmarkStart w:id="3288" w:name="_Toc536130365"/>
      <w:bookmarkStart w:id="3289" w:name="_Toc536130601"/>
      <w:bookmarkStart w:id="3290" w:name="_Toc536131295"/>
      <w:bookmarkStart w:id="3291" w:name="_Toc536131556"/>
      <w:bookmarkStart w:id="3292" w:name="_Toc536199969"/>
      <w:bookmarkStart w:id="3293" w:name="_Toc536200216"/>
      <w:bookmarkStart w:id="3294" w:name="_Toc536200711"/>
      <w:bookmarkStart w:id="3295" w:name="_Toc536200959"/>
      <w:bookmarkStart w:id="3296" w:name="_Toc536201206"/>
      <w:bookmarkStart w:id="3297" w:name="_Toc536201453"/>
      <w:bookmarkStart w:id="3298" w:name="_Toc536202368"/>
      <w:bookmarkStart w:id="3299" w:name="_Toc536203739"/>
      <w:bookmarkStart w:id="3300" w:name="_Toc536203985"/>
      <w:bookmarkStart w:id="3301" w:name="_Toc536204231"/>
      <w:bookmarkStart w:id="3302" w:name="_Toc536539379"/>
      <w:bookmarkStart w:id="3303" w:name="_Toc536539632"/>
      <w:bookmarkStart w:id="3304" w:name="_Toc536543408"/>
      <w:bookmarkStart w:id="3305" w:name="_Toc536543662"/>
      <w:bookmarkStart w:id="3306" w:name="_Toc536544553"/>
      <w:bookmarkStart w:id="3307" w:name="_Toc536545493"/>
      <w:bookmarkStart w:id="3308" w:name="_Toc536546644"/>
      <w:bookmarkStart w:id="3309" w:name="_Toc536626940"/>
      <w:bookmarkStart w:id="3310" w:name="_Toc536726019"/>
      <w:bookmarkStart w:id="3311" w:name="_Toc536741115"/>
      <w:bookmarkStart w:id="3312" w:name="_Toc536741372"/>
      <w:bookmarkStart w:id="3313" w:name="_Toc536741628"/>
      <w:bookmarkStart w:id="3314" w:name="_Toc536784687"/>
      <w:bookmarkStart w:id="3315" w:name="_Toc536797582"/>
      <w:bookmarkStart w:id="3316" w:name="_Toc536797845"/>
      <w:bookmarkStart w:id="3317" w:name="_Toc536798242"/>
      <w:bookmarkStart w:id="3318" w:name="_Toc536798497"/>
      <w:bookmarkStart w:id="3319" w:name="_Toc536798752"/>
      <w:bookmarkStart w:id="3320" w:name="_Toc536800455"/>
      <w:bookmarkStart w:id="3321" w:name="_Ref535834176"/>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p>
    <w:p w14:paraId="046688D5"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3322" w:name="_Toc535938442"/>
      <w:bookmarkStart w:id="3323" w:name="_Toc535938791"/>
      <w:bookmarkStart w:id="3324" w:name="_Toc535942620"/>
      <w:bookmarkStart w:id="3325" w:name="_Toc535942842"/>
      <w:bookmarkStart w:id="3326" w:name="_Toc535942938"/>
      <w:bookmarkStart w:id="3327" w:name="_Toc535943034"/>
      <w:bookmarkStart w:id="3328" w:name="_Toc535943130"/>
      <w:bookmarkStart w:id="3329" w:name="_Toc535947879"/>
      <w:bookmarkStart w:id="3330" w:name="_Toc536006933"/>
      <w:bookmarkStart w:id="3331" w:name="_Toc536110565"/>
      <w:bookmarkStart w:id="3332" w:name="_Toc536110941"/>
      <w:bookmarkStart w:id="3333" w:name="_Toc536112160"/>
      <w:bookmarkStart w:id="3334" w:name="_Toc536112480"/>
      <w:bookmarkStart w:id="3335" w:name="_Toc536113365"/>
      <w:bookmarkStart w:id="3336" w:name="_Toc536113577"/>
      <w:bookmarkStart w:id="3337" w:name="_Toc536113789"/>
      <w:bookmarkStart w:id="3338" w:name="_Toc536115088"/>
      <w:bookmarkStart w:id="3339" w:name="_Toc536115358"/>
      <w:bookmarkStart w:id="3340" w:name="_Toc536117548"/>
      <w:bookmarkStart w:id="3341" w:name="_Toc536117763"/>
      <w:bookmarkStart w:id="3342" w:name="_Toc536118784"/>
      <w:bookmarkStart w:id="3343" w:name="_Toc536120076"/>
      <w:bookmarkStart w:id="3344" w:name="_Toc536120292"/>
      <w:bookmarkStart w:id="3345" w:name="_Toc536127354"/>
      <w:bookmarkStart w:id="3346" w:name="_Toc536127571"/>
      <w:bookmarkStart w:id="3347" w:name="_Toc536128355"/>
      <w:bookmarkStart w:id="3348" w:name="_Toc536129478"/>
      <w:bookmarkStart w:id="3349" w:name="_Toc536129696"/>
      <w:bookmarkStart w:id="3350" w:name="_Toc536129917"/>
      <w:bookmarkStart w:id="3351" w:name="_Toc536130140"/>
      <w:bookmarkStart w:id="3352" w:name="_Toc536130366"/>
      <w:bookmarkStart w:id="3353" w:name="_Toc536130602"/>
      <w:bookmarkStart w:id="3354" w:name="_Toc536131296"/>
      <w:bookmarkStart w:id="3355" w:name="_Toc536131557"/>
      <w:bookmarkStart w:id="3356" w:name="_Toc536199970"/>
      <w:bookmarkStart w:id="3357" w:name="_Toc536200217"/>
      <w:bookmarkStart w:id="3358" w:name="_Toc536200712"/>
      <w:bookmarkStart w:id="3359" w:name="_Toc536200960"/>
      <w:bookmarkStart w:id="3360" w:name="_Toc536201207"/>
      <w:bookmarkStart w:id="3361" w:name="_Toc536201454"/>
      <w:bookmarkStart w:id="3362" w:name="_Toc536202369"/>
      <w:bookmarkStart w:id="3363" w:name="_Toc536203740"/>
      <w:bookmarkStart w:id="3364" w:name="_Toc536203986"/>
      <w:bookmarkStart w:id="3365" w:name="_Toc536204232"/>
      <w:bookmarkStart w:id="3366" w:name="_Toc536539380"/>
      <w:bookmarkStart w:id="3367" w:name="_Toc536539633"/>
      <w:bookmarkStart w:id="3368" w:name="_Toc536543409"/>
      <w:bookmarkStart w:id="3369" w:name="_Toc536543663"/>
      <w:bookmarkStart w:id="3370" w:name="_Toc536544554"/>
      <w:bookmarkStart w:id="3371" w:name="_Toc536545494"/>
      <w:bookmarkStart w:id="3372" w:name="_Toc536546645"/>
      <w:bookmarkStart w:id="3373" w:name="_Toc536626941"/>
      <w:bookmarkStart w:id="3374" w:name="_Toc536726020"/>
      <w:bookmarkStart w:id="3375" w:name="_Toc536741116"/>
      <w:bookmarkStart w:id="3376" w:name="_Toc536741373"/>
      <w:bookmarkStart w:id="3377" w:name="_Toc536741629"/>
      <w:bookmarkStart w:id="3378" w:name="_Toc536784688"/>
      <w:bookmarkStart w:id="3379" w:name="_Toc536797583"/>
      <w:bookmarkStart w:id="3380" w:name="_Toc536797846"/>
      <w:bookmarkStart w:id="3381" w:name="_Toc536798243"/>
      <w:bookmarkStart w:id="3382" w:name="_Toc536798498"/>
      <w:bookmarkStart w:id="3383" w:name="_Toc536798753"/>
      <w:bookmarkStart w:id="3384" w:name="_Toc536800456"/>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p>
    <w:p w14:paraId="057E0C28" w14:textId="436E9568" w:rsidR="00B429DC" w:rsidRDefault="00B429DC" w:rsidP="00E0308D">
      <w:pPr>
        <w:pStyle w:val="Titre2"/>
        <w:numPr>
          <w:ilvl w:val="1"/>
          <w:numId w:val="28"/>
        </w:numPr>
        <w:tabs>
          <w:tab w:val="clear" w:pos="0"/>
          <w:tab w:val="num" w:pos="-709"/>
        </w:tabs>
        <w:ind w:left="709"/>
      </w:pPr>
      <w:bookmarkStart w:id="3385" w:name="_Toc536800457"/>
      <w:r>
        <w:t>Formulation variationnelle du problème conduction thermique</w:t>
      </w:r>
      <w:bookmarkEnd w:id="3321"/>
      <w:bookmarkEnd w:id="3385"/>
    </w:p>
    <w:p w14:paraId="4FA50E88" w14:textId="5B528519"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C20694">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6A2FF3"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6A2FF3"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6A2FF3"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6A2FF3"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6A2FF3"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bookmarkStart w:id="3386" w:name="_Ref528621363"/>
            <w:r w:rsidRPr="005600FC">
              <w:rPr>
                <w:rFonts w:ascii="Times New Roman" w:eastAsia="Times New Roman" w:hAnsi="Times New Roman"/>
                <w:b/>
                <w:iCs w:val="0"/>
                <w:color w:val="auto"/>
                <w:sz w:val="22"/>
                <w:szCs w:val="22"/>
                <w:lang w:eastAsia="fr-FR"/>
              </w:rPr>
              <w:t xml:space="preserve"> </w:t>
            </w:r>
            <w:bookmarkEnd w:id="3386"/>
          </w:p>
        </w:tc>
      </w:tr>
    </w:tbl>
    <w:p w14:paraId="534FFF4F" w14:textId="77777777" w:rsidR="00B429DC" w:rsidRPr="00E4270F" w:rsidRDefault="00B429DC" w:rsidP="00E0308D">
      <w:pPr>
        <w:pStyle w:val="Titre2"/>
        <w:numPr>
          <w:ilvl w:val="1"/>
          <w:numId w:val="28"/>
        </w:numPr>
        <w:ind w:left="709"/>
      </w:pPr>
      <w:bookmarkStart w:id="3387" w:name="_Toc536800458"/>
      <w:r>
        <w:t xml:space="preserve">Approximation </w:t>
      </w:r>
      <w:r w:rsidRPr="00E4270F">
        <w:t>nodale élémentaire</w:t>
      </w:r>
      <w:r>
        <w:t xml:space="preserve"> et assemblage final</w:t>
      </w:r>
      <w:bookmarkEnd w:id="3387"/>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w:lastRenderedPageBreak/>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proofErr w:type="gramStart"/>
      <w:r>
        <w:t>où</w:t>
      </w:r>
      <w:proofErr w:type="gramEnd"/>
      <w:r>
        <w:t xml:space="preserve">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42F386B3"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C20694">
        <w:rPr>
          <w:b/>
        </w:rPr>
        <w:t>Eq.B.5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6A2FF3"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proofErr w:type="gramStart"/>
      <w:r w:rsidRPr="00F5510B">
        <w:t>où</w:t>
      </w:r>
      <w:proofErr w:type="gramEnd"/>
      <w:r w:rsidRPr="00F5510B">
        <w:t xml:space="preserv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6A2FF3"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w:t>
      </w:r>
      <w:proofErr w:type="gramStart"/>
      <w:r>
        <w:t xml:space="preserve">et </w:t>
      </w:r>
      <w:proofErr w:type="gramEnd"/>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6A2FF3"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6A2FF3"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6A2FF3"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6A2FF3"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2CBC833D" w:rsidR="00B429DC" w:rsidRPr="005600FC" w:rsidRDefault="006A2FF3"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=ϕ(</m:t>
                </m:r>
                <m:r>
                  <w:rPr>
                    <w:rFonts w:ascii="Cambria Math" w:hAnsi="Cambria Math"/>
                  </w:rPr>
                  <m:t>t</m:t>
                </m:r>
                <m:r>
                  <m:rPr>
                    <m:sty m:val="bi"/>
                  </m:rPr>
                  <w:rPr>
                    <w:rFonts w:ascii="Cambria Math" w:hAnsi="Cambria Math"/>
                  </w:rPr>
                  <m:t xml:space="preserve">) </m:t>
                </m:r>
              </m:oMath>
            </m:oMathPara>
          </w:p>
        </w:tc>
        <w:tc>
          <w:tcPr>
            <w:tcW w:w="1632" w:type="dxa"/>
            <w:vAlign w:val="center"/>
          </w:tcPr>
          <w:p w14:paraId="39817636"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3388" w:name="_Annexe_C_:"/>
      <w:bookmarkStart w:id="3389" w:name="_Ref535938690"/>
      <w:bookmarkStart w:id="3390" w:name="_Toc536800459"/>
      <w:bookmarkEnd w:id="3388"/>
      <w:r>
        <w:lastRenderedPageBreak/>
        <w:t>Ann</w:t>
      </w:r>
      <w:r w:rsidR="003C3B41">
        <w:t>exe C</w:t>
      </w:r>
      <w:r w:rsidR="005B17DF">
        <w:t xml:space="preserve"> : </w:t>
      </w:r>
      <w:r w:rsidR="00A64F15">
        <w:br/>
        <w:t>Détermination du point haut</w:t>
      </w:r>
      <w:bookmarkEnd w:id="3389"/>
      <w:bookmarkEnd w:id="3390"/>
    </w:p>
    <w:p w14:paraId="54872F45" w14:textId="77777777" w:rsidR="005E11C6" w:rsidRPr="005E11C6" w:rsidRDefault="005E11C6" w:rsidP="00E0308D">
      <w:pPr>
        <w:pStyle w:val="Paragraphedeliste"/>
        <w:numPr>
          <w:ilvl w:val="0"/>
          <w:numId w:val="36"/>
        </w:numPr>
        <w:spacing w:line="360" w:lineRule="auto"/>
        <w:rPr>
          <w:vanish/>
        </w:rPr>
      </w:pPr>
    </w:p>
    <w:p w14:paraId="2025B1DF" w14:textId="77777777" w:rsidR="005E11C6" w:rsidRPr="005E11C6" w:rsidRDefault="005E11C6" w:rsidP="00E0308D">
      <w:pPr>
        <w:pStyle w:val="Paragraphedeliste"/>
        <w:numPr>
          <w:ilvl w:val="0"/>
          <w:numId w:val="36"/>
        </w:numPr>
        <w:spacing w:line="360" w:lineRule="auto"/>
        <w:rPr>
          <w:vanish/>
        </w:rPr>
      </w:pPr>
    </w:p>
    <w:p w14:paraId="33864F59" w14:textId="612D410E" w:rsidR="004C1691" w:rsidRDefault="004C1691" w:rsidP="00E0308D">
      <w:pPr>
        <w:spacing w:line="360" w:lineRule="auto"/>
        <w:ind w:left="1"/>
      </w:pPr>
    </w:p>
    <w:p w14:paraId="227E3654" w14:textId="77777777" w:rsidR="00E0308D" w:rsidRDefault="00E0308D" w:rsidP="00E0308D">
      <w:pPr>
        <w:spacing w:line="360" w:lineRule="auto"/>
        <w:ind w:left="1"/>
      </w:pPr>
    </w:p>
    <w:p w14:paraId="6B5EEBF6"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3391" w:name="_Toc536113793"/>
      <w:bookmarkStart w:id="3392" w:name="_Toc536115092"/>
      <w:bookmarkStart w:id="3393" w:name="_Toc536115362"/>
      <w:bookmarkStart w:id="3394" w:name="_Toc536117552"/>
      <w:bookmarkStart w:id="3395" w:name="_Toc536117767"/>
      <w:bookmarkStart w:id="3396" w:name="_Toc536118788"/>
      <w:bookmarkStart w:id="3397" w:name="_Toc536120080"/>
      <w:bookmarkStart w:id="3398" w:name="_Toc536120296"/>
      <w:bookmarkStart w:id="3399" w:name="_Toc536127358"/>
      <w:bookmarkStart w:id="3400" w:name="_Toc536127575"/>
      <w:bookmarkStart w:id="3401" w:name="_Toc536128359"/>
      <w:bookmarkStart w:id="3402" w:name="_Toc536129482"/>
      <w:bookmarkStart w:id="3403" w:name="_Toc536129700"/>
      <w:bookmarkStart w:id="3404" w:name="_Toc536129921"/>
      <w:bookmarkStart w:id="3405" w:name="_Toc536130144"/>
      <w:bookmarkStart w:id="3406" w:name="_Toc536130370"/>
      <w:bookmarkStart w:id="3407" w:name="_Toc536130606"/>
      <w:bookmarkStart w:id="3408" w:name="_Toc536131300"/>
      <w:bookmarkStart w:id="3409" w:name="_Toc536131561"/>
      <w:bookmarkStart w:id="3410" w:name="_Toc536199974"/>
      <w:bookmarkStart w:id="3411" w:name="_Toc536200221"/>
      <w:bookmarkStart w:id="3412" w:name="_Toc536200716"/>
      <w:bookmarkStart w:id="3413" w:name="_Toc536200964"/>
      <w:bookmarkStart w:id="3414" w:name="_Toc536201211"/>
      <w:bookmarkStart w:id="3415" w:name="_Toc536201458"/>
      <w:bookmarkStart w:id="3416" w:name="_Toc536202373"/>
      <w:bookmarkStart w:id="3417" w:name="_Toc536203744"/>
      <w:bookmarkStart w:id="3418" w:name="_Toc536203990"/>
      <w:bookmarkStart w:id="3419" w:name="_Toc536204236"/>
      <w:bookmarkStart w:id="3420" w:name="_Toc536539384"/>
      <w:bookmarkStart w:id="3421" w:name="_Toc536539637"/>
      <w:bookmarkStart w:id="3422" w:name="_Toc536543413"/>
      <w:bookmarkStart w:id="3423" w:name="_Toc536543667"/>
      <w:bookmarkStart w:id="3424" w:name="_Toc536544558"/>
      <w:bookmarkStart w:id="3425" w:name="_Toc536545498"/>
      <w:bookmarkStart w:id="3426" w:name="_Toc536546649"/>
      <w:bookmarkStart w:id="3427" w:name="_Toc536626945"/>
      <w:bookmarkStart w:id="3428" w:name="_Toc536726024"/>
      <w:bookmarkStart w:id="3429" w:name="_Toc536741120"/>
      <w:bookmarkStart w:id="3430" w:name="_Toc536741377"/>
      <w:bookmarkStart w:id="3431" w:name="_Toc536741633"/>
      <w:bookmarkStart w:id="3432" w:name="_Toc536784692"/>
      <w:bookmarkStart w:id="3433" w:name="_Toc536797587"/>
      <w:bookmarkStart w:id="3434" w:name="_Toc536797850"/>
      <w:bookmarkStart w:id="3435" w:name="_Toc536798247"/>
      <w:bookmarkStart w:id="3436" w:name="_Toc536798502"/>
      <w:bookmarkStart w:id="3437" w:name="_Toc536798757"/>
      <w:bookmarkStart w:id="3438" w:name="_Toc53680046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p>
    <w:p w14:paraId="16B21A35"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3439" w:name="_Toc536113794"/>
      <w:bookmarkStart w:id="3440" w:name="_Toc536115093"/>
      <w:bookmarkStart w:id="3441" w:name="_Toc536115363"/>
      <w:bookmarkStart w:id="3442" w:name="_Toc536117553"/>
      <w:bookmarkStart w:id="3443" w:name="_Toc536117768"/>
      <w:bookmarkStart w:id="3444" w:name="_Toc536118789"/>
      <w:bookmarkStart w:id="3445" w:name="_Toc536120081"/>
      <w:bookmarkStart w:id="3446" w:name="_Toc536120297"/>
      <w:bookmarkStart w:id="3447" w:name="_Toc536127359"/>
      <w:bookmarkStart w:id="3448" w:name="_Toc536127576"/>
      <w:bookmarkStart w:id="3449" w:name="_Toc536128360"/>
      <w:bookmarkStart w:id="3450" w:name="_Toc536129483"/>
      <w:bookmarkStart w:id="3451" w:name="_Toc536129701"/>
      <w:bookmarkStart w:id="3452" w:name="_Toc536129922"/>
      <w:bookmarkStart w:id="3453" w:name="_Toc536130145"/>
      <w:bookmarkStart w:id="3454" w:name="_Toc536130371"/>
      <w:bookmarkStart w:id="3455" w:name="_Toc536130607"/>
      <w:bookmarkStart w:id="3456" w:name="_Toc536131301"/>
      <w:bookmarkStart w:id="3457" w:name="_Toc536131562"/>
      <w:bookmarkStart w:id="3458" w:name="_Toc536199975"/>
      <w:bookmarkStart w:id="3459" w:name="_Toc536200222"/>
      <w:bookmarkStart w:id="3460" w:name="_Toc536200717"/>
      <w:bookmarkStart w:id="3461" w:name="_Toc536200965"/>
      <w:bookmarkStart w:id="3462" w:name="_Toc536201212"/>
      <w:bookmarkStart w:id="3463" w:name="_Toc536201459"/>
      <w:bookmarkStart w:id="3464" w:name="_Toc536202374"/>
      <w:bookmarkStart w:id="3465" w:name="_Toc536203745"/>
      <w:bookmarkStart w:id="3466" w:name="_Toc536203991"/>
      <w:bookmarkStart w:id="3467" w:name="_Toc536204237"/>
      <w:bookmarkStart w:id="3468" w:name="_Toc536539385"/>
      <w:bookmarkStart w:id="3469" w:name="_Toc536539638"/>
      <w:bookmarkStart w:id="3470" w:name="_Toc536543414"/>
      <w:bookmarkStart w:id="3471" w:name="_Toc536543668"/>
      <w:bookmarkStart w:id="3472" w:name="_Toc536544559"/>
      <w:bookmarkStart w:id="3473" w:name="_Toc536545499"/>
      <w:bookmarkStart w:id="3474" w:name="_Toc536546650"/>
      <w:bookmarkStart w:id="3475" w:name="_Toc536626946"/>
      <w:bookmarkStart w:id="3476" w:name="_Toc536726025"/>
      <w:bookmarkStart w:id="3477" w:name="_Toc536741121"/>
      <w:bookmarkStart w:id="3478" w:name="_Toc536741378"/>
      <w:bookmarkStart w:id="3479" w:name="_Toc536741634"/>
      <w:bookmarkStart w:id="3480" w:name="_Toc536784693"/>
      <w:bookmarkStart w:id="3481" w:name="_Toc536797588"/>
      <w:bookmarkStart w:id="3482" w:name="_Toc536797851"/>
      <w:bookmarkStart w:id="3483" w:name="_Toc536798248"/>
      <w:bookmarkStart w:id="3484" w:name="_Toc536798503"/>
      <w:bookmarkStart w:id="3485" w:name="_Toc536798758"/>
      <w:bookmarkStart w:id="3486" w:name="_Toc536800461"/>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p>
    <w:p w14:paraId="36B5795B"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3487" w:name="_Toc536113795"/>
      <w:bookmarkStart w:id="3488" w:name="_Toc536115094"/>
      <w:bookmarkStart w:id="3489" w:name="_Toc536115364"/>
      <w:bookmarkStart w:id="3490" w:name="_Toc536117554"/>
      <w:bookmarkStart w:id="3491" w:name="_Toc536117769"/>
      <w:bookmarkStart w:id="3492" w:name="_Toc536118790"/>
      <w:bookmarkStart w:id="3493" w:name="_Toc536120082"/>
      <w:bookmarkStart w:id="3494" w:name="_Toc536120298"/>
      <w:bookmarkStart w:id="3495" w:name="_Toc536127360"/>
      <w:bookmarkStart w:id="3496" w:name="_Toc536127577"/>
      <w:bookmarkStart w:id="3497" w:name="_Toc536128361"/>
      <w:bookmarkStart w:id="3498" w:name="_Toc536129484"/>
      <w:bookmarkStart w:id="3499" w:name="_Toc536129702"/>
      <w:bookmarkStart w:id="3500" w:name="_Toc536129923"/>
      <w:bookmarkStart w:id="3501" w:name="_Toc536130146"/>
      <w:bookmarkStart w:id="3502" w:name="_Toc536130372"/>
      <w:bookmarkStart w:id="3503" w:name="_Toc536130608"/>
      <w:bookmarkStart w:id="3504" w:name="_Toc536131302"/>
      <w:bookmarkStart w:id="3505" w:name="_Toc536131563"/>
      <w:bookmarkStart w:id="3506" w:name="_Toc536199976"/>
      <w:bookmarkStart w:id="3507" w:name="_Toc536200223"/>
      <w:bookmarkStart w:id="3508" w:name="_Toc536200718"/>
      <w:bookmarkStart w:id="3509" w:name="_Toc536200966"/>
      <w:bookmarkStart w:id="3510" w:name="_Toc536201213"/>
      <w:bookmarkStart w:id="3511" w:name="_Toc536201460"/>
      <w:bookmarkStart w:id="3512" w:name="_Toc536202375"/>
      <w:bookmarkStart w:id="3513" w:name="_Toc536203746"/>
      <w:bookmarkStart w:id="3514" w:name="_Toc536203992"/>
      <w:bookmarkStart w:id="3515" w:name="_Toc536204238"/>
      <w:bookmarkStart w:id="3516" w:name="_Toc536539386"/>
      <w:bookmarkStart w:id="3517" w:name="_Toc536539639"/>
      <w:bookmarkStart w:id="3518" w:name="_Toc536543415"/>
      <w:bookmarkStart w:id="3519" w:name="_Toc536543669"/>
      <w:bookmarkStart w:id="3520" w:name="_Toc536544560"/>
      <w:bookmarkStart w:id="3521" w:name="_Toc536545500"/>
      <w:bookmarkStart w:id="3522" w:name="_Toc536546651"/>
      <w:bookmarkStart w:id="3523" w:name="_Toc536626947"/>
      <w:bookmarkStart w:id="3524" w:name="_Toc536726026"/>
      <w:bookmarkStart w:id="3525" w:name="_Toc536741122"/>
      <w:bookmarkStart w:id="3526" w:name="_Toc536741379"/>
      <w:bookmarkStart w:id="3527" w:name="_Toc536741635"/>
      <w:bookmarkStart w:id="3528" w:name="_Toc536784694"/>
      <w:bookmarkStart w:id="3529" w:name="_Toc536797589"/>
      <w:bookmarkStart w:id="3530" w:name="_Toc536797852"/>
      <w:bookmarkStart w:id="3531" w:name="_Toc536798249"/>
      <w:bookmarkStart w:id="3532" w:name="_Toc536798504"/>
      <w:bookmarkStart w:id="3533" w:name="_Toc536798759"/>
      <w:bookmarkStart w:id="3534" w:name="_Toc536800462"/>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p>
    <w:p w14:paraId="5EF6F5C7" w14:textId="3C384A25" w:rsidR="00E0308D" w:rsidRDefault="00D50E82" w:rsidP="00D50E82">
      <w:pPr>
        <w:pStyle w:val="Titre2"/>
        <w:numPr>
          <w:ilvl w:val="1"/>
          <w:numId w:val="39"/>
        </w:numPr>
        <w:tabs>
          <w:tab w:val="clear" w:pos="0"/>
          <w:tab w:val="num" w:pos="-709"/>
        </w:tabs>
        <w:ind w:left="709"/>
      </w:pPr>
      <w:bookmarkStart w:id="3535" w:name="_Toc536800463"/>
      <w:r>
        <w:t>Définition du point haut</w:t>
      </w:r>
      <w:bookmarkEnd w:id="3535"/>
    </w:p>
    <w:p w14:paraId="29E45ABB"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3536" w:name="_Toc536112164"/>
      <w:bookmarkStart w:id="3537" w:name="_Toc536112484"/>
      <w:bookmarkStart w:id="3538" w:name="_Toc536113369"/>
      <w:bookmarkStart w:id="3539" w:name="_Toc536113581"/>
      <w:bookmarkStart w:id="3540" w:name="_Toc536113797"/>
      <w:bookmarkStart w:id="3541" w:name="_Toc536115096"/>
      <w:bookmarkStart w:id="3542" w:name="_Toc536115366"/>
      <w:bookmarkStart w:id="3543" w:name="_Toc536117556"/>
      <w:bookmarkStart w:id="3544" w:name="_Toc536117771"/>
      <w:bookmarkStart w:id="3545" w:name="_Toc536118792"/>
      <w:bookmarkStart w:id="3546" w:name="_Toc536120084"/>
      <w:bookmarkStart w:id="3547" w:name="_Toc536120300"/>
      <w:bookmarkStart w:id="3548" w:name="_Toc536127362"/>
      <w:bookmarkStart w:id="3549" w:name="_Toc536127579"/>
      <w:bookmarkStart w:id="3550" w:name="_Toc536128363"/>
      <w:bookmarkStart w:id="3551" w:name="_Toc536129486"/>
      <w:bookmarkStart w:id="3552" w:name="_Toc536129704"/>
      <w:bookmarkStart w:id="3553" w:name="_Toc536129925"/>
      <w:bookmarkStart w:id="3554" w:name="_Toc536130148"/>
      <w:bookmarkStart w:id="3555" w:name="_Toc536130374"/>
      <w:bookmarkStart w:id="3556" w:name="_Toc536130610"/>
      <w:bookmarkStart w:id="3557" w:name="_Toc536131304"/>
      <w:bookmarkStart w:id="3558" w:name="_Toc536131565"/>
      <w:bookmarkStart w:id="3559" w:name="_Toc536199978"/>
      <w:bookmarkStart w:id="3560" w:name="_Toc536200225"/>
      <w:bookmarkStart w:id="3561" w:name="_Toc536200720"/>
      <w:bookmarkStart w:id="3562" w:name="_Toc536200968"/>
      <w:bookmarkStart w:id="3563" w:name="_Toc536201215"/>
      <w:bookmarkStart w:id="3564" w:name="_Toc536201462"/>
      <w:bookmarkStart w:id="3565" w:name="_Toc536202377"/>
      <w:bookmarkStart w:id="3566" w:name="_Toc536203748"/>
      <w:bookmarkStart w:id="3567" w:name="_Toc536203994"/>
      <w:bookmarkStart w:id="3568" w:name="_Toc536204240"/>
      <w:bookmarkStart w:id="3569" w:name="_Toc536539388"/>
      <w:bookmarkStart w:id="3570" w:name="_Toc536539641"/>
      <w:bookmarkStart w:id="3571" w:name="_Toc536543417"/>
      <w:bookmarkStart w:id="3572" w:name="_Toc536543671"/>
      <w:bookmarkStart w:id="3573" w:name="_Toc536544562"/>
      <w:bookmarkStart w:id="3574" w:name="_Toc536545502"/>
      <w:bookmarkStart w:id="3575" w:name="_Toc536546653"/>
      <w:bookmarkStart w:id="3576" w:name="_Toc536626949"/>
      <w:bookmarkStart w:id="3577" w:name="_Toc536726028"/>
      <w:bookmarkStart w:id="3578" w:name="_Toc536741124"/>
      <w:bookmarkStart w:id="3579" w:name="_Toc536741381"/>
      <w:bookmarkStart w:id="3580" w:name="_Toc536741637"/>
      <w:bookmarkStart w:id="3581" w:name="_Toc536784696"/>
      <w:bookmarkStart w:id="3582" w:name="_Toc536797591"/>
      <w:bookmarkStart w:id="3583" w:name="_Toc536797854"/>
      <w:bookmarkStart w:id="3584" w:name="_Toc536798251"/>
      <w:bookmarkStart w:id="3585" w:name="_Toc536798506"/>
      <w:bookmarkStart w:id="3586" w:name="_Toc536798761"/>
      <w:bookmarkStart w:id="3587" w:name="_Toc536800464"/>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p>
    <w:p w14:paraId="26FA7739"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3588" w:name="_Toc536112165"/>
      <w:bookmarkStart w:id="3589" w:name="_Toc536112485"/>
      <w:bookmarkStart w:id="3590" w:name="_Toc536113370"/>
      <w:bookmarkStart w:id="3591" w:name="_Toc536113582"/>
      <w:bookmarkStart w:id="3592" w:name="_Toc536113798"/>
      <w:bookmarkStart w:id="3593" w:name="_Toc536115097"/>
      <w:bookmarkStart w:id="3594" w:name="_Toc536115367"/>
      <w:bookmarkStart w:id="3595" w:name="_Toc536117557"/>
      <w:bookmarkStart w:id="3596" w:name="_Toc536117772"/>
      <w:bookmarkStart w:id="3597" w:name="_Toc536118793"/>
      <w:bookmarkStart w:id="3598" w:name="_Toc536120085"/>
      <w:bookmarkStart w:id="3599" w:name="_Toc536120301"/>
      <w:bookmarkStart w:id="3600" w:name="_Toc536127363"/>
      <w:bookmarkStart w:id="3601" w:name="_Toc536127580"/>
      <w:bookmarkStart w:id="3602" w:name="_Toc536128364"/>
      <w:bookmarkStart w:id="3603" w:name="_Toc536129487"/>
      <w:bookmarkStart w:id="3604" w:name="_Toc536129705"/>
      <w:bookmarkStart w:id="3605" w:name="_Toc536129926"/>
      <w:bookmarkStart w:id="3606" w:name="_Toc536130149"/>
      <w:bookmarkStart w:id="3607" w:name="_Toc536130375"/>
      <w:bookmarkStart w:id="3608" w:name="_Toc536130611"/>
      <w:bookmarkStart w:id="3609" w:name="_Toc536131305"/>
      <w:bookmarkStart w:id="3610" w:name="_Toc536131566"/>
      <w:bookmarkStart w:id="3611" w:name="_Toc536199979"/>
      <w:bookmarkStart w:id="3612" w:name="_Toc536200226"/>
      <w:bookmarkStart w:id="3613" w:name="_Toc536200721"/>
      <w:bookmarkStart w:id="3614" w:name="_Toc536200969"/>
      <w:bookmarkStart w:id="3615" w:name="_Toc536201216"/>
      <w:bookmarkStart w:id="3616" w:name="_Toc536201463"/>
      <w:bookmarkStart w:id="3617" w:name="_Toc536202378"/>
      <w:bookmarkStart w:id="3618" w:name="_Toc536203749"/>
      <w:bookmarkStart w:id="3619" w:name="_Toc536203995"/>
      <w:bookmarkStart w:id="3620" w:name="_Toc536204241"/>
      <w:bookmarkStart w:id="3621" w:name="_Toc536539389"/>
      <w:bookmarkStart w:id="3622" w:name="_Toc536539642"/>
      <w:bookmarkStart w:id="3623" w:name="_Toc536543418"/>
      <w:bookmarkStart w:id="3624" w:name="_Toc536543672"/>
      <w:bookmarkStart w:id="3625" w:name="_Toc536544563"/>
      <w:bookmarkStart w:id="3626" w:name="_Toc536545503"/>
      <w:bookmarkStart w:id="3627" w:name="_Toc536546654"/>
      <w:bookmarkStart w:id="3628" w:name="_Toc536626950"/>
      <w:bookmarkStart w:id="3629" w:name="_Toc536726029"/>
      <w:bookmarkStart w:id="3630" w:name="_Toc536741125"/>
      <w:bookmarkStart w:id="3631" w:name="_Toc536741382"/>
      <w:bookmarkStart w:id="3632" w:name="_Toc536741638"/>
      <w:bookmarkStart w:id="3633" w:name="_Toc536784697"/>
      <w:bookmarkStart w:id="3634" w:name="_Toc536797592"/>
      <w:bookmarkStart w:id="3635" w:name="_Toc536797855"/>
      <w:bookmarkStart w:id="3636" w:name="_Toc536798252"/>
      <w:bookmarkStart w:id="3637" w:name="_Toc536798507"/>
      <w:bookmarkStart w:id="3638" w:name="_Toc536798762"/>
      <w:bookmarkStart w:id="3639" w:name="_Toc536800465"/>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p>
    <w:p w14:paraId="66C9AE83"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3640" w:name="_Toc536112166"/>
      <w:bookmarkStart w:id="3641" w:name="_Toc536112486"/>
      <w:bookmarkStart w:id="3642" w:name="_Toc536113371"/>
      <w:bookmarkStart w:id="3643" w:name="_Toc536113583"/>
      <w:bookmarkStart w:id="3644" w:name="_Toc536113799"/>
      <w:bookmarkStart w:id="3645" w:name="_Toc536115098"/>
      <w:bookmarkStart w:id="3646" w:name="_Toc536115368"/>
      <w:bookmarkStart w:id="3647" w:name="_Toc536117558"/>
      <w:bookmarkStart w:id="3648" w:name="_Toc536117773"/>
      <w:bookmarkStart w:id="3649" w:name="_Toc536118794"/>
      <w:bookmarkStart w:id="3650" w:name="_Toc536120086"/>
      <w:bookmarkStart w:id="3651" w:name="_Toc536120302"/>
      <w:bookmarkStart w:id="3652" w:name="_Toc536127364"/>
      <w:bookmarkStart w:id="3653" w:name="_Toc536127581"/>
      <w:bookmarkStart w:id="3654" w:name="_Toc536128365"/>
      <w:bookmarkStart w:id="3655" w:name="_Toc536129488"/>
      <w:bookmarkStart w:id="3656" w:name="_Toc536129706"/>
      <w:bookmarkStart w:id="3657" w:name="_Toc536129927"/>
      <w:bookmarkStart w:id="3658" w:name="_Toc536130150"/>
      <w:bookmarkStart w:id="3659" w:name="_Toc536130376"/>
      <w:bookmarkStart w:id="3660" w:name="_Toc536130612"/>
      <w:bookmarkStart w:id="3661" w:name="_Toc536131306"/>
      <w:bookmarkStart w:id="3662" w:name="_Toc536131567"/>
      <w:bookmarkStart w:id="3663" w:name="_Toc536199980"/>
      <w:bookmarkStart w:id="3664" w:name="_Toc536200227"/>
      <w:bookmarkStart w:id="3665" w:name="_Toc536200722"/>
      <w:bookmarkStart w:id="3666" w:name="_Toc536200970"/>
      <w:bookmarkStart w:id="3667" w:name="_Toc536201217"/>
      <w:bookmarkStart w:id="3668" w:name="_Toc536201464"/>
      <w:bookmarkStart w:id="3669" w:name="_Toc536202379"/>
      <w:bookmarkStart w:id="3670" w:name="_Toc536203750"/>
      <w:bookmarkStart w:id="3671" w:name="_Toc536203996"/>
      <w:bookmarkStart w:id="3672" w:name="_Toc536204242"/>
      <w:bookmarkStart w:id="3673" w:name="_Toc536539390"/>
      <w:bookmarkStart w:id="3674" w:name="_Toc536539643"/>
      <w:bookmarkStart w:id="3675" w:name="_Toc536543419"/>
      <w:bookmarkStart w:id="3676" w:name="_Toc536543673"/>
      <w:bookmarkStart w:id="3677" w:name="_Toc536544564"/>
      <w:bookmarkStart w:id="3678" w:name="_Toc536545504"/>
      <w:bookmarkStart w:id="3679" w:name="_Toc536546655"/>
      <w:bookmarkStart w:id="3680" w:name="_Toc536626951"/>
      <w:bookmarkStart w:id="3681" w:name="_Toc536726030"/>
      <w:bookmarkStart w:id="3682" w:name="_Toc536741126"/>
      <w:bookmarkStart w:id="3683" w:name="_Toc536741383"/>
      <w:bookmarkStart w:id="3684" w:name="_Toc536741639"/>
      <w:bookmarkStart w:id="3685" w:name="_Toc536784698"/>
      <w:bookmarkStart w:id="3686" w:name="_Toc536797593"/>
      <w:bookmarkStart w:id="3687" w:name="_Toc536797856"/>
      <w:bookmarkStart w:id="3688" w:name="_Toc536798253"/>
      <w:bookmarkStart w:id="3689" w:name="_Toc536798508"/>
      <w:bookmarkStart w:id="3690" w:name="_Toc536798763"/>
      <w:bookmarkStart w:id="3691" w:name="_Toc536800466"/>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p>
    <w:p w14:paraId="184BA1C2" w14:textId="77777777" w:rsidR="005E11C6" w:rsidRDefault="005E11C6" w:rsidP="005E11C6">
      <w:pPr>
        <w:spacing w:line="360" w:lineRule="auto"/>
      </w:pPr>
    </w:p>
    <w:p w14:paraId="7FC4AED5" w14:textId="5C9AFFF0" w:rsidR="00A64F15" w:rsidRDefault="00A64F15" w:rsidP="00A64F15">
      <w:pPr>
        <w:spacing w:line="360" w:lineRule="auto"/>
        <w:ind w:firstLine="708"/>
      </w:pPr>
      <w:r>
        <w:t>Lors de</w:t>
      </w:r>
      <w:r w:rsidR="00447F9E">
        <w:t>s</w:t>
      </w:r>
      <w:r>
        <w:t xml:space="preserve"> vibration</w:t>
      </w:r>
      <w:r w:rsidR="00447F9E">
        <w:t>s</w:t>
      </w:r>
      <w:r>
        <w:t xml:space="preserve"> synchrone</w:t>
      </w:r>
      <w:r w:rsidR="00447F9E">
        <w:t>s</w:t>
      </w:r>
      <w:r>
        <w:t>, le centre du rotor se déplace dans le palier hydrodynamique en suivant une orbite synchrone.  Cette orbite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w:t>
      </w:r>
      <w:proofErr w:type="gramStart"/>
      <w:r>
        <w:t>… )</w:t>
      </w:r>
      <w:proofErr w:type="gramEnd"/>
      <w:r>
        <w:t>. Pour une orbite synchrone définie et en chaque point de l’orbite, le point haut se trouve toujours à l’extérieur de cette orbite. Il peut être déterminé à partir des relations géométriques présentées dans la suite.</w:t>
      </w:r>
    </w:p>
    <w:p w14:paraId="37742C26" w14:textId="70784B68"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C20694" w:rsidRPr="00BA205C">
        <w:t xml:space="preserve">Figure </w:t>
      </w:r>
      <w:r w:rsidR="00C20694" w:rsidRPr="00C20694">
        <w:t>C</w:t>
      </w:r>
      <w:r w:rsidR="00C20694">
        <w:rPr>
          <w:i/>
          <w:noProof/>
        </w:rPr>
        <w:t>.2</w:t>
      </w:r>
      <w:r w:rsidR="00C20694" w:rsidRPr="00C20694">
        <w:rPr>
          <w:i/>
          <w:noProof/>
        </w:rPr>
        <w:noBreakHyphen/>
      </w:r>
      <w:r w:rsidR="00C20694">
        <w:rPr>
          <w:i/>
          <w:noProof/>
        </w:rPr>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43F5B296" w14:textId="14C62FC4" w:rsidR="00D50E82" w:rsidRDefault="00D50E82" w:rsidP="00801FBA">
      <w:pPr>
        <w:pStyle w:val="Titre2"/>
        <w:numPr>
          <w:ilvl w:val="1"/>
          <w:numId w:val="39"/>
        </w:numPr>
        <w:tabs>
          <w:tab w:val="clear" w:pos="0"/>
          <w:tab w:val="num" w:pos="-709"/>
        </w:tabs>
        <w:spacing w:before="120" w:after="120" w:line="360" w:lineRule="auto"/>
        <w:ind w:left="709" w:hanging="709"/>
      </w:pPr>
      <w:bookmarkStart w:id="3692" w:name="_Toc536800467"/>
      <w:r>
        <w:lastRenderedPageBreak/>
        <w:t>Relations géométriques</w:t>
      </w:r>
      <w:bookmarkEnd w:id="3692"/>
    </w:p>
    <w:p w14:paraId="7ECE7090" w14:textId="77777777" w:rsidR="00A64F15" w:rsidRDefault="00A64F15" w:rsidP="00801FBA">
      <w:pPr>
        <w:spacing w:before="120" w:after="120" w:line="360" w:lineRule="auto"/>
        <w:rPr>
          <w:b/>
        </w:rPr>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p w14:paraId="5730D4FA" w14:textId="77777777" w:rsidR="00A96E4C" w:rsidRDefault="00A96E4C" w:rsidP="00801FBA">
      <w:pPr>
        <w:spacing w:before="120" w:after="120" w:line="360" w:lineRule="auto"/>
      </w:pP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B630B1D" w14:textId="77777777" w:rsidTr="00A96E4C">
        <w:trPr>
          <w:trHeight w:val="635"/>
          <w:tblHeader/>
        </w:trPr>
        <w:tc>
          <w:tcPr>
            <w:tcW w:w="7655" w:type="dxa"/>
            <w:vAlign w:val="center"/>
          </w:tcPr>
          <w:p w14:paraId="50C13E72" w14:textId="65E3F88C" w:rsidR="00A64F15" w:rsidRPr="00E37D96" w:rsidRDefault="006A2FF3" w:rsidP="006E31DB">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417" w:type="dxa"/>
            <w:vAlign w:val="center"/>
          </w:tcPr>
          <w:p w14:paraId="20857841"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1AE2589" w14:textId="5065C9B0" w:rsidR="00A64F15" w:rsidRDefault="00A64F15" w:rsidP="006E31DB">
      <w:pPr>
        <w:spacing w:before="120" w:after="240"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proofErr w:type="gramStart"/>
      <w:r>
        <w:t xml:space="preserve">; </w:t>
      </w:r>
      <w:proofErr w:type="gramEnd"/>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w:t>
      </w:r>
      <w:r w:rsidR="006E31DB">
        <w:t>s</w:t>
      </w:r>
      <w:r>
        <w:t xml:space="preserve"> vibration</w:t>
      </w:r>
      <w:r w:rsidR="006E31DB">
        <w:t>s</w:t>
      </w:r>
      <w:r>
        <w:t xml:space="preserve"> synchrone</w:t>
      </w:r>
      <w:r w:rsidR="006E31DB">
        <w:t>s</w:t>
      </w:r>
      <w:r>
        <w:t xml:space="preserv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=θ</m:t>
        </m:r>
      </m:oMath>
      <w:r>
        <w:t xml:space="preserve"> est l’angle de rotation propre du rotor et il permet de </w:t>
      </w:r>
      <w:r w:rsidR="00AA07F7">
        <w:t>décrire</w:t>
      </w:r>
      <w:r>
        <w:t xml:space="preserve"> l’orbite. </w:t>
      </w:r>
    </w:p>
    <w:p w14:paraId="70E2D5FA" w14:textId="77777777" w:rsidR="00A64F15" w:rsidRDefault="00A64F15" w:rsidP="00A64F15">
      <w:pPr>
        <w:spacing w:line="360" w:lineRule="auto"/>
        <w:ind w:firstLine="708"/>
        <w:rPr>
          <w:b/>
        </w:rPr>
      </w:pPr>
      <w:r>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A2631A5" w14:textId="77777777" w:rsidTr="00A96E4C">
        <w:trPr>
          <w:trHeight w:val="635"/>
          <w:tblHeader/>
        </w:trPr>
        <w:tc>
          <w:tcPr>
            <w:tcW w:w="7655" w:type="dxa"/>
            <w:vAlign w:val="center"/>
          </w:tcPr>
          <w:p w14:paraId="4937D686" w14:textId="77777777" w:rsidR="00A64F15" w:rsidRPr="00E37D96" w:rsidRDefault="006A2FF3"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417" w:type="dxa"/>
            <w:vAlign w:val="center"/>
          </w:tcPr>
          <w:p w14:paraId="7E2DB282"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64B49B3" w14:textId="415A2933" w:rsidR="00A64F15" w:rsidRDefault="00A64F15" w:rsidP="00E2745F">
      <w:pPr>
        <w:spacing w:before="240" w:after="240" w:line="360" w:lineRule="auto"/>
        <w:ind w:firstLine="709"/>
      </w:pPr>
      <w:r w:rsidRPr="0095310A">
        <w:t>Le fait de</w:t>
      </w:r>
      <w:r w:rsidR="00AA07F7">
        <w:t>s</w:t>
      </w:r>
      <w:r w:rsidRPr="0095310A">
        <w:t xml:space="preserve"> vibration</w:t>
      </w:r>
      <w:r w:rsidR="00AA07F7">
        <w:t>s</w:t>
      </w:r>
      <w:r w:rsidRPr="0095310A">
        <w:t xml:space="preserve"> synchrone</w:t>
      </w:r>
      <w:r w:rsidR="00AA07F7">
        <w:t>s</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C20694">
        <w:t>Eq.C.3</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6649E121" w14:textId="77777777" w:rsidTr="00A96E4C">
        <w:trPr>
          <w:trHeight w:val="635"/>
          <w:tblHeader/>
        </w:trPr>
        <w:tc>
          <w:tcPr>
            <w:tcW w:w="7655" w:type="dxa"/>
            <w:vAlign w:val="center"/>
          </w:tcPr>
          <w:p w14:paraId="71575228" w14:textId="1944F36E" w:rsidR="00A64F15" w:rsidRPr="00E4042F" w:rsidRDefault="006A2FF3" w:rsidP="00E2745F">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oMath>
            </m:oMathPara>
          </w:p>
        </w:tc>
        <w:tc>
          <w:tcPr>
            <w:tcW w:w="1417" w:type="dxa"/>
            <w:vAlign w:val="center"/>
          </w:tcPr>
          <w:p w14:paraId="3DF7CB95"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bookmarkStart w:id="3693" w:name="_Ref525656363"/>
            <w:r w:rsidRPr="00E37D96">
              <w:rPr>
                <w:rFonts w:eastAsiaTheme="minorHAnsi"/>
              </w:rPr>
              <w:t xml:space="preserve"> </w:t>
            </w:r>
            <w:bookmarkEnd w:id="3693"/>
          </w:p>
        </w:tc>
      </w:tr>
    </w:tbl>
    <w:p w14:paraId="1D79314F" w14:textId="25941909" w:rsidR="00E2745F" w:rsidRDefault="00E2745F" w:rsidP="00E2745F">
      <w:pPr>
        <w:spacing w:after="240" w:line="360" w:lineRule="auto"/>
      </w:pPr>
      <w:proofErr w:type="gramStart"/>
      <w:r>
        <w:t>avec</w:t>
      </w:r>
      <w:proofErr w:type="gramEnd"/>
      <w:r>
        <w:t xml:space="preserve"> </w:t>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p w14:paraId="3B4E8C33" w14:textId="77777777" w:rsidR="00A64F15" w:rsidRDefault="00A64F15" w:rsidP="00E2745F">
      <w:pPr>
        <w:spacing w:before="240" w:after="240"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35E1F0AF" w14:textId="5324F7E7" w:rsidR="004C1691" w:rsidRDefault="00D230D9" w:rsidP="00241FD0">
      <w:pPr>
        <w:keepNext/>
        <w:spacing w:line="360" w:lineRule="auto"/>
        <w:jc w:val="center"/>
      </w:pPr>
      <w:r w:rsidRPr="00D230D9">
        <w:rPr>
          <w:noProof/>
        </w:rPr>
        <w:lastRenderedPageBreak/>
        <w:drawing>
          <wp:inline distT="0" distB="0" distL="0" distR="0" wp14:anchorId="4C4727E4" wp14:editId="65085C5B">
            <wp:extent cx="4110825" cy="3615097"/>
            <wp:effectExtent l="0" t="0" r="0" b="0"/>
            <wp:docPr id="4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60"/>
                    <a:stretch>
                      <a:fillRect/>
                    </a:stretch>
                  </pic:blipFill>
                  <pic:spPr>
                    <a:xfrm>
                      <a:off x="0" y="0"/>
                      <a:ext cx="4114308" cy="3618160"/>
                    </a:xfrm>
                    <a:prstGeom prst="rect">
                      <a:avLst/>
                    </a:prstGeom>
                  </pic:spPr>
                </pic:pic>
              </a:graphicData>
            </a:graphic>
          </wp:inline>
        </w:drawing>
      </w:r>
    </w:p>
    <w:p w14:paraId="6D4C724D" w14:textId="5418CB9E" w:rsidR="00B421CC" w:rsidRPr="00B421CC" w:rsidRDefault="00A64F15" w:rsidP="00B421CC">
      <w:pPr>
        <w:pStyle w:val="Lgende"/>
        <w:spacing w:line="360" w:lineRule="auto"/>
        <w:jc w:val="center"/>
        <w:rPr>
          <w:i w:val="0"/>
          <w:sz w:val="22"/>
        </w:rPr>
        <w:sectPr w:rsidR="00B421CC" w:rsidRPr="00B421CC" w:rsidSect="006B26C5">
          <w:footerReference w:type="even" r:id="rId161"/>
          <w:footerReference w:type="default" r:id="rId162"/>
          <w:footerReference w:type="first" r:id="rId163"/>
          <w:type w:val="continuous"/>
          <w:pgSz w:w="11906" w:h="16838"/>
          <w:pgMar w:top="1417" w:right="1417" w:bottom="1417" w:left="1417" w:header="708" w:footer="708" w:gutter="0"/>
          <w:cols w:space="708"/>
          <w:titlePg/>
          <w:docGrid w:linePitch="360"/>
        </w:sectPr>
      </w:pPr>
      <w:bookmarkStart w:id="3694" w:name="_Ref525659754"/>
      <w:bookmarkStart w:id="3695" w:name="_Toc536112268"/>
      <w:bookmarkStart w:id="3696" w:name="_Toc536800601"/>
      <w:r w:rsidRPr="00BA205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C.2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3694"/>
      <w:r w:rsidR="001B7C74">
        <w:rPr>
          <w:i w:val="0"/>
          <w:sz w:val="22"/>
        </w:rPr>
        <w:t> : R</w:t>
      </w:r>
      <w:r>
        <w:rPr>
          <w:i w:val="0"/>
          <w:sz w:val="22"/>
        </w:rPr>
        <w:t>elation géométrique pour déterminer le point haut à la surface du rotor</w:t>
      </w:r>
      <w:bookmarkEnd w:id="3695"/>
      <w:bookmarkEnd w:id="3696"/>
    </w:p>
    <w:p w14:paraId="5E168F29" w14:textId="77777777" w:rsidR="0037051D" w:rsidRDefault="0037051D" w:rsidP="00B429DC"/>
    <w:p w14:paraId="7767B019" w14:textId="77777777" w:rsidR="00B421CC" w:rsidRDefault="00B421CC" w:rsidP="00B429DC">
      <w:pPr>
        <w:sectPr w:rsidR="00B421CC" w:rsidSect="00B421CC">
          <w:type w:val="continuous"/>
          <w:pgSz w:w="11906" w:h="16838"/>
          <w:pgMar w:top="1417" w:right="1417" w:bottom="1417" w:left="1417" w:header="708" w:footer="708" w:gutter="0"/>
          <w:cols w:space="708"/>
          <w:docGrid w:linePitch="360"/>
        </w:sectPr>
      </w:pPr>
    </w:p>
    <w:p w14:paraId="274690B4" w14:textId="77777777" w:rsidR="00B421CC" w:rsidRDefault="00B421CC" w:rsidP="00B421CC">
      <w:pPr>
        <w:pStyle w:val="Titre1"/>
        <w:numPr>
          <w:ilvl w:val="0"/>
          <w:numId w:val="0"/>
        </w:numPr>
        <w:ind w:left="432" w:hanging="432"/>
        <w:jc w:val="left"/>
      </w:pPr>
      <w:bookmarkStart w:id="3697" w:name="_Annexe_D_:"/>
      <w:bookmarkStart w:id="3698" w:name="_Toc536800468"/>
      <w:bookmarkEnd w:id="3697"/>
      <w:r>
        <w:lastRenderedPageBreak/>
        <w:t xml:space="preserve">Annexe D : </w:t>
      </w:r>
      <w:r>
        <w:br/>
        <w:t>Valeurs des coefficients d’influence de l’effet Morton</w:t>
      </w:r>
      <w:bookmarkEnd w:id="3698"/>
    </w:p>
    <w:p w14:paraId="353A6254" w14:textId="25BC3C04" w:rsidR="00B055A9" w:rsidRPr="00D13F67" w:rsidRDefault="00B055A9" w:rsidP="0030526A">
      <w:pPr>
        <w:pStyle w:val="Lgende"/>
        <w:keepNext/>
        <w:spacing w:before="240" w:after="120"/>
        <w:jc w:val="center"/>
        <w:rPr>
          <w:i w:val="0"/>
          <w:noProof/>
          <w:sz w:val="28"/>
        </w:rPr>
      </w:pPr>
      <w:bookmarkStart w:id="3699" w:name="_Toc536800617"/>
      <w:r w:rsidRPr="00D13F67">
        <w:rPr>
          <w:i w:val="0"/>
          <w:noProof/>
          <w:sz w:val="28"/>
        </w:rPr>
        <w:t xml:space="preserve">Tableau </w:t>
      </w:r>
      <w:r w:rsidR="00DA7881" w:rsidRPr="00D13F67">
        <w:rPr>
          <w:i w:val="0"/>
          <w:noProof/>
          <w:sz w:val="28"/>
        </w:rPr>
        <w:t>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1</w:t>
      </w:r>
      <w:r w:rsidRPr="00D13F67">
        <w:rPr>
          <w:i w:val="0"/>
          <w:noProof/>
          <w:sz w:val="28"/>
        </w:rPr>
        <w:fldChar w:fldCharType="end"/>
      </w:r>
      <w:r w:rsidRPr="00D13F67">
        <w:rPr>
          <w:i w:val="0"/>
          <w:noProof/>
          <w:sz w:val="28"/>
        </w:rPr>
        <w:t xml:space="preserve"> : </w:t>
      </w:r>
      <w:r w:rsidR="00DA7881" w:rsidRPr="00D13F67">
        <w:rPr>
          <w:i w:val="0"/>
          <w:noProof/>
          <w:sz w:val="28"/>
        </w:rPr>
        <w:t>Valeurs précise des coefficients d’influence de l’effet Morton calculées pour le rotor court de 430mm</w:t>
      </w:r>
      <w:bookmarkEnd w:id="3699"/>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275"/>
        <w:gridCol w:w="1276"/>
        <w:gridCol w:w="1276"/>
        <w:gridCol w:w="1276"/>
        <w:gridCol w:w="1313"/>
        <w:gridCol w:w="1314"/>
        <w:gridCol w:w="1314"/>
        <w:gridCol w:w="1314"/>
      </w:tblGrid>
      <w:tr w:rsidR="00A5049F" w:rsidRPr="00A5049F" w14:paraId="7B0E13B9" w14:textId="77777777" w:rsidTr="004A339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1C85B3CB"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504F2699" w14:textId="77777777" w:rsidR="00B421CC" w:rsidRPr="00971BA5" w:rsidRDefault="00B421CC" w:rsidP="00B421CC">
            <w:pPr>
              <w:jc w:val="center"/>
              <w:rPr>
                <w:szCs w:val="22"/>
              </w:rPr>
            </w:pPr>
            <w:r w:rsidRPr="00971BA5">
              <w:rPr>
                <w:szCs w:val="22"/>
              </w:rPr>
              <w:t>Paramètre</w:t>
            </w:r>
          </w:p>
        </w:tc>
        <w:tc>
          <w:tcPr>
            <w:tcW w:w="5103"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078889BC" w14:textId="77777777" w:rsidR="00B421CC" w:rsidRPr="00971BA5" w:rsidRDefault="00B421CC" w:rsidP="00B421CC">
            <w:pPr>
              <w:jc w:val="center"/>
              <w:rPr>
                <w:szCs w:val="22"/>
              </w:rPr>
            </w:pPr>
            <w:r w:rsidRPr="00971BA5">
              <w:rPr>
                <w:szCs w:val="22"/>
              </w:rPr>
              <w:t>Approche Murphy et Lorenz</w:t>
            </w:r>
          </w:p>
        </w:tc>
        <w:tc>
          <w:tcPr>
            <w:tcW w:w="5255"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C18B615" w14:textId="77777777" w:rsidR="00B421CC" w:rsidRPr="00971BA5" w:rsidRDefault="00B421CC" w:rsidP="00B421CC">
            <w:pPr>
              <w:jc w:val="center"/>
              <w:rPr>
                <w:szCs w:val="22"/>
              </w:rPr>
            </w:pPr>
            <w:r w:rsidRPr="00971BA5">
              <w:rPr>
                <w:szCs w:val="22"/>
              </w:rPr>
              <w:t>Approche Analytique Améliorée</w:t>
            </w:r>
          </w:p>
        </w:tc>
      </w:tr>
      <w:tr w:rsidR="00A5049F" w:rsidRPr="00A5049F" w14:paraId="046B3C5A" w14:textId="77777777" w:rsidTr="00D13F67">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617A713"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71824F" w14:textId="7E8EAC9D" w:rsidR="00B421CC" w:rsidRPr="00971BA5" w:rsidRDefault="00B421CC" w:rsidP="00F7635C">
            <w:pPr>
              <w:jc w:val="center"/>
              <w:rPr>
                <w:szCs w:val="22"/>
              </w:rPr>
            </w:pPr>
            <w:r w:rsidRPr="00971BA5">
              <w:rPr>
                <w:szCs w:val="22"/>
              </w:rPr>
              <w:t>Vitesse [</w:t>
            </w:r>
            <w:r w:rsidR="00F7635C" w:rsidRPr="00971BA5">
              <w:rPr>
                <w:szCs w:val="22"/>
              </w:rPr>
              <w:t>tr/min</w:t>
            </w:r>
            <w:r w:rsidRPr="00971BA5">
              <w:rPr>
                <w:szCs w:val="22"/>
              </w:rPr>
              <w:t>]</w:t>
            </w:r>
          </w:p>
        </w:tc>
        <w:tc>
          <w:tcPr>
            <w:tcW w:w="1275"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01A0D497" w14:textId="4E1948BD" w:rsidR="00B421CC" w:rsidRPr="00971BA5" w:rsidRDefault="00B421CC" w:rsidP="00F7635C">
            <w:pPr>
              <w:jc w:val="center"/>
              <w:rPr>
                <w:szCs w:val="22"/>
              </w:rPr>
            </w:pPr>
            <w:r w:rsidRPr="00971BA5">
              <w:rPr>
                <w:szCs w:val="22"/>
              </w:rPr>
              <w:t>6000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120847B3" w14:textId="5CF728D1" w:rsidR="00B421CC" w:rsidRPr="00971BA5" w:rsidRDefault="00B421CC" w:rsidP="00F7635C">
            <w:pPr>
              <w:jc w:val="center"/>
              <w:rPr>
                <w:szCs w:val="22"/>
              </w:rPr>
            </w:pPr>
            <w:r w:rsidRPr="00971BA5">
              <w:rPr>
                <w:szCs w:val="22"/>
              </w:rPr>
              <w:t>7000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62B36343" w14:textId="3C3951EB" w:rsidR="00B421CC" w:rsidRPr="00971BA5" w:rsidRDefault="00B421CC" w:rsidP="00F7635C">
            <w:pPr>
              <w:jc w:val="center"/>
              <w:rPr>
                <w:szCs w:val="22"/>
              </w:rPr>
            </w:pPr>
            <w:r w:rsidRPr="00971BA5">
              <w:rPr>
                <w:szCs w:val="22"/>
              </w:rPr>
              <w:t>8000</w:t>
            </w:r>
          </w:p>
        </w:tc>
        <w:tc>
          <w:tcPr>
            <w:tcW w:w="1276"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16F3E064" w14:textId="5A4CAAEA" w:rsidR="00B421CC" w:rsidRPr="00971BA5" w:rsidRDefault="00B421CC" w:rsidP="00F7635C">
            <w:pPr>
              <w:jc w:val="center"/>
              <w:rPr>
                <w:szCs w:val="22"/>
              </w:rPr>
            </w:pPr>
            <w:r w:rsidRPr="00971BA5">
              <w:rPr>
                <w:szCs w:val="22"/>
              </w:rPr>
              <w:t>9000</w:t>
            </w:r>
          </w:p>
        </w:tc>
        <w:tc>
          <w:tcPr>
            <w:tcW w:w="1313"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24F40C6F" w14:textId="14634180" w:rsidR="00B421CC" w:rsidRPr="00971BA5" w:rsidRDefault="00B421CC" w:rsidP="00F7635C">
            <w:pPr>
              <w:jc w:val="center"/>
              <w:rPr>
                <w:szCs w:val="22"/>
              </w:rPr>
            </w:pPr>
            <w:r w:rsidRPr="00971BA5">
              <w:rPr>
                <w:szCs w:val="22"/>
              </w:rPr>
              <w:t>6000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418DC954" w14:textId="4059124B" w:rsidR="00B421CC" w:rsidRPr="00971BA5" w:rsidRDefault="00B421CC" w:rsidP="00F7635C">
            <w:pPr>
              <w:jc w:val="center"/>
              <w:rPr>
                <w:szCs w:val="22"/>
              </w:rPr>
            </w:pPr>
            <w:r w:rsidRPr="00971BA5">
              <w:rPr>
                <w:szCs w:val="22"/>
              </w:rPr>
              <w:t>7000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77716E88" w14:textId="41DB0F9E" w:rsidR="00B421CC" w:rsidRPr="00971BA5" w:rsidRDefault="00B421CC" w:rsidP="00F7635C">
            <w:pPr>
              <w:jc w:val="center"/>
              <w:rPr>
                <w:szCs w:val="22"/>
              </w:rPr>
            </w:pPr>
            <w:r w:rsidRPr="00971BA5">
              <w:rPr>
                <w:szCs w:val="22"/>
              </w:rPr>
              <w:t>8000</w:t>
            </w:r>
          </w:p>
        </w:tc>
        <w:tc>
          <w:tcPr>
            <w:tcW w:w="1314"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55AA6180" w14:textId="617BE70F" w:rsidR="00B421CC" w:rsidRPr="00971BA5" w:rsidRDefault="00B421CC" w:rsidP="00F7635C">
            <w:pPr>
              <w:jc w:val="center"/>
              <w:rPr>
                <w:szCs w:val="22"/>
              </w:rPr>
            </w:pPr>
            <w:r w:rsidRPr="00971BA5">
              <w:rPr>
                <w:szCs w:val="22"/>
              </w:rPr>
              <w:t>9000</w:t>
            </w:r>
          </w:p>
        </w:tc>
      </w:tr>
      <w:tr w:rsidR="00A5049F" w:rsidRPr="00A5049F" w14:paraId="3D737F98"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F6FBCC" w14:textId="7877D40D" w:rsidR="00B421CC" w:rsidRPr="00971BA5" w:rsidRDefault="00B421CC" w:rsidP="00B421CC">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E26964E" w14:textId="4E8C8E5E" w:rsidR="00B421CC" w:rsidRPr="00971BA5" w:rsidRDefault="0045537F" w:rsidP="00B421CC">
            <w:pPr>
              <w:jc w:val="center"/>
              <w:rPr>
                <w:szCs w:val="22"/>
              </w:rPr>
            </w:pPr>
            <w:r w:rsidRPr="00971BA5">
              <w:rPr>
                <w:szCs w:val="22"/>
              </w:rPr>
              <w:t>A</w:t>
            </w:r>
            <w:r w:rsidR="00B421CC" w:rsidRPr="00971BA5">
              <w:rPr>
                <w:szCs w:val="22"/>
              </w:rPr>
              <w:t>mplitude</w:t>
            </w:r>
            <w:r w:rsidRPr="00971BA5">
              <w:rPr>
                <w:szCs w:val="22"/>
              </w:rPr>
              <w:t xml:space="preserve"> </w:t>
            </w:r>
            <w:r w:rsidR="00F7635C" w:rsidRPr="00971BA5">
              <w:rPr>
                <w:szCs w:val="22"/>
              </w:rPr>
              <w:t xml:space="preserve">[g </w:t>
            </w:r>
            <w:r w:rsidR="00B421CC"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0F5F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C8F772"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C9ADC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1C6B34" w14:textId="77777777" w:rsidR="00B421CC" w:rsidRPr="00971BA5" w:rsidRDefault="00B421CC" w:rsidP="00B421CC">
            <w:pPr>
              <w:jc w:val="center"/>
              <w:rPr>
                <w:szCs w:val="22"/>
              </w:rPr>
            </w:pPr>
            <w:r w:rsidRPr="00971BA5">
              <w:rPr>
                <w:szCs w:val="22"/>
              </w:rPr>
              <w:t>102.60</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49A7C5"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B61066"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39FFF1C"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0A97EE" w14:textId="77777777" w:rsidR="00B421CC" w:rsidRPr="00971BA5" w:rsidRDefault="00B421CC" w:rsidP="00B421CC">
            <w:pPr>
              <w:jc w:val="center"/>
              <w:rPr>
                <w:szCs w:val="22"/>
              </w:rPr>
            </w:pPr>
            <w:r w:rsidRPr="00971BA5">
              <w:rPr>
                <w:szCs w:val="22"/>
              </w:rPr>
              <w:t>102.60</w:t>
            </w:r>
          </w:p>
        </w:tc>
      </w:tr>
      <w:tr w:rsidR="00A5049F" w:rsidRPr="00A5049F" w14:paraId="5440BA2E"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2F2C70F"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6CB3FF4" w14:textId="406D71FF" w:rsidR="00B421CC" w:rsidRPr="00971BA5" w:rsidRDefault="0045537F" w:rsidP="00B421CC">
            <w:pPr>
              <w:jc w:val="center"/>
              <w:rPr>
                <w:szCs w:val="22"/>
              </w:rPr>
            </w:pPr>
            <w:r w:rsidRPr="00971BA5">
              <w:rPr>
                <w:szCs w:val="22"/>
              </w:rPr>
              <w:t>P</w:t>
            </w:r>
            <w:r w:rsidR="00B421CC" w:rsidRPr="00971BA5">
              <w:rPr>
                <w:szCs w:val="22"/>
              </w:rPr>
              <w:t>hase</w:t>
            </w:r>
            <w:r w:rsidRPr="00971BA5">
              <w:rPr>
                <w:szCs w:val="22"/>
              </w:rPr>
              <w:t xml:space="preserve"> </w:t>
            </w:r>
            <w:r w:rsidR="00B421CC"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611B47"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605001"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EA0EB4"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142EF27"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DD63E3"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4DE88F"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FA1C5"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4DEB17" w14:textId="77777777" w:rsidR="00B421CC" w:rsidRPr="00971BA5" w:rsidRDefault="00B421CC" w:rsidP="00B421CC">
            <w:pPr>
              <w:jc w:val="center"/>
              <w:rPr>
                <w:szCs w:val="22"/>
              </w:rPr>
            </w:pPr>
            <w:r w:rsidRPr="00971BA5">
              <w:rPr>
                <w:szCs w:val="22"/>
              </w:rPr>
              <w:t>180.00</w:t>
            </w:r>
          </w:p>
        </w:tc>
      </w:tr>
      <w:tr w:rsidR="00A5049F" w:rsidRPr="00A5049F" w14:paraId="01B48A8F"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33550B" w14:textId="5FBF43E1" w:rsidR="00B421CC" w:rsidRPr="00971BA5" w:rsidRDefault="00B421CC" w:rsidP="00B421CC">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6527B23" w14:textId="012D62F8" w:rsidR="00B421CC" w:rsidRPr="00971BA5" w:rsidRDefault="00B421CC" w:rsidP="00B421CC">
            <w:pPr>
              <w:jc w:val="center"/>
              <w:rPr>
                <w:szCs w:val="22"/>
              </w:rPr>
            </w:pPr>
            <w:r w:rsidRPr="00971BA5">
              <w:rPr>
                <w:szCs w:val="22"/>
              </w:rPr>
              <w:t>Amplitude càc</w:t>
            </w:r>
            <w:r w:rsidR="0045537F" w:rsidRPr="00971BA5">
              <w:rPr>
                <w:szCs w:val="22"/>
              </w:rPr>
              <w:t xml:space="preserve"> </w:t>
            </w:r>
            <w:r w:rsidRPr="00971BA5">
              <w:rPr>
                <w:szCs w:val="22"/>
              </w:rPr>
              <w:t>[µm]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4AB605" w14:textId="77777777" w:rsidR="00B421CC" w:rsidRPr="00971BA5" w:rsidRDefault="00B421CC" w:rsidP="00B421CC">
            <w:pPr>
              <w:jc w:val="center"/>
              <w:rPr>
                <w:szCs w:val="22"/>
              </w:rPr>
            </w:pPr>
            <w:r w:rsidRPr="00971BA5">
              <w:rPr>
                <w:szCs w:val="22"/>
              </w:rPr>
              <w:t>13.44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35C285" w14:textId="77777777" w:rsidR="00B421CC" w:rsidRPr="00971BA5" w:rsidRDefault="00B421CC" w:rsidP="00B421CC">
            <w:pPr>
              <w:jc w:val="center"/>
              <w:rPr>
                <w:szCs w:val="22"/>
              </w:rPr>
            </w:pPr>
            <w:r w:rsidRPr="00971BA5">
              <w:rPr>
                <w:szCs w:val="22"/>
              </w:rPr>
              <w:t>16.18</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7446F3" w14:textId="77777777" w:rsidR="00B421CC" w:rsidRPr="00971BA5" w:rsidRDefault="00B421CC" w:rsidP="00B421CC">
            <w:pPr>
              <w:jc w:val="center"/>
              <w:rPr>
                <w:szCs w:val="22"/>
              </w:rPr>
            </w:pPr>
            <w:r w:rsidRPr="00971BA5">
              <w:rPr>
                <w:szCs w:val="22"/>
              </w:rPr>
              <w:t>19.90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D2C1EE" w14:textId="77777777" w:rsidR="00B421CC" w:rsidRPr="00971BA5" w:rsidRDefault="00B421CC" w:rsidP="00B421CC">
            <w:pPr>
              <w:jc w:val="center"/>
              <w:rPr>
                <w:szCs w:val="22"/>
              </w:rPr>
            </w:pPr>
            <w:r w:rsidRPr="00971BA5">
              <w:rPr>
                <w:szCs w:val="22"/>
              </w:rPr>
              <w:t>24.26</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2667F6E" w14:textId="77777777" w:rsidR="00B421CC" w:rsidRPr="00971BA5" w:rsidRDefault="00B421CC" w:rsidP="00B421CC">
            <w:pPr>
              <w:jc w:val="center"/>
              <w:rPr>
                <w:szCs w:val="22"/>
              </w:rPr>
            </w:pPr>
            <w:r w:rsidRPr="00971BA5">
              <w:rPr>
                <w:szCs w:val="22"/>
              </w:rPr>
              <w:t>34.61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1339319" w14:textId="77777777" w:rsidR="00B421CC" w:rsidRPr="00971BA5" w:rsidRDefault="00B421CC" w:rsidP="00B421CC">
            <w:pPr>
              <w:jc w:val="center"/>
              <w:rPr>
                <w:szCs w:val="22"/>
              </w:rPr>
            </w:pPr>
            <w:r w:rsidRPr="00971BA5">
              <w:rPr>
                <w:szCs w:val="22"/>
              </w:rPr>
              <w:t>47.31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9F14E7" w14:textId="77777777" w:rsidR="00B421CC" w:rsidRPr="00971BA5" w:rsidRDefault="00B421CC" w:rsidP="00B421CC">
            <w:pPr>
              <w:jc w:val="center"/>
              <w:rPr>
                <w:szCs w:val="22"/>
              </w:rPr>
            </w:pPr>
            <w:r w:rsidRPr="00971BA5">
              <w:rPr>
                <w:szCs w:val="22"/>
              </w:rPr>
              <w:t>57.66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BF1AE31" w14:textId="77777777" w:rsidR="00B421CC" w:rsidRPr="00971BA5" w:rsidRDefault="00B421CC" w:rsidP="00B421CC">
            <w:pPr>
              <w:jc w:val="center"/>
              <w:rPr>
                <w:szCs w:val="22"/>
              </w:rPr>
            </w:pPr>
            <w:r w:rsidRPr="00971BA5">
              <w:rPr>
                <w:szCs w:val="22"/>
              </w:rPr>
              <w:t>65.42</w:t>
            </w:r>
          </w:p>
        </w:tc>
      </w:tr>
      <w:tr w:rsidR="00A5049F" w:rsidRPr="00A5049F" w14:paraId="468625A7"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6345410"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089A190" w14:textId="453A701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07E12D" w14:textId="77777777" w:rsidR="00B421CC" w:rsidRPr="00971BA5" w:rsidRDefault="00B421CC" w:rsidP="00B421CC">
            <w:pPr>
              <w:jc w:val="center"/>
              <w:rPr>
                <w:szCs w:val="22"/>
              </w:rPr>
            </w:pPr>
            <w:r w:rsidRPr="00971BA5">
              <w:rPr>
                <w:szCs w:val="22"/>
              </w:rPr>
              <w:t>74.04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8565E11" w14:textId="77777777" w:rsidR="00B421CC" w:rsidRPr="00971BA5" w:rsidRDefault="00B421CC" w:rsidP="00B421CC">
            <w:pPr>
              <w:jc w:val="center"/>
              <w:rPr>
                <w:szCs w:val="22"/>
              </w:rPr>
            </w:pPr>
            <w:r w:rsidRPr="00971BA5">
              <w:rPr>
                <w:szCs w:val="22"/>
              </w:rPr>
              <w:t>71.55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46384C0" w14:textId="77777777" w:rsidR="00B421CC" w:rsidRPr="00971BA5" w:rsidRDefault="00B421CC" w:rsidP="00B421CC">
            <w:pPr>
              <w:jc w:val="center"/>
              <w:rPr>
                <w:szCs w:val="22"/>
              </w:rPr>
            </w:pPr>
            <w:r w:rsidRPr="00971BA5">
              <w:rPr>
                <w:szCs w:val="22"/>
              </w:rPr>
              <w:t>68.93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E873AB" w14:textId="77777777" w:rsidR="00B421CC" w:rsidRPr="00971BA5" w:rsidRDefault="00B421CC" w:rsidP="00B421CC">
            <w:pPr>
              <w:jc w:val="center"/>
              <w:rPr>
                <w:szCs w:val="22"/>
              </w:rPr>
            </w:pPr>
            <w:r w:rsidRPr="00971BA5">
              <w:rPr>
                <w:szCs w:val="22"/>
              </w:rPr>
              <w:t>65.50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AA50A0" w14:textId="77777777" w:rsidR="00B421CC" w:rsidRPr="00971BA5" w:rsidRDefault="00B421CC" w:rsidP="00B421CC">
            <w:pPr>
              <w:jc w:val="center"/>
              <w:rPr>
                <w:szCs w:val="22"/>
              </w:rPr>
            </w:pPr>
            <w:r w:rsidRPr="00971BA5">
              <w:rPr>
                <w:szCs w:val="22"/>
              </w:rPr>
              <w:t>94.38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E3B403" w14:textId="77777777" w:rsidR="00B421CC" w:rsidRPr="00971BA5" w:rsidRDefault="00B421CC" w:rsidP="00B421CC">
            <w:pPr>
              <w:jc w:val="center"/>
              <w:rPr>
                <w:szCs w:val="22"/>
              </w:rPr>
            </w:pPr>
            <w:r w:rsidRPr="00971BA5">
              <w:rPr>
                <w:szCs w:val="22"/>
              </w:rPr>
              <w:t>94.51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7D9F2C" w14:textId="77777777" w:rsidR="00B421CC" w:rsidRPr="00971BA5" w:rsidRDefault="00B421CC" w:rsidP="00B421CC">
            <w:pPr>
              <w:jc w:val="center"/>
              <w:rPr>
                <w:szCs w:val="22"/>
              </w:rPr>
            </w:pPr>
            <w:r w:rsidRPr="00971BA5">
              <w:rPr>
                <w:szCs w:val="22"/>
              </w:rPr>
              <w:t>95.54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8502AC8" w14:textId="77777777" w:rsidR="00B421CC" w:rsidRPr="00971BA5" w:rsidRDefault="00B421CC" w:rsidP="00B421CC">
            <w:pPr>
              <w:jc w:val="center"/>
              <w:rPr>
                <w:szCs w:val="22"/>
              </w:rPr>
            </w:pPr>
            <w:r w:rsidRPr="00971BA5">
              <w:rPr>
                <w:szCs w:val="22"/>
              </w:rPr>
              <w:t>97.94</w:t>
            </w:r>
          </w:p>
        </w:tc>
      </w:tr>
      <w:tr w:rsidR="00A5049F" w:rsidRPr="00A5049F" w14:paraId="32E6949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5F6032" w14:textId="4607C6FA" w:rsidR="00B421CC" w:rsidRPr="00971BA5" w:rsidRDefault="00B421CC" w:rsidP="00B421CC">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CFA208E" w14:textId="77777777" w:rsidR="00B421CC" w:rsidRPr="00971BA5" w:rsidRDefault="00B421CC" w:rsidP="00B421CC">
            <w:pPr>
              <w:jc w:val="center"/>
              <w:rPr>
                <w:szCs w:val="22"/>
              </w:rPr>
            </w:pPr>
            <w:r w:rsidRPr="00971BA5">
              <w:rPr>
                <w:szCs w:val="22"/>
              </w:rPr>
              <w:t>Amplitude [°C]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BF9884" w14:textId="77777777" w:rsidR="00B421CC" w:rsidRPr="00971BA5" w:rsidRDefault="00B421CC" w:rsidP="00B421CC">
            <w:pPr>
              <w:jc w:val="center"/>
              <w:rPr>
                <w:szCs w:val="22"/>
              </w:rPr>
            </w:pPr>
            <w:r w:rsidRPr="00971BA5">
              <w:rPr>
                <w:szCs w:val="22"/>
              </w:rPr>
              <w:t>3.09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B4ACAE2" w14:textId="77777777" w:rsidR="00B421CC" w:rsidRPr="00971BA5" w:rsidRDefault="00B421CC" w:rsidP="00B421CC">
            <w:pPr>
              <w:jc w:val="center"/>
              <w:rPr>
                <w:szCs w:val="22"/>
              </w:rPr>
            </w:pPr>
            <w:r w:rsidRPr="00971BA5">
              <w:rPr>
                <w:szCs w:val="22"/>
              </w:rPr>
              <w:t>3.81</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560C28" w14:textId="77777777" w:rsidR="00B421CC" w:rsidRPr="00971BA5" w:rsidRDefault="00B421CC" w:rsidP="00B421CC">
            <w:pPr>
              <w:jc w:val="center"/>
              <w:rPr>
                <w:szCs w:val="22"/>
              </w:rPr>
            </w:pPr>
            <w:r w:rsidRPr="00971BA5">
              <w:rPr>
                <w:szCs w:val="22"/>
              </w:rPr>
              <w:t>4.51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31D1C04" w14:textId="77777777" w:rsidR="00B421CC" w:rsidRPr="00971BA5" w:rsidRDefault="00B421CC" w:rsidP="00B421CC">
            <w:pPr>
              <w:jc w:val="center"/>
              <w:rPr>
                <w:szCs w:val="22"/>
              </w:rPr>
            </w:pPr>
            <w:r w:rsidRPr="00971BA5">
              <w:rPr>
                <w:szCs w:val="22"/>
              </w:rPr>
              <w:t>5.42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C8BC37" w14:textId="77777777" w:rsidR="00B421CC" w:rsidRPr="00971BA5" w:rsidRDefault="00B421CC" w:rsidP="00B421CC">
            <w:pPr>
              <w:jc w:val="center"/>
              <w:rPr>
                <w:szCs w:val="22"/>
              </w:rPr>
            </w:pPr>
            <w:r w:rsidRPr="00971BA5">
              <w:rPr>
                <w:szCs w:val="22"/>
              </w:rPr>
              <w:t>4.84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96013" w14:textId="77777777" w:rsidR="00B421CC" w:rsidRPr="00971BA5" w:rsidRDefault="00B421CC" w:rsidP="00B421CC">
            <w:pPr>
              <w:jc w:val="center"/>
              <w:rPr>
                <w:szCs w:val="22"/>
              </w:rPr>
            </w:pPr>
            <w:r w:rsidRPr="00971BA5">
              <w:rPr>
                <w:szCs w:val="22"/>
              </w:rPr>
              <w:t>8.11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517876D" w14:textId="77777777" w:rsidR="00B421CC" w:rsidRPr="00971BA5" w:rsidRDefault="00B421CC" w:rsidP="00B421CC">
            <w:pPr>
              <w:jc w:val="center"/>
              <w:rPr>
                <w:szCs w:val="22"/>
              </w:rPr>
            </w:pPr>
            <w:r w:rsidRPr="00971BA5">
              <w:rPr>
                <w:szCs w:val="22"/>
              </w:rPr>
              <w:t>11.92</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2B3483A" w14:textId="77777777" w:rsidR="00B421CC" w:rsidRPr="00971BA5" w:rsidRDefault="00B421CC" w:rsidP="00B421CC">
            <w:pPr>
              <w:jc w:val="center"/>
              <w:rPr>
                <w:szCs w:val="22"/>
              </w:rPr>
            </w:pPr>
            <w:r w:rsidRPr="00971BA5">
              <w:rPr>
                <w:szCs w:val="22"/>
              </w:rPr>
              <w:t>16.00</w:t>
            </w:r>
          </w:p>
        </w:tc>
      </w:tr>
      <w:tr w:rsidR="00A5049F" w:rsidRPr="00A5049F" w14:paraId="67955AE3"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2DE3AB2"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27E9C1A" w14:textId="6DEA7AA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E375854" w14:textId="77777777" w:rsidR="00B421CC" w:rsidRPr="00971BA5" w:rsidRDefault="00B421CC" w:rsidP="00B421CC">
            <w:pPr>
              <w:jc w:val="center"/>
              <w:rPr>
                <w:szCs w:val="22"/>
              </w:rPr>
            </w:pPr>
            <w:r w:rsidRPr="00971BA5">
              <w:rPr>
                <w:szCs w:val="22"/>
              </w:rPr>
              <w:t>43.75</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4461E9" w14:textId="77777777" w:rsidR="00B421CC" w:rsidRPr="00971BA5" w:rsidRDefault="00B421CC" w:rsidP="00B421CC">
            <w:pPr>
              <w:jc w:val="center"/>
              <w:rPr>
                <w:szCs w:val="22"/>
              </w:rPr>
            </w:pPr>
            <w:r w:rsidRPr="00971BA5">
              <w:rPr>
                <w:szCs w:val="22"/>
              </w:rPr>
              <w:t>40.22</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66D07DB" w14:textId="77777777" w:rsidR="00B421CC" w:rsidRPr="00971BA5" w:rsidRDefault="00B421CC" w:rsidP="00B421CC">
            <w:pPr>
              <w:jc w:val="center"/>
              <w:rPr>
                <w:szCs w:val="22"/>
              </w:rPr>
            </w:pPr>
            <w:r w:rsidRPr="00971BA5">
              <w:rPr>
                <w:szCs w:val="22"/>
              </w:rPr>
              <w:t>36.63</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D318B9" w14:textId="77777777" w:rsidR="00B421CC" w:rsidRPr="00971BA5" w:rsidRDefault="00B421CC" w:rsidP="00B421CC">
            <w:pPr>
              <w:jc w:val="center"/>
              <w:rPr>
                <w:szCs w:val="22"/>
              </w:rPr>
            </w:pPr>
            <w:r w:rsidRPr="00971BA5">
              <w:rPr>
                <w:szCs w:val="22"/>
              </w:rPr>
              <w:t>32.59</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686BF1" w14:textId="77777777" w:rsidR="00B421CC" w:rsidRPr="00971BA5" w:rsidRDefault="00B421CC" w:rsidP="00B421CC">
            <w:pPr>
              <w:jc w:val="center"/>
              <w:rPr>
                <w:szCs w:val="22"/>
              </w:rPr>
            </w:pPr>
            <w:r w:rsidRPr="00971BA5">
              <w:rPr>
                <w:szCs w:val="22"/>
              </w:rPr>
              <w:t>59.50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01C469" w14:textId="77777777" w:rsidR="00B421CC" w:rsidRPr="00971BA5" w:rsidRDefault="00B421CC" w:rsidP="00B421CC">
            <w:pPr>
              <w:jc w:val="center"/>
              <w:rPr>
                <w:szCs w:val="22"/>
              </w:rPr>
            </w:pPr>
            <w:r w:rsidRPr="00971BA5">
              <w:rPr>
                <w:szCs w:val="22"/>
              </w:rPr>
              <w:t>53.50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BD8AB0B" w14:textId="77777777" w:rsidR="00B421CC" w:rsidRPr="00971BA5" w:rsidRDefault="00B421CC" w:rsidP="00B421CC">
            <w:pPr>
              <w:jc w:val="center"/>
              <w:rPr>
                <w:szCs w:val="22"/>
              </w:rPr>
            </w:pPr>
            <w:r w:rsidRPr="00971BA5">
              <w:rPr>
                <w:szCs w:val="22"/>
              </w:rPr>
              <w:t>52.50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2266FA2" w14:textId="77777777" w:rsidR="00B421CC" w:rsidRPr="00971BA5" w:rsidRDefault="00B421CC" w:rsidP="00B421CC">
            <w:pPr>
              <w:jc w:val="center"/>
              <w:rPr>
                <w:szCs w:val="22"/>
              </w:rPr>
            </w:pPr>
            <w:r w:rsidRPr="00971BA5">
              <w:rPr>
                <w:szCs w:val="22"/>
              </w:rPr>
              <w:t>53.50</w:t>
            </w:r>
          </w:p>
        </w:tc>
      </w:tr>
      <w:tr w:rsidR="00A5049F" w:rsidRPr="00A5049F" w14:paraId="7649CE8F" w14:textId="77777777" w:rsidTr="00D13F67">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7CCA9C7"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19A260A"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212F2"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8D8211"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AC389D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8BC869"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F942CC1"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2859BF7"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BD20E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A342E3" w14:textId="77777777" w:rsidR="00B421CC" w:rsidRPr="00971BA5" w:rsidRDefault="00B421CC" w:rsidP="00B421CC">
            <w:pPr>
              <w:jc w:val="center"/>
              <w:rPr>
                <w:szCs w:val="22"/>
              </w:rPr>
            </w:pPr>
          </w:p>
        </w:tc>
      </w:tr>
      <w:tr w:rsidR="00A5049F" w:rsidRPr="00A5049F" w14:paraId="47683574"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864AD3" w14:textId="67BB0962" w:rsidR="00B421CC" w:rsidRPr="00971BA5" w:rsidRDefault="00B421CC" w:rsidP="00B421CC">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F13255" w14:textId="013E8BC3" w:rsidR="00B421CC" w:rsidRPr="00971BA5" w:rsidRDefault="00B421CC" w:rsidP="00B421CC">
            <w:pPr>
              <w:jc w:val="center"/>
              <w:rPr>
                <w:szCs w:val="22"/>
              </w:rPr>
            </w:pPr>
            <w:r w:rsidRPr="00971BA5">
              <w:rPr>
                <w:szCs w:val="22"/>
              </w:rPr>
              <w:t>Module</w:t>
            </w:r>
            <w:r w:rsidR="0045537F" w:rsidRPr="00971BA5">
              <w:rPr>
                <w:szCs w:val="22"/>
              </w:rPr>
              <w:t xml:space="preserve"> </w:t>
            </w:r>
            <w:r w:rsidRPr="00971BA5">
              <w:rPr>
                <w:szCs w:val="22"/>
              </w:rPr>
              <w:t>[µm/g</w:t>
            </w:r>
            <w:r w:rsidR="00F7635C" w:rsidRPr="00971BA5">
              <w:rPr>
                <w:szCs w:val="22"/>
              </w:rPr>
              <w:t xml:space="preserve"> </w:t>
            </w:r>
            <w:r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24AAC4" w14:textId="77777777" w:rsidR="00B421CC" w:rsidRPr="00971BA5" w:rsidRDefault="00B421CC" w:rsidP="00B421CC">
            <w:pPr>
              <w:jc w:val="center"/>
              <w:rPr>
                <w:szCs w:val="22"/>
              </w:rPr>
            </w:pPr>
            <w:r w:rsidRPr="00971BA5">
              <w:rPr>
                <w:szCs w:val="22"/>
              </w:rPr>
              <w:t>0.13</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B7EA69" w14:textId="77777777" w:rsidR="00B421CC" w:rsidRPr="00971BA5" w:rsidRDefault="00B421CC" w:rsidP="00B421CC">
            <w:pPr>
              <w:jc w:val="center"/>
              <w:rPr>
                <w:szCs w:val="22"/>
              </w:rPr>
            </w:pPr>
            <w:r w:rsidRPr="00971BA5">
              <w:rPr>
                <w:szCs w:val="22"/>
              </w:rPr>
              <w:t>0.16</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A88361" w14:textId="77777777" w:rsidR="00B421CC" w:rsidRPr="00971BA5" w:rsidRDefault="00B421CC" w:rsidP="00B421CC">
            <w:pPr>
              <w:jc w:val="center"/>
              <w:rPr>
                <w:szCs w:val="22"/>
              </w:rPr>
            </w:pPr>
            <w:r w:rsidRPr="00971BA5">
              <w:rPr>
                <w:szCs w:val="22"/>
              </w:rPr>
              <w:t>0.19</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0C4F3C9" w14:textId="77777777" w:rsidR="00B421CC" w:rsidRPr="00971BA5" w:rsidRDefault="00B421CC" w:rsidP="00B421CC">
            <w:pPr>
              <w:jc w:val="center"/>
              <w:rPr>
                <w:szCs w:val="22"/>
              </w:rPr>
            </w:pPr>
            <w:r w:rsidRPr="00971BA5">
              <w:rPr>
                <w:szCs w:val="22"/>
              </w:rPr>
              <w:t>0.24</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EC92DCD" w14:textId="77777777" w:rsidR="00B421CC" w:rsidRPr="00971BA5" w:rsidRDefault="00B421CC" w:rsidP="00B421CC">
            <w:pPr>
              <w:jc w:val="center"/>
              <w:rPr>
                <w:szCs w:val="22"/>
              </w:rPr>
            </w:pPr>
            <w:r w:rsidRPr="00971BA5">
              <w:rPr>
                <w:szCs w:val="22"/>
              </w:rPr>
              <w:t>0.34</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EEEBC2" w14:textId="77777777" w:rsidR="00B421CC" w:rsidRPr="00971BA5" w:rsidRDefault="00B421CC" w:rsidP="00B421CC">
            <w:pPr>
              <w:jc w:val="center"/>
              <w:rPr>
                <w:szCs w:val="22"/>
              </w:rPr>
            </w:pPr>
            <w:r w:rsidRPr="00971BA5">
              <w:rPr>
                <w:szCs w:val="22"/>
              </w:rPr>
              <w:t>0.46</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76CF5" w14:textId="77777777" w:rsidR="00B421CC" w:rsidRPr="00971BA5" w:rsidRDefault="00B421CC" w:rsidP="00B421CC">
            <w:pPr>
              <w:jc w:val="center"/>
              <w:rPr>
                <w:szCs w:val="22"/>
              </w:rPr>
            </w:pPr>
            <w:r w:rsidRPr="00971BA5">
              <w:rPr>
                <w:szCs w:val="22"/>
              </w:rPr>
              <w:t>0.56</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17BDA08" w14:textId="77777777" w:rsidR="00B421CC" w:rsidRPr="00971BA5" w:rsidRDefault="00B421CC" w:rsidP="00B421CC">
            <w:pPr>
              <w:jc w:val="center"/>
              <w:rPr>
                <w:szCs w:val="22"/>
              </w:rPr>
            </w:pPr>
            <w:r w:rsidRPr="00971BA5">
              <w:rPr>
                <w:szCs w:val="22"/>
              </w:rPr>
              <w:t>0.64</w:t>
            </w:r>
          </w:p>
        </w:tc>
      </w:tr>
      <w:tr w:rsidR="00A5049F" w:rsidRPr="00A5049F" w14:paraId="380D0861"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3D78719"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E668965" w14:textId="7AFA1989"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B1D430" w14:textId="77777777" w:rsidR="00B421CC" w:rsidRPr="00971BA5" w:rsidRDefault="00B421CC" w:rsidP="00B421CC">
            <w:pPr>
              <w:jc w:val="center"/>
              <w:rPr>
                <w:szCs w:val="22"/>
              </w:rPr>
            </w:pPr>
            <w:r w:rsidRPr="00971BA5">
              <w:rPr>
                <w:szCs w:val="22"/>
              </w:rPr>
              <w:t>-105.96</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260FE0" w14:textId="77777777" w:rsidR="00B421CC" w:rsidRPr="00971BA5" w:rsidRDefault="00B421CC" w:rsidP="00B421CC">
            <w:pPr>
              <w:jc w:val="center"/>
              <w:rPr>
                <w:szCs w:val="22"/>
              </w:rPr>
            </w:pPr>
            <w:r w:rsidRPr="00971BA5">
              <w:rPr>
                <w:szCs w:val="22"/>
              </w:rPr>
              <w:t>-108.45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BE76F" w14:textId="77777777" w:rsidR="00B421CC" w:rsidRPr="00971BA5" w:rsidRDefault="00B421CC" w:rsidP="00B421CC">
            <w:pPr>
              <w:jc w:val="center"/>
              <w:rPr>
                <w:szCs w:val="22"/>
              </w:rPr>
            </w:pPr>
            <w:r w:rsidRPr="00971BA5">
              <w:rPr>
                <w:szCs w:val="22"/>
              </w:rPr>
              <w:t>-111.07</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72A45C0" w14:textId="77777777" w:rsidR="00B421CC" w:rsidRPr="00971BA5" w:rsidRDefault="00B421CC" w:rsidP="00B421CC">
            <w:pPr>
              <w:jc w:val="center"/>
              <w:rPr>
                <w:szCs w:val="22"/>
              </w:rPr>
            </w:pPr>
            <w:r w:rsidRPr="00971BA5">
              <w:rPr>
                <w:szCs w:val="22"/>
              </w:rPr>
              <w:t>-114.50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C2819B" w14:textId="77777777" w:rsidR="00B421CC" w:rsidRPr="00971BA5" w:rsidRDefault="00B421CC" w:rsidP="00B421CC">
            <w:pPr>
              <w:jc w:val="center"/>
              <w:rPr>
                <w:szCs w:val="22"/>
              </w:rPr>
            </w:pPr>
            <w:r w:rsidRPr="00971BA5">
              <w:rPr>
                <w:szCs w:val="22"/>
              </w:rPr>
              <w:t>-85.62</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FF3139D" w14:textId="77777777" w:rsidR="00B421CC" w:rsidRPr="00971BA5" w:rsidRDefault="00B421CC" w:rsidP="00B421CC">
            <w:pPr>
              <w:jc w:val="center"/>
              <w:rPr>
                <w:szCs w:val="22"/>
              </w:rPr>
            </w:pPr>
            <w:r w:rsidRPr="00971BA5">
              <w:rPr>
                <w:szCs w:val="22"/>
              </w:rPr>
              <w:t>-85.49</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44550F" w14:textId="77777777" w:rsidR="00B421CC" w:rsidRPr="00971BA5" w:rsidRDefault="00B421CC" w:rsidP="00B421CC">
            <w:pPr>
              <w:jc w:val="center"/>
              <w:rPr>
                <w:szCs w:val="22"/>
              </w:rPr>
            </w:pPr>
            <w:r w:rsidRPr="00971BA5">
              <w:rPr>
                <w:szCs w:val="22"/>
              </w:rPr>
              <w:t>-84.46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80175C" w14:textId="77777777" w:rsidR="00B421CC" w:rsidRPr="00971BA5" w:rsidRDefault="00B421CC" w:rsidP="00B421CC">
            <w:pPr>
              <w:jc w:val="center"/>
              <w:rPr>
                <w:szCs w:val="22"/>
              </w:rPr>
            </w:pPr>
            <w:r w:rsidRPr="00971BA5">
              <w:rPr>
                <w:szCs w:val="22"/>
              </w:rPr>
              <w:t>-82.06</w:t>
            </w:r>
          </w:p>
        </w:tc>
      </w:tr>
      <w:tr w:rsidR="00A5049F" w:rsidRPr="00A5049F" w14:paraId="35C40B8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07308D" w14:textId="4C5A8F89" w:rsidR="00B421CC" w:rsidRPr="00971BA5" w:rsidRDefault="00B421CC" w:rsidP="00B421CC">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9DE7DB9" w14:textId="77777777" w:rsidR="00B421CC" w:rsidRPr="00971BA5" w:rsidRDefault="00B421CC" w:rsidP="00B421CC">
            <w:pPr>
              <w:jc w:val="center"/>
              <w:rPr>
                <w:szCs w:val="22"/>
              </w:rPr>
            </w:pPr>
            <w:r w:rsidRPr="00971BA5">
              <w:rPr>
                <w:szCs w:val="22"/>
              </w:rPr>
              <w:t>Module [°C/µm]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89D649"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EE6B36" w14:textId="77777777" w:rsidR="00B421CC" w:rsidRPr="00971BA5" w:rsidRDefault="00B421CC" w:rsidP="00B421CC">
            <w:pPr>
              <w:jc w:val="center"/>
              <w:rPr>
                <w:szCs w:val="22"/>
              </w:rPr>
            </w:pPr>
            <w:r w:rsidRPr="00971BA5">
              <w:rPr>
                <w:szCs w:val="22"/>
              </w:rPr>
              <w:t>0.24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93D567"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86EA1A5" w14:textId="77777777" w:rsidR="00B421CC" w:rsidRPr="00971BA5" w:rsidRDefault="00B421CC" w:rsidP="00B421CC">
            <w:pPr>
              <w:jc w:val="center"/>
              <w:rPr>
                <w:szCs w:val="22"/>
              </w:rPr>
            </w:pPr>
            <w:r w:rsidRPr="00971BA5">
              <w:rPr>
                <w:szCs w:val="22"/>
              </w:rPr>
              <w:t>0.22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3BE685" w14:textId="77777777" w:rsidR="00B421CC" w:rsidRPr="00971BA5" w:rsidRDefault="00B421CC" w:rsidP="00B421CC">
            <w:pPr>
              <w:jc w:val="center"/>
              <w:rPr>
                <w:szCs w:val="22"/>
              </w:rPr>
            </w:pPr>
            <w:r w:rsidRPr="00971BA5">
              <w:rPr>
                <w:szCs w:val="22"/>
              </w:rPr>
              <w:t>0.14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076346" w14:textId="77777777" w:rsidR="00B421CC" w:rsidRPr="00971BA5" w:rsidRDefault="00B421CC" w:rsidP="00B421CC">
            <w:pPr>
              <w:jc w:val="center"/>
              <w:rPr>
                <w:szCs w:val="22"/>
              </w:rPr>
            </w:pPr>
            <w:r w:rsidRPr="00971BA5">
              <w:rPr>
                <w:szCs w:val="22"/>
              </w:rPr>
              <w:t>0.17</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781792" w14:textId="77777777" w:rsidR="00B421CC" w:rsidRPr="00971BA5" w:rsidRDefault="00B421CC" w:rsidP="00B421CC">
            <w:pPr>
              <w:jc w:val="center"/>
              <w:rPr>
                <w:szCs w:val="22"/>
              </w:rPr>
            </w:pPr>
            <w:r w:rsidRPr="00971BA5">
              <w:rPr>
                <w:szCs w:val="22"/>
              </w:rPr>
              <w:t>0.21</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82D1D26" w14:textId="77777777" w:rsidR="00B421CC" w:rsidRPr="00971BA5" w:rsidRDefault="00B421CC" w:rsidP="00B421CC">
            <w:pPr>
              <w:jc w:val="center"/>
              <w:rPr>
                <w:szCs w:val="22"/>
              </w:rPr>
            </w:pPr>
            <w:r w:rsidRPr="00971BA5">
              <w:rPr>
                <w:szCs w:val="22"/>
              </w:rPr>
              <w:t>0.24</w:t>
            </w:r>
          </w:p>
        </w:tc>
      </w:tr>
      <w:tr w:rsidR="00A5049F" w:rsidRPr="00A5049F" w14:paraId="68327D7D"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3CFA1F64"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2931CC3" w14:textId="67B29301"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C35216" w14:textId="77777777" w:rsidR="00B421CC" w:rsidRPr="00971BA5" w:rsidRDefault="00B421CC" w:rsidP="00B421CC">
            <w:pPr>
              <w:jc w:val="center"/>
              <w:rPr>
                <w:szCs w:val="22"/>
              </w:rPr>
            </w:pPr>
            <w:r w:rsidRPr="00971BA5">
              <w:rPr>
                <w:szCs w:val="22"/>
              </w:rPr>
              <w:t>-30.29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30E964" w14:textId="77777777" w:rsidR="00B421CC" w:rsidRPr="00971BA5" w:rsidRDefault="00B421CC" w:rsidP="00B421CC">
            <w:pPr>
              <w:jc w:val="center"/>
              <w:rPr>
                <w:szCs w:val="22"/>
              </w:rPr>
            </w:pPr>
            <w:r w:rsidRPr="00971BA5">
              <w:rPr>
                <w:szCs w:val="22"/>
              </w:rPr>
              <w:t>-31.32</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765B2D" w14:textId="77777777" w:rsidR="00B421CC" w:rsidRPr="00971BA5" w:rsidRDefault="00B421CC" w:rsidP="00B421CC">
            <w:pPr>
              <w:jc w:val="center"/>
              <w:rPr>
                <w:szCs w:val="22"/>
              </w:rPr>
            </w:pPr>
            <w:r w:rsidRPr="00971BA5">
              <w:rPr>
                <w:szCs w:val="22"/>
              </w:rPr>
              <w:t>-32.31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A948984" w14:textId="77777777" w:rsidR="00B421CC" w:rsidRPr="00971BA5" w:rsidRDefault="00B421CC" w:rsidP="00B421CC">
            <w:pPr>
              <w:jc w:val="center"/>
              <w:rPr>
                <w:szCs w:val="22"/>
              </w:rPr>
            </w:pPr>
            <w:r w:rsidRPr="00971BA5">
              <w:rPr>
                <w:szCs w:val="22"/>
              </w:rPr>
              <w:t>-32.91</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6C6153" w14:textId="77777777" w:rsidR="00B421CC" w:rsidRPr="00971BA5" w:rsidRDefault="00B421CC" w:rsidP="00B421CC">
            <w:pPr>
              <w:jc w:val="center"/>
              <w:rPr>
                <w:szCs w:val="22"/>
              </w:rPr>
            </w:pPr>
            <w:r w:rsidRPr="00971BA5">
              <w:rPr>
                <w:szCs w:val="22"/>
              </w:rPr>
              <w:t>-34.88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DE74DC" w14:textId="77777777" w:rsidR="00B421CC" w:rsidRPr="00971BA5" w:rsidRDefault="00B421CC" w:rsidP="00B421CC">
            <w:pPr>
              <w:jc w:val="center"/>
              <w:rPr>
                <w:szCs w:val="22"/>
              </w:rPr>
            </w:pPr>
            <w:r w:rsidRPr="00971BA5">
              <w:rPr>
                <w:szCs w:val="22"/>
              </w:rPr>
              <w:t>-41.01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35EF3E" w14:textId="77777777" w:rsidR="00B421CC" w:rsidRPr="00971BA5" w:rsidRDefault="00B421CC" w:rsidP="00B421CC">
            <w:pPr>
              <w:jc w:val="center"/>
              <w:rPr>
                <w:szCs w:val="22"/>
              </w:rPr>
            </w:pPr>
            <w:r w:rsidRPr="00971BA5">
              <w:rPr>
                <w:szCs w:val="22"/>
              </w:rPr>
              <w:t>-43.04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027F6C4" w14:textId="77777777" w:rsidR="00B421CC" w:rsidRPr="00971BA5" w:rsidRDefault="00B421CC" w:rsidP="00B421CC">
            <w:pPr>
              <w:jc w:val="center"/>
              <w:rPr>
                <w:szCs w:val="22"/>
              </w:rPr>
            </w:pPr>
            <w:r w:rsidRPr="00971BA5">
              <w:rPr>
                <w:szCs w:val="22"/>
              </w:rPr>
              <w:t>-44.44</w:t>
            </w:r>
          </w:p>
        </w:tc>
      </w:tr>
      <w:tr w:rsidR="00A5049F" w:rsidRPr="00A5049F" w14:paraId="34564B66"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051EC4" w14:textId="6CDE793E" w:rsidR="00B421CC" w:rsidRPr="00971BA5" w:rsidRDefault="00B421CC" w:rsidP="00B421CC">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7A36CC" w14:textId="5784629F" w:rsidR="00B421CC" w:rsidRPr="00971BA5" w:rsidRDefault="00B421CC" w:rsidP="00B421CC">
            <w:pPr>
              <w:jc w:val="center"/>
              <w:rPr>
                <w:szCs w:val="22"/>
              </w:rPr>
            </w:pPr>
            <w:r w:rsidRPr="00971BA5">
              <w:rPr>
                <w:szCs w:val="22"/>
              </w:rPr>
              <w:t>Module [g</w:t>
            </w:r>
            <w:r w:rsidR="00F7635C" w:rsidRPr="00971BA5">
              <w:rPr>
                <w:szCs w:val="22"/>
              </w:rPr>
              <w:t xml:space="preserve"> </w:t>
            </w:r>
            <w:r w:rsidRPr="00971BA5">
              <w:rPr>
                <w:szCs w:val="22"/>
              </w:rPr>
              <w:t>mm/°C]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294F1AD"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7082ADA"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60BF17"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D8FDAA7" w14:textId="77777777" w:rsidR="00B421CC" w:rsidRPr="00971BA5" w:rsidRDefault="00B421CC" w:rsidP="00B421CC">
            <w:pPr>
              <w:jc w:val="center"/>
              <w:rPr>
                <w:szCs w:val="22"/>
              </w:rPr>
            </w:pPr>
            <w:r w:rsidRPr="00971BA5">
              <w:rPr>
                <w:szCs w:val="22"/>
              </w:rPr>
              <w:t>0.63</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C417E7"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D5CD96"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CD712"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913B6BC" w14:textId="77777777" w:rsidR="00B421CC" w:rsidRPr="00971BA5" w:rsidRDefault="00B421CC" w:rsidP="00B421CC">
            <w:pPr>
              <w:jc w:val="center"/>
              <w:rPr>
                <w:szCs w:val="22"/>
              </w:rPr>
            </w:pPr>
            <w:r w:rsidRPr="00971BA5">
              <w:rPr>
                <w:szCs w:val="22"/>
              </w:rPr>
              <w:t>1.24</w:t>
            </w:r>
          </w:p>
        </w:tc>
      </w:tr>
      <w:tr w:rsidR="00A5049F" w:rsidRPr="00A5049F" w14:paraId="1AF9105D"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D97609E"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362820F" w14:textId="48BE7F7B"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524729B"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24D997E"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6067A46"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18DA0E0"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619C3A"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8B3114B"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8AB5B3D"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0D809B4" w14:textId="77777777" w:rsidR="00B421CC" w:rsidRPr="00971BA5" w:rsidRDefault="00B421CC" w:rsidP="00B421CC">
            <w:pPr>
              <w:jc w:val="center"/>
              <w:rPr>
                <w:szCs w:val="22"/>
              </w:rPr>
            </w:pPr>
            <w:r w:rsidRPr="00971BA5">
              <w:rPr>
                <w:szCs w:val="22"/>
              </w:rPr>
              <w:t>180.00</w:t>
            </w:r>
          </w:p>
        </w:tc>
      </w:tr>
      <w:tr w:rsidR="00A5049F" w:rsidRPr="00A5049F" w14:paraId="14E96A91" w14:textId="77777777" w:rsidTr="004A339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FF58EAF"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A6FB3AD"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4CE77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3587E1F"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4EB4674"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0FA85CA"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5EB725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48D88C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C45390"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AC6BA64" w14:textId="77777777" w:rsidR="00B421CC" w:rsidRPr="00971BA5" w:rsidRDefault="00B421CC" w:rsidP="00B421CC">
            <w:pPr>
              <w:jc w:val="center"/>
              <w:rPr>
                <w:szCs w:val="22"/>
              </w:rPr>
            </w:pPr>
          </w:p>
        </w:tc>
      </w:tr>
      <w:tr w:rsidR="00A5049F" w:rsidRPr="00A5049F" w14:paraId="5B50D67A" w14:textId="77777777" w:rsidTr="004A339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9AA0727" w14:textId="77777777" w:rsidR="00B421CC" w:rsidRPr="00971BA5" w:rsidRDefault="00B421CC" w:rsidP="00B421CC">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AE15222" w14:textId="743CFE2F" w:rsidR="00B421CC" w:rsidRPr="00971BA5" w:rsidRDefault="006A2FF3" w:rsidP="00B421CC">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275"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118E2ED" w14:textId="77777777" w:rsidR="00B421CC" w:rsidRPr="00971BA5" w:rsidRDefault="00B421CC" w:rsidP="00B421CC">
            <w:pPr>
              <w:jc w:val="center"/>
              <w:rPr>
                <w:szCs w:val="22"/>
              </w:rPr>
            </w:pPr>
            <w:r w:rsidRPr="00971BA5">
              <w:rPr>
                <w:szCs w:val="22"/>
              </w:rPr>
              <w:t>0.014</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2C6929D" w14:textId="77777777" w:rsidR="00B421CC" w:rsidRPr="00971BA5" w:rsidRDefault="00B421CC" w:rsidP="00B421CC">
            <w:pPr>
              <w:jc w:val="center"/>
              <w:rPr>
                <w:szCs w:val="22"/>
              </w:rPr>
            </w:pPr>
            <w:r w:rsidRPr="00971BA5">
              <w:rPr>
                <w:szCs w:val="22"/>
              </w:rPr>
              <w:t>0.018</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6F355D1" w14:textId="77777777" w:rsidR="00B421CC" w:rsidRPr="00971BA5" w:rsidRDefault="00B421CC" w:rsidP="00B421CC">
            <w:pPr>
              <w:jc w:val="center"/>
              <w:rPr>
                <w:szCs w:val="22"/>
              </w:rPr>
            </w:pPr>
            <w:r w:rsidRPr="00971BA5">
              <w:rPr>
                <w:szCs w:val="22"/>
              </w:rPr>
              <w:t>0.022</w:t>
            </w:r>
          </w:p>
        </w:tc>
        <w:tc>
          <w:tcPr>
            <w:tcW w:w="1276"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20302964" w14:textId="77777777" w:rsidR="00B421CC" w:rsidRPr="00971BA5" w:rsidRDefault="00B421CC" w:rsidP="00B421CC">
            <w:pPr>
              <w:jc w:val="center"/>
              <w:rPr>
                <w:szCs w:val="22"/>
              </w:rPr>
            </w:pPr>
            <w:r w:rsidRPr="00971BA5">
              <w:rPr>
                <w:szCs w:val="22"/>
              </w:rPr>
              <w:t>0.028</w:t>
            </w:r>
          </w:p>
        </w:tc>
        <w:tc>
          <w:tcPr>
            <w:tcW w:w="1313"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2B09B78" w14:textId="77777777" w:rsidR="00B421CC" w:rsidRPr="00971BA5" w:rsidRDefault="00B421CC" w:rsidP="00B421CC">
            <w:pPr>
              <w:jc w:val="center"/>
              <w:rPr>
                <w:szCs w:val="22"/>
              </w:rPr>
            </w:pPr>
            <w:r w:rsidRPr="00971BA5">
              <w:rPr>
                <w:szCs w:val="22"/>
              </w:rPr>
              <w:t>0.030</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C4948FF" w14:textId="77777777" w:rsidR="00B421CC" w:rsidRPr="00971BA5" w:rsidRDefault="00B421CC" w:rsidP="00B421CC">
            <w:pPr>
              <w:jc w:val="center"/>
              <w:rPr>
                <w:szCs w:val="22"/>
              </w:rPr>
            </w:pPr>
            <w:r w:rsidRPr="00971BA5">
              <w:rPr>
                <w:szCs w:val="22"/>
              </w:rPr>
              <w:t>0.058</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28248F6" w14:textId="77777777" w:rsidR="00B421CC" w:rsidRPr="00971BA5" w:rsidRDefault="00B421CC" w:rsidP="00B421CC">
            <w:pPr>
              <w:jc w:val="center"/>
              <w:rPr>
                <w:szCs w:val="22"/>
              </w:rPr>
            </w:pPr>
            <w:r w:rsidRPr="00971BA5">
              <w:rPr>
                <w:szCs w:val="22"/>
              </w:rPr>
              <w:t>0.088</w:t>
            </w:r>
          </w:p>
        </w:tc>
        <w:tc>
          <w:tcPr>
            <w:tcW w:w="1314"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B35D59D" w14:textId="77777777" w:rsidR="00B421CC" w:rsidRPr="00971BA5" w:rsidRDefault="00B421CC" w:rsidP="00B421CC">
            <w:pPr>
              <w:jc w:val="center"/>
              <w:rPr>
                <w:szCs w:val="22"/>
              </w:rPr>
            </w:pPr>
            <w:r w:rsidRPr="00971BA5">
              <w:rPr>
                <w:szCs w:val="22"/>
              </w:rPr>
              <w:t>0.115</w:t>
            </w:r>
          </w:p>
        </w:tc>
      </w:tr>
    </w:tbl>
    <w:p w14:paraId="3A2FC559" w14:textId="4BCC8AC9" w:rsidR="00B01EBF" w:rsidRDefault="00B01EBF" w:rsidP="00B429DC"/>
    <w:p w14:paraId="55B2BF4C" w14:textId="77777777" w:rsidR="00B01EBF" w:rsidRDefault="00B01EBF" w:rsidP="00B429DC"/>
    <w:p w14:paraId="4561A9E4" w14:textId="77777777" w:rsidR="00B01EBF" w:rsidRDefault="00B01EBF" w:rsidP="00B429DC"/>
    <w:p w14:paraId="5929FFDD" w14:textId="77777777" w:rsidR="00B421CC" w:rsidRDefault="00B421CC" w:rsidP="00B429DC"/>
    <w:p w14:paraId="3873240C" w14:textId="77777777" w:rsidR="00B421CC" w:rsidRDefault="00B421CC" w:rsidP="00B429DC"/>
    <w:p w14:paraId="343AB8B3" w14:textId="77777777" w:rsidR="00B421CC" w:rsidRDefault="00B421CC" w:rsidP="00B429DC"/>
    <w:p w14:paraId="46BFE1DC" w14:textId="533FEF8C" w:rsidR="001162F6" w:rsidRDefault="001162F6" w:rsidP="001162F6">
      <w:pPr>
        <w:pStyle w:val="Lgende"/>
        <w:keepNext/>
        <w:spacing w:before="240" w:after="120"/>
        <w:jc w:val="center"/>
        <w:rPr>
          <w:i w:val="0"/>
          <w:noProof/>
          <w:sz w:val="28"/>
        </w:rPr>
      </w:pPr>
      <w:bookmarkStart w:id="3700" w:name="_Toc536800618"/>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2</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bookmarkEnd w:id="3700"/>
    </w:p>
    <w:p w14:paraId="2F0F9FEB" w14:textId="77777777" w:rsidR="00187AFA" w:rsidRDefault="00187AFA" w:rsidP="00501955">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501955" w:rsidRPr="00A5049F" w14:paraId="6E662772"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4502192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C8ACBFE" w14:textId="77777777" w:rsidR="00501955" w:rsidRPr="00971BA5" w:rsidRDefault="00501955"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89099B9" w14:textId="147138A6" w:rsidR="00501955" w:rsidRPr="00971BA5" w:rsidRDefault="00501955" w:rsidP="00501955">
            <w:pPr>
              <w:jc w:val="center"/>
              <w:rPr>
                <w:szCs w:val="22"/>
              </w:rPr>
            </w:pPr>
            <w:r w:rsidRPr="00971BA5">
              <w:rPr>
                <w:szCs w:val="22"/>
              </w:rPr>
              <w:t>Approche Analytique Améliorée</w:t>
            </w:r>
          </w:p>
        </w:tc>
      </w:tr>
      <w:tr w:rsidR="00501955" w:rsidRPr="00A5049F" w14:paraId="27D9CF80" w14:textId="77777777" w:rsidTr="00501955">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004271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A5B8B53" w14:textId="77777777" w:rsidR="00501955" w:rsidRPr="00971BA5" w:rsidRDefault="00501955"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ECC1F4D" w14:textId="42BDD3B0" w:rsidR="00501955" w:rsidRPr="00971BA5" w:rsidRDefault="00501955" w:rsidP="00E17D7D">
            <w:pPr>
              <w:jc w:val="center"/>
              <w:rPr>
                <w:szCs w:val="22"/>
              </w:rPr>
            </w:pPr>
            <w:r>
              <w:rPr>
                <w:szCs w:val="22"/>
              </w:rPr>
              <w:t>7500</w:t>
            </w:r>
          </w:p>
        </w:tc>
      </w:tr>
      <w:tr w:rsidR="00BE191B" w:rsidRPr="00A5049F" w14:paraId="772E9CE7"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FA252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C70708F" w14:textId="77777777" w:rsidR="00BE191B" w:rsidRPr="00971BA5" w:rsidRDefault="00BE191B" w:rsidP="00BE191B">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9AEF8C" w14:textId="7035F6AF" w:rsidR="00BE191B" w:rsidRPr="00971BA5" w:rsidRDefault="00BE191B" w:rsidP="00BE191B">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E4A049" w14:textId="46D0D3F9" w:rsidR="00BE191B" w:rsidRPr="00971BA5" w:rsidRDefault="00BE191B" w:rsidP="00BE191B">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E5BC80" w14:textId="20784BB9" w:rsidR="00BE191B" w:rsidRPr="00971BA5" w:rsidRDefault="00BE191B" w:rsidP="00BE191B">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37D6C3D" w14:textId="4075D348" w:rsidR="00BE191B" w:rsidRPr="00971BA5" w:rsidRDefault="00BE191B" w:rsidP="00BE191B">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DAE5606" w14:textId="7D307431" w:rsidR="00BE191B" w:rsidRPr="00971BA5" w:rsidRDefault="00BE191B" w:rsidP="00BE191B">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26F362" w14:textId="10FF9456" w:rsidR="00BE191B" w:rsidRPr="00971BA5" w:rsidRDefault="00BE191B" w:rsidP="00BE191B">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5A7F353" w14:textId="33F7BE68" w:rsidR="00BE191B" w:rsidRPr="00971BA5" w:rsidRDefault="00BE191B" w:rsidP="00BE191B">
            <w:pPr>
              <w:jc w:val="center"/>
              <w:rPr>
                <w:szCs w:val="22"/>
              </w:rPr>
            </w:pPr>
            <w:r>
              <w:rPr>
                <w:rFonts w:cs="Arial"/>
                <w:color w:val="000000" w:themeColor="dark1"/>
                <w:kern w:val="24"/>
                <w:szCs w:val="22"/>
              </w:rPr>
              <w:t>220</w:t>
            </w:r>
          </w:p>
        </w:tc>
      </w:tr>
      <w:tr w:rsidR="00BE191B" w:rsidRPr="00A5049F" w14:paraId="0E403154"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2463D62"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ADAEFE"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1F30AD" w14:textId="2119A4D4"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9B0DA1" w14:textId="5CA3200E"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B66967B" w14:textId="336F1210"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A7CC7A" w14:textId="013E77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5C5A2F" w14:textId="5EF4BA7F"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FC8C34" w14:textId="366DC3E9"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AD2A63C" w14:textId="538043AF" w:rsidR="00BE191B" w:rsidRPr="00971BA5" w:rsidRDefault="00BE191B" w:rsidP="00BE191B">
            <w:pPr>
              <w:jc w:val="center"/>
              <w:rPr>
                <w:szCs w:val="22"/>
              </w:rPr>
            </w:pPr>
            <w:r>
              <w:rPr>
                <w:rFonts w:cs="Arial"/>
                <w:color w:val="000000" w:themeColor="dark1"/>
                <w:kern w:val="24"/>
                <w:szCs w:val="22"/>
              </w:rPr>
              <w:t>180.00</w:t>
            </w:r>
          </w:p>
        </w:tc>
      </w:tr>
      <w:tr w:rsidR="00BE191B" w:rsidRPr="00A5049F" w14:paraId="71D2244B"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B11BB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80F7CC" w14:textId="77777777" w:rsidR="00BE191B" w:rsidRPr="00971BA5" w:rsidRDefault="00BE191B" w:rsidP="00BE191B">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AF2F6A" w14:textId="06B04F21" w:rsidR="00BE191B" w:rsidRPr="00971BA5" w:rsidRDefault="00BE191B" w:rsidP="00BE191B">
            <w:pPr>
              <w:jc w:val="center"/>
              <w:rPr>
                <w:szCs w:val="22"/>
              </w:rPr>
            </w:pPr>
            <w:r>
              <w:rPr>
                <w:rFonts w:cs="Arial"/>
                <w:color w:val="000000" w:themeColor="dark1"/>
                <w:kern w:val="24"/>
                <w:szCs w:val="22"/>
              </w:rPr>
              <w:t>29.21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BADB55" w14:textId="682BBCE7" w:rsidR="00BE191B" w:rsidRPr="00971BA5" w:rsidRDefault="00BE191B" w:rsidP="00BE191B">
            <w:pPr>
              <w:jc w:val="center"/>
              <w:rPr>
                <w:szCs w:val="22"/>
              </w:rPr>
            </w:pPr>
            <w:r>
              <w:rPr>
                <w:rFonts w:cs="Arial"/>
                <w:color w:val="000000" w:themeColor="dark1"/>
                <w:kern w:val="24"/>
                <w:szCs w:val="22"/>
              </w:rPr>
              <w:t>34.45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7D4650" w14:textId="64703EE1" w:rsidR="00BE191B" w:rsidRPr="00971BA5" w:rsidRDefault="00BE191B" w:rsidP="00BE191B">
            <w:pPr>
              <w:jc w:val="center"/>
              <w:rPr>
                <w:szCs w:val="22"/>
              </w:rPr>
            </w:pPr>
            <w:r>
              <w:rPr>
                <w:rFonts w:cs="Arial"/>
                <w:color w:val="000000" w:themeColor="dark1"/>
                <w:kern w:val="24"/>
                <w:szCs w:val="22"/>
              </w:rPr>
              <w:t>39.80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0FF3D43" w14:textId="65D29CE0" w:rsidR="00BE191B" w:rsidRPr="00971BA5" w:rsidRDefault="00BE191B" w:rsidP="00BE191B">
            <w:pPr>
              <w:jc w:val="center"/>
              <w:rPr>
                <w:szCs w:val="22"/>
              </w:rPr>
            </w:pPr>
            <w:r>
              <w:rPr>
                <w:rFonts w:cs="Arial"/>
                <w:color w:val="000000" w:themeColor="dark1"/>
                <w:kern w:val="24"/>
                <w:szCs w:val="22"/>
              </w:rPr>
              <w:t>45.77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DDF0C7" w14:textId="37477202" w:rsidR="00BE191B" w:rsidRPr="00971BA5" w:rsidRDefault="00BE191B" w:rsidP="00BE191B">
            <w:pPr>
              <w:jc w:val="center"/>
              <w:rPr>
                <w:szCs w:val="22"/>
              </w:rPr>
            </w:pPr>
            <w:r>
              <w:rPr>
                <w:rFonts w:cs="Arial"/>
                <w:color w:val="000000" w:themeColor="dark1"/>
                <w:kern w:val="24"/>
                <w:szCs w:val="22"/>
              </w:rPr>
              <w:t>52.63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6B0066" w14:textId="1673E07D" w:rsidR="00BE191B" w:rsidRPr="00971BA5" w:rsidRDefault="00BE191B" w:rsidP="00BE191B">
            <w:pPr>
              <w:jc w:val="center"/>
              <w:rPr>
                <w:szCs w:val="22"/>
              </w:rPr>
            </w:pPr>
            <w:r>
              <w:rPr>
                <w:rFonts w:cs="Arial"/>
                <w:color w:val="000000" w:themeColor="dark1"/>
                <w:kern w:val="24"/>
                <w:szCs w:val="22"/>
              </w:rPr>
              <w:t>60.01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9C19085" w14:textId="6FBB4FF1" w:rsidR="00BE191B" w:rsidRPr="00971BA5" w:rsidRDefault="00BE191B" w:rsidP="00BE191B">
            <w:pPr>
              <w:jc w:val="center"/>
              <w:rPr>
                <w:szCs w:val="22"/>
              </w:rPr>
            </w:pPr>
            <w:r>
              <w:rPr>
                <w:rFonts w:cs="Arial"/>
                <w:color w:val="000000" w:themeColor="dark1"/>
                <w:kern w:val="24"/>
                <w:szCs w:val="22"/>
              </w:rPr>
              <w:t>68.21</w:t>
            </w:r>
          </w:p>
        </w:tc>
      </w:tr>
      <w:tr w:rsidR="00BE191B" w:rsidRPr="00A5049F" w14:paraId="6AE16A9C"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5C73341"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6060E91"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69B53C" w14:textId="383AEA50" w:rsidR="00BE191B" w:rsidRPr="00971BA5" w:rsidRDefault="00BE191B" w:rsidP="00BE191B">
            <w:pPr>
              <w:jc w:val="center"/>
              <w:rPr>
                <w:szCs w:val="22"/>
              </w:rPr>
            </w:pPr>
            <w:r>
              <w:rPr>
                <w:rFonts w:cs="Arial"/>
                <w:color w:val="000000" w:themeColor="dark1"/>
                <w:kern w:val="24"/>
                <w:szCs w:val="22"/>
              </w:rPr>
              <w:t>19.46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A6922" w14:textId="5CDD7485" w:rsidR="00BE191B" w:rsidRPr="00971BA5" w:rsidRDefault="00BE191B" w:rsidP="00BE191B">
            <w:pPr>
              <w:jc w:val="center"/>
              <w:rPr>
                <w:szCs w:val="22"/>
              </w:rPr>
            </w:pPr>
            <w:r>
              <w:rPr>
                <w:rFonts w:cs="Arial"/>
                <w:color w:val="000000" w:themeColor="dark1"/>
                <w:kern w:val="24"/>
                <w:szCs w:val="22"/>
              </w:rPr>
              <w:t>17.98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8008E1" w14:textId="4C629BD6" w:rsidR="00BE191B" w:rsidRPr="00971BA5" w:rsidRDefault="00BE191B" w:rsidP="00BE191B">
            <w:pPr>
              <w:jc w:val="center"/>
              <w:rPr>
                <w:szCs w:val="22"/>
              </w:rPr>
            </w:pPr>
            <w:r>
              <w:rPr>
                <w:rFonts w:cs="Arial"/>
                <w:color w:val="000000" w:themeColor="dark1"/>
                <w:kern w:val="24"/>
                <w:szCs w:val="22"/>
              </w:rPr>
              <w:t>16.37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4CE17D2C" w14:textId="0F1D4438" w:rsidR="00BE191B" w:rsidRPr="00971BA5" w:rsidRDefault="00BE191B" w:rsidP="00BE191B">
            <w:pPr>
              <w:jc w:val="center"/>
              <w:rPr>
                <w:szCs w:val="22"/>
              </w:rPr>
            </w:pPr>
            <w:r>
              <w:rPr>
                <w:rFonts w:cs="Arial"/>
                <w:color w:val="000000" w:themeColor="dark1"/>
                <w:kern w:val="24"/>
                <w:szCs w:val="22"/>
              </w:rPr>
              <w:t>14.13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8BEE3C" w14:textId="4A2E74C9" w:rsidR="00BE191B" w:rsidRPr="00971BA5" w:rsidRDefault="00BE191B" w:rsidP="00BE191B">
            <w:pPr>
              <w:jc w:val="center"/>
              <w:rPr>
                <w:szCs w:val="22"/>
              </w:rPr>
            </w:pPr>
            <w:r>
              <w:rPr>
                <w:rFonts w:cs="Arial"/>
                <w:color w:val="000000" w:themeColor="dark1"/>
                <w:kern w:val="24"/>
                <w:szCs w:val="22"/>
              </w:rPr>
              <w:t>11.93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F20D3" w14:textId="720FE612" w:rsidR="00BE191B" w:rsidRPr="00971BA5" w:rsidRDefault="00BE191B" w:rsidP="00BE191B">
            <w:pPr>
              <w:jc w:val="center"/>
              <w:rPr>
                <w:szCs w:val="22"/>
              </w:rPr>
            </w:pPr>
            <w:r>
              <w:rPr>
                <w:rFonts w:cs="Arial"/>
                <w:color w:val="000000" w:themeColor="dark1"/>
                <w:kern w:val="24"/>
                <w:szCs w:val="22"/>
              </w:rPr>
              <w:t>10.31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6FB89C7" w14:textId="2A28040C" w:rsidR="00BE191B" w:rsidRPr="00971BA5" w:rsidRDefault="00BE191B" w:rsidP="00BE191B">
            <w:pPr>
              <w:jc w:val="center"/>
              <w:rPr>
                <w:szCs w:val="22"/>
              </w:rPr>
            </w:pPr>
            <w:r>
              <w:rPr>
                <w:rFonts w:cs="Arial"/>
                <w:color w:val="000000" w:themeColor="dark1"/>
                <w:kern w:val="24"/>
                <w:szCs w:val="22"/>
              </w:rPr>
              <w:t>8.87</w:t>
            </w:r>
          </w:p>
        </w:tc>
      </w:tr>
      <w:tr w:rsidR="00BE191B" w:rsidRPr="00A5049F" w14:paraId="4EDD6707"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4C3E24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9CC7E28" w14:textId="77777777" w:rsidR="00BE191B" w:rsidRPr="00971BA5" w:rsidRDefault="00BE191B" w:rsidP="00BE191B">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109F7F" w14:textId="3A05A3BF" w:rsidR="00BE191B" w:rsidRPr="00971BA5" w:rsidRDefault="00BE191B" w:rsidP="00BE191B">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C3923F" w14:textId="751FDB67" w:rsidR="00BE191B" w:rsidRPr="00971BA5" w:rsidRDefault="00BE191B" w:rsidP="00BE191B">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CE3CD3" w14:textId="0DB5FF4D" w:rsidR="00BE191B" w:rsidRPr="00971BA5" w:rsidRDefault="00BE191B" w:rsidP="00BE191B">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003E7F" w14:textId="6EFA03BF" w:rsidR="00BE191B" w:rsidRPr="00971BA5" w:rsidRDefault="00BE191B" w:rsidP="00BE191B">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96A71CA" w14:textId="19FAF50E" w:rsidR="00BE191B" w:rsidRPr="00971BA5" w:rsidRDefault="00BE191B" w:rsidP="00BE191B">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C428E" w14:textId="1E02CD74" w:rsidR="00BE191B" w:rsidRPr="00971BA5" w:rsidRDefault="00BE191B" w:rsidP="00BE191B">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19A7DEA" w14:textId="0598BD13" w:rsidR="00BE191B" w:rsidRPr="00971BA5" w:rsidRDefault="00BE191B" w:rsidP="00BE191B">
            <w:pPr>
              <w:jc w:val="center"/>
              <w:rPr>
                <w:szCs w:val="22"/>
              </w:rPr>
            </w:pPr>
            <w:r>
              <w:rPr>
                <w:rFonts w:cs="Arial"/>
                <w:color w:val="000000" w:themeColor="dark1"/>
                <w:kern w:val="24"/>
                <w:szCs w:val="22"/>
              </w:rPr>
              <w:t>15.55</w:t>
            </w:r>
          </w:p>
        </w:tc>
      </w:tr>
      <w:tr w:rsidR="00BE191B" w:rsidRPr="00A5049F" w14:paraId="14214138"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1EC65C79"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D65B22"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C7304A3" w14:textId="6CBBFC5A" w:rsidR="00BE191B" w:rsidRPr="00971BA5" w:rsidRDefault="00BE191B" w:rsidP="00BE191B">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385C085" w14:textId="0D93800C" w:rsidR="00BE191B" w:rsidRPr="00971BA5" w:rsidRDefault="00BE191B" w:rsidP="00BE191B">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D37B051" w14:textId="26FEE1DF" w:rsidR="00BE191B" w:rsidRPr="00971BA5" w:rsidRDefault="00BE191B" w:rsidP="00BE191B">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0C73F2F6" w14:textId="0197E226"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73C919F" w14:textId="2B1587E2"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9AB5AD3" w14:textId="5AC8D606" w:rsidR="00BE191B" w:rsidRPr="00971BA5" w:rsidRDefault="00BE191B" w:rsidP="00BE191B">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4FB9F76" w14:textId="34D22E1B" w:rsidR="00BE191B" w:rsidRPr="00971BA5" w:rsidRDefault="00BE191B" w:rsidP="00BE191B">
            <w:pPr>
              <w:jc w:val="center"/>
              <w:rPr>
                <w:szCs w:val="22"/>
              </w:rPr>
            </w:pPr>
            <w:r>
              <w:rPr>
                <w:rFonts w:cs="Arial"/>
                <w:color w:val="000000" w:themeColor="dark1"/>
                <w:kern w:val="24"/>
                <w:szCs w:val="22"/>
              </w:rPr>
              <w:t>347.50</w:t>
            </w:r>
          </w:p>
        </w:tc>
      </w:tr>
      <w:tr w:rsidR="00BE191B" w:rsidRPr="00A5049F" w14:paraId="44DC6B18"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CFC288"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66B64B"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26C41B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328C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160AB"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7246674B"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F5AD0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8FB6D90"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F8B7A38" w14:textId="77777777" w:rsidR="00BE191B" w:rsidRPr="00971BA5" w:rsidRDefault="00BE191B" w:rsidP="00BE191B">
            <w:pPr>
              <w:jc w:val="center"/>
              <w:rPr>
                <w:szCs w:val="22"/>
              </w:rPr>
            </w:pPr>
          </w:p>
        </w:tc>
      </w:tr>
      <w:tr w:rsidR="00BE191B" w:rsidRPr="00A5049F" w14:paraId="60687CD4"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055843"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17F117" w14:textId="77777777" w:rsidR="00BE191B" w:rsidRPr="00971BA5" w:rsidRDefault="00BE191B" w:rsidP="00BE191B">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889E4D" w14:textId="6709DA95"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2DCA7D" w14:textId="03D0EDB3"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BDF813" w14:textId="664943DD" w:rsidR="00BE191B" w:rsidRPr="00971BA5" w:rsidRDefault="00BE191B" w:rsidP="00BE191B">
            <w:pPr>
              <w:jc w:val="center"/>
              <w:rPr>
                <w:szCs w:val="22"/>
              </w:rPr>
            </w:pPr>
            <w:r>
              <w:rPr>
                <w:rFonts w:cs="Arial"/>
                <w:color w:val="000000" w:themeColor="dark1"/>
                <w:kern w:val="24"/>
                <w:szCs w:val="22"/>
              </w:rPr>
              <w:t>0.28</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9E2C27F" w14:textId="32B15B58"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4C7AEC" w14:textId="71052A49"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148216" w14:textId="622C04BB" w:rsidR="00BE191B" w:rsidRPr="00971BA5" w:rsidRDefault="00BE191B" w:rsidP="00BE191B">
            <w:pPr>
              <w:jc w:val="center"/>
              <w:rPr>
                <w:szCs w:val="22"/>
              </w:rPr>
            </w:pPr>
            <w:r>
              <w:rPr>
                <w:rFonts w:cs="Arial"/>
                <w:color w:val="000000" w:themeColor="dark1"/>
                <w:kern w:val="24"/>
                <w:szCs w:val="22"/>
              </w:rPr>
              <w:t>0.30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FB1BB39" w14:textId="1B38D23D" w:rsidR="00BE191B" w:rsidRPr="00971BA5" w:rsidRDefault="00BE191B" w:rsidP="00BE191B">
            <w:pPr>
              <w:jc w:val="center"/>
              <w:rPr>
                <w:szCs w:val="22"/>
              </w:rPr>
            </w:pPr>
            <w:r>
              <w:rPr>
                <w:rFonts w:cs="Arial"/>
                <w:color w:val="000000" w:themeColor="dark1"/>
                <w:kern w:val="24"/>
                <w:szCs w:val="22"/>
              </w:rPr>
              <w:t>0.31</w:t>
            </w:r>
          </w:p>
        </w:tc>
      </w:tr>
      <w:tr w:rsidR="00BE191B" w:rsidRPr="00A5049F" w14:paraId="07DC86B5"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389CC6D"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742B4A"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DB0D8" w14:textId="34DE0B43" w:rsidR="00BE191B" w:rsidRPr="00971BA5" w:rsidRDefault="00BE191B" w:rsidP="00BE191B">
            <w:pPr>
              <w:jc w:val="center"/>
              <w:rPr>
                <w:szCs w:val="22"/>
              </w:rPr>
            </w:pPr>
            <w:r>
              <w:rPr>
                <w:rFonts w:cs="Arial"/>
                <w:color w:val="000000" w:themeColor="dark1"/>
                <w:kern w:val="24"/>
                <w:szCs w:val="22"/>
              </w:rPr>
              <w:t>-160.54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6604CA" w14:textId="7B67C7C3" w:rsidR="00BE191B" w:rsidRPr="00971BA5" w:rsidRDefault="00BE191B" w:rsidP="00BE191B">
            <w:pPr>
              <w:jc w:val="center"/>
              <w:rPr>
                <w:szCs w:val="22"/>
              </w:rPr>
            </w:pPr>
            <w:r>
              <w:rPr>
                <w:rFonts w:cs="Arial"/>
                <w:color w:val="000000" w:themeColor="dark1"/>
                <w:kern w:val="24"/>
                <w:szCs w:val="22"/>
              </w:rPr>
              <w:t>-162.02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D2ADAB" w14:textId="38B1B236" w:rsidR="00BE191B" w:rsidRPr="00971BA5" w:rsidRDefault="00BE191B" w:rsidP="00BE191B">
            <w:pPr>
              <w:jc w:val="center"/>
              <w:rPr>
                <w:szCs w:val="22"/>
              </w:rPr>
            </w:pPr>
            <w:r>
              <w:rPr>
                <w:rFonts w:cs="Arial"/>
                <w:color w:val="000000" w:themeColor="dark1"/>
                <w:kern w:val="24"/>
                <w:szCs w:val="22"/>
              </w:rPr>
              <w:t>-163.63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A5D75BA" w14:textId="0CCB2792" w:rsidR="00BE191B" w:rsidRPr="00971BA5" w:rsidRDefault="00BE191B" w:rsidP="00BE191B">
            <w:pPr>
              <w:jc w:val="center"/>
              <w:rPr>
                <w:szCs w:val="22"/>
              </w:rPr>
            </w:pPr>
            <w:r>
              <w:rPr>
                <w:rFonts w:cs="Arial"/>
                <w:color w:val="000000" w:themeColor="dark1"/>
                <w:kern w:val="24"/>
                <w:szCs w:val="22"/>
              </w:rPr>
              <w:t>-165.87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7A3D1C" w14:textId="3A4B0D3C" w:rsidR="00BE191B" w:rsidRPr="00971BA5" w:rsidRDefault="00BE191B" w:rsidP="00BE191B">
            <w:pPr>
              <w:jc w:val="center"/>
              <w:rPr>
                <w:szCs w:val="22"/>
              </w:rPr>
            </w:pPr>
            <w:r>
              <w:rPr>
                <w:rFonts w:cs="Arial"/>
                <w:color w:val="000000" w:themeColor="dark1"/>
                <w:kern w:val="24"/>
                <w:szCs w:val="22"/>
              </w:rPr>
              <w:t>-168.07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871B2A" w14:textId="11B26150" w:rsidR="00BE191B" w:rsidRPr="00971BA5" w:rsidRDefault="00BE191B" w:rsidP="00BE191B">
            <w:pPr>
              <w:jc w:val="center"/>
              <w:rPr>
                <w:szCs w:val="22"/>
              </w:rPr>
            </w:pPr>
            <w:r>
              <w:rPr>
                <w:rFonts w:cs="Arial"/>
                <w:color w:val="000000" w:themeColor="dark1"/>
                <w:kern w:val="24"/>
                <w:szCs w:val="22"/>
              </w:rPr>
              <w:t>-169.69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378AEF3" w14:textId="113B2BF3" w:rsidR="00BE191B" w:rsidRPr="00971BA5" w:rsidRDefault="00BE191B" w:rsidP="00BE191B">
            <w:pPr>
              <w:jc w:val="center"/>
              <w:rPr>
                <w:szCs w:val="22"/>
              </w:rPr>
            </w:pPr>
            <w:r>
              <w:rPr>
                <w:rFonts w:cs="Arial"/>
                <w:color w:val="000000" w:themeColor="dark1"/>
                <w:kern w:val="24"/>
                <w:szCs w:val="22"/>
              </w:rPr>
              <w:t>-171.13</w:t>
            </w:r>
          </w:p>
        </w:tc>
      </w:tr>
      <w:tr w:rsidR="00BE191B" w:rsidRPr="00A5049F" w14:paraId="0121D118"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2288CD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B0120F" w14:textId="77777777" w:rsidR="00BE191B" w:rsidRPr="00971BA5" w:rsidRDefault="00BE191B" w:rsidP="00BE191B">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B1B03F" w14:textId="10DC684B" w:rsidR="00BE191B" w:rsidRPr="00971BA5" w:rsidRDefault="00BE191B" w:rsidP="00BE191B">
            <w:pPr>
              <w:jc w:val="center"/>
              <w:rPr>
                <w:szCs w:val="22"/>
              </w:rPr>
            </w:pPr>
            <w:r>
              <w:rPr>
                <w:rFonts w:cs="Arial"/>
                <w:color w:val="000000" w:themeColor="dark1"/>
                <w:kern w:val="24"/>
                <w:szCs w:val="22"/>
              </w:rPr>
              <w:t>0.16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C3692F" w14:textId="0E36840C" w:rsidR="00BE191B" w:rsidRPr="00971BA5" w:rsidRDefault="00BE191B" w:rsidP="00BE191B">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A6F323" w14:textId="7A4D6D42" w:rsidR="00BE191B" w:rsidRPr="00971BA5" w:rsidRDefault="00BE191B" w:rsidP="00BE191B">
            <w:pPr>
              <w:jc w:val="center"/>
              <w:rPr>
                <w:szCs w:val="22"/>
              </w:rPr>
            </w:pPr>
            <w:r>
              <w:rPr>
                <w:rFonts w:cs="Arial"/>
                <w:color w:val="000000" w:themeColor="dark1"/>
                <w:kern w:val="24"/>
                <w:szCs w:val="22"/>
              </w:rPr>
              <w:t>0.18</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2CA4EFF" w14:textId="57C5CA65"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4558D7" w14:textId="412D0412"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6DFF87" w14:textId="2384B306" w:rsidR="00BE191B" w:rsidRPr="00971BA5" w:rsidRDefault="00BE191B" w:rsidP="00BE191B">
            <w:pPr>
              <w:jc w:val="center"/>
              <w:rPr>
                <w:szCs w:val="22"/>
              </w:rPr>
            </w:pPr>
            <w:r>
              <w:rPr>
                <w:rFonts w:cs="Arial"/>
                <w:color w:val="000000" w:themeColor="dark1"/>
                <w:kern w:val="24"/>
                <w:szCs w:val="22"/>
              </w:rPr>
              <w:t>0.21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3E48727" w14:textId="5EA801BC" w:rsidR="00BE191B" w:rsidRPr="00971BA5" w:rsidRDefault="00BE191B" w:rsidP="00BE191B">
            <w:pPr>
              <w:jc w:val="center"/>
              <w:rPr>
                <w:szCs w:val="22"/>
              </w:rPr>
            </w:pPr>
            <w:r>
              <w:rPr>
                <w:rFonts w:cs="Arial"/>
                <w:color w:val="000000" w:themeColor="dark1"/>
                <w:kern w:val="24"/>
                <w:szCs w:val="22"/>
              </w:rPr>
              <w:t>0.23</w:t>
            </w:r>
          </w:p>
        </w:tc>
      </w:tr>
      <w:tr w:rsidR="00BE191B" w:rsidRPr="00A5049F" w14:paraId="756AF42E"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95F24BE"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114825"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C097E7C" w14:textId="2915CC4E" w:rsidR="00BE191B" w:rsidRPr="00971BA5" w:rsidRDefault="00BE191B" w:rsidP="00BE191B">
            <w:pPr>
              <w:jc w:val="center"/>
              <w:rPr>
                <w:szCs w:val="22"/>
              </w:rPr>
            </w:pPr>
            <w:r>
              <w:rPr>
                <w:rFonts w:cs="Arial"/>
                <w:color w:val="000000" w:themeColor="dark1"/>
                <w:kern w:val="24"/>
                <w:szCs w:val="22"/>
              </w:rPr>
              <w:t>-41.96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461E5E" w14:textId="1FDA9B95" w:rsidR="00BE191B" w:rsidRPr="00971BA5" w:rsidRDefault="00BE191B" w:rsidP="00BE191B">
            <w:pPr>
              <w:jc w:val="center"/>
              <w:rPr>
                <w:szCs w:val="22"/>
              </w:rPr>
            </w:pPr>
            <w:r>
              <w:rPr>
                <w:rFonts w:cs="Arial"/>
                <w:color w:val="000000" w:themeColor="dark1"/>
                <w:kern w:val="24"/>
                <w:szCs w:val="22"/>
              </w:rPr>
              <w:t>-37.48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07F101" w14:textId="36AC81F7" w:rsidR="00BE191B" w:rsidRPr="00971BA5" w:rsidRDefault="00BE191B" w:rsidP="00BE191B">
            <w:pPr>
              <w:jc w:val="center"/>
              <w:rPr>
                <w:szCs w:val="22"/>
              </w:rPr>
            </w:pPr>
            <w:r>
              <w:rPr>
                <w:rFonts w:cs="Arial"/>
                <w:color w:val="000000" w:themeColor="dark1"/>
                <w:kern w:val="24"/>
                <w:szCs w:val="22"/>
              </w:rPr>
              <w:t>-33.87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FB55DED" w14:textId="66DF7132" w:rsidR="00BE191B" w:rsidRPr="00971BA5" w:rsidRDefault="00BE191B" w:rsidP="00BE191B">
            <w:pPr>
              <w:jc w:val="center"/>
              <w:rPr>
                <w:szCs w:val="22"/>
              </w:rPr>
            </w:pPr>
            <w:r>
              <w:rPr>
                <w:rFonts w:cs="Arial"/>
                <w:color w:val="000000" w:themeColor="dark1"/>
                <w:kern w:val="24"/>
                <w:szCs w:val="22"/>
              </w:rPr>
              <w:t>-29.63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1072B" w14:textId="06C72AB4" w:rsidR="00BE191B" w:rsidRPr="00971BA5" w:rsidRDefault="00BE191B" w:rsidP="00BE191B">
            <w:pPr>
              <w:jc w:val="center"/>
              <w:rPr>
                <w:szCs w:val="22"/>
              </w:rPr>
            </w:pPr>
            <w:r>
              <w:rPr>
                <w:rFonts w:cs="Arial"/>
                <w:color w:val="000000" w:themeColor="dark1"/>
                <w:kern w:val="24"/>
                <w:szCs w:val="22"/>
              </w:rPr>
              <w:t>-27.43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DCCDB2" w14:textId="0FB7FE5B" w:rsidR="00BE191B" w:rsidRPr="00971BA5" w:rsidRDefault="00BE191B" w:rsidP="00BE191B">
            <w:pPr>
              <w:jc w:val="center"/>
              <w:rPr>
                <w:szCs w:val="22"/>
              </w:rPr>
            </w:pPr>
            <w:r>
              <w:rPr>
                <w:rFonts w:cs="Arial"/>
                <w:color w:val="000000" w:themeColor="dark1"/>
                <w:kern w:val="24"/>
                <w:szCs w:val="22"/>
              </w:rPr>
              <w:t>-24.81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969A850" w14:textId="0EAC2BD7" w:rsidR="00BE191B" w:rsidRPr="00971BA5" w:rsidRDefault="00BE191B" w:rsidP="00BE191B">
            <w:pPr>
              <w:jc w:val="center"/>
              <w:rPr>
                <w:szCs w:val="22"/>
              </w:rPr>
            </w:pPr>
            <w:r>
              <w:rPr>
                <w:rFonts w:cs="Arial"/>
                <w:color w:val="000000" w:themeColor="dark1"/>
                <w:kern w:val="24"/>
                <w:szCs w:val="22"/>
              </w:rPr>
              <w:t>-21.37</w:t>
            </w:r>
          </w:p>
        </w:tc>
      </w:tr>
      <w:tr w:rsidR="00BE191B" w:rsidRPr="00A5049F" w14:paraId="13452F33"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2670DD"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4C49459" w14:textId="77777777" w:rsidR="00BE191B" w:rsidRPr="00971BA5" w:rsidRDefault="00BE191B" w:rsidP="00BE191B">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47BC770" w14:textId="59A55A6C"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9EFADE" w14:textId="62DDFB0D"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0ACEB3" w14:textId="6D0CAAD2" w:rsidR="00BE191B" w:rsidRPr="00971BA5" w:rsidRDefault="00BE191B" w:rsidP="00BE191B">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2A85768" w14:textId="625CC796"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2E1B54" w14:textId="6D4636B4"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DB4ABE" w14:textId="54414C85"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B7359B3" w14:textId="6345CD20" w:rsidR="00BE191B" w:rsidRPr="00971BA5" w:rsidRDefault="00BE191B" w:rsidP="00BE191B">
            <w:pPr>
              <w:jc w:val="center"/>
              <w:rPr>
                <w:szCs w:val="22"/>
              </w:rPr>
            </w:pPr>
            <w:r>
              <w:rPr>
                <w:rFonts w:cs="Arial"/>
                <w:color w:val="000000" w:themeColor="dark1"/>
                <w:kern w:val="24"/>
                <w:szCs w:val="22"/>
              </w:rPr>
              <w:t>14.841</w:t>
            </w:r>
          </w:p>
        </w:tc>
      </w:tr>
      <w:tr w:rsidR="00BE191B" w:rsidRPr="00A5049F" w14:paraId="4F761F62"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0308514"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06E2A08"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D4F3F9C" w14:textId="7E79D263"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448212F" w14:textId="017305A5"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DD5ED" w14:textId="4FE8F4C6"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5F74B45F" w14:textId="1258CA41"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B388119" w14:textId="75DAFC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1BD54BA" w14:textId="40677BB7"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36E0219C" w14:textId="2EE81F91" w:rsidR="00BE191B" w:rsidRPr="00971BA5" w:rsidRDefault="00BE191B" w:rsidP="00BE191B">
            <w:pPr>
              <w:jc w:val="center"/>
              <w:rPr>
                <w:szCs w:val="22"/>
              </w:rPr>
            </w:pPr>
            <w:r>
              <w:rPr>
                <w:rFonts w:cs="Arial"/>
                <w:color w:val="000000" w:themeColor="dark1"/>
                <w:kern w:val="24"/>
                <w:szCs w:val="22"/>
              </w:rPr>
              <w:t>180.00</w:t>
            </w:r>
          </w:p>
        </w:tc>
      </w:tr>
      <w:tr w:rsidR="00BE191B" w:rsidRPr="00A5049F" w14:paraId="3096EBF7"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9ED7E9"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5CDA8F0"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DD6C7DE"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3BE7C4C"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DB331C6"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E893B51"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569B9"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A582C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736E90A" w14:textId="77777777" w:rsidR="00BE191B" w:rsidRPr="00971BA5" w:rsidRDefault="00BE191B" w:rsidP="00BE191B">
            <w:pPr>
              <w:jc w:val="center"/>
              <w:rPr>
                <w:szCs w:val="22"/>
              </w:rPr>
            </w:pPr>
          </w:p>
        </w:tc>
      </w:tr>
      <w:tr w:rsidR="00BE191B" w:rsidRPr="00A5049F" w14:paraId="59F02C2D" w14:textId="77777777" w:rsidTr="00BE191B">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8E73993" w14:textId="77777777" w:rsidR="00BE191B" w:rsidRPr="00971BA5" w:rsidRDefault="00BE191B" w:rsidP="00BE191B">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99883E2" w14:textId="37906C5F" w:rsidR="00BE191B" w:rsidRPr="00971BA5" w:rsidRDefault="006A2FF3" w:rsidP="00BE191B">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B0859E0" w14:textId="6A4D9155" w:rsidR="00BE191B" w:rsidRPr="00971BA5" w:rsidRDefault="00BE191B" w:rsidP="00BE191B">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6CF258" w14:textId="2E7A042A" w:rsidR="00BE191B" w:rsidRPr="00971BA5" w:rsidRDefault="00BE191B" w:rsidP="00BE191B">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099D923" w14:textId="575564FA" w:rsidR="00BE191B" w:rsidRPr="00971BA5" w:rsidRDefault="00BE191B" w:rsidP="00BE191B">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792BCBE8" w14:textId="2F26A24E" w:rsidR="00BE191B" w:rsidRPr="00971BA5" w:rsidRDefault="00BE191B" w:rsidP="00BE191B">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03A8C54" w14:textId="00E1B598" w:rsidR="00BE191B" w:rsidRPr="00971BA5" w:rsidRDefault="00BE191B" w:rsidP="00BE191B">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1262E8A" w14:textId="1B635D4E" w:rsidR="00BE191B" w:rsidRPr="00971BA5" w:rsidRDefault="00BE191B" w:rsidP="00BE191B">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50B20ED7" w14:textId="5138FB4E" w:rsidR="00BE191B" w:rsidRPr="00971BA5" w:rsidRDefault="00BE191B" w:rsidP="00BE191B">
            <w:pPr>
              <w:jc w:val="center"/>
              <w:rPr>
                <w:szCs w:val="22"/>
              </w:rPr>
            </w:pPr>
            <w:r>
              <w:rPr>
                <w:rFonts w:cs="Arial"/>
                <w:color w:val="000000" w:themeColor="dark1"/>
                <w:kern w:val="24"/>
                <w:szCs w:val="22"/>
              </w:rPr>
              <w:t>1.024</w:t>
            </w:r>
          </w:p>
        </w:tc>
      </w:tr>
    </w:tbl>
    <w:p w14:paraId="46B2660F" w14:textId="77777777" w:rsidR="00501955" w:rsidRPr="00501955" w:rsidRDefault="00501955" w:rsidP="00501955">
      <w:pPr>
        <w:rPr>
          <w:lang w:eastAsia="zh-CN"/>
        </w:rPr>
      </w:pPr>
    </w:p>
    <w:p w14:paraId="4EBF5D27" w14:textId="77777777" w:rsidR="00B01EBF" w:rsidRDefault="00B01EBF" w:rsidP="00B429DC"/>
    <w:p w14:paraId="58AEB6F0" w14:textId="77777777" w:rsidR="00B01EBF" w:rsidRDefault="00B01EBF">
      <w:pPr>
        <w:overflowPunct/>
        <w:autoSpaceDE/>
        <w:autoSpaceDN/>
        <w:adjustRightInd/>
        <w:spacing w:after="160" w:line="259" w:lineRule="auto"/>
        <w:jc w:val="left"/>
        <w:textAlignment w:val="auto"/>
      </w:pPr>
    </w:p>
    <w:p w14:paraId="41ACF027" w14:textId="77777777" w:rsidR="00B01EBF" w:rsidRDefault="00B01EBF">
      <w:pPr>
        <w:overflowPunct/>
        <w:autoSpaceDE/>
        <w:autoSpaceDN/>
        <w:adjustRightInd/>
        <w:spacing w:after="160" w:line="259" w:lineRule="auto"/>
        <w:jc w:val="left"/>
        <w:textAlignment w:val="auto"/>
      </w:pPr>
    </w:p>
    <w:p w14:paraId="0576B3D8" w14:textId="77777777" w:rsidR="00187AFA" w:rsidRDefault="00187AFA">
      <w:pPr>
        <w:overflowPunct/>
        <w:autoSpaceDE/>
        <w:autoSpaceDN/>
        <w:adjustRightInd/>
        <w:spacing w:after="160" w:line="259" w:lineRule="auto"/>
        <w:jc w:val="left"/>
        <w:textAlignment w:val="auto"/>
      </w:pPr>
    </w:p>
    <w:p w14:paraId="7576B6B0" w14:textId="77777777" w:rsidR="00187AFA" w:rsidRDefault="00187AFA" w:rsidP="00187AFA">
      <w:pPr>
        <w:pStyle w:val="Lgende"/>
        <w:keepNext/>
        <w:spacing w:before="240" w:after="120"/>
        <w:jc w:val="center"/>
        <w:rPr>
          <w:i w:val="0"/>
          <w:noProof/>
          <w:sz w:val="28"/>
        </w:rPr>
      </w:pPr>
    </w:p>
    <w:p w14:paraId="60F37D6D" w14:textId="39FAFC29" w:rsidR="00187AFA" w:rsidRDefault="00187AFA" w:rsidP="00187AFA">
      <w:pPr>
        <w:pStyle w:val="Lgende"/>
        <w:keepNext/>
        <w:spacing w:before="240" w:after="120"/>
        <w:jc w:val="center"/>
        <w:rPr>
          <w:i w:val="0"/>
          <w:noProof/>
          <w:sz w:val="28"/>
        </w:rPr>
      </w:pPr>
      <w:bookmarkStart w:id="3701" w:name="_Toc536800619"/>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3</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07204C">
        <w:rPr>
          <w:i w:val="0"/>
          <w:noProof/>
          <w:sz w:val="28"/>
        </w:rPr>
        <w:t xml:space="preserve">, </w:t>
      </w:r>
      <w:r w:rsidR="007455A8">
        <w:rPr>
          <w:i w:val="0"/>
          <w:noProof/>
          <w:sz w:val="28"/>
        </w:rPr>
        <w:t>dans le cas où le</w:t>
      </w:r>
      <w:r w:rsidR="0007204C">
        <w:rPr>
          <w:i w:val="0"/>
          <w:noProof/>
          <w:sz w:val="28"/>
        </w:rPr>
        <w:t xml:space="preserve"> composant des vibrations synchrones dans la direct</w:t>
      </w:r>
      <w:r w:rsidR="007455A8">
        <w:rPr>
          <w:i w:val="0"/>
          <w:noProof/>
          <w:sz w:val="28"/>
        </w:rPr>
        <w:t xml:space="preserve">ion Y est choisi pour réaliser </w:t>
      </w:r>
      <w:r w:rsidR="009F0C84">
        <w:rPr>
          <w:i w:val="0"/>
          <w:noProof/>
          <w:sz w:val="28"/>
        </w:rPr>
        <w:t>le calcul</w:t>
      </w:r>
      <w:bookmarkEnd w:id="3701"/>
    </w:p>
    <w:p w14:paraId="781FABEA" w14:textId="77777777" w:rsidR="00187AFA" w:rsidRDefault="00187AFA" w:rsidP="00187AFA">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187AFA" w:rsidRPr="00A5049F" w14:paraId="465F41BA"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721330BB"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5417888" w14:textId="77777777" w:rsidR="00187AFA" w:rsidRPr="00971BA5" w:rsidRDefault="00187AFA"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BB9EA53" w14:textId="77777777" w:rsidR="00187AFA" w:rsidRPr="00971BA5" w:rsidRDefault="00187AFA" w:rsidP="00E17D7D">
            <w:pPr>
              <w:jc w:val="center"/>
              <w:rPr>
                <w:szCs w:val="22"/>
              </w:rPr>
            </w:pPr>
            <w:r w:rsidRPr="00971BA5">
              <w:rPr>
                <w:szCs w:val="22"/>
              </w:rPr>
              <w:t>Approche Analytique Améliorée</w:t>
            </w:r>
          </w:p>
        </w:tc>
      </w:tr>
      <w:tr w:rsidR="00187AFA" w:rsidRPr="00A5049F" w14:paraId="2E614984" w14:textId="77777777" w:rsidTr="00E17D7D">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F6952AA"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6951249" w14:textId="77777777" w:rsidR="00187AFA" w:rsidRPr="00971BA5" w:rsidRDefault="00187AFA"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FEB3BC8" w14:textId="77777777" w:rsidR="00187AFA" w:rsidRPr="00971BA5" w:rsidRDefault="00187AFA" w:rsidP="00E17D7D">
            <w:pPr>
              <w:jc w:val="center"/>
              <w:rPr>
                <w:szCs w:val="22"/>
              </w:rPr>
            </w:pPr>
            <w:r>
              <w:rPr>
                <w:szCs w:val="22"/>
              </w:rPr>
              <w:t>7500</w:t>
            </w:r>
          </w:p>
        </w:tc>
      </w:tr>
      <w:tr w:rsidR="00492673" w:rsidRPr="00A5049F" w14:paraId="055D41B1"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54E091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DC0BEA1" w14:textId="77777777" w:rsidR="00492673" w:rsidRPr="00971BA5" w:rsidRDefault="00492673" w:rsidP="00492673">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5E148E" w14:textId="5D4DDA5D" w:rsidR="00492673" w:rsidRPr="00971BA5" w:rsidRDefault="00492673" w:rsidP="00492673">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478558" w14:textId="547F447B" w:rsidR="00492673" w:rsidRPr="00971BA5" w:rsidRDefault="00492673" w:rsidP="00492673">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CD3612D" w14:textId="2290BAE4" w:rsidR="00492673" w:rsidRPr="00971BA5" w:rsidRDefault="00492673" w:rsidP="00492673">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443DDE0" w14:textId="337A2CD6" w:rsidR="00492673" w:rsidRPr="00971BA5" w:rsidRDefault="00492673" w:rsidP="00492673">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A3D51C" w14:textId="14F8E53D" w:rsidR="00492673" w:rsidRPr="00971BA5" w:rsidRDefault="00492673" w:rsidP="00492673">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35AE2" w14:textId="4341A979" w:rsidR="00492673" w:rsidRPr="00971BA5" w:rsidRDefault="00492673" w:rsidP="00492673">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F323D0F" w14:textId="6ECA7ABA" w:rsidR="00492673" w:rsidRPr="00971BA5" w:rsidRDefault="00492673" w:rsidP="00492673">
            <w:pPr>
              <w:jc w:val="center"/>
              <w:rPr>
                <w:szCs w:val="22"/>
              </w:rPr>
            </w:pPr>
            <w:r>
              <w:rPr>
                <w:rFonts w:cs="Arial"/>
                <w:color w:val="000000" w:themeColor="dark1"/>
                <w:kern w:val="24"/>
                <w:szCs w:val="22"/>
              </w:rPr>
              <w:t>220</w:t>
            </w:r>
          </w:p>
        </w:tc>
      </w:tr>
      <w:tr w:rsidR="00492673" w:rsidRPr="00A5049F" w14:paraId="1E24F124"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65ADE39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B00EBD9"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64D56C" w14:textId="061B6DD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5C7829" w14:textId="1C93173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7A9442" w14:textId="35FC3221"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796A03E" w14:textId="730C61B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8E0C18" w14:textId="4FA0D6D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72B695" w14:textId="1B0B49AE"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7D33F02" w14:textId="43313BCA" w:rsidR="00492673" w:rsidRPr="00971BA5" w:rsidRDefault="00492673" w:rsidP="00492673">
            <w:pPr>
              <w:jc w:val="center"/>
              <w:rPr>
                <w:szCs w:val="22"/>
              </w:rPr>
            </w:pPr>
            <w:r>
              <w:rPr>
                <w:rFonts w:cs="Arial"/>
                <w:color w:val="000000" w:themeColor="dark1"/>
                <w:kern w:val="24"/>
                <w:szCs w:val="22"/>
              </w:rPr>
              <w:t>180.00</w:t>
            </w:r>
          </w:p>
        </w:tc>
      </w:tr>
      <w:tr w:rsidR="00492673" w:rsidRPr="00A5049F" w14:paraId="282A563D"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A43BB8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37D445D" w14:textId="77777777" w:rsidR="00492673" w:rsidRPr="00971BA5" w:rsidRDefault="00492673" w:rsidP="00492673">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B49154" w14:textId="7DCCA6AE" w:rsidR="00492673" w:rsidRPr="00971BA5" w:rsidRDefault="00492673" w:rsidP="00492673">
            <w:pPr>
              <w:jc w:val="center"/>
              <w:rPr>
                <w:szCs w:val="22"/>
              </w:rPr>
            </w:pPr>
            <w:r>
              <w:rPr>
                <w:rFonts w:cs="Arial"/>
                <w:color w:val="000000" w:themeColor="dark1"/>
                <w:kern w:val="24"/>
                <w:szCs w:val="22"/>
              </w:rPr>
              <w:t>34.16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3832C9" w14:textId="7A855AE0" w:rsidR="00492673" w:rsidRPr="00971BA5" w:rsidRDefault="00492673" w:rsidP="00492673">
            <w:pPr>
              <w:jc w:val="center"/>
              <w:rPr>
                <w:szCs w:val="22"/>
              </w:rPr>
            </w:pPr>
            <w:r>
              <w:rPr>
                <w:rFonts w:cs="Arial"/>
                <w:color w:val="000000" w:themeColor="dark1"/>
                <w:kern w:val="24"/>
                <w:szCs w:val="22"/>
              </w:rPr>
              <w:t>41.02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118BF" w14:textId="30FB739D" w:rsidR="00492673" w:rsidRPr="00971BA5" w:rsidRDefault="00492673" w:rsidP="00492673">
            <w:pPr>
              <w:jc w:val="center"/>
              <w:rPr>
                <w:szCs w:val="22"/>
              </w:rPr>
            </w:pPr>
            <w:r>
              <w:rPr>
                <w:rFonts w:cs="Arial"/>
                <w:color w:val="000000" w:themeColor="dark1"/>
                <w:kern w:val="24"/>
                <w:szCs w:val="22"/>
              </w:rPr>
              <w:t>48.29</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D1F150D" w14:textId="434A35F0" w:rsidR="00492673" w:rsidRPr="00971BA5" w:rsidRDefault="00492673" w:rsidP="00492673">
            <w:pPr>
              <w:jc w:val="center"/>
              <w:rPr>
                <w:szCs w:val="22"/>
              </w:rPr>
            </w:pPr>
            <w:r>
              <w:rPr>
                <w:rFonts w:cs="Arial"/>
                <w:color w:val="000000" w:themeColor="dark1"/>
                <w:kern w:val="24"/>
                <w:szCs w:val="22"/>
              </w:rPr>
              <w:t>54.76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C77805F" w14:textId="6190E69B" w:rsidR="00492673" w:rsidRPr="00971BA5" w:rsidRDefault="00492673" w:rsidP="00492673">
            <w:pPr>
              <w:jc w:val="center"/>
              <w:rPr>
                <w:szCs w:val="22"/>
              </w:rPr>
            </w:pPr>
            <w:r>
              <w:rPr>
                <w:rFonts w:cs="Arial"/>
                <w:color w:val="000000" w:themeColor="dark1"/>
                <w:kern w:val="24"/>
                <w:szCs w:val="22"/>
              </w:rPr>
              <w:t>60.65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847EAB" w14:textId="020E6E17" w:rsidR="00492673" w:rsidRPr="00971BA5" w:rsidRDefault="00492673" w:rsidP="00492673">
            <w:pPr>
              <w:jc w:val="center"/>
              <w:rPr>
                <w:szCs w:val="22"/>
              </w:rPr>
            </w:pPr>
            <w:r>
              <w:rPr>
                <w:rFonts w:cs="Arial"/>
                <w:color w:val="000000" w:themeColor="dark1"/>
                <w:kern w:val="24"/>
                <w:szCs w:val="22"/>
              </w:rPr>
              <w:t>65.73</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8FC753D" w14:textId="2D405E7A" w:rsidR="00492673" w:rsidRPr="00971BA5" w:rsidRDefault="00492673" w:rsidP="00492673">
            <w:pPr>
              <w:jc w:val="center"/>
              <w:rPr>
                <w:szCs w:val="22"/>
              </w:rPr>
            </w:pPr>
            <w:r>
              <w:rPr>
                <w:rFonts w:cs="Arial"/>
                <w:color w:val="000000" w:themeColor="dark1"/>
                <w:kern w:val="24"/>
                <w:szCs w:val="22"/>
              </w:rPr>
              <w:t>71.51</w:t>
            </w:r>
          </w:p>
        </w:tc>
      </w:tr>
      <w:tr w:rsidR="00492673" w:rsidRPr="00A5049F" w14:paraId="1290EB6C"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7B3B3B0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543F5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0F485E" w14:textId="3F648C59" w:rsidR="00492673" w:rsidRPr="00971BA5" w:rsidRDefault="00492673" w:rsidP="00492673">
            <w:pPr>
              <w:jc w:val="center"/>
              <w:rPr>
                <w:szCs w:val="22"/>
              </w:rPr>
            </w:pPr>
            <w:r>
              <w:rPr>
                <w:rFonts w:cs="Arial"/>
                <w:color w:val="000000" w:themeColor="dark1"/>
                <w:kern w:val="24"/>
                <w:szCs w:val="22"/>
              </w:rPr>
              <w:t>-96.01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5834D6" w14:textId="4C1BC49F" w:rsidR="00492673" w:rsidRPr="00971BA5" w:rsidRDefault="00492673" w:rsidP="00492673">
            <w:pPr>
              <w:jc w:val="center"/>
              <w:rPr>
                <w:szCs w:val="22"/>
              </w:rPr>
            </w:pPr>
            <w:r>
              <w:rPr>
                <w:rFonts w:cs="Arial"/>
                <w:color w:val="000000" w:themeColor="dark1"/>
                <w:kern w:val="24"/>
                <w:szCs w:val="22"/>
              </w:rPr>
              <w:t>-93.41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EFC4CB" w14:textId="67635A14" w:rsidR="00492673" w:rsidRPr="00971BA5" w:rsidRDefault="00492673" w:rsidP="00492673">
            <w:pPr>
              <w:jc w:val="center"/>
              <w:rPr>
                <w:szCs w:val="22"/>
              </w:rPr>
            </w:pPr>
            <w:r>
              <w:rPr>
                <w:rFonts w:cs="Arial"/>
                <w:color w:val="000000" w:themeColor="dark1"/>
                <w:kern w:val="24"/>
                <w:szCs w:val="22"/>
              </w:rPr>
              <w:t>-91.00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115D6B6D" w14:textId="7BA6A0FD" w:rsidR="00492673" w:rsidRPr="00971BA5" w:rsidRDefault="00492673" w:rsidP="00492673">
            <w:pPr>
              <w:jc w:val="center"/>
              <w:rPr>
                <w:szCs w:val="22"/>
              </w:rPr>
            </w:pPr>
            <w:r>
              <w:rPr>
                <w:rFonts w:cs="Arial"/>
                <w:color w:val="000000" w:themeColor="dark1"/>
                <w:kern w:val="24"/>
                <w:szCs w:val="22"/>
              </w:rPr>
              <w:t>-88.99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EEF99B" w14:textId="02CD287B" w:rsidR="00492673" w:rsidRPr="00971BA5" w:rsidRDefault="00492673" w:rsidP="00492673">
            <w:pPr>
              <w:jc w:val="center"/>
              <w:rPr>
                <w:szCs w:val="22"/>
              </w:rPr>
            </w:pPr>
            <w:r>
              <w:rPr>
                <w:rFonts w:cs="Arial"/>
                <w:color w:val="000000" w:themeColor="dark1"/>
                <w:kern w:val="24"/>
                <w:szCs w:val="22"/>
              </w:rPr>
              <w:t>-87.71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A9450" w14:textId="13AC33DC" w:rsidR="00492673" w:rsidRPr="00971BA5" w:rsidRDefault="00492673" w:rsidP="00492673">
            <w:pPr>
              <w:jc w:val="center"/>
              <w:rPr>
                <w:szCs w:val="22"/>
              </w:rPr>
            </w:pPr>
            <w:r>
              <w:rPr>
                <w:rFonts w:cs="Arial"/>
                <w:color w:val="000000" w:themeColor="dark1"/>
                <w:kern w:val="24"/>
                <w:szCs w:val="22"/>
              </w:rPr>
              <w:t>-86.55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3489536" w14:textId="6465F3EA" w:rsidR="00492673" w:rsidRPr="00971BA5" w:rsidRDefault="00492673" w:rsidP="00492673">
            <w:pPr>
              <w:jc w:val="center"/>
              <w:rPr>
                <w:szCs w:val="22"/>
              </w:rPr>
            </w:pPr>
            <w:r>
              <w:rPr>
                <w:rFonts w:cs="Arial"/>
                <w:color w:val="000000" w:themeColor="dark1"/>
                <w:kern w:val="24"/>
                <w:szCs w:val="22"/>
              </w:rPr>
              <w:t>-85.44</w:t>
            </w:r>
          </w:p>
        </w:tc>
      </w:tr>
      <w:tr w:rsidR="00492673" w:rsidRPr="00A5049F" w14:paraId="3A54ABC3"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CA4478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55A01B5" w14:textId="77777777" w:rsidR="00492673" w:rsidRPr="00971BA5" w:rsidRDefault="00492673" w:rsidP="00492673">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003E8B" w14:textId="7DE6A1F3" w:rsidR="00492673" w:rsidRPr="00971BA5" w:rsidRDefault="00492673" w:rsidP="00492673">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C2067" w14:textId="0E057F5A" w:rsidR="00492673" w:rsidRPr="00971BA5" w:rsidRDefault="00492673" w:rsidP="00492673">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23FB50" w14:textId="272403AB" w:rsidR="00492673" w:rsidRPr="00971BA5" w:rsidRDefault="00492673" w:rsidP="00492673">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36D1B7C" w14:textId="3B5A2DA7" w:rsidR="00492673" w:rsidRPr="00971BA5" w:rsidRDefault="00492673" w:rsidP="00492673">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C41B6C" w14:textId="57E3D97E" w:rsidR="00492673" w:rsidRPr="00971BA5" w:rsidRDefault="00492673" w:rsidP="00492673">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D5CBAA1" w14:textId="4B904852" w:rsidR="00492673" w:rsidRPr="00971BA5" w:rsidRDefault="00492673" w:rsidP="00492673">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9707567" w14:textId="3DFDA746" w:rsidR="00492673" w:rsidRPr="00971BA5" w:rsidRDefault="00492673" w:rsidP="00492673">
            <w:pPr>
              <w:jc w:val="center"/>
              <w:rPr>
                <w:szCs w:val="22"/>
              </w:rPr>
            </w:pPr>
            <w:r>
              <w:rPr>
                <w:rFonts w:cs="Arial"/>
                <w:color w:val="000000" w:themeColor="dark1"/>
                <w:kern w:val="24"/>
                <w:szCs w:val="22"/>
              </w:rPr>
              <w:t>15.55</w:t>
            </w:r>
          </w:p>
        </w:tc>
      </w:tr>
      <w:tr w:rsidR="00492673" w:rsidRPr="00A5049F" w14:paraId="3E953BC7"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D4E2C4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B05BB32"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B3C5D" w14:textId="74FFCAF0" w:rsidR="00492673" w:rsidRPr="00971BA5" w:rsidRDefault="00492673" w:rsidP="00492673">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779566" w14:textId="2CCED455" w:rsidR="00492673" w:rsidRPr="00971BA5" w:rsidRDefault="00492673" w:rsidP="00492673">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2AB4D2F" w14:textId="4C303B8F" w:rsidR="00492673" w:rsidRPr="00971BA5" w:rsidRDefault="00492673" w:rsidP="00492673">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0BCE9E7" w14:textId="009BC94A"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6616FD" w14:textId="70ACFFDE"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98CBA1C" w14:textId="47234ADC" w:rsidR="00492673" w:rsidRPr="00971BA5" w:rsidRDefault="00492673" w:rsidP="00492673">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6CC819E" w14:textId="672BE600" w:rsidR="00492673" w:rsidRPr="00971BA5" w:rsidRDefault="00492673" w:rsidP="00492673">
            <w:pPr>
              <w:jc w:val="center"/>
              <w:rPr>
                <w:szCs w:val="22"/>
              </w:rPr>
            </w:pPr>
            <w:r>
              <w:rPr>
                <w:rFonts w:cs="Arial"/>
                <w:color w:val="000000" w:themeColor="dark1"/>
                <w:kern w:val="24"/>
                <w:szCs w:val="22"/>
              </w:rPr>
              <w:t>347.50</w:t>
            </w:r>
          </w:p>
        </w:tc>
      </w:tr>
      <w:tr w:rsidR="00492673" w:rsidRPr="00A5049F" w14:paraId="10073C8A"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E230FAA"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21CECD0"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AB5AB5F"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7C441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84DD5E4"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D135F00"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B304E4E"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738CED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964EDE4" w14:textId="77777777" w:rsidR="00492673" w:rsidRPr="00971BA5" w:rsidRDefault="00492673" w:rsidP="00492673">
            <w:pPr>
              <w:jc w:val="center"/>
              <w:rPr>
                <w:szCs w:val="22"/>
              </w:rPr>
            </w:pPr>
          </w:p>
        </w:tc>
      </w:tr>
      <w:tr w:rsidR="00492673" w:rsidRPr="00A5049F" w14:paraId="5B6DA1A5"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AA4584"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F398217" w14:textId="77777777" w:rsidR="00492673" w:rsidRPr="00971BA5" w:rsidRDefault="00492673" w:rsidP="00492673">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407B7A" w14:textId="5DC8F87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0CDFBD5" w14:textId="7E7BD73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42EA08" w14:textId="2B024EA3" w:rsidR="00492673" w:rsidRPr="00971BA5" w:rsidRDefault="00492673" w:rsidP="00492673">
            <w:pPr>
              <w:jc w:val="center"/>
              <w:rPr>
                <w:szCs w:val="22"/>
              </w:rPr>
            </w:pPr>
            <w:r>
              <w:rPr>
                <w:rFonts w:cs="Arial"/>
                <w:color w:val="000000" w:themeColor="dark1"/>
                <w:kern w:val="24"/>
                <w:szCs w:val="22"/>
              </w:rPr>
              <w:t>0.34</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718EB9A" w14:textId="29863F66"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1363B6" w14:textId="57640AA0"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E5251D" w14:textId="5D371D62" w:rsidR="00492673" w:rsidRPr="00971BA5" w:rsidRDefault="00492673" w:rsidP="00492673">
            <w:pPr>
              <w:jc w:val="center"/>
              <w:rPr>
                <w:szCs w:val="22"/>
              </w:rPr>
            </w:pPr>
            <w:r>
              <w:rPr>
                <w:rFonts w:cs="Arial"/>
                <w:color w:val="000000" w:themeColor="dark1"/>
                <w:kern w:val="24"/>
                <w:szCs w:val="22"/>
              </w:rPr>
              <w:t>0.33</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DCDCE3B" w14:textId="12AC967A" w:rsidR="00492673" w:rsidRPr="00971BA5" w:rsidRDefault="00492673" w:rsidP="00492673">
            <w:pPr>
              <w:jc w:val="center"/>
              <w:rPr>
                <w:szCs w:val="22"/>
              </w:rPr>
            </w:pPr>
            <w:r>
              <w:rPr>
                <w:rFonts w:cs="Arial"/>
                <w:color w:val="000000" w:themeColor="dark1"/>
                <w:kern w:val="24"/>
                <w:szCs w:val="22"/>
              </w:rPr>
              <w:t>0.33</w:t>
            </w:r>
          </w:p>
        </w:tc>
      </w:tr>
      <w:tr w:rsidR="00492673" w:rsidRPr="00A5049F" w14:paraId="39FD672F"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7DF2CA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C0EA3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EE6413B" w14:textId="105271BA" w:rsidR="00492673" w:rsidRPr="00971BA5" w:rsidRDefault="00492673" w:rsidP="00492673">
            <w:pPr>
              <w:jc w:val="center"/>
              <w:rPr>
                <w:szCs w:val="22"/>
              </w:rPr>
            </w:pPr>
            <w:r>
              <w:rPr>
                <w:rFonts w:cs="Arial"/>
                <w:color w:val="000000" w:themeColor="dark1"/>
                <w:kern w:val="24"/>
                <w:szCs w:val="22"/>
              </w:rPr>
              <w:t>83.99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615AF0" w14:textId="7EEAB0D2" w:rsidR="00492673" w:rsidRPr="00971BA5" w:rsidRDefault="00492673" w:rsidP="00492673">
            <w:pPr>
              <w:jc w:val="center"/>
              <w:rPr>
                <w:szCs w:val="22"/>
              </w:rPr>
            </w:pPr>
            <w:r>
              <w:rPr>
                <w:rFonts w:cs="Arial"/>
                <w:color w:val="000000" w:themeColor="dark1"/>
                <w:kern w:val="24"/>
                <w:szCs w:val="22"/>
              </w:rPr>
              <w:t>86.59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A6F3F" w14:textId="4C6B710B" w:rsidR="00492673" w:rsidRPr="00971BA5" w:rsidRDefault="00492673" w:rsidP="00492673">
            <w:pPr>
              <w:jc w:val="center"/>
              <w:rPr>
                <w:szCs w:val="22"/>
              </w:rPr>
            </w:pPr>
            <w:r>
              <w:rPr>
                <w:rFonts w:cs="Arial"/>
                <w:color w:val="000000" w:themeColor="dark1"/>
                <w:kern w:val="24"/>
                <w:szCs w:val="22"/>
              </w:rPr>
              <w:t>89.00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BBA975C" w14:textId="37A96433" w:rsidR="00492673" w:rsidRPr="00971BA5" w:rsidRDefault="00492673" w:rsidP="00492673">
            <w:pPr>
              <w:jc w:val="center"/>
              <w:rPr>
                <w:szCs w:val="22"/>
              </w:rPr>
            </w:pPr>
            <w:r>
              <w:rPr>
                <w:rFonts w:cs="Arial"/>
                <w:color w:val="000000" w:themeColor="dark1"/>
                <w:kern w:val="24"/>
                <w:szCs w:val="22"/>
              </w:rPr>
              <w:t>91.01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4D653C" w14:textId="5ADD9447" w:rsidR="00492673" w:rsidRPr="00971BA5" w:rsidRDefault="00492673" w:rsidP="00492673">
            <w:pPr>
              <w:jc w:val="center"/>
              <w:rPr>
                <w:szCs w:val="22"/>
              </w:rPr>
            </w:pPr>
            <w:r>
              <w:rPr>
                <w:rFonts w:cs="Arial"/>
                <w:color w:val="000000" w:themeColor="dark1"/>
                <w:kern w:val="24"/>
                <w:szCs w:val="22"/>
              </w:rPr>
              <w:t>92.29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318D35" w14:textId="49A6B374" w:rsidR="00492673" w:rsidRPr="00971BA5" w:rsidRDefault="00492673" w:rsidP="00492673">
            <w:pPr>
              <w:jc w:val="center"/>
              <w:rPr>
                <w:szCs w:val="22"/>
              </w:rPr>
            </w:pPr>
            <w:r>
              <w:rPr>
                <w:rFonts w:cs="Arial"/>
                <w:color w:val="000000" w:themeColor="dark1"/>
                <w:kern w:val="24"/>
                <w:szCs w:val="22"/>
              </w:rPr>
              <w:t>93.45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C02FF00" w14:textId="66862278" w:rsidR="00492673" w:rsidRPr="00971BA5" w:rsidRDefault="00492673" w:rsidP="00492673">
            <w:pPr>
              <w:jc w:val="center"/>
              <w:rPr>
                <w:szCs w:val="22"/>
              </w:rPr>
            </w:pPr>
            <w:r>
              <w:rPr>
                <w:rFonts w:cs="Arial"/>
                <w:color w:val="000000" w:themeColor="dark1"/>
                <w:kern w:val="24"/>
                <w:szCs w:val="22"/>
              </w:rPr>
              <w:t>94.56</w:t>
            </w:r>
          </w:p>
        </w:tc>
      </w:tr>
      <w:tr w:rsidR="00492673" w:rsidRPr="00A5049F" w14:paraId="52D1D8FC"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6C5B27"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CF1C248" w14:textId="77777777" w:rsidR="00492673" w:rsidRPr="00971BA5" w:rsidRDefault="00492673" w:rsidP="00492673">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1B71933" w14:textId="72D727C1" w:rsidR="00492673" w:rsidRPr="00971BA5" w:rsidRDefault="00492673" w:rsidP="00492673">
            <w:pPr>
              <w:jc w:val="center"/>
              <w:rPr>
                <w:szCs w:val="22"/>
              </w:rPr>
            </w:pPr>
            <w:r>
              <w:rPr>
                <w:rFonts w:cs="Arial"/>
                <w:color w:val="000000" w:themeColor="dark1"/>
                <w:kern w:val="24"/>
                <w:szCs w:val="22"/>
              </w:rPr>
              <w:t>0.13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4E9996" w14:textId="4AF81412" w:rsidR="00492673" w:rsidRPr="00971BA5" w:rsidRDefault="00492673" w:rsidP="00492673">
            <w:pPr>
              <w:jc w:val="center"/>
              <w:rPr>
                <w:szCs w:val="22"/>
              </w:rPr>
            </w:pPr>
            <w:r>
              <w:rPr>
                <w:rFonts w:cs="Arial"/>
                <w:color w:val="000000" w:themeColor="dark1"/>
                <w:kern w:val="24"/>
                <w:szCs w:val="22"/>
              </w:rPr>
              <w:t>0.14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66E415" w14:textId="2EB303CC" w:rsidR="00492673" w:rsidRPr="00971BA5" w:rsidRDefault="00492673" w:rsidP="00492673">
            <w:pPr>
              <w:jc w:val="center"/>
              <w:rPr>
                <w:szCs w:val="22"/>
              </w:rPr>
            </w:pPr>
            <w:r>
              <w:rPr>
                <w:rFonts w:cs="Arial"/>
                <w:color w:val="000000" w:themeColor="dark1"/>
                <w:kern w:val="24"/>
                <w:szCs w:val="22"/>
              </w:rPr>
              <w:t>0.15</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848FC9B" w14:textId="7D1350A5" w:rsidR="00492673" w:rsidRPr="00971BA5" w:rsidRDefault="00492673" w:rsidP="00492673">
            <w:pPr>
              <w:jc w:val="center"/>
              <w:rPr>
                <w:szCs w:val="22"/>
              </w:rPr>
            </w:pPr>
            <w:r>
              <w:rPr>
                <w:rFonts w:cs="Arial"/>
                <w:color w:val="000000" w:themeColor="dark1"/>
                <w:kern w:val="24"/>
                <w:szCs w:val="22"/>
              </w:rPr>
              <w:t>0.16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F8D43" w14:textId="35387ACF" w:rsidR="00492673" w:rsidRPr="00971BA5" w:rsidRDefault="00492673" w:rsidP="00492673">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AB4411" w14:textId="7FD82EE9" w:rsidR="00492673" w:rsidRPr="00971BA5" w:rsidRDefault="00492673" w:rsidP="00492673">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35F1C69" w14:textId="663148EC" w:rsidR="00492673" w:rsidRPr="00971BA5" w:rsidRDefault="00492673" w:rsidP="00492673">
            <w:pPr>
              <w:jc w:val="center"/>
              <w:rPr>
                <w:szCs w:val="22"/>
              </w:rPr>
            </w:pPr>
            <w:r>
              <w:rPr>
                <w:rFonts w:cs="Arial"/>
                <w:color w:val="000000" w:themeColor="dark1"/>
                <w:kern w:val="24"/>
                <w:szCs w:val="22"/>
              </w:rPr>
              <w:t>0.22</w:t>
            </w:r>
          </w:p>
        </w:tc>
      </w:tr>
      <w:tr w:rsidR="00492673" w:rsidRPr="00A5049F" w14:paraId="5B6F2943"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77E2A8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E31E42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0B13C5" w14:textId="7EBDCD20" w:rsidR="00492673" w:rsidRPr="00971BA5" w:rsidRDefault="00492673" w:rsidP="00492673">
            <w:pPr>
              <w:jc w:val="center"/>
              <w:rPr>
                <w:szCs w:val="22"/>
              </w:rPr>
            </w:pPr>
            <w:r>
              <w:rPr>
                <w:rFonts w:cs="Arial"/>
                <w:color w:val="000000" w:themeColor="dark1"/>
                <w:kern w:val="24"/>
                <w:szCs w:val="22"/>
              </w:rPr>
              <w:t>73.51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257B6" w14:textId="2B1BAB14" w:rsidR="00492673" w:rsidRPr="00971BA5" w:rsidRDefault="00492673" w:rsidP="00492673">
            <w:pPr>
              <w:jc w:val="center"/>
              <w:rPr>
                <w:szCs w:val="22"/>
              </w:rPr>
            </w:pPr>
            <w:r>
              <w:rPr>
                <w:rFonts w:cs="Arial"/>
                <w:color w:val="000000" w:themeColor="dark1"/>
                <w:kern w:val="24"/>
                <w:szCs w:val="22"/>
              </w:rPr>
              <w:t>73.91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BD7BB" w14:textId="210A4322" w:rsidR="00492673" w:rsidRPr="00971BA5" w:rsidRDefault="00492673" w:rsidP="00492673">
            <w:pPr>
              <w:jc w:val="center"/>
              <w:rPr>
                <w:szCs w:val="22"/>
              </w:rPr>
            </w:pPr>
            <w:r>
              <w:rPr>
                <w:rFonts w:cs="Arial"/>
                <w:color w:val="000000" w:themeColor="dark1"/>
                <w:kern w:val="24"/>
                <w:szCs w:val="22"/>
              </w:rPr>
              <w:t>73.50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1BFE916" w14:textId="1B83948E" w:rsidR="00492673" w:rsidRPr="00971BA5" w:rsidRDefault="00492673" w:rsidP="00492673">
            <w:pPr>
              <w:jc w:val="center"/>
              <w:rPr>
                <w:szCs w:val="22"/>
              </w:rPr>
            </w:pPr>
            <w:r>
              <w:rPr>
                <w:rFonts w:cs="Arial"/>
                <w:color w:val="000000" w:themeColor="dark1"/>
                <w:kern w:val="24"/>
                <w:szCs w:val="22"/>
              </w:rPr>
              <w:t>73.49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5DEE20" w14:textId="2C733807" w:rsidR="00492673" w:rsidRPr="00971BA5" w:rsidRDefault="00492673" w:rsidP="00492673">
            <w:pPr>
              <w:jc w:val="center"/>
              <w:rPr>
                <w:szCs w:val="22"/>
              </w:rPr>
            </w:pPr>
            <w:r>
              <w:rPr>
                <w:rFonts w:cs="Arial"/>
                <w:color w:val="000000" w:themeColor="dark1"/>
                <w:kern w:val="24"/>
                <w:szCs w:val="22"/>
              </w:rPr>
              <w:t>72.21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850224" w14:textId="3DCD6AC4" w:rsidR="00492673" w:rsidRPr="00971BA5" w:rsidRDefault="00492673" w:rsidP="00492673">
            <w:pPr>
              <w:jc w:val="center"/>
              <w:rPr>
                <w:szCs w:val="22"/>
              </w:rPr>
            </w:pPr>
            <w:r>
              <w:rPr>
                <w:rFonts w:cs="Arial"/>
                <w:color w:val="000000" w:themeColor="dark1"/>
                <w:kern w:val="24"/>
                <w:szCs w:val="22"/>
              </w:rPr>
              <w:t>72.05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9AFE19E" w14:textId="00C18E0B" w:rsidR="00492673" w:rsidRPr="00971BA5" w:rsidRDefault="00492673" w:rsidP="00492673">
            <w:pPr>
              <w:jc w:val="center"/>
              <w:rPr>
                <w:szCs w:val="22"/>
              </w:rPr>
            </w:pPr>
            <w:r>
              <w:rPr>
                <w:rFonts w:cs="Arial"/>
                <w:color w:val="000000" w:themeColor="dark1"/>
                <w:kern w:val="24"/>
                <w:szCs w:val="22"/>
              </w:rPr>
              <w:t>72.94</w:t>
            </w:r>
          </w:p>
        </w:tc>
      </w:tr>
      <w:tr w:rsidR="00492673" w:rsidRPr="00A5049F" w14:paraId="7A0F04A4"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8ED86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D104121" w14:textId="77777777" w:rsidR="00492673" w:rsidRPr="00971BA5" w:rsidRDefault="00492673" w:rsidP="00492673">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F6FCD" w14:textId="00FD9F43"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90B2AA" w14:textId="79F488A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22D729" w14:textId="739EBD09" w:rsidR="00492673" w:rsidRPr="00971BA5" w:rsidRDefault="00492673" w:rsidP="00492673">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BA50A98" w14:textId="0D1B4941"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946D19" w14:textId="30B59AD8"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A29FF92" w14:textId="64E7CF5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83E5351" w14:textId="35212D27" w:rsidR="00492673" w:rsidRPr="00971BA5" w:rsidRDefault="00492673" w:rsidP="00492673">
            <w:pPr>
              <w:jc w:val="center"/>
              <w:rPr>
                <w:szCs w:val="22"/>
              </w:rPr>
            </w:pPr>
            <w:r>
              <w:rPr>
                <w:rFonts w:cs="Arial"/>
                <w:color w:val="000000" w:themeColor="dark1"/>
                <w:kern w:val="24"/>
                <w:szCs w:val="22"/>
              </w:rPr>
              <w:t>14.841</w:t>
            </w:r>
          </w:p>
        </w:tc>
      </w:tr>
      <w:tr w:rsidR="00492673" w:rsidRPr="00A5049F" w14:paraId="556C2D2E"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2D320CF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7427AC6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10DDB5D" w14:textId="7EE264E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BA540A5" w14:textId="6228D6F4"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DADED2F" w14:textId="34A8DF2D"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470E5A2" w14:textId="3C505C66"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267594" w14:textId="7521513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79A707" w14:textId="2CF449FC"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26097F7A" w14:textId="186B9096" w:rsidR="00492673" w:rsidRPr="00971BA5" w:rsidRDefault="00492673" w:rsidP="00492673">
            <w:pPr>
              <w:jc w:val="center"/>
              <w:rPr>
                <w:szCs w:val="22"/>
              </w:rPr>
            </w:pPr>
            <w:r>
              <w:rPr>
                <w:rFonts w:cs="Arial"/>
                <w:color w:val="000000" w:themeColor="dark1"/>
                <w:kern w:val="24"/>
                <w:szCs w:val="22"/>
              </w:rPr>
              <w:t>180.00</w:t>
            </w:r>
          </w:p>
        </w:tc>
      </w:tr>
      <w:tr w:rsidR="00492673" w:rsidRPr="00A5049F" w14:paraId="0ADA51B1"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20E30F4"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578C20D"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B95C84"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1F0E1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06C75E6"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BF3E7D3"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7115961"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F9E9BE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2CFD990" w14:textId="77777777" w:rsidR="00492673" w:rsidRPr="00971BA5" w:rsidRDefault="00492673" w:rsidP="00492673">
            <w:pPr>
              <w:jc w:val="center"/>
              <w:rPr>
                <w:szCs w:val="22"/>
              </w:rPr>
            </w:pPr>
          </w:p>
        </w:tc>
      </w:tr>
      <w:tr w:rsidR="00492673" w:rsidRPr="00A5049F" w14:paraId="465E69D7" w14:textId="77777777" w:rsidTr="00E17D7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47CA7BF" w14:textId="77777777" w:rsidR="00492673" w:rsidRPr="00971BA5" w:rsidRDefault="00492673" w:rsidP="00492673">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D3C5048" w14:textId="4981E478" w:rsidR="00492673" w:rsidRPr="00971BA5" w:rsidRDefault="006A2FF3" w:rsidP="001C7A99">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3DE0CAC6" w14:textId="355185EE" w:rsidR="00492673" w:rsidRPr="00971BA5" w:rsidRDefault="00492673" w:rsidP="00492673">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3CFE811" w14:textId="76437F7D" w:rsidR="00492673" w:rsidRPr="00971BA5" w:rsidRDefault="00492673" w:rsidP="00492673">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06C1B9" w14:textId="1874A9B9" w:rsidR="00492673" w:rsidRPr="00971BA5" w:rsidRDefault="00492673" w:rsidP="00492673">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40429F43" w14:textId="6347A33D" w:rsidR="00492673" w:rsidRPr="00971BA5" w:rsidRDefault="00492673" w:rsidP="00492673">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6E4AB00" w14:textId="2A036AC9" w:rsidR="00492673" w:rsidRPr="00971BA5" w:rsidRDefault="00492673" w:rsidP="00492673">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D80FACA" w14:textId="6F4B60F7" w:rsidR="00492673" w:rsidRPr="00971BA5" w:rsidRDefault="00492673" w:rsidP="00492673">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7821DE69" w14:textId="110CF74D" w:rsidR="00492673" w:rsidRPr="00971BA5" w:rsidRDefault="00492673" w:rsidP="00492673">
            <w:pPr>
              <w:jc w:val="center"/>
              <w:rPr>
                <w:szCs w:val="22"/>
              </w:rPr>
            </w:pPr>
            <w:r>
              <w:rPr>
                <w:rFonts w:cs="Arial"/>
                <w:color w:val="000000" w:themeColor="dark1"/>
                <w:kern w:val="24"/>
                <w:szCs w:val="22"/>
              </w:rPr>
              <w:t>1.024</w:t>
            </w:r>
          </w:p>
        </w:tc>
      </w:tr>
    </w:tbl>
    <w:p w14:paraId="2F0F3526" w14:textId="77777777" w:rsidR="00187AFA" w:rsidRPr="00501955" w:rsidRDefault="00187AFA" w:rsidP="00187AFA">
      <w:pPr>
        <w:rPr>
          <w:lang w:eastAsia="zh-CN"/>
        </w:rPr>
      </w:pPr>
    </w:p>
    <w:p w14:paraId="35DE2529" w14:textId="77777777" w:rsidR="00187AFA" w:rsidRDefault="00187AFA">
      <w:pPr>
        <w:overflowPunct/>
        <w:autoSpaceDE/>
        <w:autoSpaceDN/>
        <w:adjustRightInd/>
        <w:spacing w:after="160" w:line="259" w:lineRule="auto"/>
        <w:jc w:val="left"/>
        <w:textAlignment w:val="auto"/>
      </w:pPr>
    </w:p>
    <w:p w14:paraId="026D98BC" w14:textId="77777777" w:rsidR="00B01EBF" w:rsidRDefault="00B01EBF">
      <w:pPr>
        <w:overflowPunct/>
        <w:autoSpaceDE/>
        <w:autoSpaceDN/>
        <w:adjustRightInd/>
        <w:spacing w:after="160" w:line="259" w:lineRule="auto"/>
        <w:jc w:val="left"/>
        <w:textAlignment w:val="auto"/>
      </w:pPr>
      <w:r>
        <w:br w:type="page"/>
      </w:r>
    </w:p>
    <w:p w14:paraId="09A9B7A7" w14:textId="77777777" w:rsidR="00B421CC" w:rsidRDefault="00B421CC" w:rsidP="00607DA4">
      <w:pPr>
        <w:pStyle w:val="Titre1"/>
        <w:numPr>
          <w:ilvl w:val="0"/>
          <w:numId w:val="0"/>
        </w:numPr>
        <w:spacing w:line="360" w:lineRule="auto"/>
        <w:ind w:left="432" w:hanging="432"/>
        <w:sectPr w:rsidR="00B421CC" w:rsidSect="00B421CC">
          <w:type w:val="continuous"/>
          <w:pgSz w:w="16838" w:h="11906" w:orient="landscape"/>
          <w:pgMar w:top="1418" w:right="1418" w:bottom="1418" w:left="1418" w:header="709" w:footer="709" w:gutter="0"/>
          <w:cols w:space="708"/>
          <w:docGrid w:linePitch="360"/>
        </w:sectPr>
      </w:pPr>
    </w:p>
    <w:p w14:paraId="0BC26A51" w14:textId="5FDBADDC" w:rsidR="00BE79DE" w:rsidRDefault="00C33582" w:rsidP="00607DA4">
      <w:pPr>
        <w:pStyle w:val="Titre1"/>
        <w:numPr>
          <w:ilvl w:val="0"/>
          <w:numId w:val="0"/>
        </w:numPr>
        <w:spacing w:line="360" w:lineRule="auto"/>
        <w:ind w:left="432" w:hanging="432"/>
      </w:pPr>
      <w:bookmarkStart w:id="3702" w:name="_Toc536800469"/>
      <w:r>
        <w:lastRenderedPageBreak/>
        <w:t>Liste des figures</w:t>
      </w:r>
      <w:bookmarkEnd w:id="3702"/>
    </w:p>
    <w:p w14:paraId="7F55EB44" w14:textId="77777777" w:rsidR="00BE79DE" w:rsidRPr="00CF651B" w:rsidRDefault="00BE79DE" w:rsidP="00607DA4">
      <w:pPr>
        <w:overflowPunct/>
        <w:autoSpaceDE/>
        <w:autoSpaceDN/>
        <w:adjustRightInd/>
        <w:spacing w:after="160" w:line="360" w:lineRule="auto"/>
        <w:jc w:val="left"/>
        <w:textAlignment w:val="auto"/>
      </w:pPr>
    </w:p>
    <w:p w14:paraId="1E2F7B4D" w14:textId="77777777" w:rsidR="00BE79DE" w:rsidRDefault="00BE79DE" w:rsidP="00607DA4">
      <w:pPr>
        <w:overflowPunct/>
        <w:autoSpaceDE/>
        <w:autoSpaceDN/>
        <w:adjustRightInd/>
        <w:spacing w:after="160" w:line="360" w:lineRule="auto"/>
        <w:jc w:val="left"/>
        <w:textAlignment w:val="auto"/>
      </w:pPr>
    </w:p>
    <w:p w14:paraId="6811F732" w14:textId="77777777" w:rsidR="00607DA4" w:rsidRPr="00CF651B" w:rsidRDefault="00607DA4" w:rsidP="00607DA4">
      <w:pPr>
        <w:overflowPunct/>
        <w:autoSpaceDE/>
        <w:autoSpaceDN/>
        <w:adjustRightInd/>
        <w:spacing w:after="160" w:line="360" w:lineRule="auto"/>
        <w:jc w:val="left"/>
        <w:textAlignment w:val="auto"/>
      </w:pPr>
    </w:p>
    <w:p w14:paraId="6BC13E9E" w14:textId="77777777" w:rsidR="0074254F" w:rsidRDefault="00607DA4">
      <w:pPr>
        <w:pStyle w:val="Tabledesillustrations"/>
        <w:tabs>
          <w:tab w:val="right" w:leader="dot" w:pos="9060"/>
        </w:tabs>
        <w:rPr>
          <w:rFonts w:asciiTheme="minorHAnsi" w:eastAsiaTheme="minorEastAsia" w:hAnsiTheme="minorHAnsi" w:cstheme="minorBidi"/>
          <w:noProof/>
          <w:szCs w:val="22"/>
          <w:lang w:eastAsia="zh-CN"/>
        </w:rPr>
      </w:pPr>
      <w:r>
        <w:rPr>
          <w:lang w:val="en-US"/>
        </w:rPr>
        <w:fldChar w:fldCharType="begin"/>
      </w:r>
      <w:r>
        <w:rPr>
          <w:lang w:val="en-US"/>
        </w:rPr>
        <w:instrText xml:space="preserve"> TOC \h \z \c "Figure" </w:instrText>
      </w:r>
      <w:r>
        <w:rPr>
          <w:lang w:val="en-US"/>
        </w:rPr>
        <w:fldChar w:fldCharType="separate"/>
      </w:r>
      <w:hyperlink w:anchor="_Toc536800474" w:history="1">
        <w:r w:rsidR="0074254F" w:rsidRPr="00E24E21">
          <w:rPr>
            <w:rStyle w:val="Lienhypertexte"/>
            <w:noProof/>
          </w:rPr>
          <w:t>Figure 1 : Photographie d’une ligne d’arbre de GTA 1300 MW exploité par le groupe EDF</w:t>
        </w:r>
        <w:r w:rsidR="0074254F">
          <w:rPr>
            <w:noProof/>
            <w:webHidden/>
          </w:rPr>
          <w:tab/>
        </w:r>
        <w:r w:rsidR="0074254F">
          <w:rPr>
            <w:noProof/>
            <w:webHidden/>
          </w:rPr>
          <w:fldChar w:fldCharType="begin"/>
        </w:r>
        <w:r w:rsidR="0074254F">
          <w:rPr>
            <w:noProof/>
            <w:webHidden/>
          </w:rPr>
          <w:instrText xml:space="preserve"> PAGEREF _Toc536800474 \h </w:instrText>
        </w:r>
        <w:r w:rsidR="0074254F">
          <w:rPr>
            <w:noProof/>
            <w:webHidden/>
          </w:rPr>
        </w:r>
        <w:r w:rsidR="0074254F">
          <w:rPr>
            <w:noProof/>
            <w:webHidden/>
          </w:rPr>
          <w:fldChar w:fldCharType="separate"/>
        </w:r>
        <w:r w:rsidR="00C20694">
          <w:rPr>
            <w:noProof/>
            <w:webHidden/>
          </w:rPr>
          <w:t>13</w:t>
        </w:r>
        <w:r w:rsidR="0074254F">
          <w:rPr>
            <w:noProof/>
            <w:webHidden/>
          </w:rPr>
          <w:fldChar w:fldCharType="end"/>
        </w:r>
      </w:hyperlink>
    </w:p>
    <w:p w14:paraId="6F8C2AAF"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475" w:history="1">
        <w:r w:rsidR="0074254F" w:rsidRPr="00E24E21">
          <w:rPr>
            <w:rStyle w:val="Lienhypertexte"/>
            <w:noProof/>
          </w:rPr>
          <w:t>Figure 2 : Explication des vibrations synchrones</w:t>
        </w:r>
        <w:r w:rsidR="0074254F">
          <w:rPr>
            <w:noProof/>
            <w:webHidden/>
          </w:rPr>
          <w:tab/>
        </w:r>
        <w:r w:rsidR="0074254F">
          <w:rPr>
            <w:noProof/>
            <w:webHidden/>
          </w:rPr>
          <w:fldChar w:fldCharType="begin"/>
        </w:r>
        <w:r w:rsidR="0074254F">
          <w:rPr>
            <w:noProof/>
            <w:webHidden/>
          </w:rPr>
          <w:instrText xml:space="preserve"> PAGEREF _Toc536800475 \h </w:instrText>
        </w:r>
        <w:r w:rsidR="0074254F">
          <w:rPr>
            <w:noProof/>
            <w:webHidden/>
          </w:rPr>
        </w:r>
        <w:r w:rsidR="0074254F">
          <w:rPr>
            <w:noProof/>
            <w:webHidden/>
          </w:rPr>
          <w:fldChar w:fldCharType="separate"/>
        </w:r>
        <w:r w:rsidR="00C20694">
          <w:rPr>
            <w:noProof/>
            <w:webHidden/>
          </w:rPr>
          <w:t>14</w:t>
        </w:r>
        <w:r w:rsidR="0074254F">
          <w:rPr>
            <w:noProof/>
            <w:webHidden/>
          </w:rPr>
          <w:fldChar w:fldCharType="end"/>
        </w:r>
      </w:hyperlink>
    </w:p>
    <w:p w14:paraId="6F4E5C01"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476" w:history="1">
        <w:r w:rsidR="0074254F" w:rsidRPr="00E24E21">
          <w:rPr>
            <w:rStyle w:val="Lienhypertexte"/>
            <w:noProof/>
          </w:rPr>
          <w:t xml:space="preserve">Figure 3 : Publications technique sur l’instabilité du type l’effet Morton (De Jongh. </w:t>
        </w:r>
        <w:r w:rsidR="0074254F" w:rsidRPr="00E24E21">
          <w:rPr>
            <w:rStyle w:val="Lienhypertexte"/>
            <w:b/>
            <w:noProof/>
          </w:rPr>
          <w:t>[5]</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_Toc536800476 \h </w:instrText>
        </w:r>
        <w:r w:rsidR="0074254F">
          <w:rPr>
            <w:noProof/>
            <w:webHidden/>
          </w:rPr>
        </w:r>
        <w:r w:rsidR="0074254F">
          <w:rPr>
            <w:noProof/>
            <w:webHidden/>
          </w:rPr>
          <w:fldChar w:fldCharType="separate"/>
        </w:r>
        <w:r w:rsidR="00C20694">
          <w:rPr>
            <w:noProof/>
            <w:webHidden/>
          </w:rPr>
          <w:t>15</w:t>
        </w:r>
        <w:r w:rsidR="0074254F">
          <w:rPr>
            <w:noProof/>
            <w:webHidden/>
          </w:rPr>
          <w:fldChar w:fldCharType="end"/>
        </w:r>
      </w:hyperlink>
    </w:p>
    <w:p w14:paraId="2C2C89E0"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477" w:history="1">
        <w:r w:rsidR="0074254F" w:rsidRPr="00E24E21">
          <w:rPr>
            <w:rStyle w:val="Lienhypertexte"/>
            <w:noProof/>
          </w:rPr>
          <w:t>Figure 1.1</w:t>
        </w:r>
        <w:r w:rsidR="0074254F" w:rsidRPr="00E24E21">
          <w:rPr>
            <w:rStyle w:val="Lienhypertexte"/>
            <w:noProof/>
          </w:rPr>
          <w:noBreakHyphen/>
          <w:t>1 : Contact rotor-stator lors des vibrations syncrhones</w:t>
        </w:r>
        <w:r w:rsidR="0074254F">
          <w:rPr>
            <w:noProof/>
            <w:webHidden/>
          </w:rPr>
          <w:tab/>
        </w:r>
        <w:r w:rsidR="0074254F">
          <w:rPr>
            <w:noProof/>
            <w:webHidden/>
          </w:rPr>
          <w:fldChar w:fldCharType="begin"/>
        </w:r>
        <w:r w:rsidR="0074254F">
          <w:rPr>
            <w:noProof/>
            <w:webHidden/>
          </w:rPr>
          <w:instrText xml:space="preserve"> PAGEREF _Toc536800477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43B2256D"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478" w:history="1">
        <w:r w:rsidR="0074254F" w:rsidRPr="00E24E21">
          <w:rPr>
            <w:rStyle w:val="Lienhypertexte"/>
            <w:noProof/>
          </w:rPr>
          <w:t>Figure 1.1</w:t>
        </w:r>
        <w:r w:rsidR="0074254F" w:rsidRPr="00E24E21">
          <w:rPr>
            <w:rStyle w:val="Lienhypertexte"/>
            <w:noProof/>
          </w:rPr>
          <w:noBreakHyphen/>
          <w:t>2 : Illustration de l’effet Newkirk</w:t>
        </w:r>
        <w:r w:rsidR="0074254F">
          <w:rPr>
            <w:noProof/>
            <w:webHidden/>
          </w:rPr>
          <w:tab/>
        </w:r>
        <w:r w:rsidR="0074254F">
          <w:rPr>
            <w:noProof/>
            <w:webHidden/>
          </w:rPr>
          <w:fldChar w:fldCharType="begin"/>
        </w:r>
        <w:r w:rsidR="0074254F">
          <w:rPr>
            <w:noProof/>
            <w:webHidden/>
          </w:rPr>
          <w:instrText xml:space="preserve"> PAGEREF _Toc536800478 \h </w:instrText>
        </w:r>
        <w:r w:rsidR="0074254F">
          <w:rPr>
            <w:noProof/>
            <w:webHidden/>
          </w:rPr>
        </w:r>
        <w:r w:rsidR="0074254F">
          <w:rPr>
            <w:noProof/>
            <w:webHidden/>
          </w:rPr>
          <w:fldChar w:fldCharType="separate"/>
        </w:r>
        <w:r w:rsidR="00C20694">
          <w:rPr>
            <w:noProof/>
            <w:webHidden/>
          </w:rPr>
          <w:t>18</w:t>
        </w:r>
        <w:r w:rsidR="0074254F">
          <w:rPr>
            <w:noProof/>
            <w:webHidden/>
          </w:rPr>
          <w:fldChar w:fldCharType="end"/>
        </w:r>
      </w:hyperlink>
    </w:p>
    <w:p w14:paraId="24529247"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479" w:history="1">
        <w:r w:rsidR="0074254F" w:rsidRPr="00E24E21">
          <w:rPr>
            <w:rStyle w:val="Lienhypertexte"/>
            <w:noProof/>
          </w:rPr>
          <w:t>Figure 1.1</w:t>
        </w:r>
        <w:r w:rsidR="0074254F" w:rsidRPr="00E24E21">
          <w:rPr>
            <w:rStyle w:val="Lienhypertexte"/>
            <w:noProof/>
          </w:rPr>
          <w:noBreakHyphen/>
          <w:t xml:space="preserve">3 : Explication des vibrations spirales générées par l’effet Newkirk </w:t>
        </w:r>
        <w:r w:rsidR="0074254F" w:rsidRPr="00E24E21">
          <w:rPr>
            <w:rStyle w:val="Lienhypertexte"/>
            <w:b/>
            <w:iCs/>
            <w:noProof/>
          </w:rPr>
          <w:t>[10]</w:t>
        </w:r>
        <w:r w:rsidR="0074254F">
          <w:rPr>
            <w:noProof/>
            <w:webHidden/>
          </w:rPr>
          <w:tab/>
        </w:r>
        <w:r w:rsidR="0074254F">
          <w:rPr>
            <w:noProof/>
            <w:webHidden/>
          </w:rPr>
          <w:fldChar w:fldCharType="begin"/>
        </w:r>
        <w:r w:rsidR="0074254F">
          <w:rPr>
            <w:noProof/>
            <w:webHidden/>
          </w:rPr>
          <w:instrText xml:space="preserve"> PAGEREF _Toc536800479 \h </w:instrText>
        </w:r>
        <w:r w:rsidR="0074254F">
          <w:rPr>
            <w:noProof/>
            <w:webHidden/>
          </w:rPr>
        </w:r>
        <w:r w:rsidR="0074254F">
          <w:rPr>
            <w:noProof/>
            <w:webHidden/>
          </w:rPr>
          <w:fldChar w:fldCharType="separate"/>
        </w:r>
        <w:r w:rsidR="00C20694">
          <w:rPr>
            <w:noProof/>
            <w:webHidden/>
          </w:rPr>
          <w:t>19</w:t>
        </w:r>
        <w:r w:rsidR="0074254F">
          <w:rPr>
            <w:noProof/>
            <w:webHidden/>
          </w:rPr>
          <w:fldChar w:fldCharType="end"/>
        </w:r>
      </w:hyperlink>
    </w:p>
    <w:p w14:paraId="0EC272CE"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480" w:history="1">
        <w:r w:rsidR="0074254F" w:rsidRPr="00E24E21">
          <w:rPr>
            <w:rStyle w:val="Lienhypertexte"/>
            <w:noProof/>
          </w:rPr>
          <w:t>Figure 1.1</w:t>
        </w:r>
        <w:r w:rsidR="0074254F" w:rsidRPr="00E24E21">
          <w:rPr>
            <w:rStyle w:val="Lienhypertexte"/>
            <w:noProof/>
          </w:rPr>
          <w:noBreakHyphen/>
          <w:t xml:space="preserve">4 : Explication qualitative de la différence de la température </w:t>
        </w:r>
        <m:oMath>
          <m:r>
            <w:rPr>
              <w:rStyle w:val="Lienhypertexte"/>
              <w:rFonts w:ascii="Cambria Math" w:hAnsi="Cambria Math"/>
              <w:noProof/>
            </w:rPr>
            <m:t>ΔT</m:t>
          </m:r>
        </m:oMath>
        <w:r w:rsidR="0074254F" w:rsidRPr="00E24E21">
          <w:rPr>
            <w:rStyle w:val="Lienhypertexte"/>
            <w:noProof/>
          </w:rPr>
          <w:t xml:space="preserve"> au rotor (De Jongh </w:t>
        </w:r>
        <w:r w:rsidR="0074254F" w:rsidRPr="00E24E21">
          <w:rPr>
            <w:rStyle w:val="Lienhypertexte"/>
            <w:b/>
            <w:noProof/>
          </w:rPr>
          <w:t>[4]</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_Toc536800480 \h </w:instrText>
        </w:r>
        <w:r w:rsidR="0074254F">
          <w:rPr>
            <w:noProof/>
            <w:webHidden/>
          </w:rPr>
        </w:r>
        <w:r w:rsidR="0074254F">
          <w:rPr>
            <w:noProof/>
            <w:webHidden/>
          </w:rPr>
          <w:fldChar w:fldCharType="separate"/>
        </w:r>
        <w:r w:rsidR="00C20694">
          <w:rPr>
            <w:noProof/>
            <w:webHidden/>
          </w:rPr>
          <w:t>21</w:t>
        </w:r>
        <w:r w:rsidR="0074254F">
          <w:rPr>
            <w:noProof/>
            <w:webHidden/>
          </w:rPr>
          <w:fldChar w:fldCharType="end"/>
        </w:r>
      </w:hyperlink>
    </w:p>
    <w:p w14:paraId="54BB077A"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481" w:history="1">
        <w:r w:rsidR="0074254F" w:rsidRPr="00E24E21">
          <w:rPr>
            <w:rStyle w:val="Lienhypertexte"/>
            <w:noProof/>
          </w:rPr>
          <w:t>Figure 1.1</w:t>
        </w:r>
        <w:r w:rsidR="0074254F" w:rsidRPr="00E24E21">
          <w:rPr>
            <w:rStyle w:val="Lienhypertexte"/>
            <w:noProof/>
          </w:rPr>
          <w:noBreakHyphen/>
          <w:t>5 : Rotor déformé thermiquement</w:t>
        </w:r>
        <w:r w:rsidR="0074254F">
          <w:rPr>
            <w:noProof/>
            <w:webHidden/>
          </w:rPr>
          <w:tab/>
        </w:r>
        <w:r w:rsidR="0074254F">
          <w:rPr>
            <w:noProof/>
            <w:webHidden/>
          </w:rPr>
          <w:fldChar w:fldCharType="begin"/>
        </w:r>
        <w:r w:rsidR="0074254F">
          <w:rPr>
            <w:noProof/>
            <w:webHidden/>
          </w:rPr>
          <w:instrText xml:space="preserve"> PAGEREF _Toc536800481 \h </w:instrText>
        </w:r>
        <w:r w:rsidR="0074254F">
          <w:rPr>
            <w:noProof/>
            <w:webHidden/>
          </w:rPr>
        </w:r>
        <w:r w:rsidR="0074254F">
          <w:rPr>
            <w:noProof/>
            <w:webHidden/>
          </w:rPr>
          <w:fldChar w:fldCharType="separate"/>
        </w:r>
        <w:r w:rsidR="00C20694">
          <w:rPr>
            <w:noProof/>
            <w:webHidden/>
          </w:rPr>
          <w:t>21</w:t>
        </w:r>
        <w:r w:rsidR="0074254F">
          <w:rPr>
            <w:noProof/>
            <w:webHidden/>
          </w:rPr>
          <w:fldChar w:fldCharType="end"/>
        </w:r>
      </w:hyperlink>
    </w:p>
    <w:p w14:paraId="261AA777"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482" w:history="1">
        <w:r w:rsidR="0074254F" w:rsidRPr="00E24E21">
          <w:rPr>
            <w:rStyle w:val="Lienhypertexte"/>
            <w:noProof/>
          </w:rPr>
          <w:t>Figure 1.1</w:t>
        </w:r>
        <w:r w:rsidR="0074254F" w:rsidRPr="00E24E21">
          <w:rPr>
            <w:rStyle w:val="Lienhypertexte"/>
            <w:noProof/>
          </w:rPr>
          <w:noBreakHyphen/>
          <w:t>6 : Diagramme de la rétroaction de l’effet Morton</w:t>
        </w:r>
        <w:r w:rsidR="0074254F">
          <w:rPr>
            <w:noProof/>
            <w:webHidden/>
          </w:rPr>
          <w:tab/>
        </w:r>
        <w:r w:rsidR="0074254F">
          <w:rPr>
            <w:noProof/>
            <w:webHidden/>
          </w:rPr>
          <w:fldChar w:fldCharType="begin"/>
        </w:r>
        <w:r w:rsidR="0074254F">
          <w:rPr>
            <w:noProof/>
            <w:webHidden/>
          </w:rPr>
          <w:instrText xml:space="preserve"> PAGEREF _Toc536800482 \h </w:instrText>
        </w:r>
        <w:r w:rsidR="0074254F">
          <w:rPr>
            <w:noProof/>
            <w:webHidden/>
          </w:rPr>
        </w:r>
        <w:r w:rsidR="0074254F">
          <w:rPr>
            <w:noProof/>
            <w:webHidden/>
          </w:rPr>
          <w:fldChar w:fldCharType="separate"/>
        </w:r>
        <w:r w:rsidR="00C20694">
          <w:rPr>
            <w:noProof/>
            <w:webHidden/>
          </w:rPr>
          <w:t>22</w:t>
        </w:r>
        <w:r w:rsidR="0074254F">
          <w:rPr>
            <w:noProof/>
            <w:webHidden/>
          </w:rPr>
          <w:fldChar w:fldCharType="end"/>
        </w:r>
      </w:hyperlink>
    </w:p>
    <w:p w14:paraId="67975965"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483" w:history="1">
        <w:r w:rsidR="0074254F" w:rsidRPr="00E24E21">
          <w:rPr>
            <w:rStyle w:val="Lienhypertexte"/>
            <w:noProof/>
          </w:rPr>
          <w:t>Figure 1.2</w:t>
        </w:r>
        <w:r w:rsidR="0074254F" w:rsidRPr="00E24E21">
          <w:rPr>
            <w:rStyle w:val="Lienhypertexte"/>
            <w:noProof/>
          </w:rPr>
          <w:noBreakHyphen/>
          <w:t xml:space="preserve">1 : Vibration spirale constatée sur le côté compresseur (Schmied et al. </w:t>
        </w:r>
        <w:r w:rsidR="0074254F" w:rsidRPr="00E24E21">
          <w:rPr>
            <w:rStyle w:val="Lienhypertexte"/>
            <w:b/>
            <w:noProof/>
          </w:rPr>
          <w:t>[16]</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_Toc536800483 \h </w:instrText>
        </w:r>
        <w:r w:rsidR="0074254F">
          <w:rPr>
            <w:noProof/>
            <w:webHidden/>
          </w:rPr>
        </w:r>
        <w:r w:rsidR="0074254F">
          <w:rPr>
            <w:noProof/>
            <w:webHidden/>
          </w:rPr>
          <w:fldChar w:fldCharType="separate"/>
        </w:r>
        <w:r w:rsidR="00C20694">
          <w:rPr>
            <w:noProof/>
            <w:webHidden/>
          </w:rPr>
          <w:t>23</w:t>
        </w:r>
        <w:r w:rsidR="0074254F">
          <w:rPr>
            <w:noProof/>
            <w:webHidden/>
          </w:rPr>
          <w:fldChar w:fldCharType="end"/>
        </w:r>
      </w:hyperlink>
    </w:p>
    <w:p w14:paraId="344D5760"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484" w:history="1">
        <w:r w:rsidR="0074254F" w:rsidRPr="00E24E21">
          <w:rPr>
            <w:rStyle w:val="Lienhypertexte"/>
            <w:noProof/>
          </w:rPr>
          <w:t>Figure 1.2</w:t>
        </w:r>
        <w:r w:rsidR="0074254F" w:rsidRPr="00E24E21">
          <w:rPr>
            <w:rStyle w:val="Lienhypertexte"/>
            <w:noProof/>
          </w:rPr>
          <w:noBreakHyphen/>
          <w:t xml:space="preserve">2 : Phénomène d’hystérésis sur le turbo-détenteur (Schmied et al. </w:t>
        </w:r>
        <w:r w:rsidR="0074254F" w:rsidRPr="00E24E21">
          <w:rPr>
            <w:rStyle w:val="Lienhypertexte"/>
            <w:b/>
            <w:noProof/>
          </w:rPr>
          <w:t>[16]</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_Toc536800484 \h </w:instrText>
        </w:r>
        <w:r w:rsidR="0074254F">
          <w:rPr>
            <w:noProof/>
            <w:webHidden/>
          </w:rPr>
        </w:r>
        <w:r w:rsidR="0074254F">
          <w:rPr>
            <w:noProof/>
            <w:webHidden/>
          </w:rPr>
          <w:fldChar w:fldCharType="separate"/>
        </w:r>
        <w:r w:rsidR="00C20694">
          <w:rPr>
            <w:noProof/>
            <w:webHidden/>
          </w:rPr>
          <w:t>24</w:t>
        </w:r>
        <w:r w:rsidR="0074254F">
          <w:rPr>
            <w:noProof/>
            <w:webHidden/>
          </w:rPr>
          <w:fldChar w:fldCharType="end"/>
        </w:r>
      </w:hyperlink>
    </w:p>
    <w:p w14:paraId="161DD5FE"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485" w:history="1">
        <w:r w:rsidR="0074254F" w:rsidRPr="00E24E21">
          <w:rPr>
            <w:rStyle w:val="Lienhypertexte"/>
            <w:noProof/>
          </w:rPr>
          <w:t>Figure 1.2</w:t>
        </w:r>
        <w:r w:rsidR="0074254F" w:rsidRPr="00E24E21">
          <w:rPr>
            <w:rStyle w:val="Lienhypertexte"/>
            <w:noProof/>
          </w:rPr>
          <w:noBreakHyphen/>
          <w:t xml:space="preserve">3 : Vibrations synchrones mesurées au cours du temps (Lorenz et al. </w:t>
        </w:r>
        <w:r w:rsidR="0074254F" w:rsidRPr="00E24E21">
          <w:rPr>
            <w:rStyle w:val="Lienhypertexte"/>
            <w:b/>
            <w:noProof/>
          </w:rPr>
          <w:t>[17]</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_Toc536800485 \h </w:instrText>
        </w:r>
        <w:r w:rsidR="0074254F">
          <w:rPr>
            <w:noProof/>
            <w:webHidden/>
          </w:rPr>
        </w:r>
        <w:r w:rsidR="0074254F">
          <w:rPr>
            <w:noProof/>
            <w:webHidden/>
          </w:rPr>
          <w:fldChar w:fldCharType="separate"/>
        </w:r>
        <w:r w:rsidR="00C20694">
          <w:rPr>
            <w:noProof/>
            <w:webHidden/>
          </w:rPr>
          <w:t>24</w:t>
        </w:r>
        <w:r w:rsidR="0074254F">
          <w:rPr>
            <w:noProof/>
            <w:webHidden/>
          </w:rPr>
          <w:fldChar w:fldCharType="end"/>
        </w:r>
      </w:hyperlink>
    </w:p>
    <w:p w14:paraId="11A73C21"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486" w:history="1">
        <w:r w:rsidR="0074254F" w:rsidRPr="00E24E21">
          <w:rPr>
            <w:rStyle w:val="Lienhypertexte"/>
            <w:noProof/>
          </w:rPr>
          <w:t>Figure 1.2</w:t>
        </w:r>
        <w:r w:rsidR="0074254F" w:rsidRPr="00E24E21">
          <w:rPr>
            <w:rStyle w:val="Lienhypertexte"/>
            <w:noProof/>
          </w:rPr>
          <w:noBreakHyphen/>
          <w:t xml:space="preserve">4 : Diagrammes polaires des vibrations synchrones (Lorenz et al. </w:t>
        </w:r>
        <w:r w:rsidR="0074254F" w:rsidRPr="00E24E21">
          <w:rPr>
            <w:rStyle w:val="Lienhypertexte"/>
            <w:b/>
            <w:noProof/>
          </w:rPr>
          <w:t>[17]</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_Toc536800486 \h </w:instrText>
        </w:r>
        <w:r w:rsidR="0074254F">
          <w:rPr>
            <w:noProof/>
            <w:webHidden/>
          </w:rPr>
        </w:r>
        <w:r w:rsidR="0074254F">
          <w:rPr>
            <w:noProof/>
            <w:webHidden/>
          </w:rPr>
          <w:fldChar w:fldCharType="separate"/>
        </w:r>
        <w:r w:rsidR="00C20694">
          <w:rPr>
            <w:noProof/>
            <w:webHidden/>
          </w:rPr>
          <w:t>25</w:t>
        </w:r>
        <w:r w:rsidR="0074254F">
          <w:rPr>
            <w:noProof/>
            <w:webHidden/>
          </w:rPr>
          <w:fldChar w:fldCharType="end"/>
        </w:r>
      </w:hyperlink>
    </w:p>
    <w:p w14:paraId="57BA8312"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487" w:history="1">
        <w:r w:rsidR="0074254F" w:rsidRPr="00E24E21">
          <w:rPr>
            <w:rStyle w:val="Lienhypertexte"/>
            <w:noProof/>
          </w:rPr>
          <w:t>Figure 1.3</w:t>
        </w:r>
        <w:r w:rsidR="0074254F" w:rsidRPr="00E24E21">
          <w:rPr>
            <w:rStyle w:val="Lienhypertexte"/>
            <w:noProof/>
          </w:rPr>
          <w:noBreakHyphen/>
          <w:t xml:space="preserve">1 : Deux interprétations du mécanisme de rétroaction de l’effet Morton (De Jongh </w:t>
        </w:r>
        <w:r w:rsidR="0074254F" w:rsidRPr="00E24E21">
          <w:rPr>
            <w:rStyle w:val="Lienhypertexte"/>
            <w:b/>
            <w:noProof/>
          </w:rPr>
          <w:t>[22]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_Toc536800487 \h </w:instrText>
        </w:r>
        <w:r w:rsidR="0074254F">
          <w:rPr>
            <w:noProof/>
            <w:webHidden/>
          </w:rPr>
        </w:r>
        <w:r w:rsidR="0074254F">
          <w:rPr>
            <w:noProof/>
            <w:webHidden/>
          </w:rPr>
          <w:fldChar w:fldCharType="separate"/>
        </w:r>
        <w:r w:rsidR="00C20694">
          <w:rPr>
            <w:noProof/>
            <w:webHidden/>
          </w:rPr>
          <w:t>27</w:t>
        </w:r>
        <w:r w:rsidR="0074254F">
          <w:rPr>
            <w:noProof/>
            <w:webHidden/>
          </w:rPr>
          <w:fldChar w:fldCharType="end"/>
        </w:r>
      </w:hyperlink>
    </w:p>
    <w:p w14:paraId="29433583"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488" w:history="1">
        <w:r w:rsidR="0074254F" w:rsidRPr="00E24E21">
          <w:rPr>
            <w:rStyle w:val="Lienhypertexte"/>
            <w:noProof/>
          </w:rPr>
          <w:t>Figure 1.3</w:t>
        </w:r>
        <w:r w:rsidR="0074254F" w:rsidRPr="00E24E21">
          <w:rPr>
            <w:rStyle w:val="Lienhypertexte"/>
            <w:noProof/>
          </w:rPr>
          <w:noBreakHyphen/>
          <w:t>2 : Diagramme du schéma alternant les deux échelles de temps</w:t>
        </w:r>
        <w:r w:rsidR="0074254F">
          <w:rPr>
            <w:noProof/>
            <w:webHidden/>
          </w:rPr>
          <w:tab/>
        </w:r>
        <w:r w:rsidR="0074254F">
          <w:rPr>
            <w:noProof/>
            <w:webHidden/>
          </w:rPr>
          <w:fldChar w:fldCharType="begin"/>
        </w:r>
        <w:r w:rsidR="0074254F">
          <w:rPr>
            <w:noProof/>
            <w:webHidden/>
          </w:rPr>
          <w:instrText xml:space="preserve"> PAGEREF _Toc536800488 \h </w:instrText>
        </w:r>
        <w:r w:rsidR="0074254F">
          <w:rPr>
            <w:noProof/>
            <w:webHidden/>
          </w:rPr>
        </w:r>
        <w:r w:rsidR="0074254F">
          <w:rPr>
            <w:noProof/>
            <w:webHidden/>
          </w:rPr>
          <w:fldChar w:fldCharType="separate"/>
        </w:r>
        <w:r w:rsidR="00C20694">
          <w:rPr>
            <w:noProof/>
            <w:webHidden/>
          </w:rPr>
          <w:t>30</w:t>
        </w:r>
        <w:r w:rsidR="0074254F">
          <w:rPr>
            <w:noProof/>
            <w:webHidden/>
          </w:rPr>
          <w:fldChar w:fldCharType="end"/>
        </w:r>
      </w:hyperlink>
    </w:p>
    <w:p w14:paraId="1268B29E"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489" w:history="1">
        <w:r w:rsidR="0074254F" w:rsidRPr="00E24E21">
          <w:rPr>
            <w:rStyle w:val="Lienhypertexte"/>
            <w:noProof/>
          </w:rPr>
          <w:t>Figure 1.4</w:t>
        </w:r>
        <w:r w:rsidR="0074254F" w:rsidRPr="00E24E21">
          <w:rPr>
            <w:rStyle w:val="Lienhypertexte"/>
            <w:noProof/>
          </w:rPr>
          <w:noBreakHyphen/>
          <w:t>1 : Stratégie de la modélisation numérique de l’effet Morton</w:t>
        </w:r>
        <w:r w:rsidR="0074254F">
          <w:rPr>
            <w:noProof/>
            <w:webHidden/>
          </w:rPr>
          <w:tab/>
        </w:r>
        <w:r w:rsidR="0074254F">
          <w:rPr>
            <w:noProof/>
            <w:webHidden/>
          </w:rPr>
          <w:fldChar w:fldCharType="begin"/>
        </w:r>
        <w:r w:rsidR="0074254F">
          <w:rPr>
            <w:noProof/>
            <w:webHidden/>
          </w:rPr>
          <w:instrText xml:space="preserve"> PAGEREF _Toc536800489 \h </w:instrText>
        </w:r>
        <w:r w:rsidR="0074254F">
          <w:rPr>
            <w:noProof/>
            <w:webHidden/>
          </w:rPr>
        </w:r>
        <w:r w:rsidR="0074254F">
          <w:rPr>
            <w:noProof/>
            <w:webHidden/>
          </w:rPr>
          <w:fldChar w:fldCharType="separate"/>
        </w:r>
        <w:r w:rsidR="00C20694">
          <w:rPr>
            <w:noProof/>
            <w:webHidden/>
          </w:rPr>
          <w:t>31</w:t>
        </w:r>
        <w:r w:rsidR="0074254F">
          <w:rPr>
            <w:noProof/>
            <w:webHidden/>
          </w:rPr>
          <w:fldChar w:fldCharType="end"/>
        </w:r>
      </w:hyperlink>
    </w:p>
    <w:p w14:paraId="55990A93"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490" w:history="1">
        <w:r w:rsidR="0074254F" w:rsidRPr="00E24E21">
          <w:rPr>
            <w:rStyle w:val="Lienhypertexte"/>
            <w:noProof/>
          </w:rPr>
          <w:t>Figure 2.1</w:t>
        </w:r>
        <w:r w:rsidR="0074254F" w:rsidRPr="00E24E21">
          <w:rPr>
            <w:rStyle w:val="Lienhypertexte"/>
            <w:noProof/>
          </w:rPr>
          <w:noBreakHyphen/>
          <w:t xml:space="preserve">1 : Forces hydrodynamiques et de la distribution de pression dans un palier  (image issue de </w:t>
        </w:r>
        <w:r w:rsidR="0074254F" w:rsidRPr="00E24E21">
          <w:rPr>
            <w:rStyle w:val="Lienhypertexte"/>
            <w:b/>
            <w:noProof/>
          </w:rPr>
          <w:t>[32]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_Toc536800490 \h </w:instrText>
        </w:r>
        <w:r w:rsidR="0074254F">
          <w:rPr>
            <w:noProof/>
            <w:webHidden/>
          </w:rPr>
        </w:r>
        <w:r w:rsidR="0074254F">
          <w:rPr>
            <w:noProof/>
            <w:webHidden/>
          </w:rPr>
          <w:fldChar w:fldCharType="separate"/>
        </w:r>
        <w:r w:rsidR="00C20694">
          <w:rPr>
            <w:noProof/>
            <w:webHidden/>
          </w:rPr>
          <w:t>35</w:t>
        </w:r>
        <w:r w:rsidR="0074254F">
          <w:rPr>
            <w:noProof/>
            <w:webHidden/>
          </w:rPr>
          <w:fldChar w:fldCharType="end"/>
        </w:r>
      </w:hyperlink>
    </w:p>
    <w:p w14:paraId="6B378590"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491" w:history="1">
        <w:r w:rsidR="0074254F" w:rsidRPr="00E24E21">
          <w:rPr>
            <w:rStyle w:val="Lienhypertexte"/>
            <w:noProof/>
          </w:rPr>
          <w:t>Figure 2.2</w:t>
        </w:r>
        <w:r w:rsidR="0074254F" w:rsidRPr="00E24E21">
          <w:rPr>
            <w:rStyle w:val="Lienhypertexte"/>
            <w:noProof/>
          </w:rPr>
          <w:noBreakHyphen/>
          <w:t>1 : Mouvement du rotor au plan médian du palier</w:t>
        </w:r>
        <w:r w:rsidR="0074254F">
          <w:rPr>
            <w:noProof/>
            <w:webHidden/>
          </w:rPr>
          <w:tab/>
        </w:r>
        <w:r w:rsidR="0074254F">
          <w:rPr>
            <w:noProof/>
            <w:webHidden/>
          </w:rPr>
          <w:fldChar w:fldCharType="begin"/>
        </w:r>
        <w:r w:rsidR="0074254F">
          <w:rPr>
            <w:noProof/>
            <w:webHidden/>
          </w:rPr>
          <w:instrText xml:space="preserve"> PAGEREF _Toc536800491 \h </w:instrText>
        </w:r>
        <w:r w:rsidR="0074254F">
          <w:rPr>
            <w:noProof/>
            <w:webHidden/>
          </w:rPr>
        </w:r>
        <w:r w:rsidR="0074254F">
          <w:rPr>
            <w:noProof/>
            <w:webHidden/>
          </w:rPr>
          <w:fldChar w:fldCharType="separate"/>
        </w:r>
        <w:r w:rsidR="00C20694">
          <w:rPr>
            <w:noProof/>
            <w:webHidden/>
          </w:rPr>
          <w:t>37</w:t>
        </w:r>
        <w:r w:rsidR="0074254F">
          <w:rPr>
            <w:noProof/>
            <w:webHidden/>
          </w:rPr>
          <w:fldChar w:fldCharType="end"/>
        </w:r>
      </w:hyperlink>
    </w:p>
    <w:p w14:paraId="4C0BCF30"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492" w:history="1">
        <w:r w:rsidR="0074254F" w:rsidRPr="00E24E21">
          <w:rPr>
            <w:rStyle w:val="Lienhypertexte"/>
            <w:noProof/>
          </w:rPr>
          <w:t>Figure 2.2</w:t>
        </w:r>
        <w:r w:rsidR="0074254F" w:rsidRPr="00E24E21">
          <w:rPr>
            <w:rStyle w:val="Lienhypertexte"/>
            <w:noProof/>
          </w:rPr>
          <w:noBreakHyphen/>
          <w:t xml:space="preserve">2 : le mouvement 3D du rotor  (tangage </w:t>
        </w:r>
        <m:oMath>
          <m:r>
            <w:rPr>
              <w:rStyle w:val="Lienhypertexte"/>
              <w:rFonts w:ascii="Cambria Math" w:hAnsi="Cambria Math"/>
              <w:noProof/>
            </w:rPr>
            <m:t>θy</m:t>
          </m:r>
        </m:oMath>
        <w:r w:rsidR="0074254F" w:rsidRPr="00E24E21">
          <w:rPr>
            <w:rStyle w:val="Lienhypertexte"/>
            <w:noProof/>
          </w:rPr>
          <w:t xml:space="preserve"> et giration</w:t>
        </w:r>
        <m:oMath>
          <m:r>
            <m:rPr>
              <m:sty m:val="p"/>
            </m:rPr>
            <w:rPr>
              <w:rStyle w:val="Lienhypertexte"/>
              <w:rFonts w:ascii="Cambria Math" w:hAnsi="Cambria Math"/>
              <w:noProof/>
            </w:rPr>
            <m:t xml:space="preserve"> </m:t>
          </m:r>
          <m:r>
            <w:rPr>
              <w:rStyle w:val="Lienhypertexte"/>
              <w:rFonts w:ascii="Cambria Math" w:hAnsi="Cambria Math"/>
              <w:noProof/>
            </w:rPr>
            <m:t>θx</m:t>
          </m:r>
        </m:oMath>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_Toc536800492 \h </w:instrText>
        </w:r>
        <w:r w:rsidR="0074254F">
          <w:rPr>
            <w:noProof/>
            <w:webHidden/>
          </w:rPr>
        </w:r>
        <w:r w:rsidR="0074254F">
          <w:rPr>
            <w:noProof/>
            <w:webHidden/>
          </w:rPr>
          <w:fldChar w:fldCharType="separate"/>
        </w:r>
        <w:r w:rsidR="00C20694">
          <w:rPr>
            <w:noProof/>
            <w:webHidden/>
          </w:rPr>
          <w:t>37</w:t>
        </w:r>
        <w:r w:rsidR="0074254F">
          <w:rPr>
            <w:noProof/>
            <w:webHidden/>
          </w:rPr>
          <w:fldChar w:fldCharType="end"/>
        </w:r>
      </w:hyperlink>
    </w:p>
    <w:p w14:paraId="7C18313C"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493" w:history="1">
        <w:r w:rsidR="0074254F" w:rsidRPr="00E24E21">
          <w:rPr>
            <w:rStyle w:val="Lienhypertexte"/>
            <w:noProof/>
          </w:rPr>
          <w:t>Figure 2.3</w:t>
        </w:r>
        <w:r w:rsidR="0074254F" w:rsidRPr="00E24E21">
          <w:rPr>
            <w:rStyle w:val="Lienhypertexte"/>
            <w:noProof/>
          </w:rPr>
          <w:noBreakHyphen/>
          <w:t xml:space="preserve">1 : domaine d’étude entre deux parois (image issue de </w:t>
        </w:r>
        <w:r w:rsidR="0074254F" w:rsidRPr="00E24E21">
          <w:rPr>
            <w:rStyle w:val="Lienhypertexte"/>
            <w:b/>
            <w:noProof/>
          </w:rPr>
          <w:t>[32]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_Toc536800493 \h </w:instrText>
        </w:r>
        <w:r w:rsidR="0074254F">
          <w:rPr>
            <w:noProof/>
            <w:webHidden/>
          </w:rPr>
        </w:r>
        <w:r w:rsidR="0074254F">
          <w:rPr>
            <w:noProof/>
            <w:webHidden/>
          </w:rPr>
          <w:fldChar w:fldCharType="separate"/>
        </w:r>
        <w:r w:rsidR="00C20694">
          <w:rPr>
            <w:noProof/>
            <w:webHidden/>
          </w:rPr>
          <w:t>39</w:t>
        </w:r>
        <w:r w:rsidR="0074254F">
          <w:rPr>
            <w:noProof/>
            <w:webHidden/>
          </w:rPr>
          <w:fldChar w:fldCharType="end"/>
        </w:r>
      </w:hyperlink>
    </w:p>
    <w:p w14:paraId="4725D1F8"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494" w:history="1">
        <w:r w:rsidR="0074254F" w:rsidRPr="00E24E21">
          <w:rPr>
            <w:rStyle w:val="Lienhypertexte"/>
            <w:noProof/>
          </w:rPr>
          <w:t>Figure 2.3</w:t>
        </w:r>
        <w:r w:rsidR="0074254F" w:rsidRPr="00E24E21">
          <w:rPr>
            <w:rStyle w:val="Lienhypertexte"/>
            <w:noProof/>
          </w:rPr>
          <w:noBreakHyphen/>
          <w:t>2 : Schéma de la zone convergente et divergente dans un palier hydrodynamique</w:t>
        </w:r>
        <w:r w:rsidR="0074254F">
          <w:rPr>
            <w:noProof/>
            <w:webHidden/>
          </w:rPr>
          <w:tab/>
        </w:r>
        <w:r w:rsidR="0074254F">
          <w:rPr>
            <w:noProof/>
            <w:webHidden/>
          </w:rPr>
          <w:fldChar w:fldCharType="begin"/>
        </w:r>
        <w:r w:rsidR="0074254F">
          <w:rPr>
            <w:noProof/>
            <w:webHidden/>
          </w:rPr>
          <w:instrText xml:space="preserve"> PAGEREF _Toc536800494 \h </w:instrText>
        </w:r>
        <w:r w:rsidR="0074254F">
          <w:rPr>
            <w:noProof/>
            <w:webHidden/>
          </w:rPr>
        </w:r>
        <w:r w:rsidR="0074254F">
          <w:rPr>
            <w:noProof/>
            <w:webHidden/>
          </w:rPr>
          <w:fldChar w:fldCharType="separate"/>
        </w:r>
        <w:r w:rsidR="00C20694">
          <w:rPr>
            <w:noProof/>
            <w:webHidden/>
          </w:rPr>
          <w:t>41</w:t>
        </w:r>
        <w:r w:rsidR="0074254F">
          <w:rPr>
            <w:noProof/>
            <w:webHidden/>
          </w:rPr>
          <w:fldChar w:fldCharType="end"/>
        </w:r>
      </w:hyperlink>
    </w:p>
    <w:p w14:paraId="10F4E4A6"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495" w:history="1">
        <w:r w:rsidR="0074254F" w:rsidRPr="00E24E21">
          <w:rPr>
            <w:rStyle w:val="Lienhypertexte"/>
            <w:noProof/>
          </w:rPr>
          <w:t>Figure 2.3</w:t>
        </w:r>
        <w:r w:rsidR="0074254F" w:rsidRPr="00E24E21">
          <w:rPr>
            <w:rStyle w:val="Lienhypertexte"/>
            <w:noProof/>
          </w:rPr>
          <w:noBreakHyphen/>
          <w:t>3 : le maillge 2D utilisé pour l’équation de Reynolds</w:t>
        </w:r>
        <w:r w:rsidR="0074254F">
          <w:rPr>
            <w:noProof/>
            <w:webHidden/>
          </w:rPr>
          <w:tab/>
        </w:r>
        <w:r w:rsidR="0074254F">
          <w:rPr>
            <w:noProof/>
            <w:webHidden/>
          </w:rPr>
          <w:fldChar w:fldCharType="begin"/>
        </w:r>
        <w:r w:rsidR="0074254F">
          <w:rPr>
            <w:noProof/>
            <w:webHidden/>
          </w:rPr>
          <w:instrText xml:space="preserve"> PAGEREF _Toc536800495 \h </w:instrText>
        </w:r>
        <w:r w:rsidR="0074254F">
          <w:rPr>
            <w:noProof/>
            <w:webHidden/>
          </w:rPr>
        </w:r>
        <w:r w:rsidR="0074254F">
          <w:rPr>
            <w:noProof/>
            <w:webHidden/>
          </w:rPr>
          <w:fldChar w:fldCharType="separate"/>
        </w:r>
        <w:r w:rsidR="00C20694">
          <w:rPr>
            <w:noProof/>
            <w:webHidden/>
          </w:rPr>
          <w:t>48</w:t>
        </w:r>
        <w:r w:rsidR="0074254F">
          <w:rPr>
            <w:noProof/>
            <w:webHidden/>
          </w:rPr>
          <w:fldChar w:fldCharType="end"/>
        </w:r>
      </w:hyperlink>
    </w:p>
    <w:p w14:paraId="1DF467B5"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496" w:history="1">
        <w:r w:rsidR="0074254F" w:rsidRPr="00E24E21">
          <w:rPr>
            <w:rStyle w:val="Lienhypertexte"/>
            <w:noProof/>
          </w:rPr>
          <w:t>Figure 2.3</w:t>
        </w:r>
        <w:r w:rsidR="0074254F" w:rsidRPr="00E24E21">
          <w:rPr>
            <w:rStyle w:val="Lienhypertexte"/>
            <w:noProof/>
          </w:rPr>
          <w:noBreakHyphen/>
          <w:t>4 : Le volume de contrôle 3D utilisé pour l’équation  de l’énergie</w:t>
        </w:r>
        <w:r w:rsidR="0074254F">
          <w:rPr>
            <w:noProof/>
            <w:webHidden/>
          </w:rPr>
          <w:tab/>
        </w:r>
        <w:r w:rsidR="0074254F">
          <w:rPr>
            <w:noProof/>
            <w:webHidden/>
          </w:rPr>
          <w:fldChar w:fldCharType="begin"/>
        </w:r>
        <w:r w:rsidR="0074254F">
          <w:rPr>
            <w:noProof/>
            <w:webHidden/>
          </w:rPr>
          <w:instrText xml:space="preserve"> PAGEREF _Toc536800496 \h </w:instrText>
        </w:r>
        <w:r w:rsidR="0074254F">
          <w:rPr>
            <w:noProof/>
            <w:webHidden/>
          </w:rPr>
        </w:r>
        <w:r w:rsidR="0074254F">
          <w:rPr>
            <w:noProof/>
            <w:webHidden/>
          </w:rPr>
          <w:fldChar w:fldCharType="separate"/>
        </w:r>
        <w:r w:rsidR="00C20694">
          <w:rPr>
            <w:noProof/>
            <w:webHidden/>
          </w:rPr>
          <w:t>51</w:t>
        </w:r>
        <w:r w:rsidR="0074254F">
          <w:rPr>
            <w:noProof/>
            <w:webHidden/>
          </w:rPr>
          <w:fldChar w:fldCharType="end"/>
        </w:r>
      </w:hyperlink>
    </w:p>
    <w:p w14:paraId="443B5575"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497" w:history="1">
        <w:r w:rsidR="0074254F" w:rsidRPr="00E24E21">
          <w:rPr>
            <w:rStyle w:val="Lienhypertexte"/>
            <w:noProof/>
          </w:rPr>
          <w:t>Figure 2.3</w:t>
        </w:r>
        <w:r w:rsidR="0074254F" w:rsidRPr="00E24E21">
          <w:rPr>
            <w:rStyle w:val="Lienhypertexte"/>
            <w:noProof/>
          </w:rPr>
          <w:noBreakHyphen/>
          <w:t>5 : Discrétsation hybride d’une section 2D</w:t>
        </w:r>
        <w:r w:rsidR="0074254F">
          <w:rPr>
            <w:noProof/>
            <w:webHidden/>
          </w:rPr>
          <w:tab/>
        </w:r>
        <w:r w:rsidR="0074254F">
          <w:rPr>
            <w:noProof/>
            <w:webHidden/>
          </w:rPr>
          <w:fldChar w:fldCharType="begin"/>
        </w:r>
        <w:r w:rsidR="0074254F">
          <w:rPr>
            <w:noProof/>
            <w:webHidden/>
          </w:rPr>
          <w:instrText xml:space="preserve"> PAGEREF _Toc536800497 \h </w:instrText>
        </w:r>
        <w:r w:rsidR="0074254F">
          <w:rPr>
            <w:noProof/>
            <w:webHidden/>
          </w:rPr>
        </w:r>
        <w:r w:rsidR="0074254F">
          <w:rPr>
            <w:noProof/>
            <w:webHidden/>
          </w:rPr>
          <w:fldChar w:fldCharType="separate"/>
        </w:r>
        <w:r w:rsidR="00C20694">
          <w:rPr>
            <w:noProof/>
            <w:webHidden/>
          </w:rPr>
          <w:t>53</w:t>
        </w:r>
        <w:r w:rsidR="0074254F">
          <w:rPr>
            <w:noProof/>
            <w:webHidden/>
          </w:rPr>
          <w:fldChar w:fldCharType="end"/>
        </w:r>
      </w:hyperlink>
    </w:p>
    <w:p w14:paraId="334A4704"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498" w:history="1">
        <w:r w:rsidR="0074254F" w:rsidRPr="00E24E21">
          <w:rPr>
            <w:rStyle w:val="Lienhypertexte"/>
            <w:noProof/>
          </w:rPr>
          <w:t>Figure 2.3</w:t>
        </w:r>
        <w:r w:rsidR="0074254F" w:rsidRPr="00E24E21">
          <w:rPr>
            <w:rStyle w:val="Lienhypertexte"/>
            <w:noProof/>
          </w:rPr>
          <w:noBreakHyphen/>
          <w:t>6 : algorithme du calcul THD</w:t>
        </w:r>
        <w:r w:rsidR="0074254F">
          <w:rPr>
            <w:noProof/>
            <w:webHidden/>
          </w:rPr>
          <w:tab/>
        </w:r>
        <w:r w:rsidR="0074254F">
          <w:rPr>
            <w:noProof/>
            <w:webHidden/>
          </w:rPr>
          <w:fldChar w:fldCharType="begin"/>
        </w:r>
        <w:r w:rsidR="0074254F">
          <w:rPr>
            <w:noProof/>
            <w:webHidden/>
          </w:rPr>
          <w:instrText xml:space="preserve"> PAGEREF _Toc536800498 \h </w:instrText>
        </w:r>
        <w:r w:rsidR="0074254F">
          <w:rPr>
            <w:noProof/>
            <w:webHidden/>
          </w:rPr>
        </w:r>
        <w:r w:rsidR="0074254F">
          <w:rPr>
            <w:noProof/>
            <w:webHidden/>
          </w:rPr>
          <w:fldChar w:fldCharType="separate"/>
        </w:r>
        <w:r w:rsidR="00C20694">
          <w:rPr>
            <w:noProof/>
            <w:webHidden/>
          </w:rPr>
          <w:t>55</w:t>
        </w:r>
        <w:r w:rsidR="0074254F">
          <w:rPr>
            <w:noProof/>
            <w:webHidden/>
          </w:rPr>
          <w:fldChar w:fldCharType="end"/>
        </w:r>
      </w:hyperlink>
    </w:p>
    <w:p w14:paraId="4393324E"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499" w:history="1">
        <w:r w:rsidR="0074254F" w:rsidRPr="00E24E21">
          <w:rPr>
            <w:rStyle w:val="Lienhypertexte"/>
            <w:noProof/>
          </w:rPr>
          <w:t>Figure 2.4</w:t>
        </w:r>
        <w:r w:rsidR="0074254F" w:rsidRPr="00E24E21">
          <w:rPr>
            <w:rStyle w:val="Lienhypertexte"/>
            <w:noProof/>
          </w:rPr>
          <w:noBreakHyphen/>
          <w:t>1 : Le patin incliné 1D</w:t>
        </w:r>
        <w:r w:rsidR="0074254F">
          <w:rPr>
            <w:noProof/>
            <w:webHidden/>
          </w:rPr>
          <w:tab/>
        </w:r>
        <w:r w:rsidR="0074254F">
          <w:rPr>
            <w:noProof/>
            <w:webHidden/>
          </w:rPr>
          <w:fldChar w:fldCharType="begin"/>
        </w:r>
        <w:r w:rsidR="0074254F">
          <w:rPr>
            <w:noProof/>
            <w:webHidden/>
          </w:rPr>
          <w:instrText xml:space="preserve"> PAGEREF _Toc536800499 \h </w:instrText>
        </w:r>
        <w:r w:rsidR="0074254F">
          <w:rPr>
            <w:noProof/>
            <w:webHidden/>
          </w:rPr>
        </w:r>
        <w:r w:rsidR="0074254F">
          <w:rPr>
            <w:noProof/>
            <w:webHidden/>
          </w:rPr>
          <w:fldChar w:fldCharType="separate"/>
        </w:r>
        <w:r w:rsidR="00C20694">
          <w:rPr>
            <w:noProof/>
            <w:webHidden/>
          </w:rPr>
          <w:t>56</w:t>
        </w:r>
        <w:r w:rsidR="0074254F">
          <w:rPr>
            <w:noProof/>
            <w:webHidden/>
          </w:rPr>
          <w:fldChar w:fldCharType="end"/>
        </w:r>
      </w:hyperlink>
    </w:p>
    <w:p w14:paraId="00FDA99D"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00" w:history="1">
        <w:r w:rsidR="0074254F" w:rsidRPr="00E24E21">
          <w:rPr>
            <w:rStyle w:val="Lienhypertexte"/>
            <w:noProof/>
          </w:rPr>
          <w:t>Figure 2.4</w:t>
        </w:r>
        <w:r w:rsidR="0074254F" w:rsidRPr="00E24E21">
          <w:rPr>
            <w:rStyle w:val="Lienhypertexte"/>
            <w:noProof/>
          </w:rPr>
          <w:noBreakHyphen/>
          <w:t>2 : Résultats du champ de pression du patin incliné 1D</w:t>
        </w:r>
        <w:r w:rsidR="0074254F">
          <w:rPr>
            <w:noProof/>
            <w:webHidden/>
          </w:rPr>
          <w:tab/>
        </w:r>
        <w:r w:rsidR="0074254F">
          <w:rPr>
            <w:noProof/>
            <w:webHidden/>
          </w:rPr>
          <w:fldChar w:fldCharType="begin"/>
        </w:r>
        <w:r w:rsidR="0074254F">
          <w:rPr>
            <w:noProof/>
            <w:webHidden/>
          </w:rPr>
          <w:instrText xml:space="preserve"> PAGEREF _Toc536800500 \h </w:instrText>
        </w:r>
        <w:r w:rsidR="0074254F">
          <w:rPr>
            <w:noProof/>
            <w:webHidden/>
          </w:rPr>
        </w:r>
        <w:r w:rsidR="0074254F">
          <w:rPr>
            <w:noProof/>
            <w:webHidden/>
          </w:rPr>
          <w:fldChar w:fldCharType="separate"/>
        </w:r>
        <w:r w:rsidR="00C20694">
          <w:rPr>
            <w:noProof/>
            <w:webHidden/>
          </w:rPr>
          <w:t>56</w:t>
        </w:r>
        <w:r w:rsidR="0074254F">
          <w:rPr>
            <w:noProof/>
            <w:webHidden/>
          </w:rPr>
          <w:fldChar w:fldCharType="end"/>
        </w:r>
      </w:hyperlink>
    </w:p>
    <w:p w14:paraId="1E60A642"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01" w:history="1">
        <w:r w:rsidR="0074254F" w:rsidRPr="00E24E21">
          <w:rPr>
            <w:rStyle w:val="Lienhypertexte"/>
            <w:noProof/>
          </w:rPr>
          <w:t>Figure 2.4</w:t>
        </w:r>
        <w:r w:rsidR="0074254F" w:rsidRPr="00E24E21">
          <w:rPr>
            <w:rStyle w:val="Lienhypertexte"/>
            <w:noProof/>
          </w:rPr>
          <w:noBreakHyphen/>
          <w:t>3 : Résultats du champ de température à la sortie du patin incliné 1D</w:t>
        </w:r>
        <w:r w:rsidR="0074254F">
          <w:rPr>
            <w:noProof/>
            <w:webHidden/>
          </w:rPr>
          <w:tab/>
        </w:r>
        <w:r w:rsidR="0074254F">
          <w:rPr>
            <w:noProof/>
            <w:webHidden/>
          </w:rPr>
          <w:fldChar w:fldCharType="begin"/>
        </w:r>
        <w:r w:rsidR="0074254F">
          <w:rPr>
            <w:noProof/>
            <w:webHidden/>
          </w:rPr>
          <w:instrText xml:space="preserve"> PAGEREF _Toc536800501 \h </w:instrText>
        </w:r>
        <w:r w:rsidR="0074254F">
          <w:rPr>
            <w:noProof/>
            <w:webHidden/>
          </w:rPr>
        </w:r>
        <w:r w:rsidR="0074254F">
          <w:rPr>
            <w:noProof/>
            <w:webHidden/>
          </w:rPr>
          <w:fldChar w:fldCharType="separate"/>
        </w:r>
        <w:r w:rsidR="00C20694">
          <w:rPr>
            <w:noProof/>
            <w:webHidden/>
          </w:rPr>
          <w:t>57</w:t>
        </w:r>
        <w:r w:rsidR="0074254F">
          <w:rPr>
            <w:noProof/>
            <w:webHidden/>
          </w:rPr>
          <w:fldChar w:fldCharType="end"/>
        </w:r>
      </w:hyperlink>
    </w:p>
    <w:p w14:paraId="7CD6EA9F"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02" w:history="1">
        <w:r w:rsidR="0074254F" w:rsidRPr="00E24E21">
          <w:rPr>
            <w:rStyle w:val="Lienhypertexte"/>
            <w:noProof/>
          </w:rPr>
          <w:t>Figure 2.4</w:t>
        </w:r>
        <w:r w:rsidR="0074254F" w:rsidRPr="00E24E21">
          <w:rPr>
            <w:rStyle w:val="Lienhypertexte"/>
            <w:noProof/>
          </w:rPr>
          <w:noBreakHyphen/>
          <w:t xml:space="preserve">4 : Ecart relatif </w:t>
        </w:r>
        <m:oMath>
          <m:r>
            <w:rPr>
              <w:rStyle w:val="Lienhypertexte"/>
              <w:rFonts w:ascii="Cambria Math" w:hAnsi="Cambria Math"/>
              <w:noProof/>
            </w:rPr>
            <m:t>εK</m:t>
          </m:r>
        </m:oMath>
        <w:r w:rsidR="0074254F" w:rsidRPr="00E24E21">
          <w:rPr>
            <w:rStyle w:val="Lienhypertexte"/>
            <w:noProof/>
          </w:rPr>
          <w:t xml:space="preserve"> de la NDM pour les maillages successifs</w:t>
        </w:r>
        <w:r w:rsidR="0074254F">
          <w:rPr>
            <w:noProof/>
            <w:webHidden/>
          </w:rPr>
          <w:tab/>
        </w:r>
        <w:r w:rsidR="0074254F">
          <w:rPr>
            <w:noProof/>
            <w:webHidden/>
          </w:rPr>
          <w:fldChar w:fldCharType="begin"/>
        </w:r>
        <w:r w:rsidR="0074254F">
          <w:rPr>
            <w:noProof/>
            <w:webHidden/>
          </w:rPr>
          <w:instrText xml:space="preserve"> PAGEREF _Toc536800502 \h </w:instrText>
        </w:r>
        <w:r w:rsidR="0074254F">
          <w:rPr>
            <w:noProof/>
            <w:webHidden/>
          </w:rPr>
        </w:r>
        <w:r w:rsidR="0074254F">
          <w:rPr>
            <w:noProof/>
            <w:webHidden/>
          </w:rPr>
          <w:fldChar w:fldCharType="separate"/>
        </w:r>
        <w:r w:rsidR="00C20694">
          <w:rPr>
            <w:noProof/>
            <w:webHidden/>
          </w:rPr>
          <w:t>58</w:t>
        </w:r>
        <w:r w:rsidR="0074254F">
          <w:rPr>
            <w:noProof/>
            <w:webHidden/>
          </w:rPr>
          <w:fldChar w:fldCharType="end"/>
        </w:r>
      </w:hyperlink>
    </w:p>
    <w:p w14:paraId="5BF3C764"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03" w:history="1">
        <w:r w:rsidR="0074254F" w:rsidRPr="00E24E21">
          <w:rPr>
            <w:rStyle w:val="Lienhypertexte"/>
            <w:noProof/>
          </w:rPr>
          <w:t>Figure 2.4</w:t>
        </w:r>
        <w:r w:rsidR="0074254F" w:rsidRPr="00E24E21">
          <w:rPr>
            <w:rStyle w:val="Lienhypertexte"/>
            <w:noProof/>
          </w:rPr>
          <w:noBreakHyphen/>
          <w:t>5 : Temps de calcul de la NDM pour différents nombres de cellules</w:t>
        </w:r>
        <w:r w:rsidR="0074254F">
          <w:rPr>
            <w:noProof/>
            <w:webHidden/>
          </w:rPr>
          <w:tab/>
        </w:r>
        <w:r w:rsidR="0074254F">
          <w:rPr>
            <w:noProof/>
            <w:webHidden/>
          </w:rPr>
          <w:fldChar w:fldCharType="begin"/>
        </w:r>
        <w:r w:rsidR="0074254F">
          <w:rPr>
            <w:noProof/>
            <w:webHidden/>
          </w:rPr>
          <w:instrText xml:space="preserve"> PAGEREF _Toc536800503 \h </w:instrText>
        </w:r>
        <w:r w:rsidR="0074254F">
          <w:rPr>
            <w:noProof/>
            <w:webHidden/>
          </w:rPr>
        </w:r>
        <w:r w:rsidR="0074254F">
          <w:rPr>
            <w:noProof/>
            <w:webHidden/>
          </w:rPr>
          <w:fldChar w:fldCharType="separate"/>
        </w:r>
        <w:r w:rsidR="00C20694">
          <w:rPr>
            <w:noProof/>
            <w:webHidden/>
          </w:rPr>
          <w:t>58</w:t>
        </w:r>
        <w:r w:rsidR="0074254F">
          <w:rPr>
            <w:noProof/>
            <w:webHidden/>
          </w:rPr>
          <w:fldChar w:fldCharType="end"/>
        </w:r>
      </w:hyperlink>
    </w:p>
    <w:p w14:paraId="32351FAB"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04" w:history="1">
        <w:r w:rsidR="0074254F" w:rsidRPr="00E24E21">
          <w:rPr>
            <w:rStyle w:val="Lienhypertexte"/>
            <w:noProof/>
          </w:rPr>
          <w:t>Figure 2.4</w:t>
        </w:r>
        <w:r w:rsidR="0074254F" w:rsidRPr="00E24E21">
          <w:rPr>
            <w:rStyle w:val="Lienhypertexte"/>
            <w:noProof/>
          </w:rPr>
          <w:noBreakHyphen/>
          <w:t xml:space="preserve">6 : Ecart relatif </w:t>
        </w:r>
        <m:oMath>
          <m:r>
            <w:rPr>
              <w:rStyle w:val="Lienhypertexte"/>
              <w:rFonts w:ascii="Cambria Math" w:hAnsi="Cambria Math"/>
              <w:noProof/>
            </w:rPr>
            <m:t>εN</m:t>
          </m:r>
        </m:oMath>
        <w:r w:rsidR="0074254F" w:rsidRPr="00E24E21">
          <w:rPr>
            <w:rStyle w:val="Lienhypertexte"/>
            <w:noProof/>
          </w:rPr>
          <w:t xml:space="preserve"> entre la LPCM et la NDM de référence (Ny = 120)</w:t>
        </w:r>
        <w:r w:rsidR="0074254F">
          <w:rPr>
            <w:noProof/>
            <w:webHidden/>
          </w:rPr>
          <w:tab/>
        </w:r>
        <w:r w:rsidR="0074254F">
          <w:rPr>
            <w:noProof/>
            <w:webHidden/>
          </w:rPr>
          <w:fldChar w:fldCharType="begin"/>
        </w:r>
        <w:r w:rsidR="0074254F">
          <w:rPr>
            <w:noProof/>
            <w:webHidden/>
          </w:rPr>
          <w:instrText xml:space="preserve"> PAGEREF _Toc536800504 \h </w:instrText>
        </w:r>
        <w:r w:rsidR="0074254F">
          <w:rPr>
            <w:noProof/>
            <w:webHidden/>
          </w:rPr>
        </w:r>
        <w:r w:rsidR="0074254F">
          <w:rPr>
            <w:noProof/>
            <w:webHidden/>
          </w:rPr>
          <w:fldChar w:fldCharType="separate"/>
        </w:r>
        <w:r w:rsidR="00C20694">
          <w:rPr>
            <w:noProof/>
            <w:webHidden/>
          </w:rPr>
          <w:t>59</w:t>
        </w:r>
        <w:r w:rsidR="0074254F">
          <w:rPr>
            <w:noProof/>
            <w:webHidden/>
          </w:rPr>
          <w:fldChar w:fldCharType="end"/>
        </w:r>
      </w:hyperlink>
    </w:p>
    <w:p w14:paraId="3B0CC2E1"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05" w:history="1">
        <w:r w:rsidR="0074254F" w:rsidRPr="00E24E21">
          <w:rPr>
            <w:rStyle w:val="Lienhypertexte"/>
            <w:noProof/>
          </w:rPr>
          <w:t>Figure 2.4</w:t>
        </w:r>
        <w:r w:rsidR="0074254F" w:rsidRPr="00E24E21">
          <w:rPr>
            <w:rStyle w:val="Lienhypertexte"/>
            <w:noProof/>
          </w:rPr>
          <w:noBreakHyphen/>
          <w:t>7 : Temps de calcul de la LPCM par rapport à la NDM de référence Ny = 120</w:t>
        </w:r>
        <w:r w:rsidR="0074254F">
          <w:rPr>
            <w:noProof/>
            <w:webHidden/>
          </w:rPr>
          <w:tab/>
        </w:r>
        <w:r w:rsidR="0074254F">
          <w:rPr>
            <w:noProof/>
            <w:webHidden/>
          </w:rPr>
          <w:fldChar w:fldCharType="begin"/>
        </w:r>
        <w:r w:rsidR="0074254F">
          <w:rPr>
            <w:noProof/>
            <w:webHidden/>
          </w:rPr>
          <w:instrText xml:space="preserve"> PAGEREF _Toc536800505 \h </w:instrText>
        </w:r>
        <w:r w:rsidR="0074254F">
          <w:rPr>
            <w:noProof/>
            <w:webHidden/>
          </w:rPr>
        </w:r>
        <w:r w:rsidR="0074254F">
          <w:rPr>
            <w:noProof/>
            <w:webHidden/>
          </w:rPr>
          <w:fldChar w:fldCharType="separate"/>
        </w:r>
        <w:r w:rsidR="00C20694">
          <w:rPr>
            <w:noProof/>
            <w:webHidden/>
          </w:rPr>
          <w:t>59</w:t>
        </w:r>
        <w:r w:rsidR="0074254F">
          <w:rPr>
            <w:noProof/>
            <w:webHidden/>
          </w:rPr>
          <w:fldChar w:fldCharType="end"/>
        </w:r>
      </w:hyperlink>
    </w:p>
    <w:p w14:paraId="739D10D2"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06" w:history="1">
        <w:r w:rsidR="0074254F" w:rsidRPr="00E24E21">
          <w:rPr>
            <w:rStyle w:val="Lienhypertexte"/>
            <w:noProof/>
          </w:rPr>
          <w:t>Figure 2.5</w:t>
        </w:r>
        <w:r w:rsidR="0074254F" w:rsidRPr="00E24E21">
          <w:rPr>
            <w:rStyle w:val="Lienhypertexte"/>
            <w:noProof/>
          </w:rPr>
          <w:noBreakHyphen/>
          <w:t>1 la géométrie du palier</w:t>
        </w:r>
        <w:r w:rsidR="0074254F">
          <w:rPr>
            <w:noProof/>
            <w:webHidden/>
          </w:rPr>
          <w:tab/>
        </w:r>
        <w:r w:rsidR="0074254F">
          <w:rPr>
            <w:noProof/>
            <w:webHidden/>
          </w:rPr>
          <w:fldChar w:fldCharType="begin"/>
        </w:r>
        <w:r w:rsidR="0074254F">
          <w:rPr>
            <w:noProof/>
            <w:webHidden/>
          </w:rPr>
          <w:instrText xml:space="preserve"> PAGEREF _Toc536800506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6B9B3562"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07" w:history="1">
        <w:r w:rsidR="0074254F" w:rsidRPr="00E24E21">
          <w:rPr>
            <w:rStyle w:val="Lienhypertexte"/>
            <w:noProof/>
          </w:rPr>
          <w:t>Figure 2.5</w:t>
        </w:r>
        <w:r w:rsidR="0074254F" w:rsidRPr="00E24E21">
          <w:rPr>
            <w:rStyle w:val="Lienhypertexte"/>
            <w:noProof/>
          </w:rPr>
          <w:noBreakHyphen/>
          <w:t>2 : Champs de pression et de température des deux lobes à 500tr/min avec la charge 10kN</w:t>
        </w:r>
        <w:r w:rsidR="0074254F">
          <w:rPr>
            <w:noProof/>
            <w:webHidden/>
          </w:rPr>
          <w:tab/>
        </w:r>
        <w:r w:rsidR="0074254F">
          <w:rPr>
            <w:noProof/>
            <w:webHidden/>
          </w:rPr>
          <w:fldChar w:fldCharType="begin"/>
        </w:r>
        <w:r w:rsidR="0074254F">
          <w:rPr>
            <w:noProof/>
            <w:webHidden/>
          </w:rPr>
          <w:instrText xml:space="preserve"> PAGEREF _Toc536800507 \h </w:instrText>
        </w:r>
        <w:r w:rsidR="0074254F">
          <w:rPr>
            <w:noProof/>
            <w:webHidden/>
          </w:rPr>
        </w:r>
        <w:r w:rsidR="0074254F">
          <w:rPr>
            <w:noProof/>
            <w:webHidden/>
          </w:rPr>
          <w:fldChar w:fldCharType="separate"/>
        </w:r>
        <w:r w:rsidR="00C20694">
          <w:rPr>
            <w:noProof/>
            <w:webHidden/>
          </w:rPr>
          <w:t>62</w:t>
        </w:r>
        <w:r w:rsidR="0074254F">
          <w:rPr>
            <w:noProof/>
            <w:webHidden/>
          </w:rPr>
          <w:fldChar w:fldCharType="end"/>
        </w:r>
      </w:hyperlink>
    </w:p>
    <w:p w14:paraId="3C5BDC6D"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08" w:history="1">
        <w:r w:rsidR="0074254F" w:rsidRPr="00E24E21">
          <w:rPr>
            <w:rStyle w:val="Lienhypertexte"/>
            <w:noProof/>
          </w:rPr>
          <w:t>Figure 2.5</w:t>
        </w:r>
        <w:r w:rsidR="0074254F" w:rsidRPr="00E24E21">
          <w:rPr>
            <w:rStyle w:val="Lienhypertexte"/>
            <w:noProof/>
          </w:rPr>
          <w:noBreakHyphen/>
          <w:t>3 : Champs de pression et de température des deux lobes à 2000tr/min avec la charge 8kN</w:t>
        </w:r>
        <w:r w:rsidR="0074254F">
          <w:rPr>
            <w:noProof/>
            <w:webHidden/>
          </w:rPr>
          <w:tab/>
        </w:r>
        <w:r w:rsidR="0074254F">
          <w:rPr>
            <w:noProof/>
            <w:webHidden/>
          </w:rPr>
          <w:fldChar w:fldCharType="begin"/>
        </w:r>
        <w:r w:rsidR="0074254F">
          <w:rPr>
            <w:noProof/>
            <w:webHidden/>
          </w:rPr>
          <w:instrText xml:space="preserve"> PAGEREF _Toc536800508 \h </w:instrText>
        </w:r>
        <w:r w:rsidR="0074254F">
          <w:rPr>
            <w:noProof/>
            <w:webHidden/>
          </w:rPr>
        </w:r>
        <w:r w:rsidR="0074254F">
          <w:rPr>
            <w:noProof/>
            <w:webHidden/>
          </w:rPr>
          <w:fldChar w:fldCharType="separate"/>
        </w:r>
        <w:r w:rsidR="00C20694">
          <w:rPr>
            <w:noProof/>
            <w:webHidden/>
          </w:rPr>
          <w:t>62</w:t>
        </w:r>
        <w:r w:rsidR="0074254F">
          <w:rPr>
            <w:noProof/>
            <w:webHidden/>
          </w:rPr>
          <w:fldChar w:fldCharType="end"/>
        </w:r>
      </w:hyperlink>
    </w:p>
    <w:p w14:paraId="2B2403C3"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09" w:history="1">
        <w:r w:rsidR="0074254F" w:rsidRPr="00E24E21">
          <w:rPr>
            <w:rStyle w:val="Lienhypertexte"/>
            <w:noProof/>
          </w:rPr>
          <w:t>Figure 2.5</w:t>
        </w:r>
        <w:r w:rsidR="0074254F" w:rsidRPr="00E24E21">
          <w:rPr>
            <w:rStyle w:val="Lienhypertexte"/>
            <w:noProof/>
          </w:rPr>
          <w:noBreakHyphen/>
          <w:t>4 : Champs de pression et de température des deux lobes à 3500tr/min avec la charge 6kN</w:t>
        </w:r>
        <w:r w:rsidR="0074254F">
          <w:rPr>
            <w:noProof/>
            <w:webHidden/>
          </w:rPr>
          <w:tab/>
        </w:r>
        <w:r w:rsidR="0074254F">
          <w:rPr>
            <w:noProof/>
            <w:webHidden/>
          </w:rPr>
          <w:fldChar w:fldCharType="begin"/>
        </w:r>
        <w:r w:rsidR="0074254F">
          <w:rPr>
            <w:noProof/>
            <w:webHidden/>
          </w:rPr>
          <w:instrText xml:space="preserve"> PAGEREF _Toc536800509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1FB1123B"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10" w:history="1">
        <w:r w:rsidR="0074254F" w:rsidRPr="00E24E21">
          <w:rPr>
            <w:rStyle w:val="Lienhypertexte"/>
            <w:noProof/>
          </w:rPr>
          <w:t>Figure 3.1</w:t>
        </w:r>
        <w:r w:rsidR="0074254F" w:rsidRPr="00E24E21">
          <w:rPr>
            <w:rStyle w:val="Lienhypertexte"/>
            <w:noProof/>
          </w:rPr>
          <w:noBreakHyphen/>
          <w:t xml:space="preserve">1 : déformation thermique de rotor </w:t>
        </w:r>
        <w:r w:rsidR="0074254F" w:rsidRPr="00E24E21">
          <w:rPr>
            <w:rStyle w:val="Lienhypertexte"/>
            <w:b/>
            <w:noProof/>
          </w:rPr>
          <w:t>[28]</w:t>
        </w:r>
        <w:r w:rsidR="0074254F">
          <w:rPr>
            <w:noProof/>
            <w:webHidden/>
          </w:rPr>
          <w:tab/>
        </w:r>
        <w:r w:rsidR="0074254F">
          <w:rPr>
            <w:noProof/>
            <w:webHidden/>
          </w:rPr>
          <w:fldChar w:fldCharType="begin"/>
        </w:r>
        <w:r w:rsidR="0074254F">
          <w:rPr>
            <w:noProof/>
            <w:webHidden/>
          </w:rPr>
          <w:instrText xml:space="preserve"> PAGEREF _Toc536800510 \h </w:instrText>
        </w:r>
        <w:r w:rsidR="0074254F">
          <w:rPr>
            <w:noProof/>
            <w:webHidden/>
          </w:rPr>
        </w:r>
        <w:r w:rsidR="0074254F">
          <w:rPr>
            <w:noProof/>
            <w:webHidden/>
          </w:rPr>
          <w:fldChar w:fldCharType="separate"/>
        </w:r>
        <w:r w:rsidR="00C20694">
          <w:rPr>
            <w:noProof/>
            <w:webHidden/>
          </w:rPr>
          <w:t>65</w:t>
        </w:r>
        <w:r w:rsidR="0074254F">
          <w:rPr>
            <w:noProof/>
            <w:webHidden/>
          </w:rPr>
          <w:fldChar w:fldCharType="end"/>
        </w:r>
      </w:hyperlink>
    </w:p>
    <w:p w14:paraId="6715125C"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11" w:history="1">
        <w:r w:rsidR="0074254F" w:rsidRPr="00E24E21">
          <w:rPr>
            <w:rStyle w:val="Lienhypertexte"/>
            <w:noProof/>
          </w:rPr>
          <w:t>Figure 3.1</w:t>
        </w:r>
        <w:r w:rsidR="0074254F" w:rsidRPr="00E24E21">
          <w:rPr>
            <w:rStyle w:val="Lienhypertexte"/>
            <w:noProof/>
          </w:rPr>
          <w:noBreakHyphen/>
          <w:t>2 : Conditions aux limites en thermique au cas du banc de l’effet Morton</w:t>
        </w:r>
        <w:r w:rsidR="0074254F">
          <w:rPr>
            <w:noProof/>
            <w:webHidden/>
          </w:rPr>
          <w:tab/>
        </w:r>
        <w:r w:rsidR="0074254F">
          <w:rPr>
            <w:noProof/>
            <w:webHidden/>
          </w:rPr>
          <w:fldChar w:fldCharType="begin"/>
        </w:r>
        <w:r w:rsidR="0074254F">
          <w:rPr>
            <w:noProof/>
            <w:webHidden/>
          </w:rPr>
          <w:instrText xml:space="preserve"> PAGEREF _Toc536800511 \h </w:instrText>
        </w:r>
        <w:r w:rsidR="0074254F">
          <w:rPr>
            <w:noProof/>
            <w:webHidden/>
          </w:rPr>
        </w:r>
        <w:r w:rsidR="0074254F">
          <w:rPr>
            <w:noProof/>
            <w:webHidden/>
          </w:rPr>
          <w:fldChar w:fldCharType="separate"/>
        </w:r>
        <w:r w:rsidR="00C20694">
          <w:rPr>
            <w:noProof/>
            <w:webHidden/>
          </w:rPr>
          <w:t>67</w:t>
        </w:r>
        <w:r w:rsidR="0074254F">
          <w:rPr>
            <w:noProof/>
            <w:webHidden/>
          </w:rPr>
          <w:fldChar w:fldCharType="end"/>
        </w:r>
      </w:hyperlink>
    </w:p>
    <w:p w14:paraId="2E6E44B7"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12" w:history="1">
        <w:r w:rsidR="0074254F" w:rsidRPr="00E24E21">
          <w:rPr>
            <w:rStyle w:val="Lienhypertexte"/>
            <w:noProof/>
          </w:rPr>
          <w:t>Figure 3.1</w:t>
        </w:r>
        <w:r w:rsidR="0074254F" w:rsidRPr="00E24E21">
          <w:rPr>
            <w:rStyle w:val="Lienhypertexte"/>
            <w:noProof/>
          </w:rPr>
          <w:noBreakHyphen/>
          <w:t>3 : Illustration de la liaison RBE3 au niveau du supportage</w:t>
        </w:r>
        <w:r w:rsidR="0074254F">
          <w:rPr>
            <w:noProof/>
            <w:webHidden/>
          </w:rPr>
          <w:tab/>
        </w:r>
        <w:r w:rsidR="0074254F">
          <w:rPr>
            <w:noProof/>
            <w:webHidden/>
          </w:rPr>
          <w:fldChar w:fldCharType="begin"/>
        </w:r>
        <w:r w:rsidR="0074254F">
          <w:rPr>
            <w:noProof/>
            <w:webHidden/>
          </w:rPr>
          <w:instrText xml:space="preserve"> PAGEREF _Toc536800512 \h </w:instrText>
        </w:r>
        <w:r w:rsidR="0074254F">
          <w:rPr>
            <w:noProof/>
            <w:webHidden/>
          </w:rPr>
        </w:r>
        <w:r w:rsidR="0074254F">
          <w:rPr>
            <w:noProof/>
            <w:webHidden/>
          </w:rPr>
          <w:fldChar w:fldCharType="separate"/>
        </w:r>
        <w:r w:rsidR="00C20694">
          <w:rPr>
            <w:noProof/>
            <w:webHidden/>
          </w:rPr>
          <w:t>70</w:t>
        </w:r>
        <w:r w:rsidR="0074254F">
          <w:rPr>
            <w:noProof/>
            <w:webHidden/>
          </w:rPr>
          <w:fldChar w:fldCharType="end"/>
        </w:r>
      </w:hyperlink>
    </w:p>
    <w:p w14:paraId="574EEC88"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13" w:history="1">
        <w:r w:rsidR="0074254F" w:rsidRPr="00E24E21">
          <w:rPr>
            <w:rStyle w:val="Lienhypertexte"/>
            <w:noProof/>
          </w:rPr>
          <w:t>Figure 3.1</w:t>
        </w:r>
        <w:r w:rsidR="0074254F" w:rsidRPr="00E24E21">
          <w:rPr>
            <w:rStyle w:val="Lienhypertexte"/>
            <w:noProof/>
          </w:rPr>
          <w:noBreakHyphen/>
          <w:t>4 : Condition aux limites mécaniques du modèle thermomécanique</w:t>
        </w:r>
        <w:r w:rsidR="0074254F">
          <w:rPr>
            <w:noProof/>
            <w:webHidden/>
          </w:rPr>
          <w:tab/>
        </w:r>
        <w:r w:rsidR="0074254F">
          <w:rPr>
            <w:noProof/>
            <w:webHidden/>
          </w:rPr>
          <w:fldChar w:fldCharType="begin"/>
        </w:r>
        <w:r w:rsidR="0074254F">
          <w:rPr>
            <w:noProof/>
            <w:webHidden/>
          </w:rPr>
          <w:instrText xml:space="preserve"> PAGEREF _Toc536800513 \h </w:instrText>
        </w:r>
        <w:r w:rsidR="0074254F">
          <w:rPr>
            <w:noProof/>
            <w:webHidden/>
          </w:rPr>
        </w:r>
        <w:r w:rsidR="0074254F">
          <w:rPr>
            <w:noProof/>
            <w:webHidden/>
          </w:rPr>
          <w:fldChar w:fldCharType="separate"/>
        </w:r>
        <w:r w:rsidR="00C20694">
          <w:rPr>
            <w:noProof/>
            <w:webHidden/>
          </w:rPr>
          <w:t>71</w:t>
        </w:r>
        <w:r w:rsidR="0074254F">
          <w:rPr>
            <w:noProof/>
            <w:webHidden/>
          </w:rPr>
          <w:fldChar w:fldCharType="end"/>
        </w:r>
      </w:hyperlink>
    </w:p>
    <w:p w14:paraId="09D50543"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14" w:history="1">
        <w:r w:rsidR="0074254F" w:rsidRPr="00E24E21">
          <w:rPr>
            <w:rStyle w:val="Lienhypertexte"/>
            <w:noProof/>
          </w:rPr>
          <w:t>Figure 3.1</w:t>
        </w:r>
        <w:r w:rsidR="0074254F" w:rsidRPr="00E24E21">
          <w:rPr>
            <w:rStyle w:val="Lienhypertexte"/>
            <w:noProof/>
          </w:rPr>
          <w:noBreakHyphen/>
          <w:t>5 : Déformation thermique du rotor dans le cas de l’effet Morton</w:t>
        </w:r>
        <w:r w:rsidR="0074254F">
          <w:rPr>
            <w:noProof/>
            <w:webHidden/>
          </w:rPr>
          <w:tab/>
        </w:r>
        <w:r w:rsidR="0074254F">
          <w:rPr>
            <w:noProof/>
            <w:webHidden/>
          </w:rPr>
          <w:fldChar w:fldCharType="begin"/>
        </w:r>
        <w:r w:rsidR="0074254F">
          <w:rPr>
            <w:noProof/>
            <w:webHidden/>
          </w:rPr>
          <w:instrText xml:space="preserve"> PAGEREF _Toc536800514 \h </w:instrText>
        </w:r>
        <w:r w:rsidR="0074254F">
          <w:rPr>
            <w:noProof/>
            <w:webHidden/>
          </w:rPr>
        </w:r>
        <w:r w:rsidR="0074254F">
          <w:rPr>
            <w:noProof/>
            <w:webHidden/>
          </w:rPr>
          <w:fldChar w:fldCharType="separate"/>
        </w:r>
        <w:r w:rsidR="00C20694">
          <w:rPr>
            <w:noProof/>
            <w:webHidden/>
          </w:rPr>
          <w:t>71</w:t>
        </w:r>
        <w:r w:rsidR="0074254F">
          <w:rPr>
            <w:noProof/>
            <w:webHidden/>
          </w:rPr>
          <w:fldChar w:fldCharType="end"/>
        </w:r>
      </w:hyperlink>
    </w:p>
    <w:p w14:paraId="4C378560"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15" w:history="1">
        <w:r w:rsidR="0074254F" w:rsidRPr="00E24E21">
          <w:rPr>
            <w:rStyle w:val="Lienhypertexte"/>
            <w:noProof/>
          </w:rPr>
          <w:t>Figure 3.2</w:t>
        </w:r>
        <w:r w:rsidR="0074254F" w:rsidRPr="00E24E21">
          <w:rPr>
            <w:rStyle w:val="Lienhypertexte"/>
            <w:noProof/>
          </w:rPr>
          <w:noBreakHyphen/>
          <w:t>1 : schéma du rotor rigide avec un disque guidé par deux paliers</w:t>
        </w:r>
        <w:r w:rsidR="0074254F">
          <w:rPr>
            <w:noProof/>
            <w:webHidden/>
          </w:rPr>
          <w:tab/>
        </w:r>
        <w:r w:rsidR="0074254F">
          <w:rPr>
            <w:noProof/>
            <w:webHidden/>
          </w:rPr>
          <w:fldChar w:fldCharType="begin"/>
        </w:r>
        <w:r w:rsidR="0074254F">
          <w:rPr>
            <w:noProof/>
            <w:webHidden/>
          </w:rPr>
          <w:instrText xml:space="preserve"> PAGEREF _Toc536800515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090489E5"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16" w:history="1">
        <w:r w:rsidR="0074254F" w:rsidRPr="00E24E21">
          <w:rPr>
            <w:rStyle w:val="Lienhypertexte"/>
            <w:noProof/>
          </w:rPr>
          <w:t>Figure 3.2</w:t>
        </w:r>
        <w:r w:rsidR="0074254F" w:rsidRPr="00E24E21">
          <w:rPr>
            <w:rStyle w:val="Lienhypertexte"/>
            <w:noProof/>
          </w:rPr>
          <w:noBreakHyphen/>
          <w:t>2 : Algorithme utilisé pour l’analyse transitoire non linéaire</w:t>
        </w:r>
        <w:r w:rsidR="0074254F">
          <w:rPr>
            <w:noProof/>
            <w:webHidden/>
          </w:rPr>
          <w:tab/>
        </w:r>
        <w:r w:rsidR="0074254F">
          <w:rPr>
            <w:noProof/>
            <w:webHidden/>
          </w:rPr>
          <w:fldChar w:fldCharType="begin"/>
        </w:r>
        <w:r w:rsidR="0074254F">
          <w:rPr>
            <w:noProof/>
            <w:webHidden/>
          </w:rPr>
          <w:instrText xml:space="preserve"> PAGEREF _Toc536800516 \h </w:instrText>
        </w:r>
        <w:r w:rsidR="0074254F">
          <w:rPr>
            <w:noProof/>
            <w:webHidden/>
          </w:rPr>
        </w:r>
        <w:r w:rsidR="0074254F">
          <w:rPr>
            <w:noProof/>
            <w:webHidden/>
          </w:rPr>
          <w:fldChar w:fldCharType="separate"/>
        </w:r>
        <w:r w:rsidR="00C20694">
          <w:rPr>
            <w:noProof/>
            <w:webHidden/>
          </w:rPr>
          <w:t>77</w:t>
        </w:r>
        <w:r w:rsidR="0074254F">
          <w:rPr>
            <w:noProof/>
            <w:webHidden/>
          </w:rPr>
          <w:fldChar w:fldCharType="end"/>
        </w:r>
      </w:hyperlink>
    </w:p>
    <w:p w14:paraId="0E2ADDC0"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17" w:history="1">
        <w:r w:rsidR="0074254F" w:rsidRPr="00E24E21">
          <w:rPr>
            <w:rStyle w:val="Lienhypertexte"/>
            <w:noProof/>
          </w:rPr>
          <w:t>Figure 3.2</w:t>
        </w:r>
        <w:r w:rsidR="0074254F" w:rsidRPr="00E24E21">
          <w:rPr>
            <w:rStyle w:val="Lienhypertexte"/>
            <w:noProof/>
          </w:rPr>
          <w:noBreakHyphen/>
          <w:t>3 : Diagramme de l’algorithme de « shooting »</w:t>
        </w:r>
        <w:r w:rsidR="0074254F">
          <w:rPr>
            <w:noProof/>
            <w:webHidden/>
          </w:rPr>
          <w:tab/>
        </w:r>
        <w:r w:rsidR="0074254F">
          <w:rPr>
            <w:noProof/>
            <w:webHidden/>
          </w:rPr>
          <w:fldChar w:fldCharType="begin"/>
        </w:r>
        <w:r w:rsidR="0074254F">
          <w:rPr>
            <w:noProof/>
            <w:webHidden/>
          </w:rPr>
          <w:instrText xml:space="preserve"> PAGEREF _Toc536800517 \h </w:instrText>
        </w:r>
        <w:r w:rsidR="0074254F">
          <w:rPr>
            <w:noProof/>
            <w:webHidden/>
          </w:rPr>
        </w:r>
        <w:r w:rsidR="0074254F">
          <w:rPr>
            <w:noProof/>
            <w:webHidden/>
          </w:rPr>
          <w:fldChar w:fldCharType="separate"/>
        </w:r>
        <w:r w:rsidR="00C20694">
          <w:rPr>
            <w:noProof/>
            <w:webHidden/>
          </w:rPr>
          <w:t>80</w:t>
        </w:r>
        <w:r w:rsidR="0074254F">
          <w:rPr>
            <w:noProof/>
            <w:webHidden/>
          </w:rPr>
          <w:fldChar w:fldCharType="end"/>
        </w:r>
      </w:hyperlink>
    </w:p>
    <w:p w14:paraId="1D89D423"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18" w:history="1">
        <w:r w:rsidR="0074254F" w:rsidRPr="00E24E21">
          <w:rPr>
            <w:rStyle w:val="Lienhypertexte"/>
            <w:noProof/>
          </w:rPr>
          <w:t>Figure 3.2</w:t>
        </w:r>
        <w:r w:rsidR="0074254F" w:rsidRPr="00E24E21">
          <w:rPr>
            <w:rStyle w:val="Lienhypertexte"/>
            <w:noProof/>
          </w:rPr>
          <w:noBreakHyphen/>
          <w:t>4 : Exemple d’application de la méthode Shooting convergée en 3 itérations</w:t>
        </w:r>
        <w:r w:rsidR="0074254F">
          <w:rPr>
            <w:noProof/>
            <w:webHidden/>
          </w:rPr>
          <w:tab/>
        </w:r>
        <w:r w:rsidR="0074254F">
          <w:rPr>
            <w:noProof/>
            <w:webHidden/>
          </w:rPr>
          <w:fldChar w:fldCharType="begin"/>
        </w:r>
        <w:r w:rsidR="0074254F">
          <w:rPr>
            <w:noProof/>
            <w:webHidden/>
          </w:rPr>
          <w:instrText xml:space="preserve"> PAGEREF _Toc536800518 \h </w:instrText>
        </w:r>
        <w:r w:rsidR="0074254F">
          <w:rPr>
            <w:noProof/>
            <w:webHidden/>
          </w:rPr>
        </w:r>
        <w:r w:rsidR="0074254F">
          <w:rPr>
            <w:noProof/>
            <w:webHidden/>
          </w:rPr>
          <w:fldChar w:fldCharType="separate"/>
        </w:r>
        <w:r w:rsidR="00C20694">
          <w:rPr>
            <w:noProof/>
            <w:webHidden/>
          </w:rPr>
          <w:t>81</w:t>
        </w:r>
        <w:r w:rsidR="0074254F">
          <w:rPr>
            <w:noProof/>
            <w:webHidden/>
          </w:rPr>
          <w:fldChar w:fldCharType="end"/>
        </w:r>
      </w:hyperlink>
    </w:p>
    <w:p w14:paraId="4B9BFDD5"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19" w:history="1">
        <w:r w:rsidR="0074254F" w:rsidRPr="00E24E21">
          <w:rPr>
            <w:rStyle w:val="Lienhypertexte"/>
            <w:noProof/>
          </w:rPr>
          <w:t>Figure 3.2</w:t>
        </w:r>
        <w:r w:rsidR="0074254F" w:rsidRPr="00E24E21">
          <w:rPr>
            <w:rStyle w:val="Lienhypertexte"/>
            <w:noProof/>
          </w:rPr>
          <w:noBreakHyphen/>
          <w:t>5 : Diagramme de l’algorithme classique pour trouver la solution périodique</w:t>
        </w:r>
        <w:r w:rsidR="0074254F">
          <w:rPr>
            <w:noProof/>
            <w:webHidden/>
          </w:rPr>
          <w:tab/>
        </w:r>
        <w:r w:rsidR="0074254F">
          <w:rPr>
            <w:noProof/>
            <w:webHidden/>
          </w:rPr>
          <w:fldChar w:fldCharType="begin"/>
        </w:r>
        <w:r w:rsidR="0074254F">
          <w:rPr>
            <w:noProof/>
            <w:webHidden/>
          </w:rPr>
          <w:instrText xml:space="preserve"> PAGEREF _Toc536800519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3A65BA48"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20" w:history="1">
        <w:r w:rsidR="0074254F" w:rsidRPr="00E24E21">
          <w:rPr>
            <w:rStyle w:val="Lienhypertexte"/>
            <w:noProof/>
          </w:rPr>
          <w:t>Figure 3.3</w:t>
        </w:r>
        <w:r w:rsidR="0074254F" w:rsidRPr="00E24E21">
          <w:rPr>
            <w:rStyle w:val="Lienhypertexte"/>
            <w:noProof/>
          </w:rPr>
          <w:noBreakHyphen/>
          <w:t xml:space="preserve">1 : Les deux repères </w:t>
        </w:r>
        <m:oMath>
          <m:r>
            <w:rPr>
              <w:rStyle w:val="Lienhypertexte"/>
              <w:rFonts w:ascii="Cambria Math" w:hAnsi="Cambria Math"/>
              <w:noProof/>
            </w:rPr>
            <m:t>R</m:t>
          </m:r>
          <m:r>
            <m:rPr>
              <m:sty m:val="p"/>
            </m:rPr>
            <w:rPr>
              <w:rStyle w:val="Lienhypertexte"/>
              <w:rFonts w:ascii="Cambria Math" w:hAnsi="Cambria Math"/>
              <w:noProof/>
            </w:rPr>
            <m:t>1</m:t>
          </m:r>
        </m:oMath>
        <w:r w:rsidR="0074254F" w:rsidRPr="00E24E21">
          <w:rPr>
            <w:rStyle w:val="Lienhypertexte"/>
            <w:noProof/>
          </w:rPr>
          <w:t xml:space="preserve"> et </w:t>
        </w:r>
        <m:oMath>
          <m:r>
            <w:rPr>
              <w:rStyle w:val="Lienhypertexte"/>
              <w:rFonts w:ascii="Cambria Math" w:hAnsi="Cambria Math"/>
              <w:noProof/>
            </w:rPr>
            <m:t>R</m:t>
          </m:r>
          <m:r>
            <m:rPr>
              <m:sty m:val="p"/>
            </m:rPr>
            <w:rPr>
              <w:rStyle w:val="Lienhypertexte"/>
              <w:rFonts w:ascii="Cambria Math" w:hAnsi="Cambria Math"/>
              <w:noProof/>
            </w:rPr>
            <m:t>2</m:t>
          </m:r>
        </m:oMath>
        <w:r w:rsidR="0074254F" w:rsidRPr="00E24E21">
          <w:rPr>
            <w:rStyle w:val="Lienhypertexte"/>
            <w:noProof/>
          </w:rPr>
          <w:t xml:space="preserve"> utilisés dans le système rotor-palier</w:t>
        </w:r>
        <w:r w:rsidR="0074254F">
          <w:rPr>
            <w:noProof/>
            <w:webHidden/>
          </w:rPr>
          <w:tab/>
        </w:r>
        <w:r w:rsidR="0074254F">
          <w:rPr>
            <w:noProof/>
            <w:webHidden/>
          </w:rPr>
          <w:fldChar w:fldCharType="begin"/>
        </w:r>
        <w:r w:rsidR="0074254F">
          <w:rPr>
            <w:noProof/>
            <w:webHidden/>
          </w:rPr>
          <w:instrText xml:space="preserve"> PAGEREF _Toc536800520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6BA83731"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21" w:history="1">
        <w:r w:rsidR="0074254F" w:rsidRPr="00E24E21">
          <w:rPr>
            <w:rStyle w:val="Lienhypertexte"/>
            <w:noProof/>
          </w:rPr>
          <w:t>Figure 3.3</w:t>
        </w:r>
        <w:r w:rsidR="0074254F" w:rsidRPr="00E24E21">
          <w:rPr>
            <w:rStyle w:val="Lienhypertexte"/>
            <w:noProof/>
          </w:rPr>
          <w:noBreakHyphen/>
          <w:t>2 : La flexion thermique au niveau du disque en porte à faux</w:t>
        </w:r>
        <w:r w:rsidR="0074254F">
          <w:rPr>
            <w:noProof/>
            <w:webHidden/>
          </w:rPr>
          <w:tab/>
        </w:r>
        <w:r w:rsidR="0074254F">
          <w:rPr>
            <w:noProof/>
            <w:webHidden/>
          </w:rPr>
          <w:fldChar w:fldCharType="begin"/>
        </w:r>
        <w:r w:rsidR="0074254F">
          <w:rPr>
            <w:noProof/>
            <w:webHidden/>
          </w:rPr>
          <w:instrText xml:space="preserve"> PAGEREF _Toc536800521 \h </w:instrText>
        </w:r>
        <w:r w:rsidR="0074254F">
          <w:rPr>
            <w:noProof/>
            <w:webHidden/>
          </w:rPr>
        </w:r>
        <w:r w:rsidR="0074254F">
          <w:rPr>
            <w:noProof/>
            <w:webHidden/>
          </w:rPr>
          <w:fldChar w:fldCharType="separate"/>
        </w:r>
        <w:r w:rsidR="00C20694">
          <w:rPr>
            <w:noProof/>
            <w:webHidden/>
          </w:rPr>
          <w:t>83</w:t>
        </w:r>
        <w:r w:rsidR="0074254F">
          <w:rPr>
            <w:noProof/>
            <w:webHidden/>
          </w:rPr>
          <w:fldChar w:fldCharType="end"/>
        </w:r>
      </w:hyperlink>
    </w:p>
    <w:p w14:paraId="2F5A473E"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22" w:history="1">
        <w:r w:rsidR="0074254F" w:rsidRPr="00E24E21">
          <w:rPr>
            <w:rStyle w:val="Lienhypertexte"/>
            <w:noProof/>
          </w:rPr>
          <w:t>Figure 3.3</w:t>
        </w:r>
        <w:r w:rsidR="0074254F" w:rsidRPr="00E24E21">
          <w:rPr>
            <w:rStyle w:val="Lienhypertexte"/>
            <w:noProof/>
          </w:rPr>
          <w:noBreakHyphen/>
          <w:t>3 : défaut de la fibre neutre</w:t>
        </w:r>
        <w:r w:rsidR="0074254F">
          <w:rPr>
            <w:noProof/>
            <w:webHidden/>
          </w:rPr>
          <w:tab/>
        </w:r>
        <w:r w:rsidR="0074254F">
          <w:rPr>
            <w:noProof/>
            <w:webHidden/>
          </w:rPr>
          <w:fldChar w:fldCharType="begin"/>
        </w:r>
        <w:r w:rsidR="0074254F">
          <w:rPr>
            <w:noProof/>
            <w:webHidden/>
          </w:rPr>
          <w:instrText xml:space="preserve"> PAGEREF _Toc536800522 \h </w:instrText>
        </w:r>
        <w:r w:rsidR="0074254F">
          <w:rPr>
            <w:noProof/>
            <w:webHidden/>
          </w:rPr>
        </w:r>
        <w:r w:rsidR="0074254F">
          <w:rPr>
            <w:noProof/>
            <w:webHidden/>
          </w:rPr>
          <w:fldChar w:fldCharType="separate"/>
        </w:r>
        <w:r w:rsidR="00C20694">
          <w:rPr>
            <w:noProof/>
            <w:webHidden/>
          </w:rPr>
          <w:t>84</w:t>
        </w:r>
        <w:r w:rsidR="0074254F">
          <w:rPr>
            <w:noProof/>
            <w:webHidden/>
          </w:rPr>
          <w:fldChar w:fldCharType="end"/>
        </w:r>
      </w:hyperlink>
    </w:p>
    <w:p w14:paraId="356BD37D"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23" w:history="1">
        <w:r w:rsidR="0074254F" w:rsidRPr="00E24E21">
          <w:rPr>
            <w:rStyle w:val="Lienhypertexte"/>
            <w:noProof/>
          </w:rPr>
          <w:t>Figure 4.1</w:t>
        </w:r>
        <w:r w:rsidR="0074254F" w:rsidRPr="00E24E21">
          <w:rPr>
            <w:rStyle w:val="Lienhypertexte"/>
            <w:noProof/>
          </w:rPr>
          <w:noBreakHyphen/>
          <w:t xml:space="preserve">1 : système de références </w:t>
        </w:r>
        <m:oMath>
          <m:r>
            <w:rPr>
              <w:rStyle w:val="Lienhypertexte"/>
              <w:rFonts w:ascii="Cambria Math" w:hAnsi="Cambria Math"/>
              <w:noProof/>
            </w:rPr>
            <m:t>R</m:t>
          </m:r>
          <m:r>
            <m:rPr>
              <m:sty m:val="p"/>
            </m:rPr>
            <w:rPr>
              <w:rStyle w:val="Lienhypertexte"/>
              <w:rFonts w:ascii="Cambria Math" w:hAnsi="Cambria Math"/>
              <w:noProof/>
            </w:rPr>
            <m:t>1</m:t>
          </m:r>
        </m:oMath>
        <w:r w:rsidR="0074254F" w:rsidRPr="00E24E21">
          <w:rPr>
            <w:rStyle w:val="Lienhypertexte"/>
            <w:noProof/>
          </w:rPr>
          <w:t xml:space="preserve">et </w:t>
        </w:r>
        <m:oMath>
          <m:r>
            <w:rPr>
              <w:rStyle w:val="Lienhypertexte"/>
              <w:rFonts w:ascii="Cambria Math" w:hAnsi="Cambria Math"/>
              <w:noProof/>
            </w:rPr>
            <m:t>R</m:t>
          </m:r>
          <m:r>
            <m:rPr>
              <m:sty m:val="p"/>
            </m:rPr>
            <w:rPr>
              <w:rStyle w:val="Lienhypertexte"/>
              <w:rFonts w:ascii="Cambria Math" w:hAnsi="Cambria Math"/>
              <w:noProof/>
            </w:rPr>
            <m:t>2</m:t>
          </m:r>
        </m:oMath>
        <w:r w:rsidR="0074254F" w:rsidRPr="00E24E21">
          <w:rPr>
            <w:rStyle w:val="Lienhypertexte"/>
            <w:noProof/>
          </w:rPr>
          <w:t xml:space="preserve"> avec le rotor aux positions </w:t>
        </w:r>
        <m:oMath>
          <m:r>
            <w:rPr>
              <w:rStyle w:val="Lienhypertexte"/>
              <w:rFonts w:ascii="Cambria Math" w:hAnsi="Cambria Math"/>
              <w:noProof/>
            </w:rPr>
            <m:t>t</m:t>
          </m:r>
          <m:r>
            <m:rPr>
              <m:sty m:val="p"/>
            </m:rPr>
            <w:rPr>
              <w:rStyle w:val="Lienhypertexte"/>
              <w:rFonts w:ascii="Cambria Math" w:hAnsi="Cambria Math"/>
              <w:noProof/>
            </w:rPr>
            <m:t>0</m:t>
          </m:r>
        </m:oMath>
        <w:r w:rsidR="0074254F" w:rsidRPr="00E24E21">
          <w:rPr>
            <w:rStyle w:val="Lienhypertexte"/>
            <w:noProof/>
          </w:rPr>
          <w:t xml:space="preserve"> et </w:t>
        </w:r>
        <m:oMath>
          <m:r>
            <w:rPr>
              <w:rStyle w:val="Lienhypertexte"/>
              <w:rFonts w:ascii="Cambria Math" w:hAnsi="Cambria Math"/>
              <w:noProof/>
            </w:rPr>
            <m:t>ti</m:t>
          </m:r>
        </m:oMath>
        <w:r w:rsidR="0074254F">
          <w:rPr>
            <w:noProof/>
            <w:webHidden/>
          </w:rPr>
          <w:tab/>
        </w:r>
        <w:r w:rsidR="0074254F">
          <w:rPr>
            <w:noProof/>
            <w:webHidden/>
          </w:rPr>
          <w:fldChar w:fldCharType="begin"/>
        </w:r>
        <w:r w:rsidR="0074254F">
          <w:rPr>
            <w:noProof/>
            <w:webHidden/>
          </w:rPr>
          <w:instrText xml:space="preserve"> PAGEREF _Toc536800523 \h </w:instrText>
        </w:r>
        <w:r w:rsidR="0074254F">
          <w:rPr>
            <w:noProof/>
            <w:webHidden/>
          </w:rPr>
        </w:r>
        <w:r w:rsidR="0074254F">
          <w:rPr>
            <w:noProof/>
            <w:webHidden/>
          </w:rPr>
          <w:fldChar w:fldCharType="separate"/>
        </w:r>
        <w:r w:rsidR="00C20694">
          <w:rPr>
            <w:noProof/>
            <w:webHidden/>
          </w:rPr>
          <w:t>88</w:t>
        </w:r>
        <w:r w:rsidR="0074254F">
          <w:rPr>
            <w:noProof/>
            <w:webHidden/>
          </w:rPr>
          <w:fldChar w:fldCharType="end"/>
        </w:r>
      </w:hyperlink>
    </w:p>
    <w:p w14:paraId="049D4492"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24" w:history="1">
        <w:r w:rsidR="0074254F" w:rsidRPr="00E24E21">
          <w:rPr>
            <w:rStyle w:val="Lienhypertexte"/>
            <w:noProof/>
          </w:rPr>
          <w:t>Figure 4.1</w:t>
        </w:r>
        <w:r w:rsidR="0074254F" w:rsidRPr="00E24E21">
          <w:rPr>
            <w:rStyle w:val="Lienhypertexte"/>
            <w:noProof/>
          </w:rPr>
          <w:noBreakHyphen/>
          <w:t>2 : schéma de la simulation en régime transitoire de l’effet Morton</w:t>
        </w:r>
        <w:r w:rsidR="0074254F">
          <w:rPr>
            <w:noProof/>
            <w:webHidden/>
          </w:rPr>
          <w:tab/>
        </w:r>
        <w:r w:rsidR="0074254F">
          <w:rPr>
            <w:noProof/>
            <w:webHidden/>
          </w:rPr>
          <w:fldChar w:fldCharType="begin"/>
        </w:r>
        <w:r w:rsidR="0074254F">
          <w:rPr>
            <w:noProof/>
            <w:webHidden/>
          </w:rPr>
          <w:instrText xml:space="preserve"> PAGEREF _Toc536800524 \h </w:instrText>
        </w:r>
        <w:r w:rsidR="0074254F">
          <w:rPr>
            <w:noProof/>
            <w:webHidden/>
          </w:rPr>
        </w:r>
        <w:r w:rsidR="0074254F">
          <w:rPr>
            <w:noProof/>
            <w:webHidden/>
          </w:rPr>
          <w:fldChar w:fldCharType="separate"/>
        </w:r>
        <w:r w:rsidR="00C20694">
          <w:rPr>
            <w:noProof/>
            <w:webHidden/>
          </w:rPr>
          <w:t>89</w:t>
        </w:r>
        <w:r w:rsidR="0074254F">
          <w:rPr>
            <w:noProof/>
            <w:webHidden/>
          </w:rPr>
          <w:fldChar w:fldCharType="end"/>
        </w:r>
      </w:hyperlink>
    </w:p>
    <w:p w14:paraId="205C4692"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25" w:history="1">
        <w:r w:rsidR="0074254F" w:rsidRPr="00E24E21">
          <w:rPr>
            <w:rStyle w:val="Lienhypertexte"/>
            <w:noProof/>
          </w:rPr>
          <w:t>Figure 4.1</w:t>
        </w:r>
        <w:r w:rsidR="0074254F" w:rsidRPr="00E24E21">
          <w:rPr>
            <w:rStyle w:val="Lienhypertexte"/>
            <w:noProof/>
          </w:rPr>
          <w:noBreakHyphen/>
          <w:t>3 : Algorithme numérique transitoire de l’effet Morton</w:t>
        </w:r>
        <w:r w:rsidR="0074254F">
          <w:rPr>
            <w:noProof/>
            <w:webHidden/>
          </w:rPr>
          <w:tab/>
        </w:r>
        <w:r w:rsidR="0074254F">
          <w:rPr>
            <w:noProof/>
            <w:webHidden/>
          </w:rPr>
          <w:fldChar w:fldCharType="begin"/>
        </w:r>
        <w:r w:rsidR="0074254F">
          <w:rPr>
            <w:noProof/>
            <w:webHidden/>
          </w:rPr>
          <w:instrText xml:space="preserve"> PAGEREF _Toc536800525 \h </w:instrText>
        </w:r>
        <w:r w:rsidR="0074254F">
          <w:rPr>
            <w:noProof/>
            <w:webHidden/>
          </w:rPr>
        </w:r>
        <w:r w:rsidR="0074254F">
          <w:rPr>
            <w:noProof/>
            <w:webHidden/>
          </w:rPr>
          <w:fldChar w:fldCharType="separate"/>
        </w:r>
        <w:r w:rsidR="00C20694">
          <w:rPr>
            <w:noProof/>
            <w:webHidden/>
          </w:rPr>
          <w:t>90</w:t>
        </w:r>
        <w:r w:rsidR="0074254F">
          <w:rPr>
            <w:noProof/>
            <w:webHidden/>
          </w:rPr>
          <w:fldChar w:fldCharType="end"/>
        </w:r>
      </w:hyperlink>
    </w:p>
    <w:p w14:paraId="0F0C04FE"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26" w:history="1">
        <w:r w:rsidR="0074254F" w:rsidRPr="00E24E21">
          <w:rPr>
            <w:rStyle w:val="Lienhypertexte"/>
            <w:noProof/>
          </w:rPr>
          <w:t>Figure 4.2</w:t>
        </w:r>
        <w:r w:rsidR="0074254F" w:rsidRPr="00E24E21">
          <w:rPr>
            <w:rStyle w:val="Lienhypertexte"/>
            <w:noProof/>
          </w:rPr>
          <w:noBreakHyphen/>
          <w:t>1 : Palier testé</w:t>
        </w:r>
        <w:r w:rsidR="0074254F">
          <w:rPr>
            <w:noProof/>
            <w:webHidden/>
          </w:rPr>
          <w:tab/>
        </w:r>
        <w:r w:rsidR="0074254F">
          <w:rPr>
            <w:noProof/>
            <w:webHidden/>
          </w:rPr>
          <w:fldChar w:fldCharType="begin"/>
        </w:r>
        <w:r w:rsidR="0074254F">
          <w:rPr>
            <w:noProof/>
            <w:webHidden/>
          </w:rPr>
          <w:instrText xml:space="preserve"> PAGEREF _Toc536800526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5B282F5B"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27" w:history="1">
        <w:r w:rsidR="0074254F" w:rsidRPr="00E24E21">
          <w:rPr>
            <w:rStyle w:val="Lienhypertexte"/>
            <w:noProof/>
          </w:rPr>
          <w:t>Figure 4.2</w:t>
        </w:r>
        <w:r w:rsidR="0074254F" w:rsidRPr="00E24E21">
          <w:rPr>
            <w:rStyle w:val="Lienhypertexte"/>
            <w:noProof/>
          </w:rPr>
          <w:noBreakHyphen/>
          <w:t>2 : La configuration du rotor « court » 430mm</w:t>
        </w:r>
        <w:r w:rsidR="0074254F">
          <w:rPr>
            <w:noProof/>
            <w:webHidden/>
          </w:rPr>
          <w:tab/>
        </w:r>
        <w:r w:rsidR="0074254F">
          <w:rPr>
            <w:noProof/>
            <w:webHidden/>
          </w:rPr>
          <w:fldChar w:fldCharType="begin"/>
        </w:r>
        <w:r w:rsidR="0074254F">
          <w:rPr>
            <w:noProof/>
            <w:webHidden/>
          </w:rPr>
          <w:instrText xml:space="preserve"> PAGEREF _Toc536800527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2FADA0E8"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28" w:history="1">
        <w:r w:rsidR="0074254F" w:rsidRPr="00E24E21">
          <w:rPr>
            <w:rStyle w:val="Lienhypertexte"/>
            <w:rFonts w:cs="Calibri"/>
            <w:noProof/>
          </w:rPr>
          <w:t>Figure 4.2</w:t>
        </w:r>
        <w:r w:rsidR="0074254F" w:rsidRPr="00E24E21">
          <w:rPr>
            <w:rStyle w:val="Lienhypertexte"/>
            <w:rFonts w:cs="Calibri"/>
            <w:noProof/>
          </w:rPr>
          <w:noBreakHyphen/>
          <w:t>3 : Coefficients de raideur du palier pour une charge statique de 24.5N</w:t>
        </w:r>
        <w:r w:rsidR="0074254F">
          <w:rPr>
            <w:noProof/>
            <w:webHidden/>
          </w:rPr>
          <w:tab/>
        </w:r>
        <w:r w:rsidR="0074254F">
          <w:rPr>
            <w:noProof/>
            <w:webHidden/>
          </w:rPr>
          <w:fldChar w:fldCharType="begin"/>
        </w:r>
        <w:r w:rsidR="0074254F">
          <w:rPr>
            <w:noProof/>
            <w:webHidden/>
          </w:rPr>
          <w:instrText xml:space="preserve"> PAGEREF _Toc536800528 \h </w:instrText>
        </w:r>
        <w:r w:rsidR="0074254F">
          <w:rPr>
            <w:noProof/>
            <w:webHidden/>
          </w:rPr>
        </w:r>
        <w:r w:rsidR="0074254F">
          <w:rPr>
            <w:noProof/>
            <w:webHidden/>
          </w:rPr>
          <w:fldChar w:fldCharType="separate"/>
        </w:r>
        <w:r w:rsidR="00C20694">
          <w:rPr>
            <w:noProof/>
            <w:webHidden/>
          </w:rPr>
          <w:t>93</w:t>
        </w:r>
        <w:r w:rsidR="0074254F">
          <w:rPr>
            <w:noProof/>
            <w:webHidden/>
          </w:rPr>
          <w:fldChar w:fldCharType="end"/>
        </w:r>
      </w:hyperlink>
    </w:p>
    <w:p w14:paraId="3302BEDF"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29" w:history="1">
        <w:r w:rsidR="0074254F" w:rsidRPr="00E24E21">
          <w:rPr>
            <w:rStyle w:val="Lienhypertexte"/>
            <w:rFonts w:cs="Calibri"/>
            <w:noProof/>
          </w:rPr>
          <w:t>Figure 4.2</w:t>
        </w:r>
        <w:r w:rsidR="0074254F" w:rsidRPr="00E24E21">
          <w:rPr>
            <w:rStyle w:val="Lienhypertexte"/>
            <w:rFonts w:cs="Calibri"/>
            <w:noProof/>
          </w:rPr>
          <w:noBreakHyphen/>
          <w:t>4 : Coefficient d’amortissement du palier pour une charge statique de 24.5N</w:t>
        </w:r>
        <w:r w:rsidR="0074254F">
          <w:rPr>
            <w:noProof/>
            <w:webHidden/>
          </w:rPr>
          <w:tab/>
        </w:r>
        <w:r w:rsidR="0074254F">
          <w:rPr>
            <w:noProof/>
            <w:webHidden/>
          </w:rPr>
          <w:fldChar w:fldCharType="begin"/>
        </w:r>
        <w:r w:rsidR="0074254F">
          <w:rPr>
            <w:noProof/>
            <w:webHidden/>
          </w:rPr>
          <w:instrText xml:space="preserve"> PAGEREF _Toc536800529 \h </w:instrText>
        </w:r>
        <w:r w:rsidR="0074254F">
          <w:rPr>
            <w:noProof/>
            <w:webHidden/>
          </w:rPr>
        </w:r>
        <w:r w:rsidR="0074254F">
          <w:rPr>
            <w:noProof/>
            <w:webHidden/>
          </w:rPr>
          <w:fldChar w:fldCharType="separate"/>
        </w:r>
        <w:r w:rsidR="00C20694">
          <w:rPr>
            <w:noProof/>
            <w:webHidden/>
          </w:rPr>
          <w:t>94</w:t>
        </w:r>
        <w:r w:rsidR="0074254F">
          <w:rPr>
            <w:noProof/>
            <w:webHidden/>
          </w:rPr>
          <w:fldChar w:fldCharType="end"/>
        </w:r>
      </w:hyperlink>
    </w:p>
    <w:p w14:paraId="0B613BA5"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30" w:history="1">
        <w:r w:rsidR="0074254F" w:rsidRPr="00E24E21">
          <w:rPr>
            <w:rStyle w:val="Lienhypertexte"/>
            <w:rFonts w:cs="Calibri"/>
            <w:noProof/>
          </w:rPr>
          <w:t>Figure 4.2</w:t>
        </w:r>
        <w:r w:rsidR="0074254F" w:rsidRPr="00E24E21">
          <w:rPr>
            <w:rStyle w:val="Lienhypertexte"/>
            <w:rFonts w:cs="Calibri"/>
            <w:noProof/>
          </w:rPr>
          <w:noBreakHyphen/>
          <w:t>5 : Excentricités du rotor dans le palier pour une charge statique de 24.5N</w:t>
        </w:r>
        <w:r w:rsidR="0074254F">
          <w:rPr>
            <w:noProof/>
            <w:webHidden/>
          </w:rPr>
          <w:tab/>
        </w:r>
        <w:r w:rsidR="0074254F">
          <w:rPr>
            <w:noProof/>
            <w:webHidden/>
          </w:rPr>
          <w:fldChar w:fldCharType="begin"/>
        </w:r>
        <w:r w:rsidR="0074254F">
          <w:rPr>
            <w:noProof/>
            <w:webHidden/>
          </w:rPr>
          <w:instrText xml:space="preserve"> PAGEREF _Toc536800530 \h </w:instrText>
        </w:r>
        <w:r w:rsidR="0074254F">
          <w:rPr>
            <w:noProof/>
            <w:webHidden/>
          </w:rPr>
        </w:r>
        <w:r w:rsidR="0074254F">
          <w:rPr>
            <w:noProof/>
            <w:webHidden/>
          </w:rPr>
          <w:fldChar w:fldCharType="separate"/>
        </w:r>
        <w:r w:rsidR="00C20694">
          <w:rPr>
            <w:noProof/>
            <w:webHidden/>
          </w:rPr>
          <w:t>94</w:t>
        </w:r>
        <w:r w:rsidR="0074254F">
          <w:rPr>
            <w:noProof/>
            <w:webHidden/>
          </w:rPr>
          <w:fldChar w:fldCharType="end"/>
        </w:r>
      </w:hyperlink>
    </w:p>
    <w:p w14:paraId="2C39D91F"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31" w:history="1">
        <w:r w:rsidR="0074254F" w:rsidRPr="00E24E21">
          <w:rPr>
            <w:rStyle w:val="Lienhypertexte"/>
            <w:rFonts w:cs="Calibri"/>
            <w:noProof/>
          </w:rPr>
          <w:t>Figure 4.2</w:t>
        </w:r>
        <w:r w:rsidR="0074254F" w:rsidRPr="00E24E21">
          <w:rPr>
            <w:rStyle w:val="Lienhypertexte"/>
            <w:rFonts w:cs="Calibri"/>
            <w:noProof/>
          </w:rPr>
          <w:noBreakHyphen/>
          <w:t>6 : (a) Diagramme de Campbell et (b) diagramme de stabilité du rotor de 430 mm</w:t>
        </w:r>
        <w:r w:rsidR="0074254F">
          <w:rPr>
            <w:noProof/>
            <w:webHidden/>
          </w:rPr>
          <w:tab/>
        </w:r>
        <w:r w:rsidR="0074254F">
          <w:rPr>
            <w:noProof/>
            <w:webHidden/>
          </w:rPr>
          <w:fldChar w:fldCharType="begin"/>
        </w:r>
        <w:r w:rsidR="0074254F">
          <w:rPr>
            <w:noProof/>
            <w:webHidden/>
          </w:rPr>
          <w:instrText xml:space="preserve"> PAGEREF _Toc536800531 \h </w:instrText>
        </w:r>
        <w:r w:rsidR="0074254F">
          <w:rPr>
            <w:noProof/>
            <w:webHidden/>
          </w:rPr>
        </w:r>
        <w:r w:rsidR="0074254F">
          <w:rPr>
            <w:noProof/>
            <w:webHidden/>
          </w:rPr>
          <w:fldChar w:fldCharType="separate"/>
        </w:r>
        <w:r w:rsidR="00C20694">
          <w:rPr>
            <w:noProof/>
            <w:webHidden/>
          </w:rPr>
          <w:t>95</w:t>
        </w:r>
        <w:r w:rsidR="0074254F">
          <w:rPr>
            <w:noProof/>
            <w:webHidden/>
          </w:rPr>
          <w:fldChar w:fldCharType="end"/>
        </w:r>
      </w:hyperlink>
    </w:p>
    <w:p w14:paraId="424B4C3C"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32" w:history="1">
        <w:r w:rsidR="0074254F" w:rsidRPr="00E24E21">
          <w:rPr>
            <w:rStyle w:val="Lienhypertexte"/>
            <w:rFonts w:cs="Calibri"/>
            <w:noProof/>
          </w:rPr>
          <w:t>Figure 4.2</w:t>
        </w:r>
        <w:r w:rsidR="0074254F" w:rsidRPr="00E24E21">
          <w:rPr>
            <w:rStyle w:val="Lienhypertexte"/>
            <w:rFonts w:cs="Calibri"/>
            <w:noProof/>
          </w:rPr>
          <w:noBreakHyphen/>
          <w:t>7 : La configuration du rotor « long » de 700mm</w:t>
        </w:r>
        <w:r w:rsidR="0074254F">
          <w:rPr>
            <w:noProof/>
            <w:webHidden/>
          </w:rPr>
          <w:tab/>
        </w:r>
        <w:r w:rsidR="0074254F">
          <w:rPr>
            <w:noProof/>
            <w:webHidden/>
          </w:rPr>
          <w:fldChar w:fldCharType="begin"/>
        </w:r>
        <w:r w:rsidR="0074254F">
          <w:rPr>
            <w:noProof/>
            <w:webHidden/>
          </w:rPr>
          <w:instrText xml:space="preserve"> PAGEREF _Toc536800532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5DB868B2"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33" w:history="1">
        <w:r w:rsidR="0074254F" w:rsidRPr="00E24E21">
          <w:rPr>
            <w:rStyle w:val="Lienhypertexte"/>
            <w:rFonts w:cs="Calibri"/>
            <w:noProof/>
          </w:rPr>
          <w:t>Figure 4.2</w:t>
        </w:r>
        <w:r w:rsidR="0074254F" w:rsidRPr="00E24E21">
          <w:rPr>
            <w:rStyle w:val="Lienhypertexte"/>
            <w:rFonts w:cs="Calibri"/>
            <w:noProof/>
          </w:rPr>
          <w:noBreakHyphen/>
          <w:t>8 : Coefficients de raideur du palier utilisé pour une charge statique de 175N</w:t>
        </w:r>
        <w:r w:rsidR="0074254F">
          <w:rPr>
            <w:noProof/>
            <w:webHidden/>
          </w:rPr>
          <w:tab/>
        </w:r>
        <w:r w:rsidR="0074254F">
          <w:rPr>
            <w:noProof/>
            <w:webHidden/>
          </w:rPr>
          <w:fldChar w:fldCharType="begin"/>
        </w:r>
        <w:r w:rsidR="0074254F">
          <w:rPr>
            <w:noProof/>
            <w:webHidden/>
          </w:rPr>
          <w:instrText xml:space="preserve"> PAGEREF _Toc536800533 \h </w:instrText>
        </w:r>
        <w:r w:rsidR="0074254F">
          <w:rPr>
            <w:noProof/>
            <w:webHidden/>
          </w:rPr>
        </w:r>
        <w:r w:rsidR="0074254F">
          <w:rPr>
            <w:noProof/>
            <w:webHidden/>
          </w:rPr>
          <w:fldChar w:fldCharType="separate"/>
        </w:r>
        <w:r w:rsidR="00C20694">
          <w:rPr>
            <w:noProof/>
            <w:webHidden/>
          </w:rPr>
          <w:t>97</w:t>
        </w:r>
        <w:r w:rsidR="0074254F">
          <w:rPr>
            <w:noProof/>
            <w:webHidden/>
          </w:rPr>
          <w:fldChar w:fldCharType="end"/>
        </w:r>
      </w:hyperlink>
    </w:p>
    <w:p w14:paraId="069558C6"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34" w:history="1">
        <w:r w:rsidR="0074254F" w:rsidRPr="00E24E21">
          <w:rPr>
            <w:rStyle w:val="Lienhypertexte"/>
            <w:rFonts w:cs="Calibri"/>
            <w:noProof/>
          </w:rPr>
          <w:t>Figure 4.2</w:t>
        </w:r>
        <w:r w:rsidR="0074254F" w:rsidRPr="00E24E21">
          <w:rPr>
            <w:rStyle w:val="Lienhypertexte"/>
            <w:rFonts w:cs="Calibri"/>
            <w:noProof/>
          </w:rPr>
          <w:noBreakHyphen/>
          <w:t>9 : Coefficient d’amortissement du palier pour une charge statique de 175N</w:t>
        </w:r>
        <w:r w:rsidR="0074254F">
          <w:rPr>
            <w:noProof/>
            <w:webHidden/>
          </w:rPr>
          <w:tab/>
        </w:r>
        <w:r w:rsidR="0074254F">
          <w:rPr>
            <w:noProof/>
            <w:webHidden/>
          </w:rPr>
          <w:fldChar w:fldCharType="begin"/>
        </w:r>
        <w:r w:rsidR="0074254F">
          <w:rPr>
            <w:noProof/>
            <w:webHidden/>
          </w:rPr>
          <w:instrText xml:space="preserve"> PAGEREF _Toc536800534 \h </w:instrText>
        </w:r>
        <w:r w:rsidR="0074254F">
          <w:rPr>
            <w:noProof/>
            <w:webHidden/>
          </w:rPr>
        </w:r>
        <w:r w:rsidR="0074254F">
          <w:rPr>
            <w:noProof/>
            <w:webHidden/>
          </w:rPr>
          <w:fldChar w:fldCharType="separate"/>
        </w:r>
        <w:r w:rsidR="00C20694">
          <w:rPr>
            <w:noProof/>
            <w:webHidden/>
          </w:rPr>
          <w:t>97</w:t>
        </w:r>
        <w:r w:rsidR="0074254F">
          <w:rPr>
            <w:noProof/>
            <w:webHidden/>
          </w:rPr>
          <w:fldChar w:fldCharType="end"/>
        </w:r>
      </w:hyperlink>
    </w:p>
    <w:p w14:paraId="2A7B4AD2"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35" w:history="1">
        <w:r w:rsidR="0074254F" w:rsidRPr="00E24E21">
          <w:rPr>
            <w:rStyle w:val="Lienhypertexte"/>
            <w:rFonts w:cs="Calibri"/>
            <w:noProof/>
          </w:rPr>
          <w:t>Figure 4.2</w:t>
        </w:r>
        <w:r w:rsidR="0074254F" w:rsidRPr="00E24E21">
          <w:rPr>
            <w:rStyle w:val="Lienhypertexte"/>
            <w:rFonts w:cs="Calibri"/>
            <w:noProof/>
          </w:rPr>
          <w:noBreakHyphen/>
          <w:t>10 : Excentricités du rotor dans le palier pour une charge statique de 175 N</w:t>
        </w:r>
        <w:r w:rsidR="0074254F">
          <w:rPr>
            <w:noProof/>
            <w:webHidden/>
          </w:rPr>
          <w:tab/>
        </w:r>
        <w:r w:rsidR="0074254F">
          <w:rPr>
            <w:noProof/>
            <w:webHidden/>
          </w:rPr>
          <w:fldChar w:fldCharType="begin"/>
        </w:r>
        <w:r w:rsidR="0074254F">
          <w:rPr>
            <w:noProof/>
            <w:webHidden/>
          </w:rPr>
          <w:instrText xml:space="preserve"> PAGEREF _Toc536800535 \h </w:instrText>
        </w:r>
        <w:r w:rsidR="0074254F">
          <w:rPr>
            <w:noProof/>
            <w:webHidden/>
          </w:rPr>
        </w:r>
        <w:r w:rsidR="0074254F">
          <w:rPr>
            <w:noProof/>
            <w:webHidden/>
          </w:rPr>
          <w:fldChar w:fldCharType="separate"/>
        </w:r>
        <w:r w:rsidR="00C20694">
          <w:rPr>
            <w:noProof/>
            <w:webHidden/>
          </w:rPr>
          <w:t>98</w:t>
        </w:r>
        <w:r w:rsidR="0074254F">
          <w:rPr>
            <w:noProof/>
            <w:webHidden/>
          </w:rPr>
          <w:fldChar w:fldCharType="end"/>
        </w:r>
      </w:hyperlink>
    </w:p>
    <w:p w14:paraId="56F2182E"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36" w:history="1">
        <w:r w:rsidR="0074254F" w:rsidRPr="00E24E21">
          <w:rPr>
            <w:rStyle w:val="Lienhypertexte"/>
            <w:rFonts w:cs="Calibri"/>
            <w:noProof/>
          </w:rPr>
          <w:t>Figure 4.2</w:t>
        </w:r>
        <w:r w:rsidR="0074254F" w:rsidRPr="00E24E21">
          <w:rPr>
            <w:rStyle w:val="Lienhypertexte"/>
            <w:rFonts w:cs="Calibri"/>
            <w:noProof/>
          </w:rPr>
          <w:noBreakHyphen/>
          <w:t>11 : (a) Diagramme de Campbell et (b) diagramme de stabilité du rotor de 700 mm</w:t>
        </w:r>
        <w:r w:rsidR="0074254F">
          <w:rPr>
            <w:noProof/>
            <w:webHidden/>
          </w:rPr>
          <w:tab/>
        </w:r>
        <w:r w:rsidR="0074254F">
          <w:rPr>
            <w:noProof/>
            <w:webHidden/>
          </w:rPr>
          <w:fldChar w:fldCharType="begin"/>
        </w:r>
        <w:r w:rsidR="0074254F">
          <w:rPr>
            <w:noProof/>
            <w:webHidden/>
          </w:rPr>
          <w:instrText xml:space="preserve"> PAGEREF _Toc536800536 \h </w:instrText>
        </w:r>
        <w:r w:rsidR="0074254F">
          <w:rPr>
            <w:noProof/>
            <w:webHidden/>
          </w:rPr>
        </w:r>
        <w:r w:rsidR="0074254F">
          <w:rPr>
            <w:noProof/>
            <w:webHidden/>
          </w:rPr>
          <w:fldChar w:fldCharType="separate"/>
        </w:r>
        <w:r w:rsidR="00C20694">
          <w:rPr>
            <w:noProof/>
            <w:webHidden/>
          </w:rPr>
          <w:t>98</w:t>
        </w:r>
        <w:r w:rsidR="0074254F">
          <w:rPr>
            <w:noProof/>
            <w:webHidden/>
          </w:rPr>
          <w:fldChar w:fldCharType="end"/>
        </w:r>
      </w:hyperlink>
    </w:p>
    <w:p w14:paraId="209677E7"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37" w:history="1">
        <w:r w:rsidR="0074254F" w:rsidRPr="00E24E21">
          <w:rPr>
            <w:rStyle w:val="Lienhypertexte"/>
            <w:rFonts w:cs="Calibri"/>
            <w:noProof/>
          </w:rPr>
          <w:t>Figure 4.3</w:t>
        </w:r>
        <w:r w:rsidR="0074254F" w:rsidRPr="00E24E21">
          <w:rPr>
            <w:rStyle w:val="Lienhypertexte"/>
            <w:rFonts w:cs="Calibri"/>
            <w:noProof/>
          </w:rPr>
          <w:noBreakHyphen/>
          <w:t>1 : Modèles thermiques utilisée lors de la simulation de l’effet Morton</w:t>
        </w:r>
        <w:r w:rsidR="0074254F">
          <w:rPr>
            <w:noProof/>
            <w:webHidden/>
          </w:rPr>
          <w:tab/>
        </w:r>
        <w:r w:rsidR="0074254F">
          <w:rPr>
            <w:noProof/>
            <w:webHidden/>
          </w:rPr>
          <w:fldChar w:fldCharType="begin"/>
        </w:r>
        <w:r w:rsidR="0074254F">
          <w:rPr>
            <w:noProof/>
            <w:webHidden/>
          </w:rPr>
          <w:instrText xml:space="preserve"> PAGEREF _Toc536800537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47828E91"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38" w:history="1">
        <w:r w:rsidR="0074254F" w:rsidRPr="00E24E21">
          <w:rPr>
            <w:rStyle w:val="Lienhypertexte"/>
            <w:noProof/>
          </w:rPr>
          <w:t>Figure 4.3</w:t>
        </w:r>
        <w:r w:rsidR="0074254F" w:rsidRPr="00E24E21">
          <w:rPr>
            <w:rStyle w:val="Lienhypertexte"/>
            <w:noProof/>
          </w:rPr>
          <w:noBreakHyphen/>
          <w:t>2 : Comparaisons entre les amplitudes des vibrations synchrones calculées et mesurées</w:t>
        </w:r>
        <w:r w:rsidR="0074254F">
          <w:rPr>
            <w:noProof/>
            <w:webHidden/>
          </w:rPr>
          <w:tab/>
        </w:r>
        <w:r w:rsidR="0074254F">
          <w:rPr>
            <w:noProof/>
            <w:webHidden/>
          </w:rPr>
          <w:fldChar w:fldCharType="begin"/>
        </w:r>
        <w:r w:rsidR="0074254F">
          <w:rPr>
            <w:noProof/>
            <w:webHidden/>
          </w:rPr>
          <w:instrText xml:space="preserve"> PAGEREF _Toc536800538 \h </w:instrText>
        </w:r>
        <w:r w:rsidR="0074254F">
          <w:rPr>
            <w:noProof/>
            <w:webHidden/>
          </w:rPr>
        </w:r>
        <w:r w:rsidR="0074254F">
          <w:rPr>
            <w:noProof/>
            <w:webHidden/>
          </w:rPr>
          <w:fldChar w:fldCharType="separate"/>
        </w:r>
        <w:r w:rsidR="00C20694">
          <w:rPr>
            <w:noProof/>
            <w:webHidden/>
          </w:rPr>
          <w:t>100</w:t>
        </w:r>
        <w:r w:rsidR="0074254F">
          <w:rPr>
            <w:noProof/>
            <w:webHidden/>
          </w:rPr>
          <w:fldChar w:fldCharType="end"/>
        </w:r>
      </w:hyperlink>
    </w:p>
    <w:p w14:paraId="76A42C9C"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39" w:history="1">
        <w:r w:rsidR="0074254F" w:rsidRPr="00E24E21">
          <w:rPr>
            <w:rStyle w:val="Lienhypertexte"/>
            <w:noProof/>
          </w:rPr>
          <w:t>Figure 4.3</w:t>
        </w:r>
        <w:r w:rsidR="0074254F" w:rsidRPr="00E24E21">
          <w:rPr>
            <w:rStyle w:val="Lienhypertexte"/>
            <w:noProof/>
          </w:rPr>
          <w:noBreakHyphen/>
          <w:t>3 : Comparaisons entre les phases des vibrations synchrones calculées et mesurées</w:t>
        </w:r>
        <w:r w:rsidR="0074254F">
          <w:rPr>
            <w:noProof/>
            <w:webHidden/>
          </w:rPr>
          <w:tab/>
        </w:r>
        <w:r w:rsidR="0074254F">
          <w:rPr>
            <w:noProof/>
            <w:webHidden/>
          </w:rPr>
          <w:fldChar w:fldCharType="begin"/>
        </w:r>
        <w:r w:rsidR="0074254F">
          <w:rPr>
            <w:noProof/>
            <w:webHidden/>
          </w:rPr>
          <w:instrText xml:space="preserve"> PAGEREF _Toc536800539 \h </w:instrText>
        </w:r>
        <w:r w:rsidR="0074254F">
          <w:rPr>
            <w:noProof/>
            <w:webHidden/>
          </w:rPr>
        </w:r>
        <w:r w:rsidR="0074254F">
          <w:rPr>
            <w:noProof/>
            <w:webHidden/>
          </w:rPr>
          <w:fldChar w:fldCharType="separate"/>
        </w:r>
        <w:r w:rsidR="00C20694">
          <w:rPr>
            <w:noProof/>
            <w:webHidden/>
          </w:rPr>
          <w:t>101</w:t>
        </w:r>
        <w:r w:rsidR="0074254F">
          <w:rPr>
            <w:noProof/>
            <w:webHidden/>
          </w:rPr>
          <w:fldChar w:fldCharType="end"/>
        </w:r>
      </w:hyperlink>
    </w:p>
    <w:p w14:paraId="13505802"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40" w:history="1">
        <w:r w:rsidR="0074254F" w:rsidRPr="00E24E21">
          <w:rPr>
            <w:rStyle w:val="Lienhypertexte"/>
            <w:noProof/>
          </w:rPr>
          <w:t>Figure 4.3</w:t>
        </w:r>
        <w:r w:rsidR="0074254F" w:rsidRPr="00E24E21">
          <w:rPr>
            <w:rStyle w:val="Lienhypertexte"/>
            <w:noProof/>
          </w:rPr>
          <w:noBreakHyphen/>
          <w:t>4 : Evolution des amplitudes (a) et des phases (b) avec la température pour un balourd constant</w:t>
        </w:r>
        <w:r w:rsidR="0074254F">
          <w:rPr>
            <w:noProof/>
            <w:webHidden/>
          </w:rPr>
          <w:tab/>
        </w:r>
        <w:r w:rsidR="0074254F">
          <w:rPr>
            <w:noProof/>
            <w:webHidden/>
          </w:rPr>
          <w:fldChar w:fldCharType="begin"/>
        </w:r>
        <w:r w:rsidR="0074254F">
          <w:rPr>
            <w:noProof/>
            <w:webHidden/>
          </w:rPr>
          <w:instrText xml:space="preserve"> PAGEREF _Toc536800540 \h </w:instrText>
        </w:r>
        <w:r w:rsidR="0074254F">
          <w:rPr>
            <w:noProof/>
            <w:webHidden/>
          </w:rPr>
        </w:r>
        <w:r w:rsidR="0074254F">
          <w:rPr>
            <w:noProof/>
            <w:webHidden/>
          </w:rPr>
          <w:fldChar w:fldCharType="separate"/>
        </w:r>
        <w:r w:rsidR="00C20694">
          <w:rPr>
            <w:noProof/>
            <w:webHidden/>
          </w:rPr>
          <w:t>102</w:t>
        </w:r>
        <w:r w:rsidR="0074254F">
          <w:rPr>
            <w:noProof/>
            <w:webHidden/>
          </w:rPr>
          <w:fldChar w:fldCharType="end"/>
        </w:r>
      </w:hyperlink>
    </w:p>
    <w:p w14:paraId="0C4CF79B"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41" w:history="1">
        <w:r w:rsidR="0074254F" w:rsidRPr="00E24E21">
          <w:rPr>
            <w:rStyle w:val="Lienhypertexte"/>
            <w:noProof/>
          </w:rPr>
          <w:t>Figure 4.3</w:t>
        </w:r>
        <w:r w:rsidR="0074254F" w:rsidRPr="00E24E21">
          <w:rPr>
            <w:rStyle w:val="Lienhypertexte"/>
            <w:noProof/>
          </w:rPr>
          <w:noBreakHyphen/>
          <w:t>5 : Evolution temporelle la température moyenne à la surface du rotor calculée pour un rotor préchauffé.</w:t>
        </w:r>
        <w:r w:rsidR="0074254F">
          <w:rPr>
            <w:noProof/>
            <w:webHidden/>
          </w:rPr>
          <w:tab/>
        </w:r>
        <w:r w:rsidR="0074254F">
          <w:rPr>
            <w:noProof/>
            <w:webHidden/>
          </w:rPr>
          <w:fldChar w:fldCharType="begin"/>
        </w:r>
        <w:r w:rsidR="0074254F">
          <w:rPr>
            <w:noProof/>
            <w:webHidden/>
          </w:rPr>
          <w:instrText xml:space="preserve"> PAGEREF _Toc536800541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7FC3B598"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42" w:history="1">
        <w:r w:rsidR="0074254F" w:rsidRPr="00E24E21">
          <w:rPr>
            <w:rStyle w:val="Lienhypertexte"/>
            <w:noProof/>
          </w:rPr>
          <w:t>Figure 4.3</w:t>
        </w:r>
        <w:r w:rsidR="0074254F" w:rsidRPr="00E24E21">
          <w:rPr>
            <w:rStyle w:val="Lienhypertexte"/>
            <w:noProof/>
          </w:rPr>
          <w:noBreakHyphen/>
          <w:t>6 : Variation dans le temps des phases des vibrations synchrones calculées pour un rotor préchauffé.</w:t>
        </w:r>
        <w:r w:rsidR="0074254F">
          <w:rPr>
            <w:noProof/>
            <w:webHidden/>
          </w:rPr>
          <w:tab/>
        </w:r>
        <w:r w:rsidR="0074254F">
          <w:rPr>
            <w:noProof/>
            <w:webHidden/>
          </w:rPr>
          <w:fldChar w:fldCharType="begin"/>
        </w:r>
        <w:r w:rsidR="0074254F">
          <w:rPr>
            <w:noProof/>
            <w:webHidden/>
          </w:rPr>
          <w:instrText xml:space="preserve"> PAGEREF _Toc536800542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121A8294"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43" w:history="1">
        <w:r w:rsidR="0074254F" w:rsidRPr="00E24E21">
          <w:rPr>
            <w:rStyle w:val="Lienhypertexte"/>
            <w:noProof/>
          </w:rPr>
          <w:t>Figure 4.3</w:t>
        </w:r>
        <w:r w:rsidR="0074254F" w:rsidRPr="00E24E21">
          <w:rPr>
            <w:rStyle w:val="Lienhypertexte"/>
            <w:noProof/>
          </w:rPr>
          <w:noBreakHyphen/>
          <w:t xml:space="preserve">7 : Positionnement des thermocouples dans le repère du rotor </w:t>
        </w:r>
        <m:oMath>
          <m:r>
            <w:rPr>
              <w:rStyle w:val="Lienhypertexte"/>
              <w:rFonts w:ascii="Cambria Math" w:hAnsi="Cambria Math"/>
              <w:noProof/>
            </w:rPr>
            <m:t>R</m:t>
          </m:r>
          <m:r>
            <m:rPr>
              <m:sty m:val="p"/>
            </m:rPr>
            <w:rPr>
              <w:rStyle w:val="Lienhypertexte"/>
              <w:rFonts w:ascii="Cambria Math" w:hAnsi="Cambria Math"/>
              <w:noProof/>
            </w:rPr>
            <m:t>2&lt;</m:t>
          </m:r>
          <m:r>
            <w:rPr>
              <w:rStyle w:val="Lienhypertexte"/>
              <w:rFonts w:ascii="Cambria Math" w:hAnsi="Cambria Math"/>
              <w:noProof/>
            </w:rPr>
            <m:t>r</m:t>
          </m:r>
          <m:r>
            <m:rPr>
              <m:sty m:val="p"/>
            </m:rPr>
            <w:rPr>
              <w:rStyle w:val="Lienhypertexte"/>
              <w:rFonts w:ascii="Cambria Math" w:hAnsi="Cambria Math"/>
              <w:noProof/>
            </w:rPr>
            <m:t>,</m:t>
          </m:r>
          <m:r>
            <w:rPr>
              <w:rStyle w:val="Lienhypertexte"/>
              <w:rFonts w:ascii="Cambria Math" w:hAnsi="Cambria Math"/>
              <w:noProof/>
            </w:rPr>
            <m:t>t</m:t>
          </m:r>
          <m:r>
            <m:rPr>
              <m:sty m:val="p"/>
            </m:rPr>
            <w:rPr>
              <w:rStyle w:val="Lienhypertexte"/>
              <w:rFonts w:ascii="Cambria Math" w:hAnsi="Cambria Math"/>
              <w:noProof/>
            </w:rPr>
            <m:t>&gt;</m:t>
          </m:r>
        </m:oMath>
        <w:r w:rsidR="0074254F">
          <w:rPr>
            <w:noProof/>
            <w:webHidden/>
          </w:rPr>
          <w:tab/>
        </w:r>
        <w:r w:rsidR="0074254F">
          <w:rPr>
            <w:noProof/>
            <w:webHidden/>
          </w:rPr>
          <w:fldChar w:fldCharType="begin"/>
        </w:r>
        <w:r w:rsidR="0074254F">
          <w:rPr>
            <w:noProof/>
            <w:webHidden/>
          </w:rPr>
          <w:instrText xml:space="preserve"> PAGEREF _Toc536800543 \h </w:instrText>
        </w:r>
        <w:r w:rsidR="0074254F">
          <w:rPr>
            <w:noProof/>
            <w:webHidden/>
          </w:rPr>
        </w:r>
        <w:r w:rsidR="0074254F">
          <w:rPr>
            <w:noProof/>
            <w:webHidden/>
          </w:rPr>
          <w:fldChar w:fldCharType="separate"/>
        </w:r>
        <w:r w:rsidR="00C20694">
          <w:rPr>
            <w:noProof/>
            <w:webHidden/>
          </w:rPr>
          <w:t>104</w:t>
        </w:r>
        <w:r w:rsidR="0074254F">
          <w:rPr>
            <w:noProof/>
            <w:webHidden/>
          </w:rPr>
          <w:fldChar w:fldCharType="end"/>
        </w:r>
      </w:hyperlink>
    </w:p>
    <w:p w14:paraId="1E103312"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44" w:history="1">
        <w:r w:rsidR="0074254F" w:rsidRPr="00E24E21">
          <w:rPr>
            <w:rStyle w:val="Lienhypertexte"/>
            <w:noProof/>
          </w:rPr>
          <w:t>Figure 4.3</w:t>
        </w:r>
        <w:r w:rsidR="0074254F" w:rsidRPr="00E24E21">
          <w:rPr>
            <w:rStyle w:val="Lienhypertexte"/>
            <w:noProof/>
          </w:rPr>
          <w:noBreakHyphen/>
          <w:t>8 : Comparaison des températures moyennes à la surface du rotor calculées et mesurées</w:t>
        </w:r>
        <w:r w:rsidR="0074254F">
          <w:rPr>
            <w:noProof/>
            <w:webHidden/>
          </w:rPr>
          <w:tab/>
        </w:r>
        <w:r w:rsidR="0074254F">
          <w:rPr>
            <w:noProof/>
            <w:webHidden/>
          </w:rPr>
          <w:fldChar w:fldCharType="begin"/>
        </w:r>
        <w:r w:rsidR="0074254F">
          <w:rPr>
            <w:noProof/>
            <w:webHidden/>
          </w:rPr>
          <w:instrText xml:space="preserve"> PAGEREF _Toc536800544 \h </w:instrText>
        </w:r>
        <w:r w:rsidR="0074254F">
          <w:rPr>
            <w:noProof/>
            <w:webHidden/>
          </w:rPr>
        </w:r>
        <w:r w:rsidR="0074254F">
          <w:rPr>
            <w:noProof/>
            <w:webHidden/>
          </w:rPr>
          <w:fldChar w:fldCharType="separate"/>
        </w:r>
        <w:r w:rsidR="00C20694">
          <w:rPr>
            <w:noProof/>
            <w:webHidden/>
          </w:rPr>
          <w:t>104</w:t>
        </w:r>
        <w:r w:rsidR="0074254F">
          <w:rPr>
            <w:noProof/>
            <w:webHidden/>
          </w:rPr>
          <w:fldChar w:fldCharType="end"/>
        </w:r>
      </w:hyperlink>
    </w:p>
    <w:p w14:paraId="6E840211"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45" w:history="1">
        <w:r w:rsidR="0074254F" w:rsidRPr="00E24E21">
          <w:rPr>
            <w:rStyle w:val="Lienhypertexte"/>
            <w:noProof/>
          </w:rPr>
          <w:t>Figure 4.3</w:t>
        </w:r>
        <w:r w:rsidR="0074254F" w:rsidRPr="00E24E21">
          <w:rPr>
            <w:rStyle w:val="Lienhypertexte"/>
            <w:noProof/>
          </w:rPr>
          <w:noBreakHyphen/>
          <w:t>9 : Comparaison des variations des températures calculées et mesurées</w:t>
        </w:r>
        <w:r w:rsidR="0074254F">
          <w:rPr>
            <w:noProof/>
            <w:webHidden/>
          </w:rPr>
          <w:tab/>
        </w:r>
        <w:r w:rsidR="0074254F">
          <w:rPr>
            <w:noProof/>
            <w:webHidden/>
          </w:rPr>
          <w:fldChar w:fldCharType="begin"/>
        </w:r>
        <w:r w:rsidR="0074254F">
          <w:rPr>
            <w:noProof/>
            <w:webHidden/>
          </w:rPr>
          <w:instrText xml:space="preserve"> PAGEREF _Toc536800545 \h </w:instrText>
        </w:r>
        <w:r w:rsidR="0074254F">
          <w:rPr>
            <w:noProof/>
            <w:webHidden/>
          </w:rPr>
        </w:r>
        <w:r w:rsidR="0074254F">
          <w:rPr>
            <w:noProof/>
            <w:webHidden/>
          </w:rPr>
          <w:fldChar w:fldCharType="separate"/>
        </w:r>
        <w:r w:rsidR="00C20694">
          <w:rPr>
            <w:noProof/>
            <w:webHidden/>
          </w:rPr>
          <w:t>105</w:t>
        </w:r>
        <w:r w:rsidR="0074254F">
          <w:rPr>
            <w:noProof/>
            <w:webHidden/>
          </w:rPr>
          <w:fldChar w:fldCharType="end"/>
        </w:r>
      </w:hyperlink>
    </w:p>
    <w:p w14:paraId="59503FC8"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46" w:history="1">
        <w:r w:rsidR="0074254F" w:rsidRPr="00E24E21">
          <w:rPr>
            <w:rStyle w:val="Lienhypertexte"/>
            <w:noProof/>
          </w:rPr>
          <w:t>Figure 4.3</w:t>
        </w:r>
        <w:r w:rsidR="0074254F" w:rsidRPr="00E24E21">
          <w:rPr>
            <w:rStyle w:val="Lienhypertexte"/>
            <w:noProof/>
          </w:rPr>
          <w:noBreakHyphen/>
          <w:t xml:space="preserve">10 : Comparaisons entre la différence de la température à la surface du rotor </w:t>
        </w:r>
        <m:oMath>
          <m:r>
            <w:rPr>
              <w:rStyle w:val="Lienhypertexte"/>
              <w:rFonts w:ascii="Cambria Math" w:hAnsi="Cambria Math"/>
              <w:noProof/>
            </w:rPr>
            <m:t>ΔT</m:t>
          </m:r>
        </m:oMath>
        <w:r w:rsidR="0074254F" w:rsidRPr="00E24E21">
          <w:rPr>
            <w:rStyle w:val="Lienhypertexte"/>
            <w:noProof/>
          </w:rPr>
          <w:t xml:space="preserve"> calculée et mesurée</w:t>
        </w:r>
        <w:r w:rsidR="0074254F">
          <w:rPr>
            <w:noProof/>
            <w:webHidden/>
          </w:rPr>
          <w:tab/>
        </w:r>
        <w:r w:rsidR="0074254F">
          <w:rPr>
            <w:noProof/>
            <w:webHidden/>
          </w:rPr>
          <w:fldChar w:fldCharType="begin"/>
        </w:r>
        <w:r w:rsidR="0074254F">
          <w:rPr>
            <w:noProof/>
            <w:webHidden/>
          </w:rPr>
          <w:instrText xml:space="preserve"> PAGEREF _Toc536800546 \h </w:instrText>
        </w:r>
        <w:r w:rsidR="0074254F">
          <w:rPr>
            <w:noProof/>
            <w:webHidden/>
          </w:rPr>
        </w:r>
        <w:r w:rsidR="0074254F">
          <w:rPr>
            <w:noProof/>
            <w:webHidden/>
          </w:rPr>
          <w:fldChar w:fldCharType="separate"/>
        </w:r>
        <w:r w:rsidR="00C20694">
          <w:rPr>
            <w:noProof/>
            <w:webHidden/>
          </w:rPr>
          <w:t>105</w:t>
        </w:r>
        <w:r w:rsidR="0074254F">
          <w:rPr>
            <w:noProof/>
            <w:webHidden/>
          </w:rPr>
          <w:fldChar w:fldCharType="end"/>
        </w:r>
      </w:hyperlink>
    </w:p>
    <w:p w14:paraId="76ABD45D"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47" w:history="1">
        <w:r w:rsidR="0074254F" w:rsidRPr="00E24E21">
          <w:rPr>
            <w:rStyle w:val="Lienhypertexte"/>
            <w:noProof/>
          </w:rPr>
          <w:t>Figure 4.3</w:t>
        </w:r>
        <w:r w:rsidR="0074254F" w:rsidRPr="00E24E21">
          <w:rPr>
            <w:rStyle w:val="Lienhypertexte"/>
            <w:noProof/>
          </w:rPr>
          <w:noBreakHyphen/>
          <w:t>11 : Comparaisons entre le déphasage du point chaud et du point haut calculé et mesuré</w:t>
        </w:r>
        <w:r w:rsidR="0074254F">
          <w:rPr>
            <w:noProof/>
            <w:webHidden/>
          </w:rPr>
          <w:tab/>
        </w:r>
        <w:r w:rsidR="0074254F">
          <w:rPr>
            <w:noProof/>
            <w:webHidden/>
          </w:rPr>
          <w:fldChar w:fldCharType="begin"/>
        </w:r>
        <w:r w:rsidR="0074254F">
          <w:rPr>
            <w:noProof/>
            <w:webHidden/>
          </w:rPr>
          <w:instrText xml:space="preserve"> PAGEREF _Toc536800547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38FEE587"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48" w:history="1">
        <w:r w:rsidR="0074254F" w:rsidRPr="00E24E21">
          <w:rPr>
            <w:rStyle w:val="Lienhypertexte"/>
            <w:noProof/>
          </w:rPr>
          <w:t>Figure 4.3</w:t>
        </w:r>
        <w:r w:rsidR="0074254F" w:rsidRPr="00E24E21">
          <w:rPr>
            <w:rStyle w:val="Lienhypertexte"/>
            <w:noProof/>
          </w:rPr>
          <w:noBreakHyphen/>
          <w:t>12 : Diagramme polaire des vibrations synchrones pour le rotor court de 430mm</w:t>
        </w:r>
        <w:r w:rsidR="0074254F">
          <w:rPr>
            <w:noProof/>
            <w:webHidden/>
          </w:rPr>
          <w:tab/>
        </w:r>
        <w:r w:rsidR="0074254F">
          <w:rPr>
            <w:noProof/>
            <w:webHidden/>
          </w:rPr>
          <w:fldChar w:fldCharType="begin"/>
        </w:r>
        <w:r w:rsidR="0074254F">
          <w:rPr>
            <w:noProof/>
            <w:webHidden/>
          </w:rPr>
          <w:instrText xml:space="preserve"> PAGEREF _Toc536800548 \h </w:instrText>
        </w:r>
        <w:r w:rsidR="0074254F">
          <w:rPr>
            <w:noProof/>
            <w:webHidden/>
          </w:rPr>
        </w:r>
        <w:r w:rsidR="0074254F">
          <w:rPr>
            <w:noProof/>
            <w:webHidden/>
          </w:rPr>
          <w:fldChar w:fldCharType="separate"/>
        </w:r>
        <w:r w:rsidR="00C20694">
          <w:rPr>
            <w:noProof/>
            <w:webHidden/>
          </w:rPr>
          <w:t>107</w:t>
        </w:r>
        <w:r w:rsidR="0074254F">
          <w:rPr>
            <w:noProof/>
            <w:webHidden/>
          </w:rPr>
          <w:fldChar w:fldCharType="end"/>
        </w:r>
      </w:hyperlink>
    </w:p>
    <w:p w14:paraId="25B83BB2"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49" w:history="1">
        <w:r w:rsidR="0074254F" w:rsidRPr="00E24E21">
          <w:rPr>
            <w:rStyle w:val="Lienhypertexte"/>
            <w:rFonts w:cs="Calibri"/>
            <w:noProof/>
          </w:rPr>
          <w:t>Figure 4.4</w:t>
        </w:r>
        <w:r w:rsidR="0074254F" w:rsidRPr="00E24E21">
          <w:rPr>
            <w:rStyle w:val="Lienhypertexte"/>
            <w:rFonts w:cs="Calibri"/>
            <w:noProof/>
          </w:rPr>
          <w:noBreakHyphen/>
          <w:t>1 : Amplitude des vibrations synchrones au niveau du palier</w:t>
        </w:r>
        <w:r w:rsidR="0074254F">
          <w:rPr>
            <w:noProof/>
            <w:webHidden/>
          </w:rPr>
          <w:tab/>
        </w:r>
        <w:r w:rsidR="0074254F">
          <w:rPr>
            <w:noProof/>
            <w:webHidden/>
          </w:rPr>
          <w:fldChar w:fldCharType="begin"/>
        </w:r>
        <w:r w:rsidR="0074254F">
          <w:rPr>
            <w:noProof/>
            <w:webHidden/>
          </w:rPr>
          <w:instrText xml:space="preserve"> PAGEREF _Toc536800549 \h </w:instrText>
        </w:r>
        <w:r w:rsidR="0074254F">
          <w:rPr>
            <w:noProof/>
            <w:webHidden/>
          </w:rPr>
        </w:r>
        <w:r w:rsidR="0074254F">
          <w:rPr>
            <w:noProof/>
            <w:webHidden/>
          </w:rPr>
          <w:fldChar w:fldCharType="separate"/>
        </w:r>
        <w:r w:rsidR="00C20694">
          <w:rPr>
            <w:noProof/>
            <w:webHidden/>
          </w:rPr>
          <w:t>108</w:t>
        </w:r>
        <w:r w:rsidR="0074254F">
          <w:rPr>
            <w:noProof/>
            <w:webHidden/>
          </w:rPr>
          <w:fldChar w:fldCharType="end"/>
        </w:r>
      </w:hyperlink>
    </w:p>
    <w:p w14:paraId="27D6D25D"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50" w:history="1">
        <w:r w:rsidR="0074254F" w:rsidRPr="00E24E21">
          <w:rPr>
            <w:rStyle w:val="Lienhypertexte"/>
            <w:rFonts w:cs="Calibri"/>
            <w:noProof/>
          </w:rPr>
          <w:t>Figure 4.4</w:t>
        </w:r>
        <w:r w:rsidR="0074254F" w:rsidRPr="00E24E21">
          <w:rPr>
            <w:rStyle w:val="Lienhypertexte"/>
            <w:rFonts w:cs="Calibri"/>
            <w:noProof/>
          </w:rPr>
          <w:noBreakHyphen/>
          <w:t>2 : Phases des vibrations synchrones au niveau du palier</w:t>
        </w:r>
        <w:r w:rsidR="0074254F">
          <w:rPr>
            <w:noProof/>
            <w:webHidden/>
          </w:rPr>
          <w:tab/>
        </w:r>
        <w:r w:rsidR="0074254F">
          <w:rPr>
            <w:noProof/>
            <w:webHidden/>
          </w:rPr>
          <w:fldChar w:fldCharType="begin"/>
        </w:r>
        <w:r w:rsidR="0074254F">
          <w:rPr>
            <w:noProof/>
            <w:webHidden/>
          </w:rPr>
          <w:instrText xml:space="preserve"> PAGEREF _Toc536800550 \h </w:instrText>
        </w:r>
        <w:r w:rsidR="0074254F">
          <w:rPr>
            <w:noProof/>
            <w:webHidden/>
          </w:rPr>
        </w:r>
        <w:r w:rsidR="0074254F">
          <w:rPr>
            <w:noProof/>
            <w:webHidden/>
          </w:rPr>
          <w:fldChar w:fldCharType="separate"/>
        </w:r>
        <w:r w:rsidR="00C20694">
          <w:rPr>
            <w:noProof/>
            <w:webHidden/>
          </w:rPr>
          <w:t>109</w:t>
        </w:r>
        <w:r w:rsidR="0074254F">
          <w:rPr>
            <w:noProof/>
            <w:webHidden/>
          </w:rPr>
          <w:fldChar w:fldCharType="end"/>
        </w:r>
      </w:hyperlink>
    </w:p>
    <w:p w14:paraId="77510430"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51" w:history="1">
        <w:r w:rsidR="0074254F" w:rsidRPr="00E24E21">
          <w:rPr>
            <w:rStyle w:val="Lienhypertexte"/>
            <w:noProof/>
          </w:rPr>
          <w:t>Figure 4.4</w:t>
        </w:r>
        <w:r w:rsidR="0074254F" w:rsidRPr="00E24E21">
          <w:rPr>
            <w:rStyle w:val="Lienhypertexte"/>
            <w:noProof/>
          </w:rPr>
          <w:noBreakHyphen/>
          <w:t>3 : Diagramme polaire des vibrations synchrones pour le rotor long de 700mm</w:t>
        </w:r>
        <w:r w:rsidR="0074254F">
          <w:rPr>
            <w:noProof/>
            <w:webHidden/>
          </w:rPr>
          <w:tab/>
        </w:r>
        <w:r w:rsidR="0074254F">
          <w:rPr>
            <w:noProof/>
            <w:webHidden/>
          </w:rPr>
          <w:fldChar w:fldCharType="begin"/>
        </w:r>
        <w:r w:rsidR="0074254F">
          <w:rPr>
            <w:noProof/>
            <w:webHidden/>
          </w:rPr>
          <w:instrText xml:space="preserve"> PAGEREF _Toc536800551 \h </w:instrText>
        </w:r>
        <w:r w:rsidR="0074254F">
          <w:rPr>
            <w:noProof/>
            <w:webHidden/>
          </w:rPr>
        </w:r>
        <w:r w:rsidR="0074254F">
          <w:rPr>
            <w:noProof/>
            <w:webHidden/>
          </w:rPr>
          <w:fldChar w:fldCharType="separate"/>
        </w:r>
        <w:r w:rsidR="00C20694">
          <w:rPr>
            <w:noProof/>
            <w:webHidden/>
          </w:rPr>
          <w:t>109</w:t>
        </w:r>
        <w:r w:rsidR="0074254F">
          <w:rPr>
            <w:noProof/>
            <w:webHidden/>
          </w:rPr>
          <w:fldChar w:fldCharType="end"/>
        </w:r>
      </w:hyperlink>
    </w:p>
    <w:p w14:paraId="7A1A8D6F"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52" w:history="1">
        <w:r w:rsidR="0074254F" w:rsidRPr="00E24E21">
          <w:rPr>
            <w:rStyle w:val="Lienhypertexte"/>
            <w:rFonts w:cs="Calibri"/>
            <w:noProof/>
          </w:rPr>
          <w:t>Figure 4.4</w:t>
        </w:r>
        <w:r w:rsidR="0074254F" w:rsidRPr="00E24E21">
          <w:rPr>
            <w:rStyle w:val="Lienhypertexte"/>
            <w:rFonts w:cs="Calibri"/>
            <w:noProof/>
          </w:rPr>
          <w:noBreakHyphen/>
          <w:t>4 : Température moyenne à la surface du rotor dans le palier</w:t>
        </w:r>
        <w:r w:rsidR="0074254F">
          <w:rPr>
            <w:noProof/>
            <w:webHidden/>
          </w:rPr>
          <w:tab/>
        </w:r>
        <w:r w:rsidR="0074254F">
          <w:rPr>
            <w:noProof/>
            <w:webHidden/>
          </w:rPr>
          <w:fldChar w:fldCharType="begin"/>
        </w:r>
        <w:r w:rsidR="0074254F">
          <w:rPr>
            <w:noProof/>
            <w:webHidden/>
          </w:rPr>
          <w:instrText xml:space="preserve"> PAGEREF _Toc536800552 \h </w:instrText>
        </w:r>
        <w:r w:rsidR="0074254F">
          <w:rPr>
            <w:noProof/>
            <w:webHidden/>
          </w:rPr>
        </w:r>
        <w:r w:rsidR="0074254F">
          <w:rPr>
            <w:noProof/>
            <w:webHidden/>
          </w:rPr>
          <w:fldChar w:fldCharType="separate"/>
        </w:r>
        <w:r w:rsidR="00C20694">
          <w:rPr>
            <w:noProof/>
            <w:webHidden/>
          </w:rPr>
          <w:t>110</w:t>
        </w:r>
        <w:r w:rsidR="0074254F">
          <w:rPr>
            <w:noProof/>
            <w:webHidden/>
          </w:rPr>
          <w:fldChar w:fldCharType="end"/>
        </w:r>
      </w:hyperlink>
    </w:p>
    <w:p w14:paraId="67B0E005"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53" w:history="1">
        <w:r w:rsidR="0074254F" w:rsidRPr="00E24E21">
          <w:rPr>
            <w:rStyle w:val="Lienhypertexte"/>
            <w:rFonts w:cs="Calibri"/>
            <w:noProof/>
          </w:rPr>
          <w:t>Figure 4.4</w:t>
        </w:r>
        <w:r w:rsidR="0074254F" w:rsidRPr="00E24E21">
          <w:rPr>
            <w:rStyle w:val="Lienhypertexte"/>
            <w:rFonts w:cs="Calibri"/>
            <w:noProof/>
          </w:rPr>
          <w:noBreakHyphen/>
          <w:t xml:space="preserve">5 : Différence de la température </w:t>
        </w:r>
        <m:oMath>
          <m:r>
            <w:rPr>
              <w:rStyle w:val="Lienhypertexte"/>
              <w:rFonts w:ascii="Cambria Math" w:hAnsi="Cambria Math" w:cs="Calibri"/>
              <w:noProof/>
            </w:rPr>
            <m:t>ΔT</m:t>
          </m:r>
        </m:oMath>
        <w:r w:rsidR="0074254F" w:rsidRPr="00E24E21">
          <w:rPr>
            <w:rStyle w:val="Lienhypertexte"/>
            <w:rFonts w:cs="Calibri"/>
            <w:noProof/>
          </w:rPr>
          <w:t xml:space="preserve"> au rotor au mi plan du palier</w:t>
        </w:r>
        <w:r w:rsidR="0074254F">
          <w:rPr>
            <w:noProof/>
            <w:webHidden/>
          </w:rPr>
          <w:tab/>
        </w:r>
        <w:r w:rsidR="0074254F">
          <w:rPr>
            <w:noProof/>
            <w:webHidden/>
          </w:rPr>
          <w:fldChar w:fldCharType="begin"/>
        </w:r>
        <w:r w:rsidR="0074254F">
          <w:rPr>
            <w:noProof/>
            <w:webHidden/>
          </w:rPr>
          <w:instrText xml:space="preserve"> PAGEREF _Toc536800553 \h </w:instrText>
        </w:r>
        <w:r w:rsidR="0074254F">
          <w:rPr>
            <w:noProof/>
            <w:webHidden/>
          </w:rPr>
        </w:r>
        <w:r w:rsidR="0074254F">
          <w:rPr>
            <w:noProof/>
            <w:webHidden/>
          </w:rPr>
          <w:fldChar w:fldCharType="separate"/>
        </w:r>
        <w:r w:rsidR="00C20694">
          <w:rPr>
            <w:noProof/>
            <w:webHidden/>
          </w:rPr>
          <w:t>110</w:t>
        </w:r>
        <w:r w:rsidR="0074254F">
          <w:rPr>
            <w:noProof/>
            <w:webHidden/>
          </w:rPr>
          <w:fldChar w:fldCharType="end"/>
        </w:r>
      </w:hyperlink>
    </w:p>
    <w:p w14:paraId="078F1409"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54" w:history="1">
        <w:r w:rsidR="0074254F" w:rsidRPr="00E24E21">
          <w:rPr>
            <w:rStyle w:val="Lienhypertexte"/>
            <w:rFonts w:cs="Calibri"/>
            <w:noProof/>
          </w:rPr>
          <w:t>Figure 4.4</w:t>
        </w:r>
        <w:r w:rsidR="0074254F" w:rsidRPr="00E24E21">
          <w:rPr>
            <w:rStyle w:val="Lienhypertexte"/>
            <w:rFonts w:cs="Calibri"/>
            <w:noProof/>
          </w:rPr>
          <w:noBreakHyphen/>
          <w:t>6 : Phase du point chaud dans la direction circonférentielle du rotor</w:t>
        </w:r>
        <w:r w:rsidR="0074254F">
          <w:rPr>
            <w:noProof/>
            <w:webHidden/>
          </w:rPr>
          <w:tab/>
        </w:r>
        <w:r w:rsidR="0074254F">
          <w:rPr>
            <w:noProof/>
            <w:webHidden/>
          </w:rPr>
          <w:fldChar w:fldCharType="begin"/>
        </w:r>
        <w:r w:rsidR="0074254F">
          <w:rPr>
            <w:noProof/>
            <w:webHidden/>
          </w:rPr>
          <w:instrText xml:space="preserve"> PAGEREF _Toc536800554 \h </w:instrText>
        </w:r>
        <w:r w:rsidR="0074254F">
          <w:rPr>
            <w:noProof/>
            <w:webHidden/>
          </w:rPr>
        </w:r>
        <w:r w:rsidR="0074254F">
          <w:rPr>
            <w:noProof/>
            <w:webHidden/>
          </w:rPr>
          <w:fldChar w:fldCharType="separate"/>
        </w:r>
        <w:r w:rsidR="00C20694">
          <w:rPr>
            <w:noProof/>
            <w:webHidden/>
          </w:rPr>
          <w:t>111</w:t>
        </w:r>
        <w:r w:rsidR="0074254F">
          <w:rPr>
            <w:noProof/>
            <w:webHidden/>
          </w:rPr>
          <w:fldChar w:fldCharType="end"/>
        </w:r>
      </w:hyperlink>
    </w:p>
    <w:p w14:paraId="1700462F"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55" w:history="1">
        <w:r w:rsidR="0074254F" w:rsidRPr="00E24E21">
          <w:rPr>
            <w:rStyle w:val="Lienhypertexte"/>
            <w:rFonts w:cs="Calibri"/>
            <w:noProof/>
          </w:rPr>
          <w:t>Figure 4.4</w:t>
        </w:r>
        <w:r w:rsidR="0074254F" w:rsidRPr="00E24E21">
          <w:rPr>
            <w:rStyle w:val="Lienhypertexte"/>
            <w:rFonts w:cs="Calibri"/>
            <w:noProof/>
          </w:rPr>
          <w:noBreakHyphen/>
          <w:t>7 : Déphasage du point chaud par rapport au point haut</w:t>
        </w:r>
        <w:r w:rsidR="0074254F">
          <w:rPr>
            <w:noProof/>
            <w:webHidden/>
          </w:rPr>
          <w:tab/>
        </w:r>
        <w:r w:rsidR="0074254F">
          <w:rPr>
            <w:noProof/>
            <w:webHidden/>
          </w:rPr>
          <w:fldChar w:fldCharType="begin"/>
        </w:r>
        <w:r w:rsidR="0074254F">
          <w:rPr>
            <w:noProof/>
            <w:webHidden/>
          </w:rPr>
          <w:instrText xml:space="preserve"> PAGEREF _Toc536800555 \h </w:instrText>
        </w:r>
        <w:r w:rsidR="0074254F">
          <w:rPr>
            <w:noProof/>
            <w:webHidden/>
          </w:rPr>
        </w:r>
        <w:r w:rsidR="0074254F">
          <w:rPr>
            <w:noProof/>
            <w:webHidden/>
          </w:rPr>
          <w:fldChar w:fldCharType="separate"/>
        </w:r>
        <w:r w:rsidR="00C20694">
          <w:rPr>
            <w:noProof/>
            <w:webHidden/>
          </w:rPr>
          <w:t>111</w:t>
        </w:r>
        <w:r w:rsidR="0074254F">
          <w:rPr>
            <w:noProof/>
            <w:webHidden/>
          </w:rPr>
          <w:fldChar w:fldCharType="end"/>
        </w:r>
      </w:hyperlink>
    </w:p>
    <w:p w14:paraId="0091334C"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56" w:history="1">
        <w:r w:rsidR="0074254F" w:rsidRPr="00E24E21">
          <w:rPr>
            <w:rStyle w:val="Lienhypertexte"/>
            <w:rFonts w:cs="Calibri"/>
            <w:noProof/>
          </w:rPr>
          <w:t>Figure 5.2</w:t>
        </w:r>
        <w:r w:rsidR="0074254F" w:rsidRPr="00E24E21">
          <w:rPr>
            <w:rStyle w:val="Lienhypertexte"/>
            <w:rFonts w:cs="Calibri"/>
            <w:noProof/>
          </w:rPr>
          <w:noBreakHyphen/>
          <w:t>1 : Résultats des calculs de la réponse au balourd (Um=102.6gmm à 180 deg) du rotor 430mm</w:t>
        </w:r>
        <w:r w:rsidR="0074254F">
          <w:rPr>
            <w:noProof/>
            <w:webHidden/>
          </w:rPr>
          <w:tab/>
        </w:r>
        <w:r w:rsidR="0074254F">
          <w:rPr>
            <w:noProof/>
            <w:webHidden/>
          </w:rPr>
          <w:fldChar w:fldCharType="begin"/>
        </w:r>
        <w:r w:rsidR="0074254F">
          <w:rPr>
            <w:noProof/>
            <w:webHidden/>
          </w:rPr>
          <w:instrText xml:space="preserve"> PAGEREF _Toc536800556 \h </w:instrText>
        </w:r>
        <w:r w:rsidR="0074254F">
          <w:rPr>
            <w:noProof/>
            <w:webHidden/>
          </w:rPr>
        </w:r>
        <w:r w:rsidR="0074254F">
          <w:rPr>
            <w:noProof/>
            <w:webHidden/>
          </w:rPr>
          <w:fldChar w:fldCharType="separate"/>
        </w:r>
        <w:r w:rsidR="00C20694">
          <w:rPr>
            <w:noProof/>
            <w:webHidden/>
          </w:rPr>
          <w:t>121</w:t>
        </w:r>
        <w:r w:rsidR="0074254F">
          <w:rPr>
            <w:noProof/>
            <w:webHidden/>
          </w:rPr>
          <w:fldChar w:fldCharType="end"/>
        </w:r>
      </w:hyperlink>
    </w:p>
    <w:p w14:paraId="5D69A341"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57" w:history="1">
        <w:r w:rsidR="0074254F" w:rsidRPr="00E24E21">
          <w:rPr>
            <w:rStyle w:val="Lienhypertexte"/>
            <w:noProof/>
          </w:rPr>
          <w:t>Figure 5.2</w:t>
        </w:r>
        <w:r w:rsidR="0074254F" w:rsidRPr="00E24E21">
          <w:rPr>
            <w:rStyle w:val="Lienhypertexte"/>
            <w:noProof/>
          </w:rPr>
          <w:noBreakHyphen/>
          <w:t xml:space="preserve">2 : Résultat du coefficient d’influence </w:t>
        </w:r>
        <m:oMath>
          <m:r>
            <m:rPr>
              <m:sty m:val="bi"/>
            </m:rPr>
            <w:rPr>
              <w:rStyle w:val="Lienhypertexte"/>
              <w:rFonts w:ascii="Cambria Math" w:hAnsi="Cambria Math"/>
              <w:noProof/>
            </w:rPr>
            <m:t>A</m:t>
          </m:r>
        </m:oMath>
        <w:r w:rsidR="0074254F" w:rsidRPr="00E24E21">
          <w:rPr>
            <w:rStyle w:val="Lienhypertexte"/>
            <w:b/>
            <w:noProof/>
          </w:rPr>
          <w:t xml:space="preserve"> </w:t>
        </w:r>
        <w:r w:rsidR="0074254F" w:rsidRPr="00E24E21">
          <w:rPr>
            <w:rStyle w:val="Lienhypertexte"/>
            <w:noProof/>
          </w:rPr>
          <w:t>du rotor 430mm</w:t>
        </w:r>
        <w:r w:rsidR="0074254F">
          <w:rPr>
            <w:noProof/>
            <w:webHidden/>
          </w:rPr>
          <w:tab/>
        </w:r>
        <w:r w:rsidR="0074254F">
          <w:rPr>
            <w:noProof/>
            <w:webHidden/>
          </w:rPr>
          <w:fldChar w:fldCharType="begin"/>
        </w:r>
        <w:r w:rsidR="0074254F">
          <w:rPr>
            <w:noProof/>
            <w:webHidden/>
          </w:rPr>
          <w:instrText xml:space="preserve"> PAGEREF _Toc536800557 \h </w:instrText>
        </w:r>
        <w:r w:rsidR="0074254F">
          <w:rPr>
            <w:noProof/>
            <w:webHidden/>
          </w:rPr>
        </w:r>
        <w:r w:rsidR="0074254F">
          <w:rPr>
            <w:noProof/>
            <w:webHidden/>
          </w:rPr>
          <w:fldChar w:fldCharType="separate"/>
        </w:r>
        <w:r w:rsidR="00C20694">
          <w:rPr>
            <w:noProof/>
            <w:webHidden/>
          </w:rPr>
          <w:t>122</w:t>
        </w:r>
        <w:r w:rsidR="0074254F">
          <w:rPr>
            <w:noProof/>
            <w:webHidden/>
          </w:rPr>
          <w:fldChar w:fldCharType="end"/>
        </w:r>
      </w:hyperlink>
    </w:p>
    <w:p w14:paraId="38A8DABE"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58" w:history="1">
        <w:r w:rsidR="0074254F" w:rsidRPr="00E24E21">
          <w:rPr>
            <w:rStyle w:val="Lienhypertexte"/>
            <w:noProof/>
          </w:rPr>
          <w:t>Figure 5.2</w:t>
        </w:r>
        <w:r w:rsidR="0074254F" w:rsidRPr="00E24E21">
          <w:rPr>
            <w:rStyle w:val="Lienhypertexte"/>
            <w:noProof/>
          </w:rPr>
          <w:noBreakHyphen/>
          <w:t xml:space="preserve">3 : Résultat du coefficient d’influence </w:t>
        </w:r>
        <m:oMath>
          <m:r>
            <m:rPr>
              <m:sty m:val="bi"/>
            </m:rPr>
            <w:rPr>
              <w:rStyle w:val="Lienhypertexte"/>
              <w:rFonts w:ascii="Cambria Math" w:hAnsi="Cambria Math"/>
              <w:noProof/>
            </w:rPr>
            <m:t>B</m:t>
          </m:r>
        </m:oMath>
        <w:r w:rsidR="0074254F" w:rsidRPr="00E24E21">
          <w:rPr>
            <w:rStyle w:val="Lienhypertexte"/>
            <w:b/>
            <w:noProof/>
          </w:rPr>
          <w:t xml:space="preserve"> </w:t>
        </w:r>
        <w:r w:rsidR="0074254F" w:rsidRPr="00E24E21">
          <w:rPr>
            <w:rStyle w:val="Lienhypertexte"/>
            <w:noProof/>
          </w:rPr>
          <w:t>du rotor 430mm</w:t>
        </w:r>
        <w:r w:rsidR="0074254F">
          <w:rPr>
            <w:noProof/>
            <w:webHidden/>
          </w:rPr>
          <w:tab/>
        </w:r>
        <w:r w:rsidR="0074254F">
          <w:rPr>
            <w:noProof/>
            <w:webHidden/>
          </w:rPr>
          <w:fldChar w:fldCharType="begin"/>
        </w:r>
        <w:r w:rsidR="0074254F">
          <w:rPr>
            <w:noProof/>
            <w:webHidden/>
          </w:rPr>
          <w:instrText xml:space="preserve"> PAGEREF _Toc536800558 \h </w:instrText>
        </w:r>
        <w:r w:rsidR="0074254F">
          <w:rPr>
            <w:noProof/>
            <w:webHidden/>
          </w:rPr>
        </w:r>
        <w:r w:rsidR="0074254F">
          <w:rPr>
            <w:noProof/>
            <w:webHidden/>
          </w:rPr>
          <w:fldChar w:fldCharType="separate"/>
        </w:r>
        <w:r w:rsidR="00C20694">
          <w:rPr>
            <w:noProof/>
            <w:webHidden/>
          </w:rPr>
          <w:t>123</w:t>
        </w:r>
        <w:r w:rsidR="0074254F">
          <w:rPr>
            <w:noProof/>
            <w:webHidden/>
          </w:rPr>
          <w:fldChar w:fldCharType="end"/>
        </w:r>
      </w:hyperlink>
    </w:p>
    <w:p w14:paraId="40DC8011"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59" w:history="1">
        <w:r w:rsidR="0074254F" w:rsidRPr="00E24E21">
          <w:rPr>
            <w:rStyle w:val="Lienhypertexte"/>
            <w:rFonts w:eastAsia="Calibri" w:cs="Calibri"/>
            <w:noProof/>
            <w:lang w:eastAsia="en-US"/>
          </w:rPr>
          <w:t>Figure 5.2</w:t>
        </w:r>
        <w:r w:rsidR="0074254F" w:rsidRPr="00E24E21">
          <w:rPr>
            <w:rStyle w:val="Lienhypertexte"/>
            <w:rFonts w:eastAsia="Calibri" w:cs="Calibri"/>
            <w:noProof/>
            <w:lang w:eastAsia="en-US"/>
          </w:rPr>
          <w:noBreakHyphen/>
          <w:t>4 : La flexion thermique</w:t>
        </w:r>
        <w:r w:rsidR="0074254F" w:rsidRPr="00E24E21">
          <w:rPr>
            <w:rStyle w:val="Lienhypertexte"/>
            <w:rFonts w:cs="Calibri"/>
            <w:noProof/>
          </w:rPr>
          <w:t xml:space="preserve"> du rotor 430mm supporté par les paliers aux vitesses de rotation différentes sous un chargement thermique unitaire.</w:t>
        </w:r>
        <w:r w:rsidR="0074254F">
          <w:rPr>
            <w:noProof/>
            <w:webHidden/>
          </w:rPr>
          <w:tab/>
        </w:r>
        <w:r w:rsidR="0074254F">
          <w:rPr>
            <w:noProof/>
            <w:webHidden/>
          </w:rPr>
          <w:fldChar w:fldCharType="begin"/>
        </w:r>
        <w:r w:rsidR="0074254F">
          <w:rPr>
            <w:noProof/>
            <w:webHidden/>
          </w:rPr>
          <w:instrText xml:space="preserve"> PAGEREF _Toc536800559 \h </w:instrText>
        </w:r>
        <w:r w:rsidR="0074254F">
          <w:rPr>
            <w:noProof/>
            <w:webHidden/>
          </w:rPr>
        </w:r>
        <w:r w:rsidR="0074254F">
          <w:rPr>
            <w:noProof/>
            <w:webHidden/>
          </w:rPr>
          <w:fldChar w:fldCharType="separate"/>
        </w:r>
        <w:r w:rsidR="00C20694">
          <w:rPr>
            <w:noProof/>
            <w:webHidden/>
          </w:rPr>
          <w:t>124</w:t>
        </w:r>
        <w:r w:rsidR="0074254F">
          <w:rPr>
            <w:noProof/>
            <w:webHidden/>
          </w:rPr>
          <w:fldChar w:fldCharType="end"/>
        </w:r>
      </w:hyperlink>
    </w:p>
    <w:p w14:paraId="6629EC3B"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60" w:history="1">
        <w:r w:rsidR="0074254F" w:rsidRPr="00E24E21">
          <w:rPr>
            <w:rStyle w:val="Lienhypertexte"/>
            <w:noProof/>
          </w:rPr>
          <w:t>Figure 5.2</w:t>
        </w:r>
        <w:r w:rsidR="0074254F" w:rsidRPr="00E24E21">
          <w:rPr>
            <w:rStyle w:val="Lienhypertexte"/>
            <w:noProof/>
          </w:rPr>
          <w:noBreakHyphen/>
          <w:t>5 : champ de température imposé au modèle thermomécanique</w:t>
        </w:r>
        <w:r w:rsidR="0074254F">
          <w:rPr>
            <w:noProof/>
            <w:webHidden/>
          </w:rPr>
          <w:tab/>
        </w:r>
        <w:r w:rsidR="0074254F">
          <w:rPr>
            <w:noProof/>
            <w:webHidden/>
          </w:rPr>
          <w:fldChar w:fldCharType="begin"/>
        </w:r>
        <w:r w:rsidR="0074254F">
          <w:rPr>
            <w:noProof/>
            <w:webHidden/>
          </w:rPr>
          <w:instrText xml:space="preserve"> PAGEREF _Toc536800560 \h </w:instrText>
        </w:r>
        <w:r w:rsidR="0074254F">
          <w:rPr>
            <w:noProof/>
            <w:webHidden/>
          </w:rPr>
        </w:r>
        <w:r w:rsidR="0074254F">
          <w:rPr>
            <w:noProof/>
            <w:webHidden/>
          </w:rPr>
          <w:fldChar w:fldCharType="separate"/>
        </w:r>
        <w:r w:rsidR="00C20694">
          <w:rPr>
            <w:noProof/>
            <w:webHidden/>
          </w:rPr>
          <w:t>124</w:t>
        </w:r>
        <w:r w:rsidR="0074254F">
          <w:rPr>
            <w:noProof/>
            <w:webHidden/>
          </w:rPr>
          <w:fldChar w:fldCharType="end"/>
        </w:r>
      </w:hyperlink>
    </w:p>
    <w:p w14:paraId="71588E63"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61" w:history="1">
        <w:r w:rsidR="0074254F" w:rsidRPr="00E24E21">
          <w:rPr>
            <w:rStyle w:val="Lienhypertexte"/>
            <w:rFonts w:cs="Calibri"/>
            <w:noProof/>
          </w:rPr>
          <w:t>Figure 5.2</w:t>
        </w:r>
        <w:r w:rsidR="0074254F" w:rsidRPr="00E24E21">
          <w:rPr>
            <w:rStyle w:val="Lienhypertexte"/>
            <w:rFonts w:cs="Calibri"/>
            <w:noProof/>
          </w:rPr>
          <w:noBreakHyphen/>
          <w:t>6 : Résultat des analyses de la stabilité de l’effet Morton du rotor court 430mm</w:t>
        </w:r>
        <w:r w:rsidR="0074254F">
          <w:rPr>
            <w:noProof/>
            <w:webHidden/>
          </w:rPr>
          <w:tab/>
        </w:r>
        <w:r w:rsidR="0074254F">
          <w:rPr>
            <w:noProof/>
            <w:webHidden/>
          </w:rPr>
          <w:fldChar w:fldCharType="begin"/>
        </w:r>
        <w:r w:rsidR="0074254F">
          <w:rPr>
            <w:noProof/>
            <w:webHidden/>
          </w:rPr>
          <w:instrText xml:space="preserve"> PAGEREF _Toc536800561 \h </w:instrText>
        </w:r>
        <w:r w:rsidR="0074254F">
          <w:rPr>
            <w:noProof/>
            <w:webHidden/>
          </w:rPr>
        </w:r>
        <w:r w:rsidR="0074254F">
          <w:rPr>
            <w:noProof/>
            <w:webHidden/>
          </w:rPr>
          <w:fldChar w:fldCharType="separate"/>
        </w:r>
        <w:r w:rsidR="00C20694">
          <w:rPr>
            <w:noProof/>
            <w:webHidden/>
          </w:rPr>
          <w:t>125</w:t>
        </w:r>
        <w:r w:rsidR="0074254F">
          <w:rPr>
            <w:noProof/>
            <w:webHidden/>
          </w:rPr>
          <w:fldChar w:fldCharType="end"/>
        </w:r>
      </w:hyperlink>
    </w:p>
    <w:p w14:paraId="6D5B6EF0"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62" w:history="1">
        <w:r w:rsidR="0074254F" w:rsidRPr="00E24E21">
          <w:rPr>
            <w:rStyle w:val="Lienhypertexte"/>
            <w:rFonts w:cs="Calibri"/>
            <w:noProof/>
          </w:rPr>
          <w:t>Figure 5.2</w:t>
        </w:r>
        <w:r w:rsidR="0074254F" w:rsidRPr="00E24E21">
          <w:rPr>
            <w:rStyle w:val="Lienhypertexte"/>
            <w:rFonts w:cs="Calibri"/>
            <w:noProof/>
          </w:rPr>
          <w:noBreakHyphen/>
          <w:t>7 : Résultats du calcul de la réponse au balourd (Um différent à 180 deg) du rotor 700mm</w:t>
        </w:r>
        <w:r w:rsidR="0074254F">
          <w:rPr>
            <w:noProof/>
            <w:webHidden/>
          </w:rPr>
          <w:tab/>
        </w:r>
        <w:r w:rsidR="0074254F">
          <w:rPr>
            <w:noProof/>
            <w:webHidden/>
          </w:rPr>
          <w:fldChar w:fldCharType="begin"/>
        </w:r>
        <w:r w:rsidR="0074254F">
          <w:rPr>
            <w:noProof/>
            <w:webHidden/>
          </w:rPr>
          <w:instrText xml:space="preserve"> PAGEREF _Toc536800562 \h </w:instrText>
        </w:r>
        <w:r w:rsidR="0074254F">
          <w:rPr>
            <w:noProof/>
            <w:webHidden/>
          </w:rPr>
        </w:r>
        <w:r w:rsidR="0074254F">
          <w:rPr>
            <w:noProof/>
            <w:webHidden/>
          </w:rPr>
          <w:fldChar w:fldCharType="separate"/>
        </w:r>
        <w:r w:rsidR="00C20694">
          <w:rPr>
            <w:noProof/>
            <w:webHidden/>
          </w:rPr>
          <w:t>127</w:t>
        </w:r>
        <w:r w:rsidR="0074254F">
          <w:rPr>
            <w:noProof/>
            <w:webHidden/>
          </w:rPr>
          <w:fldChar w:fldCharType="end"/>
        </w:r>
      </w:hyperlink>
    </w:p>
    <w:p w14:paraId="67BBDA81"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63" w:history="1">
        <w:r w:rsidR="0074254F" w:rsidRPr="00E24E21">
          <w:rPr>
            <w:rStyle w:val="Lienhypertexte"/>
            <w:noProof/>
          </w:rPr>
          <w:t>Figure 5.2</w:t>
        </w:r>
        <w:r w:rsidR="0074254F" w:rsidRPr="00E24E21">
          <w:rPr>
            <w:rStyle w:val="Lienhypertexte"/>
            <w:noProof/>
          </w:rPr>
          <w:noBreakHyphen/>
          <w:t xml:space="preserve">8 : Résultats du coefficient d’influence </w:t>
        </w:r>
        <m:oMath>
          <m:r>
            <m:rPr>
              <m:sty m:val="bi"/>
            </m:rPr>
            <w:rPr>
              <w:rStyle w:val="Lienhypertexte"/>
              <w:rFonts w:ascii="Cambria Math" w:hAnsi="Cambria Math"/>
              <w:noProof/>
            </w:rPr>
            <m:t>A</m:t>
          </m:r>
        </m:oMath>
        <w:r w:rsidR="0074254F" w:rsidRPr="00E24E21">
          <w:rPr>
            <w:rStyle w:val="Lienhypertexte"/>
            <w:b/>
            <w:noProof/>
          </w:rPr>
          <w:t xml:space="preserve"> </w:t>
        </w:r>
        <w:r w:rsidR="0074254F" w:rsidRPr="00E24E21">
          <w:rPr>
            <w:rStyle w:val="Lienhypertexte"/>
            <w:noProof/>
          </w:rPr>
          <w:t>du rotor 700mm: (a) module et (b) phase</w:t>
        </w:r>
        <w:r w:rsidR="0074254F">
          <w:rPr>
            <w:noProof/>
            <w:webHidden/>
          </w:rPr>
          <w:tab/>
        </w:r>
        <w:r w:rsidR="0074254F">
          <w:rPr>
            <w:noProof/>
            <w:webHidden/>
          </w:rPr>
          <w:fldChar w:fldCharType="begin"/>
        </w:r>
        <w:r w:rsidR="0074254F">
          <w:rPr>
            <w:noProof/>
            <w:webHidden/>
          </w:rPr>
          <w:instrText xml:space="preserve"> PAGEREF _Toc536800563 \h </w:instrText>
        </w:r>
        <w:r w:rsidR="0074254F">
          <w:rPr>
            <w:noProof/>
            <w:webHidden/>
          </w:rPr>
        </w:r>
        <w:r w:rsidR="0074254F">
          <w:rPr>
            <w:noProof/>
            <w:webHidden/>
          </w:rPr>
          <w:fldChar w:fldCharType="separate"/>
        </w:r>
        <w:r w:rsidR="00C20694">
          <w:rPr>
            <w:noProof/>
            <w:webHidden/>
          </w:rPr>
          <w:t>128</w:t>
        </w:r>
        <w:r w:rsidR="0074254F">
          <w:rPr>
            <w:noProof/>
            <w:webHidden/>
          </w:rPr>
          <w:fldChar w:fldCharType="end"/>
        </w:r>
      </w:hyperlink>
    </w:p>
    <w:p w14:paraId="2CBA87AB"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64" w:history="1">
        <w:r w:rsidR="0074254F" w:rsidRPr="00E24E21">
          <w:rPr>
            <w:rStyle w:val="Lienhypertexte"/>
            <w:noProof/>
          </w:rPr>
          <w:t>Figure 5.2</w:t>
        </w:r>
        <w:r w:rsidR="0074254F" w:rsidRPr="00E24E21">
          <w:rPr>
            <w:rStyle w:val="Lienhypertexte"/>
            <w:noProof/>
          </w:rPr>
          <w:noBreakHyphen/>
          <w:t xml:space="preserve">9 : Résultats du coefficient d’influence </w:t>
        </w:r>
        <m:oMath>
          <m:r>
            <m:rPr>
              <m:sty m:val="bi"/>
            </m:rPr>
            <w:rPr>
              <w:rStyle w:val="Lienhypertexte"/>
              <w:rFonts w:ascii="Cambria Math" w:hAnsi="Cambria Math"/>
              <w:noProof/>
            </w:rPr>
            <m:t>B</m:t>
          </m:r>
        </m:oMath>
        <w:r w:rsidR="0074254F" w:rsidRPr="00E24E21">
          <w:rPr>
            <w:rStyle w:val="Lienhypertexte"/>
            <w:b/>
            <w:noProof/>
          </w:rPr>
          <w:t xml:space="preserve"> </w:t>
        </w:r>
        <w:r w:rsidR="0074254F" w:rsidRPr="00E24E21">
          <w:rPr>
            <w:rStyle w:val="Lienhypertexte"/>
            <w:noProof/>
          </w:rPr>
          <w:t>du rotor 700mm</w:t>
        </w:r>
        <w:r w:rsidR="0074254F">
          <w:rPr>
            <w:noProof/>
            <w:webHidden/>
          </w:rPr>
          <w:tab/>
        </w:r>
        <w:r w:rsidR="0074254F">
          <w:rPr>
            <w:noProof/>
            <w:webHidden/>
          </w:rPr>
          <w:fldChar w:fldCharType="begin"/>
        </w:r>
        <w:r w:rsidR="0074254F">
          <w:rPr>
            <w:noProof/>
            <w:webHidden/>
          </w:rPr>
          <w:instrText xml:space="preserve"> PAGEREF _Toc536800564 \h </w:instrText>
        </w:r>
        <w:r w:rsidR="0074254F">
          <w:rPr>
            <w:noProof/>
            <w:webHidden/>
          </w:rPr>
        </w:r>
        <w:r w:rsidR="0074254F">
          <w:rPr>
            <w:noProof/>
            <w:webHidden/>
          </w:rPr>
          <w:fldChar w:fldCharType="separate"/>
        </w:r>
        <w:r w:rsidR="00C20694">
          <w:rPr>
            <w:noProof/>
            <w:webHidden/>
          </w:rPr>
          <w:t>129</w:t>
        </w:r>
        <w:r w:rsidR="0074254F">
          <w:rPr>
            <w:noProof/>
            <w:webHidden/>
          </w:rPr>
          <w:fldChar w:fldCharType="end"/>
        </w:r>
      </w:hyperlink>
    </w:p>
    <w:p w14:paraId="0AF367D1"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65" w:history="1">
        <w:r w:rsidR="0074254F" w:rsidRPr="00E24E21">
          <w:rPr>
            <w:rStyle w:val="Lienhypertexte"/>
            <w:rFonts w:cs="Calibri"/>
            <w:noProof/>
          </w:rPr>
          <w:t>Figure 5.2</w:t>
        </w:r>
        <w:r w:rsidR="0074254F" w:rsidRPr="00E24E21">
          <w:rPr>
            <w:rStyle w:val="Lienhypertexte"/>
            <w:rFonts w:cs="Calibri"/>
            <w:noProof/>
          </w:rPr>
          <w:noBreakHyphen/>
          <w:t xml:space="preserve">10 : déflexion de la fibre neutre du rotor flexible sous le chargement </w:t>
        </w:r>
        <m:oMath>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74254F">
          <w:rPr>
            <w:noProof/>
            <w:webHidden/>
          </w:rPr>
          <w:tab/>
        </w:r>
        <w:r w:rsidR="0074254F">
          <w:rPr>
            <w:noProof/>
            <w:webHidden/>
          </w:rPr>
          <w:fldChar w:fldCharType="begin"/>
        </w:r>
        <w:r w:rsidR="0074254F">
          <w:rPr>
            <w:noProof/>
            <w:webHidden/>
          </w:rPr>
          <w:instrText xml:space="preserve"> PAGEREF _Toc536800565 \h </w:instrText>
        </w:r>
        <w:r w:rsidR="0074254F">
          <w:rPr>
            <w:noProof/>
            <w:webHidden/>
          </w:rPr>
        </w:r>
        <w:r w:rsidR="0074254F">
          <w:rPr>
            <w:noProof/>
            <w:webHidden/>
          </w:rPr>
          <w:fldChar w:fldCharType="separate"/>
        </w:r>
        <w:r w:rsidR="00C20694">
          <w:rPr>
            <w:noProof/>
            <w:webHidden/>
          </w:rPr>
          <w:t>130</w:t>
        </w:r>
        <w:r w:rsidR="0074254F">
          <w:rPr>
            <w:noProof/>
            <w:webHidden/>
          </w:rPr>
          <w:fldChar w:fldCharType="end"/>
        </w:r>
      </w:hyperlink>
    </w:p>
    <w:p w14:paraId="36E27559"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66" w:history="1">
        <w:r w:rsidR="0074254F" w:rsidRPr="00E24E21">
          <w:rPr>
            <w:rStyle w:val="Lienhypertexte"/>
            <w:rFonts w:cs="Calibri"/>
            <w:noProof/>
          </w:rPr>
          <w:t>Figure 5.2</w:t>
        </w:r>
        <w:r w:rsidR="0074254F" w:rsidRPr="00E24E21">
          <w:rPr>
            <w:rStyle w:val="Lienhypertexte"/>
            <w:rFonts w:cs="Calibri"/>
            <w:noProof/>
          </w:rPr>
          <w:noBreakHyphen/>
          <w:t>11 : Diagramme de stabilité de l’effet Morton du rotor flexible</w:t>
        </w:r>
        <w:r w:rsidR="0074254F">
          <w:rPr>
            <w:noProof/>
            <w:webHidden/>
          </w:rPr>
          <w:tab/>
        </w:r>
        <w:r w:rsidR="0074254F">
          <w:rPr>
            <w:noProof/>
            <w:webHidden/>
          </w:rPr>
          <w:fldChar w:fldCharType="begin"/>
        </w:r>
        <w:r w:rsidR="0074254F">
          <w:rPr>
            <w:noProof/>
            <w:webHidden/>
          </w:rPr>
          <w:instrText xml:space="preserve"> PAGEREF _Toc536800566 \h </w:instrText>
        </w:r>
        <w:r w:rsidR="0074254F">
          <w:rPr>
            <w:noProof/>
            <w:webHidden/>
          </w:rPr>
        </w:r>
        <w:r w:rsidR="0074254F">
          <w:rPr>
            <w:noProof/>
            <w:webHidden/>
          </w:rPr>
          <w:fldChar w:fldCharType="separate"/>
        </w:r>
        <w:r w:rsidR="00C20694">
          <w:rPr>
            <w:noProof/>
            <w:webHidden/>
          </w:rPr>
          <w:t>131</w:t>
        </w:r>
        <w:r w:rsidR="0074254F">
          <w:rPr>
            <w:noProof/>
            <w:webHidden/>
          </w:rPr>
          <w:fldChar w:fldCharType="end"/>
        </w:r>
      </w:hyperlink>
    </w:p>
    <w:p w14:paraId="28BCA88E"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67" w:history="1">
        <w:r w:rsidR="0074254F" w:rsidRPr="00E24E21">
          <w:rPr>
            <w:rStyle w:val="Lienhypertexte"/>
            <w:noProof/>
          </w:rPr>
          <w:t>Figure 5.3</w:t>
        </w:r>
        <w:r w:rsidR="0074254F" w:rsidRPr="00E24E21">
          <w:rPr>
            <w:rStyle w:val="Lienhypertexte"/>
            <w:noProof/>
          </w:rPr>
          <w:noBreakHyphen/>
          <w:t xml:space="preserve">1 : Configuration du rotor présenté par Faulkner et al. </w:t>
        </w:r>
        <w:r w:rsidR="0074254F" w:rsidRPr="00E24E21">
          <w:rPr>
            <w:rStyle w:val="Lienhypertexte"/>
            <w:b/>
            <w:noProof/>
          </w:rPr>
          <w:t>[56]</w:t>
        </w:r>
        <w:r w:rsidR="0074254F">
          <w:rPr>
            <w:noProof/>
            <w:webHidden/>
          </w:rPr>
          <w:tab/>
        </w:r>
        <w:r w:rsidR="0074254F">
          <w:rPr>
            <w:noProof/>
            <w:webHidden/>
          </w:rPr>
          <w:fldChar w:fldCharType="begin"/>
        </w:r>
        <w:r w:rsidR="0074254F">
          <w:rPr>
            <w:noProof/>
            <w:webHidden/>
          </w:rPr>
          <w:instrText xml:space="preserve"> PAGEREF _Toc536800567 \h </w:instrText>
        </w:r>
        <w:r w:rsidR="0074254F">
          <w:rPr>
            <w:noProof/>
            <w:webHidden/>
          </w:rPr>
        </w:r>
        <w:r w:rsidR="0074254F">
          <w:rPr>
            <w:noProof/>
            <w:webHidden/>
          </w:rPr>
          <w:fldChar w:fldCharType="separate"/>
        </w:r>
        <w:r w:rsidR="00C20694">
          <w:rPr>
            <w:noProof/>
            <w:webHidden/>
          </w:rPr>
          <w:t>133</w:t>
        </w:r>
        <w:r w:rsidR="0074254F">
          <w:rPr>
            <w:noProof/>
            <w:webHidden/>
          </w:rPr>
          <w:fldChar w:fldCharType="end"/>
        </w:r>
      </w:hyperlink>
    </w:p>
    <w:p w14:paraId="689B2587"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68" w:history="1">
        <w:r w:rsidR="0074254F" w:rsidRPr="00E24E21">
          <w:rPr>
            <w:rStyle w:val="Lienhypertexte"/>
            <w:noProof/>
          </w:rPr>
          <w:t>Figure 5.3</w:t>
        </w:r>
        <w:r w:rsidR="0074254F" w:rsidRPr="00E24E21">
          <w:rPr>
            <w:rStyle w:val="Lienhypertexte"/>
            <w:noProof/>
          </w:rPr>
          <w:noBreakHyphen/>
          <w:t xml:space="preserve">2 : Configuration du rotor symétrique décrit par Keogh et Morton </w:t>
        </w:r>
        <w:r w:rsidR="0074254F" w:rsidRPr="00E24E21">
          <w:rPr>
            <w:rStyle w:val="Lienhypertexte"/>
            <w:b/>
            <w:noProof/>
          </w:rPr>
          <w:t>[21]</w:t>
        </w:r>
        <w:r w:rsidR="0074254F">
          <w:rPr>
            <w:noProof/>
            <w:webHidden/>
          </w:rPr>
          <w:tab/>
        </w:r>
        <w:r w:rsidR="0074254F">
          <w:rPr>
            <w:noProof/>
            <w:webHidden/>
          </w:rPr>
          <w:fldChar w:fldCharType="begin"/>
        </w:r>
        <w:r w:rsidR="0074254F">
          <w:rPr>
            <w:noProof/>
            <w:webHidden/>
          </w:rPr>
          <w:instrText xml:space="preserve"> PAGEREF _Toc536800568 \h </w:instrText>
        </w:r>
        <w:r w:rsidR="0074254F">
          <w:rPr>
            <w:noProof/>
            <w:webHidden/>
          </w:rPr>
        </w:r>
        <w:r w:rsidR="0074254F">
          <w:rPr>
            <w:noProof/>
            <w:webHidden/>
          </w:rPr>
          <w:fldChar w:fldCharType="separate"/>
        </w:r>
        <w:r w:rsidR="00C20694">
          <w:rPr>
            <w:noProof/>
            <w:webHidden/>
          </w:rPr>
          <w:t>133</w:t>
        </w:r>
        <w:r w:rsidR="0074254F">
          <w:rPr>
            <w:noProof/>
            <w:webHidden/>
          </w:rPr>
          <w:fldChar w:fldCharType="end"/>
        </w:r>
      </w:hyperlink>
    </w:p>
    <w:p w14:paraId="22FB92FF"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69" w:history="1">
        <w:r w:rsidR="0074254F" w:rsidRPr="00E24E21">
          <w:rPr>
            <w:rStyle w:val="Lienhypertexte"/>
            <w:noProof/>
          </w:rPr>
          <w:t>Figure 5.3</w:t>
        </w:r>
        <w:r w:rsidR="0074254F" w:rsidRPr="00E24E21">
          <w:rPr>
            <w:rStyle w:val="Lienhypertexte"/>
            <w:noProof/>
          </w:rPr>
          <w:noBreakHyphen/>
          <w:t xml:space="preserve">3 : Configuration du rotor présenté par Schmied et al. </w:t>
        </w:r>
        <w:r w:rsidR="0074254F" w:rsidRPr="00E24E21">
          <w:rPr>
            <w:rStyle w:val="Lienhypertexte"/>
            <w:b/>
            <w:noProof/>
          </w:rPr>
          <w:t>[16]</w:t>
        </w:r>
        <w:r w:rsidR="0074254F">
          <w:rPr>
            <w:noProof/>
            <w:webHidden/>
          </w:rPr>
          <w:tab/>
        </w:r>
        <w:r w:rsidR="0074254F">
          <w:rPr>
            <w:noProof/>
            <w:webHidden/>
          </w:rPr>
          <w:fldChar w:fldCharType="begin"/>
        </w:r>
        <w:r w:rsidR="0074254F">
          <w:rPr>
            <w:noProof/>
            <w:webHidden/>
          </w:rPr>
          <w:instrText xml:space="preserve"> PAGEREF _Toc536800569 \h </w:instrText>
        </w:r>
        <w:r w:rsidR="0074254F">
          <w:rPr>
            <w:noProof/>
            <w:webHidden/>
          </w:rPr>
        </w:r>
        <w:r w:rsidR="0074254F">
          <w:rPr>
            <w:noProof/>
            <w:webHidden/>
          </w:rPr>
          <w:fldChar w:fldCharType="separate"/>
        </w:r>
        <w:r w:rsidR="00C20694">
          <w:rPr>
            <w:noProof/>
            <w:webHidden/>
          </w:rPr>
          <w:t>134</w:t>
        </w:r>
        <w:r w:rsidR="0074254F">
          <w:rPr>
            <w:noProof/>
            <w:webHidden/>
          </w:rPr>
          <w:fldChar w:fldCharType="end"/>
        </w:r>
      </w:hyperlink>
    </w:p>
    <w:p w14:paraId="28430A25"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70" w:history="1">
        <w:r w:rsidR="0074254F" w:rsidRPr="00E24E21">
          <w:rPr>
            <w:rStyle w:val="Lienhypertexte"/>
            <w:noProof/>
          </w:rPr>
          <w:t>Figure 5.3</w:t>
        </w:r>
        <w:r w:rsidR="0074254F" w:rsidRPr="00E24E21">
          <w:rPr>
            <w:rStyle w:val="Lienhypertexte"/>
            <w:noProof/>
          </w:rPr>
          <w:noBreakHyphen/>
          <w:t xml:space="preserve">4 : Rotor testé par Panara </w:t>
        </w:r>
        <w:r w:rsidR="0074254F" w:rsidRPr="00E24E21">
          <w:rPr>
            <w:rStyle w:val="Lienhypertexte"/>
            <w:b/>
            <w:noProof/>
          </w:rPr>
          <w:t>[18]</w:t>
        </w:r>
        <w:r w:rsidR="0074254F" w:rsidRPr="00E24E21">
          <w:rPr>
            <w:rStyle w:val="Lienhypertexte"/>
            <w:noProof/>
          </w:rPr>
          <w:t>: (1) moteur électrique, (2) rotor, (3) paliers à patins oscillants, (4)-(7) système de mesure (8) disque</w:t>
        </w:r>
        <w:r w:rsidR="0074254F">
          <w:rPr>
            <w:noProof/>
            <w:webHidden/>
          </w:rPr>
          <w:tab/>
        </w:r>
        <w:r w:rsidR="0074254F">
          <w:rPr>
            <w:noProof/>
            <w:webHidden/>
          </w:rPr>
          <w:fldChar w:fldCharType="begin"/>
        </w:r>
        <w:r w:rsidR="0074254F">
          <w:rPr>
            <w:noProof/>
            <w:webHidden/>
          </w:rPr>
          <w:instrText xml:space="preserve"> PAGEREF _Toc536800570 \h </w:instrText>
        </w:r>
        <w:r w:rsidR="0074254F">
          <w:rPr>
            <w:noProof/>
            <w:webHidden/>
          </w:rPr>
        </w:r>
        <w:r w:rsidR="0074254F">
          <w:rPr>
            <w:noProof/>
            <w:webHidden/>
          </w:rPr>
          <w:fldChar w:fldCharType="separate"/>
        </w:r>
        <w:r w:rsidR="00C20694">
          <w:rPr>
            <w:noProof/>
            <w:webHidden/>
          </w:rPr>
          <w:t>134</w:t>
        </w:r>
        <w:r w:rsidR="0074254F">
          <w:rPr>
            <w:noProof/>
            <w:webHidden/>
          </w:rPr>
          <w:fldChar w:fldCharType="end"/>
        </w:r>
      </w:hyperlink>
    </w:p>
    <w:p w14:paraId="2EE8E830"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71" w:history="1">
        <w:r w:rsidR="0074254F" w:rsidRPr="00E24E21">
          <w:rPr>
            <w:rStyle w:val="Lienhypertexte"/>
            <w:noProof/>
          </w:rPr>
          <w:t>Figure 5.3</w:t>
        </w:r>
        <w:r w:rsidR="0074254F" w:rsidRPr="00E24E21">
          <w:rPr>
            <w:rStyle w:val="Lienhypertexte"/>
            <w:noProof/>
          </w:rPr>
          <w:noBreakHyphen/>
          <w:t>5 : Comparaison des coefficients d’influence de l’effet Morton entre les cas d’études</w:t>
        </w:r>
        <w:r w:rsidR="0074254F">
          <w:rPr>
            <w:noProof/>
            <w:webHidden/>
          </w:rPr>
          <w:tab/>
        </w:r>
        <w:r w:rsidR="0074254F">
          <w:rPr>
            <w:noProof/>
            <w:webHidden/>
          </w:rPr>
          <w:fldChar w:fldCharType="begin"/>
        </w:r>
        <w:r w:rsidR="0074254F">
          <w:rPr>
            <w:noProof/>
            <w:webHidden/>
          </w:rPr>
          <w:instrText xml:space="preserve"> PAGEREF _Toc536800571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38203C80"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72" w:history="1">
        <w:r w:rsidR="0074254F" w:rsidRPr="00E24E21">
          <w:rPr>
            <w:rStyle w:val="Lienhypertexte"/>
            <w:noProof/>
          </w:rPr>
          <w:t>Figure 5.3</w:t>
        </w:r>
        <w:r w:rsidR="0074254F" w:rsidRPr="00E24E21">
          <w:rPr>
            <w:rStyle w:val="Lienhypertexte"/>
            <w:noProof/>
          </w:rPr>
          <w:noBreakHyphen/>
          <w:t>6 : Résultat de l’analyse de l’effet Morton des cas</w:t>
        </w:r>
        <w:r w:rsidR="0074254F">
          <w:rPr>
            <w:noProof/>
            <w:webHidden/>
          </w:rPr>
          <w:tab/>
        </w:r>
        <w:r w:rsidR="0074254F">
          <w:rPr>
            <w:noProof/>
            <w:webHidden/>
          </w:rPr>
          <w:fldChar w:fldCharType="begin"/>
        </w:r>
        <w:r w:rsidR="0074254F">
          <w:rPr>
            <w:noProof/>
            <w:webHidden/>
          </w:rPr>
          <w:instrText xml:space="preserve"> PAGEREF _Toc536800572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47BDC3C8"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73" w:history="1">
        <w:r w:rsidR="0074254F" w:rsidRPr="00E24E21">
          <w:rPr>
            <w:rStyle w:val="Lienhypertexte"/>
            <w:noProof/>
          </w:rPr>
          <w:t>Figure A</w:t>
        </w:r>
        <w:r w:rsidR="0074254F" w:rsidRPr="00E24E21">
          <w:rPr>
            <w:rStyle w:val="Lienhypertexte"/>
            <w:noProof/>
          </w:rPr>
          <w:noBreakHyphen/>
          <w:t>1: Le patin incliné 1D</w:t>
        </w:r>
        <w:r w:rsidR="0074254F">
          <w:rPr>
            <w:noProof/>
            <w:webHidden/>
          </w:rPr>
          <w:tab/>
        </w:r>
        <w:r w:rsidR="0074254F">
          <w:rPr>
            <w:noProof/>
            <w:webHidden/>
          </w:rPr>
          <w:fldChar w:fldCharType="begin"/>
        </w:r>
        <w:r w:rsidR="0074254F">
          <w:rPr>
            <w:noProof/>
            <w:webHidden/>
          </w:rPr>
          <w:instrText xml:space="preserve"> PAGEREF _Toc536800573 \h </w:instrText>
        </w:r>
        <w:r w:rsidR="0074254F">
          <w:rPr>
            <w:noProof/>
            <w:webHidden/>
          </w:rPr>
        </w:r>
        <w:r w:rsidR="0074254F">
          <w:rPr>
            <w:noProof/>
            <w:webHidden/>
          </w:rPr>
          <w:fldChar w:fldCharType="separate"/>
        </w:r>
        <w:r w:rsidR="00C20694">
          <w:rPr>
            <w:noProof/>
            <w:webHidden/>
          </w:rPr>
          <w:t>14</w:t>
        </w:r>
        <w:r w:rsidR="00C20694">
          <w:rPr>
            <w:noProof/>
            <w:webHidden/>
          </w:rPr>
          <w:t>3</w:t>
        </w:r>
        <w:r w:rsidR="0074254F">
          <w:rPr>
            <w:noProof/>
            <w:webHidden/>
          </w:rPr>
          <w:fldChar w:fldCharType="end"/>
        </w:r>
      </w:hyperlink>
    </w:p>
    <w:p w14:paraId="560C9BDB"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74" w:history="1">
        <w:r w:rsidR="0074254F" w:rsidRPr="00E24E21">
          <w:rPr>
            <w:rStyle w:val="Lienhypertexte"/>
            <w:noProof/>
          </w:rPr>
          <w:t>Figure A.1</w:t>
        </w:r>
        <w:r w:rsidR="0074254F" w:rsidRPr="00E24E21">
          <w:rPr>
            <w:rStyle w:val="Lienhypertexte"/>
            <w:noProof/>
          </w:rPr>
          <w:noBreakHyphen/>
          <w:t>1 : maillage 2D utilisé pour discrétiser l’équation de l’énergie du patin incliné</w:t>
        </w:r>
        <w:r w:rsidR="0074254F">
          <w:rPr>
            <w:noProof/>
            <w:webHidden/>
          </w:rPr>
          <w:tab/>
        </w:r>
        <w:r w:rsidR="0074254F">
          <w:rPr>
            <w:noProof/>
            <w:webHidden/>
          </w:rPr>
          <w:fldChar w:fldCharType="begin"/>
        </w:r>
        <w:r w:rsidR="0074254F">
          <w:rPr>
            <w:noProof/>
            <w:webHidden/>
          </w:rPr>
          <w:instrText xml:space="preserve"> PAGEREF _Toc536800574 \h </w:instrText>
        </w:r>
        <w:r w:rsidR="0074254F">
          <w:rPr>
            <w:noProof/>
            <w:webHidden/>
          </w:rPr>
        </w:r>
        <w:r w:rsidR="0074254F">
          <w:rPr>
            <w:noProof/>
            <w:webHidden/>
          </w:rPr>
          <w:fldChar w:fldCharType="separate"/>
        </w:r>
        <w:r w:rsidR="00C20694">
          <w:rPr>
            <w:noProof/>
            <w:webHidden/>
          </w:rPr>
          <w:t>144</w:t>
        </w:r>
        <w:r w:rsidR="0074254F">
          <w:rPr>
            <w:noProof/>
            <w:webHidden/>
          </w:rPr>
          <w:fldChar w:fldCharType="end"/>
        </w:r>
      </w:hyperlink>
    </w:p>
    <w:p w14:paraId="3CC41659"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75" w:history="1">
        <w:r w:rsidR="0074254F" w:rsidRPr="00E24E21">
          <w:rPr>
            <w:rStyle w:val="Lienhypertexte"/>
            <w:iCs/>
            <w:noProof/>
          </w:rPr>
          <w:t>Figure A.1</w:t>
        </w:r>
        <w:r w:rsidR="0074254F" w:rsidRPr="00E24E21">
          <w:rPr>
            <w:rStyle w:val="Lienhypertexte"/>
            <w:iCs/>
            <w:noProof/>
          </w:rPr>
          <w:noBreakHyphen/>
          <w:t>2 </w:t>
        </w:r>
        <w:r w:rsidR="0074254F" w:rsidRPr="00E24E21">
          <w:rPr>
            <w:rStyle w:val="Lienhypertexte"/>
            <w:noProof/>
          </w:rPr>
          <w:t>: Gradient de température adimensionnel à la paroi inférieure, obtenu avec la NDM et les températures imposées aux parois (h1/h2=2, Nx=80).</w:t>
        </w:r>
        <w:r w:rsidR="0074254F">
          <w:rPr>
            <w:noProof/>
            <w:webHidden/>
          </w:rPr>
          <w:tab/>
        </w:r>
        <w:r w:rsidR="0074254F">
          <w:rPr>
            <w:noProof/>
            <w:webHidden/>
          </w:rPr>
          <w:fldChar w:fldCharType="begin"/>
        </w:r>
        <w:r w:rsidR="0074254F">
          <w:rPr>
            <w:noProof/>
            <w:webHidden/>
          </w:rPr>
          <w:instrText xml:space="preserve"> PAGEREF _Toc536800575 \h </w:instrText>
        </w:r>
        <w:r w:rsidR="0074254F">
          <w:rPr>
            <w:noProof/>
            <w:webHidden/>
          </w:rPr>
        </w:r>
        <w:r w:rsidR="0074254F">
          <w:rPr>
            <w:noProof/>
            <w:webHidden/>
          </w:rPr>
          <w:fldChar w:fldCharType="separate"/>
        </w:r>
        <w:r w:rsidR="00C20694">
          <w:rPr>
            <w:noProof/>
            <w:webHidden/>
          </w:rPr>
          <w:t>145</w:t>
        </w:r>
        <w:r w:rsidR="0074254F">
          <w:rPr>
            <w:noProof/>
            <w:webHidden/>
          </w:rPr>
          <w:fldChar w:fldCharType="end"/>
        </w:r>
      </w:hyperlink>
    </w:p>
    <w:p w14:paraId="499A1C7D"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76" w:history="1">
        <w:r w:rsidR="0074254F" w:rsidRPr="00E24E21">
          <w:rPr>
            <w:rStyle w:val="Lienhypertexte"/>
            <w:iCs/>
            <w:noProof/>
          </w:rPr>
          <w:t>Figure A.1</w:t>
        </w:r>
        <w:r w:rsidR="0074254F" w:rsidRPr="00E24E21">
          <w:rPr>
            <w:rStyle w:val="Lienhypertexte"/>
            <w:iCs/>
            <w:noProof/>
          </w:rPr>
          <w:noBreakHyphen/>
          <w:t>3</w:t>
        </w:r>
        <w:r w:rsidR="0074254F" w:rsidRPr="00E24E21">
          <w:rPr>
            <w:rStyle w:val="Lienhypertexte"/>
            <w:noProof/>
          </w:rPr>
          <w:t> : Gradient de température adimensionnel à la paroi supérieure, obtenu avec la NDM et les températures imposées aux parois (h1/h2=2, Nx=80).</w:t>
        </w:r>
        <w:r w:rsidR="0074254F">
          <w:rPr>
            <w:noProof/>
            <w:webHidden/>
          </w:rPr>
          <w:tab/>
        </w:r>
        <w:r w:rsidR="0074254F">
          <w:rPr>
            <w:noProof/>
            <w:webHidden/>
          </w:rPr>
          <w:fldChar w:fldCharType="begin"/>
        </w:r>
        <w:r w:rsidR="0074254F">
          <w:rPr>
            <w:noProof/>
            <w:webHidden/>
          </w:rPr>
          <w:instrText xml:space="preserve"> PAGEREF _Toc536800576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3843BE2E"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77" w:history="1">
        <w:r w:rsidR="0074254F" w:rsidRPr="00E24E21">
          <w:rPr>
            <w:rStyle w:val="Lienhypertexte"/>
            <w:noProof/>
          </w:rPr>
          <w:t>Figure A.1</w:t>
        </w:r>
        <w:r w:rsidR="0074254F" w:rsidRPr="00E24E21">
          <w:rPr>
            <w:rStyle w:val="Lienhypertexte"/>
            <w:noProof/>
          </w:rPr>
          <w:noBreakHyphen/>
          <w:t>4 : (a) Ecarts relatifs et (b) temps de calcul de la solution de NDM pour Ny différent (h1/h2=2, Nx=80).</w:t>
        </w:r>
        <w:r w:rsidR="0074254F">
          <w:rPr>
            <w:noProof/>
            <w:webHidden/>
          </w:rPr>
          <w:tab/>
        </w:r>
        <w:r w:rsidR="0074254F">
          <w:rPr>
            <w:noProof/>
            <w:webHidden/>
          </w:rPr>
          <w:fldChar w:fldCharType="begin"/>
        </w:r>
        <w:r w:rsidR="0074254F">
          <w:rPr>
            <w:noProof/>
            <w:webHidden/>
          </w:rPr>
          <w:instrText xml:space="preserve"> PAGEREF _Toc536800577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19E3AB3A"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78" w:history="1">
        <w:r w:rsidR="0074254F" w:rsidRPr="00E24E21">
          <w:rPr>
            <w:rStyle w:val="Lienhypertexte"/>
            <w:iCs/>
            <w:noProof/>
          </w:rPr>
          <w:t>Figure A.2</w:t>
        </w:r>
        <w:r w:rsidR="0074254F" w:rsidRPr="00E24E21">
          <w:rPr>
            <w:rStyle w:val="Lienhypertexte"/>
            <w:iCs/>
            <w:noProof/>
          </w:rPr>
          <w:noBreakHyphen/>
          <w:t>1</w:t>
        </w:r>
        <w:r w:rsidR="0074254F" w:rsidRPr="00E24E21">
          <w:rPr>
            <w:rStyle w:val="Lienhypertexte"/>
            <w:noProof/>
          </w:rPr>
          <w:t>: Gradient de température adimensionnel à la paroi inférieure, obtenu avec la LPCM et les températures imposées aux parois (h1/h2=2, Nx = 80).</w:t>
        </w:r>
        <w:r w:rsidR="0074254F">
          <w:rPr>
            <w:noProof/>
            <w:webHidden/>
          </w:rPr>
          <w:tab/>
        </w:r>
        <w:r w:rsidR="0074254F">
          <w:rPr>
            <w:noProof/>
            <w:webHidden/>
          </w:rPr>
          <w:fldChar w:fldCharType="begin"/>
        </w:r>
        <w:r w:rsidR="0074254F">
          <w:rPr>
            <w:noProof/>
            <w:webHidden/>
          </w:rPr>
          <w:instrText xml:space="preserve"> PAGEREF _Toc536800578 \h </w:instrText>
        </w:r>
        <w:r w:rsidR="0074254F">
          <w:rPr>
            <w:noProof/>
            <w:webHidden/>
          </w:rPr>
        </w:r>
        <w:r w:rsidR="0074254F">
          <w:rPr>
            <w:noProof/>
            <w:webHidden/>
          </w:rPr>
          <w:fldChar w:fldCharType="separate"/>
        </w:r>
        <w:r w:rsidR="00C20694">
          <w:rPr>
            <w:noProof/>
            <w:webHidden/>
          </w:rPr>
          <w:t>147</w:t>
        </w:r>
        <w:r w:rsidR="0074254F">
          <w:rPr>
            <w:noProof/>
            <w:webHidden/>
          </w:rPr>
          <w:fldChar w:fldCharType="end"/>
        </w:r>
      </w:hyperlink>
    </w:p>
    <w:p w14:paraId="4E2C929B"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79" w:history="1">
        <w:r w:rsidR="0074254F" w:rsidRPr="00E24E21">
          <w:rPr>
            <w:rStyle w:val="Lienhypertexte"/>
            <w:iCs/>
            <w:noProof/>
          </w:rPr>
          <w:t>Figure A.2</w:t>
        </w:r>
        <w:r w:rsidR="0074254F" w:rsidRPr="00E24E21">
          <w:rPr>
            <w:rStyle w:val="Lienhypertexte"/>
            <w:iCs/>
            <w:noProof/>
          </w:rPr>
          <w:noBreakHyphen/>
          <w:t xml:space="preserve">2 </w:t>
        </w:r>
        <w:r w:rsidR="0074254F" w:rsidRPr="00E24E21">
          <w:rPr>
            <w:rStyle w:val="Lienhypertexte"/>
            <w:noProof/>
          </w:rPr>
          <w:t>: Gradient de température adimensionnel à la paroi supérieure, obtenu avec la LPCM et les températures imposées aux parois (h1/h2 = 2, Nx = 80).</w:t>
        </w:r>
        <w:r w:rsidR="0074254F">
          <w:rPr>
            <w:noProof/>
            <w:webHidden/>
          </w:rPr>
          <w:tab/>
        </w:r>
        <w:r w:rsidR="0074254F">
          <w:rPr>
            <w:noProof/>
            <w:webHidden/>
          </w:rPr>
          <w:fldChar w:fldCharType="begin"/>
        </w:r>
        <w:r w:rsidR="0074254F">
          <w:rPr>
            <w:noProof/>
            <w:webHidden/>
          </w:rPr>
          <w:instrText xml:space="preserve"> PAGEREF _Toc536800579 \h </w:instrText>
        </w:r>
        <w:r w:rsidR="0074254F">
          <w:rPr>
            <w:noProof/>
            <w:webHidden/>
          </w:rPr>
        </w:r>
        <w:r w:rsidR="0074254F">
          <w:rPr>
            <w:noProof/>
            <w:webHidden/>
          </w:rPr>
          <w:fldChar w:fldCharType="separate"/>
        </w:r>
        <w:r w:rsidR="00C20694">
          <w:rPr>
            <w:noProof/>
            <w:webHidden/>
          </w:rPr>
          <w:t>147</w:t>
        </w:r>
        <w:r w:rsidR="0074254F">
          <w:rPr>
            <w:noProof/>
            <w:webHidden/>
          </w:rPr>
          <w:fldChar w:fldCharType="end"/>
        </w:r>
      </w:hyperlink>
    </w:p>
    <w:p w14:paraId="1F01298A"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80" w:history="1">
        <w:r w:rsidR="0074254F" w:rsidRPr="00E24E21">
          <w:rPr>
            <w:rStyle w:val="Lienhypertexte"/>
            <w:noProof/>
          </w:rPr>
          <w:t>Figure A.2</w:t>
        </w:r>
        <w:r w:rsidR="0074254F" w:rsidRPr="00E24E21">
          <w:rPr>
            <w:rStyle w:val="Lienhypertexte"/>
            <w:noProof/>
          </w:rPr>
          <w:noBreakHyphen/>
          <w:t>3 : (a) Ecarts relatifs et (b) temps de calcul de la solution LPCM pour N différent    (h1/h2 = 2, Nx = 80).</w:t>
        </w:r>
        <w:r w:rsidR="0074254F">
          <w:rPr>
            <w:noProof/>
            <w:webHidden/>
          </w:rPr>
          <w:tab/>
        </w:r>
        <w:r w:rsidR="0074254F">
          <w:rPr>
            <w:noProof/>
            <w:webHidden/>
          </w:rPr>
          <w:fldChar w:fldCharType="begin"/>
        </w:r>
        <w:r w:rsidR="0074254F">
          <w:rPr>
            <w:noProof/>
            <w:webHidden/>
          </w:rPr>
          <w:instrText xml:space="preserve"> PAGEREF _Toc536800580 \h </w:instrText>
        </w:r>
        <w:r w:rsidR="0074254F">
          <w:rPr>
            <w:noProof/>
            <w:webHidden/>
          </w:rPr>
        </w:r>
        <w:r w:rsidR="0074254F">
          <w:rPr>
            <w:noProof/>
            <w:webHidden/>
          </w:rPr>
          <w:fldChar w:fldCharType="separate"/>
        </w:r>
        <w:r w:rsidR="00C20694">
          <w:rPr>
            <w:noProof/>
            <w:webHidden/>
          </w:rPr>
          <w:t>148</w:t>
        </w:r>
        <w:r w:rsidR="0074254F">
          <w:rPr>
            <w:noProof/>
            <w:webHidden/>
          </w:rPr>
          <w:fldChar w:fldCharType="end"/>
        </w:r>
      </w:hyperlink>
    </w:p>
    <w:p w14:paraId="0AA355D3"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81" w:history="1">
        <w:r w:rsidR="0074254F" w:rsidRPr="00E24E21">
          <w:rPr>
            <w:rStyle w:val="Lienhypertexte"/>
            <w:iCs/>
            <w:noProof/>
          </w:rPr>
          <w:t>Figure A.3</w:t>
        </w:r>
        <w:r w:rsidR="0074254F" w:rsidRPr="00E24E21">
          <w:rPr>
            <w:rStyle w:val="Lienhypertexte"/>
            <w:iCs/>
            <w:noProof/>
          </w:rPr>
          <w:noBreakHyphen/>
          <w:t xml:space="preserve">1 </w:t>
        </w:r>
        <w:r w:rsidR="0074254F" w:rsidRPr="00E24E21">
          <w:rPr>
            <w:rStyle w:val="Lienhypertexte"/>
            <w:noProof/>
          </w:rPr>
          <w:t>: Gradient de température adimensionnel à la paroi inférieure, obtenu avec la LPCM et les températures imposées aux parois (h1/h2 = 4, Nx = 80).</w:t>
        </w:r>
        <w:r w:rsidR="0074254F">
          <w:rPr>
            <w:noProof/>
            <w:webHidden/>
          </w:rPr>
          <w:tab/>
        </w:r>
        <w:r w:rsidR="0074254F">
          <w:rPr>
            <w:noProof/>
            <w:webHidden/>
          </w:rPr>
          <w:fldChar w:fldCharType="begin"/>
        </w:r>
        <w:r w:rsidR="0074254F">
          <w:rPr>
            <w:noProof/>
            <w:webHidden/>
          </w:rPr>
          <w:instrText xml:space="preserve"> PAGEREF _Toc536800581 \h </w:instrText>
        </w:r>
        <w:r w:rsidR="0074254F">
          <w:rPr>
            <w:noProof/>
            <w:webHidden/>
          </w:rPr>
        </w:r>
        <w:r w:rsidR="0074254F">
          <w:rPr>
            <w:noProof/>
            <w:webHidden/>
          </w:rPr>
          <w:fldChar w:fldCharType="separate"/>
        </w:r>
        <w:r w:rsidR="00C20694">
          <w:rPr>
            <w:noProof/>
            <w:webHidden/>
          </w:rPr>
          <w:t>149</w:t>
        </w:r>
        <w:r w:rsidR="0074254F">
          <w:rPr>
            <w:noProof/>
            <w:webHidden/>
          </w:rPr>
          <w:fldChar w:fldCharType="end"/>
        </w:r>
      </w:hyperlink>
    </w:p>
    <w:p w14:paraId="37202617"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82" w:history="1">
        <w:r w:rsidR="0074254F" w:rsidRPr="00E24E21">
          <w:rPr>
            <w:rStyle w:val="Lienhypertexte"/>
            <w:iCs/>
            <w:noProof/>
          </w:rPr>
          <w:t>Figure A.3</w:t>
        </w:r>
        <w:r w:rsidR="0074254F" w:rsidRPr="00E24E21">
          <w:rPr>
            <w:rStyle w:val="Lienhypertexte"/>
            <w:iCs/>
            <w:noProof/>
          </w:rPr>
          <w:noBreakHyphen/>
          <w:t xml:space="preserve">2 </w:t>
        </w:r>
        <w:r w:rsidR="0074254F" w:rsidRPr="00E24E21">
          <w:rPr>
            <w:rStyle w:val="Lienhypertexte"/>
            <w:noProof/>
          </w:rPr>
          <w:t>: Gradient de température adimensionnel à la paroi supérieure, obtenu avec la LPCM et les températures imposées aux parois (h1/h2 = 4, Nx = 80).</w:t>
        </w:r>
        <w:r w:rsidR="0074254F">
          <w:rPr>
            <w:noProof/>
            <w:webHidden/>
          </w:rPr>
          <w:tab/>
        </w:r>
        <w:r w:rsidR="0074254F">
          <w:rPr>
            <w:noProof/>
            <w:webHidden/>
          </w:rPr>
          <w:fldChar w:fldCharType="begin"/>
        </w:r>
        <w:r w:rsidR="0074254F">
          <w:rPr>
            <w:noProof/>
            <w:webHidden/>
          </w:rPr>
          <w:instrText xml:space="preserve"> PAGEREF _Toc536800582 \h </w:instrText>
        </w:r>
        <w:r w:rsidR="0074254F">
          <w:rPr>
            <w:noProof/>
            <w:webHidden/>
          </w:rPr>
        </w:r>
        <w:r w:rsidR="0074254F">
          <w:rPr>
            <w:noProof/>
            <w:webHidden/>
          </w:rPr>
          <w:fldChar w:fldCharType="separate"/>
        </w:r>
        <w:r w:rsidR="00C20694">
          <w:rPr>
            <w:noProof/>
            <w:webHidden/>
          </w:rPr>
          <w:t>149</w:t>
        </w:r>
        <w:r w:rsidR="0074254F">
          <w:rPr>
            <w:noProof/>
            <w:webHidden/>
          </w:rPr>
          <w:fldChar w:fldCharType="end"/>
        </w:r>
      </w:hyperlink>
    </w:p>
    <w:p w14:paraId="67622129"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83" w:history="1">
        <w:r w:rsidR="0074254F" w:rsidRPr="00E24E21">
          <w:rPr>
            <w:rStyle w:val="Lienhypertexte"/>
            <w:noProof/>
          </w:rPr>
          <w:t>Figure A.3</w:t>
        </w:r>
        <w:r w:rsidR="0074254F" w:rsidRPr="00E24E21">
          <w:rPr>
            <w:rStyle w:val="Lienhypertexte"/>
            <w:noProof/>
          </w:rPr>
          <w:noBreakHyphen/>
          <w:t>3 : (a) Ecarts relatifs et (b) temps de calcul de la solution LPCM pour N différent    (h1/h2 = 4, Nx = 80).</w:t>
        </w:r>
        <w:r w:rsidR="0074254F">
          <w:rPr>
            <w:noProof/>
            <w:webHidden/>
          </w:rPr>
          <w:tab/>
        </w:r>
        <w:r w:rsidR="0074254F">
          <w:rPr>
            <w:noProof/>
            <w:webHidden/>
          </w:rPr>
          <w:fldChar w:fldCharType="begin"/>
        </w:r>
        <w:r w:rsidR="0074254F">
          <w:rPr>
            <w:noProof/>
            <w:webHidden/>
          </w:rPr>
          <w:instrText xml:space="preserve"> PAGEREF _Toc536800583 \h </w:instrText>
        </w:r>
        <w:r w:rsidR="0074254F">
          <w:rPr>
            <w:noProof/>
            <w:webHidden/>
          </w:rPr>
        </w:r>
        <w:r w:rsidR="0074254F">
          <w:rPr>
            <w:noProof/>
            <w:webHidden/>
          </w:rPr>
          <w:fldChar w:fldCharType="separate"/>
        </w:r>
        <w:r w:rsidR="00C20694">
          <w:rPr>
            <w:noProof/>
            <w:webHidden/>
          </w:rPr>
          <w:t>150</w:t>
        </w:r>
        <w:r w:rsidR="0074254F">
          <w:rPr>
            <w:noProof/>
            <w:webHidden/>
          </w:rPr>
          <w:fldChar w:fldCharType="end"/>
        </w:r>
      </w:hyperlink>
    </w:p>
    <w:p w14:paraId="3A9F15CF"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84" w:history="1">
        <w:r w:rsidR="0074254F" w:rsidRPr="00E24E21">
          <w:rPr>
            <w:rStyle w:val="Lienhypertexte"/>
            <w:noProof/>
          </w:rPr>
          <w:t>Figure A.3</w:t>
        </w:r>
        <w:r w:rsidR="0074254F" w:rsidRPr="00E24E21">
          <w:rPr>
            <w:rStyle w:val="Lienhypertexte"/>
            <w:noProof/>
          </w:rPr>
          <w:noBreakHyphen/>
          <w:t>4 : Gradient de température adimensionnel à la paroi inférieure, obtenu avec la LPCM et les températures imposées aux parois (h1/h2 = 8, Nx = 80).</w:t>
        </w:r>
        <w:r w:rsidR="0074254F">
          <w:rPr>
            <w:noProof/>
            <w:webHidden/>
          </w:rPr>
          <w:tab/>
        </w:r>
        <w:r w:rsidR="0074254F">
          <w:rPr>
            <w:noProof/>
            <w:webHidden/>
          </w:rPr>
          <w:fldChar w:fldCharType="begin"/>
        </w:r>
        <w:r w:rsidR="0074254F">
          <w:rPr>
            <w:noProof/>
            <w:webHidden/>
          </w:rPr>
          <w:instrText xml:space="preserve"> PAGEREF _Toc536800584 \h </w:instrText>
        </w:r>
        <w:r w:rsidR="0074254F">
          <w:rPr>
            <w:noProof/>
            <w:webHidden/>
          </w:rPr>
        </w:r>
        <w:r w:rsidR="0074254F">
          <w:rPr>
            <w:noProof/>
            <w:webHidden/>
          </w:rPr>
          <w:fldChar w:fldCharType="separate"/>
        </w:r>
        <w:r w:rsidR="00C20694">
          <w:rPr>
            <w:noProof/>
            <w:webHidden/>
          </w:rPr>
          <w:t>150</w:t>
        </w:r>
        <w:r w:rsidR="0074254F">
          <w:rPr>
            <w:noProof/>
            <w:webHidden/>
          </w:rPr>
          <w:fldChar w:fldCharType="end"/>
        </w:r>
      </w:hyperlink>
    </w:p>
    <w:p w14:paraId="04147FF8"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85" w:history="1">
        <w:r w:rsidR="0074254F" w:rsidRPr="00E24E21">
          <w:rPr>
            <w:rStyle w:val="Lienhypertexte"/>
            <w:iCs/>
            <w:noProof/>
          </w:rPr>
          <w:t>Figure A.3</w:t>
        </w:r>
        <w:r w:rsidR="0074254F" w:rsidRPr="00E24E21">
          <w:rPr>
            <w:rStyle w:val="Lienhypertexte"/>
            <w:iCs/>
            <w:noProof/>
          </w:rPr>
          <w:noBreakHyphen/>
          <w:t>5</w:t>
        </w:r>
        <w:r w:rsidR="0074254F" w:rsidRPr="00E24E21">
          <w:rPr>
            <w:rStyle w:val="Lienhypertexte"/>
            <w:noProof/>
          </w:rPr>
          <w:t>: Gradient de température adimensionnel à la paroi supérieure, obtenu avec la LPCM et les températures imposées aux parois (h1/h2 = 8, Nx = 80).</w:t>
        </w:r>
        <w:r w:rsidR="0074254F">
          <w:rPr>
            <w:noProof/>
            <w:webHidden/>
          </w:rPr>
          <w:tab/>
        </w:r>
        <w:r w:rsidR="0074254F">
          <w:rPr>
            <w:noProof/>
            <w:webHidden/>
          </w:rPr>
          <w:fldChar w:fldCharType="begin"/>
        </w:r>
        <w:r w:rsidR="0074254F">
          <w:rPr>
            <w:noProof/>
            <w:webHidden/>
          </w:rPr>
          <w:instrText xml:space="preserve"> PAGEREF _Toc536800585 \h </w:instrText>
        </w:r>
        <w:r w:rsidR="0074254F">
          <w:rPr>
            <w:noProof/>
            <w:webHidden/>
          </w:rPr>
        </w:r>
        <w:r w:rsidR="0074254F">
          <w:rPr>
            <w:noProof/>
            <w:webHidden/>
          </w:rPr>
          <w:fldChar w:fldCharType="separate"/>
        </w:r>
        <w:r w:rsidR="00C20694">
          <w:rPr>
            <w:noProof/>
            <w:webHidden/>
          </w:rPr>
          <w:t>151</w:t>
        </w:r>
        <w:r w:rsidR="0074254F">
          <w:rPr>
            <w:noProof/>
            <w:webHidden/>
          </w:rPr>
          <w:fldChar w:fldCharType="end"/>
        </w:r>
      </w:hyperlink>
    </w:p>
    <w:p w14:paraId="217DF170"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86" w:history="1">
        <w:r w:rsidR="0074254F" w:rsidRPr="00E24E21">
          <w:rPr>
            <w:rStyle w:val="Lienhypertexte"/>
            <w:noProof/>
          </w:rPr>
          <w:t>Figure A.3</w:t>
        </w:r>
        <w:r w:rsidR="0074254F" w:rsidRPr="00E24E21">
          <w:rPr>
            <w:rStyle w:val="Lienhypertexte"/>
            <w:noProof/>
          </w:rPr>
          <w:noBreakHyphen/>
          <w:t>6: (a) Ecarts relatifs et (b) temps de calcul de la solution LPCM pour N différent    (h1/h2 = 8, Nx = 80).</w:t>
        </w:r>
        <w:r w:rsidR="0074254F">
          <w:rPr>
            <w:noProof/>
            <w:webHidden/>
          </w:rPr>
          <w:tab/>
        </w:r>
        <w:r w:rsidR="0074254F">
          <w:rPr>
            <w:noProof/>
            <w:webHidden/>
          </w:rPr>
          <w:fldChar w:fldCharType="begin"/>
        </w:r>
        <w:r w:rsidR="0074254F">
          <w:rPr>
            <w:noProof/>
            <w:webHidden/>
          </w:rPr>
          <w:instrText xml:space="preserve"> PAGEREF _Toc536800586 \h </w:instrText>
        </w:r>
        <w:r w:rsidR="0074254F">
          <w:rPr>
            <w:noProof/>
            <w:webHidden/>
          </w:rPr>
        </w:r>
        <w:r w:rsidR="0074254F">
          <w:rPr>
            <w:noProof/>
            <w:webHidden/>
          </w:rPr>
          <w:fldChar w:fldCharType="separate"/>
        </w:r>
        <w:r w:rsidR="00C20694">
          <w:rPr>
            <w:noProof/>
            <w:webHidden/>
          </w:rPr>
          <w:t>151</w:t>
        </w:r>
        <w:r w:rsidR="0074254F">
          <w:rPr>
            <w:noProof/>
            <w:webHidden/>
          </w:rPr>
          <w:fldChar w:fldCharType="end"/>
        </w:r>
      </w:hyperlink>
    </w:p>
    <w:p w14:paraId="77A40CD5"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87" w:history="1">
        <w:r w:rsidR="0074254F" w:rsidRPr="00E24E21">
          <w:rPr>
            <w:rStyle w:val="Lienhypertexte"/>
            <w:iCs/>
            <w:noProof/>
          </w:rPr>
          <w:t>Figure A.3</w:t>
        </w:r>
        <w:r w:rsidR="0074254F" w:rsidRPr="00E24E21">
          <w:rPr>
            <w:rStyle w:val="Lienhypertexte"/>
            <w:iCs/>
            <w:noProof/>
          </w:rPr>
          <w:noBreakHyphen/>
          <w:t xml:space="preserve">7 </w:t>
        </w:r>
        <w:r w:rsidR="0074254F" w:rsidRPr="00E24E21">
          <w:rPr>
            <w:rStyle w:val="Lienhypertexte"/>
            <w:noProof/>
          </w:rPr>
          <w:t>: Gradient de température adimensionnel à la paroi supérieure.   (h1/h2 = 4, Nx = 160).</w:t>
        </w:r>
        <w:r w:rsidR="0074254F">
          <w:rPr>
            <w:noProof/>
            <w:webHidden/>
          </w:rPr>
          <w:tab/>
        </w:r>
        <w:r w:rsidR="0074254F">
          <w:rPr>
            <w:noProof/>
            <w:webHidden/>
          </w:rPr>
          <w:fldChar w:fldCharType="begin"/>
        </w:r>
        <w:r w:rsidR="0074254F">
          <w:rPr>
            <w:noProof/>
            <w:webHidden/>
          </w:rPr>
          <w:instrText xml:space="preserve"> PAGEREF _Toc536800587 \h </w:instrText>
        </w:r>
        <w:r w:rsidR="0074254F">
          <w:rPr>
            <w:noProof/>
            <w:webHidden/>
          </w:rPr>
        </w:r>
        <w:r w:rsidR="0074254F">
          <w:rPr>
            <w:noProof/>
            <w:webHidden/>
          </w:rPr>
          <w:fldChar w:fldCharType="separate"/>
        </w:r>
        <w:r w:rsidR="00C20694">
          <w:rPr>
            <w:noProof/>
            <w:webHidden/>
          </w:rPr>
          <w:t>152</w:t>
        </w:r>
        <w:r w:rsidR="0074254F">
          <w:rPr>
            <w:noProof/>
            <w:webHidden/>
          </w:rPr>
          <w:fldChar w:fldCharType="end"/>
        </w:r>
      </w:hyperlink>
    </w:p>
    <w:p w14:paraId="6B8D3B97"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88" w:history="1">
        <w:r w:rsidR="0074254F" w:rsidRPr="00E24E21">
          <w:rPr>
            <w:rStyle w:val="Lienhypertexte"/>
            <w:iCs/>
            <w:noProof/>
          </w:rPr>
          <w:t>Figure A.3</w:t>
        </w:r>
        <w:r w:rsidR="0074254F" w:rsidRPr="00E24E21">
          <w:rPr>
            <w:rStyle w:val="Lienhypertexte"/>
            <w:iCs/>
            <w:noProof/>
          </w:rPr>
          <w:noBreakHyphen/>
          <w:t xml:space="preserve">8 </w:t>
        </w:r>
        <w:r w:rsidR="0074254F" w:rsidRPr="00E24E21">
          <w:rPr>
            <w:rStyle w:val="Lienhypertexte"/>
            <w:noProof/>
          </w:rPr>
          <w:t>: Température à la paroi inférieure.   (h1/h2 = 4, Nx = 160).</w:t>
        </w:r>
        <w:r w:rsidR="0074254F">
          <w:rPr>
            <w:noProof/>
            <w:webHidden/>
          </w:rPr>
          <w:tab/>
        </w:r>
        <w:r w:rsidR="0074254F">
          <w:rPr>
            <w:noProof/>
            <w:webHidden/>
          </w:rPr>
          <w:fldChar w:fldCharType="begin"/>
        </w:r>
        <w:r w:rsidR="0074254F">
          <w:rPr>
            <w:noProof/>
            <w:webHidden/>
          </w:rPr>
          <w:instrText xml:space="preserve"> PAGEREF _Toc536800588 \h </w:instrText>
        </w:r>
        <w:r w:rsidR="0074254F">
          <w:rPr>
            <w:noProof/>
            <w:webHidden/>
          </w:rPr>
        </w:r>
        <w:r w:rsidR="0074254F">
          <w:rPr>
            <w:noProof/>
            <w:webHidden/>
          </w:rPr>
          <w:fldChar w:fldCharType="separate"/>
        </w:r>
        <w:r w:rsidR="00C20694">
          <w:rPr>
            <w:noProof/>
            <w:webHidden/>
          </w:rPr>
          <w:t>152</w:t>
        </w:r>
        <w:r w:rsidR="0074254F">
          <w:rPr>
            <w:noProof/>
            <w:webHidden/>
          </w:rPr>
          <w:fldChar w:fldCharType="end"/>
        </w:r>
      </w:hyperlink>
    </w:p>
    <w:p w14:paraId="24340592"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89" w:history="1">
        <w:r w:rsidR="0074254F" w:rsidRPr="00E24E21">
          <w:rPr>
            <w:rStyle w:val="Lienhypertexte"/>
            <w:iCs/>
            <w:noProof/>
          </w:rPr>
          <w:t>Figure A.3</w:t>
        </w:r>
        <w:r w:rsidR="0074254F" w:rsidRPr="00E24E21">
          <w:rPr>
            <w:rStyle w:val="Lienhypertexte"/>
            <w:iCs/>
            <w:noProof/>
          </w:rPr>
          <w:noBreakHyphen/>
          <w:t xml:space="preserve">9 </w:t>
        </w:r>
        <w:r w:rsidR="0074254F" w:rsidRPr="00E24E21">
          <w:rPr>
            <w:rStyle w:val="Lienhypertexte"/>
            <w:noProof/>
          </w:rPr>
          <w:t>: Gradient de température adimensionnel à la paroi supérieure.   (h1/h2 = 4, Nx = 160).</w:t>
        </w:r>
        <w:r w:rsidR="0074254F">
          <w:rPr>
            <w:noProof/>
            <w:webHidden/>
          </w:rPr>
          <w:tab/>
        </w:r>
        <w:r w:rsidR="0074254F">
          <w:rPr>
            <w:noProof/>
            <w:webHidden/>
          </w:rPr>
          <w:fldChar w:fldCharType="begin"/>
        </w:r>
        <w:r w:rsidR="0074254F">
          <w:rPr>
            <w:noProof/>
            <w:webHidden/>
          </w:rPr>
          <w:instrText xml:space="preserve"> PAGEREF _Toc536800589 \h </w:instrText>
        </w:r>
        <w:r w:rsidR="0074254F">
          <w:rPr>
            <w:noProof/>
            <w:webHidden/>
          </w:rPr>
        </w:r>
        <w:r w:rsidR="0074254F">
          <w:rPr>
            <w:noProof/>
            <w:webHidden/>
          </w:rPr>
          <w:fldChar w:fldCharType="separate"/>
        </w:r>
        <w:r w:rsidR="00C20694">
          <w:rPr>
            <w:noProof/>
            <w:webHidden/>
          </w:rPr>
          <w:t>153</w:t>
        </w:r>
        <w:r w:rsidR="0074254F">
          <w:rPr>
            <w:noProof/>
            <w:webHidden/>
          </w:rPr>
          <w:fldChar w:fldCharType="end"/>
        </w:r>
      </w:hyperlink>
    </w:p>
    <w:p w14:paraId="7AC6734C"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90" w:history="1">
        <w:r w:rsidR="0074254F" w:rsidRPr="00E24E21">
          <w:rPr>
            <w:rStyle w:val="Lienhypertexte"/>
            <w:iCs/>
            <w:noProof/>
          </w:rPr>
          <w:t>Figure A.3</w:t>
        </w:r>
        <w:r w:rsidR="0074254F" w:rsidRPr="00E24E21">
          <w:rPr>
            <w:rStyle w:val="Lienhypertexte"/>
            <w:iCs/>
            <w:noProof/>
          </w:rPr>
          <w:noBreakHyphen/>
          <w:t>10</w:t>
        </w:r>
        <w:r w:rsidR="0074254F" w:rsidRPr="00E24E21">
          <w:rPr>
            <w:rStyle w:val="Lienhypertexte"/>
            <w:noProof/>
          </w:rPr>
          <w:t>: Gradient de température adimensionnel à la paroi inférieure.   (h1/h2 = 4, Nx = 160).</w:t>
        </w:r>
        <w:r w:rsidR="0074254F">
          <w:rPr>
            <w:noProof/>
            <w:webHidden/>
          </w:rPr>
          <w:tab/>
        </w:r>
        <w:r w:rsidR="0074254F">
          <w:rPr>
            <w:noProof/>
            <w:webHidden/>
          </w:rPr>
          <w:fldChar w:fldCharType="begin"/>
        </w:r>
        <w:r w:rsidR="0074254F">
          <w:rPr>
            <w:noProof/>
            <w:webHidden/>
          </w:rPr>
          <w:instrText xml:space="preserve"> PAGEREF _Toc536800590 \h </w:instrText>
        </w:r>
        <w:r w:rsidR="0074254F">
          <w:rPr>
            <w:noProof/>
            <w:webHidden/>
          </w:rPr>
        </w:r>
        <w:r w:rsidR="0074254F">
          <w:rPr>
            <w:noProof/>
            <w:webHidden/>
          </w:rPr>
          <w:fldChar w:fldCharType="separate"/>
        </w:r>
        <w:r w:rsidR="00C20694">
          <w:rPr>
            <w:noProof/>
            <w:webHidden/>
          </w:rPr>
          <w:t>153</w:t>
        </w:r>
        <w:r w:rsidR="0074254F">
          <w:rPr>
            <w:noProof/>
            <w:webHidden/>
          </w:rPr>
          <w:fldChar w:fldCharType="end"/>
        </w:r>
      </w:hyperlink>
    </w:p>
    <w:p w14:paraId="2A4232D5"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91" w:history="1">
        <w:r w:rsidR="0074254F" w:rsidRPr="00E24E21">
          <w:rPr>
            <w:rStyle w:val="Lienhypertexte"/>
            <w:noProof/>
          </w:rPr>
          <w:t>Figure A.4</w:t>
        </w:r>
        <w:r w:rsidR="0074254F" w:rsidRPr="00E24E21">
          <w:rPr>
            <w:rStyle w:val="Lienhypertexte"/>
            <w:noProof/>
          </w:rPr>
          <w:noBreakHyphen/>
          <w:t>1: LPCM, N=12</w:t>
        </w:r>
        <w:r w:rsidR="0074254F">
          <w:rPr>
            <w:noProof/>
            <w:webHidden/>
          </w:rPr>
          <w:tab/>
        </w:r>
        <w:r w:rsidR="0074254F">
          <w:rPr>
            <w:noProof/>
            <w:webHidden/>
          </w:rPr>
          <w:fldChar w:fldCharType="begin"/>
        </w:r>
        <w:r w:rsidR="0074254F">
          <w:rPr>
            <w:noProof/>
            <w:webHidden/>
          </w:rPr>
          <w:instrText xml:space="preserve"> PAGEREF _Toc536800591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8A4D18C"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92" w:history="1">
        <w:r w:rsidR="0074254F" w:rsidRPr="00E24E21">
          <w:rPr>
            <w:rStyle w:val="Lienhypertexte"/>
            <w:noProof/>
          </w:rPr>
          <w:t>Figure A.4</w:t>
        </w:r>
        <w:r w:rsidR="0074254F" w:rsidRPr="00E24E21">
          <w:rPr>
            <w:rStyle w:val="Lienhypertexte"/>
            <w:noProof/>
          </w:rPr>
          <w:noBreakHyphen/>
          <w:t>2: NDM, Ny=80</w:t>
        </w:r>
        <w:r w:rsidR="0074254F">
          <w:rPr>
            <w:noProof/>
            <w:webHidden/>
          </w:rPr>
          <w:tab/>
        </w:r>
        <w:r w:rsidR="0074254F">
          <w:rPr>
            <w:noProof/>
            <w:webHidden/>
          </w:rPr>
          <w:fldChar w:fldCharType="begin"/>
        </w:r>
        <w:r w:rsidR="0074254F">
          <w:rPr>
            <w:noProof/>
            <w:webHidden/>
          </w:rPr>
          <w:instrText xml:space="preserve"> PAGEREF _Toc536800592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7607BC3A"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93" w:history="1">
        <w:r w:rsidR="0074254F" w:rsidRPr="00E24E21">
          <w:rPr>
            <w:rStyle w:val="Lienhypertexte"/>
            <w:noProof/>
          </w:rPr>
          <w:t>Figure A.4</w:t>
        </w:r>
        <w:r w:rsidR="0074254F" w:rsidRPr="00E24E21">
          <w:rPr>
            <w:rStyle w:val="Lienhypertexte"/>
            <w:noProof/>
          </w:rPr>
          <w:noBreakHyphen/>
          <w:t>3: LPCM, N=16</w:t>
        </w:r>
        <w:r w:rsidR="0074254F">
          <w:rPr>
            <w:noProof/>
            <w:webHidden/>
          </w:rPr>
          <w:tab/>
        </w:r>
        <w:r w:rsidR="0074254F">
          <w:rPr>
            <w:noProof/>
            <w:webHidden/>
          </w:rPr>
          <w:fldChar w:fldCharType="begin"/>
        </w:r>
        <w:r w:rsidR="0074254F">
          <w:rPr>
            <w:noProof/>
            <w:webHidden/>
          </w:rPr>
          <w:instrText xml:space="preserve"> PAGEREF _Toc536800593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21CCEB24"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94" w:history="1">
        <w:r w:rsidR="0074254F" w:rsidRPr="00E24E21">
          <w:rPr>
            <w:rStyle w:val="Lienhypertexte"/>
            <w:noProof/>
          </w:rPr>
          <w:t>Figure A.4</w:t>
        </w:r>
        <w:r w:rsidR="0074254F" w:rsidRPr="00E24E21">
          <w:rPr>
            <w:rStyle w:val="Lienhypertexte"/>
            <w:noProof/>
          </w:rPr>
          <w:noBreakHyphen/>
          <w:t>4: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_Toc536800594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D659779"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95" w:history="1">
        <w:r w:rsidR="0074254F" w:rsidRPr="00E24E21">
          <w:rPr>
            <w:rStyle w:val="Lienhypertexte"/>
            <w:noProof/>
          </w:rPr>
          <w:t>Figure A.4</w:t>
        </w:r>
        <w:r w:rsidR="0074254F" w:rsidRPr="00E24E21">
          <w:rPr>
            <w:rStyle w:val="Lienhypertexte"/>
            <w:noProof/>
          </w:rPr>
          <w:noBreakHyphen/>
          <w:t>5: LPCM, N=16</w:t>
        </w:r>
        <w:r w:rsidR="0074254F">
          <w:rPr>
            <w:noProof/>
            <w:webHidden/>
          </w:rPr>
          <w:tab/>
        </w:r>
        <w:r w:rsidR="0074254F">
          <w:rPr>
            <w:noProof/>
            <w:webHidden/>
          </w:rPr>
          <w:fldChar w:fldCharType="begin"/>
        </w:r>
        <w:r w:rsidR="0074254F">
          <w:rPr>
            <w:noProof/>
            <w:webHidden/>
          </w:rPr>
          <w:instrText xml:space="preserve"> PAGEREF _Toc536800595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D70DD2A"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96" w:history="1">
        <w:r w:rsidR="0074254F" w:rsidRPr="00E24E21">
          <w:rPr>
            <w:rStyle w:val="Lienhypertexte"/>
            <w:noProof/>
          </w:rPr>
          <w:t>Figure A.4</w:t>
        </w:r>
        <w:r w:rsidR="0074254F" w:rsidRPr="00E24E21">
          <w:rPr>
            <w:rStyle w:val="Lienhypertexte"/>
            <w:noProof/>
          </w:rPr>
          <w:noBreakHyphen/>
          <w:t>6: NDM, Ny=160</w:t>
        </w:r>
        <w:r w:rsidR="0074254F">
          <w:rPr>
            <w:noProof/>
            <w:webHidden/>
          </w:rPr>
          <w:tab/>
        </w:r>
        <w:r w:rsidR="0074254F">
          <w:rPr>
            <w:noProof/>
            <w:webHidden/>
          </w:rPr>
          <w:fldChar w:fldCharType="begin"/>
        </w:r>
        <w:r w:rsidR="0074254F">
          <w:rPr>
            <w:noProof/>
            <w:webHidden/>
          </w:rPr>
          <w:instrText xml:space="preserve"> PAGEREF _Toc536800596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7DE176C9"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97" w:history="1">
        <w:r w:rsidR="0074254F" w:rsidRPr="00E24E21">
          <w:rPr>
            <w:rStyle w:val="Lienhypertexte"/>
            <w:noProof/>
          </w:rPr>
          <w:t>Figure A.4</w:t>
        </w:r>
        <w:r w:rsidR="0074254F" w:rsidRPr="00E24E21">
          <w:rPr>
            <w:rStyle w:val="Lienhypertexte"/>
            <w:noProof/>
          </w:rPr>
          <w:noBreakHyphen/>
          <w:t>7: LPCM, N=16</w:t>
        </w:r>
        <w:r w:rsidR="0074254F">
          <w:rPr>
            <w:noProof/>
            <w:webHidden/>
          </w:rPr>
          <w:tab/>
        </w:r>
        <w:r w:rsidR="0074254F">
          <w:rPr>
            <w:noProof/>
            <w:webHidden/>
          </w:rPr>
          <w:fldChar w:fldCharType="begin"/>
        </w:r>
        <w:r w:rsidR="0074254F">
          <w:rPr>
            <w:noProof/>
            <w:webHidden/>
          </w:rPr>
          <w:instrText xml:space="preserve"> PAGEREF _Toc536800597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4D96F7C0"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98" w:history="1">
        <w:r w:rsidR="0074254F" w:rsidRPr="00E24E21">
          <w:rPr>
            <w:rStyle w:val="Lienhypertexte"/>
            <w:noProof/>
          </w:rPr>
          <w:t>Figure A.4</w:t>
        </w:r>
        <w:r w:rsidR="0074254F" w:rsidRPr="00E24E21">
          <w:rPr>
            <w:rStyle w:val="Lienhypertexte"/>
            <w:noProof/>
          </w:rPr>
          <w:noBreakHyphen/>
          <w:t>8: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_Toc536800598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33AB6EF8"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599" w:history="1">
        <w:r w:rsidR="0074254F" w:rsidRPr="00E24E21">
          <w:rPr>
            <w:rStyle w:val="Lienhypertexte"/>
            <w:noProof/>
          </w:rPr>
          <w:t>Figure A.4</w:t>
        </w:r>
        <w:r w:rsidR="0074254F" w:rsidRPr="00E24E21">
          <w:rPr>
            <w:rStyle w:val="Lienhypertexte"/>
            <w:noProof/>
          </w:rPr>
          <w:noBreakHyphen/>
          <w:t>9: LPCM, N=16</w:t>
        </w:r>
        <w:r w:rsidR="0074254F">
          <w:rPr>
            <w:noProof/>
            <w:webHidden/>
          </w:rPr>
          <w:tab/>
        </w:r>
        <w:r w:rsidR="0074254F">
          <w:rPr>
            <w:noProof/>
            <w:webHidden/>
          </w:rPr>
          <w:fldChar w:fldCharType="begin"/>
        </w:r>
        <w:r w:rsidR="0074254F">
          <w:rPr>
            <w:noProof/>
            <w:webHidden/>
          </w:rPr>
          <w:instrText xml:space="preserve"> PAGEREF _Toc536800599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52CD015A"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600" w:history="1">
        <w:r w:rsidR="0074254F" w:rsidRPr="00E24E21">
          <w:rPr>
            <w:rStyle w:val="Lienhypertexte"/>
            <w:noProof/>
          </w:rPr>
          <w:t>Figure A.4</w:t>
        </w:r>
        <w:r w:rsidR="0074254F" w:rsidRPr="00E24E21">
          <w:rPr>
            <w:rStyle w:val="Lienhypertexte"/>
            <w:noProof/>
          </w:rPr>
          <w:noBreakHyphen/>
          <w:t>10: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_Toc536800600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1DB9AAB2"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601" w:history="1">
        <w:r w:rsidR="0074254F" w:rsidRPr="00E24E21">
          <w:rPr>
            <w:rStyle w:val="Lienhypertexte"/>
            <w:noProof/>
          </w:rPr>
          <w:t>Figure C.2</w:t>
        </w:r>
        <w:r w:rsidR="0074254F" w:rsidRPr="00E24E21">
          <w:rPr>
            <w:rStyle w:val="Lienhypertexte"/>
            <w:noProof/>
          </w:rPr>
          <w:noBreakHyphen/>
          <w:t>1 : Relation géométrique pour déterminer le point haut à la surface du rotor</w:t>
        </w:r>
        <w:r w:rsidR="0074254F">
          <w:rPr>
            <w:noProof/>
            <w:webHidden/>
          </w:rPr>
          <w:tab/>
        </w:r>
        <w:r w:rsidR="0074254F">
          <w:rPr>
            <w:noProof/>
            <w:webHidden/>
          </w:rPr>
          <w:fldChar w:fldCharType="begin"/>
        </w:r>
        <w:r w:rsidR="0074254F">
          <w:rPr>
            <w:noProof/>
            <w:webHidden/>
          </w:rPr>
          <w:instrText xml:space="preserve"> PAGEREF _Toc536800601 \h </w:instrText>
        </w:r>
        <w:r w:rsidR="0074254F">
          <w:rPr>
            <w:noProof/>
            <w:webHidden/>
          </w:rPr>
        </w:r>
        <w:r w:rsidR="0074254F">
          <w:rPr>
            <w:noProof/>
            <w:webHidden/>
          </w:rPr>
          <w:fldChar w:fldCharType="separate"/>
        </w:r>
        <w:r w:rsidR="00C20694">
          <w:rPr>
            <w:noProof/>
            <w:webHidden/>
          </w:rPr>
          <w:t>160</w:t>
        </w:r>
        <w:r w:rsidR="0074254F">
          <w:rPr>
            <w:noProof/>
            <w:webHidden/>
          </w:rPr>
          <w:fldChar w:fldCharType="end"/>
        </w:r>
      </w:hyperlink>
    </w:p>
    <w:p w14:paraId="1D5D0868" w14:textId="13646159" w:rsidR="00C33582" w:rsidRPr="00CF651B" w:rsidRDefault="00607DA4" w:rsidP="00CF651B">
      <w:pPr>
        <w:overflowPunct/>
        <w:autoSpaceDE/>
        <w:autoSpaceDN/>
        <w:adjustRightInd/>
        <w:spacing w:after="160" w:line="360" w:lineRule="auto"/>
        <w:jc w:val="left"/>
        <w:textAlignment w:val="auto"/>
        <w:rPr>
          <w:lang w:val="en-US"/>
        </w:rPr>
      </w:pPr>
      <w:r>
        <w:rPr>
          <w:lang w:val="en-US"/>
        </w:rPr>
        <w:fldChar w:fldCharType="end"/>
      </w:r>
    </w:p>
    <w:p w14:paraId="507AF609" w14:textId="17A67E8C" w:rsidR="00B21410" w:rsidRPr="00CF651B" w:rsidRDefault="00B21410" w:rsidP="00CF651B">
      <w:pPr>
        <w:overflowPunct/>
        <w:autoSpaceDE/>
        <w:autoSpaceDN/>
        <w:adjustRightInd/>
        <w:spacing w:after="160" w:line="360" w:lineRule="auto"/>
        <w:jc w:val="left"/>
        <w:textAlignment w:val="auto"/>
        <w:rPr>
          <w:lang w:val="en-US"/>
        </w:rPr>
      </w:pPr>
      <w:r w:rsidRPr="00CF651B">
        <w:rPr>
          <w:lang w:val="en-US"/>
        </w:rPr>
        <w:br w:type="page"/>
      </w:r>
    </w:p>
    <w:p w14:paraId="67FDA838" w14:textId="77777777" w:rsidR="009134B9" w:rsidRDefault="009134B9" w:rsidP="009134B9">
      <w:pPr>
        <w:pStyle w:val="Titre1"/>
        <w:numPr>
          <w:ilvl w:val="0"/>
          <w:numId w:val="0"/>
        </w:numPr>
        <w:ind w:left="432" w:hanging="432"/>
      </w:pPr>
      <w:bookmarkStart w:id="3703" w:name="_Toc536800470"/>
      <w:r>
        <w:lastRenderedPageBreak/>
        <w:t>Liste des tableaux</w:t>
      </w:r>
      <w:bookmarkEnd w:id="3703"/>
    </w:p>
    <w:p w14:paraId="5F98D593" w14:textId="77777777" w:rsidR="009134B9" w:rsidRDefault="009134B9" w:rsidP="00B51787">
      <w:pPr>
        <w:overflowPunct/>
        <w:autoSpaceDE/>
        <w:autoSpaceDN/>
        <w:adjustRightInd/>
        <w:spacing w:after="160" w:line="360" w:lineRule="auto"/>
        <w:jc w:val="left"/>
        <w:textAlignment w:val="auto"/>
      </w:pPr>
    </w:p>
    <w:p w14:paraId="63F7E103" w14:textId="77777777" w:rsidR="00B51787" w:rsidRDefault="00B51787" w:rsidP="00B51787">
      <w:pPr>
        <w:overflowPunct/>
        <w:autoSpaceDE/>
        <w:autoSpaceDN/>
        <w:adjustRightInd/>
        <w:spacing w:after="160" w:line="360" w:lineRule="auto"/>
        <w:jc w:val="left"/>
        <w:textAlignment w:val="auto"/>
      </w:pPr>
    </w:p>
    <w:p w14:paraId="264BA8C8" w14:textId="77777777" w:rsidR="0074254F" w:rsidRDefault="00607DA4">
      <w:pPr>
        <w:pStyle w:val="Tabledesillustrations"/>
        <w:tabs>
          <w:tab w:val="right" w:leader="dot" w:pos="9060"/>
        </w:tabs>
        <w:rPr>
          <w:rFonts w:asciiTheme="minorHAnsi" w:eastAsiaTheme="minorEastAsia" w:hAnsiTheme="minorHAnsi" w:cstheme="minorBidi"/>
          <w:noProof/>
          <w:szCs w:val="22"/>
          <w:lang w:eastAsia="zh-CN"/>
        </w:rPr>
      </w:pPr>
      <w:r>
        <w:fldChar w:fldCharType="begin"/>
      </w:r>
      <w:r>
        <w:instrText xml:space="preserve"> TOC \h \z \c "Tableau" </w:instrText>
      </w:r>
      <w:r>
        <w:fldChar w:fldCharType="separate"/>
      </w:r>
      <w:hyperlink w:anchor="_Toc536800602" w:history="1">
        <w:r w:rsidR="0074254F" w:rsidRPr="00CE1BAB">
          <w:rPr>
            <w:rStyle w:val="Lienhypertexte"/>
            <w:noProof/>
          </w:rPr>
          <w:t>Tableau 2.5</w:t>
        </w:r>
        <w:r w:rsidR="0074254F" w:rsidRPr="00CE1BAB">
          <w:rPr>
            <w:rStyle w:val="Lienhypertexte"/>
            <w:noProof/>
          </w:rPr>
          <w:noBreakHyphen/>
          <w:t>1 : Caractéristiques géométriques et du lubrifiant</w:t>
        </w:r>
        <w:r w:rsidR="0074254F">
          <w:rPr>
            <w:noProof/>
            <w:webHidden/>
          </w:rPr>
          <w:tab/>
        </w:r>
        <w:r w:rsidR="0074254F">
          <w:rPr>
            <w:noProof/>
            <w:webHidden/>
          </w:rPr>
          <w:fldChar w:fldCharType="begin"/>
        </w:r>
        <w:r w:rsidR="0074254F">
          <w:rPr>
            <w:noProof/>
            <w:webHidden/>
          </w:rPr>
          <w:instrText xml:space="preserve"> PAGEREF _Toc536800602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3F96D447"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603" w:history="1">
        <w:r w:rsidR="0074254F" w:rsidRPr="00CE1BAB">
          <w:rPr>
            <w:rStyle w:val="Lienhypertexte"/>
            <w:bCs/>
            <w:noProof/>
          </w:rPr>
          <w:t>Tableau 2.5</w:t>
        </w:r>
        <w:r w:rsidR="0074254F" w:rsidRPr="00CE1BAB">
          <w:rPr>
            <w:rStyle w:val="Lienhypertexte"/>
            <w:bCs/>
            <w:noProof/>
          </w:rPr>
          <w:noBreakHyphen/>
          <w:t>2 : Trois configurations de calcul avec les conditions aux limites</w:t>
        </w:r>
        <w:r w:rsidR="0074254F">
          <w:rPr>
            <w:noProof/>
            <w:webHidden/>
          </w:rPr>
          <w:tab/>
        </w:r>
        <w:r w:rsidR="0074254F">
          <w:rPr>
            <w:noProof/>
            <w:webHidden/>
          </w:rPr>
          <w:fldChar w:fldCharType="begin"/>
        </w:r>
        <w:r w:rsidR="0074254F">
          <w:rPr>
            <w:noProof/>
            <w:webHidden/>
          </w:rPr>
          <w:instrText xml:space="preserve"> PAGEREF _Toc536800603 \h </w:instrText>
        </w:r>
        <w:r w:rsidR="0074254F">
          <w:rPr>
            <w:noProof/>
            <w:webHidden/>
          </w:rPr>
        </w:r>
        <w:r w:rsidR="0074254F">
          <w:rPr>
            <w:noProof/>
            <w:webHidden/>
          </w:rPr>
          <w:fldChar w:fldCharType="separate"/>
        </w:r>
        <w:r w:rsidR="00C20694">
          <w:rPr>
            <w:noProof/>
            <w:webHidden/>
          </w:rPr>
          <w:t>61</w:t>
        </w:r>
        <w:r w:rsidR="0074254F">
          <w:rPr>
            <w:noProof/>
            <w:webHidden/>
          </w:rPr>
          <w:fldChar w:fldCharType="end"/>
        </w:r>
      </w:hyperlink>
    </w:p>
    <w:p w14:paraId="185A768C"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604" w:history="1">
        <w:r w:rsidR="0074254F" w:rsidRPr="00CE1BAB">
          <w:rPr>
            <w:rStyle w:val="Lienhypertexte"/>
            <w:noProof/>
          </w:rPr>
          <w:t>Tableau 3.1</w:t>
        </w:r>
        <w:r w:rsidR="0074254F" w:rsidRPr="00CE1BAB">
          <w:rPr>
            <w:rStyle w:val="Lienhypertexte"/>
            <w:noProof/>
          </w:rPr>
          <w:noBreakHyphen/>
          <w:t>1 : Ordres de grandeur du coefficient de convection thermique H</w:t>
        </w:r>
        <w:r w:rsidR="0074254F" w:rsidRPr="00CE1BAB">
          <w:rPr>
            <w:rStyle w:val="Lienhypertexte"/>
            <w:noProof/>
            <w:vertAlign w:val="subscript"/>
          </w:rPr>
          <w:t>c</w:t>
        </w:r>
        <w:r w:rsidR="0074254F" w:rsidRPr="00CE1BAB">
          <w:rPr>
            <w:rStyle w:val="Lienhypertexte"/>
            <w:noProof/>
          </w:rPr>
          <w:t xml:space="preserve"> [W/m</w:t>
        </w:r>
        <w:r w:rsidR="0074254F" w:rsidRPr="00CE1BAB">
          <w:rPr>
            <w:rStyle w:val="Lienhypertexte"/>
            <w:noProof/>
            <w:vertAlign w:val="superscript"/>
          </w:rPr>
          <w:t>2</w:t>
        </w:r>
        <w:r w:rsidR="0074254F" w:rsidRPr="00CE1BAB">
          <w:rPr>
            <w:rStyle w:val="Lienhypertexte"/>
            <w:noProof/>
          </w:rPr>
          <w:t>K]</w:t>
        </w:r>
        <w:r w:rsidR="0074254F">
          <w:rPr>
            <w:noProof/>
            <w:webHidden/>
          </w:rPr>
          <w:tab/>
        </w:r>
        <w:r w:rsidR="0074254F">
          <w:rPr>
            <w:noProof/>
            <w:webHidden/>
          </w:rPr>
          <w:fldChar w:fldCharType="begin"/>
        </w:r>
        <w:r w:rsidR="0074254F">
          <w:rPr>
            <w:noProof/>
            <w:webHidden/>
          </w:rPr>
          <w:instrText xml:space="preserve"> PAGEREF _Toc536800604 \h </w:instrText>
        </w:r>
        <w:r w:rsidR="0074254F">
          <w:rPr>
            <w:noProof/>
            <w:webHidden/>
          </w:rPr>
        </w:r>
        <w:r w:rsidR="0074254F">
          <w:rPr>
            <w:noProof/>
            <w:webHidden/>
          </w:rPr>
          <w:fldChar w:fldCharType="separate"/>
        </w:r>
        <w:r w:rsidR="00C20694">
          <w:rPr>
            <w:noProof/>
            <w:webHidden/>
          </w:rPr>
          <w:t>66</w:t>
        </w:r>
        <w:r w:rsidR="0074254F">
          <w:rPr>
            <w:noProof/>
            <w:webHidden/>
          </w:rPr>
          <w:fldChar w:fldCharType="end"/>
        </w:r>
      </w:hyperlink>
    </w:p>
    <w:p w14:paraId="618288A9"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605" w:history="1">
        <w:r w:rsidR="0074254F" w:rsidRPr="00CE1BAB">
          <w:rPr>
            <w:rStyle w:val="Lienhypertexte"/>
            <w:noProof/>
          </w:rPr>
          <w:t>Tableau 3.1</w:t>
        </w:r>
        <w:r w:rsidR="0074254F" w:rsidRPr="00CE1BAB">
          <w:rPr>
            <w:rStyle w:val="Lienhypertexte"/>
            <w:noProof/>
          </w:rPr>
          <w:noBreakHyphen/>
          <w:t>2 : Ordres de grandeur du coefficient de dilatation thermique</w:t>
        </w:r>
        <w:r w:rsidR="0074254F">
          <w:rPr>
            <w:noProof/>
            <w:webHidden/>
          </w:rPr>
          <w:tab/>
        </w:r>
        <w:r w:rsidR="0074254F">
          <w:rPr>
            <w:noProof/>
            <w:webHidden/>
          </w:rPr>
          <w:fldChar w:fldCharType="begin"/>
        </w:r>
        <w:r w:rsidR="0074254F">
          <w:rPr>
            <w:noProof/>
            <w:webHidden/>
          </w:rPr>
          <w:instrText xml:space="preserve"> PAGEREF _Toc536800605 \h </w:instrText>
        </w:r>
        <w:r w:rsidR="0074254F">
          <w:rPr>
            <w:noProof/>
            <w:webHidden/>
          </w:rPr>
        </w:r>
        <w:r w:rsidR="0074254F">
          <w:rPr>
            <w:noProof/>
            <w:webHidden/>
          </w:rPr>
          <w:fldChar w:fldCharType="separate"/>
        </w:r>
        <w:r w:rsidR="00C20694">
          <w:rPr>
            <w:noProof/>
            <w:webHidden/>
          </w:rPr>
          <w:t>69</w:t>
        </w:r>
        <w:r w:rsidR="0074254F">
          <w:rPr>
            <w:noProof/>
            <w:webHidden/>
          </w:rPr>
          <w:fldChar w:fldCharType="end"/>
        </w:r>
      </w:hyperlink>
    </w:p>
    <w:p w14:paraId="67C1B740"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606" w:history="1">
        <w:r w:rsidR="0074254F" w:rsidRPr="00CE1BAB">
          <w:rPr>
            <w:rStyle w:val="Lienhypertexte"/>
            <w:noProof/>
          </w:rPr>
          <w:t>Tableau 4.2</w:t>
        </w:r>
        <w:r w:rsidR="0074254F" w:rsidRPr="00CE1BAB">
          <w:rPr>
            <w:rStyle w:val="Lienhypertexte"/>
            <w:noProof/>
          </w:rPr>
          <w:noBreakHyphen/>
          <w:t>1 : Propriétés du lubrifiant</w:t>
        </w:r>
        <w:r w:rsidR="0074254F">
          <w:rPr>
            <w:noProof/>
            <w:webHidden/>
          </w:rPr>
          <w:tab/>
        </w:r>
        <w:r w:rsidR="0074254F">
          <w:rPr>
            <w:noProof/>
            <w:webHidden/>
          </w:rPr>
          <w:fldChar w:fldCharType="begin"/>
        </w:r>
        <w:r w:rsidR="0074254F">
          <w:rPr>
            <w:noProof/>
            <w:webHidden/>
          </w:rPr>
          <w:instrText xml:space="preserve"> PAGEREF _Toc536800606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0D9FF5C2"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607" w:history="1">
        <w:r w:rsidR="0074254F" w:rsidRPr="00CE1BAB">
          <w:rPr>
            <w:rStyle w:val="Lienhypertexte"/>
            <w:noProof/>
          </w:rPr>
          <w:t>Tableau 4.2</w:t>
        </w:r>
        <w:r w:rsidR="0074254F" w:rsidRPr="00CE1BAB">
          <w:rPr>
            <w:rStyle w:val="Lienhypertexte"/>
            <w:noProof/>
          </w:rPr>
          <w:noBreakHyphen/>
          <w:t>2 : paramètres physiques du rotor 430mm</w:t>
        </w:r>
        <w:r w:rsidR="0074254F">
          <w:rPr>
            <w:noProof/>
            <w:webHidden/>
          </w:rPr>
          <w:tab/>
        </w:r>
        <w:r w:rsidR="0074254F">
          <w:rPr>
            <w:noProof/>
            <w:webHidden/>
          </w:rPr>
          <w:fldChar w:fldCharType="begin"/>
        </w:r>
        <w:r w:rsidR="0074254F">
          <w:rPr>
            <w:noProof/>
            <w:webHidden/>
          </w:rPr>
          <w:instrText xml:space="preserve"> PAGEREF _Toc536800607 \h </w:instrText>
        </w:r>
        <w:r w:rsidR="0074254F">
          <w:rPr>
            <w:noProof/>
            <w:webHidden/>
          </w:rPr>
        </w:r>
        <w:r w:rsidR="0074254F">
          <w:rPr>
            <w:noProof/>
            <w:webHidden/>
          </w:rPr>
          <w:fldChar w:fldCharType="separate"/>
        </w:r>
        <w:r w:rsidR="00C20694">
          <w:rPr>
            <w:noProof/>
            <w:webHidden/>
          </w:rPr>
          <w:t>93</w:t>
        </w:r>
        <w:r w:rsidR="0074254F">
          <w:rPr>
            <w:noProof/>
            <w:webHidden/>
          </w:rPr>
          <w:fldChar w:fldCharType="end"/>
        </w:r>
      </w:hyperlink>
    </w:p>
    <w:p w14:paraId="4CA3CF58"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608" w:history="1">
        <w:r w:rsidR="0074254F" w:rsidRPr="00CE1BAB">
          <w:rPr>
            <w:rStyle w:val="Lienhypertexte"/>
            <w:rFonts w:cs="Calibri"/>
            <w:noProof/>
          </w:rPr>
          <w:t>Tableau 4.2</w:t>
        </w:r>
        <w:r w:rsidR="0074254F" w:rsidRPr="00CE1BAB">
          <w:rPr>
            <w:rStyle w:val="Lienhypertexte"/>
            <w:rFonts w:cs="Calibri"/>
            <w:noProof/>
          </w:rPr>
          <w:noBreakHyphen/>
          <w:t>3 : paramètres physiques du rotor 700mm</w:t>
        </w:r>
        <w:r w:rsidR="0074254F">
          <w:rPr>
            <w:noProof/>
            <w:webHidden/>
          </w:rPr>
          <w:tab/>
        </w:r>
        <w:r w:rsidR="0074254F">
          <w:rPr>
            <w:noProof/>
            <w:webHidden/>
          </w:rPr>
          <w:fldChar w:fldCharType="begin"/>
        </w:r>
        <w:r w:rsidR="0074254F">
          <w:rPr>
            <w:noProof/>
            <w:webHidden/>
          </w:rPr>
          <w:instrText xml:space="preserve"> PAGEREF _Toc536800608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435641D4"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609" w:history="1">
        <w:r w:rsidR="0074254F" w:rsidRPr="00CE1BAB">
          <w:rPr>
            <w:rStyle w:val="Lienhypertexte"/>
            <w:noProof/>
          </w:rPr>
          <w:t>Tableau 5.1</w:t>
        </w:r>
        <w:r w:rsidR="0074254F" w:rsidRPr="00CE1BAB">
          <w:rPr>
            <w:rStyle w:val="Lienhypertexte"/>
            <w:noProof/>
          </w:rPr>
          <w:noBreakHyphen/>
          <w:t>1 comparaison de l’approche Lorenz et Murphy avec l’approche analytique améliorée.</w:t>
        </w:r>
        <w:r w:rsidR="0074254F">
          <w:rPr>
            <w:noProof/>
            <w:webHidden/>
          </w:rPr>
          <w:tab/>
        </w:r>
        <w:r w:rsidR="0074254F">
          <w:rPr>
            <w:noProof/>
            <w:webHidden/>
          </w:rPr>
          <w:fldChar w:fldCharType="begin"/>
        </w:r>
        <w:r w:rsidR="0074254F">
          <w:rPr>
            <w:noProof/>
            <w:webHidden/>
          </w:rPr>
          <w:instrText xml:space="preserve"> PAGEREF _Toc536800609 \h </w:instrText>
        </w:r>
        <w:r w:rsidR="0074254F">
          <w:rPr>
            <w:noProof/>
            <w:webHidden/>
          </w:rPr>
        </w:r>
        <w:r w:rsidR="0074254F">
          <w:rPr>
            <w:noProof/>
            <w:webHidden/>
          </w:rPr>
          <w:fldChar w:fldCharType="separate"/>
        </w:r>
        <w:r w:rsidR="00C20694">
          <w:rPr>
            <w:noProof/>
            <w:webHidden/>
          </w:rPr>
          <w:t>119</w:t>
        </w:r>
        <w:r w:rsidR="0074254F">
          <w:rPr>
            <w:noProof/>
            <w:webHidden/>
          </w:rPr>
          <w:fldChar w:fldCharType="end"/>
        </w:r>
      </w:hyperlink>
    </w:p>
    <w:p w14:paraId="5F283A34"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610" w:history="1">
        <w:r w:rsidR="0074254F" w:rsidRPr="00CE1BAB">
          <w:rPr>
            <w:rStyle w:val="Lienhypertexte"/>
            <w:noProof/>
          </w:rPr>
          <w:t>Tableau 5.2</w:t>
        </w:r>
        <w:r w:rsidR="0074254F" w:rsidRPr="00CE1BAB">
          <w:rPr>
            <w:rStyle w:val="Lienhypertexte"/>
            <w:noProof/>
          </w:rPr>
          <w:noBreakHyphen/>
          <w:t xml:space="preserve">1 : résultats obtenus pour la construction du vecteur </w:t>
        </w:r>
        <m:oMath>
          <m:r>
            <m:rPr>
              <m:sty m:val="bi"/>
            </m:rPr>
            <w:rPr>
              <w:rStyle w:val="Lienhypertexte"/>
              <w:rFonts w:ascii="Cambria Math" w:hAnsi="Cambria Math"/>
              <w:noProof/>
            </w:rPr>
            <m:t>T</m:t>
          </m:r>
        </m:oMath>
        <w:r w:rsidR="0074254F">
          <w:rPr>
            <w:noProof/>
            <w:webHidden/>
          </w:rPr>
          <w:tab/>
        </w:r>
        <w:r w:rsidR="0074254F">
          <w:rPr>
            <w:noProof/>
            <w:webHidden/>
          </w:rPr>
          <w:fldChar w:fldCharType="begin"/>
        </w:r>
        <w:r w:rsidR="0074254F">
          <w:rPr>
            <w:noProof/>
            <w:webHidden/>
          </w:rPr>
          <w:instrText xml:space="preserve"> PAGEREF _Toc536800610 \h </w:instrText>
        </w:r>
        <w:r w:rsidR="0074254F">
          <w:rPr>
            <w:noProof/>
            <w:webHidden/>
          </w:rPr>
        </w:r>
        <w:r w:rsidR="0074254F">
          <w:rPr>
            <w:noProof/>
            <w:webHidden/>
          </w:rPr>
          <w:fldChar w:fldCharType="separate"/>
        </w:r>
        <w:r w:rsidR="00C20694">
          <w:rPr>
            <w:noProof/>
            <w:webHidden/>
          </w:rPr>
          <w:t>123</w:t>
        </w:r>
        <w:r w:rsidR="0074254F">
          <w:rPr>
            <w:noProof/>
            <w:webHidden/>
          </w:rPr>
          <w:fldChar w:fldCharType="end"/>
        </w:r>
      </w:hyperlink>
    </w:p>
    <w:p w14:paraId="254DD514"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611" w:history="1">
        <w:r w:rsidR="0074254F" w:rsidRPr="00CE1BAB">
          <w:rPr>
            <w:rStyle w:val="Lienhypertexte"/>
            <w:rFonts w:cs="Calibri"/>
            <w:noProof/>
          </w:rPr>
          <w:t>Tableau 5.2</w:t>
        </w:r>
        <w:r w:rsidR="0074254F" w:rsidRPr="00CE1BAB">
          <w:rPr>
            <w:rStyle w:val="Lienhypertexte"/>
            <w:rFonts w:cs="Calibri"/>
            <w:noProof/>
          </w:rPr>
          <w:noBreakHyphen/>
          <w:t xml:space="preserve">2 : Résultats obtenus pour la construction du vecteur </w:t>
        </w:r>
        <m:oMath>
          <m:r>
            <m:rPr>
              <m:sty m:val="bi"/>
            </m:rPr>
            <w:rPr>
              <w:rStyle w:val="Lienhypertexte"/>
              <w:rFonts w:ascii="Cambria Math" w:hAnsi="Cambria Math" w:cs="Calibri"/>
              <w:noProof/>
            </w:rPr>
            <m:t>T</m:t>
          </m:r>
        </m:oMath>
        <w:r w:rsidR="0074254F" w:rsidRPr="00CE1BAB">
          <w:rPr>
            <w:rStyle w:val="Lienhypertexte"/>
            <w:rFonts w:cs="Calibri"/>
            <w:b/>
            <w:bCs/>
            <w:noProof/>
          </w:rPr>
          <w:t xml:space="preserve"> </w:t>
        </w:r>
        <w:r w:rsidR="0074254F" w:rsidRPr="00CE1BAB">
          <w:rPr>
            <w:rStyle w:val="Lienhypertexte"/>
            <w:rFonts w:cs="Calibri"/>
            <w:bCs/>
            <w:noProof/>
          </w:rPr>
          <w:t>du rotor 700mm</w:t>
        </w:r>
        <w:r w:rsidR="0074254F">
          <w:rPr>
            <w:noProof/>
            <w:webHidden/>
          </w:rPr>
          <w:tab/>
        </w:r>
        <w:r w:rsidR="0074254F">
          <w:rPr>
            <w:noProof/>
            <w:webHidden/>
          </w:rPr>
          <w:fldChar w:fldCharType="begin"/>
        </w:r>
        <w:r w:rsidR="0074254F">
          <w:rPr>
            <w:noProof/>
            <w:webHidden/>
          </w:rPr>
          <w:instrText xml:space="preserve"> PAGEREF _Toc536800611 \h </w:instrText>
        </w:r>
        <w:r w:rsidR="0074254F">
          <w:rPr>
            <w:noProof/>
            <w:webHidden/>
          </w:rPr>
        </w:r>
        <w:r w:rsidR="0074254F">
          <w:rPr>
            <w:noProof/>
            <w:webHidden/>
          </w:rPr>
          <w:fldChar w:fldCharType="separate"/>
        </w:r>
        <w:r w:rsidR="00C20694">
          <w:rPr>
            <w:noProof/>
            <w:webHidden/>
          </w:rPr>
          <w:t>129</w:t>
        </w:r>
        <w:r w:rsidR="0074254F">
          <w:rPr>
            <w:noProof/>
            <w:webHidden/>
          </w:rPr>
          <w:fldChar w:fldCharType="end"/>
        </w:r>
      </w:hyperlink>
    </w:p>
    <w:p w14:paraId="35F4213B"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612" w:history="1">
        <w:r w:rsidR="0074254F" w:rsidRPr="00CE1BAB">
          <w:rPr>
            <w:rStyle w:val="Lienhypertexte"/>
            <w:rFonts w:cs="Calibri"/>
            <w:noProof/>
          </w:rPr>
          <w:t>Tableau 5.2</w:t>
        </w:r>
        <w:r w:rsidR="0074254F" w:rsidRPr="00CE1BAB">
          <w:rPr>
            <w:rStyle w:val="Lienhypertexte"/>
            <w:rFonts w:cs="Calibri"/>
            <w:noProof/>
          </w:rPr>
          <w:noBreakHyphen/>
          <w:t>3 : les balourds thermiques estimés et les balourds totaux correspondants</w:t>
        </w:r>
        <w:r w:rsidR="0074254F">
          <w:rPr>
            <w:noProof/>
            <w:webHidden/>
          </w:rPr>
          <w:tab/>
        </w:r>
        <w:r w:rsidR="0074254F">
          <w:rPr>
            <w:noProof/>
            <w:webHidden/>
          </w:rPr>
          <w:fldChar w:fldCharType="begin"/>
        </w:r>
        <w:r w:rsidR="0074254F">
          <w:rPr>
            <w:noProof/>
            <w:webHidden/>
          </w:rPr>
          <w:instrText xml:space="preserve"> PAGEREF _Toc536800612 \h </w:instrText>
        </w:r>
        <w:r w:rsidR="0074254F">
          <w:rPr>
            <w:noProof/>
            <w:webHidden/>
          </w:rPr>
        </w:r>
        <w:r w:rsidR="0074254F">
          <w:rPr>
            <w:noProof/>
            <w:webHidden/>
          </w:rPr>
          <w:fldChar w:fldCharType="separate"/>
        </w:r>
        <w:r w:rsidR="00C20694">
          <w:rPr>
            <w:noProof/>
            <w:webHidden/>
          </w:rPr>
          <w:t>131</w:t>
        </w:r>
        <w:r w:rsidR="0074254F">
          <w:rPr>
            <w:noProof/>
            <w:webHidden/>
          </w:rPr>
          <w:fldChar w:fldCharType="end"/>
        </w:r>
      </w:hyperlink>
    </w:p>
    <w:p w14:paraId="71AB9A6A"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613" w:history="1">
        <w:r w:rsidR="0074254F" w:rsidRPr="00CE1BAB">
          <w:rPr>
            <w:rStyle w:val="Lienhypertexte"/>
            <w:noProof/>
          </w:rPr>
          <w:t>Tableau 5.3</w:t>
        </w:r>
        <w:r w:rsidR="0074254F" w:rsidRPr="00CE1BAB">
          <w:rPr>
            <w:rStyle w:val="Lienhypertexte"/>
            <w:noProof/>
          </w:rPr>
          <w:noBreakHyphen/>
          <w:t>1 : comparaison des vitesses du déclenchement de l’instabilité et des vitesses critiques</w:t>
        </w:r>
        <w:r w:rsidR="0074254F">
          <w:rPr>
            <w:noProof/>
            <w:webHidden/>
          </w:rPr>
          <w:tab/>
        </w:r>
        <w:r w:rsidR="0074254F">
          <w:rPr>
            <w:noProof/>
            <w:webHidden/>
          </w:rPr>
          <w:fldChar w:fldCharType="begin"/>
        </w:r>
        <w:r w:rsidR="0074254F">
          <w:rPr>
            <w:noProof/>
            <w:webHidden/>
          </w:rPr>
          <w:instrText xml:space="preserve"> PAGEREF _Toc536800613 \h </w:instrText>
        </w:r>
        <w:r w:rsidR="0074254F">
          <w:rPr>
            <w:noProof/>
            <w:webHidden/>
          </w:rPr>
        </w:r>
        <w:r w:rsidR="0074254F">
          <w:rPr>
            <w:noProof/>
            <w:webHidden/>
          </w:rPr>
          <w:fldChar w:fldCharType="separate"/>
        </w:r>
        <w:r w:rsidR="00C20694">
          <w:rPr>
            <w:noProof/>
            <w:webHidden/>
          </w:rPr>
          <w:t>139</w:t>
        </w:r>
        <w:r w:rsidR="0074254F">
          <w:rPr>
            <w:noProof/>
            <w:webHidden/>
          </w:rPr>
          <w:fldChar w:fldCharType="end"/>
        </w:r>
      </w:hyperlink>
    </w:p>
    <w:p w14:paraId="5F4FC75F"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614" w:history="1">
        <w:r w:rsidR="0074254F" w:rsidRPr="00CE1BAB">
          <w:rPr>
            <w:rStyle w:val="Lienhypertexte"/>
            <w:noProof/>
          </w:rPr>
          <w:t>Tableau A</w:t>
        </w:r>
        <w:r w:rsidR="0074254F" w:rsidRPr="00CE1BAB">
          <w:rPr>
            <w:rStyle w:val="Lienhypertexte"/>
            <w:noProof/>
          </w:rPr>
          <w:noBreakHyphen/>
          <w:t>1: Données utilisées pour le patin incliné 1D</w:t>
        </w:r>
        <w:r w:rsidR="0074254F">
          <w:rPr>
            <w:noProof/>
            <w:webHidden/>
          </w:rPr>
          <w:tab/>
        </w:r>
        <w:r w:rsidR="0074254F">
          <w:rPr>
            <w:noProof/>
            <w:webHidden/>
          </w:rPr>
          <w:fldChar w:fldCharType="begin"/>
        </w:r>
        <w:r w:rsidR="0074254F">
          <w:rPr>
            <w:noProof/>
            <w:webHidden/>
          </w:rPr>
          <w:instrText xml:space="preserve"> PAGEREF _Toc536800614 \h </w:instrText>
        </w:r>
        <w:r w:rsidR="0074254F">
          <w:rPr>
            <w:noProof/>
            <w:webHidden/>
          </w:rPr>
        </w:r>
        <w:r w:rsidR="0074254F">
          <w:rPr>
            <w:noProof/>
            <w:webHidden/>
          </w:rPr>
          <w:fldChar w:fldCharType="separate"/>
        </w:r>
        <w:r w:rsidR="00C20694">
          <w:rPr>
            <w:noProof/>
            <w:webHidden/>
          </w:rPr>
          <w:t>143</w:t>
        </w:r>
        <w:r w:rsidR="0074254F">
          <w:rPr>
            <w:noProof/>
            <w:webHidden/>
          </w:rPr>
          <w:fldChar w:fldCharType="end"/>
        </w:r>
      </w:hyperlink>
    </w:p>
    <w:p w14:paraId="12A072E3"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615" w:history="1">
        <w:r w:rsidR="0074254F" w:rsidRPr="00CE1BAB">
          <w:rPr>
            <w:rStyle w:val="Lienhypertexte"/>
            <w:noProof/>
          </w:rPr>
          <w:t>Tableau A.5</w:t>
        </w:r>
        <w:r w:rsidR="0074254F" w:rsidRPr="00CE1BAB">
          <w:rPr>
            <w:rStyle w:val="Lienhypertexte"/>
            <w:noProof/>
          </w:rPr>
          <w:noBreakHyphen/>
          <w:t>1 : Résultat de tous les cas obtenus par le meilleur maillage NDM</w:t>
        </w:r>
        <w:r w:rsidR="0074254F">
          <w:rPr>
            <w:noProof/>
            <w:webHidden/>
          </w:rPr>
          <w:tab/>
        </w:r>
        <w:r w:rsidR="0074254F">
          <w:rPr>
            <w:noProof/>
            <w:webHidden/>
          </w:rPr>
          <w:fldChar w:fldCharType="begin"/>
        </w:r>
        <w:r w:rsidR="0074254F">
          <w:rPr>
            <w:noProof/>
            <w:webHidden/>
          </w:rPr>
          <w:instrText xml:space="preserve"> PAGEREF _Toc536800615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30642D1B"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616" w:history="1">
        <w:r w:rsidR="0074254F" w:rsidRPr="00CE1BAB">
          <w:rPr>
            <w:rStyle w:val="Lienhypertexte"/>
            <w:noProof/>
          </w:rPr>
          <w:t>Tableau A.5</w:t>
        </w:r>
        <w:r w:rsidR="0074254F" w:rsidRPr="00CE1BAB">
          <w:rPr>
            <w:rStyle w:val="Lienhypertexte"/>
            <w:noProof/>
          </w:rPr>
          <w:noBreakHyphen/>
          <w:t xml:space="preserve">2 : Coefficients des polynômes de Legendre pour la température </w:t>
        </w:r>
        <m:oMath>
          <m:r>
            <m:rPr>
              <m:sty m:val="p"/>
            </m:rPr>
            <w:rPr>
              <w:rStyle w:val="Lienhypertexte"/>
              <w:rFonts w:ascii="Cambria Math" w:hAnsi="Cambria Math"/>
              <w:noProof/>
            </w:rPr>
            <m:t xml:space="preserve"> </m:t>
          </m:r>
          <m:r>
            <w:rPr>
              <w:rStyle w:val="Lienhypertexte"/>
              <w:rFonts w:ascii="Cambria Math" w:hAnsi="Cambria Math"/>
              <w:noProof/>
            </w:rPr>
            <m:t>Tj</m:t>
          </m:r>
          <m:r>
            <m:rPr>
              <m:sty m:val="p"/>
            </m:rPr>
            <w:rPr>
              <w:rStyle w:val="Lienhypertexte"/>
              <w:rFonts w:ascii="Cambria Math" w:hAnsi="Cambria Math"/>
              <w:noProof/>
            </w:rPr>
            <m:t>(</m:t>
          </m:r>
          <m:r>
            <w:rPr>
              <w:rStyle w:val="Lienhypertexte"/>
              <w:rFonts w:ascii="Cambria Math" w:hAnsi="Cambria Math"/>
              <w:noProof/>
            </w:rPr>
            <m:t>X</m:t>
          </m:r>
          <m:r>
            <m:rPr>
              <m:sty m:val="p"/>
            </m:rPr>
            <w:rPr>
              <w:rStyle w:val="Lienhypertexte"/>
              <w:rFonts w:ascii="Cambria Math" w:hAnsi="Cambria Math"/>
              <w:noProof/>
            </w:rPr>
            <m:t>)</m:t>
          </m:r>
        </m:oMath>
        <w:r w:rsidR="0074254F" w:rsidRPr="00CE1BAB">
          <w:rPr>
            <w:rStyle w:val="Lienhypertexte"/>
            <w:noProof/>
          </w:rPr>
          <w:t xml:space="preserve"> décrivant les variations de température pour le cas 1, N = 12</w:t>
        </w:r>
        <w:r w:rsidR="0074254F">
          <w:rPr>
            <w:noProof/>
            <w:webHidden/>
          </w:rPr>
          <w:tab/>
        </w:r>
        <w:r w:rsidR="0074254F">
          <w:rPr>
            <w:noProof/>
            <w:webHidden/>
          </w:rPr>
          <w:fldChar w:fldCharType="begin"/>
        </w:r>
        <w:r w:rsidR="0074254F">
          <w:rPr>
            <w:noProof/>
            <w:webHidden/>
          </w:rPr>
          <w:instrText xml:space="preserve"> PAGEREF _Toc536800616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0E2338F5"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617" w:history="1">
        <w:r w:rsidR="0074254F" w:rsidRPr="00CE1BAB">
          <w:rPr>
            <w:rStyle w:val="Lienhypertexte"/>
            <w:noProof/>
          </w:rPr>
          <w:t>Tableau D</w:t>
        </w:r>
        <w:r w:rsidR="0074254F" w:rsidRPr="00CE1BAB">
          <w:rPr>
            <w:rStyle w:val="Lienhypertexte"/>
            <w:noProof/>
          </w:rPr>
          <w:noBreakHyphen/>
          <w:t>1 : Valeurs précise des coefficients d’influence de l’effet Morton calculées pour le rotor court de 430mm</w:t>
        </w:r>
        <w:r w:rsidR="0074254F">
          <w:rPr>
            <w:noProof/>
            <w:webHidden/>
          </w:rPr>
          <w:tab/>
        </w:r>
        <w:r w:rsidR="0074254F">
          <w:rPr>
            <w:noProof/>
            <w:webHidden/>
          </w:rPr>
          <w:fldChar w:fldCharType="begin"/>
        </w:r>
        <w:r w:rsidR="0074254F">
          <w:rPr>
            <w:noProof/>
            <w:webHidden/>
          </w:rPr>
          <w:instrText xml:space="preserve"> PAGEREF _Toc536800617 \h </w:instrText>
        </w:r>
        <w:r w:rsidR="0074254F">
          <w:rPr>
            <w:noProof/>
            <w:webHidden/>
          </w:rPr>
        </w:r>
        <w:r w:rsidR="0074254F">
          <w:rPr>
            <w:noProof/>
            <w:webHidden/>
          </w:rPr>
          <w:fldChar w:fldCharType="separate"/>
        </w:r>
        <w:r w:rsidR="00C20694">
          <w:rPr>
            <w:noProof/>
            <w:webHidden/>
          </w:rPr>
          <w:t>161</w:t>
        </w:r>
        <w:r w:rsidR="0074254F">
          <w:rPr>
            <w:noProof/>
            <w:webHidden/>
          </w:rPr>
          <w:fldChar w:fldCharType="end"/>
        </w:r>
      </w:hyperlink>
    </w:p>
    <w:p w14:paraId="784CC1CD"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618" w:history="1">
        <w:r w:rsidR="0074254F" w:rsidRPr="00CE1BAB">
          <w:rPr>
            <w:rStyle w:val="Lienhypertexte"/>
            <w:noProof/>
          </w:rPr>
          <w:t>Tableau D</w:t>
        </w:r>
        <w:r w:rsidR="0074254F" w:rsidRPr="00CE1BAB">
          <w:rPr>
            <w:rStyle w:val="Lienhypertexte"/>
            <w:noProof/>
          </w:rPr>
          <w:noBreakHyphen/>
          <w:t>2 : Valeurs précise des coefficients d’influence de l’effet Morton calculées pour le rotor long de 700mm</w:t>
        </w:r>
        <w:r w:rsidR="0074254F">
          <w:rPr>
            <w:noProof/>
            <w:webHidden/>
          </w:rPr>
          <w:tab/>
        </w:r>
        <w:r w:rsidR="0074254F">
          <w:rPr>
            <w:noProof/>
            <w:webHidden/>
          </w:rPr>
          <w:fldChar w:fldCharType="begin"/>
        </w:r>
        <w:r w:rsidR="0074254F">
          <w:rPr>
            <w:noProof/>
            <w:webHidden/>
          </w:rPr>
          <w:instrText xml:space="preserve"> PAGEREF _Toc536800618 \h </w:instrText>
        </w:r>
        <w:r w:rsidR="0074254F">
          <w:rPr>
            <w:noProof/>
            <w:webHidden/>
          </w:rPr>
        </w:r>
        <w:r w:rsidR="0074254F">
          <w:rPr>
            <w:noProof/>
            <w:webHidden/>
          </w:rPr>
          <w:fldChar w:fldCharType="separate"/>
        </w:r>
        <w:r w:rsidR="00C20694">
          <w:rPr>
            <w:noProof/>
            <w:webHidden/>
          </w:rPr>
          <w:t>162</w:t>
        </w:r>
        <w:r w:rsidR="0074254F">
          <w:rPr>
            <w:noProof/>
            <w:webHidden/>
          </w:rPr>
          <w:fldChar w:fldCharType="end"/>
        </w:r>
      </w:hyperlink>
    </w:p>
    <w:p w14:paraId="33B3DB85" w14:textId="77777777" w:rsidR="0074254F" w:rsidRDefault="006A2FF3">
      <w:pPr>
        <w:pStyle w:val="Tabledesillustrations"/>
        <w:tabs>
          <w:tab w:val="right" w:leader="dot" w:pos="9060"/>
        </w:tabs>
        <w:rPr>
          <w:rFonts w:asciiTheme="minorHAnsi" w:eastAsiaTheme="minorEastAsia" w:hAnsiTheme="minorHAnsi" w:cstheme="minorBidi"/>
          <w:noProof/>
          <w:szCs w:val="22"/>
          <w:lang w:eastAsia="zh-CN"/>
        </w:rPr>
      </w:pPr>
      <w:hyperlink w:anchor="_Toc536800619" w:history="1">
        <w:r w:rsidR="0074254F" w:rsidRPr="00CE1BAB">
          <w:rPr>
            <w:rStyle w:val="Lienhypertexte"/>
            <w:noProof/>
          </w:rPr>
          <w:t>Tableau D</w:t>
        </w:r>
        <w:r w:rsidR="0074254F" w:rsidRPr="00CE1BAB">
          <w:rPr>
            <w:rStyle w:val="Lienhypertexte"/>
            <w:noProof/>
          </w:rPr>
          <w:noBreakHyphen/>
          <w:t>3 : Valeurs précise des coefficients d’influence de l’effet Morton calculées pour le rotor long de 700mm, dans le cas où le composant des vibrations synchrones dans la direction Y est choisi pour réaliser le calcul</w:t>
        </w:r>
        <w:r w:rsidR="0074254F">
          <w:rPr>
            <w:noProof/>
            <w:webHidden/>
          </w:rPr>
          <w:tab/>
        </w:r>
        <w:r w:rsidR="0074254F">
          <w:rPr>
            <w:noProof/>
            <w:webHidden/>
          </w:rPr>
          <w:fldChar w:fldCharType="begin"/>
        </w:r>
        <w:r w:rsidR="0074254F">
          <w:rPr>
            <w:noProof/>
            <w:webHidden/>
          </w:rPr>
          <w:instrText xml:space="preserve"> PAGEREF _Toc536800619 \h </w:instrText>
        </w:r>
        <w:r w:rsidR="0074254F">
          <w:rPr>
            <w:noProof/>
            <w:webHidden/>
          </w:rPr>
        </w:r>
        <w:r w:rsidR="0074254F">
          <w:rPr>
            <w:noProof/>
            <w:webHidden/>
          </w:rPr>
          <w:fldChar w:fldCharType="separate"/>
        </w:r>
        <w:r w:rsidR="00C20694">
          <w:rPr>
            <w:noProof/>
            <w:webHidden/>
          </w:rPr>
          <w:t>163</w:t>
        </w:r>
        <w:r w:rsidR="0074254F">
          <w:rPr>
            <w:noProof/>
            <w:webHidden/>
          </w:rPr>
          <w:fldChar w:fldCharType="end"/>
        </w:r>
      </w:hyperlink>
    </w:p>
    <w:p w14:paraId="6D751C83" w14:textId="44466259" w:rsidR="00DA2C98" w:rsidRDefault="00607DA4" w:rsidP="00B51787">
      <w:pPr>
        <w:overflowPunct/>
        <w:autoSpaceDE/>
        <w:autoSpaceDN/>
        <w:adjustRightInd/>
        <w:spacing w:after="160" w:line="360" w:lineRule="auto"/>
        <w:jc w:val="left"/>
        <w:textAlignment w:val="auto"/>
      </w:pPr>
      <w:r>
        <w:fldChar w:fldCharType="end"/>
      </w:r>
    </w:p>
    <w:p w14:paraId="7661A491" w14:textId="6980839D" w:rsidR="009134B9" w:rsidRDefault="009134B9">
      <w:pPr>
        <w:overflowPunct/>
        <w:autoSpaceDE/>
        <w:autoSpaceDN/>
        <w:adjustRightInd/>
        <w:spacing w:after="160" w:line="259" w:lineRule="auto"/>
        <w:jc w:val="left"/>
        <w:textAlignment w:val="auto"/>
      </w:pPr>
      <w:r>
        <w:br w:type="page"/>
      </w:r>
    </w:p>
    <w:p w14:paraId="4A7A1559" w14:textId="2E10E1AF" w:rsidR="003C581B" w:rsidRDefault="00FC46F1" w:rsidP="00141F48">
      <w:pPr>
        <w:pStyle w:val="Titre1"/>
        <w:numPr>
          <w:ilvl w:val="0"/>
          <w:numId w:val="0"/>
        </w:numPr>
        <w:ind w:left="432" w:hanging="432"/>
      </w:pPr>
      <w:bookmarkStart w:id="3704" w:name="_Toc536800471"/>
      <w:r>
        <w:lastRenderedPageBreak/>
        <w:t>Références</w:t>
      </w:r>
      <w:bookmarkEnd w:id="3704"/>
    </w:p>
    <w:p w14:paraId="65F362D7" w14:textId="77777777" w:rsidR="00D949E7" w:rsidRDefault="00D949E7" w:rsidP="00D20C9E">
      <w:pPr>
        <w:spacing w:line="360" w:lineRule="auto"/>
      </w:pPr>
    </w:p>
    <w:p w14:paraId="4523C26C" w14:textId="77777777" w:rsidR="00D949E7" w:rsidRDefault="00D949E7" w:rsidP="00D20C9E">
      <w:pPr>
        <w:spacing w:line="360" w:lineRule="auto"/>
      </w:pPr>
    </w:p>
    <w:p w14:paraId="4178A66D" w14:textId="77777777" w:rsidR="0011550B" w:rsidRPr="0011550B" w:rsidRDefault="0011550B" w:rsidP="00D20C9E">
      <w:pPr>
        <w:spacing w:line="360" w:lineRule="auto"/>
      </w:pPr>
    </w:p>
    <w:p w14:paraId="020D5B05" w14:textId="58A38788" w:rsidR="00414610" w:rsidRDefault="004E03AF" w:rsidP="00E0308D">
      <w:pPr>
        <w:pStyle w:val="Paragraphedeliste"/>
        <w:numPr>
          <w:ilvl w:val="0"/>
          <w:numId w:val="30"/>
        </w:numPr>
        <w:spacing w:line="360" w:lineRule="auto"/>
        <w:jc w:val="both"/>
        <w:rPr>
          <w:lang w:val="en-US"/>
        </w:rPr>
      </w:pPr>
      <w:bookmarkStart w:id="3705" w:name="_Ref526346265"/>
      <w:bookmarkStart w:id="3706" w:name="_Ref534794244"/>
      <w:bookmarkStart w:id="3707" w:name="_Ref533094789"/>
      <w:bookmarkStart w:id="3708" w:name="_Ref533090097"/>
      <w:r>
        <w:rPr>
          <w:lang w:val="en-US"/>
        </w:rPr>
        <w:t xml:space="preserve">Vance  </w:t>
      </w:r>
      <w:r w:rsidR="00414610">
        <w:rPr>
          <w:lang w:val="en-US"/>
        </w:rPr>
        <w:t>J.</w:t>
      </w:r>
      <w:r w:rsidR="00C8783C">
        <w:rPr>
          <w:lang w:val="en-US"/>
        </w:rPr>
        <w:t>;</w:t>
      </w:r>
      <w:r>
        <w:rPr>
          <w:lang w:val="en-US"/>
        </w:rPr>
        <w:t xml:space="preserve"> Fouad</w:t>
      </w:r>
      <w:r w:rsidR="00414610">
        <w:rPr>
          <w:lang w:val="en-US"/>
        </w:rPr>
        <w:t xml:space="preserve"> Z. et</w:t>
      </w:r>
      <w:r>
        <w:rPr>
          <w:lang w:val="en-US"/>
        </w:rPr>
        <w:t xml:space="preserve"> Murphy</w:t>
      </w:r>
      <w:r w:rsidR="00414610">
        <w:rPr>
          <w:lang w:val="en-US"/>
        </w:rPr>
        <w:t xml:space="preserve"> B., “</w:t>
      </w:r>
      <w:r w:rsidR="00414610" w:rsidRPr="00BA1130">
        <w:rPr>
          <w:lang w:val="en-US"/>
        </w:rPr>
        <w:t>Machinery Vibration and Rotordynamics</w:t>
      </w:r>
      <w:r w:rsidR="00414610">
        <w:rPr>
          <w:lang w:val="en-US"/>
        </w:rPr>
        <w:t xml:space="preserve">”, </w:t>
      </w:r>
      <w:r w:rsidR="00414610" w:rsidRPr="00BA1130">
        <w:rPr>
          <w:lang w:val="en-US"/>
        </w:rPr>
        <w:t>John Wiley &amp; Sons,</w:t>
      </w:r>
      <w:r w:rsidR="00414610">
        <w:rPr>
          <w:lang w:val="en-US"/>
        </w:rPr>
        <w:t xml:space="preserve"> 2010, I</w:t>
      </w:r>
      <w:r w:rsidR="00414610" w:rsidRPr="009D224F">
        <w:rPr>
          <w:lang w:val="en-US"/>
        </w:rPr>
        <w:t>SBN:</w:t>
      </w:r>
      <w:r w:rsidR="00414610">
        <w:rPr>
          <w:lang w:val="en-US"/>
        </w:rPr>
        <w:t xml:space="preserve"> </w:t>
      </w:r>
      <w:r w:rsidR="00414610" w:rsidRPr="009D224F">
        <w:rPr>
          <w:lang w:val="en-US"/>
        </w:rPr>
        <w:t>9780471462132</w:t>
      </w:r>
      <w:bookmarkEnd w:id="3705"/>
    </w:p>
    <w:p w14:paraId="20BD8504" w14:textId="597D1526" w:rsidR="0054208F" w:rsidRDefault="004E03AF" w:rsidP="00E0308D">
      <w:pPr>
        <w:pStyle w:val="Paragraphedeliste"/>
        <w:numPr>
          <w:ilvl w:val="0"/>
          <w:numId w:val="30"/>
        </w:numPr>
        <w:spacing w:line="360" w:lineRule="auto"/>
        <w:jc w:val="both"/>
        <w:rPr>
          <w:lang w:val="en-US"/>
        </w:rPr>
      </w:pPr>
      <w:bookmarkStart w:id="3709" w:name="_Ref534880291"/>
      <w:r w:rsidRPr="00E26096">
        <w:rPr>
          <w:lang w:val="en-US"/>
        </w:rPr>
        <w:t xml:space="preserve">Morton </w:t>
      </w:r>
      <w:r w:rsidR="0054208F" w:rsidRPr="00E26096">
        <w:rPr>
          <w:lang w:val="en-US"/>
        </w:rPr>
        <w:t>P.G., "Some Aspects of Thermal Instability in Generators," G.E.C. Internal Report No.</w:t>
      </w:r>
      <w:r w:rsidR="0054208F">
        <w:rPr>
          <w:lang w:val="en-US"/>
        </w:rPr>
        <w:t>S/W40 u183, 1975.</w:t>
      </w:r>
      <w:bookmarkEnd w:id="3706"/>
      <w:bookmarkEnd w:id="3709"/>
    </w:p>
    <w:p w14:paraId="435AA598" w14:textId="23CA8ADB" w:rsidR="00F61599" w:rsidRPr="000B73E3" w:rsidRDefault="00BB4BF1" w:rsidP="00E0308D">
      <w:pPr>
        <w:pStyle w:val="Paragraphedeliste"/>
        <w:numPr>
          <w:ilvl w:val="0"/>
          <w:numId w:val="30"/>
        </w:numPr>
        <w:spacing w:line="360" w:lineRule="auto"/>
        <w:jc w:val="both"/>
        <w:rPr>
          <w:lang w:val="en-US"/>
        </w:rPr>
      </w:pPr>
      <w:bookmarkStart w:id="3710" w:name="_Ref533090111"/>
      <w:r w:rsidRPr="004854A8">
        <w:rPr>
          <w:lang w:val="en-US"/>
        </w:rPr>
        <w:t xml:space="preserve">Hesseborn </w:t>
      </w:r>
      <w:r w:rsidR="00F61599" w:rsidRPr="004854A8">
        <w:rPr>
          <w:lang w:val="en-US"/>
        </w:rPr>
        <w:t>B., "Measurements of Temperature Unsymmetries in Bearing Journal Due to Vibration"</w:t>
      </w:r>
      <w:r w:rsidR="00F61599">
        <w:rPr>
          <w:lang w:val="en-US"/>
        </w:rPr>
        <w:t xml:space="preserve">, </w:t>
      </w:r>
      <w:r w:rsidR="00F61599" w:rsidRPr="004854A8">
        <w:rPr>
          <w:lang w:val="en-US"/>
        </w:rPr>
        <w:t>Internal report ABB Stal.</w:t>
      </w:r>
      <w:r w:rsidR="00F61599">
        <w:rPr>
          <w:lang w:val="en-US"/>
        </w:rPr>
        <w:t>,</w:t>
      </w:r>
      <w:r w:rsidR="00F61599" w:rsidRPr="00021E4F">
        <w:rPr>
          <w:lang w:val="en-US"/>
        </w:rPr>
        <w:t xml:space="preserve"> 1978.</w:t>
      </w:r>
      <w:bookmarkEnd w:id="3710"/>
    </w:p>
    <w:p w14:paraId="41F2A72A" w14:textId="77777777" w:rsidR="0054208F" w:rsidRPr="0054208F" w:rsidRDefault="0054208F" w:rsidP="00E0308D">
      <w:pPr>
        <w:pStyle w:val="Paragraphedeliste"/>
        <w:numPr>
          <w:ilvl w:val="0"/>
          <w:numId w:val="30"/>
        </w:numPr>
        <w:overflowPunct/>
        <w:autoSpaceDE/>
        <w:autoSpaceDN/>
        <w:adjustRightInd/>
        <w:spacing w:after="160" w:line="360" w:lineRule="auto"/>
        <w:textAlignment w:val="auto"/>
        <w:rPr>
          <w:rFonts w:asciiTheme="minorHAnsi" w:hAnsiTheme="minorHAnsi"/>
          <w:lang w:val="en-US"/>
        </w:rPr>
      </w:pPr>
      <w:bookmarkStart w:id="3711"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3711"/>
    </w:p>
    <w:p w14:paraId="22F6FDEE" w14:textId="77777777" w:rsidR="00851955" w:rsidRDefault="00851955" w:rsidP="00E0308D">
      <w:pPr>
        <w:pStyle w:val="Paragraphedeliste"/>
        <w:numPr>
          <w:ilvl w:val="0"/>
          <w:numId w:val="30"/>
        </w:numPr>
        <w:spacing w:line="360" w:lineRule="auto"/>
        <w:jc w:val="both"/>
        <w:rPr>
          <w:lang w:val="en-US"/>
        </w:rPr>
      </w:pPr>
      <w:bookmarkStart w:id="3712" w:name="_Ref534794429"/>
      <w:bookmarkEnd w:id="3707"/>
      <w:r>
        <w:rPr>
          <w:lang w:val="en-US"/>
        </w:rPr>
        <w:t>D</w:t>
      </w:r>
      <w:r w:rsidRPr="004638BF">
        <w:rPr>
          <w:lang w:val="en-US"/>
        </w:rPr>
        <w:t>e Jongh, Frits. (2018). The Synchronous Rotor Instability Phenomenon - Morton Effect - (update 2018).</w:t>
      </w:r>
      <w:bookmarkEnd w:id="3712"/>
    </w:p>
    <w:p w14:paraId="16D9AA45" w14:textId="44646D54" w:rsidR="00365D89" w:rsidRDefault="00365D8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13" w:name="_Ref533090191"/>
      <w:r w:rsidRPr="00376C9C">
        <w:rPr>
          <w:rFonts w:asciiTheme="minorHAnsi" w:hAnsiTheme="minorHAnsi"/>
          <w:lang w:val="en-US"/>
        </w:rPr>
        <w:t>Tong X</w:t>
      </w:r>
      <w:r w:rsidR="00490068">
        <w:rPr>
          <w:rFonts w:asciiTheme="minorHAnsi" w:hAnsiTheme="minorHAnsi"/>
          <w:lang w:val="en-US"/>
        </w:rPr>
        <w:t>.; Palazzolo A.;</w:t>
      </w:r>
      <w:r w:rsidRPr="00376C9C">
        <w:rPr>
          <w:rFonts w:asciiTheme="minorHAnsi" w:hAnsiTheme="minorHAnsi"/>
          <w:lang w:val="en-US"/>
        </w:rPr>
        <w:t xml:space="preserve"> Suh J.</w:t>
      </w:r>
      <w:r w:rsidR="00490068">
        <w:rPr>
          <w:rFonts w:asciiTheme="minorHAnsi" w:hAnsiTheme="minorHAnsi"/>
          <w:lang w:val="en-US"/>
        </w:rPr>
        <w:t>,</w:t>
      </w:r>
      <w:r w:rsidRPr="00376C9C">
        <w:rPr>
          <w:rFonts w:asciiTheme="minorHAnsi" w:hAnsiTheme="minorHAnsi"/>
          <w:lang w:val="en-US"/>
        </w:rPr>
        <w:t xml:space="preserve"> </w:t>
      </w:r>
      <w:r w:rsidR="00490068">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sidR="00490068">
        <w:rPr>
          <w:rFonts w:asciiTheme="minorHAnsi" w:hAnsiTheme="minorHAnsi"/>
          <w:lang w:val="en-US"/>
        </w:rPr>
        <w:t>”</w:t>
      </w:r>
      <w:r w:rsidRPr="00376C9C">
        <w:rPr>
          <w:rFonts w:asciiTheme="minorHAnsi" w:hAnsiTheme="minorHAnsi"/>
          <w:lang w:val="en-US"/>
        </w:rPr>
        <w:t>. ASME. Appl. Mech. Rev. 2017;</w:t>
      </w:r>
      <w:r w:rsidR="00490068">
        <w:rPr>
          <w:rFonts w:asciiTheme="minorHAnsi" w:hAnsiTheme="minorHAnsi"/>
          <w:lang w:val="en-US"/>
        </w:rPr>
        <w:t xml:space="preserve"> </w:t>
      </w:r>
      <w:r w:rsidRPr="00376C9C">
        <w:rPr>
          <w:rFonts w:asciiTheme="minorHAnsi" w:hAnsiTheme="minorHAnsi"/>
          <w:lang w:val="en-US"/>
        </w:rPr>
        <w:t>69(6):060801-060801-13. doi:10.1115/1.4037216.</w:t>
      </w:r>
      <w:bookmarkEnd w:id="3713"/>
    </w:p>
    <w:p w14:paraId="60D06719" w14:textId="347A2917" w:rsidR="00851955" w:rsidRDefault="00BB4BF1" w:rsidP="00E0308D">
      <w:pPr>
        <w:pStyle w:val="Paragraphedeliste"/>
        <w:numPr>
          <w:ilvl w:val="0"/>
          <w:numId w:val="30"/>
        </w:numPr>
        <w:spacing w:line="360" w:lineRule="auto"/>
        <w:jc w:val="both"/>
        <w:rPr>
          <w:lang w:val="en-US"/>
        </w:rPr>
      </w:pPr>
      <w:bookmarkStart w:id="3714" w:name="_Ref534794246"/>
      <w:r w:rsidRPr="00D345EC">
        <w:rPr>
          <w:lang w:val="en-US"/>
        </w:rPr>
        <w:t xml:space="preserve">Gu </w:t>
      </w:r>
      <w:r w:rsidR="00D345EC" w:rsidRPr="00D345EC">
        <w:rPr>
          <w:lang w:val="en-US"/>
        </w:rPr>
        <w:t>Lili</w:t>
      </w:r>
      <w:r w:rsidR="00490068">
        <w:rPr>
          <w:lang w:val="en-US"/>
        </w:rPr>
        <w:t>,</w:t>
      </w:r>
      <w:r w:rsidR="00D345EC" w:rsidRPr="00D345EC">
        <w:rPr>
          <w:lang w:val="en-US"/>
        </w:rPr>
        <w:t xml:space="preserve"> </w:t>
      </w:r>
      <w:r w:rsidR="00490068">
        <w:rPr>
          <w:lang w:val="en-US"/>
        </w:rPr>
        <w:t>“</w:t>
      </w:r>
      <w:r w:rsidR="00D345EC" w:rsidRPr="00D345EC">
        <w:rPr>
          <w:lang w:val="en-US"/>
        </w:rPr>
        <w:t>A Review of Morton Effect: From Theory to Industrial Practice</w:t>
      </w:r>
      <w:r w:rsidR="00490068">
        <w:rPr>
          <w:lang w:val="en-US"/>
        </w:rPr>
        <w:t>”</w:t>
      </w:r>
      <w:r w:rsidR="00D345EC" w:rsidRPr="00D345EC">
        <w:rPr>
          <w:lang w:val="en-US"/>
        </w:rPr>
        <w:t xml:space="preserve">, Tribology Transactions, </w:t>
      </w:r>
      <w:r w:rsidR="00490068">
        <w:rPr>
          <w:lang w:val="en-US"/>
        </w:rPr>
        <w:t xml:space="preserve">2018, </w:t>
      </w:r>
      <w:r w:rsidR="00D345EC" w:rsidRPr="00D345EC">
        <w:rPr>
          <w:lang w:val="en-US"/>
        </w:rPr>
        <w:t>61:2, 381-391, DOI: 10.1080/10402004.2017.1333663</w:t>
      </w:r>
      <w:bookmarkEnd w:id="3714"/>
    </w:p>
    <w:p w14:paraId="3FCE7534" w14:textId="435D680D" w:rsidR="002B0F67" w:rsidRDefault="006400B9" w:rsidP="002B0F67">
      <w:pPr>
        <w:pStyle w:val="Paragraphedeliste"/>
        <w:numPr>
          <w:ilvl w:val="0"/>
          <w:numId w:val="30"/>
        </w:numPr>
        <w:spacing w:line="360" w:lineRule="auto"/>
        <w:jc w:val="both"/>
      </w:pPr>
      <w:bookmarkStart w:id="3715" w:name="_Ref535515874"/>
      <w:r w:rsidRPr="005010FC">
        <w:t xml:space="preserve">Plantegenet </w:t>
      </w:r>
      <w:r w:rsidR="002B0F67" w:rsidRPr="005010FC">
        <w:t>Thibaud</w:t>
      </w:r>
      <w:r w:rsidR="002B0F67">
        <w:t>, "</w:t>
      </w:r>
      <w:r w:rsidR="002B0F67" w:rsidRPr="005010FC">
        <w:t>Analyse théorique et expérimentale des paliers à patins oscillants usinés dans la masse</w:t>
      </w:r>
      <w:r w:rsidR="002B0F67">
        <w:t xml:space="preserve">", </w:t>
      </w:r>
      <w:r w:rsidR="002B0F67" w:rsidRPr="005010FC">
        <w:t>Projet de thèse</w:t>
      </w:r>
      <w:r w:rsidR="002B0F67">
        <w:t>, Université de Poitiers, 2019</w:t>
      </w:r>
      <w:bookmarkEnd w:id="3715"/>
    </w:p>
    <w:p w14:paraId="48AEE14B" w14:textId="0257E7B0" w:rsidR="002F13EF" w:rsidRDefault="006400B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16" w:name="_Ref533092212"/>
      <w:bookmarkEnd w:id="3708"/>
      <w:r w:rsidRPr="00613F0F">
        <w:rPr>
          <w:rFonts w:asciiTheme="minorHAnsi" w:hAnsiTheme="minorHAnsi"/>
          <w:lang w:val="en-US"/>
        </w:rPr>
        <w:t>Newkirk</w:t>
      </w:r>
      <w:r w:rsidR="00146E99">
        <w:rPr>
          <w:rFonts w:asciiTheme="minorHAnsi" w:hAnsiTheme="minorHAnsi"/>
          <w:lang w:val="en-US"/>
        </w:rPr>
        <w:t xml:space="preserve">, </w:t>
      </w:r>
      <w:r w:rsidR="002F13EF" w:rsidRPr="00613F0F">
        <w:rPr>
          <w:rFonts w:asciiTheme="minorHAnsi" w:hAnsiTheme="minorHAnsi"/>
          <w:lang w:val="en-US"/>
        </w:rPr>
        <w:t>B., "Shaft Rubbing: Relative Freedom of Rotor Shafts from Sensitiveness to Rubbing</w:t>
      </w:r>
      <w:r w:rsidR="002F13EF">
        <w:rPr>
          <w:rFonts w:asciiTheme="minorHAnsi" w:hAnsiTheme="minorHAnsi"/>
          <w:lang w:val="en-US"/>
        </w:rPr>
        <w:t xml:space="preserve"> </w:t>
      </w:r>
      <w:r w:rsidR="002F13EF" w:rsidRPr="00613F0F">
        <w:rPr>
          <w:rFonts w:asciiTheme="minorHAnsi" w:hAnsiTheme="minorHAnsi"/>
          <w:lang w:val="en-US"/>
        </w:rPr>
        <w:t>Contact When Running above Their Critical Speeds", Mechan</w:t>
      </w:r>
      <w:r w:rsidR="002F13EF">
        <w:rPr>
          <w:rFonts w:asciiTheme="minorHAnsi" w:hAnsiTheme="minorHAnsi"/>
          <w:lang w:val="en-US"/>
        </w:rPr>
        <w:t>ical Engineering, 48(8):830–832, 1926.</w:t>
      </w:r>
      <w:bookmarkEnd w:id="3716"/>
    </w:p>
    <w:p w14:paraId="5B796D3F" w14:textId="77777777" w:rsidR="001B3A28" w:rsidRPr="00595A8C" w:rsidRDefault="001B3A28" w:rsidP="001B3A2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717" w:name="_Ref534796769"/>
      <w:r w:rsidRPr="001B73DC">
        <w:rPr>
          <w:rFonts w:asciiTheme="minorHAnsi" w:hAnsiTheme="minorHAnsi"/>
          <w:lang w:val="en-US"/>
        </w:rPr>
        <w:t>Muszynska, A. (2005). Rotordynamics. Boca Raton: CRC Press.</w:t>
      </w:r>
      <w:bookmarkEnd w:id="3717"/>
    </w:p>
    <w:p w14:paraId="6C85CBDA" w14:textId="25DA1514" w:rsidR="001E7BF0" w:rsidRPr="00186667"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18" w:name="_Ref533092881"/>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A22718">
        <w:rPr>
          <w:rFonts w:asciiTheme="minorHAnsi" w:hAnsiTheme="minorHAnsi"/>
          <w:lang w:val="en-US"/>
        </w:rPr>
        <w:t>A.</w:t>
      </w:r>
      <w:r w:rsidR="001E7BF0" w:rsidRPr="00595A8C">
        <w:rPr>
          <w:rFonts w:asciiTheme="minorHAnsi" w:hAnsiTheme="minorHAnsi"/>
          <w:lang w:val="en-US"/>
        </w:rPr>
        <w:t>D.</w:t>
      </w:r>
      <w:r w:rsidR="001E7BF0" w:rsidRPr="00A22718">
        <w:rPr>
          <w:rFonts w:asciiTheme="minorHAnsi" w:hAnsiTheme="minorHAnsi"/>
          <w:lang w:val="en-US"/>
        </w:rPr>
        <w:t>, “Packing Rub Effect in Rotating Machinery,” Ph.D. thesis, RPI, Troy, NY. 1970.</w:t>
      </w:r>
      <w:bookmarkEnd w:id="3718"/>
    </w:p>
    <w:p w14:paraId="63EA66CD" w14:textId="35E86DD1" w:rsidR="001E7BF0"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19" w:name="_Ref533092883"/>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595A8C">
        <w:rPr>
          <w:rFonts w:asciiTheme="minorHAnsi" w:hAnsiTheme="minorHAnsi"/>
          <w:lang w:val="en-US"/>
        </w:rPr>
        <w:t>A</w:t>
      </w:r>
      <w:r w:rsidR="001E7BF0">
        <w:rPr>
          <w:rFonts w:asciiTheme="minorHAnsi" w:hAnsiTheme="minorHAnsi"/>
          <w:lang w:val="en-US"/>
        </w:rPr>
        <w:t>.D.</w:t>
      </w:r>
      <w:r w:rsidR="001E7BF0" w:rsidRPr="00595A8C">
        <w:rPr>
          <w:rFonts w:asciiTheme="minorHAnsi" w:hAnsiTheme="minorHAnsi"/>
          <w:lang w:val="en-US"/>
        </w:rPr>
        <w:t xml:space="preserve">, “A study of the Newkirk effect in turbomachinery”, Wear,  Volume 28, Issue 3,  1974, Pages 369-382,  ISSN 0043-1648, </w:t>
      </w:r>
      <w:r w:rsidR="001E7BF0">
        <w:rPr>
          <w:rFonts w:asciiTheme="minorHAnsi" w:hAnsiTheme="minorHAnsi"/>
          <w:lang w:val="en-US"/>
        </w:rPr>
        <w:t xml:space="preserve"> </w:t>
      </w:r>
      <w:hyperlink r:id="rId164" w:history="1">
        <w:r w:rsidR="001B73DC" w:rsidRPr="00C97A71">
          <w:rPr>
            <w:rStyle w:val="Lienhypertexte"/>
            <w:rFonts w:asciiTheme="minorHAnsi" w:hAnsiTheme="minorHAnsi"/>
            <w:lang w:val="en-US"/>
          </w:rPr>
          <w:t>https://doi.org/10.1016/0043-1648(74)90193-8</w:t>
        </w:r>
      </w:hyperlink>
      <w:r w:rsidR="001E7BF0" w:rsidRPr="00595A8C">
        <w:rPr>
          <w:rFonts w:asciiTheme="minorHAnsi" w:hAnsiTheme="minorHAnsi"/>
          <w:lang w:val="en-US"/>
        </w:rPr>
        <w:t>.</w:t>
      </w:r>
      <w:bookmarkEnd w:id="3719"/>
    </w:p>
    <w:p w14:paraId="0C2F7FE0" w14:textId="0BFACAFE" w:rsidR="00241F58" w:rsidRPr="001B3A28" w:rsidRDefault="001B73DC" w:rsidP="00CB49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1B3A28">
        <w:rPr>
          <w:rFonts w:asciiTheme="minorHAnsi" w:hAnsiTheme="minorHAnsi"/>
          <w:lang w:val="en-US"/>
        </w:rPr>
        <w:t xml:space="preserve"> </w:t>
      </w:r>
      <w:bookmarkStart w:id="3720" w:name="_Ref533093007"/>
      <w:r w:rsidR="008F6148" w:rsidRPr="001B3A28">
        <w:rPr>
          <w:rFonts w:asciiTheme="minorHAnsi" w:hAnsiTheme="minorHAnsi"/>
          <w:lang w:val="en-US"/>
        </w:rPr>
        <w:t xml:space="preserve">Kellenberger </w:t>
      </w:r>
      <w:r w:rsidR="00241F58" w:rsidRPr="001B3A28">
        <w:rPr>
          <w:rFonts w:asciiTheme="minorHAnsi" w:hAnsiTheme="minorHAnsi"/>
          <w:lang w:val="en-US"/>
        </w:rPr>
        <w:t>W., "Spiral Vibrations due to the Seal Rings in Turbogenerators Thermally Induced Interaction between Rotor and Stator," Journal of Mechanical Design, 102(1), pp. 177-184. 1980.</w:t>
      </w:r>
      <w:bookmarkEnd w:id="3720"/>
    </w:p>
    <w:p w14:paraId="08A1AB6A" w14:textId="5110D8C2" w:rsidR="00C96CBF" w:rsidRPr="00061411" w:rsidRDefault="008F6148"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21" w:name="_Ref533093642"/>
      <w:r>
        <w:rPr>
          <w:rFonts w:asciiTheme="minorHAnsi" w:hAnsiTheme="minorHAnsi"/>
          <w:lang w:val="en-US"/>
        </w:rPr>
        <w:lastRenderedPageBreak/>
        <w:t xml:space="preserve"> </w:t>
      </w:r>
      <w:r w:rsidRPr="00BA2AB0">
        <w:rPr>
          <w:rFonts w:asciiTheme="minorHAnsi" w:hAnsiTheme="minorHAnsi"/>
          <w:lang w:val="en-US"/>
        </w:rPr>
        <w:t>Schmied</w:t>
      </w:r>
      <w:r w:rsidR="00146E99">
        <w:rPr>
          <w:rFonts w:asciiTheme="minorHAnsi" w:hAnsiTheme="minorHAnsi"/>
          <w:lang w:val="en-US"/>
        </w:rPr>
        <w:t xml:space="preserve">, </w:t>
      </w:r>
      <w:r w:rsidR="00C96CBF" w:rsidRPr="00BA2AB0">
        <w:rPr>
          <w:rFonts w:asciiTheme="minorHAnsi" w:hAnsiTheme="minorHAnsi"/>
          <w:lang w:val="en-US"/>
        </w:rPr>
        <w:t>J., "Spiral Vibrations of Rotors," Proceedings of the AS</w:t>
      </w:r>
      <w:r w:rsidR="00C96CBF">
        <w:rPr>
          <w:rFonts w:asciiTheme="minorHAnsi" w:hAnsiTheme="minorHAnsi"/>
          <w:lang w:val="en-US"/>
        </w:rPr>
        <w:t>ME Design Technology Conference,</w:t>
      </w:r>
      <w:r w:rsidR="00C96CBF" w:rsidRPr="00BA2AB0">
        <w:rPr>
          <w:rFonts w:asciiTheme="minorHAnsi" w:hAnsiTheme="minorHAnsi"/>
          <w:lang w:val="en-US"/>
        </w:rPr>
        <w:t xml:space="preserve"> </w:t>
      </w:r>
      <w:r w:rsidR="00C96CBF">
        <w:rPr>
          <w:rFonts w:asciiTheme="minorHAnsi" w:hAnsiTheme="minorHAnsi"/>
          <w:lang w:val="en-US"/>
        </w:rPr>
        <w:t>1987.</w:t>
      </w:r>
      <w:bookmarkEnd w:id="3721"/>
    </w:p>
    <w:p w14:paraId="6AEE52ED" w14:textId="5EFAF535" w:rsidR="001E7BF0" w:rsidRPr="000E26DB" w:rsidRDefault="004638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22" w:name="_Ref534632381"/>
      <w:r>
        <w:rPr>
          <w:rFonts w:asciiTheme="minorHAnsi" w:hAnsiTheme="minorHAnsi"/>
          <w:lang w:val="en-US"/>
        </w:rPr>
        <w:t xml:space="preserve"> </w:t>
      </w:r>
      <w:bookmarkStart w:id="3723" w:name="_Ref536202949"/>
      <w:r w:rsidR="008F6148" w:rsidRPr="00A22718">
        <w:rPr>
          <w:rFonts w:asciiTheme="minorHAnsi" w:hAnsiTheme="minorHAnsi"/>
          <w:lang w:val="en-US"/>
        </w:rPr>
        <w:t>De Jongh</w:t>
      </w:r>
      <w:r w:rsidR="00146E99">
        <w:rPr>
          <w:rFonts w:asciiTheme="minorHAnsi" w:hAnsiTheme="minorHAnsi"/>
          <w:lang w:val="en-US"/>
        </w:rPr>
        <w:t xml:space="preserve">, </w:t>
      </w:r>
      <w:r w:rsidR="000E26DB" w:rsidRPr="00A22718">
        <w:rPr>
          <w:rFonts w:asciiTheme="minorHAnsi" w:hAnsiTheme="minorHAnsi"/>
          <w:lang w:val="en-US"/>
        </w:rPr>
        <w:t xml:space="preserve">F.M. and </w:t>
      </w:r>
      <w:r w:rsidR="008F6148" w:rsidRPr="00A22718">
        <w:rPr>
          <w:rFonts w:asciiTheme="minorHAnsi" w:hAnsiTheme="minorHAnsi"/>
          <w:lang w:val="en-US"/>
        </w:rPr>
        <w:t xml:space="preserve">Morton </w:t>
      </w:r>
      <w:r w:rsidR="000E26DB" w:rsidRPr="00A22718">
        <w:rPr>
          <w:rFonts w:asciiTheme="minorHAnsi" w:hAnsiTheme="minorHAnsi"/>
          <w:lang w:val="en-US"/>
        </w:rPr>
        <w:t>P.G., “The synchronous Instability of a Compressor Rotor Due to Bearing Journal Differential Heating”, ASME Paper No. 94-GT-35. Alson published in ASME Transactions, Journal of Engineering for Gas Turbines and Power; 118, October 1994, pp.816-824</w:t>
      </w:r>
      <w:bookmarkEnd w:id="3722"/>
      <w:bookmarkEnd w:id="3723"/>
    </w:p>
    <w:p w14:paraId="78568EF4" w14:textId="219A52B6" w:rsidR="00457440" w:rsidRDefault="00457440"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724" w:name="_Ref533090559"/>
      <w:r w:rsidR="008F6148" w:rsidRPr="0053160B">
        <w:rPr>
          <w:rFonts w:asciiTheme="minorHAnsi" w:hAnsiTheme="minorHAnsi"/>
          <w:lang w:val="en-US"/>
        </w:rPr>
        <w:t>Schmied</w:t>
      </w:r>
      <w:r w:rsidR="00830DCF">
        <w:rPr>
          <w:rFonts w:asciiTheme="minorHAnsi" w:hAnsiTheme="minorHAnsi"/>
          <w:lang w:val="en-US"/>
        </w:rPr>
        <w:t xml:space="preserve">, </w:t>
      </w:r>
      <w:r w:rsidRPr="0053160B">
        <w:rPr>
          <w:rFonts w:asciiTheme="minorHAnsi" w:hAnsiTheme="minorHAnsi"/>
          <w:lang w:val="en-US"/>
        </w:rPr>
        <w:t>J.</w:t>
      </w:r>
      <w:r w:rsidR="00830DCF">
        <w:rPr>
          <w:rFonts w:asciiTheme="minorHAnsi" w:hAnsiTheme="minorHAnsi"/>
          <w:lang w:val="en-US"/>
        </w:rPr>
        <w:t>;</w:t>
      </w:r>
      <w:r w:rsidRPr="0053160B">
        <w:rPr>
          <w:rFonts w:asciiTheme="minorHAnsi" w:hAnsiTheme="minorHAnsi"/>
          <w:lang w:val="en-US"/>
        </w:rPr>
        <w:t xml:space="preserve"> </w:t>
      </w:r>
      <w:r w:rsidR="00830DCF">
        <w:rPr>
          <w:rFonts w:asciiTheme="minorHAnsi" w:hAnsiTheme="minorHAnsi"/>
          <w:lang w:val="en-US"/>
        </w:rPr>
        <w:t xml:space="preserve">Pozivil, </w:t>
      </w:r>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and</w:t>
      </w:r>
      <w:r>
        <w:rPr>
          <w:rFonts w:asciiTheme="minorHAnsi" w:hAnsiTheme="minorHAnsi"/>
          <w:lang w:val="en-US"/>
        </w:rPr>
        <w:t xml:space="preserve"> </w:t>
      </w:r>
      <w:r w:rsidR="008F6148" w:rsidRPr="0053160B">
        <w:rPr>
          <w:rFonts w:asciiTheme="minorHAnsi" w:hAnsiTheme="minorHAnsi"/>
          <w:lang w:val="en-US"/>
        </w:rPr>
        <w:t>Walch</w:t>
      </w:r>
      <w:r w:rsidR="00830DCF">
        <w:rPr>
          <w:rFonts w:asciiTheme="minorHAnsi" w:hAnsiTheme="minorHAnsi"/>
          <w:lang w:val="en-US"/>
        </w:rPr>
        <w:t xml:space="preserve">, </w:t>
      </w:r>
      <w:r w:rsidRPr="0053160B">
        <w:rPr>
          <w:rFonts w:asciiTheme="minorHAnsi" w:hAnsiTheme="minorHAnsi"/>
          <w:lang w:val="en-US"/>
        </w:rPr>
        <w:t>J.,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3724"/>
    </w:p>
    <w:p w14:paraId="5FCB1D77" w14:textId="61CC88DB" w:rsidR="00C43C12" w:rsidRPr="00214DA2" w:rsidRDefault="00C43C12"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3725" w:name="_Ref533090865"/>
      <w:r w:rsidR="00CA30A0" w:rsidRPr="00214DA2">
        <w:rPr>
          <w:lang w:val="en-US" w:eastAsia="en-US"/>
        </w:rPr>
        <w:t>Murphy</w:t>
      </w:r>
      <w:r w:rsidR="00B9649A">
        <w:rPr>
          <w:lang w:val="en-US" w:eastAsia="en-US"/>
        </w:rPr>
        <w:t xml:space="preserve">, </w:t>
      </w:r>
      <w:r w:rsidRPr="00214DA2">
        <w:rPr>
          <w:lang w:val="en-US" w:eastAsia="en-US"/>
        </w:rPr>
        <w:t xml:space="preserve">B.T. and </w:t>
      </w:r>
      <w:r w:rsidR="00CA30A0" w:rsidRPr="00214DA2">
        <w:rPr>
          <w:lang w:val="en-US" w:eastAsia="en-US"/>
        </w:rPr>
        <w:t>Lorenz</w:t>
      </w:r>
      <w:r w:rsidR="00B9649A">
        <w:rPr>
          <w:lang w:val="en-US" w:eastAsia="en-US"/>
        </w:rPr>
        <w:t xml:space="preserve">, </w:t>
      </w:r>
      <w:r w:rsidRPr="00214DA2">
        <w:rPr>
          <w:lang w:val="en-US" w:eastAsia="en-US"/>
        </w:rPr>
        <w:t xml:space="preserve">J., </w:t>
      </w:r>
      <w:r>
        <w:rPr>
          <w:lang w:val="en-US" w:eastAsia="en-US"/>
        </w:rPr>
        <w:t>“</w:t>
      </w:r>
      <w:r w:rsidR="00B9649A" w:rsidRPr="00214DA2">
        <w:rPr>
          <w:lang w:val="en-US" w:eastAsia="en-US"/>
        </w:rPr>
        <w:t xml:space="preserve">A </w:t>
      </w:r>
      <w:r w:rsidRPr="00214DA2">
        <w:rPr>
          <w:lang w:val="en-US" w:eastAsia="en-US"/>
        </w:rPr>
        <w:t>Case Study of Morton Effect Shaft Differential Heating in a Variable-Speed Rotating Electric Machine, Proceedings of GT2011, ASME Turbo Expo, June 6-11 2011, BC, Canada</w:t>
      </w:r>
      <w:bookmarkEnd w:id="3725"/>
    </w:p>
    <w:p w14:paraId="4A8B8DE8" w14:textId="338C6740" w:rsidR="00E14FFA" w:rsidRPr="008A1AD8" w:rsidRDefault="00E14FFA" w:rsidP="00E0308D">
      <w:pPr>
        <w:pStyle w:val="Paragraphedeliste"/>
        <w:numPr>
          <w:ilvl w:val="0"/>
          <w:numId w:val="30"/>
        </w:numPr>
        <w:spacing w:line="360" w:lineRule="auto"/>
        <w:jc w:val="both"/>
        <w:rPr>
          <w:lang w:val="en-US"/>
        </w:rPr>
      </w:pPr>
      <w:bookmarkStart w:id="3726" w:name="_Ref533096146"/>
      <w:r>
        <w:rPr>
          <w:rFonts w:asciiTheme="minorHAnsi" w:hAnsiTheme="minorHAnsi"/>
          <w:lang w:val="en-US"/>
        </w:rPr>
        <w:t xml:space="preserve"> </w:t>
      </w:r>
      <w:bookmarkStart w:id="3727" w:name="_Ref535500759"/>
      <w:r w:rsidR="00CA30A0" w:rsidRPr="006E521B">
        <w:rPr>
          <w:rFonts w:asciiTheme="minorHAnsi" w:hAnsiTheme="minorHAnsi"/>
          <w:lang w:val="en-US"/>
        </w:rPr>
        <w:t>Panara</w:t>
      </w:r>
      <w:r w:rsidR="00135BFA">
        <w:rPr>
          <w:rFonts w:asciiTheme="minorHAnsi" w:hAnsiTheme="minorHAnsi"/>
          <w:lang w:val="en-US"/>
        </w:rPr>
        <w:t xml:space="preserve">, </w:t>
      </w:r>
      <w:r w:rsidRPr="006E521B">
        <w:rPr>
          <w:rFonts w:asciiTheme="minorHAnsi" w:hAnsiTheme="minorHAnsi"/>
          <w:lang w:val="en-US"/>
        </w:rPr>
        <w:t>D.</w:t>
      </w:r>
      <w:r w:rsidR="00830DCF">
        <w:rPr>
          <w:rFonts w:asciiTheme="minorHAnsi" w:hAnsiTheme="minorHAnsi"/>
          <w:lang w:val="en-US"/>
        </w:rPr>
        <w:t>;</w:t>
      </w:r>
      <w:r w:rsidRPr="006E521B">
        <w:rPr>
          <w:rFonts w:asciiTheme="minorHAnsi" w:hAnsiTheme="minorHAnsi"/>
          <w:lang w:val="en-US"/>
        </w:rPr>
        <w:t xml:space="preserve"> </w:t>
      </w:r>
      <w:r w:rsidR="00CA30A0">
        <w:rPr>
          <w:rFonts w:asciiTheme="minorHAnsi" w:hAnsiTheme="minorHAnsi"/>
          <w:lang w:val="en-US"/>
        </w:rPr>
        <w:t>Panconi</w:t>
      </w:r>
      <w:r w:rsidR="00135BFA">
        <w:rPr>
          <w:rFonts w:asciiTheme="minorHAnsi" w:hAnsiTheme="minorHAnsi"/>
          <w:lang w:val="en-US"/>
        </w:rPr>
        <w:t xml:space="preserve">, </w:t>
      </w:r>
      <w:r w:rsidRPr="006E521B">
        <w:rPr>
          <w:rFonts w:asciiTheme="minorHAnsi" w:hAnsiTheme="minorHAnsi"/>
          <w:lang w:val="en-US"/>
        </w:rPr>
        <w:t xml:space="preserve">S. and </w:t>
      </w:r>
      <w:r w:rsidR="00CA30A0" w:rsidRPr="006E521B">
        <w:rPr>
          <w:rFonts w:asciiTheme="minorHAnsi" w:hAnsiTheme="minorHAnsi"/>
          <w:lang w:val="en-US"/>
        </w:rPr>
        <w:t>Griffini</w:t>
      </w:r>
      <w:r w:rsidR="00135BFA">
        <w:rPr>
          <w:rFonts w:asciiTheme="minorHAnsi" w:hAnsiTheme="minorHAnsi"/>
          <w:lang w:val="en-US"/>
        </w:rPr>
        <w:t xml:space="preserve">, </w:t>
      </w:r>
      <w:r w:rsidRPr="006E521B">
        <w:rPr>
          <w:rFonts w:asciiTheme="minorHAnsi" w:hAnsiTheme="minorHAnsi"/>
          <w:lang w:val="en-US"/>
        </w:rPr>
        <w:t>D.,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3726"/>
      <w:bookmarkEnd w:id="3727"/>
    </w:p>
    <w:p w14:paraId="62EF0A0A" w14:textId="39CB80F5" w:rsidR="00B8779A" w:rsidRPr="00214DA2" w:rsidRDefault="00B8779A"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3728" w:name="_Ref533096184"/>
      <w:r w:rsidR="00CA30A0" w:rsidRPr="00214DA2">
        <w:rPr>
          <w:lang w:val="en-US" w:eastAsia="en-US"/>
        </w:rPr>
        <w:t>Murphy</w:t>
      </w:r>
      <w:r w:rsidR="005F7EA8">
        <w:rPr>
          <w:lang w:val="en-US" w:eastAsia="en-US"/>
        </w:rPr>
        <w:t xml:space="preserve">, </w:t>
      </w:r>
      <w:r w:rsidRPr="00214DA2">
        <w:rPr>
          <w:lang w:val="en-US" w:eastAsia="en-US"/>
        </w:rPr>
        <w:t xml:space="preserve">B.T. and </w:t>
      </w:r>
      <w:r w:rsidR="00CA30A0" w:rsidRPr="00214DA2">
        <w:rPr>
          <w:lang w:val="en-US" w:eastAsia="en-US"/>
        </w:rPr>
        <w:t>Lorenz</w:t>
      </w:r>
      <w:r w:rsidR="005F7EA8">
        <w:rPr>
          <w:lang w:val="en-US" w:eastAsia="en-US"/>
        </w:rPr>
        <w:t xml:space="preserve">, </w:t>
      </w:r>
      <w:r w:rsidRPr="00214DA2">
        <w:rPr>
          <w:lang w:val="en-US" w:eastAsia="en-US"/>
        </w:rPr>
        <w:t xml:space="preserve">J.A.,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3728"/>
    </w:p>
    <w:p w14:paraId="3BF2A0F6" w14:textId="1579D252"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729" w:name="_Ref533096262"/>
      <w:r w:rsidR="00B5742D">
        <w:rPr>
          <w:rFonts w:asciiTheme="minorHAnsi" w:hAnsiTheme="minorHAnsi"/>
          <w:lang w:val="en-US"/>
        </w:rPr>
        <w:t xml:space="preserve">Keogh, </w:t>
      </w:r>
      <w:r w:rsidRPr="0096336F">
        <w:rPr>
          <w:rFonts w:asciiTheme="minorHAnsi" w:hAnsiTheme="minorHAnsi"/>
          <w:lang w:val="en-US"/>
        </w:rPr>
        <w:t xml:space="preserve">P. and </w:t>
      </w:r>
      <w:r w:rsidR="00CA30A0" w:rsidRPr="0096336F">
        <w:rPr>
          <w:rFonts w:asciiTheme="minorHAnsi" w:hAnsiTheme="minorHAnsi"/>
          <w:lang w:val="en-US"/>
        </w:rPr>
        <w:t>Morton</w:t>
      </w:r>
      <w:r w:rsidR="00B5742D">
        <w:rPr>
          <w:rFonts w:asciiTheme="minorHAnsi" w:hAnsiTheme="minorHAnsi"/>
          <w:lang w:val="en-US"/>
        </w:rPr>
        <w:t xml:space="preserve">, </w:t>
      </w:r>
      <w:r w:rsidRPr="0096336F">
        <w:rPr>
          <w:rFonts w:asciiTheme="minorHAnsi" w:hAnsiTheme="minorHAnsi"/>
          <w:lang w:val="en-US"/>
        </w:rPr>
        <w:t>P.,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3729"/>
    </w:p>
    <w:p w14:paraId="5F5AC272" w14:textId="1E71D7C5"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730" w:name="_Ref533096446"/>
      <w:r w:rsidR="00BA703B">
        <w:rPr>
          <w:rFonts w:asciiTheme="minorHAnsi" w:hAnsiTheme="minorHAnsi"/>
          <w:lang w:val="en-US"/>
        </w:rPr>
        <w:t xml:space="preserve">Keogh, </w:t>
      </w:r>
      <w:r w:rsidRPr="008042D7">
        <w:rPr>
          <w:rFonts w:asciiTheme="minorHAnsi" w:hAnsiTheme="minorHAnsi"/>
          <w:lang w:val="en-US"/>
        </w:rPr>
        <w:t>P.</w:t>
      </w:r>
      <w:r w:rsidR="00B1182B">
        <w:rPr>
          <w:rFonts w:asciiTheme="minorHAnsi" w:hAnsiTheme="minorHAnsi"/>
          <w:lang w:val="en-US"/>
        </w:rPr>
        <w:t xml:space="preserve"> </w:t>
      </w:r>
      <w:r w:rsidRPr="008042D7">
        <w:rPr>
          <w:rFonts w:asciiTheme="minorHAnsi" w:hAnsiTheme="minorHAnsi"/>
          <w:lang w:val="en-US"/>
        </w:rPr>
        <w:t xml:space="preserve">and </w:t>
      </w:r>
      <w:r w:rsidR="00B1182B" w:rsidRPr="008042D7">
        <w:rPr>
          <w:rFonts w:asciiTheme="minorHAnsi" w:hAnsiTheme="minorHAnsi"/>
          <w:lang w:val="en-US"/>
        </w:rPr>
        <w:t>Morton</w:t>
      </w:r>
      <w:r w:rsidR="00BA703B">
        <w:rPr>
          <w:rFonts w:asciiTheme="minorHAnsi" w:hAnsiTheme="minorHAnsi"/>
          <w:lang w:val="en-US"/>
        </w:rPr>
        <w:t xml:space="preserve">, </w:t>
      </w:r>
      <w:r w:rsidRPr="008042D7">
        <w:rPr>
          <w:rFonts w:asciiTheme="minorHAnsi" w:hAnsiTheme="minorHAnsi"/>
          <w:lang w:val="en-US"/>
        </w:rPr>
        <w:t xml:space="preserve">P.,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3730"/>
    </w:p>
    <w:p w14:paraId="28882F08" w14:textId="1D7E9310" w:rsidR="0090673C" w:rsidRDefault="0090673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31" w:name="_Ref533096550"/>
      <w:r>
        <w:rPr>
          <w:rFonts w:asciiTheme="minorHAnsi" w:hAnsiTheme="minorHAnsi"/>
          <w:lang w:val="en-US"/>
        </w:rPr>
        <w:t xml:space="preserve"> </w:t>
      </w:r>
      <w:bookmarkStart w:id="3732" w:name="_Ref534635419"/>
      <w:r w:rsidR="00B1182B">
        <w:rPr>
          <w:rFonts w:asciiTheme="minorHAnsi" w:hAnsiTheme="minorHAnsi"/>
          <w:lang w:val="en-US"/>
        </w:rPr>
        <w:t>De</w:t>
      </w:r>
      <w:r w:rsidR="00BA703B">
        <w:rPr>
          <w:rFonts w:asciiTheme="minorHAnsi" w:hAnsiTheme="minorHAnsi"/>
          <w:lang w:val="en-US"/>
        </w:rPr>
        <w:t xml:space="preserve"> Jongh, </w:t>
      </w:r>
      <w:r w:rsidRPr="00333B7C">
        <w:rPr>
          <w:rFonts w:asciiTheme="minorHAnsi" w:hAnsiTheme="minorHAnsi"/>
          <w:lang w:val="en-US"/>
        </w:rPr>
        <w:t>F.</w:t>
      </w:r>
      <w:r>
        <w:rPr>
          <w:rFonts w:asciiTheme="minorHAnsi" w:hAnsiTheme="minorHAnsi"/>
          <w:lang w:val="en-US"/>
        </w:rPr>
        <w:t xml:space="preserve"> </w:t>
      </w:r>
      <w:r w:rsidRPr="00333B7C">
        <w:rPr>
          <w:rFonts w:asciiTheme="minorHAnsi" w:hAnsiTheme="minorHAnsi"/>
          <w:lang w:val="en-US"/>
        </w:rPr>
        <w:t xml:space="preserve">and </w:t>
      </w:r>
      <w:r w:rsidR="00B1182B">
        <w:rPr>
          <w:rFonts w:asciiTheme="minorHAnsi" w:hAnsiTheme="minorHAnsi"/>
          <w:lang w:val="en-US"/>
        </w:rPr>
        <w:t>Van Der Hoeven</w:t>
      </w:r>
      <w:r w:rsidR="00B1182B" w:rsidRPr="00333B7C">
        <w:rPr>
          <w:rFonts w:asciiTheme="minorHAnsi" w:hAnsiTheme="minorHAnsi"/>
          <w:lang w:val="en-US"/>
        </w:rPr>
        <w:t xml:space="preserve"> </w:t>
      </w:r>
      <w:r w:rsidRPr="00333B7C">
        <w:rPr>
          <w:rFonts w:asciiTheme="minorHAnsi" w:hAnsiTheme="minorHAnsi"/>
          <w:lang w:val="en-US"/>
        </w:rPr>
        <w:t>P.</w:t>
      </w:r>
      <w:proofErr w:type="gramStart"/>
      <w:r>
        <w:rPr>
          <w:rFonts w:asciiTheme="minorHAnsi" w:hAnsiTheme="minorHAnsi"/>
          <w:lang w:val="en-US"/>
        </w:rPr>
        <w:t>,</w:t>
      </w:r>
      <w:r w:rsidRPr="00333B7C">
        <w:rPr>
          <w:rFonts w:asciiTheme="minorHAnsi" w:hAnsiTheme="minorHAnsi"/>
          <w:lang w:val="en-US"/>
        </w:rPr>
        <w:t>“</w:t>
      </w:r>
      <w:proofErr w:type="gramEnd"/>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3731"/>
      <w:bookmarkEnd w:id="3732"/>
    </w:p>
    <w:p w14:paraId="15DE588A" w14:textId="25091411" w:rsidR="007652C5" w:rsidRPr="007652C5" w:rsidRDefault="00224399" w:rsidP="007652C5">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Balbahadur</w:t>
      </w:r>
      <w:r w:rsidR="00285601">
        <w:rPr>
          <w:rFonts w:asciiTheme="minorHAnsi" w:hAnsiTheme="minorHAnsi"/>
          <w:lang w:val="en-US"/>
        </w:rPr>
        <w:t>,</w:t>
      </w:r>
      <w:r w:rsidRPr="00A22718">
        <w:rPr>
          <w:rFonts w:asciiTheme="minorHAnsi" w:hAnsiTheme="minorHAnsi"/>
          <w:lang w:val="en-US"/>
        </w:rPr>
        <w:t xml:space="preserve"> </w:t>
      </w:r>
      <w:r w:rsidR="007652C5" w:rsidRPr="00A22718">
        <w:rPr>
          <w:rFonts w:asciiTheme="minorHAnsi" w:hAnsiTheme="minorHAnsi"/>
          <w:lang w:val="en-US"/>
        </w:rPr>
        <w:t>A.C., 'A Thermoelastohydrodynamic Model of the Morton Effect Operating in Overhung Rotors Supported by Plain or Tilting Pad Journal Bearings', PhD Thesis, Virginia Polytechnic Institute and University, 2001.</w:t>
      </w:r>
    </w:p>
    <w:p w14:paraId="6FB66926" w14:textId="3F6A0BD1" w:rsidR="00E46B7B" w:rsidRPr="00A22718" w:rsidRDefault="00A4253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33" w:name="_Ref533096804"/>
      <w:r>
        <w:rPr>
          <w:rFonts w:asciiTheme="minorHAnsi" w:hAnsiTheme="minorHAnsi"/>
          <w:lang w:val="en-US"/>
        </w:rPr>
        <w:t xml:space="preserve"> </w:t>
      </w:r>
      <w:r w:rsidR="00285601">
        <w:rPr>
          <w:rFonts w:asciiTheme="minorHAnsi" w:hAnsiTheme="minorHAnsi"/>
          <w:lang w:val="en-US"/>
        </w:rPr>
        <w:t xml:space="preserve">Balbahadur, </w:t>
      </w:r>
      <w:r w:rsidR="00E46B7B">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sidR="00E46B7B">
        <w:rPr>
          <w:rFonts w:asciiTheme="minorHAnsi" w:hAnsiTheme="minorHAnsi"/>
          <w:lang w:val="en-US"/>
        </w:rPr>
        <w:t>G</w:t>
      </w:r>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3733"/>
    </w:p>
    <w:p w14:paraId="004A5B58" w14:textId="3B912B63" w:rsidR="00580354" w:rsidRPr="00A22718" w:rsidRDefault="0058035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34" w:name="_Ref533096918"/>
      <w:r>
        <w:rPr>
          <w:rFonts w:asciiTheme="minorHAnsi" w:hAnsiTheme="minorHAnsi"/>
          <w:lang w:val="en-US"/>
        </w:rPr>
        <w:t xml:space="preserve"> </w:t>
      </w:r>
      <w:bookmarkStart w:id="3735" w:name="_Ref536202736"/>
      <w:r w:rsidR="00285601">
        <w:rPr>
          <w:rFonts w:asciiTheme="minorHAnsi" w:hAnsiTheme="minorHAnsi"/>
          <w:lang w:val="en-US"/>
        </w:rPr>
        <w:t xml:space="preserve">Balbahadur, </w:t>
      </w:r>
      <w:r w:rsidRPr="00A22718">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Pr>
          <w:rFonts w:asciiTheme="minorHAnsi" w:hAnsiTheme="minorHAnsi"/>
          <w:lang w:val="en-US"/>
        </w:rPr>
        <w:t>G</w:t>
      </w:r>
      <w:r w:rsidRPr="00A22718">
        <w:rPr>
          <w:rFonts w:asciiTheme="minorHAnsi" w:hAnsiTheme="minorHAnsi"/>
          <w:lang w:val="en-US"/>
        </w:rPr>
        <w:t>., “Part II-Case Studies for a Synchronous Thermal instability operating in Overhung Rotors”, International Journal of Rotating Machinery, vol. 10, pp.447-487, 2004</w:t>
      </w:r>
      <w:bookmarkEnd w:id="3734"/>
      <w:bookmarkEnd w:id="3735"/>
    </w:p>
    <w:p w14:paraId="2245522D" w14:textId="735C46D4" w:rsidR="0023102A"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36" w:name="_Ref533097388"/>
      <w:r>
        <w:rPr>
          <w:rFonts w:asciiTheme="minorHAnsi" w:hAnsiTheme="minorHAnsi"/>
          <w:lang w:val="en-US"/>
        </w:rPr>
        <w:lastRenderedPageBreak/>
        <w:t xml:space="preserve"> </w:t>
      </w:r>
      <w:r w:rsidR="00426D1B">
        <w:rPr>
          <w:rFonts w:asciiTheme="minorHAnsi" w:hAnsiTheme="minorHAnsi"/>
          <w:lang w:val="en-US"/>
        </w:rPr>
        <w:t xml:space="preserve">Lee,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 xml:space="preserve">and </w:t>
      </w:r>
      <w:r w:rsidR="00271F00" w:rsidRPr="00A22718">
        <w:rPr>
          <w:rFonts w:asciiTheme="minorHAnsi" w:hAnsiTheme="minorHAnsi"/>
          <w:lang w:val="en-US"/>
        </w:rPr>
        <w:t>Palazzolo</w:t>
      </w:r>
      <w:r w:rsidR="00426D1B">
        <w:rPr>
          <w:rFonts w:asciiTheme="minorHAnsi" w:hAnsiTheme="minorHAnsi"/>
          <w:lang w:val="en-US"/>
        </w:rPr>
        <w:t xml:space="preserve">, </w:t>
      </w:r>
      <w:r w:rsidR="0023102A" w:rsidRPr="00A22718">
        <w:rPr>
          <w:rFonts w:asciiTheme="minorHAnsi" w:hAnsiTheme="minorHAnsi"/>
          <w:lang w:val="en-US"/>
        </w:rPr>
        <w:t>A., “Morton Effect Cyclic Vibration Amplitude Determination for Tilt Pad Bearing Supported Machinery,” Journal of Tribology-Transactions of the ASME, vol.135, Jan 2013</w:t>
      </w:r>
      <w:bookmarkEnd w:id="3736"/>
    </w:p>
    <w:p w14:paraId="24E19F29" w14:textId="7E21DD78" w:rsidR="00755900"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37" w:name="_Ref533097470"/>
      <w:r>
        <w:rPr>
          <w:rFonts w:asciiTheme="minorHAnsi" w:hAnsiTheme="minorHAnsi"/>
          <w:lang w:val="en-US"/>
        </w:rPr>
        <w:t xml:space="preserve"> </w:t>
      </w:r>
      <w:r w:rsidR="00426D1B">
        <w:rPr>
          <w:rFonts w:asciiTheme="minorHAnsi" w:hAnsiTheme="minorHAnsi"/>
          <w:lang w:val="en-US"/>
        </w:rPr>
        <w:t xml:space="preserve">Gomiciaga, </w:t>
      </w:r>
      <w:r w:rsidR="00755900" w:rsidRPr="00A22718">
        <w:rPr>
          <w:rFonts w:asciiTheme="minorHAnsi" w:hAnsiTheme="minorHAnsi"/>
          <w:lang w:val="en-US"/>
        </w:rPr>
        <w:t xml:space="preserve">R. and </w:t>
      </w:r>
      <w:r w:rsidR="004B5A24" w:rsidRPr="00A22718">
        <w:rPr>
          <w:rFonts w:asciiTheme="minorHAnsi" w:hAnsiTheme="minorHAnsi"/>
          <w:lang w:val="en-US"/>
        </w:rPr>
        <w:t>Koegh</w:t>
      </w:r>
      <w:r w:rsidR="00426D1B">
        <w:rPr>
          <w:rFonts w:asciiTheme="minorHAnsi" w:hAnsiTheme="minorHAnsi"/>
          <w:lang w:val="en-US"/>
        </w:rPr>
        <w:t xml:space="preserve">, </w:t>
      </w:r>
      <w:r w:rsidR="00755900" w:rsidRPr="00A22718">
        <w:rPr>
          <w:rFonts w:asciiTheme="minorHAnsi" w:hAnsiTheme="minorHAnsi"/>
          <w:lang w:val="en-US"/>
        </w:rPr>
        <w:t>P.S., “ Orbit Inducced Journal Temperature Variation in Hydrodynamic Bearings,” ASME Journal of Tribology , 121, pp.77-84, 1999</w:t>
      </w:r>
      <w:bookmarkEnd w:id="3737"/>
    </w:p>
    <w:p w14:paraId="586E52D3" w14:textId="2E85496A"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738" w:name="_Ref533097655"/>
      <w:r w:rsidR="00426D1B">
        <w:rPr>
          <w:rFonts w:asciiTheme="minorHAnsi" w:hAnsiTheme="minorHAnsi"/>
          <w:lang w:val="en-US"/>
        </w:rPr>
        <w:t xml:space="preserve">Suh,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and</w:t>
      </w:r>
      <w:r w:rsidR="004B5A24">
        <w:rPr>
          <w:rFonts w:asciiTheme="minorHAnsi" w:hAnsiTheme="minorHAnsi"/>
          <w:lang w:val="en-US"/>
        </w:rPr>
        <w:t xml:space="preserve"> </w:t>
      </w:r>
      <w:r w:rsidR="004B5A24" w:rsidRPr="00A22718">
        <w:rPr>
          <w:rFonts w:asciiTheme="minorHAnsi" w:hAnsiTheme="minorHAnsi"/>
          <w:lang w:val="en-US"/>
        </w:rPr>
        <w:t>Palazzolo</w:t>
      </w:r>
      <w:r w:rsidR="00426D1B">
        <w:rPr>
          <w:rFonts w:asciiTheme="minorHAnsi" w:hAnsiTheme="minorHAnsi"/>
          <w:lang w:val="en-US"/>
        </w:rPr>
        <w:t xml:space="preserve">, </w:t>
      </w:r>
      <w:r w:rsidRPr="00A22718">
        <w:rPr>
          <w:rFonts w:asciiTheme="minorHAnsi" w:hAnsiTheme="minorHAnsi"/>
          <w:lang w:val="en-US"/>
        </w:rPr>
        <w:t>A., “Thr</w:t>
      </w:r>
      <w:r w:rsidR="00E80E4B">
        <w:rPr>
          <w:rFonts w:asciiTheme="minorHAnsi" w:hAnsiTheme="minorHAnsi"/>
          <w:lang w:val="en-US"/>
        </w:rPr>
        <w:t>e</w:t>
      </w:r>
      <w:r w:rsidRPr="00A22718">
        <w:rPr>
          <w:rFonts w:asciiTheme="minorHAnsi" w:hAnsiTheme="minorHAnsi"/>
          <w:lang w:val="en-US"/>
        </w:rPr>
        <w:t>e-Dimensional THD Morton Effect Simulation Part I: Theoretical Model,” Journal of Tribology-Transactions of the ASME, vol.136(3), Apr 2014</w:t>
      </w:r>
      <w:bookmarkEnd w:id="3738"/>
    </w:p>
    <w:p w14:paraId="516562EC" w14:textId="324A9F5F" w:rsidR="00753FE6" w:rsidRDefault="00C86AF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39" w:name="_Ref534635218"/>
      <w:r>
        <w:rPr>
          <w:rFonts w:asciiTheme="minorHAnsi" w:hAnsiTheme="minorHAnsi"/>
          <w:lang w:val="en-US"/>
        </w:rPr>
        <w:t xml:space="preserve"> </w:t>
      </w:r>
      <w:bookmarkStart w:id="3740" w:name="_Ref536202526"/>
      <w:r w:rsidR="001D5797" w:rsidRPr="00476601">
        <w:rPr>
          <w:rFonts w:asciiTheme="minorHAnsi" w:hAnsiTheme="minorHAnsi"/>
          <w:lang w:val="en-US"/>
        </w:rPr>
        <w:t>Tong</w:t>
      </w:r>
      <w:r w:rsidR="00426D1B">
        <w:rPr>
          <w:rFonts w:asciiTheme="minorHAnsi" w:hAnsiTheme="minorHAnsi"/>
          <w:lang w:val="en-US"/>
        </w:rPr>
        <w:t xml:space="preserve">, </w:t>
      </w:r>
      <w:r w:rsidR="00753FE6" w:rsidRPr="00476601">
        <w:rPr>
          <w:rFonts w:asciiTheme="minorHAnsi" w:hAnsiTheme="minorHAnsi"/>
          <w:lang w:val="en-US"/>
        </w:rPr>
        <w:t>X.</w:t>
      </w:r>
      <w:r w:rsidR="00426D1B">
        <w:rPr>
          <w:rFonts w:asciiTheme="minorHAnsi" w:hAnsiTheme="minorHAnsi"/>
          <w:lang w:val="en-US"/>
        </w:rPr>
        <w:t>;</w:t>
      </w:r>
      <w:r w:rsidR="001D5797">
        <w:rPr>
          <w:rFonts w:asciiTheme="minorHAnsi" w:hAnsiTheme="minorHAnsi"/>
          <w:lang w:val="en-US"/>
        </w:rPr>
        <w:t xml:space="preserve"> </w:t>
      </w:r>
      <w:r w:rsidR="001D5797" w:rsidRPr="00476601">
        <w:rPr>
          <w:rFonts w:asciiTheme="minorHAnsi" w:hAnsiTheme="minorHAnsi"/>
          <w:lang w:val="en-US"/>
        </w:rPr>
        <w:t>Palazzolo</w:t>
      </w:r>
      <w:r w:rsidR="00426D1B">
        <w:rPr>
          <w:rFonts w:asciiTheme="minorHAnsi" w:hAnsiTheme="minorHAnsi"/>
          <w:lang w:val="en-US"/>
        </w:rPr>
        <w:t xml:space="preserve">, </w:t>
      </w:r>
      <w:r w:rsidR="00753FE6" w:rsidRPr="00476601">
        <w:rPr>
          <w:rFonts w:asciiTheme="minorHAnsi" w:hAnsiTheme="minorHAnsi"/>
          <w:lang w:val="en-US"/>
        </w:rPr>
        <w:t xml:space="preserve">A. and J. Suh, "Rotordynamic Morton Effect Simulation </w:t>
      </w:r>
      <w:proofErr w:type="gramStart"/>
      <w:r w:rsidR="00753FE6" w:rsidRPr="00476601">
        <w:rPr>
          <w:rFonts w:asciiTheme="minorHAnsi" w:hAnsiTheme="minorHAnsi"/>
          <w:lang w:val="en-US"/>
        </w:rPr>
        <w:t>With</w:t>
      </w:r>
      <w:proofErr w:type="gramEnd"/>
      <w:r w:rsidR="00753FE6" w:rsidRPr="00476601">
        <w:rPr>
          <w:rFonts w:asciiTheme="minorHAnsi" w:hAnsiTheme="minorHAnsi"/>
          <w:lang w:val="en-US"/>
        </w:rPr>
        <w:t xml:space="preserve"> Transient,</w:t>
      </w:r>
      <w:r w:rsidR="00753FE6">
        <w:rPr>
          <w:rFonts w:asciiTheme="minorHAnsi" w:hAnsiTheme="minorHAnsi"/>
          <w:lang w:val="en-US"/>
        </w:rPr>
        <w:t xml:space="preserve"> </w:t>
      </w:r>
      <w:r w:rsidR="00753FE6" w:rsidRPr="00476601">
        <w:rPr>
          <w:rFonts w:asciiTheme="minorHAnsi" w:hAnsiTheme="minorHAnsi"/>
          <w:lang w:val="en-US"/>
        </w:rPr>
        <w:t>Thermal Shaft Bow," ASME J. Tribol., 138(3), p. 031705</w:t>
      </w:r>
      <w:r w:rsidR="00753FE6">
        <w:rPr>
          <w:rFonts w:asciiTheme="minorHAnsi" w:hAnsiTheme="minorHAnsi"/>
          <w:lang w:val="en-US"/>
        </w:rPr>
        <w:t>, 2016.</w:t>
      </w:r>
      <w:bookmarkEnd w:id="3739"/>
      <w:bookmarkEnd w:id="3740"/>
    </w:p>
    <w:p w14:paraId="6AE5835D" w14:textId="1D1C4C31" w:rsidR="00786CAF" w:rsidRDefault="0016305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41" w:name="_Ref533097860"/>
      <w:r>
        <w:rPr>
          <w:rFonts w:asciiTheme="minorHAnsi" w:hAnsiTheme="minorHAnsi"/>
          <w:lang w:val="en-US"/>
        </w:rPr>
        <w:t xml:space="preserve"> </w:t>
      </w:r>
      <w:r w:rsidR="00F23FEC" w:rsidRPr="00A06579">
        <w:rPr>
          <w:rFonts w:asciiTheme="minorHAnsi" w:hAnsiTheme="minorHAnsi"/>
          <w:lang w:val="en-US"/>
        </w:rPr>
        <w:t>Guo</w:t>
      </w:r>
      <w:r w:rsidR="00426D1B">
        <w:rPr>
          <w:rFonts w:asciiTheme="minorHAnsi" w:hAnsiTheme="minorHAnsi"/>
          <w:lang w:val="en-US"/>
        </w:rPr>
        <w:t xml:space="preserve">, </w:t>
      </w:r>
      <w:r w:rsidR="00786CAF" w:rsidRPr="00A06579">
        <w:rPr>
          <w:rFonts w:asciiTheme="minorHAnsi" w:hAnsiTheme="minorHAnsi"/>
          <w:lang w:val="en-US"/>
        </w:rPr>
        <w:t xml:space="preserve">Z., </w:t>
      </w:r>
      <w:proofErr w:type="gramStart"/>
      <w:r w:rsidR="00786CAF" w:rsidRPr="00A06579">
        <w:rPr>
          <w:rFonts w:asciiTheme="minorHAnsi" w:hAnsiTheme="minorHAnsi"/>
          <w:lang w:val="en-US"/>
        </w:rPr>
        <w:t>et</w:t>
      </w:r>
      <w:proofErr w:type="gramEnd"/>
      <w:r w:rsidR="00786CAF" w:rsidRPr="00A06579">
        <w:rPr>
          <w:rFonts w:asciiTheme="minorHAnsi" w:hAnsiTheme="minorHAnsi"/>
          <w:lang w:val="en-US"/>
        </w:rPr>
        <w:t xml:space="preserve"> </w:t>
      </w:r>
      <w:r w:rsidR="00F23FEC" w:rsidRPr="00A06579">
        <w:rPr>
          <w:rFonts w:asciiTheme="minorHAnsi" w:hAnsiTheme="minorHAnsi"/>
          <w:lang w:val="en-US"/>
        </w:rPr>
        <w:t>Kirk</w:t>
      </w:r>
      <w:r w:rsidR="00426D1B">
        <w:rPr>
          <w:rFonts w:asciiTheme="minorHAnsi" w:hAnsiTheme="minorHAnsi"/>
          <w:lang w:val="en-US"/>
        </w:rPr>
        <w:t xml:space="preserve">, </w:t>
      </w:r>
      <w:r w:rsidR="00786CAF" w:rsidRPr="00A06579">
        <w:rPr>
          <w:rFonts w:asciiTheme="minorHAnsi" w:hAnsiTheme="minorHAnsi"/>
          <w:lang w:val="en-US"/>
        </w:rPr>
        <w:t>G.,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 xml:space="preserve">Systems—Part I: Mechanism Study," J. Vib. </w:t>
      </w:r>
      <w:proofErr w:type="gramStart"/>
      <w:r w:rsidR="00786CAF" w:rsidRPr="00A06579">
        <w:rPr>
          <w:rFonts w:asciiTheme="minorHAnsi" w:hAnsiTheme="minorHAnsi"/>
          <w:lang w:val="en-US"/>
        </w:rPr>
        <w:t>Acoust.,</w:t>
      </w:r>
      <w:proofErr w:type="gramEnd"/>
      <w:r w:rsidR="00786CAF" w:rsidRPr="00A06579">
        <w:rPr>
          <w:rFonts w:asciiTheme="minorHAnsi" w:hAnsiTheme="minorHAnsi"/>
          <w:lang w:val="en-US"/>
        </w:rPr>
        <w:t xml:space="preserve">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3741"/>
    </w:p>
    <w:p w14:paraId="2F7EF3E4" w14:textId="325EC68B" w:rsidR="006D2B12" w:rsidRDefault="006D2B12"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42" w:name="_Ref533115138"/>
      <w:bookmarkStart w:id="3743" w:name="_Ref533117135"/>
      <w:r>
        <w:rPr>
          <w:rFonts w:asciiTheme="minorHAnsi" w:hAnsiTheme="minorHAnsi"/>
          <w:lang w:val="en-US"/>
        </w:rPr>
        <w:t xml:space="preserve"> </w:t>
      </w:r>
      <w:r w:rsidR="00426D1B">
        <w:rPr>
          <w:rFonts w:asciiTheme="minorHAnsi" w:hAnsiTheme="minorHAnsi"/>
          <w:lang w:val="en-US"/>
        </w:rPr>
        <w:t xml:space="preserve">Grigor’ev, </w:t>
      </w:r>
      <w:r w:rsidRPr="0015161B">
        <w:rPr>
          <w:rFonts w:asciiTheme="minorHAnsi" w:hAnsiTheme="minorHAnsi"/>
          <w:lang w:val="en-US"/>
        </w:rPr>
        <w:t xml:space="preserve">B.S., </w:t>
      </w:r>
      <w:r w:rsidR="00F23FEC" w:rsidRPr="0015161B">
        <w:rPr>
          <w:rFonts w:asciiTheme="minorHAnsi" w:hAnsiTheme="minorHAnsi"/>
          <w:lang w:val="en-US"/>
        </w:rPr>
        <w:t>Fedorov</w:t>
      </w:r>
      <w:r w:rsidR="00426D1B">
        <w:rPr>
          <w:rFonts w:asciiTheme="minorHAnsi" w:hAnsiTheme="minorHAnsi"/>
          <w:lang w:val="en-US"/>
        </w:rPr>
        <w:t xml:space="preserve">, </w:t>
      </w:r>
      <w:r w:rsidRPr="0015161B">
        <w:rPr>
          <w:rFonts w:asciiTheme="minorHAnsi" w:hAnsiTheme="minorHAnsi"/>
          <w:lang w:val="en-US"/>
        </w:rPr>
        <w:t xml:space="preserve">A.E., and </w:t>
      </w:r>
      <w:r w:rsidR="00F23FEC" w:rsidRPr="0015161B">
        <w:rPr>
          <w:rFonts w:asciiTheme="minorHAnsi" w:hAnsiTheme="minorHAnsi"/>
          <w:lang w:val="en-US"/>
        </w:rPr>
        <w:t>Schmied</w:t>
      </w:r>
      <w:r w:rsidR="00426D1B">
        <w:rPr>
          <w:rFonts w:asciiTheme="minorHAnsi" w:hAnsiTheme="minorHAnsi"/>
          <w:lang w:val="en-US"/>
        </w:rPr>
        <w:t xml:space="preserve">, </w:t>
      </w:r>
      <w:r w:rsidRPr="0015161B">
        <w:rPr>
          <w:rFonts w:asciiTheme="minorHAnsi" w:hAnsiTheme="minorHAnsi"/>
          <w:lang w:val="en-US"/>
        </w:rPr>
        <w:t>J., "New Mathematical Model for the Morton Effect Based on the THD Analysis," Proc. 9th IFToMM Int. Conf. on Rotor Dynami</w:t>
      </w:r>
      <w:r>
        <w:rPr>
          <w:rFonts w:asciiTheme="minorHAnsi" w:hAnsiTheme="minorHAnsi"/>
          <w:lang w:val="en-US"/>
        </w:rPr>
        <w:t>cs, Milan, Italy, pp. 2243-2253, 2015.</w:t>
      </w:r>
      <w:bookmarkEnd w:id="3742"/>
      <w:bookmarkEnd w:id="3743"/>
    </w:p>
    <w:p w14:paraId="5DF0CFC4" w14:textId="49D75779" w:rsidR="006A4449" w:rsidRPr="005F2035" w:rsidRDefault="006A4449" w:rsidP="006A4449">
      <w:pPr>
        <w:pStyle w:val="Paragraphedeliste"/>
        <w:numPr>
          <w:ilvl w:val="0"/>
          <w:numId w:val="30"/>
        </w:numPr>
        <w:spacing w:line="360" w:lineRule="auto"/>
        <w:jc w:val="both"/>
      </w:pPr>
      <w:bookmarkStart w:id="3744" w:name="_Ref536740990"/>
      <w:r>
        <w:rPr>
          <w:rFonts w:asciiTheme="minorHAnsi" w:hAnsiTheme="minorHAnsi"/>
        </w:rPr>
        <w:t xml:space="preserve"> </w:t>
      </w:r>
      <w:r w:rsidRPr="00992D10">
        <w:rPr>
          <w:rFonts w:asciiTheme="minorHAnsi" w:hAnsiTheme="minorHAnsi"/>
        </w:rPr>
        <w:t xml:space="preserve">Célia Giraudeau. Influence des discontinuités géométriques sur les performances des paliers en régime thermoélastohydrodynamique (TEHD) [En ligne]. </w:t>
      </w:r>
      <w:r w:rsidRPr="005F2035">
        <w:rPr>
          <w:rFonts w:asciiTheme="minorHAnsi" w:hAnsiTheme="minorHAnsi"/>
          <w:lang w:val="en-US"/>
        </w:rPr>
        <w:t xml:space="preserve">Thèse Génie mécanique. </w:t>
      </w:r>
      <w:proofErr w:type="gramStart"/>
      <w:r w:rsidRPr="005F2035">
        <w:rPr>
          <w:rFonts w:asciiTheme="minorHAnsi" w:hAnsiTheme="minorHAnsi"/>
          <w:lang w:val="en-US"/>
        </w:rPr>
        <w:t>Poitiers :</w:t>
      </w:r>
      <w:proofErr w:type="gramEnd"/>
      <w:r w:rsidRPr="005F2035">
        <w:rPr>
          <w:rFonts w:asciiTheme="minorHAnsi" w:hAnsiTheme="minorHAnsi"/>
          <w:lang w:val="en-US"/>
        </w:rPr>
        <w:t xml:space="preserve"> Université de Poitiers, 2016. Disponible sur Internet</w:t>
      </w:r>
      <w:bookmarkEnd w:id="3744"/>
    </w:p>
    <w:p w14:paraId="76AEF554" w14:textId="48B0F675" w:rsidR="00610D7E" w:rsidRPr="0045623E" w:rsidRDefault="00962F11" w:rsidP="00610D7E">
      <w:pPr>
        <w:pStyle w:val="Paragraphedeliste"/>
        <w:numPr>
          <w:ilvl w:val="0"/>
          <w:numId w:val="30"/>
        </w:numPr>
        <w:spacing w:line="360" w:lineRule="auto"/>
        <w:jc w:val="both"/>
        <w:rPr>
          <w:lang w:val="en-US"/>
        </w:rPr>
      </w:pPr>
      <w:bookmarkStart w:id="3745" w:name="_Ref528660528"/>
      <w:bookmarkStart w:id="3746" w:name="_Ref534808738"/>
      <w:r>
        <w:rPr>
          <w:lang w:val="en-US"/>
        </w:rPr>
        <w:t xml:space="preserve"> </w:t>
      </w:r>
      <w:r w:rsidR="00610D7E" w:rsidRPr="005F2035">
        <w:rPr>
          <w:lang w:val="en-US"/>
        </w:rPr>
        <w:t xml:space="preserve">Zhang, S.; Hassini, M.-A.; Arghir, M. Accuracy and Grid Convergence of the Numerical Solution of the Energy Equation in Fluid Film Lubrication: Application to the 1D Slider. </w:t>
      </w:r>
      <w:r w:rsidR="00610D7E" w:rsidRPr="0045623E">
        <w:rPr>
          <w:lang w:val="en-US"/>
        </w:rPr>
        <w:t>Lubricants 2018, 6, 95.</w:t>
      </w:r>
      <w:bookmarkEnd w:id="3745"/>
      <w:bookmarkEnd w:id="3746"/>
      <w:r w:rsidR="00610D7E" w:rsidRPr="0045623E">
        <w:rPr>
          <w:lang w:val="en-US"/>
        </w:rPr>
        <w:t xml:space="preserve"> </w:t>
      </w:r>
    </w:p>
    <w:p w14:paraId="2BBFFAC3" w14:textId="32BE73AA" w:rsidR="00AE0E1B" w:rsidRDefault="00AE0E1B" w:rsidP="00AE0E1B">
      <w:pPr>
        <w:pStyle w:val="Paragraphedeliste"/>
        <w:numPr>
          <w:ilvl w:val="0"/>
          <w:numId w:val="30"/>
        </w:numPr>
        <w:spacing w:line="360" w:lineRule="auto"/>
        <w:jc w:val="both"/>
        <w:rPr>
          <w:lang w:val="en-US"/>
        </w:rPr>
      </w:pPr>
      <w:r>
        <w:rPr>
          <w:rFonts w:asciiTheme="minorHAnsi" w:hAnsiTheme="minorHAnsi"/>
          <w:lang w:val="en-US"/>
        </w:rPr>
        <w:t xml:space="preserve"> </w:t>
      </w:r>
      <w:bookmarkStart w:id="3747" w:name="_Ref526263891"/>
      <w:r w:rsidR="00B31A41">
        <w:rPr>
          <w:lang w:val="en-US"/>
        </w:rPr>
        <w:t xml:space="preserve">Feng, </w:t>
      </w:r>
      <w:r w:rsidR="00426D1B">
        <w:rPr>
          <w:lang w:val="en-US"/>
        </w:rPr>
        <w:t>K</w:t>
      </w:r>
      <w:r w:rsidR="000C1E8D">
        <w:rPr>
          <w:lang w:val="en-US"/>
        </w:rPr>
        <w:t>.</w:t>
      </w:r>
      <w:r w:rsidR="00426D1B">
        <w:rPr>
          <w:lang w:val="en-US"/>
        </w:rPr>
        <w:t xml:space="preserve"> and</w:t>
      </w:r>
      <w:r w:rsidR="00B31A41">
        <w:rPr>
          <w:lang w:val="en-US"/>
        </w:rPr>
        <w:t xml:space="preserve"> Kaneko,</w:t>
      </w:r>
      <w:r w:rsidRPr="005B219A">
        <w:rPr>
          <w:lang w:val="en-US"/>
        </w:rPr>
        <w:t>S. “Thermohydrodynamic study of multiwound foil bearing using Lobatto point quadr</w:t>
      </w:r>
      <w:r w:rsidRPr="007523CD">
        <w:rPr>
          <w:lang w:val="en-US"/>
        </w:rPr>
        <w:t>ature”, ASME Journal of Tribology, Vol.131, April 2009</w:t>
      </w:r>
      <w:bookmarkEnd w:id="3747"/>
    </w:p>
    <w:p w14:paraId="7F03D491" w14:textId="38DB6578" w:rsidR="00AE0E1B" w:rsidRDefault="00AE0E1B" w:rsidP="00AE0E1B">
      <w:pPr>
        <w:pStyle w:val="Paragraphedeliste"/>
        <w:numPr>
          <w:ilvl w:val="0"/>
          <w:numId w:val="30"/>
        </w:numPr>
        <w:spacing w:line="360" w:lineRule="auto"/>
        <w:jc w:val="both"/>
        <w:rPr>
          <w:lang w:val="en-US"/>
        </w:rPr>
      </w:pPr>
      <w:bookmarkStart w:id="3748" w:name="_Ref526263911"/>
      <w:r>
        <w:rPr>
          <w:lang w:val="en-US"/>
        </w:rPr>
        <w:t xml:space="preserve"> </w:t>
      </w:r>
      <w:bookmarkStart w:id="3749" w:name="_Ref536784853"/>
      <w:r w:rsidR="00B31A41">
        <w:rPr>
          <w:lang w:val="en-US"/>
        </w:rPr>
        <w:t xml:space="preserve">Woloszynski, T; Podsiadlo, P; Stachowiak, </w:t>
      </w:r>
      <w:r w:rsidRPr="002222AB">
        <w:rPr>
          <w:lang w:val="en-US"/>
        </w:rPr>
        <w:t>GW</w:t>
      </w:r>
      <w:r w:rsidR="00B31A41">
        <w:rPr>
          <w:lang w:val="en-US"/>
        </w:rPr>
        <w:t xml:space="preserve">., </w:t>
      </w:r>
      <w:r w:rsidRPr="002222AB">
        <w:rPr>
          <w:lang w:val="en-US"/>
        </w:rPr>
        <w:t xml:space="preserve"> “Efficient Solution to the Cavitation Problem in Hydrodynamic”, Tribology Letters, Springer, 2015</w:t>
      </w:r>
      <w:bookmarkEnd w:id="3748"/>
      <w:bookmarkEnd w:id="3749"/>
    </w:p>
    <w:p w14:paraId="08B4D7ED" w14:textId="009028A4" w:rsidR="00670DF5" w:rsidRDefault="003273AF" w:rsidP="00670DF5">
      <w:pPr>
        <w:pStyle w:val="Paragraphedeliste"/>
        <w:numPr>
          <w:ilvl w:val="0"/>
          <w:numId w:val="30"/>
        </w:numPr>
        <w:spacing w:line="360" w:lineRule="auto"/>
        <w:jc w:val="both"/>
      </w:pPr>
      <w:bookmarkStart w:id="3750" w:name="_Ref525750678"/>
      <w:bookmarkStart w:id="3751" w:name="_Ref536103041"/>
      <w:r w:rsidRPr="0014536F">
        <w:rPr>
          <w:lang w:val="en-US"/>
        </w:rPr>
        <w:t xml:space="preserve"> </w:t>
      </w:r>
      <w:r w:rsidRPr="003273AF">
        <w:t>Frêne</w:t>
      </w:r>
      <w:r>
        <w:t xml:space="preserve">, </w:t>
      </w:r>
      <w:r w:rsidR="00670DF5" w:rsidRPr="003273AF">
        <w:t>J.</w:t>
      </w:r>
      <w:r w:rsidR="00082A93">
        <w:t> ;</w:t>
      </w:r>
      <w:r w:rsidR="00670DF5" w:rsidRPr="003273AF">
        <w:t xml:space="preserve"> </w:t>
      </w:r>
      <w:r w:rsidRPr="003273AF">
        <w:t>Nicolas</w:t>
      </w:r>
      <w:r>
        <w:t xml:space="preserve">, </w:t>
      </w:r>
      <w:r w:rsidR="00670DF5" w:rsidRPr="003273AF">
        <w:t>D.</w:t>
      </w:r>
      <w:r w:rsidR="00082A93">
        <w:t> ;</w:t>
      </w:r>
      <w:r w:rsidR="00670DF5" w:rsidRPr="003273AF">
        <w:t xml:space="preserve"> </w:t>
      </w:r>
      <w:r w:rsidRPr="003273AF">
        <w:t>Degueurce</w:t>
      </w:r>
      <w:r>
        <w:t xml:space="preserve">, </w:t>
      </w:r>
      <w:r w:rsidR="00670DF5" w:rsidRPr="003273AF">
        <w:t>B.</w:t>
      </w:r>
      <w:r w:rsidR="00082A93">
        <w:t> ;</w:t>
      </w:r>
      <w:r w:rsidR="00670DF5" w:rsidRPr="003273AF">
        <w:t xml:space="preserve"> </w:t>
      </w:r>
      <w:r>
        <w:t xml:space="preserve">Berthe, </w:t>
      </w:r>
      <w:r w:rsidR="00670DF5" w:rsidRPr="003273AF">
        <w:t xml:space="preserve">D. et </w:t>
      </w:r>
      <w:r w:rsidRPr="003273AF">
        <w:t>Godet</w:t>
      </w:r>
      <w:r>
        <w:t xml:space="preserve">, </w:t>
      </w:r>
      <w:r w:rsidR="00670DF5" w:rsidRPr="003273AF">
        <w:t>M., Lubrification hydrodynamique- paliers et butées, Paris: Eyrolle, 1990</w:t>
      </w:r>
      <w:r w:rsidR="00670DF5" w:rsidRPr="001845D8">
        <w:t>.</w:t>
      </w:r>
      <w:bookmarkEnd w:id="3750"/>
      <w:bookmarkEnd w:id="3751"/>
      <w:r w:rsidR="00670DF5" w:rsidRPr="001845D8">
        <w:t xml:space="preserve"> </w:t>
      </w:r>
    </w:p>
    <w:p w14:paraId="59D91972" w14:textId="43981955" w:rsidR="00AE0E1B" w:rsidRDefault="00082A93" w:rsidP="00AE0E1B">
      <w:pPr>
        <w:pStyle w:val="Paragraphedeliste"/>
        <w:numPr>
          <w:ilvl w:val="0"/>
          <w:numId w:val="30"/>
        </w:numPr>
        <w:spacing w:line="360" w:lineRule="auto"/>
        <w:jc w:val="both"/>
      </w:pPr>
      <w:bookmarkStart w:id="3752" w:name="_Ref526330394"/>
      <w:r>
        <w:t xml:space="preserve"> </w:t>
      </w:r>
      <w:r w:rsidR="00AE0E1B" w:rsidRPr="00CD63D5">
        <w:t>Bonneau, D. ; Fatu, A. ; Souchet, D. “Paliers hydrodynamiques1 and 2, équations, modèles numériques isothermes et lubrification mixte”, Lavoisier, Paris, 2011, ISBN 978-2-7462-32990</w:t>
      </w:r>
      <w:bookmarkEnd w:id="3752"/>
    </w:p>
    <w:p w14:paraId="37FBCDCE" w14:textId="159534BC" w:rsidR="00530381" w:rsidRPr="007B1FFB" w:rsidRDefault="00082A93" w:rsidP="007B1FFB">
      <w:pPr>
        <w:pStyle w:val="Paragraphedeliste"/>
        <w:numPr>
          <w:ilvl w:val="0"/>
          <w:numId w:val="30"/>
        </w:numPr>
        <w:spacing w:line="360" w:lineRule="auto"/>
        <w:jc w:val="both"/>
        <w:rPr>
          <w:lang w:val="en-US"/>
        </w:rPr>
      </w:pPr>
      <w:bookmarkStart w:id="3753" w:name="_Ref526266405"/>
      <w:r w:rsidRPr="00082A93">
        <w:t xml:space="preserve"> </w:t>
      </w:r>
      <w:r>
        <w:rPr>
          <w:lang w:val="en-US"/>
        </w:rPr>
        <w:t xml:space="preserve">Elrod, </w:t>
      </w:r>
      <w:r w:rsidR="00530381" w:rsidRPr="002222AB">
        <w:rPr>
          <w:lang w:val="en-US"/>
        </w:rPr>
        <w:t>H</w:t>
      </w:r>
      <w:r w:rsidR="00343751">
        <w:rPr>
          <w:lang w:val="en-US"/>
        </w:rPr>
        <w:t>.</w:t>
      </w:r>
      <w:r w:rsidR="00530381" w:rsidRPr="002222AB">
        <w:rPr>
          <w:lang w:val="en-US"/>
        </w:rPr>
        <w:t>G</w:t>
      </w:r>
      <w:r w:rsidR="00343751">
        <w:rPr>
          <w:lang w:val="en-US"/>
        </w:rPr>
        <w:t>.</w:t>
      </w:r>
      <w:r w:rsidR="00530381" w:rsidRPr="002222AB">
        <w:rPr>
          <w:lang w:val="en-US"/>
        </w:rPr>
        <w:t>, “A cavitation algorithm”, ASME Journal of Lubrication Technology, 1981, Vol. 103, pp.350-354</w:t>
      </w:r>
      <w:bookmarkEnd w:id="3753"/>
    </w:p>
    <w:p w14:paraId="60402473" w14:textId="6EA4A03D" w:rsidR="00AE0E1B" w:rsidRPr="002222AB" w:rsidRDefault="00082A93" w:rsidP="00AE0E1B">
      <w:pPr>
        <w:pStyle w:val="Paragraphedeliste"/>
        <w:numPr>
          <w:ilvl w:val="0"/>
          <w:numId w:val="30"/>
        </w:numPr>
        <w:spacing w:line="360" w:lineRule="auto"/>
        <w:jc w:val="both"/>
        <w:rPr>
          <w:lang w:val="en-US"/>
        </w:rPr>
      </w:pPr>
      <w:bookmarkStart w:id="3754" w:name="_Ref526269669"/>
      <w:r>
        <w:rPr>
          <w:lang w:val="en-US"/>
        </w:rPr>
        <w:t xml:space="preserve"> Elrod, H</w:t>
      </w:r>
      <w:r w:rsidR="00343751">
        <w:rPr>
          <w:lang w:val="en-US"/>
        </w:rPr>
        <w:t>.</w:t>
      </w:r>
      <w:r>
        <w:rPr>
          <w:lang w:val="en-US"/>
        </w:rPr>
        <w:t>G</w:t>
      </w:r>
      <w:r w:rsidR="00343751">
        <w:rPr>
          <w:lang w:val="en-US"/>
        </w:rPr>
        <w:t>.</w:t>
      </w:r>
      <w:r>
        <w:rPr>
          <w:lang w:val="en-US"/>
        </w:rPr>
        <w:t>; Brewe, DE.</w:t>
      </w:r>
      <w:r w:rsidR="009E470B">
        <w:rPr>
          <w:lang w:val="en-US"/>
        </w:rPr>
        <w:t xml:space="preserve">, </w:t>
      </w:r>
      <w:r w:rsidR="00AE0E1B" w:rsidRPr="002222AB">
        <w:rPr>
          <w:lang w:val="en-US"/>
        </w:rPr>
        <w:t>“Thermo hydrodynamic analysis for laminar lubricating films”, Technical report, NASA technical memorandum 88845, 1986</w:t>
      </w:r>
      <w:bookmarkEnd w:id="3754"/>
    </w:p>
    <w:p w14:paraId="17C327F9" w14:textId="5109ECF7" w:rsidR="00AE0E1B" w:rsidRPr="002222AB" w:rsidRDefault="00082A93" w:rsidP="00AE0E1B">
      <w:pPr>
        <w:pStyle w:val="Paragraphedeliste"/>
        <w:numPr>
          <w:ilvl w:val="0"/>
          <w:numId w:val="30"/>
        </w:numPr>
        <w:spacing w:line="360" w:lineRule="auto"/>
        <w:jc w:val="both"/>
        <w:rPr>
          <w:lang w:val="en-US"/>
        </w:rPr>
      </w:pPr>
      <w:bookmarkStart w:id="3755" w:name="_Ref526269748"/>
      <w:r>
        <w:rPr>
          <w:lang w:val="en-US"/>
        </w:rPr>
        <w:t xml:space="preserve"> </w:t>
      </w:r>
      <w:r w:rsidR="00AE0E1B" w:rsidRPr="002222AB">
        <w:rPr>
          <w:lang w:val="en-US"/>
        </w:rPr>
        <w:t>Elrod</w:t>
      </w:r>
      <w:r>
        <w:rPr>
          <w:lang w:val="en-US"/>
        </w:rPr>
        <w:t>, H</w:t>
      </w:r>
      <w:r w:rsidR="00343751">
        <w:rPr>
          <w:lang w:val="en-US"/>
        </w:rPr>
        <w:t>.</w:t>
      </w:r>
      <w:r>
        <w:rPr>
          <w:lang w:val="en-US"/>
        </w:rPr>
        <w:t>G.</w:t>
      </w:r>
      <w:r w:rsidR="009E470B">
        <w:rPr>
          <w:lang w:val="en-US"/>
        </w:rPr>
        <w:t xml:space="preserve">, </w:t>
      </w:r>
      <w:r w:rsidR="00AE0E1B" w:rsidRPr="002222AB">
        <w:rPr>
          <w:lang w:val="en-US"/>
        </w:rPr>
        <w:t>“Efficient numerical method for computation of thermo hydrodynamics of laminar lubricating films”, Technical rep</w:t>
      </w:r>
      <w:r w:rsidR="009E470B">
        <w:rPr>
          <w:lang w:val="en-US"/>
        </w:rPr>
        <w:t>ort, NASA Lewis Research Center</w:t>
      </w:r>
      <w:r w:rsidR="009D184D">
        <w:rPr>
          <w:lang w:val="en-US"/>
        </w:rPr>
        <w:t xml:space="preserve">, </w:t>
      </w:r>
      <w:r w:rsidR="009D184D" w:rsidRPr="002222AB">
        <w:rPr>
          <w:lang w:val="en-US"/>
        </w:rPr>
        <w:t>1989</w:t>
      </w:r>
      <w:r w:rsidR="00AE0E1B" w:rsidRPr="002222AB">
        <w:rPr>
          <w:lang w:val="en-US"/>
        </w:rPr>
        <w:t>.</w:t>
      </w:r>
      <w:bookmarkEnd w:id="3755"/>
    </w:p>
    <w:p w14:paraId="34E126EB" w14:textId="573D449C" w:rsidR="00AE0E1B" w:rsidRPr="009E0CB2" w:rsidRDefault="00082A93" w:rsidP="00AE0E1B">
      <w:pPr>
        <w:pStyle w:val="Paragraphedeliste"/>
        <w:numPr>
          <w:ilvl w:val="0"/>
          <w:numId w:val="30"/>
        </w:numPr>
        <w:spacing w:line="360" w:lineRule="auto"/>
        <w:jc w:val="both"/>
        <w:rPr>
          <w:lang w:val="en-US"/>
        </w:rPr>
      </w:pPr>
      <w:bookmarkStart w:id="3756" w:name="_Ref526269762"/>
      <w:r>
        <w:rPr>
          <w:lang w:val="en-US"/>
        </w:rPr>
        <w:lastRenderedPageBreak/>
        <w:t xml:space="preserve"> </w:t>
      </w:r>
      <w:r w:rsidR="00AE0E1B" w:rsidRPr="00E8692E">
        <w:rPr>
          <w:lang w:val="en-US"/>
        </w:rPr>
        <w:t>Moraru</w:t>
      </w:r>
      <w:r>
        <w:rPr>
          <w:lang w:val="en-US"/>
        </w:rPr>
        <w:t xml:space="preserve">, </w:t>
      </w:r>
      <w:proofErr w:type="gramStart"/>
      <w:r w:rsidR="00AE0E1B" w:rsidRPr="00E8692E">
        <w:rPr>
          <w:lang w:val="en-US"/>
        </w:rPr>
        <w:t>LE.</w:t>
      </w:r>
      <w:r w:rsidR="009E0CB2">
        <w:rPr>
          <w:lang w:val="en-US"/>
        </w:rPr>
        <w:t>,</w:t>
      </w:r>
      <w:proofErr w:type="gramEnd"/>
      <w:r w:rsidR="00AE0E1B" w:rsidRPr="00E8692E">
        <w:rPr>
          <w:lang w:val="en-US"/>
        </w:rPr>
        <w:t xml:space="preserve"> “Numerical prediction and measurements in the lubrication of aeronautical engine and transmission components” [PhD.thesis]. </w:t>
      </w:r>
      <w:r w:rsidR="009E0CB2" w:rsidRPr="009E0CB2">
        <w:rPr>
          <w:lang w:val="en-US"/>
        </w:rPr>
        <w:t>University of Toledo</w:t>
      </w:r>
      <w:r w:rsidR="003A51A3">
        <w:rPr>
          <w:lang w:val="en-US"/>
        </w:rPr>
        <w:t xml:space="preserve">, </w:t>
      </w:r>
      <w:r w:rsidR="003A51A3" w:rsidRPr="009E0CB2">
        <w:rPr>
          <w:lang w:val="en-US"/>
        </w:rPr>
        <w:t>2005</w:t>
      </w:r>
      <w:r w:rsidR="00AE0E1B" w:rsidRPr="009E0CB2">
        <w:rPr>
          <w:lang w:val="en-US"/>
        </w:rPr>
        <w:t>.</w:t>
      </w:r>
      <w:bookmarkEnd w:id="3756"/>
    </w:p>
    <w:p w14:paraId="3C9EC656" w14:textId="2ED4FC1E" w:rsidR="00AE0E1B" w:rsidRDefault="00082A93" w:rsidP="00AE0E1B">
      <w:pPr>
        <w:pStyle w:val="Paragraphedeliste"/>
        <w:numPr>
          <w:ilvl w:val="0"/>
          <w:numId w:val="30"/>
        </w:numPr>
        <w:spacing w:line="360" w:lineRule="auto"/>
        <w:jc w:val="both"/>
        <w:rPr>
          <w:lang w:val="en-US"/>
        </w:rPr>
      </w:pPr>
      <w:bookmarkStart w:id="3757" w:name="_Ref526269984"/>
      <w:r>
        <w:rPr>
          <w:lang w:val="en-US"/>
        </w:rPr>
        <w:t xml:space="preserve"> Mahner, M.; Lehn, A. and Schweizer, </w:t>
      </w:r>
      <w:r w:rsidR="00AE0E1B" w:rsidRPr="009C5941">
        <w:rPr>
          <w:lang w:val="en-US"/>
        </w:rPr>
        <w:t>B.</w:t>
      </w:r>
      <w:r w:rsidR="00FC7B00" w:rsidRPr="009C5941">
        <w:rPr>
          <w:lang w:val="en-US"/>
        </w:rPr>
        <w:t xml:space="preserve">, </w:t>
      </w:r>
      <w:r w:rsidR="00AE0E1B" w:rsidRPr="009C5941">
        <w:rPr>
          <w:lang w:val="en-US"/>
        </w:rPr>
        <w:t>“Thermogas- and thermohydrodynamic simulation of thrust and slider bearings: Convergence and efficiency of different reduction approaches”, Tribology International, Volume 93, Part B, Pages 539-554,</w:t>
      </w:r>
      <w:r w:rsidR="003A51A3">
        <w:rPr>
          <w:lang w:val="en-US"/>
        </w:rPr>
        <w:t xml:space="preserve"> 2015,</w:t>
      </w:r>
      <w:r w:rsidR="00AE0E1B" w:rsidRPr="009C5941">
        <w:rPr>
          <w:lang w:val="en-US"/>
        </w:rPr>
        <w:t xml:space="preserve"> DOI: </w:t>
      </w:r>
      <w:r w:rsidR="00AE0E1B">
        <w:rPr>
          <w:lang w:val="en-US"/>
        </w:rPr>
        <w:t>1</w:t>
      </w:r>
      <w:r w:rsidR="00AE0E1B" w:rsidRPr="009C5941">
        <w:rPr>
          <w:lang w:val="en-US"/>
        </w:rPr>
        <w:t>0.1016/j.triboint.2015.02.030</w:t>
      </w:r>
      <w:bookmarkEnd w:id="3757"/>
    </w:p>
    <w:p w14:paraId="5EB8D043" w14:textId="2F7615C1" w:rsidR="0071775C" w:rsidRDefault="00082A93" w:rsidP="0071775C">
      <w:pPr>
        <w:pStyle w:val="Paragraphedeliste"/>
        <w:numPr>
          <w:ilvl w:val="0"/>
          <w:numId w:val="30"/>
        </w:numPr>
        <w:spacing w:line="360" w:lineRule="auto"/>
        <w:rPr>
          <w:lang w:val="en-US"/>
        </w:rPr>
      </w:pPr>
      <w:bookmarkStart w:id="3758" w:name="_Ref526267673"/>
      <w:r>
        <w:rPr>
          <w:lang w:val="en-US"/>
        </w:rPr>
        <w:t xml:space="preserve"> </w:t>
      </w:r>
      <w:r w:rsidR="0071775C" w:rsidRPr="00A92A5D">
        <w:rPr>
          <w:lang w:val="en-US"/>
        </w:rPr>
        <w:t>Ferziger, J.H.; Peric, M.</w:t>
      </w:r>
      <w:r w:rsidR="00FC7B00">
        <w:rPr>
          <w:lang w:val="en-US"/>
        </w:rPr>
        <w:t xml:space="preserve">, </w:t>
      </w:r>
      <w:r w:rsidR="00FC7B00" w:rsidRPr="00A92A5D">
        <w:rPr>
          <w:lang w:val="en-US"/>
        </w:rPr>
        <w:t>2002,</w:t>
      </w:r>
      <w:r w:rsidR="0071775C" w:rsidRPr="00A92A5D">
        <w:rPr>
          <w:lang w:val="en-US"/>
        </w:rPr>
        <w:t xml:space="preserve"> “Computational Methods for Fluid Dynamics”, third, rev. edition, Springer, ISBN: 978-3-319-99693-6</w:t>
      </w:r>
      <w:bookmarkEnd w:id="3758"/>
    </w:p>
    <w:p w14:paraId="5C4A4A76" w14:textId="5C1F908C" w:rsidR="00332D79" w:rsidRDefault="00332D79" w:rsidP="0071775C">
      <w:pPr>
        <w:pStyle w:val="Paragraphedeliste"/>
        <w:numPr>
          <w:ilvl w:val="0"/>
          <w:numId w:val="30"/>
        </w:numPr>
        <w:spacing w:line="360" w:lineRule="auto"/>
        <w:rPr>
          <w:lang w:val="en-US"/>
        </w:rPr>
      </w:pPr>
      <w:r>
        <w:rPr>
          <w:lang w:val="en-US"/>
        </w:rPr>
        <w:t xml:space="preserve"> </w:t>
      </w:r>
      <w:r w:rsidR="00082A93">
        <w:rPr>
          <w:lang w:val="en-US"/>
        </w:rPr>
        <w:t xml:space="preserve">Zienkiewicz, </w:t>
      </w:r>
      <w:r w:rsidRPr="00790716">
        <w:rPr>
          <w:lang w:val="en-US"/>
        </w:rPr>
        <w:t>O.C. et Tayl</w:t>
      </w:r>
      <w:r w:rsidR="00F40695">
        <w:rPr>
          <w:lang w:val="en-US"/>
        </w:rPr>
        <w:t xml:space="preserve">or R.T., </w:t>
      </w:r>
      <w:r w:rsidR="00F40695" w:rsidRPr="00CF44C6">
        <w:rPr>
          <w:lang w:val="en-US"/>
        </w:rPr>
        <w:t>2000</w:t>
      </w:r>
      <w:r w:rsidR="00F40695">
        <w:rPr>
          <w:lang w:val="en-US"/>
        </w:rPr>
        <w:t>,</w:t>
      </w:r>
      <w:r w:rsidRPr="00790716">
        <w:rPr>
          <w:lang w:val="en-US"/>
        </w:rPr>
        <w:t xml:space="preserve"> </w:t>
      </w:r>
      <w:r w:rsidR="00F40695">
        <w:rPr>
          <w:lang w:val="en-US"/>
        </w:rPr>
        <w:t>“</w:t>
      </w:r>
      <w:r w:rsidRPr="00790716">
        <w:rPr>
          <w:lang w:val="en-US"/>
        </w:rPr>
        <w:t xml:space="preserve">The Finite Element Method Volume </w:t>
      </w:r>
      <w:proofErr w:type="gramStart"/>
      <w:r w:rsidRPr="00790716">
        <w:rPr>
          <w:lang w:val="en-US"/>
        </w:rPr>
        <w:t>1 :</w:t>
      </w:r>
      <w:proofErr w:type="gramEnd"/>
      <w:r w:rsidRPr="00790716">
        <w:rPr>
          <w:lang w:val="en-US"/>
        </w:rPr>
        <w:t xml:space="preserve"> The Basics</w:t>
      </w:r>
      <w:r w:rsidR="00F40695">
        <w:rPr>
          <w:lang w:val="en-US"/>
        </w:rPr>
        <w:t>”</w:t>
      </w:r>
      <w:r w:rsidRPr="00790716">
        <w:rPr>
          <w:lang w:val="en-US"/>
        </w:rPr>
        <w:t xml:space="preserve">, </w:t>
      </w:r>
      <w:r w:rsidRPr="00CF44C6">
        <w:rPr>
          <w:lang w:val="en-US"/>
        </w:rPr>
        <w:t>5th Ed, Butterworth-Heinemann.</w:t>
      </w:r>
    </w:p>
    <w:p w14:paraId="322B973A" w14:textId="4B45ADB9" w:rsidR="00AE0E1B" w:rsidRPr="00D345EC" w:rsidRDefault="00082A93" w:rsidP="00AE0E1B">
      <w:pPr>
        <w:pStyle w:val="Paragraphedeliste"/>
        <w:numPr>
          <w:ilvl w:val="0"/>
          <w:numId w:val="30"/>
        </w:numPr>
        <w:spacing w:line="360" w:lineRule="auto"/>
        <w:jc w:val="both"/>
        <w:rPr>
          <w:lang w:val="en-US"/>
        </w:rPr>
      </w:pPr>
      <w:bookmarkStart w:id="3759" w:name="_Ref526270536"/>
      <w:r>
        <w:rPr>
          <w:lang w:val="en-US"/>
        </w:rPr>
        <w:t xml:space="preserve"> </w:t>
      </w:r>
      <w:r w:rsidR="00AE0E1B" w:rsidRPr="00ED1BE5">
        <w:rPr>
          <w:lang w:val="en-US"/>
        </w:rPr>
        <w:t>Giraudeau, C.; Bouyer, J.; Fillon, M.; Hélène, M. and Beaurain, J.</w:t>
      </w:r>
      <w:r w:rsidR="00827DE0">
        <w:rPr>
          <w:lang w:val="en-US"/>
        </w:rPr>
        <w:t>,</w:t>
      </w:r>
      <w:r w:rsidR="00AE0E1B" w:rsidRPr="00ED1BE5">
        <w:rPr>
          <w:lang w:val="en-US"/>
        </w:rPr>
        <w:t xml:space="preserve"> “Experimental Study of the Influence of Scratches on the Performance of a Two-Lobe Journal Bearing”, Tribology Transactions, 2016, DOI: 10.1080/10402004.2016.1238528</w:t>
      </w:r>
      <w:bookmarkEnd w:id="3759"/>
    </w:p>
    <w:p w14:paraId="18A0E002" w14:textId="153A8DB3" w:rsidR="00710DF8" w:rsidRDefault="00710DF8" w:rsidP="00710DF8">
      <w:pPr>
        <w:pStyle w:val="Paragraphedeliste"/>
        <w:numPr>
          <w:ilvl w:val="0"/>
          <w:numId w:val="30"/>
        </w:numPr>
        <w:spacing w:line="360" w:lineRule="auto"/>
        <w:jc w:val="both"/>
        <w:rPr>
          <w:lang w:val="en-US"/>
        </w:rPr>
      </w:pPr>
      <w:bookmarkStart w:id="3760" w:name="_Ref528171614"/>
      <w:r>
        <w:rPr>
          <w:lang w:val="en-US"/>
        </w:rPr>
        <w:t xml:space="preserve"> </w:t>
      </w:r>
      <w:bookmarkStart w:id="3761" w:name="_Ref536201362"/>
      <w:r w:rsidRPr="00295C43">
        <w:rPr>
          <w:lang w:val="en-US"/>
        </w:rPr>
        <w:t>Levenspiel, O.,</w:t>
      </w:r>
      <w:r w:rsidR="00FF3322" w:rsidRPr="00FF3322">
        <w:rPr>
          <w:lang w:val="en-US"/>
        </w:rPr>
        <w:t xml:space="preserve"> </w:t>
      </w:r>
      <w:r w:rsidR="00FF3322">
        <w:rPr>
          <w:lang w:val="en-US"/>
        </w:rPr>
        <w:t>“</w:t>
      </w:r>
      <w:r w:rsidRPr="00295C43">
        <w:rPr>
          <w:lang w:val="en-US"/>
        </w:rPr>
        <w:t>Engineering Flow and Heat Exchange</w:t>
      </w:r>
      <w:r w:rsidR="00FF3322">
        <w:rPr>
          <w:lang w:val="en-US"/>
        </w:rPr>
        <w:t>”</w:t>
      </w:r>
      <w:r w:rsidRPr="00295C43">
        <w:rPr>
          <w:lang w:val="en-US"/>
        </w:rPr>
        <w:t>, Revised Edition, Plenum Press</w:t>
      </w:r>
      <w:r w:rsidR="00A6710F">
        <w:rPr>
          <w:lang w:val="en-US"/>
        </w:rPr>
        <w:t xml:space="preserve">, </w:t>
      </w:r>
      <w:r w:rsidR="00A6710F" w:rsidRPr="00295C43">
        <w:rPr>
          <w:lang w:val="en-US"/>
        </w:rPr>
        <w:t>1998,</w:t>
      </w:r>
      <w:r w:rsidRPr="00295C43">
        <w:rPr>
          <w:lang w:val="en-US"/>
        </w:rPr>
        <w:t xml:space="preserve"> pp. 173-78, 182-84.</w:t>
      </w:r>
      <w:bookmarkEnd w:id="3760"/>
      <w:bookmarkEnd w:id="3761"/>
    </w:p>
    <w:p w14:paraId="6D1B8929" w14:textId="7FF9B6EB" w:rsidR="00EA6669" w:rsidRDefault="00EA6669" w:rsidP="00AA6353">
      <w:pPr>
        <w:pStyle w:val="Paragraphedeliste"/>
        <w:numPr>
          <w:ilvl w:val="0"/>
          <w:numId w:val="30"/>
        </w:numPr>
        <w:spacing w:line="360" w:lineRule="auto"/>
        <w:jc w:val="both"/>
      </w:pPr>
      <w:r w:rsidRPr="00332D79">
        <w:rPr>
          <w:rFonts w:asciiTheme="minorHAnsi" w:hAnsiTheme="minorHAnsi"/>
          <w:lang w:val="en-US"/>
        </w:rPr>
        <w:t xml:space="preserve"> </w:t>
      </w:r>
      <w:bookmarkStart w:id="3762" w:name="_Ref535834134"/>
      <w:r>
        <w:t xml:space="preserve">Code Aster : </w:t>
      </w:r>
      <w:hyperlink r:id="rId165" w:history="1">
        <w:r w:rsidR="00AA6353" w:rsidRPr="001A225B">
          <w:rPr>
            <w:rStyle w:val="Lienhypertexte"/>
          </w:rPr>
          <w:t>https://www.code-aster.org/</w:t>
        </w:r>
      </w:hyperlink>
      <w:r w:rsidR="00AA6353">
        <w:t xml:space="preserve"> </w:t>
      </w:r>
      <w:r>
        <w:rPr>
          <w:b/>
          <w:bCs/>
        </w:rPr>
        <w:t>.</w:t>
      </w:r>
      <w:r>
        <w:t xml:space="preserve"> (en ligne)</w:t>
      </w:r>
      <w:bookmarkEnd w:id="3762"/>
      <w:r>
        <w:t xml:space="preserve"> </w:t>
      </w:r>
    </w:p>
    <w:p w14:paraId="0AA299A1" w14:textId="1AEC690B" w:rsidR="00CA41D6" w:rsidRDefault="00CA41D6" w:rsidP="00CA41D6">
      <w:pPr>
        <w:pStyle w:val="Paragraphedeliste"/>
        <w:numPr>
          <w:ilvl w:val="0"/>
          <w:numId w:val="30"/>
        </w:numPr>
        <w:spacing w:line="360" w:lineRule="auto"/>
        <w:jc w:val="both"/>
      </w:pPr>
      <w:bookmarkStart w:id="3763" w:name="_Ref528232242"/>
      <w:r>
        <w:t xml:space="preserve"> </w:t>
      </w:r>
      <w:r w:rsidRPr="00034058">
        <w:t>CodeAster</w:t>
      </w:r>
      <w:r>
        <w:t xml:space="preserve">© Référence </w:t>
      </w:r>
      <w:r w:rsidRPr="00034058">
        <w:t>R5.02.01</w:t>
      </w:r>
      <w:r>
        <w:t xml:space="preserve">, </w:t>
      </w:r>
      <w:r w:rsidRPr="00034058">
        <w:t>“Algorithme de thermique linéaire transitoire”</w:t>
      </w:r>
      <w:bookmarkEnd w:id="3763"/>
    </w:p>
    <w:p w14:paraId="08CB34A3" w14:textId="269AE571" w:rsidR="00610D7E" w:rsidRPr="0016025B" w:rsidRDefault="00234031"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3764" w:name="_Ref536201611"/>
      <w:r>
        <w:rPr>
          <w:rFonts w:asciiTheme="minorHAnsi" w:hAnsiTheme="minorHAnsi"/>
        </w:rPr>
        <w:t>CodeAster</w:t>
      </w:r>
      <w:r>
        <w:t>©</w:t>
      </w:r>
      <w:r>
        <w:rPr>
          <w:rFonts w:asciiTheme="minorHAnsi" w:hAnsiTheme="minorHAnsi"/>
        </w:rPr>
        <w:t xml:space="preserve"> Référence R4.0</w:t>
      </w:r>
      <w:r w:rsidR="00B532A1">
        <w:rPr>
          <w:rFonts w:asciiTheme="minorHAnsi" w:hAnsiTheme="minorHAnsi"/>
        </w:rPr>
        <w:t>8</w:t>
      </w:r>
      <w:r>
        <w:rPr>
          <w:rFonts w:asciiTheme="minorHAnsi" w:hAnsiTheme="minorHAnsi"/>
        </w:rPr>
        <w:t>.01, "Calcul de la déformation thermique"</w:t>
      </w:r>
      <w:bookmarkEnd w:id="3764"/>
    </w:p>
    <w:p w14:paraId="186490BF" w14:textId="77777777" w:rsidR="00902415" w:rsidRDefault="005707FA" w:rsidP="00902415">
      <w:pPr>
        <w:pStyle w:val="Paragraphedeliste"/>
        <w:numPr>
          <w:ilvl w:val="0"/>
          <w:numId w:val="30"/>
        </w:numPr>
        <w:spacing w:line="360" w:lineRule="auto"/>
        <w:jc w:val="both"/>
      </w:pPr>
      <w:r w:rsidRPr="0016025B">
        <w:rPr>
          <w:rFonts w:asciiTheme="minorHAnsi" w:hAnsiTheme="minorHAnsi"/>
        </w:rPr>
        <w:t xml:space="preserve"> </w:t>
      </w:r>
      <w:bookmarkStart w:id="3765" w:name="_Ref528255279"/>
      <w:r w:rsidR="00902415">
        <w:t>CodeAster© Référence R</w:t>
      </w:r>
      <w:r w:rsidR="00902415" w:rsidRPr="00866FE3">
        <w:t>3.03.08</w:t>
      </w:r>
      <w:r w:rsidR="00902415">
        <w:t>, "</w:t>
      </w:r>
      <w:r w:rsidR="00902415" w:rsidRPr="00866FE3">
        <w:t>Relations cinématiques linéaires de type RBE3</w:t>
      </w:r>
      <w:r w:rsidR="00902415">
        <w:t>"</w:t>
      </w:r>
      <w:bookmarkEnd w:id="3765"/>
    </w:p>
    <w:p w14:paraId="7899632F" w14:textId="3810FA35" w:rsidR="006D2B12" w:rsidRPr="0016025B" w:rsidRDefault="009C2470" w:rsidP="009C2470">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3766" w:name="_Ref536202174"/>
      <w:r w:rsidRPr="009C2470">
        <w:rPr>
          <w:rFonts w:asciiTheme="minorHAnsi" w:hAnsiTheme="minorHAnsi"/>
        </w:rPr>
        <w:t>ARGHIR, M</w:t>
      </w:r>
      <w:r>
        <w:rPr>
          <w:rFonts w:asciiTheme="minorHAnsi" w:hAnsiTheme="minorHAnsi"/>
        </w:rPr>
        <w:t xml:space="preserve"> et </w:t>
      </w:r>
      <w:proofErr w:type="gramStart"/>
      <w:r>
        <w:rPr>
          <w:rFonts w:asciiTheme="minorHAnsi" w:hAnsiTheme="minorHAnsi"/>
        </w:rPr>
        <w:t>al.,</w:t>
      </w:r>
      <w:proofErr w:type="gramEnd"/>
      <w:r>
        <w:rPr>
          <w:rFonts w:asciiTheme="minorHAnsi" w:hAnsiTheme="minorHAnsi"/>
        </w:rPr>
        <w:t xml:space="preserve"> "</w:t>
      </w:r>
      <w:r w:rsidRPr="009C2470">
        <w:t xml:space="preserve"> </w:t>
      </w:r>
      <w:r w:rsidRPr="009C2470">
        <w:rPr>
          <w:rFonts w:asciiTheme="minorHAnsi" w:hAnsiTheme="minorHAnsi"/>
        </w:rPr>
        <w:t>Butées et paliers aérodynamiques</w:t>
      </w:r>
      <w:r>
        <w:rPr>
          <w:rFonts w:asciiTheme="minorHAnsi" w:hAnsiTheme="minorHAnsi"/>
        </w:rPr>
        <w:t xml:space="preserve">", </w:t>
      </w:r>
      <w:r w:rsidRPr="009C2470">
        <w:rPr>
          <w:rFonts w:asciiTheme="minorHAnsi" w:hAnsiTheme="minorHAnsi"/>
        </w:rPr>
        <w:t>Techniques de l'ingénieur Guidage mécanique</w:t>
      </w:r>
      <w:r>
        <w:rPr>
          <w:rFonts w:asciiTheme="minorHAnsi" w:hAnsiTheme="minorHAnsi"/>
        </w:rPr>
        <w:t xml:space="preserve">, base documentaire : TIB183DUO, </w:t>
      </w:r>
      <w:r w:rsidRPr="009C2470">
        <w:t xml:space="preserve"> </w:t>
      </w:r>
      <w:r>
        <w:t>r</w:t>
      </w:r>
      <w:r w:rsidRPr="009C2470">
        <w:rPr>
          <w:rFonts w:asciiTheme="minorHAnsi" w:hAnsiTheme="minorHAnsi"/>
        </w:rPr>
        <w:t>ef. article : bm5335</w:t>
      </w:r>
      <w:r w:rsidR="00A75D58">
        <w:rPr>
          <w:rFonts w:asciiTheme="minorHAnsi" w:hAnsiTheme="minorHAnsi"/>
        </w:rPr>
        <w:t>, 2009.</w:t>
      </w:r>
      <w:bookmarkEnd w:id="3766"/>
    </w:p>
    <w:p w14:paraId="7FEDAB21" w14:textId="64C8E20E" w:rsidR="00EA38FB" w:rsidRDefault="009246F4" w:rsidP="00EA38FB">
      <w:pPr>
        <w:pStyle w:val="Paragraphedeliste"/>
        <w:numPr>
          <w:ilvl w:val="0"/>
          <w:numId w:val="30"/>
        </w:numPr>
        <w:spacing w:line="360" w:lineRule="auto"/>
        <w:jc w:val="both"/>
        <w:rPr>
          <w:lang w:val="en-US"/>
        </w:rPr>
      </w:pPr>
      <w:bookmarkStart w:id="3767" w:name="_Ref526357534"/>
      <w:r w:rsidRPr="0074254F">
        <w:t xml:space="preserve"> </w:t>
      </w:r>
      <w:r w:rsidR="00AA101A" w:rsidRPr="00AD0645">
        <w:rPr>
          <w:lang w:val="en-US"/>
        </w:rPr>
        <w:t>Friswell</w:t>
      </w:r>
      <w:r w:rsidR="00AA101A">
        <w:rPr>
          <w:lang w:val="en-US"/>
        </w:rPr>
        <w:t xml:space="preserve">, </w:t>
      </w:r>
      <w:r w:rsidR="00EA38FB" w:rsidRPr="00AD0645">
        <w:rPr>
          <w:lang w:val="en-US"/>
        </w:rPr>
        <w:t>M.</w:t>
      </w:r>
      <w:r w:rsidR="00AA101A">
        <w:rPr>
          <w:lang w:val="en-US"/>
        </w:rPr>
        <w:t>;</w:t>
      </w:r>
      <w:r w:rsidR="00EA38FB" w:rsidRPr="00AD0645">
        <w:rPr>
          <w:lang w:val="en-US"/>
        </w:rPr>
        <w:t xml:space="preserve"> </w:t>
      </w:r>
      <w:r w:rsidR="00AA101A" w:rsidRPr="00AD0645">
        <w:rPr>
          <w:lang w:val="en-US"/>
        </w:rPr>
        <w:t>Penny</w:t>
      </w:r>
      <w:r w:rsidR="00AA101A">
        <w:rPr>
          <w:lang w:val="en-US"/>
        </w:rPr>
        <w:t xml:space="preserve">, </w:t>
      </w:r>
      <w:r w:rsidR="00EA38FB" w:rsidRPr="00AD0645">
        <w:rPr>
          <w:lang w:val="en-US"/>
        </w:rPr>
        <w:t>J.</w:t>
      </w:r>
      <w:r w:rsidR="00AA101A">
        <w:rPr>
          <w:lang w:val="en-US"/>
        </w:rPr>
        <w:t>;</w:t>
      </w:r>
      <w:r w:rsidR="00EA38FB" w:rsidRPr="00AD0645">
        <w:rPr>
          <w:lang w:val="en-US"/>
        </w:rPr>
        <w:t xml:space="preserve"> </w:t>
      </w:r>
      <w:r w:rsidR="00AA101A">
        <w:rPr>
          <w:lang w:val="en-US"/>
        </w:rPr>
        <w:t xml:space="preserve">Garvey, </w:t>
      </w:r>
      <w:r w:rsidR="00EA38FB" w:rsidRPr="00AD0645">
        <w:rPr>
          <w:lang w:val="en-US"/>
        </w:rPr>
        <w:t>S</w:t>
      </w:r>
      <w:r w:rsidR="00AA101A">
        <w:rPr>
          <w:lang w:val="en-US"/>
        </w:rPr>
        <w:t>.</w:t>
      </w:r>
      <w:r w:rsidR="00EA38FB">
        <w:rPr>
          <w:lang w:val="en-US"/>
        </w:rPr>
        <w:t xml:space="preserve"> </w:t>
      </w:r>
      <w:r w:rsidR="0046730E">
        <w:rPr>
          <w:lang w:val="en-US"/>
        </w:rPr>
        <w:t>and</w:t>
      </w:r>
      <w:r w:rsidR="00AA101A">
        <w:rPr>
          <w:lang w:val="en-US"/>
        </w:rPr>
        <w:t xml:space="preserve"> </w:t>
      </w:r>
      <w:r w:rsidR="00AA101A" w:rsidRPr="00AD0645">
        <w:rPr>
          <w:lang w:val="en-US"/>
        </w:rPr>
        <w:t>Lees</w:t>
      </w:r>
      <w:r w:rsidR="00EA38FB" w:rsidRPr="00AD0645">
        <w:rPr>
          <w:lang w:val="en-US"/>
        </w:rPr>
        <w:t xml:space="preserve"> A., </w:t>
      </w:r>
      <w:r w:rsidR="00EA38FB">
        <w:rPr>
          <w:lang w:val="en-US"/>
        </w:rPr>
        <w:t>“</w:t>
      </w:r>
      <w:r w:rsidR="00EA38FB" w:rsidRPr="00AD0645">
        <w:rPr>
          <w:lang w:val="en-US"/>
        </w:rPr>
        <w:t>Dynamics of Rotating Machines</w:t>
      </w:r>
      <w:r w:rsidR="00EA38FB">
        <w:rPr>
          <w:lang w:val="en-US"/>
        </w:rPr>
        <w:t>”</w:t>
      </w:r>
      <w:r w:rsidR="00EA38FB" w:rsidRPr="00AD0645">
        <w:rPr>
          <w:lang w:val="en-US"/>
        </w:rPr>
        <w:t xml:space="preserve"> Cambri</w:t>
      </w:r>
      <w:r w:rsidR="00EA38FB">
        <w:rPr>
          <w:lang w:val="en-US"/>
        </w:rPr>
        <w:t xml:space="preserve">dge: Cambridge University Press, 2010, </w:t>
      </w:r>
      <w:r w:rsidR="00EA38FB" w:rsidRPr="00AD0645">
        <w:rPr>
          <w:lang w:val="en-US"/>
        </w:rPr>
        <w:t xml:space="preserve"> doi:10.1017/CBO9780511780509</w:t>
      </w:r>
      <w:bookmarkEnd w:id="3767"/>
    </w:p>
    <w:p w14:paraId="5BCB0294" w14:textId="7650759E" w:rsidR="00EA38FB" w:rsidRDefault="008C2975" w:rsidP="00EA38FB">
      <w:pPr>
        <w:pStyle w:val="Paragraphedeliste"/>
        <w:numPr>
          <w:ilvl w:val="0"/>
          <w:numId w:val="30"/>
        </w:numPr>
        <w:spacing w:line="360" w:lineRule="auto"/>
        <w:jc w:val="both"/>
        <w:rPr>
          <w:lang w:val="en-US"/>
        </w:rPr>
      </w:pPr>
      <w:r>
        <w:rPr>
          <w:lang w:val="en-US"/>
        </w:rPr>
        <w:t xml:space="preserve"> </w:t>
      </w:r>
      <w:bookmarkStart w:id="3768" w:name="_Ref536743833"/>
      <w:r w:rsidR="00EA38FB" w:rsidRPr="00E9404E">
        <w:rPr>
          <w:lang w:val="en-US"/>
        </w:rPr>
        <w:t xml:space="preserve">Lalanne, M., Ferraris, G., Genta, G., </w:t>
      </w:r>
      <w:r w:rsidR="00FF3322">
        <w:rPr>
          <w:lang w:val="en-US"/>
        </w:rPr>
        <w:t>“</w:t>
      </w:r>
      <w:r w:rsidR="00EA38FB" w:rsidRPr="00E9404E">
        <w:rPr>
          <w:lang w:val="en-US"/>
        </w:rPr>
        <w:t>Rotordynamics prediction in engineering</w:t>
      </w:r>
      <w:r w:rsidR="00FF3322">
        <w:rPr>
          <w:lang w:val="en-US"/>
        </w:rPr>
        <w:t>”</w:t>
      </w:r>
      <w:r w:rsidR="00EA38FB" w:rsidRPr="00E9404E">
        <w:rPr>
          <w:lang w:val="en-US"/>
        </w:rPr>
        <w:t>, Springer</w:t>
      </w:r>
      <w:r w:rsidR="007454A3">
        <w:rPr>
          <w:lang w:val="en-US"/>
        </w:rPr>
        <w:t xml:space="preserve">, </w:t>
      </w:r>
      <w:r w:rsidR="007454A3" w:rsidRPr="00E9404E">
        <w:rPr>
          <w:lang w:val="en-US"/>
        </w:rPr>
        <w:t>1998</w:t>
      </w:r>
      <w:r w:rsidR="00EA38FB" w:rsidRPr="00E9404E">
        <w:rPr>
          <w:lang w:val="en-US"/>
        </w:rPr>
        <w:t>.</w:t>
      </w:r>
      <w:bookmarkEnd w:id="3768"/>
    </w:p>
    <w:p w14:paraId="2C03D411" w14:textId="17F5C212" w:rsidR="008C2975" w:rsidRPr="007270B6" w:rsidRDefault="008C2975" w:rsidP="008C2975">
      <w:pPr>
        <w:pStyle w:val="Paragraphedeliste"/>
        <w:numPr>
          <w:ilvl w:val="0"/>
          <w:numId w:val="30"/>
        </w:numPr>
        <w:spacing w:line="360" w:lineRule="auto"/>
        <w:jc w:val="both"/>
        <w:rPr>
          <w:lang w:val="en-US"/>
        </w:rPr>
      </w:pPr>
      <w:bookmarkStart w:id="3769" w:name="_Ref528057257"/>
      <w:r>
        <w:rPr>
          <w:lang w:val="en-US"/>
        </w:rPr>
        <w:t xml:space="preserve"> </w:t>
      </w:r>
      <w:r w:rsidR="00323310">
        <w:rPr>
          <w:lang w:val="en-US"/>
        </w:rPr>
        <w:t xml:space="preserve">DAKEL, </w:t>
      </w:r>
      <w:r w:rsidRPr="007270B6">
        <w:rPr>
          <w:lang w:val="en-US"/>
        </w:rPr>
        <w:t>M.</w:t>
      </w:r>
      <w:r w:rsidR="00323310">
        <w:rPr>
          <w:lang w:val="en-US"/>
        </w:rPr>
        <w:t xml:space="preserve">; BAGUET, </w:t>
      </w:r>
      <w:r w:rsidRPr="007270B6">
        <w:rPr>
          <w:lang w:val="en-US"/>
        </w:rPr>
        <w:t>S.</w:t>
      </w:r>
      <w:r w:rsidR="00323310">
        <w:rPr>
          <w:lang w:val="en-US"/>
        </w:rPr>
        <w:t xml:space="preserve">; DUFOUR, </w:t>
      </w:r>
      <w:r w:rsidRPr="007270B6">
        <w:rPr>
          <w:lang w:val="en-US"/>
        </w:rPr>
        <w:t>R.</w:t>
      </w:r>
      <w:r w:rsidR="00583332">
        <w:rPr>
          <w:lang w:val="en-US"/>
        </w:rPr>
        <w:t>,</w:t>
      </w:r>
      <w:r w:rsidR="00583332" w:rsidRPr="00583332">
        <w:rPr>
          <w:lang w:val="en-US"/>
        </w:rPr>
        <w:t xml:space="preserve"> </w:t>
      </w:r>
      <w:r w:rsidR="00583332">
        <w:rPr>
          <w:lang w:val="en-US"/>
        </w:rPr>
        <w:t>“</w:t>
      </w:r>
      <w:r w:rsidRPr="007270B6">
        <w:rPr>
          <w:lang w:val="en-US"/>
        </w:rPr>
        <w:t>Nonlinear dynamics of a support-excited flexible rotor with hydrodynamic journal bearings</w:t>
      </w:r>
      <w:r w:rsidR="00583332">
        <w:rPr>
          <w:lang w:val="en-US"/>
        </w:rPr>
        <w:t>”</w:t>
      </w:r>
      <w:r w:rsidRPr="007270B6">
        <w:rPr>
          <w:lang w:val="en-US"/>
        </w:rPr>
        <w:t xml:space="preserve">. Journal of Sound and Vibration, vol. 333, n° 10, </w:t>
      </w:r>
      <w:r w:rsidR="00A25A43" w:rsidRPr="007270B6">
        <w:rPr>
          <w:lang w:val="en-US"/>
        </w:rPr>
        <w:t>2014,</w:t>
      </w:r>
      <w:r w:rsidR="00A25A43">
        <w:rPr>
          <w:lang w:val="en-US"/>
        </w:rPr>
        <w:t xml:space="preserve"> </w:t>
      </w:r>
      <w:r w:rsidRPr="007270B6">
        <w:rPr>
          <w:lang w:val="en-US"/>
        </w:rPr>
        <w:t>pp. 2774-2799.</w:t>
      </w:r>
      <w:bookmarkEnd w:id="3769"/>
    </w:p>
    <w:p w14:paraId="29EB4C45" w14:textId="57A95720" w:rsidR="008C2975" w:rsidRDefault="008C2975" w:rsidP="008C2975">
      <w:pPr>
        <w:pStyle w:val="Paragraphedeliste"/>
        <w:numPr>
          <w:ilvl w:val="0"/>
          <w:numId w:val="30"/>
        </w:numPr>
        <w:spacing w:line="360" w:lineRule="auto"/>
        <w:jc w:val="both"/>
      </w:pPr>
      <w:bookmarkStart w:id="3770" w:name="_Ref528001806"/>
      <w:r w:rsidRPr="00DC2BBA">
        <w:t xml:space="preserve"> </w:t>
      </w:r>
      <w:r w:rsidRPr="00BF3126">
        <w:t>DAKEL</w:t>
      </w:r>
      <w:r w:rsidR="0014536F">
        <w:t xml:space="preserve">, </w:t>
      </w:r>
      <w:r w:rsidRPr="00BF3126">
        <w:t>M.</w:t>
      </w:r>
      <w:r w:rsidR="005F3812">
        <w:t>,</w:t>
      </w:r>
      <w:r w:rsidR="00060379">
        <w:t xml:space="preserve"> </w:t>
      </w:r>
      <w:r>
        <w:t>"Stabilité et dynamique non linéaire de rotors embarqués</w:t>
      </w:r>
      <w:r w:rsidRPr="00226388">
        <w:t>"</w:t>
      </w:r>
      <w:r>
        <w:t>, thèse de INSA de Lyon</w:t>
      </w:r>
      <w:bookmarkEnd w:id="3770"/>
      <w:r w:rsidR="00DC2BBA">
        <w:t>, 2014.</w:t>
      </w:r>
    </w:p>
    <w:p w14:paraId="1CC4E0D4" w14:textId="48799DE0" w:rsidR="001F35A2" w:rsidRDefault="001F35A2" w:rsidP="001F35A2">
      <w:pPr>
        <w:pStyle w:val="Paragraphedeliste"/>
        <w:numPr>
          <w:ilvl w:val="0"/>
          <w:numId w:val="30"/>
        </w:numPr>
        <w:spacing w:line="360" w:lineRule="auto"/>
        <w:jc w:val="both"/>
        <w:rPr>
          <w:lang w:val="en-US"/>
        </w:rPr>
      </w:pPr>
      <w:r w:rsidRPr="00A77D63">
        <w:rPr>
          <w:rFonts w:asciiTheme="minorHAnsi" w:hAnsiTheme="minorHAnsi"/>
        </w:rPr>
        <w:t xml:space="preserve"> </w:t>
      </w:r>
      <w:bookmarkStart w:id="3771" w:name="_Ref531885219"/>
      <w:r w:rsidR="0014536F">
        <w:rPr>
          <w:lang w:val="en-US"/>
        </w:rPr>
        <w:t xml:space="preserve">Faulkner, </w:t>
      </w:r>
      <w:r>
        <w:rPr>
          <w:lang w:val="en-US"/>
        </w:rPr>
        <w:t>H.B.</w:t>
      </w:r>
      <w:r w:rsidR="0014536F">
        <w:rPr>
          <w:lang w:val="en-US"/>
        </w:rPr>
        <w:t>;</w:t>
      </w:r>
      <w:r>
        <w:rPr>
          <w:lang w:val="en-US"/>
        </w:rPr>
        <w:t xml:space="preserve"> </w:t>
      </w:r>
      <w:r w:rsidR="0014536F">
        <w:rPr>
          <w:lang w:val="en-US"/>
        </w:rPr>
        <w:t xml:space="preserve">Strong, </w:t>
      </w:r>
      <w:r>
        <w:rPr>
          <w:lang w:val="en-US"/>
        </w:rPr>
        <w:t>W.F.</w:t>
      </w:r>
      <w:r w:rsidR="0014536F">
        <w:rPr>
          <w:lang w:val="en-US"/>
        </w:rPr>
        <w:t>;</w:t>
      </w:r>
      <w:r>
        <w:rPr>
          <w:lang w:val="en-US"/>
        </w:rPr>
        <w:t xml:space="preserve"> and </w:t>
      </w:r>
      <w:r w:rsidR="0014536F">
        <w:rPr>
          <w:lang w:val="en-US"/>
        </w:rPr>
        <w:t xml:space="preserve">Kirk </w:t>
      </w:r>
      <w:r>
        <w:rPr>
          <w:lang w:val="en-US"/>
        </w:rPr>
        <w:t>R.G., “Thermally induced synchronous instability of a radial inflow overhung turbine, Part II” Proceedings of ASME Design Engineering Tehcnical Conferences, Sacramento, California, DETC97/VIB-4174</w:t>
      </w:r>
      <w:bookmarkEnd w:id="3771"/>
      <w:r w:rsidR="00DC2BBA">
        <w:rPr>
          <w:lang w:val="en-US"/>
        </w:rPr>
        <w:t>, 1997.</w:t>
      </w:r>
    </w:p>
    <w:p w14:paraId="6998A95A" w14:textId="372E5333" w:rsidR="00E17D7D" w:rsidRDefault="00E17D7D" w:rsidP="00E17D7D">
      <w:pPr>
        <w:pStyle w:val="Paragraphedeliste"/>
        <w:numPr>
          <w:ilvl w:val="0"/>
          <w:numId w:val="30"/>
        </w:numPr>
        <w:spacing w:line="360" w:lineRule="auto"/>
        <w:jc w:val="both"/>
        <w:rPr>
          <w:lang w:val="en-US"/>
        </w:rPr>
      </w:pPr>
      <w:bookmarkStart w:id="3772" w:name="_Ref536608425"/>
      <w:r>
        <w:rPr>
          <w:lang w:val="en-US"/>
        </w:rPr>
        <w:t>Dara W. Childs, “</w:t>
      </w:r>
      <w:r w:rsidRPr="00E17D7D">
        <w:rPr>
          <w:lang w:val="en-US"/>
        </w:rPr>
        <w:t>Turbomachinery Rotordynamics with Case Studies</w:t>
      </w:r>
      <w:r w:rsidR="00684DD3">
        <w:rPr>
          <w:lang w:val="en-US"/>
        </w:rPr>
        <w:t>”, Case study 9, Page 119</w:t>
      </w:r>
      <w:r>
        <w:rPr>
          <w:lang w:val="en-US"/>
        </w:rPr>
        <w:t xml:space="preserve">, </w:t>
      </w:r>
      <w:r w:rsidRPr="00E17D7D">
        <w:rPr>
          <w:lang w:val="en-US"/>
        </w:rPr>
        <w:t>Minter Spring, 2013</w:t>
      </w:r>
      <w:r>
        <w:rPr>
          <w:lang w:val="en-US"/>
        </w:rPr>
        <w:t>,</w:t>
      </w:r>
      <w:bookmarkEnd w:id="3772"/>
      <w:r>
        <w:rPr>
          <w:lang w:val="en-US"/>
        </w:rPr>
        <w:t xml:space="preserve"> </w:t>
      </w:r>
    </w:p>
    <w:p w14:paraId="7EC84374" w14:textId="63D0A722" w:rsidR="007D6696" w:rsidRPr="000D5358" w:rsidRDefault="007D6696" w:rsidP="007D6696">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73" w:name="_Ref535591785"/>
      <w:r>
        <w:rPr>
          <w:lang w:val="en-US"/>
        </w:rPr>
        <w:lastRenderedPageBreak/>
        <w:t xml:space="preserve"> </w:t>
      </w:r>
      <w:r w:rsidRPr="00257ED8">
        <w:rPr>
          <w:lang w:val="en-US"/>
        </w:rPr>
        <w:t xml:space="preserve">McGinley, Jimmy; Marscher, Bill; Illis, Brian (2004). </w:t>
      </w:r>
      <w:r>
        <w:rPr>
          <w:lang w:val="en-US"/>
        </w:rPr>
        <w:t>“</w:t>
      </w:r>
      <w:r w:rsidRPr="00257ED8">
        <w:rPr>
          <w:lang w:val="en-US"/>
        </w:rPr>
        <w:t>Experimental Investigation of Cyclic Vibration Morton Effect in the Bearings of a Double Overhung Compressor</w:t>
      </w:r>
      <w:r>
        <w:rPr>
          <w:lang w:val="en-US"/>
        </w:rPr>
        <w:t>”</w:t>
      </w:r>
      <w:r w:rsidRPr="00257ED8">
        <w:rPr>
          <w:lang w:val="en-US"/>
        </w:rPr>
        <w:t>. Texas A&amp;M University. Turbomachinery Laboratories.</w:t>
      </w:r>
      <w:bookmarkEnd w:id="3773"/>
      <w:r w:rsidRPr="00257ED8">
        <w:rPr>
          <w:lang w:val="en-US"/>
        </w:rPr>
        <w:t xml:space="preserve"> </w:t>
      </w:r>
    </w:p>
    <w:p w14:paraId="609D81D5" w14:textId="300C06F2" w:rsidR="00814582" w:rsidRDefault="00814582" w:rsidP="00814582">
      <w:pPr>
        <w:pStyle w:val="Paragraphedeliste"/>
        <w:numPr>
          <w:ilvl w:val="0"/>
          <w:numId w:val="30"/>
        </w:numPr>
        <w:spacing w:line="360" w:lineRule="auto"/>
        <w:jc w:val="both"/>
        <w:rPr>
          <w:lang w:val="en-US"/>
        </w:rPr>
      </w:pPr>
      <w:bookmarkStart w:id="3774" w:name="_Ref532317901"/>
      <w:r>
        <w:rPr>
          <w:lang w:val="en-US"/>
        </w:rPr>
        <w:t xml:space="preserve"> 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w:t>
      </w:r>
      <w:r w:rsidR="005F3812">
        <w:rPr>
          <w:lang w:val="en-US"/>
        </w:rPr>
        <w:t>y Symp., College Station, TX</w:t>
      </w:r>
      <w:r>
        <w:rPr>
          <w:lang w:val="en-US"/>
        </w:rPr>
        <w:t>.</w:t>
      </w:r>
      <w:bookmarkEnd w:id="3774"/>
      <w:r w:rsidR="00EA61C3" w:rsidRPr="00EA61C3">
        <w:rPr>
          <w:lang w:val="en-US"/>
        </w:rPr>
        <w:t xml:space="preserve"> </w:t>
      </w:r>
      <w:r w:rsidR="00C47DC8">
        <w:rPr>
          <w:lang w:val="en-US"/>
        </w:rPr>
        <w:t>1997.</w:t>
      </w:r>
    </w:p>
    <w:p w14:paraId="2B4EE9A9" w14:textId="5B48E4C3" w:rsidR="005707FA" w:rsidRPr="001F35A2" w:rsidRDefault="00814582" w:rsidP="00CC03EA">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775" w:name="_Ref536203475"/>
      <w:r w:rsidR="00821DD8">
        <w:rPr>
          <w:rFonts w:asciiTheme="minorHAnsi" w:hAnsiTheme="minorHAnsi"/>
          <w:lang w:val="en-US"/>
        </w:rPr>
        <w:t>Berot, F.; Dourlens</w:t>
      </w:r>
      <w:proofErr w:type="gramStart"/>
      <w:r w:rsidR="00821DD8">
        <w:rPr>
          <w:rFonts w:asciiTheme="minorHAnsi" w:hAnsiTheme="minorHAnsi"/>
          <w:lang w:val="en-US"/>
        </w:rPr>
        <w:t>,</w:t>
      </w:r>
      <w:r w:rsidR="00CC03EA">
        <w:rPr>
          <w:rFonts w:asciiTheme="minorHAnsi" w:hAnsiTheme="minorHAnsi"/>
          <w:lang w:val="en-US"/>
        </w:rPr>
        <w:t>H</w:t>
      </w:r>
      <w:proofErr w:type="gramEnd"/>
      <w:r w:rsidR="00CC03EA">
        <w:rPr>
          <w:rFonts w:asciiTheme="minorHAnsi" w:hAnsiTheme="minorHAnsi"/>
          <w:lang w:val="en-US"/>
        </w:rPr>
        <w:t xml:space="preserve">., </w:t>
      </w:r>
      <w:r w:rsidR="00455591">
        <w:rPr>
          <w:rFonts w:asciiTheme="minorHAnsi" w:hAnsiTheme="minorHAnsi"/>
          <w:lang w:val="en-US"/>
        </w:rPr>
        <w:t>“</w:t>
      </w:r>
      <w:r w:rsidRPr="00814582">
        <w:rPr>
          <w:rFonts w:asciiTheme="minorHAnsi" w:hAnsiTheme="minorHAnsi"/>
          <w:lang w:val="en-US"/>
        </w:rPr>
        <w:t>On Instability of Overhung Centrifugal Compressors.</w:t>
      </w:r>
      <w:r w:rsidR="00455591">
        <w:rPr>
          <w:rFonts w:asciiTheme="minorHAnsi" w:hAnsiTheme="minorHAnsi"/>
          <w:lang w:val="en-US"/>
        </w:rPr>
        <w:t>”</w:t>
      </w:r>
      <w:r w:rsidRPr="00814582">
        <w:rPr>
          <w:rFonts w:asciiTheme="minorHAnsi" w:hAnsiTheme="minorHAnsi"/>
          <w:lang w:val="en-US"/>
        </w:rPr>
        <w:t xml:space="preserve"> ASME. Turbo Expo: Power for Land, Sea, and Air, Volume 4: Manufacturing Materials and Metallurgy; Ceramics; Structures and Dynamics; Controls, Diagnostics and Instrumentation; Education; IGTI Scholar Award</w:t>
      </w:r>
      <w:r w:rsidR="00DD2821" w:rsidRPr="00814582">
        <w:rPr>
          <w:rFonts w:asciiTheme="minorHAnsi" w:hAnsiTheme="minorHAnsi"/>
          <w:lang w:val="en-US"/>
        </w:rPr>
        <w:t>;</w:t>
      </w:r>
      <w:r w:rsidR="00DD2821">
        <w:rPr>
          <w:rFonts w:asciiTheme="minorHAnsi" w:hAnsiTheme="minorHAnsi"/>
          <w:lang w:val="en-US"/>
        </w:rPr>
        <w:t xml:space="preserve"> </w:t>
      </w:r>
      <w:proofErr w:type="gramStart"/>
      <w:r w:rsidR="00DD2821" w:rsidRPr="00814582">
        <w:rPr>
          <w:rFonts w:asciiTheme="minorHAnsi" w:hAnsiTheme="minorHAnsi"/>
          <w:lang w:val="en-US"/>
        </w:rPr>
        <w:t>General</w:t>
      </w:r>
      <w:r w:rsidRPr="00814582">
        <w:rPr>
          <w:rFonts w:asciiTheme="minorHAnsi" w:hAnsiTheme="minorHAnsi"/>
          <w:lang w:val="en-US"/>
        </w:rPr>
        <w:t xml:space="preserve"> :V004T03A022</w:t>
      </w:r>
      <w:proofErr w:type="gramEnd"/>
      <w:r w:rsidRPr="00814582">
        <w:rPr>
          <w:rFonts w:asciiTheme="minorHAnsi" w:hAnsiTheme="minorHAnsi"/>
          <w:lang w:val="en-US"/>
        </w:rPr>
        <w:t xml:space="preserve">. </w:t>
      </w:r>
      <w:proofErr w:type="gramStart"/>
      <w:r w:rsidRPr="00814582">
        <w:rPr>
          <w:rFonts w:asciiTheme="minorHAnsi" w:hAnsiTheme="minorHAnsi"/>
          <w:lang w:val="en-US"/>
        </w:rPr>
        <w:t>doi:</w:t>
      </w:r>
      <w:proofErr w:type="gramEnd"/>
      <w:r w:rsidRPr="00814582">
        <w:rPr>
          <w:rFonts w:asciiTheme="minorHAnsi" w:hAnsiTheme="minorHAnsi"/>
          <w:lang w:val="en-US"/>
        </w:rPr>
        <w:t>10.1115/99-GT-202</w:t>
      </w:r>
      <w:bookmarkEnd w:id="3775"/>
      <w:r w:rsidR="00455591">
        <w:rPr>
          <w:rFonts w:asciiTheme="minorHAnsi" w:hAnsiTheme="minorHAnsi"/>
          <w:lang w:val="en-US"/>
        </w:rPr>
        <w:t xml:space="preserve">, </w:t>
      </w:r>
      <w:r w:rsidR="00455591" w:rsidRPr="00CC03EA">
        <w:rPr>
          <w:rFonts w:asciiTheme="minorHAnsi" w:hAnsiTheme="minorHAnsi"/>
          <w:lang w:val="en-US"/>
        </w:rPr>
        <w:t>1999</w:t>
      </w:r>
      <w:r w:rsidR="00455591">
        <w:rPr>
          <w:rFonts w:asciiTheme="minorHAnsi" w:hAnsiTheme="minorHAnsi"/>
          <w:lang w:val="en-US"/>
        </w:rPr>
        <w:t>.</w:t>
      </w:r>
    </w:p>
    <w:p w14:paraId="1B6C57A0" w14:textId="38ECB6A2" w:rsidR="0023102A" w:rsidRPr="00425164" w:rsidRDefault="00425164" w:rsidP="007E63A3">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425164">
        <w:rPr>
          <w:rFonts w:asciiTheme="minorHAnsi" w:hAnsiTheme="minorHAnsi"/>
          <w:lang w:val="en-US"/>
        </w:rPr>
        <w:t xml:space="preserve"> </w:t>
      </w:r>
      <w:r w:rsidR="00AD3F9D">
        <w:rPr>
          <w:rFonts w:asciiTheme="minorHAnsi" w:hAnsiTheme="minorHAnsi"/>
          <w:lang w:val="en-US"/>
        </w:rPr>
        <w:t xml:space="preserve">Suh, </w:t>
      </w:r>
      <w:r w:rsidR="0023102A" w:rsidRPr="00425164">
        <w:rPr>
          <w:rFonts w:asciiTheme="minorHAnsi" w:hAnsiTheme="minorHAnsi"/>
          <w:lang w:val="en-US"/>
        </w:rPr>
        <w:t xml:space="preserve">J. and </w:t>
      </w:r>
      <w:r w:rsidR="00AD3F9D" w:rsidRPr="00425164">
        <w:rPr>
          <w:rFonts w:asciiTheme="minorHAnsi" w:hAnsiTheme="minorHAnsi"/>
          <w:lang w:val="en-US"/>
        </w:rPr>
        <w:t>Palazzolo</w:t>
      </w:r>
      <w:r w:rsidR="005F3812">
        <w:rPr>
          <w:rFonts w:asciiTheme="minorHAnsi" w:hAnsiTheme="minorHAnsi"/>
          <w:lang w:val="en-US"/>
        </w:rPr>
        <w:t xml:space="preserve">, </w:t>
      </w:r>
      <w:r w:rsidR="0023102A" w:rsidRPr="00425164">
        <w:rPr>
          <w:rFonts w:asciiTheme="minorHAnsi" w:hAnsiTheme="minorHAnsi"/>
          <w:lang w:val="en-US"/>
        </w:rPr>
        <w:t>A.</w:t>
      </w:r>
      <w:r w:rsidR="003C2A22">
        <w:rPr>
          <w:rFonts w:asciiTheme="minorHAnsi" w:hAnsiTheme="minorHAnsi"/>
          <w:lang w:val="en-US"/>
        </w:rPr>
        <w:t xml:space="preserve">, </w:t>
      </w:r>
      <w:r w:rsidR="0023102A" w:rsidRPr="00425164">
        <w:rPr>
          <w:rFonts w:asciiTheme="minorHAnsi" w:hAnsiTheme="minorHAnsi"/>
          <w:lang w:val="en-US"/>
        </w:rPr>
        <w:t>“Thre</w:t>
      </w:r>
      <w:r w:rsidR="001C49FC">
        <w:rPr>
          <w:rFonts w:asciiTheme="minorHAnsi" w:hAnsiTheme="minorHAnsi"/>
          <w:lang w:val="en-US"/>
        </w:rPr>
        <w:t>e</w:t>
      </w:r>
      <w:r w:rsidR="0023102A" w:rsidRPr="00425164">
        <w:rPr>
          <w:rFonts w:asciiTheme="minorHAnsi" w:hAnsiTheme="minorHAnsi"/>
          <w:lang w:val="en-US"/>
        </w:rPr>
        <w:t xml:space="preserve">-Dimensional THD Morton Effect Simulation Part II: Advanced Modeling and Parametric Studies,” Journal of Tribology-Transactions of the ASME, </w:t>
      </w:r>
      <w:proofErr w:type="gramStart"/>
      <w:r w:rsidR="0023102A" w:rsidRPr="00425164">
        <w:rPr>
          <w:rFonts w:asciiTheme="minorHAnsi" w:hAnsiTheme="minorHAnsi"/>
          <w:lang w:val="en-US"/>
        </w:rPr>
        <w:t>vol.136(</w:t>
      </w:r>
      <w:proofErr w:type="gramEnd"/>
      <w:r w:rsidR="0023102A" w:rsidRPr="00425164">
        <w:rPr>
          <w:rFonts w:asciiTheme="minorHAnsi" w:hAnsiTheme="minorHAnsi"/>
          <w:lang w:val="en-US"/>
        </w:rPr>
        <w:t xml:space="preserve">3), </w:t>
      </w:r>
      <w:r w:rsidR="00B701FD" w:rsidRPr="00425164">
        <w:rPr>
          <w:rFonts w:asciiTheme="minorHAnsi" w:hAnsiTheme="minorHAnsi"/>
          <w:lang w:val="en-US"/>
        </w:rPr>
        <w:t>Apr 2014</w:t>
      </w:r>
      <w:r w:rsidR="00B701FD">
        <w:rPr>
          <w:rFonts w:asciiTheme="minorHAnsi" w:hAnsiTheme="minorHAnsi"/>
          <w:lang w:val="en-US"/>
        </w:rPr>
        <w:t xml:space="preserve">. </w:t>
      </w:r>
      <w:r w:rsidR="00B701FD" w:rsidRPr="00425164">
        <w:rPr>
          <w:rFonts w:asciiTheme="minorHAnsi" w:hAnsiTheme="minorHAnsi"/>
          <w:lang w:val="en-US"/>
        </w:rPr>
        <w:t xml:space="preserve"> </w:t>
      </w:r>
    </w:p>
    <w:p w14:paraId="5722217A" w14:textId="169CB283" w:rsidR="007652C5" w:rsidRPr="001F35E8" w:rsidRDefault="007652C5" w:rsidP="007652C5">
      <w:pPr>
        <w:pStyle w:val="Paragraphedeliste"/>
        <w:numPr>
          <w:ilvl w:val="0"/>
          <w:numId w:val="30"/>
        </w:numPr>
        <w:spacing w:line="360" w:lineRule="auto"/>
        <w:jc w:val="both"/>
        <w:rPr>
          <w:lang w:val="en-US"/>
        </w:rPr>
      </w:pPr>
      <w:bookmarkStart w:id="3776" w:name="_Ref533096880"/>
      <w:r>
        <w:rPr>
          <w:rFonts w:asciiTheme="minorHAnsi" w:hAnsiTheme="minorHAnsi"/>
          <w:lang w:val="en-US"/>
        </w:rPr>
        <w:t xml:space="preserve"> </w:t>
      </w:r>
      <w:r w:rsidR="00E967A5" w:rsidRPr="001E02B9">
        <w:rPr>
          <w:rFonts w:asciiTheme="minorHAnsi" w:hAnsiTheme="minorHAnsi"/>
          <w:lang w:val="en-US"/>
        </w:rPr>
        <w:t>Kirk</w:t>
      </w:r>
      <w:r w:rsidR="00E967A5">
        <w:rPr>
          <w:rFonts w:asciiTheme="minorHAnsi" w:hAnsiTheme="minorHAnsi"/>
          <w:lang w:val="en-US"/>
        </w:rPr>
        <w:t xml:space="preserve">, </w:t>
      </w:r>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 xml:space="preserve">and </w:t>
      </w:r>
      <w:r w:rsidR="00E967A5" w:rsidRPr="001E02B9">
        <w:rPr>
          <w:rFonts w:asciiTheme="minorHAnsi" w:hAnsiTheme="minorHAnsi"/>
          <w:lang w:val="en-US"/>
        </w:rPr>
        <w:t>Guo</w:t>
      </w:r>
      <w:r w:rsidR="00E967A5">
        <w:rPr>
          <w:rFonts w:asciiTheme="minorHAnsi" w:hAnsiTheme="minorHAnsi"/>
          <w:lang w:val="en-US"/>
        </w:rPr>
        <w:t xml:space="preserve">, </w:t>
      </w:r>
      <w:r w:rsidRPr="001E02B9">
        <w:rPr>
          <w:rFonts w:asciiTheme="minorHAnsi" w:hAnsiTheme="minorHAnsi"/>
          <w:lang w:val="en-US"/>
        </w:rPr>
        <w:t>Z.</w:t>
      </w:r>
      <w:r w:rsidR="00206E3A">
        <w:rPr>
          <w:rFonts w:asciiTheme="minorHAnsi" w:hAnsiTheme="minorHAnsi"/>
          <w:lang w:val="en-US"/>
        </w:rPr>
        <w:t>,</w:t>
      </w:r>
      <w:r w:rsidRPr="001E02B9">
        <w:rPr>
          <w:rFonts w:asciiTheme="minorHAnsi" w:hAnsiTheme="minorHAnsi"/>
          <w:lang w:val="en-US"/>
        </w:rPr>
        <w:t xml:space="preserve"> "Design Tool for Prediction of Thermal Synchronous Instability," ASME International Design Engineering Technical Conferences and Computers and Information in Engineering Co</w:t>
      </w:r>
      <w:r>
        <w:rPr>
          <w:rFonts w:asciiTheme="minorHAnsi" w:hAnsiTheme="minorHAnsi"/>
          <w:lang w:val="en-US"/>
        </w:rPr>
        <w:t>nference, Portland</w:t>
      </w:r>
      <w:r w:rsidR="003C2A22">
        <w:rPr>
          <w:rFonts w:asciiTheme="minorHAnsi" w:hAnsiTheme="minorHAnsi"/>
          <w:lang w:val="en-US"/>
        </w:rPr>
        <w:t>, Oregon, USA</w:t>
      </w:r>
      <w:r w:rsidR="00DD6F21">
        <w:rPr>
          <w:rFonts w:asciiTheme="minorHAnsi" w:hAnsiTheme="minorHAnsi"/>
          <w:lang w:val="en-US"/>
        </w:rPr>
        <w:t>, 2013</w:t>
      </w:r>
      <w:r>
        <w:rPr>
          <w:rFonts w:asciiTheme="minorHAnsi" w:hAnsiTheme="minorHAnsi"/>
          <w:lang w:val="en-US"/>
        </w:rPr>
        <w:t>.</w:t>
      </w:r>
      <w:bookmarkEnd w:id="3776"/>
    </w:p>
    <w:p w14:paraId="5095505F" w14:textId="7CDF51A3" w:rsidR="00D74599" w:rsidRPr="00332D79" w:rsidRDefault="007652C5" w:rsidP="00332D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575251">
        <w:rPr>
          <w:rFonts w:asciiTheme="minorHAnsi" w:hAnsiTheme="minorHAnsi"/>
          <w:lang w:val="en-US"/>
        </w:rPr>
        <w:t>Morton, P. G.,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r w:rsidR="00DD6F21" w:rsidRPr="00DD6F21">
        <w:rPr>
          <w:rFonts w:asciiTheme="minorHAnsi" w:hAnsiTheme="minorHAnsi"/>
          <w:lang w:val="en-US"/>
        </w:rPr>
        <w:t xml:space="preserve"> </w:t>
      </w:r>
      <w:r w:rsidR="00DD6F21">
        <w:rPr>
          <w:rFonts w:asciiTheme="minorHAnsi" w:hAnsiTheme="minorHAnsi"/>
          <w:lang w:val="en-US"/>
        </w:rPr>
        <w:t>2008.</w:t>
      </w:r>
    </w:p>
    <w:p w14:paraId="6D8285A9" w14:textId="5E916AFE" w:rsidR="007B542C" w:rsidRDefault="007B542C" w:rsidP="00BE79DE">
      <w:pPr>
        <w:overflowPunct/>
        <w:autoSpaceDE/>
        <w:autoSpaceDN/>
        <w:adjustRightInd/>
        <w:spacing w:after="160" w:line="259" w:lineRule="auto"/>
        <w:jc w:val="left"/>
        <w:textAlignment w:val="auto"/>
        <w:rPr>
          <w:lang w:val="en-US"/>
        </w:rPr>
      </w:pPr>
    </w:p>
    <w:p w14:paraId="33EEF822" w14:textId="5CA72C61" w:rsidR="00CC78E2" w:rsidRDefault="00CC78E2">
      <w:pPr>
        <w:overflowPunct/>
        <w:autoSpaceDE/>
        <w:autoSpaceDN/>
        <w:adjustRightInd/>
        <w:spacing w:after="160" w:line="259" w:lineRule="auto"/>
        <w:jc w:val="left"/>
        <w:textAlignment w:val="auto"/>
        <w:rPr>
          <w:lang w:val="en-US"/>
        </w:rPr>
      </w:pPr>
      <w:r>
        <w:rPr>
          <w:lang w:val="en-US"/>
        </w:rPr>
        <w:br w:type="page"/>
      </w:r>
    </w:p>
    <w:p w14:paraId="02B77C59" w14:textId="77777777" w:rsidR="00CC78E2" w:rsidRPr="00A22761" w:rsidRDefault="00CC78E2" w:rsidP="00CC78E2">
      <w:pPr>
        <w:pStyle w:val="Titre1"/>
        <w:numPr>
          <w:ilvl w:val="0"/>
          <w:numId w:val="0"/>
        </w:numPr>
        <w:ind w:left="567" w:hanging="567"/>
      </w:pPr>
      <w:bookmarkStart w:id="3777" w:name="_Toc536800472"/>
      <w:r w:rsidRPr="0065054C">
        <w:lastRenderedPageBreak/>
        <w:t>Résumé</w:t>
      </w:r>
      <w:bookmarkEnd w:id="3777"/>
    </w:p>
    <w:p w14:paraId="542A14AF"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 (turbines à vapeurs, turbocompresseurs et autres turbomachines), l</w:t>
      </w:r>
      <w:r w:rsidRPr="009C4001">
        <w:rPr>
          <w:rFonts w:asciiTheme="minorHAnsi" w:eastAsiaTheme="minorEastAsia" w:hAnsiTheme="minorHAnsi" w:cstheme="minorBidi"/>
          <w:sz w:val="22"/>
          <w:szCs w:val="22"/>
          <w:lang w:eastAsia="en-US" w:bidi="en-US"/>
        </w:rPr>
        <w:t>’effet Morton</w:t>
      </w:r>
      <w:r>
        <w:rPr>
          <w:rFonts w:asciiTheme="minorHAnsi" w:eastAsiaTheme="minorEastAsia" w:hAnsiTheme="minorHAnsi" w:cstheme="minorBidi"/>
          <w:sz w:val="22"/>
          <w:szCs w:val="22"/>
          <w:lang w:eastAsia="en-US" w:bidi="en-US"/>
        </w:rPr>
        <w:t xml:space="preserve"> désigne la création d’une source d’excitation synchrone due à la déformation thermique du rotor dans les paliers hydrodynamiques. Par abus de langage, </w:t>
      </w:r>
      <w:r w:rsidRPr="00B852C3">
        <w:rPr>
          <w:rFonts w:asciiTheme="minorHAnsi" w:eastAsiaTheme="minorEastAsia" w:hAnsiTheme="minorHAnsi" w:cstheme="minorBidi"/>
          <w:sz w:val="22"/>
          <w:szCs w:val="22"/>
          <w:lang w:eastAsia="en-US" w:bidi="en-US"/>
        </w:rPr>
        <w:t>cette source vibratoire est souvent dénommée balourd thermique.</w:t>
      </w:r>
      <w:r>
        <w:rPr>
          <w:rFonts w:asciiTheme="minorHAnsi" w:eastAsiaTheme="minorEastAsia" w:hAnsiTheme="minorHAnsi" w:cstheme="minorBidi"/>
          <w:sz w:val="22"/>
          <w:szCs w:val="22"/>
          <w:lang w:eastAsia="en-US" w:bidi="en-US"/>
        </w:rPr>
        <w:t xml:space="preserve"> Sous l’effet de ce balourd, l’amplitude et la phase des vibrations synchrones du rotor évoluent progressivement dans le temps. Dans la plupart des cas, l’effet Morton reste stable et les influences du balourd thermique sur les vibrations ne sont pas nuisibles au fonctionnement de la machine. Cependant, si les conditions sont favorables, le comportement dynamique du rotor devient instable et l’instabilité de la vibration synchrone, autrement dit l’effet Morton, pourrait se produire. </w:t>
      </w:r>
    </w:p>
    <w:p w14:paraId="6D6859D0"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mieux comprendre et analyser les conditions du déclenchement de ce scénario destructif, il est nécessaire de simuler l’effet Morton de manière précise. Cette simulation nécessite de faire intervenir plusieurs phénomènes physiques et coupler plusieurs modèles mathématiques. Ce sont </w:t>
      </w:r>
      <w:r w:rsidRPr="003B248D">
        <w:rPr>
          <w:rFonts w:asciiTheme="minorHAnsi" w:eastAsiaTheme="minorEastAsia" w:hAnsiTheme="minorHAnsi" w:cstheme="minorBidi"/>
          <w:sz w:val="22"/>
          <w:szCs w:val="22"/>
          <w:lang w:eastAsia="en-US" w:bidi="en-US"/>
        </w:rPr>
        <w:t xml:space="preserve">le modèle de la lubrification hydrodynamique, le modèle thermomécanique du rotor </w:t>
      </w:r>
      <w:r>
        <w:rPr>
          <w:rFonts w:asciiTheme="minorHAnsi" w:eastAsiaTheme="minorEastAsia" w:hAnsiTheme="minorHAnsi" w:cstheme="minorBidi"/>
          <w:sz w:val="22"/>
          <w:szCs w:val="22"/>
          <w:lang w:eastAsia="en-US" w:bidi="en-US"/>
        </w:rPr>
        <w:t>et</w:t>
      </w:r>
      <w:r w:rsidRPr="003B248D">
        <w:rPr>
          <w:rFonts w:asciiTheme="minorHAnsi" w:eastAsiaTheme="minorEastAsia" w:hAnsiTheme="minorHAnsi" w:cstheme="minorBidi"/>
          <w:sz w:val="22"/>
          <w:szCs w:val="22"/>
          <w:lang w:eastAsia="en-US" w:bidi="en-US"/>
        </w:rPr>
        <w:t xml:space="preserve"> le modèle de la dynamique du rotor.</w:t>
      </w:r>
      <w:r>
        <w:rPr>
          <w:rFonts w:asciiTheme="minorHAnsi" w:eastAsiaTheme="minorEastAsia" w:hAnsiTheme="minorHAnsi" w:cstheme="minorBidi"/>
          <w:sz w:val="22"/>
          <w:szCs w:val="22"/>
          <w:lang w:eastAsia="en-US" w:bidi="en-US"/>
        </w:rPr>
        <w:t xml:space="preserve"> Ce couplage multiphysique n’est pas simple à cause des échelles de temps différentes du phénomène thermomécanique et de la dynamique du rotor. La stratégie du flux thermique moyenné sur une période de rotation permet de surmonter cette difficulté et de réduire le temps de calcul. La modélisation de l’effet Morton est validée par une confrontation entre les résultats numériques et les résultats expérimentaux obtenus à l’Institut Pprime.</w:t>
      </w:r>
    </w:p>
    <w:p w14:paraId="574A620B"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Une méthode basée sur les coefficients d’influence est ensuite exploitée pour analyser la stabilité de l’effet Morton. Les applications de cette méthode sur des cas concrets permettent de mettre en évidence les phénomènes physiques responsables de l’effet Morton instable.  </w:t>
      </w:r>
    </w:p>
    <w:p w14:paraId="5BA025F9" w14:textId="77777777" w:rsidR="00CC78E2" w:rsidRPr="00EA013C" w:rsidRDefault="00CC78E2" w:rsidP="00CC78E2">
      <w:pPr>
        <w:pStyle w:val="Corpsdetexte"/>
        <w:ind w:firstLine="708"/>
        <w:rPr>
          <w:rFonts w:asciiTheme="minorHAnsi" w:eastAsiaTheme="minorEastAsia" w:hAnsiTheme="minorHAnsi" w:cstheme="minorBidi"/>
          <w:sz w:val="16"/>
          <w:szCs w:val="16"/>
          <w:lang w:eastAsia="en-US" w:bidi="en-US"/>
        </w:rPr>
      </w:pPr>
    </w:p>
    <w:p w14:paraId="29DDA377" w14:textId="77777777" w:rsidR="00CC78E2" w:rsidRDefault="00CC78E2" w:rsidP="00CC78E2">
      <w:r w:rsidRPr="005B0D50">
        <w:rPr>
          <w:rStyle w:val="lev"/>
          <w:rFonts w:eastAsiaTheme="majorEastAsia"/>
        </w:rPr>
        <w:t>Mots-</w:t>
      </w:r>
      <w:r w:rsidRPr="0049718B">
        <w:rPr>
          <w:rStyle w:val="lev"/>
          <w:rFonts w:eastAsiaTheme="majorEastAsia" w:cstheme="minorHAnsi"/>
        </w:rPr>
        <w:t>clés</w:t>
      </w:r>
      <w:r>
        <w:rPr>
          <w:rStyle w:val="lev"/>
          <w:rFonts w:eastAsiaTheme="majorEastAsia"/>
        </w:rPr>
        <w:t> :</w:t>
      </w:r>
      <w:r>
        <w:t xml:space="preserve"> instabilité des vibrations synchrones, effet Morton</w:t>
      </w:r>
      <w:r w:rsidRPr="005B0D50">
        <w:t xml:space="preserve">, </w:t>
      </w:r>
      <w:r>
        <w:t>balourd thermique</w:t>
      </w:r>
      <w:r>
        <w:rPr>
          <w:rStyle w:val="lev"/>
          <w:rFonts w:eastAsiaTheme="majorEastAsia"/>
        </w:rPr>
        <w:t>,</w:t>
      </w:r>
      <w:r w:rsidRPr="003D3714">
        <w:rPr>
          <w:rFonts w:eastAsiaTheme="majorEastAsia"/>
        </w:rPr>
        <w:t xml:space="preserve"> </w:t>
      </w:r>
      <w:r>
        <w:t xml:space="preserve">paliers hydrodynamiques, </w:t>
      </w:r>
      <w:r>
        <w:rPr>
          <w:rFonts w:eastAsiaTheme="majorEastAsia"/>
        </w:rPr>
        <w:t>thermo-hydrodynamique, déformation</w:t>
      </w:r>
      <w:r>
        <w:t xml:space="preserve"> thermique du rotor</w:t>
      </w:r>
    </w:p>
    <w:p w14:paraId="36D4D630" w14:textId="77777777" w:rsidR="00CC78E2" w:rsidRPr="00214956" w:rsidRDefault="00CC78E2" w:rsidP="00CC78E2">
      <w:pPr>
        <w:pStyle w:val="Titre1"/>
        <w:numPr>
          <w:ilvl w:val="0"/>
          <w:numId w:val="0"/>
        </w:numPr>
        <w:ind w:left="567" w:hanging="567"/>
        <w:rPr>
          <w:rFonts w:eastAsiaTheme="majorEastAsia"/>
          <w:lang w:val="en-US"/>
        </w:rPr>
      </w:pPr>
      <w:bookmarkStart w:id="3778" w:name="_Toc536800473"/>
      <w:r w:rsidRPr="00214956">
        <w:rPr>
          <w:rFonts w:eastAsiaTheme="majorEastAsia"/>
          <w:lang w:val="en-US"/>
        </w:rPr>
        <w:t>Abstract</w:t>
      </w:r>
      <w:bookmarkEnd w:id="3778"/>
      <w:r w:rsidRPr="00214956">
        <w:rPr>
          <w:rFonts w:eastAsiaTheme="majorEastAsia"/>
          <w:lang w:val="en-US"/>
        </w:rPr>
        <w:t> </w:t>
      </w:r>
    </w:p>
    <w:p w14:paraId="1E29ADA1"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In the field of rotating machines (steam turbines, turbochargers and other turbomachines), the Morton effect designates the creation of a synchronous excitation source due to the thermal deformation of the rotor in the hydrodynamic bearings. By abuse of language, this vibratory source is often called thermal unbalance. Under the effect of this imbalance, the amplitude and the phase of the synchronous vibrations of the rotor evolve gradually over time. In most cases, the Morton effect remains stable and the effects of thermal unbalance on the vibrations are not detrimental to the operation of the machine. However, if the conditions are favorable, the dynamic behavior of the rotor becomes unstable and the instability of the synchronous vibration, in other words the Morton effect, could occur.</w:t>
      </w:r>
    </w:p>
    <w:p w14:paraId="3FF6CA30"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 xml:space="preserve">To better understand and analyze the triggering conditions of this destructive scenario, it is necessary to simulate the Morton effect accurately. This simulation requires several physical phenomena and to couple several mathematical models. These are the model of hydrodynamic lubrication, the thermomechanical model of the rotor and the model of rotor dynamics. This multi-physics coupling is not simple because of the different time scales of the thermomechanical phenomenon and the </w:t>
      </w:r>
      <w:r>
        <w:rPr>
          <w:rFonts w:asciiTheme="minorHAnsi" w:eastAsiaTheme="minorEastAsia" w:hAnsiTheme="minorHAnsi" w:cstheme="minorBidi"/>
          <w:sz w:val="22"/>
          <w:szCs w:val="22"/>
          <w:lang w:val="en-US" w:eastAsia="en-US" w:bidi="en-US"/>
        </w:rPr>
        <w:t xml:space="preserve">rotor </w:t>
      </w:r>
      <w:r w:rsidRPr="005F0F94">
        <w:rPr>
          <w:rFonts w:asciiTheme="minorHAnsi" w:eastAsiaTheme="minorEastAsia" w:hAnsiTheme="minorHAnsi" w:cstheme="minorBidi"/>
          <w:sz w:val="22"/>
          <w:szCs w:val="22"/>
          <w:lang w:val="en-US" w:eastAsia="en-US" w:bidi="en-US"/>
        </w:rPr>
        <w:t>dynamics. The strategy of heat flux averaged over a rotation period makes it possible to overcome this difficulty and to reduce the calculation time. The modeling of the Morton effect is validated by a comparison between the numerical results and the experimental results obtained at the Pprime Institute.</w:t>
      </w:r>
    </w:p>
    <w:p w14:paraId="79B75EF6" w14:textId="77777777" w:rsidR="00CC78E2"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A method based on the influence coefficients is then used to analyze the stability of the Morton effect. The applications of this method on concrete cases make it possible to highlight the physical phenomena responsible for the unstable Morton effect.</w:t>
      </w:r>
    </w:p>
    <w:p w14:paraId="0AC3072B" w14:textId="77777777" w:rsidR="00CC78E2" w:rsidRPr="00EA013C" w:rsidRDefault="00CC78E2" w:rsidP="00CC78E2">
      <w:pPr>
        <w:pStyle w:val="Corpsdetexte"/>
        <w:ind w:firstLine="708"/>
        <w:rPr>
          <w:rFonts w:asciiTheme="minorHAnsi" w:eastAsiaTheme="minorEastAsia" w:hAnsiTheme="minorHAnsi" w:cstheme="minorBidi"/>
          <w:sz w:val="16"/>
          <w:szCs w:val="16"/>
          <w:lang w:val="en-US" w:eastAsia="en-US" w:bidi="en-US"/>
        </w:rPr>
      </w:pPr>
    </w:p>
    <w:p w14:paraId="145E5A36" w14:textId="73B9DF20" w:rsidR="00CC78E2" w:rsidRPr="00D345EC" w:rsidRDefault="00CC78E2" w:rsidP="00CC78E2">
      <w:pPr>
        <w:rPr>
          <w:lang w:val="en-US"/>
        </w:rPr>
      </w:pPr>
      <w:r w:rsidRPr="00EA013C">
        <w:rPr>
          <w:rStyle w:val="tlid-translation"/>
          <w:b/>
          <w:lang w:val="en-US"/>
        </w:rPr>
        <w:t>Keywords</w:t>
      </w:r>
      <w:r w:rsidRPr="00EA013C">
        <w:rPr>
          <w:rStyle w:val="tlid-translation"/>
          <w:lang w:val="en-US"/>
        </w:rPr>
        <w:t>: synchronous vibration instability, Morton effect, thermal unbalance, hydrodynamic bearings, thermo-hydrodynamics, rotor thermal deformation</w:t>
      </w:r>
    </w:p>
    <w:sectPr w:rsidR="00CC78E2" w:rsidRPr="00D345EC" w:rsidSect="00B421CC">
      <w:type w:val="continuous"/>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1BADE0" w14:textId="77777777" w:rsidR="001A6562" w:rsidRDefault="001A6562" w:rsidP="00263793">
      <w:r>
        <w:separator/>
      </w:r>
    </w:p>
  </w:endnote>
  <w:endnote w:type="continuationSeparator" w:id="0">
    <w:p w14:paraId="397C2F5D" w14:textId="77777777" w:rsidR="001A6562" w:rsidRDefault="001A6562"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345157"/>
      <w:docPartObj>
        <w:docPartGallery w:val="Page Numbers (Bottom of Page)"/>
        <w:docPartUnique/>
      </w:docPartObj>
    </w:sdtPr>
    <w:sdtContent>
      <w:p w14:paraId="6E0720FC" w14:textId="0AB93A9A" w:rsidR="006A2FF3" w:rsidRDefault="006A2FF3">
        <w:pPr>
          <w:pStyle w:val="Pieddepage"/>
        </w:pPr>
        <w:r>
          <w:fldChar w:fldCharType="begin"/>
        </w:r>
        <w:r>
          <w:instrText>PAGE   \* MERGEFORMAT</w:instrText>
        </w:r>
        <w:r>
          <w:fldChar w:fldCharType="separate"/>
        </w:r>
        <w:r w:rsidR="00EE4AEF">
          <w:rPr>
            <w:noProof/>
          </w:rPr>
          <w:t>146</w:t>
        </w:r>
        <w:r>
          <w:fldChar w:fldCharType="end"/>
        </w:r>
      </w:p>
    </w:sdtContent>
  </w:sdt>
  <w:p w14:paraId="745B396C" w14:textId="77777777" w:rsidR="006A2FF3" w:rsidRDefault="006A2FF3">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088221"/>
      <w:docPartObj>
        <w:docPartGallery w:val="Page Numbers (Bottom of Page)"/>
        <w:docPartUnique/>
      </w:docPartObj>
    </w:sdtPr>
    <w:sdtContent>
      <w:p w14:paraId="439ADBD1" w14:textId="565B3D2F" w:rsidR="006A2FF3" w:rsidRDefault="006A2FF3">
        <w:pPr>
          <w:pStyle w:val="Pieddepage"/>
          <w:jc w:val="right"/>
        </w:pPr>
        <w:r>
          <w:fldChar w:fldCharType="begin"/>
        </w:r>
        <w:r>
          <w:instrText>PAGE   \* MERGEFORMAT</w:instrText>
        </w:r>
        <w:r>
          <w:fldChar w:fldCharType="separate"/>
        </w:r>
        <w:r w:rsidR="00EE4AEF">
          <w:rPr>
            <w:noProof/>
          </w:rPr>
          <w:t>147</w:t>
        </w:r>
        <w:r>
          <w:fldChar w:fldCharType="end"/>
        </w:r>
      </w:p>
    </w:sdtContent>
  </w:sdt>
  <w:p w14:paraId="6F7FB6C7" w14:textId="77777777" w:rsidR="006A2FF3" w:rsidRDefault="006A2FF3">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69FC2" w14:textId="1AC20BBF" w:rsidR="006A2FF3" w:rsidRDefault="006A2FF3">
    <w:pPr>
      <w:pStyle w:val="Pieddepage"/>
      <w:jc w:val="right"/>
    </w:pPr>
  </w:p>
  <w:p w14:paraId="7600F2DC" w14:textId="77777777" w:rsidR="006A2FF3" w:rsidRDefault="006A2FF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FFF6DA" w14:textId="77777777" w:rsidR="001A6562" w:rsidRDefault="001A6562" w:rsidP="00263793">
      <w:r>
        <w:separator/>
      </w:r>
    </w:p>
  </w:footnote>
  <w:footnote w:type="continuationSeparator" w:id="0">
    <w:p w14:paraId="0FE0797B" w14:textId="77777777" w:rsidR="001A6562" w:rsidRDefault="001A6562" w:rsidP="00263793">
      <w:r>
        <w:continuationSeparator/>
      </w:r>
    </w:p>
  </w:footnote>
  <w:footnote w:id="1">
    <w:p w14:paraId="4E1F30BE" w14:textId="2BD13CF5" w:rsidR="006A2FF3" w:rsidRDefault="006A2FF3">
      <w:pPr>
        <w:pStyle w:val="Notedebasdepage"/>
      </w:pPr>
      <w:r>
        <w:rPr>
          <w:rStyle w:val="Appelnotedebasdep"/>
        </w:rPr>
        <w:footnoteRef/>
      </w:r>
      <w:r>
        <w:t xml:space="preserve"> La conception du banc et les réalisations des essais</w:t>
      </w:r>
      <w:ins w:id="261" w:author="HASSINI Mohamed-amine" w:date="2019-03-11T14:21:00Z">
        <w:r>
          <w:t xml:space="preserve"> font partie </w:t>
        </w:r>
      </w:ins>
      <w:del w:id="262" w:author="HASSINI Mohamed-amine" w:date="2019-03-11T14:21:00Z">
        <w:r w:rsidDel="001458F9">
          <w:delText xml:space="preserve"> sont l</w:delText>
        </w:r>
      </w:del>
      <w:ins w:id="263" w:author="HASSINI Mohamed-amine" w:date="2019-03-11T14:21:00Z">
        <w:r>
          <w:t>d</w:t>
        </w:r>
      </w:ins>
      <w:r>
        <w:t xml:space="preserve">es travaux d’une autre thèse </w:t>
      </w:r>
      <w:r w:rsidRPr="006B2851">
        <w:rPr>
          <w:b/>
        </w:rPr>
        <w:fldChar w:fldCharType="begin"/>
      </w:r>
      <w:r w:rsidRPr="006B2851">
        <w:rPr>
          <w:b/>
        </w:rPr>
        <w:instrText xml:space="preserve"> REF _Ref535515874 \r \h  \* MERGEFORMAT </w:instrText>
      </w:r>
      <w:r w:rsidRPr="006B2851">
        <w:rPr>
          <w:b/>
        </w:rPr>
      </w:r>
      <w:r w:rsidRPr="006B2851">
        <w:rPr>
          <w:b/>
        </w:rPr>
        <w:fldChar w:fldCharType="separate"/>
      </w:r>
      <w:r>
        <w:rPr>
          <w:b/>
        </w:rPr>
        <w:t>[8]</w:t>
      </w:r>
      <w:r w:rsidRPr="006B2851">
        <w:rPr>
          <w:b/>
        </w:rPr>
        <w:fldChar w:fldCharType="end"/>
      </w:r>
      <w:r>
        <w:t>.</w:t>
      </w:r>
    </w:p>
  </w:footnote>
  <w:footnote w:id="2">
    <w:p w14:paraId="0C201116" w14:textId="77777777" w:rsidR="006A2FF3" w:rsidRDefault="006A2FF3"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09C1854F" w14:textId="5EF9BCD6" w:rsidR="006A2FF3" w:rsidRDefault="006A2FF3">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4">
    <w:p w14:paraId="6E3BD1F6" w14:textId="2BFCE57C" w:rsidR="006A2FF3" w:rsidRPr="00AC3448" w:rsidRDefault="006A2FF3" w:rsidP="00AC3448">
      <w:pPr>
        <w:pStyle w:val="Notedebasdepage"/>
      </w:pPr>
      <w:r>
        <w:rPr>
          <w:rStyle w:val="Appelnotedebasdep"/>
        </w:rPr>
        <w:footnoteRef/>
      </w:r>
      <w:r>
        <w:t xml:space="preserve"> </w:t>
      </w:r>
      <w:r w:rsidRPr="00AC3448">
        <w:t>Elrod</w:t>
      </w:r>
      <w:r>
        <w:t xml:space="preserve"> </w:t>
      </w:r>
      <w:r w:rsidRPr="007D0E3C">
        <w:rPr>
          <w:b/>
        </w:rPr>
        <w:fldChar w:fldCharType="begin"/>
      </w:r>
      <w:r w:rsidRPr="007D0E3C">
        <w:rPr>
          <w:b/>
        </w:rPr>
        <w:instrText xml:space="preserve"> REF _Ref526269748 \r \h  \* MERGEFORMAT </w:instrText>
      </w:r>
      <w:r w:rsidRPr="007D0E3C">
        <w:rPr>
          <w:b/>
        </w:rPr>
      </w:r>
      <w:r w:rsidRPr="007D0E3C">
        <w:rPr>
          <w:b/>
        </w:rPr>
        <w:fldChar w:fldCharType="separate"/>
      </w:r>
      <w:r>
        <w:rPr>
          <w:b/>
        </w:rPr>
        <w:t>[40]</w:t>
      </w:r>
      <w:r w:rsidRPr="007D0E3C">
        <w:rPr>
          <w:b/>
        </w:rPr>
        <w:fldChar w:fldCharType="end"/>
      </w:r>
      <w:r w:rsidRPr="00AC3448">
        <w:t xml:space="preserve"> </w:t>
      </w:r>
      <w:r>
        <w:t>et</w:t>
      </w:r>
      <w:r w:rsidRPr="00AC3448">
        <w:t xml:space="preserve"> Mahne</w:t>
      </w:r>
      <w:r>
        <w:t xml:space="preserve">r et al. </w:t>
      </w:r>
      <w:r w:rsidRPr="007D0E3C">
        <w:rPr>
          <w:b/>
        </w:rPr>
        <w:fldChar w:fldCharType="begin"/>
      </w:r>
      <w:r w:rsidRPr="007D0E3C">
        <w:rPr>
          <w:b/>
        </w:rPr>
        <w:instrText xml:space="preserve"> REF _Ref526269984 \r \h  \* MERGEFORMAT </w:instrText>
      </w:r>
      <w:r w:rsidRPr="007D0E3C">
        <w:rPr>
          <w:b/>
        </w:rPr>
      </w:r>
      <w:r w:rsidRPr="007D0E3C">
        <w:rPr>
          <w:b/>
        </w:rPr>
        <w:fldChar w:fldCharType="separate"/>
      </w:r>
      <w:r>
        <w:rPr>
          <w:b/>
        </w:rPr>
        <w:t>[42]</w:t>
      </w:r>
      <w:r w:rsidRPr="007D0E3C">
        <w:rPr>
          <w:b/>
        </w:rPr>
        <w:fldChar w:fldCharType="end"/>
      </w:r>
      <w:r>
        <w:t xml:space="preserve"> </w:t>
      </w:r>
      <w:r w:rsidRPr="00AC3448">
        <w:t>ont calculé ces coefficients en utilisant soit la méthode de Galerkin, soit par collocation aux points de Lobatto. Ils ont trouvé que la méthode de colocation aux points de Lobatto est plus précise.</w:t>
      </w:r>
    </w:p>
  </w:footnote>
  <w:footnote w:id="5">
    <w:p w14:paraId="500EC087" w14:textId="14FCAC71" w:rsidR="006A2FF3" w:rsidRDefault="006A2FF3">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6">
    <w:p w14:paraId="5C87A4D1" w14:textId="1A770FAF" w:rsidR="006A2FF3" w:rsidRDefault="006A2FF3">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proofErr w:type="gramStart"/>
      <w:r w:rsidRPr="00AF59DA">
        <w:t>entraine</w:t>
      </w:r>
      <w:r>
        <w:t>r</w:t>
      </w:r>
      <w:proofErr w:type="gramEnd"/>
      <w:r>
        <w:t xml:space="preserve"> d</w:t>
      </w:r>
      <w:r w:rsidRPr="00AF59DA">
        <w:t>es élévations de température dues aux déformations ne sont pas considérés.</w:t>
      </w:r>
    </w:p>
  </w:footnote>
  <w:footnote w:id="7">
    <w:p w14:paraId="305EA22A" w14:textId="586DC20A" w:rsidR="006A2FF3" w:rsidRDefault="006A2FF3" w:rsidP="008F23B1">
      <w:pPr>
        <w:spacing w:line="360" w:lineRule="auto"/>
      </w:pPr>
      <w:r>
        <w:rPr>
          <w:rStyle w:val="Appelnotedebasdep"/>
        </w:rPr>
        <w:footnoteRef/>
      </w:r>
      <w:r>
        <w:t xml:space="preserve"> Les vitesses au niveau des paliers s’écrivent d’une manière similaire en décrivant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Pr>
          <w:b/>
        </w:rPr>
        <w:t>Eq.3-15</w:t>
      </w:r>
      <w:r w:rsidRPr="008A00BC">
        <w:rPr>
          <w:b/>
        </w:rPr>
        <w:fldChar w:fldCharType="end"/>
      </w:r>
      <w:r>
        <w:rPr>
          <w:b/>
        </w:rPr>
        <w:t xml:space="preserve"> </w:t>
      </w:r>
      <w:r>
        <w:t>par rapport au temps.</w:t>
      </w:r>
    </w:p>
  </w:footnote>
  <w:footnote w:id="8">
    <w:p w14:paraId="4027867B" w14:textId="77777777" w:rsidR="006A2FF3" w:rsidRDefault="006A2FF3"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9">
    <w:p w14:paraId="7F202B00" w14:textId="4F5C80A1" w:rsidR="006A2FF3" w:rsidRDefault="006A2FF3" w:rsidP="00EB112F">
      <w:pPr>
        <w:pStyle w:val="Notedebasdepage"/>
      </w:pPr>
      <w:r>
        <w:rPr>
          <w:rStyle w:val="Appelnotedebasdep"/>
        </w:rPr>
        <w:footnoteRef/>
      </w:r>
      <w:r>
        <w:t xml:space="preserve"> Ces valeurs anticipent l’analyse</w:t>
      </w:r>
      <w:r w:rsidRPr="000C28BB">
        <w:t xml:space="preserve"> de stabilité de l’effet Morton présenté au </w:t>
      </w:r>
      <w:hyperlink w:anchor="_Chapitre_5_:" w:history="1">
        <w:r w:rsidRPr="003924C7">
          <w:rPr>
            <w:rStyle w:val="Lienhypertexte"/>
            <w:b/>
            <w:color w:val="000000" w:themeColor="text1"/>
            <w:u w:val="none"/>
          </w:rPr>
          <w:t>chapitre 5</w:t>
        </w:r>
      </w:hyperlink>
      <w:r>
        <w:t>.</w:t>
      </w:r>
    </w:p>
  </w:footnote>
  <w:footnote w:id="10">
    <w:p w14:paraId="797A8FEF" w14:textId="01D8E561" w:rsidR="006A2FF3" w:rsidRDefault="006A2FF3" w:rsidP="00425FC2">
      <w:pPr>
        <w:pStyle w:val="Notedebasdepage"/>
      </w:pPr>
      <w:r>
        <w:rPr>
          <w:rStyle w:val="Appelnotedebasdep"/>
        </w:rPr>
        <w:footnoteRef/>
      </w:r>
      <w:r>
        <w:t xml:space="preserve"> Dans le cas de l’utilisation du composant synchrone dans la direction Y comme le vecteur des vibrations synchrones</w:t>
      </w:r>
      <m:oMath>
        <m:r>
          <w:rPr>
            <w:rFonts w:ascii="Cambria Math" w:hAnsi="Cambria Math"/>
          </w:rPr>
          <m:t xml:space="preserve"> </m:t>
        </m:r>
        <m:r>
          <m:rPr>
            <m:sty m:val="bi"/>
          </m:rPr>
          <w:rPr>
            <w:rFonts w:ascii="Cambria Math" w:hAnsi="Cambria Math"/>
          </w:rPr>
          <m:t>V</m:t>
        </m:r>
      </m:oMath>
      <w:r w:rsidRPr="00166D2B">
        <w:t>,</w:t>
      </w:r>
      <w:r>
        <w:rPr>
          <w:b/>
        </w:rPr>
        <w:t xml:space="preserve"> </w:t>
      </w:r>
      <w:r w:rsidRPr="00166D2B">
        <w:t>l</w:t>
      </w:r>
      <w:r>
        <w:t>e résultat de l’analyse de la stabilité de l’effet Morton est identique. Un exemple de calcul a été montré en Annexe 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0438C"/>
    <w:multiLevelType w:val="multilevel"/>
    <w:tmpl w:val="3B5A5E00"/>
    <w:lvl w:ilvl="0">
      <w:start w:val="1"/>
      <w:numFmt w:val="upperLetter"/>
      <w:lvlText w:val="%1."/>
      <w:lvlJc w:val="left"/>
      <w:pPr>
        <w:tabs>
          <w:tab w:val="num" w:pos="0"/>
        </w:tabs>
        <w:ind w:left="567" w:hanging="566"/>
      </w:pPr>
      <w:rPr>
        <w:rFonts w:hint="default"/>
        <w:color w:val="auto"/>
        <w:shd w:val="clear" w:color="auto" w:fill="auto"/>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A446D0"/>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6"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EBC4824"/>
    <w:multiLevelType w:val="hybridMultilevel"/>
    <w:tmpl w:val="F6744E88"/>
    <w:lvl w:ilvl="0" w:tplc="EEAE0AF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FC5895"/>
    <w:multiLevelType w:val="hybridMultilevel"/>
    <w:tmpl w:val="71AAF8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FD54427"/>
    <w:multiLevelType w:val="multilevel"/>
    <w:tmpl w:val="7D56AD02"/>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4" w15:restartNumberingAfterBreak="0">
    <w:nsid w:val="33B74268"/>
    <w:multiLevelType w:val="hybridMultilevel"/>
    <w:tmpl w:val="F282ECCE"/>
    <w:lvl w:ilvl="0" w:tplc="2A486E34">
      <w:start w:val="1"/>
      <w:numFmt w:val="upperLetter"/>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E411A"/>
    <w:multiLevelType w:val="multilevel"/>
    <w:tmpl w:val="3F9E1E4E"/>
    <w:numStyleLink w:val="Style1"/>
  </w:abstractNum>
  <w:abstractNum w:abstractNumId="16" w15:restartNumberingAfterBreak="0">
    <w:nsid w:val="39082475"/>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8" w15:restartNumberingAfterBreak="0">
    <w:nsid w:val="42EF15FC"/>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9"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73D3C3B"/>
    <w:multiLevelType w:val="multilevel"/>
    <w:tmpl w:val="3F9E1E4E"/>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C034D0A"/>
    <w:multiLevelType w:val="hybridMultilevel"/>
    <w:tmpl w:val="AE1848AA"/>
    <w:lvl w:ilvl="0" w:tplc="14F8EDDC">
      <w:numFmt w:val="bullet"/>
      <w:lvlText w:val="-"/>
      <w:lvlJc w:val="left"/>
      <w:pPr>
        <w:ind w:left="360" w:hanging="360"/>
      </w:pPr>
      <w:rPr>
        <w:rFonts w:ascii="Calibri" w:eastAsia="Times New Roman" w:hAnsi="Calibri"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4D7713F6"/>
    <w:multiLevelType w:val="multilevel"/>
    <w:tmpl w:val="3844F33A"/>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4"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5BA09C5"/>
    <w:multiLevelType w:val="hybridMultilevel"/>
    <w:tmpl w:val="1DD278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6"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9" w15:restartNumberingAfterBreak="0">
    <w:nsid w:val="62A40A80"/>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4"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6" w15:restartNumberingAfterBreak="0">
    <w:nsid w:val="768F1355"/>
    <w:multiLevelType w:val="multilevel"/>
    <w:tmpl w:val="8D12562E"/>
    <w:lvl w:ilvl="0">
      <w:start w:val="1"/>
      <w:numFmt w:val="decimal"/>
      <w:lvlText w:val="Eq.C.%1"/>
      <w:lvlJc w:val="left"/>
      <w:pPr>
        <w:ind w:left="1080" w:hanging="360"/>
      </w:pPr>
      <w:rPr>
        <w:rFonts w:ascii="Times New Roman" w:hAnsi="Times New Roman" w:cs="Times New Roman" w:hint="default"/>
        <w:b/>
        <w:i/>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7"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8" w15:restartNumberingAfterBreak="0">
    <w:nsid w:val="7D741A91"/>
    <w:multiLevelType w:val="hybridMultilevel"/>
    <w:tmpl w:val="EF8A08E6"/>
    <w:lvl w:ilvl="0" w:tplc="61F8C180">
      <w:numFmt w:val="bullet"/>
      <w:lvlText w:val="-"/>
      <w:lvlJc w:val="left"/>
      <w:pPr>
        <w:ind w:left="1069" w:hanging="360"/>
      </w:pPr>
      <w:rPr>
        <w:rFonts w:ascii="Calibri" w:eastAsia="Times New Roman" w:hAnsi="Calibri" w:cs="Times New Roman"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9"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9"/>
  </w:num>
  <w:num w:numId="3">
    <w:abstractNumId w:val="12"/>
  </w:num>
  <w:num w:numId="4">
    <w:abstractNumId w:val="26"/>
  </w:num>
  <w:num w:numId="5">
    <w:abstractNumId w:val="3"/>
  </w:num>
  <w:num w:numId="6">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33"/>
  </w:num>
  <w:num w:numId="9">
    <w:abstractNumId w:val="32"/>
  </w:num>
  <w:num w:numId="1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1"/>
  </w:num>
  <w:num w:numId="12">
    <w:abstractNumId w:val="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num>
  <w:num w:numId="15">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trike w:val="0"/>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6">
    <w:abstractNumId w:val="27"/>
  </w:num>
  <w:num w:numId="17">
    <w:abstractNumId w:val="31"/>
  </w:num>
  <w:num w:numId="18">
    <w:abstractNumId w:val="21"/>
  </w:num>
  <w:num w:numId="19">
    <w:abstractNumId w:val="30"/>
  </w:num>
  <w:num w:numId="2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1">
    <w:abstractNumId w:val="19"/>
  </w:num>
  <w:num w:numId="22">
    <w:abstractNumId w:val="34"/>
  </w:num>
  <w:num w:numId="23">
    <w:abstractNumId w:val="8"/>
  </w:num>
  <w:num w:numId="24">
    <w:abstractNumId w:val="37"/>
  </w:num>
  <w:num w:numId="25">
    <w:abstractNumId w:val="14"/>
  </w:num>
  <w:num w:numId="26">
    <w:abstractNumId w:val="24"/>
  </w:num>
  <w:num w:numId="27">
    <w:abstractNumId w:val="7"/>
  </w:num>
  <w:num w:numId="28">
    <w:abstractNumId w:val="5"/>
  </w:num>
  <w:num w:numId="29">
    <w:abstractNumId w:val="6"/>
  </w:num>
  <w:num w:numId="30">
    <w:abstractNumId w:val="10"/>
  </w:num>
  <w:num w:numId="31">
    <w:abstractNumId w:val="25"/>
  </w:num>
  <w:num w:numId="32">
    <w:abstractNumId w:val="35"/>
  </w:num>
  <w:num w:numId="33">
    <w:abstractNumId w:val="17"/>
  </w:num>
  <w:num w:numId="34">
    <w:abstractNumId w:val="29"/>
  </w:num>
  <w:num w:numId="35">
    <w:abstractNumId w:val="9"/>
  </w:num>
  <w:num w:numId="36">
    <w:abstractNumId w:val="4"/>
  </w:num>
  <w:num w:numId="37">
    <w:abstractNumId w:val="13"/>
  </w:num>
  <w:num w:numId="38">
    <w:abstractNumId w:val="23"/>
  </w:num>
  <w:num w:numId="39">
    <w:abstractNumId w:val="18"/>
  </w:num>
  <w:num w:numId="40">
    <w:abstractNumId w:val="22"/>
  </w:num>
  <w:num w:numId="41">
    <w:abstractNumId w:val="20"/>
  </w:num>
  <w:num w:numId="42">
    <w:abstractNumId w:val="16"/>
  </w:num>
  <w:num w:numId="43">
    <w:abstractNumId w:val="36"/>
  </w:num>
  <w:num w:numId="44">
    <w:abstractNumId w:val="38"/>
  </w:num>
  <w:numIdMacAtCleanup w:val="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NI Mohamed-amine">
    <w15:presenceInfo w15:providerId="AD" w15:userId="S-1-5-21-2415383333-406384120-3540199839-513244"/>
  </w15:person>
  <w15:person w15:author="PERONY Raphael">
    <w15:presenceInfo w15:providerId="AD" w15:userId="S-1-5-21-2415383333-406384120-3540199839-2879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proofState w:grammar="clean"/>
  <w:trackRevisio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63D"/>
    <w:rsid w:val="00001706"/>
    <w:rsid w:val="00001908"/>
    <w:rsid w:val="00001A8B"/>
    <w:rsid w:val="00001D4F"/>
    <w:rsid w:val="00002274"/>
    <w:rsid w:val="000023B2"/>
    <w:rsid w:val="000029CD"/>
    <w:rsid w:val="00002AD2"/>
    <w:rsid w:val="000030BA"/>
    <w:rsid w:val="000032F9"/>
    <w:rsid w:val="00003586"/>
    <w:rsid w:val="000035A1"/>
    <w:rsid w:val="000036A4"/>
    <w:rsid w:val="000037F2"/>
    <w:rsid w:val="00004A26"/>
    <w:rsid w:val="00004B4E"/>
    <w:rsid w:val="00004BC1"/>
    <w:rsid w:val="00004EE7"/>
    <w:rsid w:val="00004F20"/>
    <w:rsid w:val="00005127"/>
    <w:rsid w:val="00005D64"/>
    <w:rsid w:val="0000607D"/>
    <w:rsid w:val="0000673B"/>
    <w:rsid w:val="00006AC4"/>
    <w:rsid w:val="00006E9A"/>
    <w:rsid w:val="0000742B"/>
    <w:rsid w:val="00007748"/>
    <w:rsid w:val="00007E81"/>
    <w:rsid w:val="00007EB0"/>
    <w:rsid w:val="000102DA"/>
    <w:rsid w:val="00010A7F"/>
    <w:rsid w:val="000112A3"/>
    <w:rsid w:val="00011365"/>
    <w:rsid w:val="00011971"/>
    <w:rsid w:val="00011BBC"/>
    <w:rsid w:val="00011DFF"/>
    <w:rsid w:val="00011FEA"/>
    <w:rsid w:val="000120A9"/>
    <w:rsid w:val="000122FF"/>
    <w:rsid w:val="000129C2"/>
    <w:rsid w:val="00012A05"/>
    <w:rsid w:val="0001341A"/>
    <w:rsid w:val="000137C2"/>
    <w:rsid w:val="00013D19"/>
    <w:rsid w:val="00014644"/>
    <w:rsid w:val="00014EA6"/>
    <w:rsid w:val="00015340"/>
    <w:rsid w:val="00015358"/>
    <w:rsid w:val="000153F7"/>
    <w:rsid w:val="0001562B"/>
    <w:rsid w:val="000162CE"/>
    <w:rsid w:val="0001699A"/>
    <w:rsid w:val="00016AEA"/>
    <w:rsid w:val="00016C6B"/>
    <w:rsid w:val="00016F1B"/>
    <w:rsid w:val="00016F99"/>
    <w:rsid w:val="00017089"/>
    <w:rsid w:val="00017237"/>
    <w:rsid w:val="0001732A"/>
    <w:rsid w:val="0001739F"/>
    <w:rsid w:val="00017551"/>
    <w:rsid w:val="00017569"/>
    <w:rsid w:val="00017E8A"/>
    <w:rsid w:val="00020721"/>
    <w:rsid w:val="000209EE"/>
    <w:rsid w:val="00020FD8"/>
    <w:rsid w:val="00021A17"/>
    <w:rsid w:val="00021C0F"/>
    <w:rsid w:val="00021CBE"/>
    <w:rsid w:val="00021E4F"/>
    <w:rsid w:val="0002241C"/>
    <w:rsid w:val="00022F87"/>
    <w:rsid w:val="00022F93"/>
    <w:rsid w:val="000232FA"/>
    <w:rsid w:val="000236E0"/>
    <w:rsid w:val="00023789"/>
    <w:rsid w:val="00023792"/>
    <w:rsid w:val="0002394B"/>
    <w:rsid w:val="00023958"/>
    <w:rsid w:val="00023AB2"/>
    <w:rsid w:val="00023CED"/>
    <w:rsid w:val="000240EC"/>
    <w:rsid w:val="000242D9"/>
    <w:rsid w:val="00024307"/>
    <w:rsid w:val="00024381"/>
    <w:rsid w:val="00024BB4"/>
    <w:rsid w:val="00024C56"/>
    <w:rsid w:val="00024FA1"/>
    <w:rsid w:val="0002510D"/>
    <w:rsid w:val="0002511D"/>
    <w:rsid w:val="00025998"/>
    <w:rsid w:val="00025A52"/>
    <w:rsid w:val="00025BB0"/>
    <w:rsid w:val="00025C11"/>
    <w:rsid w:val="00025C12"/>
    <w:rsid w:val="00025D7A"/>
    <w:rsid w:val="000261A5"/>
    <w:rsid w:val="0002671A"/>
    <w:rsid w:val="00026D7C"/>
    <w:rsid w:val="0002704F"/>
    <w:rsid w:val="00027818"/>
    <w:rsid w:val="00027CB2"/>
    <w:rsid w:val="00030C90"/>
    <w:rsid w:val="00030E6A"/>
    <w:rsid w:val="000325F0"/>
    <w:rsid w:val="00032683"/>
    <w:rsid w:val="0003370D"/>
    <w:rsid w:val="00033AEF"/>
    <w:rsid w:val="00033DCC"/>
    <w:rsid w:val="00034021"/>
    <w:rsid w:val="000340E9"/>
    <w:rsid w:val="00034511"/>
    <w:rsid w:val="00034C2B"/>
    <w:rsid w:val="00034C9B"/>
    <w:rsid w:val="00035D3C"/>
    <w:rsid w:val="00035F22"/>
    <w:rsid w:val="000363C5"/>
    <w:rsid w:val="000368E2"/>
    <w:rsid w:val="00036915"/>
    <w:rsid w:val="00036D81"/>
    <w:rsid w:val="00037082"/>
    <w:rsid w:val="000370E4"/>
    <w:rsid w:val="00037485"/>
    <w:rsid w:val="000403E3"/>
    <w:rsid w:val="00040697"/>
    <w:rsid w:val="00040A7D"/>
    <w:rsid w:val="00040D4A"/>
    <w:rsid w:val="00041327"/>
    <w:rsid w:val="00042399"/>
    <w:rsid w:val="00042E6D"/>
    <w:rsid w:val="00043012"/>
    <w:rsid w:val="000435C0"/>
    <w:rsid w:val="000435FF"/>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341"/>
    <w:rsid w:val="00047550"/>
    <w:rsid w:val="00047A61"/>
    <w:rsid w:val="00047FB1"/>
    <w:rsid w:val="00050070"/>
    <w:rsid w:val="0005066D"/>
    <w:rsid w:val="00050D1C"/>
    <w:rsid w:val="00050ECF"/>
    <w:rsid w:val="00051235"/>
    <w:rsid w:val="00051604"/>
    <w:rsid w:val="00051B69"/>
    <w:rsid w:val="00051BC0"/>
    <w:rsid w:val="00051CF9"/>
    <w:rsid w:val="00051D62"/>
    <w:rsid w:val="00052D09"/>
    <w:rsid w:val="00052EB3"/>
    <w:rsid w:val="0005325A"/>
    <w:rsid w:val="000532A5"/>
    <w:rsid w:val="00053680"/>
    <w:rsid w:val="000539F2"/>
    <w:rsid w:val="00053B30"/>
    <w:rsid w:val="0005401C"/>
    <w:rsid w:val="00054277"/>
    <w:rsid w:val="000545A6"/>
    <w:rsid w:val="00054D9A"/>
    <w:rsid w:val="000559DF"/>
    <w:rsid w:val="00055A51"/>
    <w:rsid w:val="00055C12"/>
    <w:rsid w:val="00055FC0"/>
    <w:rsid w:val="00056548"/>
    <w:rsid w:val="00056882"/>
    <w:rsid w:val="00056DC7"/>
    <w:rsid w:val="00056E21"/>
    <w:rsid w:val="00057BF4"/>
    <w:rsid w:val="00057CA6"/>
    <w:rsid w:val="00060379"/>
    <w:rsid w:val="00060628"/>
    <w:rsid w:val="000606C5"/>
    <w:rsid w:val="00060E67"/>
    <w:rsid w:val="00061411"/>
    <w:rsid w:val="000622A2"/>
    <w:rsid w:val="0006243C"/>
    <w:rsid w:val="00062459"/>
    <w:rsid w:val="000626E6"/>
    <w:rsid w:val="00062791"/>
    <w:rsid w:val="000628FA"/>
    <w:rsid w:val="00062C04"/>
    <w:rsid w:val="00062FB9"/>
    <w:rsid w:val="00063362"/>
    <w:rsid w:val="00063453"/>
    <w:rsid w:val="00063979"/>
    <w:rsid w:val="00063BCB"/>
    <w:rsid w:val="00063CDA"/>
    <w:rsid w:val="00063EEF"/>
    <w:rsid w:val="00064560"/>
    <w:rsid w:val="0006495F"/>
    <w:rsid w:val="00064BB7"/>
    <w:rsid w:val="00064BD7"/>
    <w:rsid w:val="00064EFF"/>
    <w:rsid w:val="00064FDD"/>
    <w:rsid w:val="00065378"/>
    <w:rsid w:val="000656DB"/>
    <w:rsid w:val="000659AB"/>
    <w:rsid w:val="00065A30"/>
    <w:rsid w:val="0006610D"/>
    <w:rsid w:val="00066819"/>
    <w:rsid w:val="0006681E"/>
    <w:rsid w:val="00066ED1"/>
    <w:rsid w:val="00067109"/>
    <w:rsid w:val="00067510"/>
    <w:rsid w:val="00067A2B"/>
    <w:rsid w:val="00067A77"/>
    <w:rsid w:val="00070685"/>
    <w:rsid w:val="000706F0"/>
    <w:rsid w:val="00070D4E"/>
    <w:rsid w:val="00071247"/>
    <w:rsid w:val="00071319"/>
    <w:rsid w:val="00071450"/>
    <w:rsid w:val="00071F36"/>
    <w:rsid w:val="0007204C"/>
    <w:rsid w:val="00072258"/>
    <w:rsid w:val="00072552"/>
    <w:rsid w:val="000725B2"/>
    <w:rsid w:val="00072971"/>
    <w:rsid w:val="00072B80"/>
    <w:rsid w:val="00072D53"/>
    <w:rsid w:val="000732E6"/>
    <w:rsid w:val="000734E3"/>
    <w:rsid w:val="000745C2"/>
    <w:rsid w:val="00074DFD"/>
    <w:rsid w:val="000756EB"/>
    <w:rsid w:val="00075CA5"/>
    <w:rsid w:val="00075D6B"/>
    <w:rsid w:val="00075E8F"/>
    <w:rsid w:val="000764FD"/>
    <w:rsid w:val="00076810"/>
    <w:rsid w:val="00076AC6"/>
    <w:rsid w:val="000770F0"/>
    <w:rsid w:val="000771A1"/>
    <w:rsid w:val="000773EE"/>
    <w:rsid w:val="00077624"/>
    <w:rsid w:val="000778A2"/>
    <w:rsid w:val="00077D86"/>
    <w:rsid w:val="00077F16"/>
    <w:rsid w:val="00077FDA"/>
    <w:rsid w:val="00080049"/>
    <w:rsid w:val="00080161"/>
    <w:rsid w:val="0008054A"/>
    <w:rsid w:val="00080987"/>
    <w:rsid w:val="00080993"/>
    <w:rsid w:val="00080BD8"/>
    <w:rsid w:val="000810F6"/>
    <w:rsid w:val="00081208"/>
    <w:rsid w:val="000813D8"/>
    <w:rsid w:val="000818B7"/>
    <w:rsid w:val="0008198A"/>
    <w:rsid w:val="000826E0"/>
    <w:rsid w:val="00082A93"/>
    <w:rsid w:val="00082B07"/>
    <w:rsid w:val="00082CE9"/>
    <w:rsid w:val="000830D3"/>
    <w:rsid w:val="00083335"/>
    <w:rsid w:val="00083366"/>
    <w:rsid w:val="0008340C"/>
    <w:rsid w:val="00083656"/>
    <w:rsid w:val="000839AA"/>
    <w:rsid w:val="00083F86"/>
    <w:rsid w:val="000842D3"/>
    <w:rsid w:val="000845F6"/>
    <w:rsid w:val="00084C42"/>
    <w:rsid w:val="00084D7E"/>
    <w:rsid w:val="00084FCF"/>
    <w:rsid w:val="00085254"/>
    <w:rsid w:val="00085603"/>
    <w:rsid w:val="00085F91"/>
    <w:rsid w:val="0008634E"/>
    <w:rsid w:val="000864CA"/>
    <w:rsid w:val="00086757"/>
    <w:rsid w:val="00086A49"/>
    <w:rsid w:val="000873FC"/>
    <w:rsid w:val="00087476"/>
    <w:rsid w:val="000875B2"/>
    <w:rsid w:val="000877C4"/>
    <w:rsid w:val="00087A22"/>
    <w:rsid w:val="00087F6D"/>
    <w:rsid w:val="00090469"/>
    <w:rsid w:val="000911E2"/>
    <w:rsid w:val="00091452"/>
    <w:rsid w:val="0009163F"/>
    <w:rsid w:val="000916A9"/>
    <w:rsid w:val="000916EF"/>
    <w:rsid w:val="00091DC0"/>
    <w:rsid w:val="000921A5"/>
    <w:rsid w:val="000921E4"/>
    <w:rsid w:val="00092390"/>
    <w:rsid w:val="0009269B"/>
    <w:rsid w:val="000927E0"/>
    <w:rsid w:val="00092B1D"/>
    <w:rsid w:val="00092C65"/>
    <w:rsid w:val="0009327D"/>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164"/>
    <w:rsid w:val="000A130E"/>
    <w:rsid w:val="000A1A46"/>
    <w:rsid w:val="000A1D66"/>
    <w:rsid w:val="000A2122"/>
    <w:rsid w:val="000A2520"/>
    <w:rsid w:val="000A273C"/>
    <w:rsid w:val="000A2B83"/>
    <w:rsid w:val="000A2E78"/>
    <w:rsid w:val="000A3493"/>
    <w:rsid w:val="000A3698"/>
    <w:rsid w:val="000A387B"/>
    <w:rsid w:val="000A3CAA"/>
    <w:rsid w:val="000A3FFA"/>
    <w:rsid w:val="000A41C7"/>
    <w:rsid w:val="000A4D59"/>
    <w:rsid w:val="000A4E1C"/>
    <w:rsid w:val="000A5154"/>
    <w:rsid w:val="000A5602"/>
    <w:rsid w:val="000A5613"/>
    <w:rsid w:val="000A573A"/>
    <w:rsid w:val="000A5D54"/>
    <w:rsid w:val="000A5D72"/>
    <w:rsid w:val="000A61EC"/>
    <w:rsid w:val="000A62C2"/>
    <w:rsid w:val="000A68CC"/>
    <w:rsid w:val="000A732A"/>
    <w:rsid w:val="000A73E5"/>
    <w:rsid w:val="000A7DBC"/>
    <w:rsid w:val="000B0C46"/>
    <w:rsid w:val="000B0F2F"/>
    <w:rsid w:val="000B115F"/>
    <w:rsid w:val="000B199A"/>
    <w:rsid w:val="000B1F8C"/>
    <w:rsid w:val="000B25FF"/>
    <w:rsid w:val="000B27BF"/>
    <w:rsid w:val="000B2C5B"/>
    <w:rsid w:val="000B316E"/>
    <w:rsid w:val="000B3213"/>
    <w:rsid w:val="000B35C6"/>
    <w:rsid w:val="000B3643"/>
    <w:rsid w:val="000B373D"/>
    <w:rsid w:val="000B3A4A"/>
    <w:rsid w:val="000B3C26"/>
    <w:rsid w:val="000B40A6"/>
    <w:rsid w:val="000B40CA"/>
    <w:rsid w:val="000B43C2"/>
    <w:rsid w:val="000B4536"/>
    <w:rsid w:val="000B455E"/>
    <w:rsid w:val="000B460E"/>
    <w:rsid w:val="000B4731"/>
    <w:rsid w:val="000B4FAE"/>
    <w:rsid w:val="000B512B"/>
    <w:rsid w:val="000B533E"/>
    <w:rsid w:val="000B5775"/>
    <w:rsid w:val="000B57C8"/>
    <w:rsid w:val="000B5DE5"/>
    <w:rsid w:val="000B5E95"/>
    <w:rsid w:val="000B6164"/>
    <w:rsid w:val="000B6490"/>
    <w:rsid w:val="000B6503"/>
    <w:rsid w:val="000B68E5"/>
    <w:rsid w:val="000B6F5D"/>
    <w:rsid w:val="000B71F8"/>
    <w:rsid w:val="000B7271"/>
    <w:rsid w:val="000B734D"/>
    <w:rsid w:val="000B73E3"/>
    <w:rsid w:val="000B7FD1"/>
    <w:rsid w:val="000C09A9"/>
    <w:rsid w:val="000C09CC"/>
    <w:rsid w:val="000C0AE1"/>
    <w:rsid w:val="000C0E5A"/>
    <w:rsid w:val="000C0FEF"/>
    <w:rsid w:val="000C1371"/>
    <w:rsid w:val="000C15E3"/>
    <w:rsid w:val="000C1695"/>
    <w:rsid w:val="000C18AE"/>
    <w:rsid w:val="000C1D5E"/>
    <w:rsid w:val="000C1E18"/>
    <w:rsid w:val="000C1E45"/>
    <w:rsid w:val="000C1E8D"/>
    <w:rsid w:val="000C2131"/>
    <w:rsid w:val="000C251D"/>
    <w:rsid w:val="000C2B20"/>
    <w:rsid w:val="000C3798"/>
    <w:rsid w:val="000C3B06"/>
    <w:rsid w:val="000C3C46"/>
    <w:rsid w:val="000C413A"/>
    <w:rsid w:val="000C4A56"/>
    <w:rsid w:val="000C5137"/>
    <w:rsid w:val="000C51FD"/>
    <w:rsid w:val="000C520B"/>
    <w:rsid w:val="000C5B12"/>
    <w:rsid w:val="000C5DBC"/>
    <w:rsid w:val="000C72EA"/>
    <w:rsid w:val="000C7561"/>
    <w:rsid w:val="000C7663"/>
    <w:rsid w:val="000C7840"/>
    <w:rsid w:val="000C7E22"/>
    <w:rsid w:val="000C7FDE"/>
    <w:rsid w:val="000D012F"/>
    <w:rsid w:val="000D057E"/>
    <w:rsid w:val="000D0AD0"/>
    <w:rsid w:val="000D0D13"/>
    <w:rsid w:val="000D1C73"/>
    <w:rsid w:val="000D211D"/>
    <w:rsid w:val="000D2218"/>
    <w:rsid w:val="000D223A"/>
    <w:rsid w:val="000D2CA3"/>
    <w:rsid w:val="000D2D82"/>
    <w:rsid w:val="000D3003"/>
    <w:rsid w:val="000D30F6"/>
    <w:rsid w:val="000D3A07"/>
    <w:rsid w:val="000D3BA2"/>
    <w:rsid w:val="000D3BE1"/>
    <w:rsid w:val="000D3CA8"/>
    <w:rsid w:val="000D411C"/>
    <w:rsid w:val="000D45C4"/>
    <w:rsid w:val="000D48E4"/>
    <w:rsid w:val="000D4BD1"/>
    <w:rsid w:val="000D507C"/>
    <w:rsid w:val="000D5358"/>
    <w:rsid w:val="000D65A9"/>
    <w:rsid w:val="000D68CD"/>
    <w:rsid w:val="000D6C4F"/>
    <w:rsid w:val="000D7211"/>
    <w:rsid w:val="000D73C7"/>
    <w:rsid w:val="000D799D"/>
    <w:rsid w:val="000E0221"/>
    <w:rsid w:val="000E0427"/>
    <w:rsid w:val="000E07F5"/>
    <w:rsid w:val="000E0C73"/>
    <w:rsid w:val="000E1412"/>
    <w:rsid w:val="000E187A"/>
    <w:rsid w:val="000E1CA2"/>
    <w:rsid w:val="000E1ED6"/>
    <w:rsid w:val="000E2001"/>
    <w:rsid w:val="000E249C"/>
    <w:rsid w:val="000E26DB"/>
    <w:rsid w:val="000E2FB4"/>
    <w:rsid w:val="000E36BC"/>
    <w:rsid w:val="000E391A"/>
    <w:rsid w:val="000E3C32"/>
    <w:rsid w:val="000E414B"/>
    <w:rsid w:val="000E4A1F"/>
    <w:rsid w:val="000E4B46"/>
    <w:rsid w:val="000E4BB6"/>
    <w:rsid w:val="000E4C36"/>
    <w:rsid w:val="000E5ADD"/>
    <w:rsid w:val="000E682A"/>
    <w:rsid w:val="000E6AC1"/>
    <w:rsid w:val="000E6D74"/>
    <w:rsid w:val="000E76B4"/>
    <w:rsid w:val="000E76CE"/>
    <w:rsid w:val="000E7C11"/>
    <w:rsid w:val="000E7CA2"/>
    <w:rsid w:val="000F0196"/>
    <w:rsid w:val="000F0E16"/>
    <w:rsid w:val="000F198D"/>
    <w:rsid w:val="000F1A64"/>
    <w:rsid w:val="000F20E6"/>
    <w:rsid w:val="000F24F1"/>
    <w:rsid w:val="000F4CE0"/>
    <w:rsid w:val="000F5306"/>
    <w:rsid w:val="000F5356"/>
    <w:rsid w:val="000F5787"/>
    <w:rsid w:val="000F595F"/>
    <w:rsid w:val="000F5AF5"/>
    <w:rsid w:val="000F64ED"/>
    <w:rsid w:val="000F672C"/>
    <w:rsid w:val="000F674F"/>
    <w:rsid w:val="000F68F9"/>
    <w:rsid w:val="000F6954"/>
    <w:rsid w:val="000F6C8D"/>
    <w:rsid w:val="000F715D"/>
    <w:rsid w:val="000F7199"/>
    <w:rsid w:val="000F7453"/>
    <w:rsid w:val="000F7850"/>
    <w:rsid w:val="000F7EBA"/>
    <w:rsid w:val="001003AE"/>
    <w:rsid w:val="001004DF"/>
    <w:rsid w:val="001005A9"/>
    <w:rsid w:val="00100655"/>
    <w:rsid w:val="00100935"/>
    <w:rsid w:val="00102744"/>
    <w:rsid w:val="00102791"/>
    <w:rsid w:val="00102E2F"/>
    <w:rsid w:val="00102FEF"/>
    <w:rsid w:val="0010320D"/>
    <w:rsid w:val="00103261"/>
    <w:rsid w:val="0010386F"/>
    <w:rsid w:val="001039D4"/>
    <w:rsid w:val="00103E95"/>
    <w:rsid w:val="00104CAA"/>
    <w:rsid w:val="00105044"/>
    <w:rsid w:val="001051BD"/>
    <w:rsid w:val="001051D0"/>
    <w:rsid w:val="001051DE"/>
    <w:rsid w:val="001053CF"/>
    <w:rsid w:val="00105523"/>
    <w:rsid w:val="00105A17"/>
    <w:rsid w:val="00105ABB"/>
    <w:rsid w:val="00105AF6"/>
    <w:rsid w:val="00105E39"/>
    <w:rsid w:val="00105EF2"/>
    <w:rsid w:val="00105F76"/>
    <w:rsid w:val="00106034"/>
    <w:rsid w:val="00106910"/>
    <w:rsid w:val="00106985"/>
    <w:rsid w:val="00107542"/>
    <w:rsid w:val="001076FB"/>
    <w:rsid w:val="00110072"/>
    <w:rsid w:val="0011012C"/>
    <w:rsid w:val="001101C2"/>
    <w:rsid w:val="00110463"/>
    <w:rsid w:val="001109DC"/>
    <w:rsid w:val="00111293"/>
    <w:rsid w:val="001117C4"/>
    <w:rsid w:val="00111BBB"/>
    <w:rsid w:val="00111F2A"/>
    <w:rsid w:val="00112251"/>
    <w:rsid w:val="0011251C"/>
    <w:rsid w:val="001129FA"/>
    <w:rsid w:val="001132D0"/>
    <w:rsid w:val="001133D2"/>
    <w:rsid w:val="00113A61"/>
    <w:rsid w:val="00113BA5"/>
    <w:rsid w:val="00113E7B"/>
    <w:rsid w:val="001140D4"/>
    <w:rsid w:val="00114102"/>
    <w:rsid w:val="0011420D"/>
    <w:rsid w:val="001149C4"/>
    <w:rsid w:val="00114C40"/>
    <w:rsid w:val="001153E6"/>
    <w:rsid w:val="0011550B"/>
    <w:rsid w:val="00115D80"/>
    <w:rsid w:val="00115F20"/>
    <w:rsid w:val="00115F60"/>
    <w:rsid w:val="001162F6"/>
    <w:rsid w:val="0011641D"/>
    <w:rsid w:val="00116F81"/>
    <w:rsid w:val="001170E8"/>
    <w:rsid w:val="001175FB"/>
    <w:rsid w:val="00117784"/>
    <w:rsid w:val="00117B7F"/>
    <w:rsid w:val="0012010E"/>
    <w:rsid w:val="0012012C"/>
    <w:rsid w:val="00120175"/>
    <w:rsid w:val="001204A0"/>
    <w:rsid w:val="00120518"/>
    <w:rsid w:val="001213AD"/>
    <w:rsid w:val="0012178F"/>
    <w:rsid w:val="00122040"/>
    <w:rsid w:val="00122A90"/>
    <w:rsid w:val="00122B6A"/>
    <w:rsid w:val="00122C82"/>
    <w:rsid w:val="00122D7D"/>
    <w:rsid w:val="00122F40"/>
    <w:rsid w:val="001239A1"/>
    <w:rsid w:val="001243A8"/>
    <w:rsid w:val="001244F9"/>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0EE8"/>
    <w:rsid w:val="00131260"/>
    <w:rsid w:val="00131808"/>
    <w:rsid w:val="00131F15"/>
    <w:rsid w:val="001328BD"/>
    <w:rsid w:val="00132F53"/>
    <w:rsid w:val="001331DF"/>
    <w:rsid w:val="001338D0"/>
    <w:rsid w:val="0013392F"/>
    <w:rsid w:val="0013394F"/>
    <w:rsid w:val="001341B2"/>
    <w:rsid w:val="0013491F"/>
    <w:rsid w:val="0013506F"/>
    <w:rsid w:val="001357EF"/>
    <w:rsid w:val="00135BFA"/>
    <w:rsid w:val="00136175"/>
    <w:rsid w:val="001361E4"/>
    <w:rsid w:val="001368CF"/>
    <w:rsid w:val="00136A4B"/>
    <w:rsid w:val="00136A5B"/>
    <w:rsid w:val="00136D2E"/>
    <w:rsid w:val="0013716D"/>
    <w:rsid w:val="0013743C"/>
    <w:rsid w:val="00137560"/>
    <w:rsid w:val="00137794"/>
    <w:rsid w:val="0014013B"/>
    <w:rsid w:val="00140678"/>
    <w:rsid w:val="00140813"/>
    <w:rsid w:val="00140A51"/>
    <w:rsid w:val="00140ACD"/>
    <w:rsid w:val="00140E21"/>
    <w:rsid w:val="00140F06"/>
    <w:rsid w:val="001411D5"/>
    <w:rsid w:val="00141F48"/>
    <w:rsid w:val="001423A0"/>
    <w:rsid w:val="00142615"/>
    <w:rsid w:val="00142981"/>
    <w:rsid w:val="001429A9"/>
    <w:rsid w:val="00142EA8"/>
    <w:rsid w:val="00142F0F"/>
    <w:rsid w:val="001430EA"/>
    <w:rsid w:val="00143166"/>
    <w:rsid w:val="001436E0"/>
    <w:rsid w:val="00143E8F"/>
    <w:rsid w:val="001444DE"/>
    <w:rsid w:val="00144626"/>
    <w:rsid w:val="001446CC"/>
    <w:rsid w:val="0014536F"/>
    <w:rsid w:val="001458F9"/>
    <w:rsid w:val="001468A5"/>
    <w:rsid w:val="00146E99"/>
    <w:rsid w:val="00146EC2"/>
    <w:rsid w:val="001475A8"/>
    <w:rsid w:val="001479B1"/>
    <w:rsid w:val="00147B79"/>
    <w:rsid w:val="00147E28"/>
    <w:rsid w:val="00150959"/>
    <w:rsid w:val="0015099E"/>
    <w:rsid w:val="001509A4"/>
    <w:rsid w:val="00150BEE"/>
    <w:rsid w:val="00150EFB"/>
    <w:rsid w:val="0015161B"/>
    <w:rsid w:val="00151B4E"/>
    <w:rsid w:val="0015211E"/>
    <w:rsid w:val="00152564"/>
    <w:rsid w:val="001525C3"/>
    <w:rsid w:val="00152615"/>
    <w:rsid w:val="00152A80"/>
    <w:rsid w:val="00152BC4"/>
    <w:rsid w:val="001530A1"/>
    <w:rsid w:val="0015314D"/>
    <w:rsid w:val="001535F9"/>
    <w:rsid w:val="001540C1"/>
    <w:rsid w:val="0015444F"/>
    <w:rsid w:val="0015482E"/>
    <w:rsid w:val="00155306"/>
    <w:rsid w:val="001554A6"/>
    <w:rsid w:val="0015567E"/>
    <w:rsid w:val="0015590D"/>
    <w:rsid w:val="00155BF1"/>
    <w:rsid w:val="00155D60"/>
    <w:rsid w:val="00156421"/>
    <w:rsid w:val="00156ADE"/>
    <w:rsid w:val="00156D89"/>
    <w:rsid w:val="00156D8F"/>
    <w:rsid w:val="0015720B"/>
    <w:rsid w:val="001577B6"/>
    <w:rsid w:val="00157D12"/>
    <w:rsid w:val="00157D77"/>
    <w:rsid w:val="0016025B"/>
    <w:rsid w:val="00160763"/>
    <w:rsid w:val="0016087B"/>
    <w:rsid w:val="001608FD"/>
    <w:rsid w:val="00160AC9"/>
    <w:rsid w:val="00161440"/>
    <w:rsid w:val="00161A4C"/>
    <w:rsid w:val="00161F0E"/>
    <w:rsid w:val="0016253D"/>
    <w:rsid w:val="00162B5B"/>
    <w:rsid w:val="00162BA3"/>
    <w:rsid w:val="00162E03"/>
    <w:rsid w:val="0016305C"/>
    <w:rsid w:val="00163110"/>
    <w:rsid w:val="0016319B"/>
    <w:rsid w:val="00163486"/>
    <w:rsid w:val="00163606"/>
    <w:rsid w:val="00163F9D"/>
    <w:rsid w:val="00163FE2"/>
    <w:rsid w:val="0016406E"/>
    <w:rsid w:val="00164E68"/>
    <w:rsid w:val="001655A1"/>
    <w:rsid w:val="001657E9"/>
    <w:rsid w:val="0016587B"/>
    <w:rsid w:val="0016638C"/>
    <w:rsid w:val="0016643E"/>
    <w:rsid w:val="00166AD7"/>
    <w:rsid w:val="00166D0B"/>
    <w:rsid w:val="00166D2B"/>
    <w:rsid w:val="00166F02"/>
    <w:rsid w:val="00166F6A"/>
    <w:rsid w:val="00166FF5"/>
    <w:rsid w:val="00167544"/>
    <w:rsid w:val="00167862"/>
    <w:rsid w:val="00167E15"/>
    <w:rsid w:val="001701D9"/>
    <w:rsid w:val="00170B36"/>
    <w:rsid w:val="00170C97"/>
    <w:rsid w:val="00170D13"/>
    <w:rsid w:val="00170E5B"/>
    <w:rsid w:val="00170E6A"/>
    <w:rsid w:val="001716D1"/>
    <w:rsid w:val="00171F92"/>
    <w:rsid w:val="001727EF"/>
    <w:rsid w:val="001734B2"/>
    <w:rsid w:val="001734BE"/>
    <w:rsid w:val="001749B0"/>
    <w:rsid w:val="00174CBF"/>
    <w:rsid w:val="00174F79"/>
    <w:rsid w:val="001753FA"/>
    <w:rsid w:val="00175697"/>
    <w:rsid w:val="00175846"/>
    <w:rsid w:val="001759A3"/>
    <w:rsid w:val="001764B9"/>
    <w:rsid w:val="00176879"/>
    <w:rsid w:val="00176CBA"/>
    <w:rsid w:val="0017744A"/>
    <w:rsid w:val="00177A37"/>
    <w:rsid w:val="00177B4E"/>
    <w:rsid w:val="00177BA8"/>
    <w:rsid w:val="00177F7F"/>
    <w:rsid w:val="001815A2"/>
    <w:rsid w:val="00181790"/>
    <w:rsid w:val="001817EF"/>
    <w:rsid w:val="0018205F"/>
    <w:rsid w:val="00182064"/>
    <w:rsid w:val="0018225D"/>
    <w:rsid w:val="00182631"/>
    <w:rsid w:val="001827E5"/>
    <w:rsid w:val="00183093"/>
    <w:rsid w:val="00183DA8"/>
    <w:rsid w:val="00184E11"/>
    <w:rsid w:val="001856FA"/>
    <w:rsid w:val="001863A9"/>
    <w:rsid w:val="00186652"/>
    <w:rsid w:val="00186E96"/>
    <w:rsid w:val="00186EFF"/>
    <w:rsid w:val="00187063"/>
    <w:rsid w:val="0018780F"/>
    <w:rsid w:val="00187A0E"/>
    <w:rsid w:val="00187A1A"/>
    <w:rsid w:val="00187AFA"/>
    <w:rsid w:val="00187E80"/>
    <w:rsid w:val="00190A93"/>
    <w:rsid w:val="00190C1E"/>
    <w:rsid w:val="00191118"/>
    <w:rsid w:val="001912B5"/>
    <w:rsid w:val="00191A25"/>
    <w:rsid w:val="00192383"/>
    <w:rsid w:val="001923D3"/>
    <w:rsid w:val="00192A2E"/>
    <w:rsid w:val="00192C39"/>
    <w:rsid w:val="00193F7D"/>
    <w:rsid w:val="00194260"/>
    <w:rsid w:val="001942E2"/>
    <w:rsid w:val="001945A3"/>
    <w:rsid w:val="00195837"/>
    <w:rsid w:val="00195B1E"/>
    <w:rsid w:val="00195FD5"/>
    <w:rsid w:val="001961C6"/>
    <w:rsid w:val="0019687D"/>
    <w:rsid w:val="00196976"/>
    <w:rsid w:val="00196BA8"/>
    <w:rsid w:val="00196F11"/>
    <w:rsid w:val="0019727E"/>
    <w:rsid w:val="00197509"/>
    <w:rsid w:val="00197563"/>
    <w:rsid w:val="00197C82"/>
    <w:rsid w:val="001A0326"/>
    <w:rsid w:val="001A0D3D"/>
    <w:rsid w:val="001A0DF1"/>
    <w:rsid w:val="001A0E70"/>
    <w:rsid w:val="001A1234"/>
    <w:rsid w:val="001A1D1E"/>
    <w:rsid w:val="001A25E6"/>
    <w:rsid w:val="001A2750"/>
    <w:rsid w:val="001A276B"/>
    <w:rsid w:val="001A2E81"/>
    <w:rsid w:val="001A3271"/>
    <w:rsid w:val="001A3342"/>
    <w:rsid w:val="001A4397"/>
    <w:rsid w:val="001A47BF"/>
    <w:rsid w:val="001A4B0F"/>
    <w:rsid w:val="001A536B"/>
    <w:rsid w:val="001A6562"/>
    <w:rsid w:val="001A67CA"/>
    <w:rsid w:val="001A6AD6"/>
    <w:rsid w:val="001A6E19"/>
    <w:rsid w:val="001A70A6"/>
    <w:rsid w:val="001A7513"/>
    <w:rsid w:val="001A76E1"/>
    <w:rsid w:val="001A7936"/>
    <w:rsid w:val="001A7FDC"/>
    <w:rsid w:val="001B0550"/>
    <w:rsid w:val="001B0689"/>
    <w:rsid w:val="001B0DCE"/>
    <w:rsid w:val="001B117B"/>
    <w:rsid w:val="001B12EC"/>
    <w:rsid w:val="001B15D4"/>
    <w:rsid w:val="001B18AC"/>
    <w:rsid w:val="001B1B96"/>
    <w:rsid w:val="001B1E34"/>
    <w:rsid w:val="001B21DB"/>
    <w:rsid w:val="001B23F6"/>
    <w:rsid w:val="001B291C"/>
    <w:rsid w:val="001B2E9F"/>
    <w:rsid w:val="001B2FA3"/>
    <w:rsid w:val="001B337E"/>
    <w:rsid w:val="001B37F5"/>
    <w:rsid w:val="001B3886"/>
    <w:rsid w:val="001B3A28"/>
    <w:rsid w:val="001B3D6F"/>
    <w:rsid w:val="001B49F4"/>
    <w:rsid w:val="001B4A2E"/>
    <w:rsid w:val="001B4B21"/>
    <w:rsid w:val="001B55AE"/>
    <w:rsid w:val="001B5D42"/>
    <w:rsid w:val="001B5FF4"/>
    <w:rsid w:val="001B6440"/>
    <w:rsid w:val="001B661A"/>
    <w:rsid w:val="001B6837"/>
    <w:rsid w:val="001B6AC1"/>
    <w:rsid w:val="001B6E13"/>
    <w:rsid w:val="001B7119"/>
    <w:rsid w:val="001B7373"/>
    <w:rsid w:val="001B73DC"/>
    <w:rsid w:val="001B749E"/>
    <w:rsid w:val="001B7A24"/>
    <w:rsid w:val="001B7C74"/>
    <w:rsid w:val="001B7F2B"/>
    <w:rsid w:val="001B7FB7"/>
    <w:rsid w:val="001C03C4"/>
    <w:rsid w:val="001C0C98"/>
    <w:rsid w:val="001C0E55"/>
    <w:rsid w:val="001C1045"/>
    <w:rsid w:val="001C18D7"/>
    <w:rsid w:val="001C1A5E"/>
    <w:rsid w:val="001C1AD5"/>
    <w:rsid w:val="001C1B8A"/>
    <w:rsid w:val="001C1F13"/>
    <w:rsid w:val="001C1FFE"/>
    <w:rsid w:val="001C2057"/>
    <w:rsid w:val="001C2274"/>
    <w:rsid w:val="001C2D08"/>
    <w:rsid w:val="001C2EA3"/>
    <w:rsid w:val="001C3138"/>
    <w:rsid w:val="001C360A"/>
    <w:rsid w:val="001C360F"/>
    <w:rsid w:val="001C389D"/>
    <w:rsid w:val="001C3DAA"/>
    <w:rsid w:val="001C4698"/>
    <w:rsid w:val="001C478D"/>
    <w:rsid w:val="001C49FC"/>
    <w:rsid w:val="001C4B63"/>
    <w:rsid w:val="001C4C90"/>
    <w:rsid w:val="001C4CE2"/>
    <w:rsid w:val="001C547C"/>
    <w:rsid w:val="001C591B"/>
    <w:rsid w:val="001C5BE6"/>
    <w:rsid w:val="001C5DD8"/>
    <w:rsid w:val="001C647F"/>
    <w:rsid w:val="001C66C9"/>
    <w:rsid w:val="001C74FB"/>
    <w:rsid w:val="001C7A99"/>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797"/>
    <w:rsid w:val="001D5AF5"/>
    <w:rsid w:val="001D5CC3"/>
    <w:rsid w:val="001D5D12"/>
    <w:rsid w:val="001D63A9"/>
    <w:rsid w:val="001D65C1"/>
    <w:rsid w:val="001D6CB5"/>
    <w:rsid w:val="001D7319"/>
    <w:rsid w:val="001D75BA"/>
    <w:rsid w:val="001E0808"/>
    <w:rsid w:val="001E090B"/>
    <w:rsid w:val="001E106A"/>
    <w:rsid w:val="001E1330"/>
    <w:rsid w:val="001E18D0"/>
    <w:rsid w:val="001E2394"/>
    <w:rsid w:val="001E270F"/>
    <w:rsid w:val="001E292C"/>
    <w:rsid w:val="001E2B16"/>
    <w:rsid w:val="001E2CA5"/>
    <w:rsid w:val="001E2DD5"/>
    <w:rsid w:val="001E2FC7"/>
    <w:rsid w:val="001E32DB"/>
    <w:rsid w:val="001E37D0"/>
    <w:rsid w:val="001E390A"/>
    <w:rsid w:val="001E3A00"/>
    <w:rsid w:val="001E3B4A"/>
    <w:rsid w:val="001E4EFE"/>
    <w:rsid w:val="001E4F89"/>
    <w:rsid w:val="001E51D1"/>
    <w:rsid w:val="001E57D7"/>
    <w:rsid w:val="001E5A4A"/>
    <w:rsid w:val="001E60E6"/>
    <w:rsid w:val="001E6278"/>
    <w:rsid w:val="001E6292"/>
    <w:rsid w:val="001E63D8"/>
    <w:rsid w:val="001E653F"/>
    <w:rsid w:val="001E6877"/>
    <w:rsid w:val="001E6A32"/>
    <w:rsid w:val="001E6C73"/>
    <w:rsid w:val="001E76E5"/>
    <w:rsid w:val="001E7BF0"/>
    <w:rsid w:val="001E7CE3"/>
    <w:rsid w:val="001E7E76"/>
    <w:rsid w:val="001F0AFC"/>
    <w:rsid w:val="001F1018"/>
    <w:rsid w:val="001F1087"/>
    <w:rsid w:val="001F11E3"/>
    <w:rsid w:val="001F2D49"/>
    <w:rsid w:val="001F2E20"/>
    <w:rsid w:val="001F302A"/>
    <w:rsid w:val="001F3431"/>
    <w:rsid w:val="001F34E3"/>
    <w:rsid w:val="001F35A2"/>
    <w:rsid w:val="001F35E8"/>
    <w:rsid w:val="001F39D5"/>
    <w:rsid w:val="001F4410"/>
    <w:rsid w:val="001F521E"/>
    <w:rsid w:val="001F53C9"/>
    <w:rsid w:val="001F582E"/>
    <w:rsid w:val="001F5865"/>
    <w:rsid w:val="001F5D6B"/>
    <w:rsid w:val="001F5D7F"/>
    <w:rsid w:val="001F6C7B"/>
    <w:rsid w:val="002011DA"/>
    <w:rsid w:val="00201B68"/>
    <w:rsid w:val="00202F37"/>
    <w:rsid w:val="0020334B"/>
    <w:rsid w:val="0020358F"/>
    <w:rsid w:val="00203A83"/>
    <w:rsid w:val="00203C33"/>
    <w:rsid w:val="0020408A"/>
    <w:rsid w:val="002041BE"/>
    <w:rsid w:val="002042C0"/>
    <w:rsid w:val="002043BE"/>
    <w:rsid w:val="00204629"/>
    <w:rsid w:val="00204740"/>
    <w:rsid w:val="00204D67"/>
    <w:rsid w:val="00204FF6"/>
    <w:rsid w:val="002052CB"/>
    <w:rsid w:val="00205987"/>
    <w:rsid w:val="00205E1F"/>
    <w:rsid w:val="00206022"/>
    <w:rsid w:val="00206E3A"/>
    <w:rsid w:val="00207178"/>
    <w:rsid w:val="00207980"/>
    <w:rsid w:val="00207BAC"/>
    <w:rsid w:val="00210060"/>
    <w:rsid w:val="002102F2"/>
    <w:rsid w:val="0021037B"/>
    <w:rsid w:val="00210385"/>
    <w:rsid w:val="00210784"/>
    <w:rsid w:val="002109C6"/>
    <w:rsid w:val="00210DA4"/>
    <w:rsid w:val="00210FEE"/>
    <w:rsid w:val="0021105B"/>
    <w:rsid w:val="002111EA"/>
    <w:rsid w:val="00211283"/>
    <w:rsid w:val="002112EE"/>
    <w:rsid w:val="0021139D"/>
    <w:rsid w:val="002118E1"/>
    <w:rsid w:val="002119CB"/>
    <w:rsid w:val="00212686"/>
    <w:rsid w:val="0021273A"/>
    <w:rsid w:val="0021279D"/>
    <w:rsid w:val="00212CCF"/>
    <w:rsid w:val="00212D39"/>
    <w:rsid w:val="00212EBA"/>
    <w:rsid w:val="00212EFA"/>
    <w:rsid w:val="00212FEC"/>
    <w:rsid w:val="002137EC"/>
    <w:rsid w:val="00214024"/>
    <w:rsid w:val="00214956"/>
    <w:rsid w:val="0021517C"/>
    <w:rsid w:val="0021574F"/>
    <w:rsid w:val="002157D8"/>
    <w:rsid w:val="0021580C"/>
    <w:rsid w:val="0021684A"/>
    <w:rsid w:val="00216BBD"/>
    <w:rsid w:val="002174AA"/>
    <w:rsid w:val="00217842"/>
    <w:rsid w:val="002178F0"/>
    <w:rsid w:val="00217CD2"/>
    <w:rsid w:val="00220028"/>
    <w:rsid w:val="00220B9B"/>
    <w:rsid w:val="00220BF6"/>
    <w:rsid w:val="00220C23"/>
    <w:rsid w:val="00220FE8"/>
    <w:rsid w:val="002210C9"/>
    <w:rsid w:val="00221247"/>
    <w:rsid w:val="0022130A"/>
    <w:rsid w:val="00221723"/>
    <w:rsid w:val="00221AF7"/>
    <w:rsid w:val="00221BC6"/>
    <w:rsid w:val="00221D10"/>
    <w:rsid w:val="002220CB"/>
    <w:rsid w:val="002221AF"/>
    <w:rsid w:val="00222313"/>
    <w:rsid w:val="00222857"/>
    <w:rsid w:val="00222868"/>
    <w:rsid w:val="00222C08"/>
    <w:rsid w:val="00222F54"/>
    <w:rsid w:val="002231D1"/>
    <w:rsid w:val="00224399"/>
    <w:rsid w:val="00224492"/>
    <w:rsid w:val="00224883"/>
    <w:rsid w:val="002249E1"/>
    <w:rsid w:val="00224A21"/>
    <w:rsid w:val="00224ACC"/>
    <w:rsid w:val="00224AD5"/>
    <w:rsid w:val="00224FB8"/>
    <w:rsid w:val="00224FEA"/>
    <w:rsid w:val="00225112"/>
    <w:rsid w:val="0022637F"/>
    <w:rsid w:val="00226472"/>
    <w:rsid w:val="00227064"/>
    <w:rsid w:val="002272E7"/>
    <w:rsid w:val="00227538"/>
    <w:rsid w:val="002277C5"/>
    <w:rsid w:val="00227BC7"/>
    <w:rsid w:val="00230012"/>
    <w:rsid w:val="00230552"/>
    <w:rsid w:val="00230739"/>
    <w:rsid w:val="00230906"/>
    <w:rsid w:val="00230E61"/>
    <w:rsid w:val="0023102A"/>
    <w:rsid w:val="00231C43"/>
    <w:rsid w:val="00231D9F"/>
    <w:rsid w:val="00231E32"/>
    <w:rsid w:val="00232237"/>
    <w:rsid w:val="0023269F"/>
    <w:rsid w:val="002326C3"/>
    <w:rsid w:val="00232916"/>
    <w:rsid w:val="00232B06"/>
    <w:rsid w:val="00232B59"/>
    <w:rsid w:val="00232DB3"/>
    <w:rsid w:val="0023328F"/>
    <w:rsid w:val="00233FF8"/>
    <w:rsid w:val="00234031"/>
    <w:rsid w:val="002344CF"/>
    <w:rsid w:val="00234530"/>
    <w:rsid w:val="00234604"/>
    <w:rsid w:val="0023496C"/>
    <w:rsid w:val="00234FB0"/>
    <w:rsid w:val="002351E9"/>
    <w:rsid w:val="00235446"/>
    <w:rsid w:val="00235F7C"/>
    <w:rsid w:val="002360E1"/>
    <w:rsid w:val="002368E4"/>
    <w:rsid w:val="00236F07"/>
    <w:rsid w:val="002373E6"/>
    <w:rsid w:val="0023769B"/>
    <w:rsid w:val="00237782"/>
    <w:rsid w:val="00237A6E"/>
    <w:rsid w:val="00237AA3"/>
    <w:rsid w:val="00237D2A"/>
    <w:rsid w:val="0024014B"/>
    <w:rsid w:val="00240242"/>
    <w:rsid w:val="00240A20"/>
    <w:rsid w:val="00240CD4"/>
    <w:rsid w:val="0024104B"/>
    <w:rsid w:val="002412FF"/>
    <w:rsid w:val="002413AE"/>
    <w:rsid w:val="00241D3D"/>
    <w:rsid w:val="00241EBC"/>
    <w:rsid w:val="00241F58"/>
    <w:rsid w:val="00241FD0"/>
    <w:rsid w:val="002421DE"/>
    <w:rsid w:val="00242860"/>
    <w:rsid w:val="00242925"/>
    <w:rsid w:val="00242C6F"/>
    <w:rsid w:val="00242D20"/>
    <w:rsid w:val="00242F3A"/>
    <w:rsid w:val="002430FB"/>
    <w:rsid w:val="002437B8"/>
    <w:rsid w:val="00243C9F"/>
    <w:rsid w:val="002440CE"/>
    <w:rsid w:val="002440F2"/>
    <w:rsid w:val="002444BE"/>
    <w:rsid w:val="0024485A"/>
    <w:rsid w:val="0024533A"/>
    <w:rsid w:val="0024544C"/>
    <w:rsid w:val="002454F6"/>
    <w:rsid w:val="002458EC"/>
    <w:rsid w:val="00245BA3"/>
    <w:rsid w:val="00245D12"/>
    <w:rsid w:val="00245DDB"/>
    <w:rsid w:val="0024642B"/>
    <w:rsid w:val="0024651B"/>
    <w:rsid w:val="00246FCC"/>
    <w:rsid w:val="00247013"/>
    <w:rsid w:val="0024741A"/>
    <w:rsid w:val="00247633"/>
    <w:rsid w:val="00247A20"/>
    <w:rsid w:val="00247CA2"/>
    <w:rsid w:val="00250544"/>
    <w:rsid w:val="00250656"/>
    <w:rsid w:val="00250A58"/>
    <w:rsid w:val="00251124"/>
    <w:rsid w:val="00251356"/>
    <w:rsid w:val="0025189C"/>
    <w:rsid w:val="00251B1C"/>
    <w:rsid w:val="00251D09"/>
    <w:rsid w:val="002528A5"/>
    <w:rsid w:val="00252964"/>
    <w:rsid w:val="00253A1E"/>
    <w:rsid w:val="00253D2D"/>
    <w:rsid w:val="002548B6"/>
    <w:rsid w:val="00254968"/>
    <w:rsid w:val="0025499F"/>
    <w:rsid w:val="002552F2"/>
    <w:rsid w:val="002555D0"/>
    <w:rsid w:val="00255604"/>
    <w:rsid w:val="002567C8"/>
    <w:rsid w:val="002568DF"/>
    <w:rsid w:val="00256CF0"/>
    <w:rsid w:val="00256DC5"/>
    <w:rsid w:val="002572DD"/>
    <w:rsid w:val="002578CF"/>
    <w:rsid w:val="00257B86"/>
    <w:rsid w:val="00257DC9"/>
    <w:rsid w:val="00257ED8"/>
    <w:rsid w:val="002601F3"/>
    <w:rsid w:val="002615EF"/>
    <w:rsid w:val="0026164F"/>
    <w:rsid w:val="00261FE2"/>
    <w:rsid w:val="00262990"/>
    <w:rsid w:val="00262C9C"/>
    <w:rsid w:val="002636CC"/>
    <w:rsid w:val="00263749"/>
    <w:rsid w:val="00263793"/>
    <w:rsid w:val="00263E64"/>
    <w:rsid w:val="0026426D"/>
    <w:rsid w:val="0026427C"/>
    <w:rsid w:val="002650A5"/>
    <w:rsid w:val="00265227"/>
    <w:rsid w:val="0026547A"/>
    <w:rsid w:val="002654EB"/>
    <w:rsid w:val="00265991"/>
    <w:rsid w:val="00265B09"/>
    <w:rsid w:val="00266518"/>
    <w:rsid w:val="002669D3"/>
    <w:rsid w:val="00267008"/>
    <w:rsid w:val="00267179"/>
    <w:rsid w:val="00267637"/>
    <w:rsid w:val="00267D2F"/>
    <w:rsid w:val="00267EA9"/>
    <w:rsid w:val="002700B6"/>
    <w:rsid w:val="002705FA"/>
    <w:rsid w:val="00270A38"/>
    <w:rsid w:val="00270EC6"/>
    <w:rsid w:val="002711C1"/>
    <w:rsid w:val="0027126D"/>
    <w:rsid w:val="00271BF0"/>
    <w:rsid w:val="00271F00"/>
    <w:rsid w:val="0027222C"/>
    <w:rsid w:val="0027231B"/>
    <w:rsid w:val="00272753"/>
    <w:rsid w:val="00272D55"/>
    <w:rsid w:val="00272E27"/>
    <w:rsid w:val="00272EB6"/>
    <w:rsid w:val="00272F8C"/>
    <w:rsid w:val="00272FF2"/>
    <w:rsid w:val="002730F2"/>
    <w:rsid w:val="0027312C"/>
    <w:rsid w:val="00273348"/>
    <w:rsid w:val="00273D21"/>
    <w:rsid w:val="00273D7D"/>
    <w:rsid w:val="00274285"/>
    <w:rsid w:val="0027459D"/>
    <w:rsid w:val="0027486A"/>
    <w:rsid w:val="00274BC0"/>
    <w:rsid w:val="00274ECC"/>
    <w:rsid w:val="002754CC"/>
    <w:rsid w:val="002755C3"/>
    <w:rsid w:val="002759DF"/>
    <w:rsid w:val="00275B8E"/>
    <w:rsid w:val="00276C82"/>
    <w:rsid w:val="00276CC1"/>
    <w:rsid w:val="00276E42"/>
    <w:rsid w:val="002770B9"/>
    <w:rsid w:val="00277191"/>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271"/>
    <w:rsid w:val="00282707"/>
    <w:rsid w:val="00282DCC"/>
    <w:rsid w:val="00282E1F"/>
    <w:rsid w:val="00283067"/>
    <w:rsid w:val="0028318C"/>
    <w:rsid w:val="00283329"/>
    <w:rsid w:val="0028373A"/>
    <w:rsid w:val="00284BAF"/>
    <w:rsid w:val="00284E44"/>
    <w:rsid w:val="00284F77"/>
    <w:rsid w:val="0028533A"/>
    <w:rsid w:val="00285601"/>
    <w:rsid w:val="00285B5F"/>
    <w:rsid w:val="00285FD4"/>
    <w:rsid w:val="0028650B"/>
    <w:rsid w:val="00286719"/>
    <w:rsid w:val="002868E7"/>
    <w:rsid w:val="00286BBF"/>
    <w:rsid w:val="00286CD7"/>
    <w:rsid w:val="002877E5"/>
    <w:rsid w:val="00287AFF"/>
    <w:rsid w:val="00290429"/>
    <w:rsid w:val="00290691"/>
    <w:rsid w:val="00290BB7"/>
    <w:rsid w:val="002910BA"/>
    <w:rsid w:val="00291325"/>
    <w:rsid w:val="002913A0"/>
    <w:rsid w:val="00291757"/>
    <w:rsid w:val="00291A14"/>
    <w:rsid w:val="00291B9B"/>
    <w:rsid w:val="00291F46"/>
    <w:rsid w:val="00292175"/>
    <w:rsid w:val="00292C24"/>
    <w:rsid w:val="00292DED"/>
    <w:rsid w:val="00292F38"/>
    <w:rsid w:val="00293306"/>
    <w:rsid w:val="0029381E"/>
    <w:rsid w:val="00293A6B"/>
    <w:rsid w:val="00293F8D"/>
    <w:rsid w:val="002948DB"/>
    <w:rsid w:val="002948E1"/>
    <w:rsid w:val="00295102"/>
    <w:rsid w:val="00295604"/>
    <w:rsid w:val="00295ADD"/>
    <w:rsid w:val="00295B79"/>
    <w:rsid w:val="00296476"/>
    <w:rsid w:val="002964DC"/>
    <w:rsid w:val="00296675"/>
    <w:rsid w:val="002967EF"/>
    <w:rsid w:val="00296F30"/>
    <w:rsid w:val="0029718B"/>
    <w:rsid w:val="00297255"/>
    <w:rsid w:val="002972A2"/>
    <w:rsid w:val="00297EE8"/>
    <w:rsid w:val="002A05EF"/>
    <w:rsid w:val="002A0650"/>
    <w:rsid w:val="002A07A2"/>
    <w:rsid w:val="002A0852"/>
    <w:rsid w:val="002A0B2A"/>
    <w:rsid w:val="002A0BF5"/>
    <w:rsid w:val="002A1358"/>
    <w:rsid w:val="002A160D"/>
    <w:rsid w:val="002A17DE"/>
    <w:rsid w:val="002A1B18"/>
    <w:rsid w:val="002A1B36"/>
    <w:rsid w:val="002A1D2E"/>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BFC"/>
    <w:rsid w:val="002B0EFD"/>
    <w:rsid w:val="002B0F67"/>
    <w:rsid w:val="002B128D"/>
    <w:rsid w:val="002B2106"/>
    <w:rsid w:val="002B21BF"/>
    <w:rsid w:val="002B220A"/>
    <w:rsid w:val="002B248F"/>
    <w:rsid w:val="002B2C23"/>
    <w:rsid w:val="002B2D13"/>
    <w:rsid w:val="002B3524"/>
    <w:rsid w:val="002B3616"/>
    <w:rsid w:val="002B4429"/>
    <w:rsid w:val="002B49CE"/>
    <w:rsid w:val="002B5058"/>
    <w:rsid w:val="002B56EE"/>
    <w:rsid w:val="002B578E"/>
    <w:rsid w:val="002B59C8"/>
    <w:rsid w:val="002B5B4E"/>
    <w:rsid w:val="002B6086"/>
    <w:rsid w:val="002B658F"/>
    <w:rsid w:val="002B7210"/>
    <w:rsid w:val="002B7229"/>
    <w:rsid w:val="002B7D39"/>
    <w:rsid w:val="002B7D65"/>
    <w:rsid w:val="002C000C"/>
    <w:rsid w:val="002C04CF"/>
    <w:rsid w:val="002C06AD"/>
    <w:rsid w:val="002C0E27"/>
    <w:rsid w:val="002C0E9A"/>
    <w:rsid w:val="002C117C"/>
    <w:rsid w:val="002C1212"/>
    <w:rsid w:val="002C12D1"/>
    <w:rsid w:val="002C1638"/>
    <w:rsid w:val="002C2038"/>
    <w:rsid w:val="002C2158"/>
    <w:rsid w:val="002C2454"/>
    <w:rsid w:val="002C2650"/>
    <w:rsid w:val="002C289E"/>
    <w:rsid w:val="002C2E88"/>
    <w:rsid w:val="002C3714"/>
    <w:rsid w:val="002C42D7"/>
    <w:rsid w:val="002C4957"/>
    <w:rsid w:val="002C4D7E"/>
    <w:rsid w:val="002C4DAD"/>
    <w:rsid w:val="002C5844"/>
    <w:rsid w:val="002C5B4E"/>
    <w:rsid w:val="002C5D10"/>
    <w:rsid w:val="002C61E9"/>
    <w:rsid w:val="002C6241"/>
    <w:rsid w:val="002C67E1"/>
    <w:rsid w:val="002C6DAC"/>
    <w:rsid w:val="002C6F43"/>
    <w:rsid w:val="002C72AE"/>
    <w:rsid w:val="002C7848"/>
    <w:rsid w:val="002C7907"/>
    <w:rsid w:val="002D053D"/>
    <w:rsid w:val="002D0FC0"/>
    <w:rsid w:val="002D11AE"/>
    <w:rsid w:val="002D1264"/>
    <w:rsid w:val="002D16F3"/>
    <w:rsid w:val="002D19D9"/>
    <w:rsid w:val="002D2207"/>
    <w:rsid w:val="002D2790"/>
    <w:rsid w:val="002D2B4F"/>
    <w:rsid w:val="002D2CC7"/>
    <w:rsid w:val="002D2F3F"/>
    <w:rsid w:val="002D3458"/>
    <w:rsid w:val="002D347B"/>
    <w:rsid w:val="002D3E11"/>
    <w:rsid w:val="002D547C"/>
    <w:rsid w:val="002D555A"/>
    <w:rsid w:val="002D56CD"/>
    <w:rsid w:val="002D5902"/>
    <w:rsid w:val="002D5A51"/>
    <w:rsid w:val="002D5AB5"/>
    <w:rsid w:val="002D5E42"/>
    <w:rsid w:val="002D61EE"/>
    <w:rsid w:val="002D6824"/>
    <w:rsid w:val="002D69F0"/>
    <w:rsid w:val="002D726E"/>
    <w:rsid w:val="002D778E"/>
    <w:rsid w:val="002D7974"/>
    <w:rsid w:val="002D79F0"/>
    <w:rsid w:val="002D7D5D"/>
    <w:rsid w:val="002E076F"/>
    <w:rsid w:val="002E089A"/>
    <w:rsid w:val="002E10E5"/>
    <w:rsid w:val="002E130C"/>
    <w:rsid w:val="002E2100"/>
    <w:rsid w:val="002E24EC"/>
    <w:rsid w:val="002E28DE"/>
    <w:rsid w:val="002E2E8E"/>
    <w:rsid w:val="002E38BA"/>
    <w:rsid w:val="002E3914"/>
    <w:rsid w:val="002E3AEB"/>
    <w:rsid w:val="002E3BDB"/>
    <w:rsid w:val="002E4233"/>
    <w:rsid w:val="002E43B2"/>
    <w:rsid w:val="002E4511"/>
    <w:rsid w:val="002E5306"/>
    <w:rsid w:val="002E5B51"/>
    <w:rsid w:val="002E5D38"/>
    <w:rsid w:val="002E6242"/>
    <w:rsid w:val="002E66BA"/>
    <w:rsid w:val="002E7244"/>
    <w:rsid w:val="002E7996"/>
    <w:rsid w:val="002F056D"/>
    <w:rsid w:val="002F05C2"/>
    <w:rsid w:val="002F0CC7"/>
    <w:rsid w:val="002F0CE0"/>
    <w:rsid w:val="002F0DC6"/>
    <w:rsid w:val="002F0F9A"/>
    <w:rsid w:val="002F1032"/>
    <w:rsid w:val="002F1181"/>
    <w:rsid w:val="002F13EF"/>
    <w:rsid w:val="002F14AA"/>
    <w:rsid w:val="002F178D"/>
    <w:rsid w:val="002F1BC5"/>
    <w:rsid w:val="002F1F6E"/>
    <w:rsid w:val="002F233A"/>
    <w:rsid w:val="002F23A2"/>
    <w:rsid w:val="002F2A4A"/>
    <w:rsid w:val="002F2E52"/>
    <w:rsid w:val="002F3210"/>
    <w:rsid w:val="002F3722"/>
    <w:rsid w:val="002F38EC"/>
    <w:rsid w:val="002F3B13"/>
    <w:rsid w:val="002F3E89"/>
    <w:rsid w:val="002F44B5"/>
    <w:rsid w:val="002F46D6"/>
    <w:rsid w:val="002F5664"/>
    <w:rsid w:val="002F5A24"/>
    <w:rsid w:val="002F5A8C"/>
    <w:rsid w:val="002F5B02"/>
    <w:rsid w:val="002F5B7F"/>
    <w:rsid w:val="002F5E4F"/>
    <w:rsid w:val="002F5ECA"/>
    <w:rsid w:val="002F6073"/>
    <w:rsid w:val="002F6699"/>
    <w:rsid w:val="002F6E98"/>
    <w:rsid w:val="002F6F13"/>
    <w:rsid w:val="002F717F"/>
    <w:rsid w:val="002F745B"/>
    <w:rsid w:val="002F7843"/>
    <w:rsid w:val="002F7A9B"/>
    <w:rsid w:val="00300153"/>
    <w:rsid w:val="003003DC"/>
    <w:rsid w:val="003004B9"/>
    <w:rsid w:val="00300839"/>
    <w:rsid w:val="0030124D"/>
    <w:rsid w:val="00301A0D"/>
    <w:rsid w:val="00303231"/>
    <w:rsid w:val="00303AE3"/>
    <w:rsid w:val="00303CA5"/>
    <w:rsid w:val="0030442B"/>
    <w:rsid w:val="003046A3"/>
    <w:rsid w:val="003047F7"/>
    <w:rsid w:val="0030501E"/>
    <w:rsid w:val="0030525D"/>
    <w:rsid w:val="0030526A"/>
    <w:rsid w:val="003054CB"/>
    <w:rsid w:val="003061CA"/>
    <w:rsid w:val="003065CA"/>
    <w:rsid w:val="00306B7A"/>
    <w:rsid w:val="00306CAE"/>
    <w:rsid w:val="00307425"/>
    <w:rsid w:val="003074D7"/>
    <w:rsid w:val="00307890"/>
    <w:rsid w:val="00307C4F"/>
    <w:rsid w:val="00307CE2"/>
    <w:rsid w:val="00307EF2"/>
    <w:rsid w:val="00310248"/>
    <w:rsid w:val="003103CD"/>
    <w:rsid w:val="00310EF8"/>
    <w:rsid w:val="0031116D"/>
    <w:rsid w:val="0031116E"/>
    <w:rsid w:val="00311D39"/>
    <w:rsid w:val="003121C4"/>
    <w:rsid w:val="00312D30"/>
    <w:rsid w:val="00312E77"/>
    <w:rsid w:val="00312F73"/>
    <w:rsid w:val="00313299"/>
    <w:rsid w:val="0031366C"/>
    <w:rsid w:val="00313993"/>
    <w:rsid w:val="00313AC1"/>
    <w:rsid w:val="00313D39"/>
    <w:rsid w:val="00313F19"/>
    <w:rsid w:val="00313F2D"/>
    <w:rsid w:val="00313FDF"/>
    <w:rsid w:val="00314374"/>
    <w:rsid w:val="00314BD0"/>
    <w:rsid w:val="00314E91"/>
    <w:rsid w:val="00315284"/>
    <w:rsid w:val="0031531D"/>
    <w:rsid w:val="00315D68"/>
    <w:rsid w:val="003162EC"/>
    <w:rsid w:val="00316DE5"/>
    <w:rsid w:val="0031724D"/>
    <w:rsid w:val="00317627"/>
    <w:rsid w:val="00317B55"/>
    <w:rsid w:val="00320242"/>
    <w:rsid w:val="00320662"/>
    <w:rsid w:val="003211B9"/>
    <w:rsid w:val="003212C0"/>
    <w:rsid w:val="00321C59"/>
    <w:rsid w:val="00321C5D"/>
    <w:rsid w:val="00321DCD"/>
    <w:rsid w:val="003220BE"/>
    <w:rsid w:val="00322447"/>
    <w:rsid w:val="00322794"/>
    <w:rsid w:val="00322B28"/>
    <w:rsid w:val="00322FC9"/>
    <w:rsid w:val="00323310"/>
    <w:rsid w:val="00323D69"/>
    <w:rsid w:val="00323EEB"/>
    <w:rsid w:val="003240A0"/>
    <w:rsid w:val="003240FE"/>
    <w:rsid w:val="003244A1"/>
    <w:rsid w:val="003244E8"/>
    <w:rsid w:val="0032581C"/>
    <w:rsid w:val="00325B36"/>
    <w:rsid w:val="00325CC3"/>
    <w:rsid w:val="00325E5A"/>
    <w:rsid w:val="00326918"/>
    <w:rsid w:val="003273AF"/>
    <w:rsid w:val="0033041F"/>
    <w:rsid w:val="00330577"/>
    <w:rsid w:val="00330727"/>
    <w:rsid w:val="003307D4"/>
    <w:rsid w:val="00330C2C"/>
    <w:rsid w:val="0033237A"/>
    <w:rsid w:val="003324A0"/>
    <w:rsid w:val="003327A3"/>
    <w:rsid w:val="00332B7D"/>
    <w:rsid w:val="00332C9B"/>
    <w:rsid w:val="00332D79"/>
    <w:rsid w:val="00332E04"/>
    <w:rsid w:val="00332F0A"/>
    <w:rsid w:val="00333537"/>
    <w:rsid w:val="003336E1"/>
    <w:rsid w:val="003341E1"/>
    <w:rsid w:val="003342C7"/>
    <w:rsid w:val="00334317"/>
    <w:rsid w:val="003344EF"/>
    <w:rsid w:val="00334E3C"/>
    <w:rsid w:val="00335447"/>
    <w:rsid w:val="00335585"/>
    <w:rsid w:val="00335921"/>
    <w:rsid w:val="003361EC"/>
    <w:rsid w:val="003365D8"/>
    <w:rsid w:val="0033693E"/>
    <w:rsid w:val="003372DC"/>
    <w:rsid w:val="003372DD"/>
    <w:rsid w:val="00337832"/>
    <w:rsid w:val="00337A4E"/>
    <w:rsid w:val="00337D15"/>
    <w:rsid w:val="00337DE5"/>
    <w:rsid w:val="00337F79"/>
    <w:rsid w:val="003400A6"/>
    <w:rsid w:val="003403F2"/>
    <w:rsid w:val="00340628"/>
    <w:rsid w:val="00340B9E"/>
    <w:rsid w:val="00340CCA"/>
    <w:rsid w:val="00340E0E"/>
    <w:rsid w:val="003413E7"/>
    <w:rsid w:val="00341882"/>
    <w:rsid w:val="00341D16"/>
    <w:rsid w:val="003420EF"/>
    <w:rsid w:val="003427F0"/>
    <w:rsid w:val="00342B93"/>
    <w:rsid w:val="00342B97"/>
    <w:rsid w:val="003430F8"/>
    <w:rsid w:val="00343751"/>
    <w:rsid w:val="00343837"/>
    <w:rsid w:val="00343A96"/>
    <w:rsid w:val="003446BC"/>
    <w:rsid w:val="00345155"/>
    <w:rsid w:val="00345252"/>
    <w:rsid w:val="00345E24"/>
    <w:rsid w:val="00346652"/>
    <w:rsid w:val="00347334"/>
    <w:rsid w:val="0034739B"/>
    <w:rsid w:val="00347518"/>
    <w:rsid w:val="0034774B"/>
    <w:rsid w:val="00347998"/>
    <w:rsid w:val="00347A77"/>
    <w:rsid w:val="00347A97"/>
    <w:rsid w:val="00347C74"/>
    <w:rsid w:val="00350947"/>
    <w:rsid w:val="00350B16"/>
    <w:rsid w:val="00350D44"/>
    <w:rsid w:val="00351238"/>
    <w:rsid w:val="003513B9"/>
    <w:rsid w:val="003517AF"/>
    <w:rsid w:val="003519E6"/>
    <w:rsid w:val="00351E8E"/>
    <w:rsid w:val="00351E93"/>
    <w:rsid w:val="00351ECF"/>
    <w:rsid w:val="0035222C"/>
    <w:rsid w:val="003529A9"/>
    <w:rsid w:val="00352CB6"/>
    <w:rsid w:val="00352FBE"/>
    <w:rsid w:val="003531F5"/>
    <w:rsid w:val="003537CB"/>
    <w:rsid w:val="00353A7B"/>
    <w:rsid w:val="003543C0"/>
    <w:rsid w:val="00354865"/>
    <w:rsid w:val="00354C81"/>
    <w:rsid w:val="003558CB"/>
    <w:rsid w:val="00355A0F"/>
    <w:rsid w:val="0035608C"/>
    <w:rsid w:val="003565E3"/>
    <w:rsid w:val="0035686B"/>
    <w:rsid w:val="00356A58"/>
    <w:rsid w:val="00356E74"/>
    <w:rsid w:val="00357121"/>
    <w:rsid w:val="003575B0"/>
    <w:rsid w:val="00357A76"/>
    <w:rsid w:val="00360184"/>
    <w:rsid w:val="003618F5"/>
    <w:rsid w:val="00361ACC"/>
    <w:rsid w:val="00362205"/>
    <w:rsid w:val="003624CE"/>
    <w:rsid w:val="00362FD1"/>
    <w:rsid w:val="00363044"/>
    <w:rsid w:val="00363071"/>
    <w:rsid w:val="00363938"/>
    <w:rsid w:val="00364795"/>
    <w:rsid w:val="00364A1D"/>
    <w:rsid w:val="00365103"/>
    <w:rsid w:val="003657B5"/>
    <w:rsid w:val="00365D33"/>
    <w:rsid w:val="00365D89"/>
    <w:rsid w:val="0036702F"/>
    <w:rsid w:val="0036785A"/>
    <w:rsid w:val="00367CD6"/>
    <w:rsid w:val="00367DBA"/>
    <w:rsid w:val="0037051D"/>
    <w:rsid w:val="00370902"/>
    <w:rsid w:val="00370E97"/>
    <w:rsid w:val="00370F76"/>
    <w:rsid w:val="003711EE"/>
    <w:rsid w:val="00371499"/>
    <w:rsid w:val="0037172D"/>
    <w:rsid w:val="003719F0"/>
    <w:rsid w:val="003722BE"/>
    <w:rsid w:val="0037234E"/>
    <w:rsid w:val="003724EB"/>
    <w:rsid w:val="0037252A"/>
    <w:rsid w:val="003727DA"/>
    <w:rsid w:val="00372B74"/>
    <w:rsid w:val="003733EC"/>
    <w:rsid w:val="00373637"/>
    <w:rsid w:val="003737BF"/>
    <w:rsid w:val="003738F2"/>
    <w:rsid w:val="00373C9F"/>
    <w:rsid w:val="003743EF"/>
    <w:rsid w:val="00374427"/>
    <w:rsid w:val="00374928"/>
    <w:rsid w:val="00374B06"/>
    <w:rsid w:val="00374C25"/>
    <w:rsid w:val="00374FA6"/>
    <w:rsid w:val="00375396"/>
    <w:rsid w:val="0037590A"/>
    <w:rsid w:val="0037590F"/>
    <w:rsid w:val="00375CD8"/>
    <w:rsid w:val="00375E82"/>
    <w:rsid w:val="0037682F"/>
    <w:rsid w:val="00376882"/>
    <w:rsid w:val="00376C9C"/>
    <w:rsid w:val="00376E23"/>
    <w:rsid w:val="00377126"/>
    <w:rsid w:val="003775F6"/>
    <w:rsid w:val="00377837"/>
    <w:rsid w:val="003778A2"/>
    <w:rsid w:val="00377B8F"/>
    <w:rsid w:val="00377BFE"/>
    <w:rsid w:val="00377F43"/>
    <w:rsid w:val="0038023A"/>
    <w:rsid w:val="003807C7"/>
    <w:rsid w:val="003811C2"/>
    <w:rsid w:val="003812D1"/>
    <w:rsid w:val="003812E6"/>
    <w:rsid w:val="0038178C"/>
    <w:rsid w:val="00381A80"/>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841"/>
    <w:rsid w:val="00384B82"/>
    <w:rsid w:val="00384EFB"/>
    <w:rsid w:val="00385349"/>
    <w:rsid w:val="00385C60"/>
    <w:rsid w:val="00386518"/>
    <w:rsid w:val="003867CA"/>
    <w:rsid w:val="00386B1C"/>
    <w:rsid w:val="00386E7D"/>
    <w:rsid w:val="003873CC"/>
    <w:rsid w:val="003874D8"/>
    <w:rsid w:val="003901E8"/>
    <w:rsid w:val="00391949"/>
    <w:rsid w:val="00391ABE"/>
    <w:rsid w:val="00391EA6"/>
    <w:rsid w:val="00391F3A"/>
    <w:rsid w:val="00391FD6"/>
    <w:rsid w:val="00392248"/>
    <w:rsid w:val="0039232D"/>
    <w:rsid w:val="003924C7"/>
    <w:rsid w:val="00392FD3"/>
    <w:rsid w:val="003930BF"/>
    <w:rsid w:val="003934AE"/>
    <w:rsid w:val="00393C05"/>
    <w:rsid w:val="003948B9"/>
    <w:rsid w:val="00395759"/>
    <w:rsid w:val="003957B9"/>
    <w:rsid w:val="00395F2C"/>
    <w:rsid w:val="003961D6"/>
    <w:rsid w:val="00396359"/>
    <w:rsid w:val="0039716A"/>
    <w:rsid w:val="00397C0D"/>
    <w:rsid w:val="003A0138"/>
    <w:rsid w:val="003A0463"/>
    <w:rsid w:val="003A053D"/>
    <w:rsid w:val="003A0B6E"/>
    <w:rsid w:val="003A178B"/>
    <w:rsid w:val="003A1B5D"/>
    <w:rsid w:val="003A22A6"/>
    <w:rsid w:val="003A2300"/>
    <w:rsid w:val="003A2311"/>
    <w:rsid w:val="003A2742"/>
    <w:rsid w:val="003A2B55"/>
    <w:rsid w:val="003A2CE1"/>
    <w:rsid w:val="003A2DB6"/>
    <w:rsid w:val="003A3131"/>
    <w:rsid w:val="003A3390"/>
    <w:rsid w:val="003A391F"/>
    <w:rsid w:val="003A3A1A"/>
    <w:rsid w:val="003A3B25"/>
    <w:rsid w:val="003A4020"/>
    <w:rsid w:val="003A477F"/>
    <w:rsid w:val="003A4ADC"/>
    <w:rsid w:val="003A4B66"/>
    <w:rsid w:val="003A4D9A"/>
    <w:rsid w:val="003A51A3"/>
    <w:rsid w:val="003A51DC"/>
    <w:rsid w:val="003A5260"/>
    <w:rsid w:val="003A532C"/>
    <w:rsid w:val="003A534F"/>
    <w:rsid w:val="003A5604"/>
    <w:rsid w:val="003A5686"/>
    <w:rsid w:val="003A613A"/>
    <w:rsid w:val="003A6536"/>
    <w:rsid w:val="003A67A6"/>
    <w:rsid w:val="003A67D2"/>
    <w:rsid w:val="003A67F9"/>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1D38"/>
    <w:rsid w:val="003B22C5"/>
    <w:rsid w:val="003B248D"/>
    <w:rsid w:val="003B2D64"/>
    <w:rsid w:val="003B2FCD"/>
    <w:rsid w:val="003B31AA"/>
    <w:rsid w:val="003B35DD"/>
    <w:rsid w:val="003B39BB"/>
    <w:rsid w:val="003B3B6E"/>
    <w:rsid w:val="003B3D17"/>
    <w:rsid w:val="003B3F25"/>
    <w:rsid w:val="003B4C14"/>
    <w:rsid w:val="003B4EC1"/>
    <w:rsid w:val="003B4FE3"/>
    <w:rsid w:val="003B5483"/>
    <w:rsid w:val="003B5884"/>
    <w:rsid w:val="003B5D7F"/>
    <w:rsid w:val="003B6740"/>
    <w:rsid w:val="003B685B"/>
    <w:rsid w:val="003B6963"/>
    <w:rsid w:val="003B7093"/>
    <w:rsid w:val="003B7B5B"/>
    <w:rsid w:val="003C080C"/>
    <w:rsid w:val="003C1391"/>
    <w:rsid w:val="003C1745"/>
    <w:rsid w:val="003C19CD"/>
    <w:rsid w:val="003C1C60"/>
    <w:rsid w:val="003C1FD1"/>
    <w:rsid w:val="003C25ED"/>
    <w:rsid w:val="003C2A22"/>
    <w:rsid w:val="003C2B1E"/>
    <w:rsid w:val="003C3802"/>
    <w:rsid w:val="003C3A88"/>
    <w:rsid w:val="003C3AA8"/>
    <w:rsid w:val="003C3AF2"/>
    <w:rsid w:val="003C3B41"/>
    <w:rsid w:val="003C408B"/>
    <w:rsid w:val="003C49D3"/>
    <w:rsid w:val="003C581B"/>
    <w:rsid w:val="003C5D6B"/>
    <w:rsid w:val="003C5EC7"/>
    <w:rsid w:val="003C6119"/>
    <w:rsid w:val="003C6938"/>
    <w:rsid w:val="003C6A01"/>
    <w:rsid w:val="003C7397"/>
    <w:rsid w:val="003C74C6"/>
    <w:rsid w:val="003C7878"/>
    <w:rsid w:val="003C7E22"/>
    <w:rsid w:val="003D0074"/>
    <w:rsid w:val="003D0892"/>
    <w:rsid w:val="003D0ACB"/>
    <w:rsid w:val="003D15B2"/>
    <w:rsid w:val="003D2705"/>
    <w:rsid w:val="003D2707"/>
    <w:rsid w:val="003D281F"/>
    <w:rsid w:val="003D2880"/>
    <w:rsid w:val="003D310A"/>
    <w:rsid w:val="003D31FC"/>
    <w:rsid w:val="003D3369"/>
    <w:rsid w:val="003D342D"/>
    <w:rsid w:val="003D3714"/>
    <w:rsid w:val="003D38BA"/>
    <w:rsid w:val="003D3D8C"/>
    <w:rsid w:val="003D420D"/>
    <w:rsid w:val="003D460D"/>
    <w:rsid w:val="003D49A0"/>
    <w:rsid w:val="003D4C0B"/>
    <w:rsid w:val="003D4C0D"/>
    <w:rsid w:val="003D54EB"/>
    <w:rsid w:val="003D5956"/>
    <w:rsid w:val="003D5E75"/>
    <w:rsid w:val="003D60A8"/>
    <w:rsid w:val="003D624F"/>
    <w:rsid w:val="003D657A"/>
    <w:rsid w:val="003D67ED"/>
    <w:rsid w:val="003D6A69"/>
    <w:rsid w:val="003D6D44"/>
    <w:rsid w:val="003D71FE"/>
    <w:rsid w:val="003D7624"/>
    <w:rsid w:val="003D78E0"/>
    <w:rsid w:val="003D795A"/>
    <w:rsid w:val="003D7D56"/>
    <w:rsid w:val="003E00E8"/>
    <w:rsid w:val="003E030B"/>
    <w:rsid w:val="003E0374"/>
    <w:rsid w:val="003E03DA"/>
    <w:rsid w:val="003E06CE"/>
    <w:rsid w:val="003E087B"/>
    <w:rsid w:val="003E0FA9"/>
    <w:rsid w:val="003E10CF"/>
    <w:rsid w:val="003E12C3"/>
    <w:rsid w:val="003E13A6"/>
    <w:rsid w:val="003E15B5"/>
    <w:rsid w:val="003E1835"/>
    <w:rsid w:val="003E1A49"/>
    <w:rsid w:val="003E1BC3"/>
    <w:rsid w:val="003E1D15"/>
    <w:rsid w:val="003E2624"/>
    <w:rsid w:val="003E3138"/>
    <w:rsid w:val="003E323A"/>
    <w:rsid w:val="003E37EA"/>
    <w:rsid w:val="003E3821"/>
    <w:rsid w:val="003E39CD"/>
    <w:rsid w:val="003E39F6"/>
    <w:rsid w:val="003E49CC"/>
    <w:rsid w:val="003E5709"/>
    <w:rsid w:val="003E5A42"/>
    <w:rsid w:val="003E5A6E"/>
    <w:rsid w:val="003E5D75"/>
    <w:rsid w:val="003E5EEF"/>
    <w:rsid w:val="003E5F13"/>
    <w:rsid w:val="003E5F24"/>
    <w:rsid w:val="003E60DD"/>
    <w:rsid w:val="003E616C"/>
    <w:rsid w:val="003E66AE"/>
    <w:rsid w:val="003E6908"/>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978"/>
    <w:rsid w:val="003F2BD5"/>
    <w:rsid w:val="003F2C4D"/>
    <w:rsid w:val="003F2DCA"/>
    <w:rsid w:val="003F2FCB"/>
    <w:rsid w:val="003F3656"/>
    <w:rsid w:val="003F39A0"/>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027"/>
    <w:rsid w:val="004023D4"/>
    <w:rsid w:val="00402893"/>
    <w:rsid w:val="00402A68"/>
    <w:rsid w:val="00402B14"/>
    <w:rsid w:val="004033C2"/>
    <w:rsid w:val="00403411"/>
    <w:rsid w:val="0040376F"/>
    <w:rsid w:val="00403E38"/>
    <w:rsid w:val="00404933"/>
    <w:rsid w:val="00404B3D"/>
    <w:rsid w:val="00404F4D"/>
    <w:rsid w:val="00404F9E"/>
    <w:rsid w:val="0040562F"/>
    <w:rsid w:val="00405FE2"/>
    <w:rsid w:val="004068C6"/>
    <w:rsid w:val="00406CF1"/>
    <w:rsid w:val="004072A4"/>
    <w:rsid w:val="004075BB"/>
    <w:rsid w:val="0040774F"/>
    <w:rsid w:val="00407A8B"/>
    <w:rsid w:val="004106D7"/>
    <w:rsid w:val="0041076C"/>
    <w:rsid w:val="00410BD8"/>
    <w:rsid w:val="00410D66"/>
    <w:rsid w:val="004110EC"/>
    <w:rsid w:val="0041117E"/>
    <w:rsid w:val="0041181B"/>
    <w:rsid w:val="00411972"/>
    <w:rsid w:val="00411D13"/>
    <w:rsid w:val="00411D64"/>
    <w:rsid w:val="00411F22"/>
    <w:rsid w:val="00412693"/>
    <w:rsid w:val="00412A4C"/>
    <w:rsid w:val="00412F06"/>
    <w:rsid w:val="0041304A"/>
    <w:rsid w:val="004130B7"/>
    <w:rsid w:val="00413573"/>
    <w:rsid w:val="00413F28"/>
    <w:rsid w:val="004140EF"/>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0CCF"/>
    <w:rsid w:val="004215CB"/>
    <w:rsid w:val="00421E13"/>
    <w:rsid w:val="00422139"/>
    <w:rsid w:val="004227D7"/>
    <w:rsid w:val="004229EF"/>
    <w:rsid w:val="00422B24"/>
    <w:rsid w:val="00422CA7"/>
    <w:rsid w:val="00423632"/>
    <w:rsid w:val="00423AFC"/>
    <w:rsid w:val="00423CA5"/>
    <w:rsid w:val="00423F34"/>
    <w:rsid w:val="00424209"/>
    <w:rsid w:val="004245B5"/>
    <w:rsid w:val="00424705"/>
    <w:rsid w:val="00424751"/>
    <w:rsid w:val="00424C32"/>
    <w:rsid w:val="00424C74"/>
    <w:rsid w:val="00424F4A"/>
    <w:rsid w:val="00425164"/>
    <w:rsid w:val="004252F9"/>
    <w:rsid w:val="004254B5"/>
    <w:rsid w:val="004255EF"/>
    <w:rsid w:val="00425FC2"/>
    <w:rsid w:val="00426D1B"/>
    <w:rsid w:val="00426E6F"/>
    <w:rsid w:val="0042786D"/>
    <w:rsid w:val="00427BC2"/>
    <w:rsid w:val="00427CCE"/>
    <w:rsid w:val="00427E80"/>
    <w:rsid w:val="004310A2"/>
    <w:rsid w:val="00431111"/>
    <w:rsid w:val="00431295"/>
    <w:rsid w:val="004312D8"/>
    <w:rsid w:val="00431D48"/>
    <w:rsid w:val="00431E3A"/>
    <w:rsid w:val="004321BA"/>
    <w:rsid w:val="004323C6"/>
    <w:rsid w:val="00432D30"/>
    <w:rsid w:val="00433E88"/>
    <w:rsid w:val="0043468C"/>
    <w:rsid w:val="0043492F"/>
    <w:rsid w:val="00434992"/>
    <w:rsid w:val="00434F4B"/>
    <w:rsid w:val="00434F51"/>
    <w:rsid w:val="00435257"/>
    <w:rsid w:val="00435309"/>
    <w:rsid w:val="00435952"/>
    <w:rsid w:val="00435C96"/>
    <w:rsid w:val="00436345"/>
    <w:rsid w:val="00436605"/>
    <w:rsid w:val="004367F9"/>
    <w:rsid w:val="00436B51"/>
    <w:rsid w:val="00436D0B"/>
    <w:rsid w:val="00436ED1"/>
    <w:rsid w:val="004371B9"/>
    <w:rsid w:val="004375FC"/>
    <w:rsid w:val="004377DD"/>
    <w:rsid w:val="00437C2E"/>
    <w:rsid w:val="00437CA9"/>
    <w:rsid w:val="00437FBD"/>
    <w:rsid w:val="00440052"/>
    <w:rsid w:val="0044028A"/>
    <w:rsid w:val="004402A3"/>
    <w:rsid w:val="004404FB"/>
    <w:rsid w:val="004406FB"/>
    <w:rsid w:val="00440A69"/>
    <w:rsid w:val="00440E26"/>
    <w:rsid w:val="00440F82"/>
    <w:rsid w:val="004414F4"/>
    <w:rsid w:val="00441F48"/>
    <w:rsid w:val="0044278E"/>
    <w:rsid w:val="00442B46"/>
    <w:rsid w:val="00444379"/>
    <w:rsid w:val="00444A14"/>
    <w:rsid w:val="00444A64"/>
    <w:rsid w:val="00444C16"/>
    <w:rsid w:val="00444EB6"/>
    <w:rsid w:val="0044503D"/>
    <w:rsid w:val="0044557F"/>
    <w:rsid w:val="0044575F"/>
    <w:rsid w:val="0044607C"/>
    <w:rsid w:val="004462EA"/>
    <w:rsid w:val="00446355"/>
    <w:rsid w:val="00446584"/>
    <w:rsid w:val="00446795"/>
    <w:rsid w:val="004468DE"/>
    <w:rsid w:val="00447183"/>
    <w:rsid w:val="0044773D"/>
    <w:rsid w:val="004479A8"/>
    <w:rsid w:val="004479E9"/>
    <w:rsid w:val="00447F0B"/>
    <w:rsid w:val="00447F3D"/>
    <w:rsid w:val="00447F9E"/>
    <w:rsid w:val="00450BB1"/>
    <w:rsid w:val="00450D9F"/>
    <w:rsid w:val="00450FB1"/>
    <w:rsid w:val="004516F3"/>
    <w:rsid w:val="00451C54"/>
    <w:rsid w:val="004522DA"/>
    <w:rsid w:val="004527EA"/>
    <w:rsid w:val="00452C3F"/>
    <w:rsid w:val="00453415"/>
    <w:rsid w:val="004535BB"/>
    <w:rsid w:val="004539F6"/>
    <w:rsid w:val="00453BE6"/>
    <w:rsid w:val="004542E7"/>
    <w:rsid w:val="0045475B"/>
    <w:rsid w:val="00454D8A"/>
    <w:rsid w:val="0045537F"/>
    <w:rsid w:val="00455591"/>
    <w:rsid w:val="0045575E"/>
    <w:rsid w:val="00456023"/>
    <w:rsid w:val="00456035"/>
    <w:rsid w:val="0045623E"/>
    <w:rsid w:val="0045633D"/>
    <w:rsid w:val="0045673F"/>
    <w:rsid w:val="00456909"/>
    <w:rsid w:val="0045697E"/>
    <w:rsid w:val="00456D7C"/>
    <w:rsid w:val="0045724E"/>
    <w:rsid w:val="00457440"/>
    <w:rsid w:val="0045783B"/>
    <w:rsid w:val="00457A8A"/>
    <w:rsid w:val="004602B8"/>
    <w:rsid w:val="004602BC"/>
    <w:rsid w:val="0046053A"/>
    <w:rsid w:val="00460586"/>
    <w:rsid w:val="004606CB"/>
    <w:rsid w:val="00460AD6"/>
    <w:rsid w:val="00460D78"/>
    <w:rsid w:val="0046243C"/>
    <w:rsid w:val="0046275F"/>
    <w:rsid w:val="004627A9"/>
    <w:rsid w:val="004629B4"/>
    <w:rsid w:val="00462D09"/>
    <w:rsid w:val="004630B6"/>
    <w:rsid w:val="00463141"/>
    <w:rsid w:val="0046330E"/>
    <w:rsid w:val="00463345"/>
    <w:rsid w:val="004634BE"/>
    <w:rsid w:val="004638B8"/>
    <w:rsid w:val="004638BF"/>
    <w:rsid w:val="00464C85"/>
    <w:rsid w:val="00465866"/>
    <w:rsid w:val="004658EF"/>
    <w:rsid w:val="00465AB1"/>
    <w:rsid w:val="00465D9B"/>
    <w:rsid w:val="004663E9"/>
    <w:rsid w:val="0046642B"/>
    <w:rsid w:val="00466495"/>
    <w:rsid w:val="00466C14"/>
    <w:rsid w:val="00467307"/>
    <w:rsid w:val="0046730E"/>
    <w:rsid w:val="00467C0A"/>
    <w:rsid w:val="00467D98"/>
    <w:rsid w:val="00467E1C"/>
    <w:rsid w:val="00470246"/>
    <w:rsid w:val="00470531"/>
    <w:rsid w:val="004707EE"/>
    <w:rsid w:val="004709A7"/>
    <w:rsid w:val="00470BF3"/>
    <w:rsid w:val="00470C91"/>
    <w:rsid w:val="00471173"/>
    <w:rsid w:val="00471174"/>
    <w:rsid w:val="004711C4"/>
    <w:rsid w:val="00471257"/>
    <w:rsid w:val="00471312"/>
    <w:rsid w:val="00471B86"/>
    <w:rsid w:val="004722D4"/>
    <w:rsid w:val="0047246B"/>
    <w:rsid w:val="0047249A"/>
    <w:rsid w:val="00472B19"/>
    <w:rsid w:val="00472B89"/>
    <w:rsid w:val="00473295"/>
    <w:rsid w:val="0047355D"/>
    <w:rsid w:val="0047356C"/>
    <w:rsid w:val="00473781"/>
    <w:rsid w:val="00473857"/>
    <w:rsid w:val="004740BF"/>
    <w:rsid w:val="00474403"/>
    <w:rsid w:val="004749E1"/>
    <w:rsid w:val="00474D0E"/>
    <w:rsid w:val="00474FF5"/>
    <w:rsid w:val="0047502C"/>
    <w:rsid w:val="00475CD5"/>
    <w:rsid w:val="00475D95"/>
    <w:rsid w:val="00475F2C"/>
    <w:rsid w:val="00476194"/>
    <w:rsid w:val="00476664"/>
    <w:rsid w:val="00476721"/>
    <w:rsid w:val="004767D2"/>
    <w:rsid w:val="00476887"/>
    <w:rsid w:val="004769C2"/>
    <w:rsid w:val="0047715D"/>
    <w:rsid w:val="00477BC7"/>
    <w:rsid w:val="00480248"/>
    <w:rsid w:val="0048084B"/>
    <w:rsid w:val="00480D29"/>
    <w:rsid w:val="00481007"/>
    <w:rsid w:val="00481408"/>
    <w:rsid w:val="0048184B"/>
    <w:rsid w:val="004818E0"/>
    <w:rsid w:val="00482367"/>
    <w:rsid w:val="00482473"/>
    <w:rsid w:val="00482E56"/>
    <w:rsid w:val="00482E77"/>
    <w:rsid w:val="00483218"/>
    <w:rsid w:val="00484343"/>
    <w:rsid w:val="004844EA"/>
    <w:rsid w:val="0048497A"/>
    <w:rsid w:val="00484D76"/>
    <w:rsid w:val="00485218"/>
    <w:rsid w:val="00485237"/>
    <w:rsid w:val="00485418"/>
    <w:rsid w:val="00485473"/>
    <w:rsid w:val="004854A8"/>
    <w:rsid w:val="004854D1"/>
    <w:rsid w:val="00485968"/>
    <w:rsid w:val="00485AD4"/>
    <w:rsid w:val="00485F94"/>
    <w:rsid w:val="004860E6"/>
    <w:rsid w:val="004861EF"/>
    <w:rsid w:val="0048622C"/>
    <w:rsid w:val="00486B8D"/>
    <w:rsid w:val="00486ECE"/>
    <w:rsid w:val="004875C7"/>
    <w:rsid w:val="0048772B"/>
    <w:rsid w:val="00487CF6"/>
    <w:rsid w:val="00487E80"/>
    <w:rsid w:val="00490068"/>
    <w:rsid w:val="004906D4"/>
    <w:rsid w:val="00491364"/>
    <w:rsid w:val="0049175D"/>
    <w:rsid w:val="00491D3F"/>
    <w:rsid w:val="00492077"/>
    <w:rsid w:val="00492673"/>
    <w:rsid w:val="00493454"/>
    <w:rsid w:val="00493751"/>
    <w:rsid w:val="00493B1F"/>
    <w:rsid w:val="00493CF8"/>
    <w:rsid w:val="00494109"/>
    <w:rsid w:val="0049411C"/>
    <w:rsid w:val="0049412C"/>
    <w:rsid w:val="00494492"/>
    <w:rsid w:val="004954FC"/>
    <w:rsid w:val="00495AAF"/>
    <w:rsid w:val="00495F01"/>
    <w:rsid w:val="00496252"/>
    <w:rsid w:val="004966AB"/>
    <w:rsid w:val="004969F2"/>
    <w:rsid w:val="00496A09"/>
    <w:rsid w:val="00497543"/>
    <w:rsid w:val="00497A4D"/>
    <w:rsid w:val="00497C80"/>
    <w:rsid w:val="004A0405"/>
    <w:rsid w:val="004A0D5A"/>
    <w:rsid w:val="004A0D9F"/>
    <w:rsid w:val="004A0EE9"/>
    <w:rsid w:val="004A123B"/>
    <w:rsid w:val="004A151E"/>
    <w:rsid w:val="004A1930"/>
    <w:rsid w:val="004A19AD"/>
    <w:rsid w:val="004A1B8C"/>
    <w:rsid w:val="004A1C31"/>
    <w:rsid w:val="004A21B9"/>
    <w:rsid w:val="004A2430"/>
    <w:rsid w:val="004A2517"/>
    <w:rsid w:val="004A2A71"/>
    <w:rsid w:val="004A2DAE"/>
    <w:rsid w:val="004A2FCF"/>
    <w:rsid w:val="004A320E"/>
    <w:rsid w:val="004A32CA"/>
    <w:rsid w:val="004A339D"/>
    <w:rsid w:val="004A35D4"/>
    <w:rsid w:val="004A37C6"/>
    <w:rsid w:val="004A387D"/>
    <w:rsid w:val="004A3BA7"/>
    <w:rsid w:val="004A3F09"/>
    <w:rsid w:val="004A40F2"/>
    <w:rsid w:val="004A46AD"/>
    <w:rsid w:val="004A4787"/>
    <w:rsid w:val="004A4AAD"/>
    <w:rsid w:val="004A532D"/>
    <w:rsid w:val="004A55D8"/>
    <w:rsid w:val="004A5BAD"/>
    <w:rsid w:val="004A5DAF"/>
    <w:rsid w:val="004A6390"/>
    <w:rsid w:val="004A6992"/>
    <w:rsid w:val="004A6A3D"/>
    <w:rsid w:val="004A6E5D"/>
    <w:rsid w:val="004A717B"/>
    <w:rsid w:val="004A7AA9"/>
    <w:rsid w:val="004A7E92"/>
    <w:rsid w:val="004B0AD9"/>
    <w:rsid w:val="004B0B23"/>
    <w:rsid w:val="004B0FFD"/>
    <w:rsid w:val="004B1B0E"/>
    <w:rsid w:val="004B1DDA"/>
    <w:rsid w:val="004B206F"/>
    <w:rsid w:val="004B2447"/>
    <w:rsid w:val="004B2683"/>
    <w:rsid w:val="004B2CE5"/>
    <w:rsid w:val="004B2D9E"/>
    <w:rsid w:val="004B3256"/>
    <w:rsid w:val="004B36C1"/>
    <w:rsid w:val="004B378A"/>
    <w:rsid w:val="004B3B74"/>
    <w:rsid w:val="004B3F31"/>
    <w:rsid w:val="004B4287"/>
    <w:rsid w:val="004B42E2"/>
    <w:rsid w:val="004B4879"/>
    <w:rsid w:val="004B49DA"/>
    <w:rsid w:val="004B518B"/>
    <w:rsid w:val="004B538D"/>
    <w:rsid w:val="004B5583"/>
    <w:rsid w:val="004B5953"/>
    <w:rsid w:val="004B5A24"/>
    <w:rsid w:val="004B5B12"/>
    <w:rsid w:val="004B5BA7"/>
    <w:rsid w:val="004B6254"/>
    <w:rsid w:val="004B6801"/>
    <w:rsid w:val="004B7021"/>
    <w:rsid w:val="004B78C8"/>
    <w:rsid w:val="004B7C4A"/>
    <w:rsid w:val="004C006F"/>
    <w:rsid w:val="004C04E7"/>
    <w:rsid w:val="004C0607"/>
    <w:rsid w:val="004C0AF7"/>
    <w:rsid w:val="004C0C02"/>
    <w:rsid w:val="004C0EAF"/>
    <w:rsid w:val="004C0FDD"/>
    <w:rsid w:val="004C1691"/>
    <w:rsid w:val="004C17D8"/>
    <w:rsid w:val="004C1BF6"/>
    <w:rsid w:val="004C209D"/>
    <w:rsid w:val="004C2336"/>
    <w:rsid w:val="004C26E3"/>
    <w:rsid w:val="004C27C7"/>
    <w:rsid w:val="004C2A32"/>
    <w:rsid w:val="004C2CEB"/>
    <w:rsid w:val="004C2D5D"/>
    <w:rsid w:val="004C2DD0"/>
    <w:rsid w:val="004C3B2A"/>
    <w:rsid w:val="004C3D5F"/>
    <w:rsid w:val="004C40F9"/>
    <w:rsid w:val="004C526E"/>
    <w:rsid w:val="004C5715"/>
    <w:rsid w:val="004C5748"/>
    <w:rsid w:val="004C65C4"/>
    <w:rsid w:val="004C6F2C"/>
    <w:rsid w:val="004C7113"/>
    <w:rsid w:val="004C7361"/>
    <w:rsid w:val="004C79F2"/>
    <w:rsid w:val="004D0240"/>
    <w:rsid w:val="004D074B"/>
    <w:rsid w:val="004D0A11"/>
    <w:rsid w:val="004D0AD4"/>
    <w:rsid w:val="004D13A5"/>
    <w:rsid w:val="004D15B3"/>
    <w:rsid w:val="004D1E08"/>
    <w:rsid w:val="004D279D"/>
    <w:rsid w:val="004D29CD"/>
    <w:rsid w:val="004D2AB6"/>
    <w:rsid w:val="004D33E3"/>
    <w:rsid w:val="004D3B21"/>
    <w:rsid w:val="004D3B28"/>
    <w:rsid w:val="004D3B50"/>
    <w:rsid w:val="004D4DDD"/>
    <w:rsid w:val="004D57BA"/>
    <w:rsid w:val="004D599B"/>
    <w:rsid w:val="004D5F89"/>
    <w:rsid w:val="004D61DA"/>
    <w:rsid w:val="004D6454"/>
    <w:rsid w:val="004D6678"/>
    <w:rsid w:val="004D6712"/>
    <w:rsid w:val="004D6813"/>
    <w:rsid w:val="004D6FD7"/>
    <w:rsid w:val="004D7A1E"/>
    <w:rsid w:val="004E009C"/>
    <w:rsid w:val="004E01E4"/>
    <w:rsid w:val="004E03AF"/>
    <w:rsid w:val="004E1106"/>
    <w:rsid w:val="004E126A"/>
    <w:rsid w:val="004E134C"/>
    <w:rsid w:val="004E16A2"/>
    <w:rsid w:val="004E1779"/>
    <w:rsid w:val="004E1AF5"/>
    <w:rsid w:val="004E2186"/>
    <w:rsid w:val="004E23C1"/>
    <w:rsid w:val="004E24E7"/>
    <w:rsid w:val="004E2655"/>
    <w:rsid w:val="004E2683"/>
    <w:rsid w:val="004E297D"/>
    <w:rsid w:val="004E34A3"/>
    <w:rsid w:val="004E3FA5"/>
    <w:rsid w:val="004E4C1D"/>
    <w:rsid w:val="004E5A7C"/>
    <w:rsid w:val="004E5D97"/>
    <w:rsid w:val="004E632C"/>
    <w:rsid w:val="004E6FD9"/>
    <w:rsid w:val="004E7EEC"/>
    <w:rsid w:val="004E7F21"/>
    <w:rsid w:val="004F04EC"/>
    <w:rsid w:val="004F04F9"/>
    <w:rsid w:val="004F0C83"/>
    <w:rsid w:val="004F1AFA"/>
    <w:rsid w:val="004F1B9D"/>
    <w:rsid w:val="004F1DFC"/>
    <w:rsid w:val="004F242F"/>
    <w:rsid w:val="004F2651"/>
    <w:rsid w:val="004F29ED"/>
    <w:rsid w:val="004F2E29"/>
    <w:rsid w:val="004F3F9F"/>
    <w:rsid w:val="004F4312"/>
    <w:rsid w:val="004F49E2"/>
    <w:rsid w:val="004F4EE4"/>
    <w:rsid w:val="004F4F5C"/>
    <w:rsid w:val="004F50EE"/>
    <w:rsid w:val="004F54AF"/>
    <w:rsid w:val="004F564D"/>
    <w:rsid w:val="004F5838"/>
    <w:rsid w:val="004F6344"/>
    <w:rsid w:val="004F6347"/>
    <w:rsid w:val="004F64E1"/>
    <w:rsid w:val="004F692B"/>
    <w:rsid w:val="004F6F8B"/>
    <w:rsid w:val="004F75BD"/>
    <w:rsid w:val="004F763C"/>
    <w:rsid w:val="004F774C"/>
    <w:rsid w:val="004F7900"/>
    <w:rsid w:val="004F7CBE"/>
    <w:rsid w:val="004F7D7D"/>
    <w:rsid w:val="00500A08"/>
    <w:rsid w:val="00500BAF"/>
    <w:rsid w:val="00500C53"/>
    <w:rsid w:val="005010FC"/>
    <w:rsid w:val="00501955"/>
    <w:rsid w:val="00501C74"/>
    <w:rsid w:val="00502375"/>
    <w:rsid w:val="0050255D"/>
    <w:rsid w:val="005029F4"/>
    <w:rsid w:val="00502BD7"/>
    <w:rsid w:val="00502CE4"/>
    <w:rsid w:val="00503397"/>
    <w:rsid w:val="00503999"/>
    <w:rsid w:val="00503C83"/>
    <w:rsid w:val="00503DEF"/>
    <w:rsid w:val="00504036"/>
    <w:rsid w:val="005040AE"/>
    <w:rsid w:val="00504245"/>
    <w:rsid w:val="00504499"/>
    <w:rsid w:val="00504E0E"/>
    <w:rsid w:val="00504EEC"/>
    <w:rsid w:val="00505353"/>
    <w:rsid w:val="0050566B"/>
    <w:rsid w:val="0050576D"/>
    <w:rsid w:val="0050581F"/>
    <w:rsid w:val="00505F75"/>
    <w:rsid w:val="00506074"/>
    <w:rsid w:val="005060E8"/>
    <w:rsid w:val="005062D3"/>
    <w:rsid w:val="0050638E"/>
    <w:rsid w:val="00506889"/>
    <w:rsid w:val="00506912"/>
    <w:rsid w:val="00506BEE"/>
    <w:rsid w:val="00506CB5"/>
    <w:rsid w:val="0050720E"/>
    <w:rsid w:val="00507436"/>
    <w:rsid w:val="005074A9"/>
    <w:rsid w:val="00507EBB"/>
    <w:rsid w:val="005106C4"/>
    <w:rsid w:val="005107B2"/>
    <w:rsid w:val="00510B8D"/>
    <w:rsid w:val="00510BE4"/>
    <w:rsid w:val="005111E5"/>
    <w:rsid w:val="005114D7"/>
    <w:rsid w:val="00511816"/>
    <w:rsid w:val="00511AC5"/>
    <w:rsid w:val="005124A7"/>
    <w:rsid w:val="005124E1"/>
    <w:rsid w:val="0051283E"/>
    <w:rsid w:val="005129C9"/>
    <w:rsid w:val="00512FD3"/>
    <w:rsid w:val="00512FEA"/>
    <w:rsid w:val="005131D4"/>
    <w:rsid w:val="005132DB"/>
    <w:rsid w:val="005132E0"/>
    <w:rsid w:val="00513842"/>
    <w:rsid w:val="00513D9C"/>
    <w:rsid w:val="00513FDB"/>
    <w:rsid w:val="005142B2"/>
    <w:rsid w:val="005148FE"/>
    <w:rsid w:val="005149FA"/>
    <w:rsid w:val="00515B3D"/>
    <w:rsid w:val="00516009"/>
    <w:rsid w:val="00516028"/>
    <w:rsid w:val="0051644F"/>
    <w:rsid w:val="005165CF"/>
    <w:rsid w:val="005166AD"/>
    <w:rsid w:val="0051699C"/>
    <w:rsid w:val="00517407"/>
    <w:rsid w:val="005175E1"/>
    <w:rsid w:val="005177BC"/>
    <w:rsid w:val="0051796B"/>
    <w:rsid w:val="00517F69"/>
    <w:rsid w:val="0052000A"/>
    <w:rsid w:val="00520073"/>
    <w:rsid w:val="00520571"/>
    <w:rsid w:val="00520C57"/>
    <w:rsid w:val="00520EA5"/>
    <w:rsid w:val="0052183F"/>
    <w:rsid w:val="00521B45"/>
    <w:rsid w:val="00521DD6"/>
    <w:rsid w:val="005224C7"/>
    <w:rsid w:val="00522791"/>
    <w:rsid w:val="00522E56"/>
    <w:rsid w:val="00522EFF"/>
    <w:rsid w:val="005235AC"/>
    <w:rsid w:val="00523E9E"/>
    <w:rsid w:val="00524CE8"/>
    <w:rsid w:val="00525548"/>
    <w:rsid w:val="005256A7"/>
    <w:rsid w:val="0052571B"/>
    <w:rsid w:val="00525752"/>
    <w:rsid w:val="005257E7"/>
    <w:rsid w:val="005257EA"/>
    <w:rsid w:val="0052582E"/>
    <w:rsid w:val="0052595B"/>
    <w:rsid w:val="0052628F"/>
    <w:rsid w:val="005267C4"/>
    <w:rsid w:val="005268BD"/>
    <w:rsid w:val="005268E8"/>
    <w:rsid w:val="00526F6E"/>
    <w:rsid w:val="00526FDC"/>
    <w:rsid w:val="00527080"/>
    <w:rsid w:val="00527157"/>
    <w:rsid w:val="005279C1"/>
    <w:rsid w:val="00527F3A"/>
    <w:rsid w:val="005301F7"/>
    <w:rsid w:val="00530381"/>
    <w:rsid w:val="0053083C"/>
    <w:rsid w:val="00530C41"/>
    <w:rsid w:val="00530EAB"/>
    <w:rsid w:val="00531314"/>
    <w:rsid w:val="00531384"/>
    <w:rsid w:val="00531A29"/>
    <w:rsid w:val="00531AB4"/>
    <w:rsid w:val="00531F61"/>
    <w:rsid w:val="005320DE"/>
    <w:rsid w:val="0053236E"/>
    <w:rsid w:val="005323B7"/>
    <w:rsid w:val="0053258B"/>
    <w:rsid w:val="00532848"/>
    <w:rsid w:val="00532FE0"/>
    <w:rsid w:val="0053318A"/>
    <w:rsid w:val="00533261"/>
    <w:rsid w:val="00533954"/>
    <w:rsid w:val="00533D6F"/>
    <w:rsid w:val="00534460"/>
    <w:rsid w:val="005344C3"/>
    <w:rsid w:val="00534D2F"/>
    <w:rsid w:val="00534EFE"/>
    <w:rsid w:val="00535AF0"/>
    <w:rsid w:val="005360D9"/>
    <w:rsid w:val="00536B8A"/>
    <w:rsid w:val="00536D5E"/>
    <w:rsid w:val="00536E63"/>
    <w:rsid w:val="00536EBB"/>
    <w:rsid w:val="00540088"/>
    <w:rsid w:val="0054008C"/>
    <w:rsid w:val="005409FD"/>
    <w:rsid w:val="0054156D"/>
    <w:rsid w:val="005416B4"/>
    <w:rsid w:val="0054174A"/>
    <w:rsid w:val="00541B97"/>
    <w:rsid w:val="00541E89"/>
    <w:rsid w:val="00541F5E"/>
    <w:rsid w:val="0054208F"/>
    <w:rsid w:val="005420CD"/>
    <w:rsid w:val="005430EF"/>
    <w:rsid w:val="00543A31"/>
    <w:rsid w:val="00543E93"/>
    <w:rsid w:val="00544471"/>
    <w:rsid w:val="005446FA"/>
    <w:rsid w:val="005448F4"/>
    <w:rsid w:val="005451ED"/>
    <w:rsid w:val="0054532E"/>
    <w:rsid w:val="005458D2"/>
    <w:rsid w:val="00545D82"/>
    <w:rsid w:val="005467D3"/>
    <w:rsid w:val="00546C73"/>
    <w:rsid w:val="00547038"/>
    <w:rsid w:val="00547C51"/>
    <w:rsid w:val="00547E55"/>
    <w:rsid w:val="00547EA2"/>
    <w:rsid w:val="005502E9"/>
    <w:rsid w:val="005502EE"/>
    <w:rsid w:val="00550648"/>
    <w:rsid w:val="0055099E"/>
    <w:rsid w:val="005509AB"/>
    <w:rsid w:val="00550B53"/>
    <w:rsid w:val="00550E10"/>
    <w:rsid w:val="0055179C"/>
    <w:rsid w:val="00551B2F"/>
    <w:rsid w:val="00551B46"/>
    <w:rsid w:val="00551D34"/>
    <w:rsid w:val="00551F8F"/>
    <w:rsid w:val="00552AA1"/>
    <w:rsid w:val="00552B5D"/>
    <w:rsid w:val="00552EEE"/>
    <w:rsid w:val="00552F10"/>
    <w:rsid w:val="005535CF"/>
    <w:rsid w:val="00553726"/>
    <w:rsid w:val="005539C8"/>
    <w:rsid w:val="00553BAE"/>
    <w:rsid w:val="00553D9B"/>
    <w:rsid w:val="00553F63"/>
    <w:rsid w:val="00554163"/>
    <w:rsid w:val="00554334"/>
    <w:rsid w:val="00554443"/>
    <w:rsid w:val="00554578"/>
    <w:rsid w:val="005545AB"/>
    <w:rsid w:val="00555224"/>
    <w:rsid w:val="005556DC"/>
    <w:rsid w:val="005556FA"/>
    <w:rsid w:val="00555840"/>
    <w:rsid w:val="00555A3A"/>
    <w:rsid w:val="00555FBF"/>
    <w:rsid w:val="005560A5"/>
    <w:rsid w:val="005562DA"/>
    <w:rsid w:val="00556719"/>
    <w:rsid w:val="00556BC5"/>
    <w:rsid w:val="00556C95"/>
    <w:rsid w:val="00556F88"/>
    <w:rsid w:val="00557557"/>
    <w:rsid w:val="00560CB6"/>
    <w:rsid w:val="0056111F"/>
    <w:rsid w:val="0056192D"/>
    <w:rsid w:val="005619C9"/>
    <w:rsid w:val="00561DB5"/>
    <w:rsid w:val="00562112"/>
    <w:rsid w:val="00562284"/>
    <w:rsid w:val="00562B43"/>
    <w:rsid w:val="00562E46"/>
    <w:rsid w:val="0056315A"/>
    <w:rsid w:val="005638C9"/>
    <w:rsid w:val="00563C48"/>
    <w:rsid w:val="00563C6A"/>
    <w:rsid w:val="00564281"/>
    <w:rsid w:val="00564563"/>
    <w:rsid w:val="00564988"/>
    <w:rsid w:val="00564BD0"/>
    <w:rsid w:val="00564CC2"/>
    <w:rsid w:val="005650E7"/>
    <w:rsid w:val="005652C4"/>
    <w:rsid w:val="00565403"/>
    <w:rsid w:val="005656F1"/>
    <w:rsid w:val="0056575D"/>
    <w:rsid w:val="00565AC2"/>
    <w:rsid w:val="00565B22"/>
    <w:rsid w:val="00565DF1"/>
    <w:rsid w:val="00565E70"/>
    <w:rsid w:val="00565E7D"/>
    <w:rsid w:val="0056649B"/>
    <w:rsid w:val="005665FB"/>
    <w:rsid w:val="00566DD1"/>
    <w:rsid w:val="005675FD"/>
    <w:rsid w:val="00567625"/>
    <w:rsid w:val="0056763C"/>
    <w:rsid w:val="005676E2"/>
    <w:rsid w:val="00567EFB"/>
    <w:rsid w:val="00570109"/>
    <w:rsid w:val="005707FA"/>
    <w:rsid w:val="00570F4A"/>
    <w:rsid w:val="00571BA0"/>
    <w:rsid w:val="00571E13"/>
    <w:rsid w:val="00572601"/>
    <w:rsid w:val="005731F9"/>
    <w:rsid w:val="005732AD"/>
    <w:rsid w:val="00573497"/>
    <w:rsid w:val="005735CF"/>
    <w:rsid w:val="005738CE"/>
    <w:rsid w:val="00573B86"/>
    <w:rsid w:val="00573E84"/>
    <w:rsid w:val="00574058"/>
    <w:rsid w:val="00574203"/>
    <w:rsid w:val="005743A3"/>
    <w:rsid w:val="0057491C"/>
    <w:rsid w:val="005749BF"/>
    <w:rsid w:val="00574A37"/>
    <w:rsid w:val="00574A41"/>
    <w:rsid w:val="00575251"/>
    <w:rsid w:val="00575655"/>
    <w:rsid w:val="00575726"/>
    <w:rsid w:val="00575BD4"/>
    <w:rsid w:val="00575D84"/>
    <w:rsid w:val="00575E17"/>
    <w:rsid w:val="0057601A"/>
    <w:rsid w:val="005766A7"/>
    <w:rsid w:val="005766D3"/>
    <w:rsid w:val="00576AFB"/>
    <w:rsid w:val="00577519"/>
    <w:rsid w:val="00577ACC"/>
    <w:rsid w:val="00577D12"/>
    <w:rsid w:val="00580039"/>
    <w:rsid w:val="00580113"/>
    <w:rsid w:val="00580354"/>
    <w:rsid w:val="005805C6"/>
    <w:rsid w:val="005806C0"/>
    <w:rsid w:val="00580AFE"/>
    <w:rsid w:val="00580E5D"/>
    <w:rsid w:val="00581861"/>
    <w:rsid w:val="00582355"/>
    <w:rsid w:val="0058280E"/>
    <w:rsid w:val="00582B37"/>
    <w:rsid w:val="00583173"/>
    <w:rsid w:val="00583332"/>
    <w:rsid w:val="00583D5F"/>
    <w:rsid w:val="00584357"/>
    <w:rsid w:val="0058473B"/>
    <w:rsid w:val="00584F17"/>
    <w:rsid w:val="005853CF"/>
    <w:rsid w:val="0058550F"/>
    <w:rsid w:val="0058555A"/>
    <w:rsid w:val="00585A69"/>
    <w:rsid w:val="00585B46"/>
    <w:rsid w:val="00586004"/>
    <w:rsid w:val="00586149"/>
    <w:rsid w:val="00586371"/>
    <w:rsid w:val="0058690E"/>
    <w:rsid w:val="00587619"/>
    <w:rsid w:val="0058775A"/>
    <w:rsid w:val="00587B3B"/>
    <w:rsid w:val="00590042"/>
    <w:rsid w:val="00590D86"/>
    <w:rsid w:val="00590F91"/>
    <w:rsid w:val="005912C9"/>
    <w:rsid w:val="005922D9"/>
    <w:rsid w:val="00592C4F"/>
    <w:rsid w:val="0059358A"/>
    <w:rsid w:val="0059360F"/>
    <w:rsid w:val="00593845"/>
    <w:rsid w:val="00593B31"/>
    <w:rsid w:val="00594483"/>
    <w:rsid w:val="005945C9"/>
    <w:rsid w:val="00594BE6"/>
    <w:rsid w:val="00595237"/>
    <w:rsid w:val="00595DBA"/>
    <w:rsid w:val="005965A5"/>
    <w:rsid w:val="00596963"/>
    <w:rsid w:val="00596A5E"/>
    <w:rsid w:val="005977C3"/>
    <w:rsid w:val="00597CA8"/>
    <w:rsid w:val="005A006E"/>
    <w:rsid w:val="005A03D4"/>
    <w:rsid w:val="005A05DE"/>
    <w:rsid w:val="005A17E3"/>
    <w:rsid w:val="005A1DEF"/>
    <w:rsid w:val="005A26B2"/>
    <w:rsid w:val="005A3136"/>
    <w:rsid w:val="005A31D0"/>
    <w:rsid w:val="005A34FE"/>
    <w:rsid w:val="005A3819"/>
    <w:rsid w:val="005A3820"/>
    <w:rsid w:val="005A386A"/>
    <w:rsid w:val="005A3D7C"/>
    <w:rsid w:val="005A417B"/>
    <w:rsid w:val="005A4408"/>
    <w:rsid w:val="005A4AE6"/>
    <w:rsid w:val="005A5109"/>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19D"/>
    <w:rsid w:val="005B4551"/>
    <w:rsid w:val="005B4965"/>
    <w:rsid w:val="005B4DF5"/>
    <w:rsid w:val="005B56DE"/>
    <w:rsid w:val="005B5E09"/>
    <w:rsid w:val="005B623A"/>
    <w:rsid w:val="005B62DD"/>
    <w:rsid w:val="005B672F"/>
    <w:rsid w:val="005B6FDA"/>
    <w:rsid w:val="005B70B8"/>
    <w:rsid w:val="005C10F8"/>
    <w:rsid w:val="005C17BE"/>
    <w:rsid w:val="005C1815"/>
    <w:rsid w:val="005C1BE9"/>
    <w:rsid w:val="005C1F1B"/>
    <w:rsid w:val="005C2433"/>
    <w:rsid w:val="005C261A"/>
    <w:rsid w:val="005C2940"/>
    <w:rsid w:val="005C2F8F"/>
    <w:rsid w:val="005C3724"/>
    <w:rsid w:val="005C3EA4"/>
    <w:rsid w:val="005C40CB"/>
    <w:rsid w:val="005C40FF"/>
    <w:rsid w:val="005C484F"/>
    <w:rsid w:val="005C489E"/>
    <w:rsid w:val="005C4CE0"/>
    <w:rsid w:val="005C4F4F"/>
    <w:rsid w:val="005C54C0"/>
    <w:rsid w:val="005C5C55"/>
    <w:rsid w:val="005C5E5F"/>
    <w:rsid w:val="005C6F87"/>
    <w:rsid w:val="005C7745"/>
    <w:rsid w:val="005C7D7D"/>
    <w:rsid w:val="005C7EF9"/>
    <w:rsid w:val="005D0389"/>
    <w:rsid w:val="005D1491"/>
    <w:rsid w:val="005D158A"/>
    <w:rsid w:val="005D1AEB"/>
    <w:rsid w:val="005D212B"/>
    <w:rsid w:val="005D32D6"/>
    <w:rsid w:val="005D362A"/>
    <w:rsid w:val="005D3683"/>
    <w:rsid w:val="005D3C2C"/>
    <w:rsid w:val="005D4090"/>
    <w:rsid w:val="005D41CC"/>
    <w:rsid w:val="005D4C47"/>
    <w:rsid w:val="005D4F8A"/>
    <w:rsid w:val="005D5C8F"/>
    <w:rsid w:val="005D5D5B"/>
    <w:rsid w:val="005D5F86"/>
    <w:rsid w:val="005D61F3"/>
    <w:rsid w:val="005D6E20"/>
    <w:rsid w:val="005D6E5E"/>
    <w:rsid w:val="005D7B0D"/>
    <w:rsid w:val="005D7CAF"/>
    <w:rsid w:val="005D7CB0"/>
    <w:rsid w:val="005E0145"/>
    <w:rsid w:val="005E01C3"/>
    <w:rsid w:val="005E02A6"/>
    <w:rsid w:val="005E06DA"/>
    <w:rsid w:val="005E0804"/>
    <w:rsid w:val="005E0809"/>
    <w:rsid w:val="005E0859"/>
    <w:rsid w:val="005E0DDE"/>
    <w:rsid w:val="005E0DFC"/>
    <w:rsid w:val="005E11C6"/>
    <w:rsid w:val="005E12B0"/>
    <w:rsid w:val="005E1551"/>
    <w:rsid w:val="005E1B90"/>
    <w:rsid w:val="005E1BEF"/>
    <w:rsid w:val="005E2596"/>
    <w:rsid w:val="005E2792"/>
    <w:rsid w:val="005E2DED"/>
    <w:rsid w:val="005E31C8"/>
    <w:rsid w:val="005E31E2"/>
    <w:rsid w:val="005E3268"/>
    <w:rsid w:val="005E32C9"/>
    <w:rsid w:val="005E3973"/>
    <w:rsid w:val="005E3B0A"/>
    <w:rsid w:val="005E3DF2"/>
    <w:rsid w:val="005E3E6D"/>
    <w:rsid w:val="005E3EC0"/>
    <w:rsid w:val="005E408C"/>
    <w:rsid w:val="005E46C6"/>
    <w:rsid w:val="005E4FDE"/>
    <w:rsid w:val="005E5CB2"/>
    <w:rsid w:val="005E6A84"/>
    <w:rsid w:val="005E7081"/>
    <w:rsid w:val="005E7386"/>
    <w:rsid w:val="005E77FB"/>
    <w:rsid w:val="005E7900"/>
    <w:rsid w:val="005E791E"/>
    <w:rsid w:val="005E7DB6"/>
    <w:rsid w:val="005F0D0C"/>
    <w:rsid w:val="005F11E9"/>
    <w:rsid w:val="005F1517"/>
    <w:rsid w:val="005F16FF"/>
    <w:rsid w:val="005F1AAA"/>
    <w:rsid w:val="005F1FAA"/>
    <w:rsid w:val="005F2035"/>
    <w:rsid w:val="005F218F"/>
    <w:rsid w:val="005F345D"/>
    <w:rsid w:val="005F34B5"/>
    <w:rsid w:val="005F35E7"/>
    <w:rsid w:val="005F3812"/>
    <w:rsid w:val="005F38A6"/>
    <w:rsid w:val="005F3E9C"/>
    <w:rsid w:val="005F4204"/>
    <w:rsid w:val="005F45FA"/>
    <w:rsid w:val="005F47AC"/>
    <w:rsid w:val="005F47F3"/>
    <w:rsid w:val="005F48EB"/>
    <w:rsid w:val="005F4CD1"/>
    <w:rsid w:val="005F4E93"/>
    <w:rsid w:val="005F508B"/>
    <w:rsid w:val="005F50A4"/>
    <w:rsid w:val="005F55CB"/>
    <w:rsid w:val="005F5E12"/>
    <w:rsid w:val="005F6048"/>
    <w:rsid w:val="005F62AA"/>
    <w:rsid w:val="005F632D"/>
    <w:rsid w:val="005F68AB"/>
    <w:rsid w:val="005F6D09"/>
    <w:rsid w:val="005F72CA"/>
    <w:rsid w:val="005F7E01"/>
    <w:rsid w:val="005F7EA8"/>
    <w:rsid w:val="00600321"/>
    <w:rsid w:val="0060032A"/>
    <w:rsid w:val="006008DF"/>
    <w:rsid w:val="00600DB9"/>
    <w:rsid w:val="00601087"/>
    <w:rsid w:val="00601161"/>
    <w:rsid w:val="00601E9C"/>
    <w:rsid w:val="00602592"/>
    <w:rsid w:val="00603B65"/>
    <w:rsid w:val="00603B78"/>
    <w:rsid w:val="006049B4"/>
    <w:rsid w:val="00604B68"/>
    <w:rsid w:val="00604E07"/>
    <w:rsid w:val="00605A1F"/>
    <w:rsid w:val="00606019"/>
    <w:rsid w:val="006061B5"/>
    <w:rsid w:val="0060650A"/>
    <w:rsid w:val="00606554"/>
    <w:rsid w:val="006067EF"/>
    <w:rsid w:val="00607008"/>
    <w:rsid w:val="006079D4"/>
    <w:rsid w:val="00607A31"/>
    <w:rsid w:val="00607BFF"/>
    <w:rsid w:val="00607DA4"/>
    <w:rsid w:val="00607E40"/>
    <w:rsid w:val="00607EA3"/>
    <w:rsid w:val="006102E8"/>
    <w:rsid w:val="006104FB"/>
    <w:rsid w:val="00610704"/>
    <w:rsid w:val="006107D0"/>
    <w:rsid w:val="0061082F"/>
    <w:rsid w:val="00610D7E"/>
    <w:rsid w:val="00611AFF"/>
    <w:rsid w:val="00611B59"/>
    <w:rsid w:val="00611E70"/>
    <w:rsid w:val="00611FE7"/>
    <w:rsid w:val="00612374"/>
    <w:rsid w:val="00612996"/>
    <w:rsid w:val="00612A92"/>
    <w:rsid w:val="00612C9F"/>
    <w:rsid w:val="00612D87"/>
    <w:rsid w:val="00612F54"/>
    <w:rsid w:val="006134C7"/>
    <w:rsid w:val="00613B53"/>
    <w:rsid w:val="00613B5C"/>
    <w:rsid w:val="00613E0A"/>
    <w:rsid w:val="00613F0F"/>
    <w:rsid w:val="0061401F"/>
    <w:rsid w:val="00614A84"/>
    <w:rsid w:val="00614BD4"/>
    <w:rsid w:val="00614E92"/>
    <w:rsid w:val="0061532F"/>
    <w:rsid w:val="006157EA"/>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501"/>
    <w:rsid w:val="00625AA9"/>
    <w:rsid w:val="00625D2F"/>
    <w:rsid w:val="0062603E"/>
    <w:rsid w:val="006266A4"/>
    <w:rsid w:val="006266CC"/>
    <w:rsid w:val="006266EE"/>
    <w:rsid w:val="00626751"/>
    <w:rsid w:val="00626FF5"/>
    <w:rsid w:val="00627D8C"/>
    <w:rsid w:val="0063071A"/>
    <w:rsid w:val="00630876"/>
    <w:rsid w:val="00631959"/>
    <w:rsid w:val="006327D5"/>
    <w:rsid w:val="0063315D"/>
    <w:rsid w:val="00633438"/>
    <w:rsid w:val="00633737"/>
    <w:rsid w:val="00633AC9"/>
    <w:rsid w:val="0063489E"/>
    <w:rsid w:val="00635050"/>
    <w:rsid w:val="00635B88"/>
    <w:rsid w:val="00635C38"/>
    <w:rsid w:val="006362E6"/>
    <w:rsid w:val="0063636A"/>
    <w:rsid w:val="0063638C"/>
    <w:rsid w:val="00636EC0"/>
    <w:rsid w:val="00637499"/>
    <w:rsid w:val="006376F4"/>
    <w:rsid w:val="00637C97"/>
    <w:rsid w:val="00637D9C"/>
    <w:rsid w:val="00637F13"/>
    <w:rsid w:val="006400B9"/>
    <w:rsid w:val="006402AD"/>
    <w:rsid w:val="00640473"/>
    <w:rsid w:val="00640762"/>
    <w:rsid w:val="006408CC"/>
    <w:rsid w:val="00640CC9"/>
    <w:rsid w:val="00641180"/>
    <w:rsid w:val="00641233"/>
    <w:rsid w:val="00641AB4"/>
    <w:rsid w:val="00641B69"/>
    <w:rsid w:val="00641C7D"/>
    <w:rsid w:val="00642018"/>
    <w:rsid w:val="006427B9"/>
    <w:rsid w:val="006428D1"/>
    <w:rsid w:val="00642BE2"/>
    <w:rsid w:val="00642C5C"/>
    <w:rsid w:val="00642D64"/>
    <w:rsid w:val="00643516"/>
    <w:rsid w:val="00643557"/>
    <w:rsid w:val="0064355E"/>
    <w:rsid w:val="0064370D"/>
    <w:rsid w:val="006439FA"/>
    <w:rsid w:val="00643B80"/>
    <w:rsid w:val="00644523"/>
    <w:rsid w:val="00644910"/>
    <w:rsid w:val="00644C2B"/>
    <w:rsid w:val="00644F5F"/>
    <w:rsid w:val="0064589C"/>
    <w:rsid w:val="00645D05"/>
    <w:rsid w:val="0064665E"/>
    <w:rsid w:val="006469A9"/>
    <w:rsid w:val="00646D50"/>
    <w:rsid w:val="00647664"/>
    <w:rsid w:val="00647B49"/>
    <w:rsid w:val="00647F99"/>
    <w:rsid w:val="006500D5"/>
    <w:rsid w:val="00650390"/>
    <w:rsid w:val="0065054C"/>
    <w:rsid w:val="006506B8"/>
    <w:rsid w:val="00650710"/>
    <w:rsid w:val="00650747"/>
    <w:rsid w:val="00650AFF"/>
    <w:rsid w:val="00650EF0"/>
    <w:rsid w:val="006518A6"/>
    <w:rsid w:val="006521F3"/>
    <w:rsid w:val="006522C0"/>
    <w:rsid w:val="00652770"/>
    <w:rsid w:val="00652BD4"/>
    <w:rsid w:val="00652C13"/>
    <w:rsid w:val="006530E1"/>
    <w:rsid w:val="006536FC"/>
    <w:rsid w:val="00653707"/>
    <w:rsid w:val="00653727"/>
    <w:rsid w:val="00654100"/>
    <w:rsid w:val="00654FA8"/>
    <w:rsid w:val="0065522A"/>
    <w:rsid w:val="00655414"/>
    <w:rsid w:val="006556FB"/>
    <w:rsid w:val="0065598E"/>
    <w:rsid w:val="00656171"/>
    <w:rsid w:val="00656636"/>
    <w:rsid w:val="00656806"/>
    <w:rsid w:val="00656A5C"/>
    <w:rsid w:val="00657BA9"/>
    <w:rsid w:val="00660600"/>
    <w:rsid w:val="006606FE"/>
    <w:rsid w:val="00660A36"/>
    <w:rsid w:val="00660FF5"/>
    <w:rsid w:val="00662464"/>
    <w:rsid w:val="00662ADD"/>
    <w:rsid w:val="00662B2B"/>
    <w:rsid w:val="006631AC"/>
    <w:rsid w:val="00663BD1"/>
    <w:rsid w:val="00663F59"/>
    <w:rsid w:val="006640BD"/>
    <w:rsid w:val="00664993"/>
    <w:rsid w:val="006649E3"/>
    <w:rsid w:val="00664C66"/>
    <w:rsid w:val="00664FC5"/>
    <w:rsid w:val="006651ED"/>
    <w:rsid w:val="00665B6B"/>
    <w:rsid w:val="00665DA5"/>
    <w:rsid w:val="00665FE7"/>
    <w:rsid w:val="00666581"/>
    <w:rsid w:val="00666ABD"/>
    <w:rsid w:val="00666C91"/>
    <w:rsid w:val="00666D1C"/>
    <w:rsid w:val="00666D63"/>
    <w:rsid w:val="006672AC"/>
    <w:rsid w:val="006673B0"/>
    <w:rsid w:val="00667A37"/>
    <w:rsid w:val="00667F7B"/>
    <w:rsid w:val="006702D4"/>
    <w:rsid w:val="00670535"/>
    <w:rsid w:val="0067059F"/>
    <w:rsid w:val="006707F0"/>
    <w:rsid w:val="0067097D"/>
    <w:rsid w:val="00670B5A"/>
    <w:rsid w:val="00670C09"/>
    <w:rsid w:val="00670DF5"/>
    <w:rsid w:val="00671B6E"/>
    <w:rsid w:val="0067206F"/>
    <w:rsid w:val="006724F7"/>
    <w:rsid w:val="006726AB"/>
    <w:rsid w:val="00672774"/>
    <w:rsid w:val="00672A5C"/>
    <w:rsid w:val="00672CAE"/>
    <w:rsid w:val="00672DF8"/>
    <w:rsid w:val="0067333B"/>
    <w:rsid w:val="00673B70"/>
    <w:rsid w:val="00674296"/>
    <w:rsid w:val="0067496C"/>
    <w:rsid w:val="00674DBC"/>
    <w:rsid w:val="0067584F"/>
    <w:rsid w:val="00675B0B"/>
    <w:rsid w:val="00675D30"/>
    <w:rsid w:val="00675F2C"/>
    <w:rsid w:val="006769C6"/>
    <w:rsid w:val="00676CD1"/>
    <w:rsid w:val="00676F2E"/>
    <w:rsid w:val="00676FDE"/>
    <w:rsid w:val="006770D4"/>
    <w:rsid w:val="00677295"/>
    <w:rsid w:val="00677373"/>
    <w:rsid w:val="006775BC"/>
    <w:rsid w:val="00680A0E"/>
    <w:rsid w:val="00680EBD"/>
    <w:rsid w:val="006818E7"/>
    <w:rsid w:val="006824D0"/>
    <w:rsid w:val="00682EE8"/>
    <w:rsid w:val="0068300C"/>
    <w:rsid w:val="006832A2"/>
    <w:rsid w:val="0068342D"/>
    <w:rsid w:val="00683539"/>
    <w:rsid w:val="00683CB3"/>
    <w:rsid w:val="00683D9C"/>
    <w:rsid w:val="00683DEC"/>
    <w:rsid w:val="00683F3B"/>
    <w:rsid w:val="00684109"/>
    <w:rsid w:val="00684DD3"/>
    <w:rsid w:val="0068552E"/>
    <w:rsid w:val="00685F7B"/>
    <w:rsid w:val="006865B8"/>
    <w:rsid w:val="00686888"/>
    <w:rsid w:val="00686F68"/>
    <w:rsid w:val="00687089"/>
    <w:rsid w:val="0068717D"/>
    <w:rsid w:val="00687186"/>
    <w:rsid w:val="00687415"/>
    <w:rsid w:val="00687D3C"/>
    <w:rsid w:val="006906E9"/>
    <w:rsid w:val="0069072B"/>
    <w:rsid w:val="00690736"/>
    <w:rsid w:val="00690CED"/>
    <w:rsid w:val="00690F3C"/>
    <w:rsid w:val="00691153"/>
    <w:rsid w:val="0069122C"/>
    <w:rsid w:val="0069152C"/>
    <w:rsid w:val="006919F1"/>
    <w:rsid w:val="0069233A"/>
    <w:rsid w:val="00693614"/>
    <w:rsid w:val="00693616"/>
    <w:rsid w:val="00693826"/>
    <w:rsid w:val="00693E1A"/>
    <w:rsid w:val="00694478"/>
    <w:rsid w:val="006944BD"/>
    <w:rsid w:val="006947D8"/>
    <w:rsid w:val="006948E7"/>
    <w:rsid w:val="006950F8"/>
    <w:rsid w:val="006950FD"/>
    <w:rsid w:val="006957CA"/>
    <w:rsid w:val="0069607D"/>
    <w:rsid w:val="006968C7"/>
    <w:rsid w:val="00696A53"/>
    <w:rsid w:val="00697AA6"/>
    <w:rsid w:val="00697CA5"/>
    <w:rsid w:val="00697F60"/>
    <w:rsid w:val="006A0703"/>
    <w:rsid w:val="006A0B1A"/>
    <w:rsid w:val="006A0BEF"/>
    <w:rsid w:val="006A1080"/>
    <w:rsid w:val="006A1673"/>
    <w:rsid w:val="006A1933"/>
    <w:rsid w:val="006A234B"/>
    <w:rsid w:val="006A2569"/>
    <w:rsid w:val="006A27FE"/>
    <w:rsid w:val="006A2F3F"/>
    <w:rsid w:val="006A2FF3"/>
    <w:rsid w:val="006A3253"/>
    <w:rsid w:val="006A3610"/>
    <w:rsid w:val="006A3A46"/>
    <w:rsid w:val="006A3D40"/>
    <w:rsid w:val="006A3E53"/>
    <w:rsid w:val="006A4135"/>
    <w:rsid w:val="006A442B"/>
    <w:rsid w:val="006A4449"/>
    <w:rsid w:val="006A4450"/>
    <w:rsid w:val="006A4CB9"/>
    <w:rsid w:val="006A4E1C"/>
    <w:rsid w:val="006A5035"/>
    <w:rsid w:val="006A5050"/>
    <w:rsid w:val="006A5209"/>
    <w:rsid w:val="006A5554"/>
    <w:rsid w:val="006A568F"/>
    <w:rsid w:val="006A59CB"/>
    <w:rsid w:val="006A6CA4"/>
    <w:rsid w:val="006A6CE8"/>
    <w:rsid w:val="006A6D55"/>
    <w:rsid w:val="006A7472"/>
    <w:rsid w:val="006A7A20"/>
    <w:rsid w:val="006A7F4D"/>
    <w:rsid w:val="006B093B"/>
    <w:rsid w:val="006B0B2A"/>
    <w:rsid w:val="006B0B4F"/>
    <w:rsid w:val="006B0BA0"/>
    <w:rsid w:val="006B1058"/>
    <w:rsid w:val="006B1664"/>
    <w:rsid w:val="006B1950"/>
    <w:rsid w:val="006B1AC3"/>
    <w:rsid w:val="006B1F4A"/>
    <w:rsid w:val="006B22C8"/>
    <w:rsid w:val="006B2378"/>
    <w:rsid w:val="006B26C5"/>
    <w:rsid w:val="006B2851"/>
    <w:rsid w:val="006B2A23"/>
    <w:rsid w:val="006B2AA2"/>
    <w:rsid w:val="006B2C0D"/>
    <w:rsid w:val="006B34A3"/>
    <w:rsid w:val="006B4075"/>
    <w:rsid w:val="006B41B6"/>
    <w:rsid w:val="006B44DF"/>
    <w:rsid w:val="006B477F"/>
    <w:rsid w:val="006B47FC"/>
    <w:rsid w:val="006B4AD7"/>
    <w:rsid w:val="006B4B17"/>
    <w:rsid w:val="006B4BDB"/>
    <w:rsid w:val="006B56DD"/>
    <w:rsid w:val="006B5752"/>
    <w:rsid w:val="006B585B"/>
    <w:rsid w:val="006B5A91"/>
    <w:rsid w:val="006B6118"/>
    <w:rsid w:val="006B65BB"/>
    <w:rsid w:val="006B6DD8"/>
    <w:rsid w:val="006B6E52"/>
    <w:rsid w:val="006B6F8D"/>
    <w:rsid w:val="006B7432"/>
    <w:rsid w:val="006B7573"/>
    <w:rsid w:val="006B763C"/>
    <w:rsid w:val="006B77AD"/>
    <w:rsid w:val="006C003B"/>
    <w:rsid w:val="006C0249"/>
    <w:rsid w:val="006C11D9"/>
    <w:rsid w:val="006C1226"/>
    <w:rsid w:val="006C12D3"/>
    <w:rsid w:val="006C17D9"/>
    <w:rsid w:val="006C1A09"/>
    <w:rsid w:val="006C1A25"/>
    <w:rsid w:val="006C1C95"/>
    <w:rsid w:val="006C23B8"/>
    <w:rsid w:val="006C23F0"/>
    <w:rsid w:val="006C2BAC"/>
    <w:rsid w:val="006C2D2B"/>
    <w:rsid w:val="006C2EBC"/>
    <w:rsid w:val="006C2EE4"/>
    <w:rsid w:val="006C335F"/>
    <w:rsid w:val="006C388A"/>
    <w:rsid w:val="006C3AB9"/>
    <w:rsid w:val="006C3E6A"/>
    <w:rsid w:val="006C434B"/>
    <w:rsid w:val="006C4F00"/>
    <w:rsid w:val="006C6324"/>
    <w:rsid w:val="006C66E3"/>
    <w:rsid w:val="006C6C3D"/>
    <w:rsid w:val="006C7370"/>
    <w:rsid w:val="006C75C0"/>
    <w:rsid w:val="006C7638"/>
    <w:rsid w:val="006C7804"/>
    <w:rsid w:val="006C7B88"/>
    <w:rsid w:val="006C7D47"/>
    <w:rsid w:val="006D035C"/>
    <w:rsid w:val="006D063A"/>
    <w:rsid w:val="006D0A7A"/>
    <w:rsid w:val="006D0B4F"/>
    <w:rsid w:val="006D0E9E"/>
    <w:rsid w:val="006D119C"/>
    <w:rsid w:val="006D1268"/>
    <w:rsid w:val="006D1AC8"/>
    <w:rsid w:val="006D1EA7"/>
    <w:rsid w:val="006D1F63"/>
    <w:rsid w:val="006D22E7"/>
    <w:rsid w:val="006D2B12"/>
    <w:rsid w:val="006D2B30"/>
    <w:rsid w:val="006D338D"/>
    <w:rsid w:val="006D429F"/>
    <w:rsid w:val="006D4B1B"/>
    <w:rsid w:val="006D4FDF"/>
    <w:rsid w:val="006D570D"/>
    <w:rsid w:val="006D5A8F"/>
    <w:rsid w:val="006D6951"/>
    <w:rsid w:val="006D69AF"/>
    <w:rsid w:val="006D6DB2"/>
    <w:rsid w:val="006D6FBC"/>
    <w:rsid w:val="006D718D"/>
    <w:rsid w:val="006D7EFE"/>
    <w:rsid w:val="006E0A5E"/>
    <w:rsid w:val="006E0AF4"/>
    <w:rsid w:val="006E0DE3"/>
    <w:rsid w:val="006E15D1"/>
    <w:rsid w:val="006E1CA7"/>
    <w:rsid w:val="006E1DFD"/>
    <w:rsid w:val="006E20D1"/>
    <w:rsid w:val="006E2C1C"/>
    <w:rsid w:val="006E31DB"/>
    <w:rsid w:val="006E340B"/>
    <w:rsid w:val="006E359E"/>
    <w:rsid w:val="006E36C7"/>
    <w:rsid w:val="006E3722"/>
    <w:rsid w:val="006E3ACC"/>
    <w:rsid w:val="006E45DD"/>
    <w:rsid w:val="006E47A9"/>
    <w:rsid w:val="006E511C"/>
    <w:rsid w:val="006E521B"/>
    <w:rsid w:val="006E54F0"/>
    <w:rsid w:val="006E59E0"/>
    <w:rsid w:val="006E5C29"/>
    <w:rsid w:val="006E6031"/>
    <w:rsid w:val="006E6157"/>
    <w:rsid w:val="006E63B2"/>
    <w:rsid w:val="006E6942"/>
    <w:rsid w:val="006E6F67"/>
    <w:rsid w:val="006E7639"/>
    <w:rsid w:val="006E7A05"/>
    <w:rsid w:val="006F00BD"/>
    <w:rsid w:val="006F0367"/>
    <w:rsid w:val="006F0BE2"/>
    <w:rsid w:val="006F0FF5"/>
    <w:rsid w:val="006F1C2D"/>
    <w:rsid w:val="006F2254"/>
    <w:rsid w:val="006F22D5"/>
    <w:rsid w:val="006F2430"/>
    <w:rsid w:val="006F2813"/>
    <w:rsid w:val="006F285F"/>
    <w:rsid w:val="006F2951"/>
    <w:rsid w:val="006F29E4"/>
    <w:rsid w:val="006F34B7"/>
    <w:rsid w:val="006F37A3"/>
    <w:rsid w:val="006F3AB9"/>
    <w:rsid w:val="006F3BA3"/>
    <w:rsid w:val="006F3C24"/>
    <w:rsid w:val="006F3C93"/>
    <w:rsid w:val="006F4141"/>
    <w:rsid w:val="006F4286"/>
    <w:rsid w:val="006F44CC"/>
    <w:rsid w:val="006F4840"/>
    <w:rsid w:val="006F4AC6"/>
    <w:rsid w:val="006F4D86"/>
    <w:rsid w:val="006F4F39"/>
    <w:rsid w:val="006F54A2"/>
    <w:rsid w:val="006F5784"/>
    <w:rsid w:val="006F58C4"/>
    <w:rsid w:val="006F59FC"/>
    <w:rsid w:val="006F5F39"/>
    <w:rsid w:val="006F61F9"/>
    <w:rsid w:val="006F683F"/>
    <w:rsid w:val="006F6855"/>
    <w:rsid w:val="006F7180"/>
    <w:rsid w:val="006F7488"/>
    <w:rsid w:val="006F7A11"/>
    <w:rsid w:val="006F7BD3"/>
    <w:rsid w:val="006F7F6D"/>
    <w:rsid w:val="00700171"/>
    <w:rsid w:val="007003F9"/>
    <w:rsid w:val="007004B3"/>
    <w:rsid w:val="007019F4"/>
    <w:rsid w:val="00701CDC"/>
    <w:rsid w:val="00701CE2"/>
    <w:rsid w:val="0070273C"/>
    <w:rsid w:val="00702B40"/>
    <w:rsid w:val="007030AF"/>
    <w:rsid w:val="0070371F"/>
    <w:rsid w:val="00703F7B"/>
    <w:rsid w:val="00704766"/>
    <w:rsid w:val="007047FE"/>
    <w:rsid w:val="00704E8C"/>
    <w:rsid w:val="00705017"/>
    <w:rsid w:val="007050C6"/>
    <w:rsid w:val="00705786"/>
    <w:rsid w:val="007060E2"/>
    <w:rsid w:val="00706BB2"/>
    <w:rsid w:val="00706E62"/>
    <w:rsid w:val="007100EE"/>
    <w:rsid w:val="00710105"/>
    <w:rsid w:val="007101BF"/>
    <w:rsid w:val="00710B9E"/>
    <w:rsid w:val="00710DF8"/>
    <w:rsid w:val="0071179D"/>
    <w:rsid w:val="00711BF4"/>
    <w:rsid w:val="00711C88"/>
    <w:rsid w:val="007127A8"/>
    <w:rsid w:val="007127CF"/>
    <w:rsid w:val="00712980"/>
    <w:rsid w:val="00712BB6"/>
    <w:rsid w:val="00713241"/>
    <w:rsid w:val="00713BEC"/>
    <w:rsid w:val="007147C8"/>
    <w:rsid w:val="007147D6"/>
    <w:rsid w:val="00714812"/>
    <w:rsid w:val="0071515D"/>
    <w:rsid w:val="00715421"/>
    <w:rsid w:val="007158B3"/>
    <w:rsid w:val="00716F03"/>
    <w:rsid w:val="007174DA"/>
    <w:rsid w:val="007174EC"/>
    <w:rsid w:val="0071775C"/>
    <w:rsid w:val="00717934"/>
    <w:rsid w:val="00717E55"/>
    <w:rsid w:val="0072008D"/>
    <w:rsid w:val="007205AE"/>
    <w:rsid w:val="00720C0B"/>
    <w:rsid w:val="00720F73"/>
    <w:rsid w:val="00721547"/>
    <w:rsid w:val="007217D2"/>
    <w:rsid w:val="00721ADC"/>
    <w:rsid w:val="00721CEF"/>
    <w:rsid w:val="00722088"/>
    <w:rsid w:val="007228B6"/>
    <w:rsid w:val="007229BF"/>
    <w:rsid w:val="00722B2A"/>
    <w:rsid w:val="00722BBC"/>
    <w:rsid w:val="00722BDF"/>
    <w:rsid w:val="00722D38"/>
    <w:rsid w:val="00723482"/>
    <w:rsid w:val="007234C3"/>
    <w:rsid w:val="00723A88"/>
    <w:rsid w:val="00723ACD"/>
    <w:rsid w:val="00723E18"/>
    <w:rsid w:val="00724978"/>
    <w:rsid w:val="00724D7C"/>
    <w:rsid w:val="00724D90"/>
    <w:rsid w:val="007251C3"/>
    <w:rsid w:val="0072571E"/>
    <w:rsid w:val="007257A5"/>
    <w:rsid w:val="00725CB3"/>
    <w:rsid w:val="00726439"/>
    <w:rsid w:val="00726714"/>
    <w:rsid w:val="007269DD"/>
    <w:rsid w:val="0072725C"/>
    <w:rsid w:val="00727431"/>
    <w:rsid w:val="00727572"/>
    <w:rsid w:val="00727AA4"/>
    <w:rsid w:val="00727B4C"/>
    <w:rsid w:val="00727BC6"/>
    <w:rsid w:val="00727D14"/>
    <w:rsid w:val="00730D82"/>
    <w:rsid w:val="00730D9C"/>
    <w:rsid w:val="00730F42"/>
    <w:rsid w:val="0073116D"/>
    <w:rsid w:val="007317BF"/>
    <w:rsid w:val="0073181D"/>
    <w:rsid w:val="00731D50"/>
    <w:rsid w:val="00731F7A"/>
    <w:rsid w:val="007324BF"/>
    <w:rsid w:val="007324DC"/>
    <w:rsid w:val="00732890"/>
    <w:rsid w:val="007329DF"/>
    <w:rsid w:val="007331AE"/>
    <w:rsid w:val="0073333B"/>
    <w:rsid w:val="00733409"/>
    <w:rsid w:val="00733830"/>
    <w:rsid w:val="00734715"/>
    <w:rsid w:val="007347EE"/>
    <w:rsid w:val="00734E13"/>
    <w:rsid w:val="00735AFD"/>
    <w:rsid w:val="00735B7A"/>
    <w:rsid w:val="00735C1D"/>
    <w:rsid w:val="00735E79"/>
    <w:rsid w:val="00736175"/>
    <w:rsid w:val="00736181"/>
    <w:rsid w:val="007367A9"/>
    <w:rsid w:val="00736967"/>
    <w:rsid w:val="007403F1"/>
    <w:rsid w:val="00740566"/>
    <w:rsid w:val="007405AC"/>
    <w:rsid w:val="00741244"/>
    <w:rsid w:val="007416EF"/>
    <w:rsid w:val="007416F8"/>
    <w:rsid w:val="00741852"/>
    <w:rsid w:val="00741BD7"/>
    <w:rsid w:val="00741C40"/>
    <w:rsid w:val="00741F0F"/>
    <w:rsid w:val="00742004"/>
    <w:rsid w:val="00742401"/>
    <w:rsid w:val="007424C6"/>
    <w:rsid w:val="00742505"/>
    <w:rsid w:val="0074254F"/>
    <w:rsid w:val="00742969"/>
    <w:rsid w:val="00742D30"/>
    <w:rsid w:val="00743A3F"/>
    <w:rsid w:val="00743BE7"/>
    <w:rsid w:val="0074469B"/>
    <w:rsid w:val="007447C1"/>
    <w:rsid w:val="007449B1"/>
    <w:rsid w:val="007451B3"/>
    <w:rsid w:val="007454A3"/>
    <w:rsid w:val="007455A8"/>
    <w:rsid w:val="00745B44"/>
    <w:rsid w:val="00746F82"/>
    <w:rsid w:val="0074726A"/>
    <w:rsid w:val="007472E3"/>
    <w:rsid w:val="0074744B"/>
    <w:rsid w:val="007474FE"/>
    <w:rsid w:val="00750098"/>
    <w:rsid w:val="0075096B"/>
    <w:rsid w:val="0075136E"/>
    <w:rsid w:val="0075195A"/>
    <w:rsid w:val="0075201D"/>
    <w:rsid w:val="00752749"/>
    <w:rsid w:val="007534D8"/>
    <w:rsid w:val="00753571"/>
    <w:rsid w:val="00753948"/>
    <w:rsid w:val="00753B32"/>
    <w:rsid w:val="00753CCD"/>
    <w:rsid w:val="00753FE6"/>
    <w:rsid w:val="007541AA"/>
    <w:rsid w:val="00754AC6"/>
    <w:rsid w:val="00754B46"/>
    <w:rsid w:val="00755791"/>
    <w:rsid w:val="00755900"/>
    <w:rsid w:val="00755B30"/>
    <w:rsid w:val="00756184"/>
    <w:rsid w:val="007569DB"/>
    <w:rsid w:val="00756C12"/>
    <w:rsid w:val="007573F0"/>
    <w:rsid w:val="00757478"/>
    <w:rsid w:val="00757904"/>
    <w:rsid w:val="007602D9"/>
    <w:rsid w:val="007603F3"/>
    <w:rsid w:val="00760AD7"/>
    <w:rsid w:val="007612E1"/>
    <w:rsid w:val="00761438"/>
    <w:rsid w:val="0076172A"/>
    <w:rsid w:val="00761E97"/>
    <w:rsid w:val="00762459"/>
    <w:rsid w:val="007625B4"/>
    <w:rsid w:val="00762875"/>
    <w:rsid w:val="00762AEE"/>
    <w:rsid w:val="00762E58"/>
    <w:rsid w:val="00763131"/>
    <w:rsid w:val="00763E1E"/>
    <w:rsid w:val="0076406C"/>
    <w:rsid w:val="007652C5"/>
    <w:rsid w:val="00765DE0"/>
    <w:rsid w:val="0076600D"/>
    <w:rsid w:val="007667BF"/>
    <w:rsid w:val="00766E9E"/>
    <w:rsid w:val="00770416"/>
    <w:rsid w:val="007705C0"/>
    <w:rsid w:val="00770E75"/>
    <w:rsid w:val="007710E4"/>
    <w:rsid w:val="007716FA"/>
    <w:rsid w:val="0077173E"/>
    <w:rsid w:val="00771B56"/>
    <w:rsid w:val="00773049"/>
    <w:rsid w:val="00773113"/>
    <w:rsid w:val="0077354D"/>
    <w:rsid w:val="007735A8"/>
    <w:rsid w:val="007736FE"/>
    <w:rsid w:val="007738AB"/>
    <w:rsid w:val="00773DBF"/>
    <w:rsid w:val="00773ED8"/>
    <w:rsid w:val="00774261"/>
    <w:rsid w:val="007746FC"/>
    <w:rsid w:val="00774796"/>
    <w:rsid w:val="00775445"/>
    <w:rsid w:val="007757BC"/>
    <w:rsid w:val="00775B24"/>
    <w:rsid w:val="00775DBB"/>
    <w:rsid w:val="0077680C"/>
    <w:rsid w:val="0077692D"/>
    <w:rsid w:val="007769E7"/>
    <w:rsid w:val="00776C85"/>
    <w:rsid w:val="00776D21"/>
    <w:rsid w:val="00776FCB"/>
    <w:rsid w:val="00777995"/>
    <w:rsid w:val="00777CA9"/>
    <w:rsid w:val="00777D37"/>
    <w:rsid w:val="00777DB3"/>
    <w:rsid w:val="0078052B"/>
    <w:rsid w:val="007805D4"/>
    <w:rsid w:val="00780885"/>
    <w:rsid w:val="00780E15"/>
    <w:rsid w:val="007811A7"/>
    <w:rsid w:val="007815D8"/>
    <w:rsid w:val="007817AC"/>
    <w:rsid w:val="007819E7"/>
    <w:rsid w:val="00781B3F"/>
    <w:rsid w:val="00782971"/>
    <w:rsid w:val="00782C6C"/>
    <w:rsid w:val="00783A64"/>
    <w:rsid w:val="007841C1"/>
    <w:rsid w:val="0078424D"/>
    <w:rsid w:val="007843F2"/>
    <w:rsid w:val="00784816"/>
    <w:rsid w:val="00784A9B"/>
    <w:rsid w:val="0078517D"/>
    <w:rsid w:val="0078569D"/>
    <w:rsid w:val="0078591C"/>
    <w:rsid w:val="00785AFD"/>
    <w:rsid w:val="00786559"/>
    <w:rsid w:val="00786B2A"/>
    <w:rsid w:val="00786CAF"/>
    <w:rsid w:val="007878F2"/>
    <w:rsid w:val="007879E8"/>
    <w:rsid w:val="00787D09"/>
    <w:rsid w:val="00790131"/>
    <w:rsid w:val="007908A2"/>
    <w:rsid w:val="007921CD"/>
    <w:rsid w:val="0079234E"/>
    <w:rsid w:val="00792773"/>
    <w:rsid w:val="0079281B"/>
    <w:rsid w:val="00793550"/>
    <w:rsid w:val="0079373C"/>
    <w:rsid w:val="0079396E"/>
    <w:rsid w:val="00793DE2"/>
    <w:rsid w:val="00794256"/>
    <w:rsid w:val="007942C0"/>
    <w:rsid w:val="0079461D"/>
    <w:rsid w:val="0079471E"/>
    <w:rsid w:val="00794826"/>
    <w:rsid w:val="0079545C"/>
    <w:rsid w:val="007956D6"/>
    <w:rsid w:val="007957BF"/>
    <w:rsid w:val="00795C90"/>
    <w:rsid w:val="00796504"/>
    <w:rsid w:val="007966A8"/>
    <w:rsid w:val="007973C0"/>
    <w:rsid w:val="00797B54"/>
    <w:rsid w:val="007A00BB"/>
    <w:rsid w:val="007A017B"/>
    <w:rsid w:val="007A02FF"/>
    <w:rsid w:val="007A09F1"/>
    <w:rsid w:val="007A0FB2"/>
    <w:rsid w:val="007A14F9"/>
    <w:rsid w:val="007A18BF"/>
    <w:rsid w:val="007A2180"/>
    <w:rsid w:val="007A29A4"/>
    <w:rsid w:val="007A2A96"/>
    <w:rsid w:val="007A2CAD"/>
    <w:rsid w:val="007A2CFA"/>
    <w:rsid w:val="007A38E9"/>
    <w:rsid w:val="007A4285"/>
    <w:rsid w:val="007A459D"/>
    <w:rsid w:val="007A4628"/>
    <w:rsid w:val="007A5AB8"/>
    <w:rsid w:val="007A603A"/>
    <w:rsid w:val="007A6287"/>
    <w:rsid w:val="007A6720"/>
    <w:rsid w:val="007A7036"/>
    <w:rsid w:val="007A72FE"/>
    <w:rsid w:val="007A73E8"/>
    <w:rsid w:val="007B067C"/>
    <w:rsid w:val="007B077F"/>
    <w:rsid w:val="007B1498"/>
    <w:rsid w:val="007B179A"/>
    <w:rsid w:val="007B1A6F"/>
    <w:rsid w:val="007B1FBF"/>
    <w:rsid w:val="007B1FFB"/>
    <w:rsid w:val="007B24DA"/>
    <w:rsid w:val="007B2560"/>
    <w:rsid w:val="007B25CC"/>
    <w:rsid w:val="007B2902"/>
    <w:rsid w:val="007B2FAD"/>
    <w:rsid w:val="007B3A06"/>
    <w:rsid w:val="007B51E3"/>
    <w:rsid w:val="007B542C"/>
    <w:rsid w:val="007B54E2"/>
    <w:rsid w:val="007B5E96"/>
    <w:rsid w:val="007B6170"/>
    <w:rsid w:val="007B683E"/>
    <w:rsid w:val="007B6E2C"/>
    <w:rsid w:val="007B73B8"/>
    <w:rsid w:val="007B76C4"/>
    <w:rsid w:val="007B7C71"/>
    <w:rsid w:val="007B7E42"/>
    <w:rsid w:val="007C002A"/>
    <w:rsid w:val="007C0371"/>
    <w:rsid w:val="007C05A5"/>
    <w:rsid w:val="007C07AF"/>
    <w:rsid w:val="007C193F"/>
    <w:rsid w:val="007C1DB9"/>
    <w:rsid w:val="007C1FE0"/>
    <w:rsid w:val="007C2865"/>
    <w:rsid w:val="007C2D87"/>
    <w:rsid w:val="007C30CF"/>
    <w:rsid w:val="007C3176"/>
    <w:rsid w:val="007C32C9"/>
    <w:rsid w:val="007C38A9"/>
    <w:rsid w:val="007C3A40"/>
    <w:rsid w:val="007C3A9A"/>
    <w:rsid w:val="007C3C78"/>
    <w:rsid w:val="007C41F9"/>
    <w:rsid w:val="007C421E"/>
    <w:rsid w:val="007C4A41"/>
    <w:rsid w:val="007C4B4A"/>
    <w:rsid w:val="007C4DEA"/>
    <w:rsid w:val="007C5231"/>
    <w:rsid w:val="007C5922"/>
    <w:rsid w:val="007C5C47"/>
    <w:rsid w:val="007C5ED1"/>
    <w:rsid w:val="007C67C4"/>
    <w:rsid w:val="007C69E4"/>
    <w:rsid w:val="007C7241"/>
    <w:rsid w:val="007C768C"/>
    <w:rsid w:val="007D03F7"/>
    <w:rsid w:val="007D0E0B"/>
    <w:rsid w:val="007D0E3C"/>
    <w:rsid w:val="007D0F68"/>
    <w:rsid w:val="007D1471"/>
    <w:rsid w:val="007D296C"/>
    <w:rsid w:val="007D2AD5"/>
    <w:rsid w:val="007D2CB4"/>
    <w:rsid w:val="007D3094"/>
    <w:rsid w:val="007D32B5"/>
    <w:rsid w:val="007D35FC"/>
    <w:rsid w:val="007D3E9F"/>
    <w:rsid w:val="007D3FB3"/>
    <w:rsid w:val="007D456A"/>
    <w:rsid w:val="007D4599"/>
    <w:rsid w:val="007D504A"/>
    <w:rsid w:val="007D51ED"/>
    <w:rsid w:val="007D564B"/>
    <w:rsid w:val="007D63C3"/>
    <w:rsid w:val="007D6520"/>
    <w:rsid w:val="007D655A"/>
    <w:rsid w:val="007D6696"/>
    <w:rsid w:val="007D694E"/>
    <w:rsid w:val="007D6DF4"/>
    <w:rsid w:val="007D6FEF"/>
    <w:rsid w:val="007D70AB"/>
    <w:rsid w:val="007D70BB"/>
    <w:rsid w:val="007D7513"/>
    <w:rsid w:val="007D7622"/>
    <w:rsid w:val="007D77F7"/>
    <w:rsid w:val="007D7C5E"/>
    <w:rsid w:val="007D7C74"/>
    <w:rsid w:val="007D7CAE"/>
    <w:rsid w:val="007E08F6"/>
    <w:rsid w:val="007E11D0"/>
    <w:rsid w:val="007E1429"/>
    <w:rsid w:val="007E1561"/>
    <w:rsid w:val="007E160E"/>
    <w:rsid w:val="007E2B16"/>
    <w:rsid w:val="007E36B5"/>
    <w:rsid w:val="007E39A4"/>
    <w:rsid w:val="007E3CA0"/>
    <w:rsid w:val="007E3EFF"/>
    <w:rsid w:val="007E4839"/>
    <w:rsid w:val="007E4F86"/>
    <w:rsid w:val="007E535E"/>
    <w:rsid w:val="007E600D"/>
    <w:rsid w:val="007E63A3"/>
    <w:rsid w:val="007E6515"/>
    <w:rsid w:val="007E66EB"/>
    <w:rsid w:val="007E6AE1"/>
    <w:rsid w:val="007E6C68"/>
    <w:rsid w:val="007E756F"/>
    <w:rsid w:val="007E79B0"/>
    <w:rsid w:val="007E7FC6"/>
    <w:rsid w:val="007F033F"/>
    <w:rsid w:val="007F067D"/>
    <w:rsid w:val="007F0B3C"/>
    <w:rsid w:val="007F0C25"/>
    <w:rsid w:val="007F1649"/>
    <w:rsid w:val="007F1680"/>
    <w:rsid w:val="007F17CC"/>
    <w:rsid w:val="007F2B2D"/>
    <w:rsid w:val="007F3145"/>
    <w:rsid w:val="007F3F41"/>
    <w:rsid w:val="007F4DC9"/>
    <w:rsid w:val="007F4EA4"/>
    <w:rsid w:val="007F504E"/>
    <w:rsid w:val="007F5515"/>
    <w:rsid w:val="007F5E26"/>
    <w:rsid w:val="007F6316"/>
    <w:rsid w:val="007F63D4"/>
    <w:rsid w:val="007F69E6"/>
    <w:rsid w:val="007F6B00"/>
    <w:rsid w:val="007F6DA1"/>
    <w:rsid w:val="007F6DF4"/>
    <w:rsid w:val="007F7051"/>
    <w:rsid w:val="00800332"/>
    <w:rsid w:val="00800A93"/>
    <w:rsid w:val="00800CFD"/>
    <w:rsid w:val="008010CE"/>
    <w:rsid w:val="008012EE"/>
    <w:rsid w:val="00801FBA"/>
    <w:rsid w:val="008020F4"/>
    <w:rsid w:val="008025E5"/>
    <w:rsid w:val="008029EB"/>
    <w:rsid w:val="008030F3"/>
    <w:rsid w:val="00803155"/>
    <w:rsid w:val="00803206"/>
    <w:rsid w:val="00803985"/>
    <w:rsid w:val="00803B95"/>
    <w:rsid w:val="008040A0"/>
    <w:rsid w:val="008041AB"/>
    <w:rsid w:val="00804AE6"/>
    <w:rsid w:val="00804F18"/>
    <w:rsid w:val="008057DD"/>
    <w:rsid w:val="00805F7C"/>
    <w:rsid w:val="0080644C"/>
    <w:rsid w:val="0080654B"/>
    <w:rsid w:val="008065E5"/>
    <w:rsid w:val="00806A0C"/>
    <w:rsid w:val="00806E0D"/>
    <w:rsid w:val="008076F6"/>
    <w:rsid w:val="00807796"/>
    <w:rsid w:val="00807EBC"/>
    <w:rsid w:val="00807EC5"/>
    <w:rsid w:val="00810386"/>
    <w:rsid w:val="00810399"/>
    <w:rsid w:val="00810924"/>
    <w:rsid w:val="00810AD6"/>
    <w:rsid w:val="008113D2"/>
    <w:rsid w:val="00811444"/>
    <w:rsid w:val="00812374"/>
    <w:rsid w:val="0081237A"/>
    <w:rsid w:val="00812E56"/>
    <w:rsid w:val="00813410"/>
    <w:rsid w:val="00813694"/>
    <w:rsid w:val="00813AEE"/>
    <w:rsid w:val="00813BCB"/>
    <w:rsid w:val="00814540"/>
    <w:rsid w:val="00814582"/>
    <w:rsid w:val="00814672"/>
    <w:rsid w:val="00814C6E"/>
    <w:rsid w:val="00814CB6"/>
    <w:rsid w:val="00815097"/>
    <w:rsid w:val="008151DA"/>
    <w:rsid w:val="0081570D"/>
    <w:rsid w:val="008157BF"/>
    <w:rsid w:val="00816B5E"/>
    <w:rsid w:val="00816E66"/>
    <w:rsid w:val="008170AA"/>
    <w:rsid w:val="008175F5"/>
    <w:rsid w:val="008177E7"/>
    <w:rsid w:val="00820521"/>
    <w:rsid w:val="008205A6"/>
    <w:rsid w:val="0082068D"/>
    <w:rsid w:val="00820742"/>
    <w:rsid w:val="00820D82"/>
    <w:rsid w:val="00820FB3"/>
    <w:rsid w:val="0082159B"/>
    <w:rsid w:val="00821C24"/>
    <w:rsid w:val="00821DD8"/>
    <w:rsid w:val="00821DF8"/>
    <w:rsid w:val="00821E64"/>
    <w:rsid w:val="00822191"/>
    <w:rsid w:val="00822593"/>
    <w:rsid w:val="00822A22"/>
    <w:rsid w:val="008235C1"/>
    <w:rsid w:val="008235E3"/>
    <w:rsid w:val="00823F8C"/>
    <w:rsid w:val="00824296"/>
    <w:rsid w:val="00824459"/>
    <w:rsid w:val="008249C9"/>
    <w:rsid w:val="008249CA"/>
    <w:rsid w:val="00824AC4"/>
    <w:rsid w:val="008252AB"/>
    <w:rsid w:val="0082536D"/>
    <w:rsid w:val="008254B7"/>
    <w:rsid w:val="00825B77"/>
    <w:rsid w:val="00825D90"/>
    <w:rsid w:val="008261D9"/>
    <w:rsid w:val="00826539"/>
    <w:rsid w:val="008265C3"/>
    <w:rsid w:val="00826603"/>
    <w:rsid w:val="00827062"/>
    <w:rsid w:val="00827508"/>
    <w:rsid w:val="00827D2E"/>
    <w:rsid w:val="00827DE0"/>
    <w:rsid w:val="00827E54"/>
    <w:rsid w:val="00830969"/>
    <w:rsid w:val="00830983"/>
    <w:rsid w:val="00830C0C"/>
    <w:rsid w:val="00830DAA"/>
    <w:rsid w:val="00830DCF"/>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2C0"/>
    <w:rsid w:val="00834993"/>
    <w:rsid w:val="00834EF1"/>
    <w:rsid w:val="00835367"/>
    <w:rsid w:val="0083539B"/>
    <w:rsid w:val="00836267"/>
    <w:rsid w:val="008364AD"/>
    <w:rsid w:val="00836553"/>
    <w:rsid w:val="008369D7"/>
    <w:rsid w:val="00836AFE"/>
    <w:rsid w:val="008370B9"/>
    <w:rsid w:val="0083749B"/>
    <w:rsid w:val="00837727"/>
    <w:rsid w:val="00837A52"/>
    <w:rsid w:val="00837D8F"/>
    <w:rsid w:val="0084046A"/>
    <w:rsid w:val="0084079A"/>
    <w:rsid w:val="00840CA3"/>
    <w:rsid w:val="00841777"/>
    <w:rsid w:val="00841851"/>
    <w:rsid w:val="00841FED"/>
    <w:rsid w:val="00842092"/>
    <w:rsid w:val="008420AB"/>
    <w:rsid w:val="0084258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7106"/>
    <w:rsid w:val="0084776C"/>
    <w:rsid w:val="0084779B"/>
    <w:rsid w:val="008477BF"/>
    <w:rsid w:val="00847FA7"/>
    <w:rsid w:val="00847FB1"/>
    <w:rsid w:val="008503C8"/>
    <w:rsid w:val="00850671"/>
    <w:rsid w:val="00850859"/>
    <w:rsid w:val="00850A48"/>
    <w:rsid w:val="008511D6"/>
    <w:rsid w:val="008513DE"/>
    <w:rsid w:val="00851955"/>
    <w:rsid w:val="008520B4"/>
    <w:rsid w:val="00852267"/>
    <w:rsid w:val="0085236E"/>
    <w:rsid w:val="0085249C"/>
    <w:rsid w:val="008526D4"/>
    <w:rsid w:val="0085283A"/>
    <w:rsid w:val="008528C5"/>
    <w:rsid w:val="00852A53"/>
    <w:rsid w:val="00852CD2"/>
    <w:rsid w:val="00853149"/>
    <w:rsid w:val="00853262"/>
    <w:rsid w:val="008535F3"/>
    <w:rsid w:val="00853901"/>
    <w:rsid w:val="00853932"/>
    <w:rsid w:val="00853B2A"/>
    <w:rsid w:val="00853EFA"/>
    <w:rsid w:val="00853FC2"/>
    <w:rsid w:val="0085402C"/>
    <w:rsid w:val="00854260"/>
    <w:rsid w:val="008542B7"/>
    <w:rsid w:val="008547A5"/>
    <w:rsid w:val="0085482C"/>
    <w:rsid w:val="0085508E"/>
    <w:rsid w:val="0085524F"/>
    <w:rsid w:val="008557EF"/>
    <w:rsid w:val="00855DA5"/>
    <w:rsid w:val="00856281"/>
    <w:rsid w:val="0085644E"/>
    <w:rsid w:val="0085652A"/>
    <w:rsid w:val="0085669D"/>
    <w:rsid w:val="00857579"/>
    <w:rsid w:val="008578D3"/>
    <w:rsid w:val="008601BC"/>
    <w:rsid w:val="00860393"/>
    <w:rsid w:val="008606ED"/>
    <w:rsid w:val="0086083A"/>
    <w:rsid w:val="008608D7"/>
    <w:rsid w:val="00860A40"/>
    <w:rsid w:val="00860DBF"/>
    <w:rsid w:val="00860FDE"/>
    <w:rsid w:val="00861772"/>
    <w:rsid w:val="00861CC0"/>
    <w:rsid w:val="00861DD3"/>
    <w:rsid w:val="00861FB5"/>
    <w:rsid w:val="00862039"/>
    <w:rsid w:val="00862D2F"/>
    <w:rsid w:val="00863074"/>
    <w:rsid w:val="00863AE2"/>
    <w:rsid w:val="00863B0F"/>
    <w:rsid w:val="00863B1E"/>
    <w:rsid w:val="00864004"/>
    <w:rsid w:val="0086415B"/>
    <w:rsid w:val="0086425F"/>
    <w:rsid w:val="00864283"/>
    <w:rsid w:val="0086431B"/>
    <w:rsid w:val="008647CD"/>
    <w:rsid w:val="00864BCF"/>
    <w:rsid w:val="00864CFE"/>
    <w:rsid w:val="00864DC5"/>
    <w:rsid w:val="00864E06"/>
    <w:rsid w:val="0086527C"/>
    <w:rsid w:val="00865564"/>
    <w:rsid w:val="00865606"/>
    <w:rsid w:val="00865632"/>
    <w:rsid w:val="00865B12"/>
    <w:rsid w:val="00865BC8"/>
    <w:rsid w:val="00865BD1"/>
    <w:rsid w:val="00865DFB"/>
    <w:rsid w:val="0086687C"/>
    <w:rsid w:val="008668F4"/>
    <w:rsid w:val="00866AE8"/>
    <w:rsid w:val="0086708F"/>
    <w:rsid w:val="00867B0B"/>
    <w:rsid w:val="00867B79"/>
    <w:rsid w:val="00867C50"/>
    <w:rsid w:val="00867CDA"/>
    <w:rsid w:val="00870B72"/>
    <w:rsid w:val="008710B9"/>
    <w:rsid w:val="0087157C"/>
    <w:rsid w:val="00871A0D"/>
    <w:rsid w:val="008724C5"/>
    <w:rsid w:val="00872AF4"/>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D8B"/>
    <w:rsid w:val="00880E76"/>
    <w:rsid w:val="008811EB"/>
    <w:rsid w:val="00881A20"/>
    <w:rsid w:val="00882589"/>
    <w:rsid w:val="00882B2E"/>
    <w:rsid w:val="00882B4B"/>
    <w:rsid w:val="00882CEA"/>
    <w:rsid w:val="0088306B"/>
    <w:rsid w:val="008830B0"/>
    <w:rsid w:val="008833E1"/>
    <w:rsid w:val="0088343E"/>
    <w:rsid w:val="0088427B"/>
    <w:rsid w:val="008843CF"/>
    <w:rsid w:val="00884540"/>
    <w:rsid w:val="008849FC"/>
    <w:rsid w:val="00884AF9"/>
    <w:rsid w:val="00884CF2"/>
    <w:rsid w:val="0088517A"/>
    <w:rsid w:val="008855F5"/>
    <w:rsid w:val="00885876"/>
    <w:rsid w:val="0088623C"/>
    <w:rsid w:val="008862CE"/>
    <w:rsid w:val="00886A29"/>
    <w:rsid w:val="00886DA9"/>
    <w:rsid w:val="008870E7"/>
    <w:rsid w:val="008871C3"/>
    <w:rsid w:val="00887573"/>
    <w:rsid w:val="00887999"/>
    <w:rsid w:val="00887B3B"/>
    <w:rsid w:val="00887FE5"/>
    <w:rsid w:val="00890196"/>
    <w:rsid w:val="00890575"/>
    <w:rsid w:val="00890754"/>
    <w:rsid w:val="00890B3B"/>
    <w:rsid w:val="00890B9B"/>
    <w:rsid w:val="00890C92"/>
    <w:rsid w:val="00890E8E"/>
    <w:rsid w:val="00890EC8"/>
    <w:rsid w:val="00890F0D"/>
    <w:rsid w:val="00890F30"/>
    <w:rsid w:val="008910FE"/>
    <w:rsid w:val="008914E0"/>
    <w:rsid w:val="00891526"/>
    <w:rsid w:val="008918C2"/>
    <w:rsid w:val="00891F01"/>
    <w:rsid w:val="008925E6"/>
    <w:rsid w:val="00892860"/>
    <w:rsid w:val="00893194"/>
    <w:rsid w:val="00893590"/>
    <w:rsid w:val="008935BD"/>
    <w:rsid w:val="00893B32"/>
    <w:rsid w:val="00893C90"/>
    <w:rsid w:val="00893EDF"/>
    <w:rsid w:val="00893FFB"/>
    <w:rsid w:val="00894945"/>
    <w:rsid w:val="00894CFE"/>
    <w:rsid w:val="008950DA"/>
    <w:rsid w:val="0089536A"/>
    <w:rsid w:val="008954C4"/>
    <w:rsid w:val="00895849"/>
    <w:rsid w:val="00896018"/>
    <w:rsid w:val="00896481"/>
    <w:rsid w:val="00896E92"/>
    <w:rsid w:val="0089730D"/>
    <w:rsid w:val="0089774D"/>
    <w:rsid w:val="00897756"/>
    <w:rsid w:val="008A00BC"/>
    <w:rsid w:val="008A01D5"/>
    <w:rsid w:val="008A027F"/>
    <w:rsid w:val="008A0585"/>
    <w:rsid w:val="008A08A3"/>
    <w:rsid w:val="008A0BB5"/>
    <w:rsid w:val="008A0DAE"/>
    <w:rsid w:val="008A163C"/>
    <w:rsid w:val="008A167E"/>
    <w:rsid w:val="008A19A9"/>
    <w:rsid w:val="008A1AD8"/>
    <w:rsid w:val="008A1F4D"/>
    <w:rsid w:val="008A208C"/>
    <w:rsid w:val="008A20B9"/>
    <w:rsid w:val="008A2498"/>
    <w:rsid w:val="008A2768"/>
    <w:rsid w:val="008A2C6C"/>
    <w:rsid w:val="008A2D51"/>
    <w:rsid w:val="008A385C"/>
    <w:rsid w:val="008A3964"/>
    <w:rsid w:val="008A402F"/>
    <w:rsid w:val="008A4230"/>
    <w:rsid w:val="008A461C"/>
    <w:rsid w:val="008A4958"/>
    <w:rsid w:val="008A49D7"/>
    <w:rsid w:val="008A5566"/>
    <w:rsid w:val="008A5A36"/>
    <w:rsid w:val="008A5B6E"/>
    <w:rsid w:val="008A61BC"/>
    <w:rsid w:val="008A640B"/>
    <w:rsid w:val="008A646F"/>
    <w:rsid w:val="008A6682"/>
    <w:rsid w:val="008A6CE4"/>
    <w:rsid w:val="008A6EE3"/>
    <w:rsid w:val="008A780E"/>
    <w:rsid w:val="008A7EE3"/>
    <w:rsid w:val="008B02DB"/>
    <w:rsid w:val="008B06E6"/>
    <w:rsid w:val="008B0E52"/>
    <w:rsid w:val="008B0F8F"/>
    <w:rsid w:val="008B1429"/>
    <w:rsid w:val="008B1C48"/>
    <w:rsid w:val="008B257B"/>
    <w:rsid w:val="008B2B5E"/>
    <w:rsid w:val="008B301F"/>
    <w:rsid w:val="008B3528"/>
    <w:rsid w:val="008B3DE1"/>
    <w:rsid w:val="008B3E3E"/>
    <w:rsid w:val="008B436D"/>
    <w:rsid w:val="008B49C3"/>
    <w:rsid w:val="008B4EAD"/>
    <w:rsid w:val="008B4EEF"/>
    <w:rsid w:val="008B4F0D"/>
    <w:rsid w:val="008B5008"/>
    <w:rsid w:val="008B54A0"/>
    <w:rsid w:val="008B5D36"/>
    <w:rsid w:val="008B5E11"/>
    <w:rsid w:val="008B6688"/>
    <w:rsid w:val="008B67D7"/>
    <w:rsid w:val="008B69B1"/>
    <w:rsid w:val="008B74C7"/>
    <w:rsid w:val="008B764C"/>
    <w:rsid w:val="008B7877"/>
    <w:rsid w:val="008C0220"/>
    <w:rsid w:val="008C04D6"/>
    <w:rsid w:val="008C05C8"/>
    <w:rsid w:val="008C077A"/>
    <w:rsid w:val="008C07C0"/>
    <w:rsid w:val="008C0A21"/>
    <w:rsid w:val="008C0C56"/>
    <w:rsid w:val="008C0F0F"/>
    <w:rsid w:val="008C0F62"/>
    <w:rsid w:val="008C1714"/>
    <w:rsid w:val="008C1856"/>
    <w:rsid w:val="008C1A5C"/>
    <w:rsid w:val="008C1B28"/>
    <w:rsid w:val="008C1BB7"/>
    <w:rsid w:val="008C207F"/>
    <w:rsid w:val="008C2085"/>
    <w:rsid w:val="008C282A"/>
    <w:rsid w:val="008C2975"/>
    <w:rsid w:val="008C34CB"/>
    <w:rsid w:val="008C35A3"/>
    <w:rsid w:val="008C42C1"/>
    <w:rsid w:val="008C4F3D"/>
    <w:rsid w:val="008C51E4"/>
    <w:rsid w:val="008C537F"/>
    <w:rsid w:val="008C562B"/>
    <w:rsid w:val="008C5F0D"/>
    <w:rsid w:val="008C60D6"/>
    <w:rsid w:val="008C6155"/>
    <w:rsid w:val="008C6ABC"/>
    <w:rsid w:val="008C6D03"/>
    <w:rsid w:val="008C6FDD"/>
    <w:rsid w:val="008C7368"/>
    <w:rsid w:val="008C797F"/>
    <w:rsid w:val="008C7E5C"/>
    <w:rsid w:val="008C7E75"/>
    <w:rsid w:val="008C7ED7"/>
    <w:rsid w:val="008D0B9C"/>
    <w:rsid w:val="008D0D02"/>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83"/>
    <w:rsid w:val="008D34F4"/>
    <w:rsid w:val="008D3505"/>
    <w:rsid w:val="008D3ACE"/>
    <w:rsid w:val="008D3AF3"/>
    <w:rsid w:val="008D442F"/>
    <w:rsid w:val="008D4C4D"/>
    <w:rsid w:val="008D4D08"/>
    <w:rsid w:val="008D57EC"/>
    <w:rsid w:val="008D5CD4"/>
    <w:rsid w:val="008D6358"/>
    <w:rsid w:val="008D63BD"/>
    <w:rsid w:val="008D70D4"/>
    <w:rsid w:val="008D7673"/>
    <w:rsid w:val="008D7969"/>
    <w:rsid w:val="008E0064"/>
    <w:rsid w:val="008E0250"/>
    <w:rsid w:val="008E1473"/>
    <w:rsid w:val="008E157D"/>
    <w:rsid w:val="008E1861"/>
    <w:rsid w:val="008E2057"/>
    <w:rsid w:val="008E258E"/>
    <w:rsid w:val="008E2656"/>
    <w:rsid w:val="008E2873"/>
    <w:rsid w:val="008E2C55"/>
    <w:rsid w:val="008E300B"/>
    <w:rsid w:val="008E34F3"/>
    <w:rsid w:val="008E3683"/>
    <w:rsid w:val="008E3C18"/>
    <w:rsid w:val="008E3C9F"/>
    <w:rsid w:val="008E3EFE"/>
    <w:rsid w:val="008E408A"/>
    <w:rsid w:val="008E41E7"/>
    <w:rsid w:val="008E42B0"/>
    <w:rsid w:val="008E4AB6"/>
    <w:rsid w:val="008E4C05"/>
    <w:rsid w:val="008E4C8F"/>
    <w:rsid w:val="008E4D9C"/>
    <w:rsid w:val="008E5596"/>
    <w:rsid w:val="008E5916"/>
    <w:rsid w:val="008E59B9"/>
    <w:rsid w:val="008E5F31"/>
    <w:rsid w:val="008E606B"/>
    <w:rsid w:val="008E661C"/>
    <w:rsid w:val="008E6D6A"/>
    <w:rsid w:val="008E6DEB"/>
    <w:rsid w:val="008E6E4F"/>
    <w:rsid w:val="008E6E91"/>
    <w:rsid w:val="008E756D"/>
    <w:rsid w:val="008F00F8"/>
    <w:rsid w:val="008F01A3"/>
    <w:rsid w:val="008F0B67"/>
    <w:rsid w:val="008F12ED"/>
    <w:rsid w:val="008F1788"/>
    <w:rsid w:val="008F19A0"/>
    <w:rsid w:val="008F1CB4"/>
    <w:rsid w:val="008F1D20"/>
    <w:rsid w:val="008F23B1"/>
    <w:rsid w:val="008F24D4"/>
    <w:rsid w:val="008F2911"/>
    <w:rsid w:val="008F2E46"/>
    <w:rsid w:val="008F42CF"/>
    <w:rsid w:val="008F444C"/>
    <w:rsid w:val="008F454A"/>
    <w:rsid w:val="008F462D"/>
    <w:rsid w:val="008F470C"/>
    <w:rsid w:val="008F4C4C"/>
    <w:rsid w:val="008F4E08"/>
    <w:rsid w:val="008F5191"/>
    <w:rsid w:val="008F542E"/>
    <w:rsid w:val="008F54A1"/>
    <w:rsid w:val="008F5640"/>
    <w:rsid w:val="008F5F78"/>
    <w:rsid w:val="008F5F9F"/>
    <w:rsid w:val="008F60E9"/>
    <w:rsid w:val="008F6148"/>
    <w:rsid w:val="008F6270"/>
    <w:rsid w:val="008F629B"/>
    <w:rsid w:val="008F68C9"/>
    <w:rsid w:val="008F6DE0"/>
    <w:rsid w:val="008F7D7A"/>
    <w:rsid w:val="00900348"/>
    <w:rsid w:val="0090044E"/>
    <w:rsid w:val="00900A47"/>
    <w:rsid w:val="0090109A"/>
    <w:rsid w:val="009016B2"/>
    <w:rsid w:val="0090236C"/>
    <w:rsid w:val="00902415"/>
    <w:rsid w:val="009024DC"/>
    <w:rsid w:val="0090361F"/>
    <w:rsid w:val="009036A4"/>
    <w:rsid w:val="00903B0B"/>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5E6"/>
    <w:rsid w:val="00911984"/>
    <w:rsid w:val="009120C7"/>
    <w:rsid w:val="0091229C"/>
    <w:rsid w:val="00912BD4"/>
    <w:rsid w:val="009134B9"/>
    <w:rsid w:val="00913607"/>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B27"/>
    <w:rsid w:val="00923CE3"/>
    <w:rsid w:val="00923E32"/>
    <w:rsid w:val="009246F4"/>
    <w:rsid w:val="009261BB"/>
    <w:rsid w:val="00926272"/>
    <w:rsid w:val="00926580"/>
    <w:rsid w:val="00927038"/>
    <w:rsid w:val="009271C8"/>
    <w:rsid w:val="009274AD"/>
    <w:rsid w:val="00927E6B"/>
    <w:rsid w:val="00927F19"/>
    <w:rsid w:val="0093000C"/>
    <w:rsid w:val="009306CD"/>
    <w:rsid w:val="00930847"/>
    <w:rsid w:val="009312EE"/>
    <w:rsid w:val="00931338"/>
    <w:rsid w:val="00931D5F"/>
    <w:rsid w:val="00931D63"/>
    <w:rsid w:val="00931DA3"/>
    <w:rsid w:val="009322D7"/>
    <w:rsid w:val="0093231F"/>
    <w:rsid w:val="00932512"/>
    <w:rsid w:val="0093265D"/>
    <w:rsid w:val="00932663"/>
    <w:rsid w:val="009328CB"/>
    <w:rsid w:val="00932B7C"/>
    <w:rsid w:val="00932FC4"/>
    <w:rsid w:val="00932FCC"/>
    <w:rsid w:val="009339CB"/>
    <w:rsid w:val="00933D68"/>
    <w:rsid w:val="00934111"/>
    <w:rsid w:val="0093422C"/>
    <w:rsid w:val="00934836"/>
    <w:rsid w:val="009359F0"/>
    <w:rsid w:val="009364FF"/>
    <w:rsid w:val="009367B2"/>
    <w:rsid w:val="00936AFA"/>
    <w:rsid w:val="00936CDB"/>
    <w:rsid w:val="00936D05"/>
    <w:rsid w:val="00936FE0"/>
    <w:rsid w:val="00937255"/>
    <w:rsid w:val="009405D1"/>
    <w:rsid w:val="00940E06"/>
    <w:rsid w:val="00941778"/>
    <w:rsid w:val="00941C7B"/>
    <w:rsid w:val="009420D4"/>
    <w:rsid w:val="00942367"/>
    <w:rsid w:val="0094268A"/>
    <w:rsid w:val="00942AF1"/>
    <w:rsid w:val="00942F58"/>
    <w:rsid w:val="009437F4"/>
    <w:rsid w:val="00943861"/>
    <w:rsid w:val="0094442B"/>
    <w:rsid w:val="0094456E"/>
    <w:rsid w:val="009448CD"/>
    <w:rsid w:val="0094492E"/>
    <w:rsid w:val="00944B62"/>
    <w:rsid w:val="00945263"/>
    <w:rsid w:val="0094591C"/>
    <w:rsid w:val="00945E4D"/>
    <w:rsid w:val="00946052"/>
    <w:rsid w:val="00946488"/>
    <w:rsid w:val="00946578"/>
    <w:rsid w:val="00946614"/>
    <w:rsid w:val="00946ED0"/>
    <w:rsid w:val="0094708A"/>
    <w:rsid w:val="0094734B"/>
    <w:rsid w:val="009473E2"/>
    <w:rsid w:val="00947CA8"/>
    <w:rsid w:val="00947D9B"/>
    <w:rsid w:val="0095046A"/>
    <w:rsid w:val="00950C0F"/>
    <w:rsid w:val="009511DF"/>
    <w:rsid w:val="00951946"/>
    <w:rsid w:val="00951967"/>
    <w:rsid w:val="009521A5"/>
    <w:rsid w:val="00952319"/>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5FBE"/>
    <w:rsid w:val="0095605C"/>
    <w:rsid w:val="0095623C"/>
    <w:rsid w:val="00956320"/>
    <w:rsid w:val="009564B9"/>
    <w:rsid w:val="009564F0"/>
    <w:rsid w:val="00956696"/>
    <w:rsid w:val="009569C0"/>
    <w:rsid w:val="00956D42"/>
    <w:rsid w:val="00956EEA"/>
    <w:rsid w:val="00957123"/>
    <w:rsid w:val="00957CE9"/>
    <w:rsid w:val="00957EED"/>
    <w:rsid w:val="00960239"/>
    <w:rsid w:val="00960E51"/>
    <w:rsid w:val="00960F8F"/>
    <w:rsid w:val="009610F4"/>
    <w:rsid w:val="0096124C"/>
    <w:rsid w:val="0096161D"/>
    <w:rsid w:val="0096199A"/>
    <w:rsid w:val="009619B9"/>
    <w:rsid w:val="00961B82"/>
    <w:rsid w:val="00962235"/>
    <w:rsid w:val="00962364"/>
    <w:rsid w:val="0096262C"/>
    <w:rsid w:val="00962F11"/>
    <w:rsid w:val="0096336F"/>
    <w:rsid w:val="00964CEE"/>
    <w:rsid w:val="00965050"/>
    <w:rsid w:val="00965837"/>
    <w:rsid w:val="0096605E"/>
    <w:rsid w:val="009663E1"/>
    <w:rsid w:val="00966469"/>
    <w:rsid w:val="009666E2"/>
    <w:rsid w:val="00966D25"/>
    <w:rsid w:val="00967304"/>
    <w:rsid w:val="00967456"/>
    <w:rsid w:val="0096766E"/>
    <w:rsid w:val="009704D0"/>
    <w:rsid w:val="00970B9C"/>
    <w:rsid w:val="009716E4"/>
    <w:rsid w:val="00971927"/>
    <w:rsid w:val="00971A19"/>
    <w:rsid w:val="00971AD0"/>
    <w:rsid w:val="00971BA5"/>
    <w:rsid w:val="00971F49"/>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3DB"/>
    <w:rsid w:val="0097660E"/>
    <w:rsid w:val="009767C1"/>
    <w:rsid w:val="0097773A"/>
    <w:rsid w:val="00980206"/>
    <w:rsid w:val="009803F7"/>
    <w:rsid w:val="00981367"/>
    <w:rsid w:val="009817B5"/>
    <w:rsid w:val="00982239"/>
    <w:rsid w:val="00982D48"/>
    <w:rsid w:val="00983768"/>
    <w:rsid w:val="00983A7A"/>
    <w:rsid w:val="00984444"/>
    <w:rsid w:val="00984E84"/>
    <w:rsid w:val="00984F7A"/>
    <w:rsid w:val="009851C5"/>
    <w:rsid w:val="00985901"/>
    <w:rsid w:val="00985BCC"/>
    <w:rsid w:val="00985C3E"/>
    <w:rsid w:val="00985F93"/>
    <w:rsid w:val="00986177"/>
    <w:rsid w:val="009861B9"/>
    <w:rsid w:val="0098627C"/>
    <w:rsid w:val="0098646B"/>
    <w:rsid w:val="0098679E"/>
    <w:rsid w:val="009867AE"/>
    <w:rsid w:val="00987944"/>
    <w:rsid w:val="00987B06"/>
    <w:rsid w:val="00987DB9"/>
    <w:rsid w:val="009901E1"/>
    <w:rsid w:val="0099035A"/>
    <w:rsid w:val="009903B5"/>
    <w:rsid w:val="00990620"/>
    <w:rsid w:val="00990893"/>
    <w:rsid w:val="00990FE4"/>
    <w:rsid w:val="009911BD"/>
    <w:rsid w:val="0099162C"/>
    <w:rsid w:val="009916F6"/>
    <w:rsid w:val="00991986"/>
    <w:rsid w:val="00991F75"/>
    <w:rsid w:val="009921BA"/>
    <w:rsid w:val="00992352"/>
    <w:rsid w:val="009923BD"/>
    <w:rsid w:val="00992D10"/>
    <w:rsid w:val="00993336"/>
    <w:rsid w:val="00993C1D"/>
    <w:rsid w:val="00993E0F"/>
    <w:rsid w:val="00994686"/>
    <w:rsid w:val="009960F3"/>
    <w:rsid w:val="009969B9"/>
    <w:rsid w:val="00996BCE"/>
    <w:rsid w:val="00996D5A"/>
    <w:rsid w:val="00996E9F"/>
    <w:rsid w:val="00997418"/>
    <w:rsid w:val="00997727"/>
    <w:rsid w:val="00997B4D"/>
    <w:rsid w:val="00997CA7"/>
    <w:rsid w:val="009A0336"/>
    <w:rsid w:val="009A04FC"/>
    <w:rsid w:val="009A06B1"/>
    <w:rsid w:val="009A0D08"/>
    <w:rsid w:val="009A1399"/>
    <w:rsid w:val="009A18B2"/>
    <w:rsid w:val="009A1906"/>
    <w:rsid w:val="009A1E4A"/>
    <w:rsid w:val="009A242E"/>
    <w:rsid w:val="009A24D7"/>
    <w:rsid w:val="009A2575"/>
    <w:rsid w:val="009A26EF"/>
    <w:rsid w:val="009A2F92"/>
    <w:rsid w:val="009A3834"/>
    <w:rsid w:val="009A3E03"/>
    <w:rsid w:val="009A43D8"/>
    <w:rsid w:val="009A43F9"/>
    <w:rsid w:val="009A4645"/>
    <w:rsid w:val="009A48B4"/>
    <w:rsid w:val="009A49C3"/>
    <w:rsid w:val="009A4D1B"/>
    <w:rsid w:val="009A556F"/>
    <w:rsid w:val="009A5C90"/>
    <w:rsid w:val="009A5D4D"/>
    <w:rsid w:val="009A6558"/>
    <w:rsid w:val="009A6C2B"/>
    <w:rsid w:val="009A745D"/>
    <w:rsid w:val="009A76E8"/>
    <w:rsid w:val="009A7A60"/>
    <w:rsid w:val="009A7B08"/>
    <w:rsid w:val="009B044B"/>
    <w:rsid w:val="009B0726"/>
    <w:rsid w:val="009B0736"/>
    <w:rsid w:val="009B0D0D"/>
    <w:rsid w:val="009B0DC4"/>
    <w:rsid w:val="009B1323"/>
    <w:rsid w:val="009B1416"/>
    <w:rsid w:val="009B14EC"/>
    <w:rsid w:val="009B16F6"/>
    <w:rsid w:val="009B17AF"/>
    <w:rsid w:val="009B1930"/>
    <w:rsid w:val="009B23F2"/>
    <w:rsid w:val="009B25E1"/>
    <w:rsid w:val="009B3030"/>
    <w:rsid w:val="009B310A"/>
    <w:rsid w:val="009B339F"/>
    <w:rsid w:val="009B3422"/>
    <w:rsid w:val="009B381D"/>
    <w:rsid w:val="009B4023"/>
    <w:rsid w:val="009B40EF"/>
    <w:rsid w:val="009B4199"/>
    <w:rsid w:val="009B4252"/>
    <w:rsid w:val="009B4E84"/>
    <w:rsid w:val="009B5348"/>
    <w:rsid w:val="009B549F"/>
    <w:rsid w:val="009B564B"/>
    <w:rsid w:val="009B57FF"/>
    <w:rsid w:val="009B596D"/>
    <w:rsid w:val="009B5A28"/>
    <w:rsid w:val="009B5C92"/>
    <w:rsid w:val="009B602A"/>
    <w:rsid w:val="009B6AD4"/>
    <w:rsid w:val="009B6C10"/>
    <w:rsid w:val="009B7754"/>
    <w:rsid w:val="009B7E2B"/>
    <w:rsid w:val="009C04B3"/>
    <w:rsid w:val="009C0923"/>
    <w:rsid w:val="009C0DCE"/>
    <w:rsid w:val="009C199C"/>
    <w:rsid w:val="009C1BAA"/>
    <w:rsid w:val="009C2470"/>
    <w:rsid w:val="009C257C"/>
    <w:rsid w:val="009C2CE1"/>
    <w:rsid w:val="009C330D"/>
    <w:rsid w:val="009C3377"/>
    <w:rsid w:val="009C385D"/>
    <w:rsid w:val="009C39F6"/>
    <w:rsid w:val="009C4715"/>
    <w:rsid w:val="009C4968"/>
    <w:rsid w:val="009C527E"/>
    <w:rsid w:val="009C5D3B"/>
    <w:rsid w:val="009C5EFA"/>
    <w:rsid w:val="009C68C7"/>
    <w:rsid w:val="009C7165"/>
    <w:rsid w:val="009C733E"/>
    <w:rsid w:val="009D00DB"/>
    <w:rsid w:val="009D0815"/>
    <w:rsid w:val="009D184D"/>
    <w:rsid w:val="009D1852"/>
    <w:rsid w:val="009D1A9C"/>
    <w:rsid w:val="009D1F30"/>
    <w:rsid w:val="009D2CD3"/>
    <w:rsid w:val="009D3148"/>
    <w:rsid w:val="009D363F"/>
    <w:rsid w:val="009D40A1"/>
    <w:rsid w:val="009D47A3"/>
    <w:rsid w:val="009D5221"/>
    <w:rsid w:val="009D60BF"/>
    <w:rsid w:val="009D653D"/>
    <w:rsid w:val="009D68E5"/>
    <w:rsid w:val="009D6CE6"/>
    <w:rsid w:val="009D6E2C"/>
    <w:rsid w:val="009D7579"/>
    <w:rsid w:val="009D7832"/>
    <w:rsid w:val="009E0496"/>
    <w:rsid w:val="009E050C"/>
    <w:rsid w:val="009E097F"/>
    <w:rsid w:val="009E0B12"/>
    <w:rsid w:val="009E0B7A"/>
    <w:rsid w:val="009E0BDF"/>
    <w:rsid w:val="009E0CB2"/>
    <w:rsid w:val="009E0D01"/>
    <w:rsid w:val="009E0D1F"/>
    <w:rsid w:val="009E17C8"/>
    <w:rsid w:val="009E1F60"/>
    <w:rsid w:val="009E1FEE"/>
    <w:rsid w:val="009E22D7"/>
    <w:rsid w:val="009E24B4"/>
    <w:rsid w:val="009E26F8"/>
    <w:rsid w:val="009E297E"/>
    <w:rsid w:val="009E2D8B"/>
    <w:rsid w:val="009E2E6E"/>
    <w:rsid w:val="009E301D"/>
    <w:rsid w:val="009E3623"/>
    <w:rsid w:val="009E37BC"/>
    <w:rsid w:val="009E406B"/>
    <w:rsid w:val="009E40D2"/>
    <w:rsid w:val="009E470B"/>
    <w:rsid w:val="009E4D21"/>
    <w:rsid w:val="009E4E5B"/>
    <w:rsid w:val="009E5602"/>
    <w:rsid w:val="009E57F5"/>
    <w:rsid w:val="009E6421"/>
    <w:rsid w:val="009E6435"/>
    <w:rsid w:val="009E6631"/>
    <w:rsid w:val="009E6649"/>
    <w:rsid w:val="009E67FF"/>
    <w:rsid w:val="009E69BE"/>
    <w:rsid w:val="009E6E9C"/>
    <w:rsid w:val="009E75A7"/>
    <w:rsid w:val="009E7B31"/>
    <w:rsid w:val="009E7C08"/>
    <w:rsid w:val="009E7D91"/>
    <w:rsid w:val="009F060C"/>
    <w:rsid w:val="009F086F"/>
    <w:rsid w:val="009F091C"/>
    <w:rsid w:val="009F0C84"/>
    <w:rsid w:val="009F1588"/>
    <w:rsid w:val="009F1BC4"/>
    <w:rsid w:val="009F1C17"/>
    <w:rsid w:val="009F27C2"/>
    <w:rsid w:val="009F2A6E"/>
    <w:rsid w:val="009F2CF5"/>
    <w:rsid w:val="009F2E80"/>
    <w:rsid w:val="009F2EF0"/>
    <w:rsid w:val="009F3168"/>
    <w:rsid w:val="009F33EB"/>
    <w:rsid w:val="009F3F4D"/>
    <w:rsid w:val="009F419B"/>
    <w:rsid w:val="009F5231"/>
    <w:rsid w:val="009F5324"/>
    <w:rsid w:val="009F566C"/>
    <w:rsid w:val="009F5836"/>
    <w:rsid w:val="009F5CB8"/>
    <w:rsid w:val="009F5D7C"/>
    <w:rsid w:val="009F6825"/>
    <w:rsid w:val="009F6B9F"/>
    <w:rsid w:val="009F7448"/>
    <w:rsid w:val="009F7605"/>
    <w:rsid w:val="009F7A74"/>
    <w:rsid w:val="009F7CF7"/>
    <w:rsid w:val="009F7E19"/>
    <w:rsid w:val="00A003BA"/>
    <w:rsid w:val="00A00B26"/>
    <w:rsid w:val="00A00BE9"/>
    <w:rsid w:val="00A01133"/>
    <w:rsid w:val="00A032ED"/>
    <w:rsid w:val="00A03A7D"/>
    <w:rsid w:val="00A03B71"/>
    <w:rsid w:val="00A0477F"/>
    <w:rsid w:val="00A04D57"/>
    <w:rsid w:val="00A05D64"/>
    <w:rsid w:val="00A05E9D"/>
    <w:rsid w:val="00A05EAE"/>
    <w:rsid w:val="00A06131"/>
    <w:rsid w:val="00A06146"/>
    <w:rsid w:val="00A066C4"/>
    <w:rsid w:val="00A06BE2"/>
    <w:rsid w:val="00A0710E"/>
    <w:rsid w:val="00A075D1"/>
    <w:rsid w:val="00A07716"/>
    <w:rsid w:val="00A078A1"/>
    <w:rsid w:val="00A079DB"/>
    <w:rsid w:val="00A07FD0"/>
    <w:rsid w:val="00A106C3"/>
    <w:rsid w:val="00A106DF"/>
    <w:rsid w:val="00A10A35"/>
    <w:rsid w:val="00A10C2B"/>
    <w:rsid w:val="00A10CC4"/>
    <w:rsid w:val="00A10E58"/>
    <w:rsid w:val="00A11442"/>
    <w:rsid w:val="00A11731"/>
    <w:rsid w:val="00A117F0"/>
    <w:rsid w:val="00A11823"/>
    <w:rsid w:val="00A11F75"/>
    <w:rsid w:val="00A12202"/>
    <w:rsid w:val="00A1269B"/>
    <w:rsid w:val="00A13344"/>
    <w:rsid w:val="00A1373D"/>
    <w:rsid w:val="00A14B67"/>
    <w:rsid w:val="00A1575A"/>
    <w:rsid w:val="00A16167"/>
    <w:rsid w:val="00A161A8"/>
    <w:rsid w:val="00A16416"/>
    <w:rsid w:val="00A1670C"/>
    <w:rsid w:val="00A1690D"/>
    <w:rsid w:val="00A16E20"/>
    <w:rsid w:val="00A170C7"/>
    <w:rsid w:val="00A177A2"/>
    <w:rsid w:val="00A200CC"/>
    <w:rsid w:val="00A2028D"/>
    <w:rsid w:val="00A207B9"/>
    <w:rsid w:val="00A20A9F"/>
    <w:rsid w:val="00A20DBE"/>
    <w:rsid w:val="00A215E0"/>
    <w:rsid w:val="00A21671"/>
    <w:rsid w:val="00A2169F"/>
    <w:rsid w:val="00A2193A"/>
    <w:rsid w:val="00A21D0C"/>
    <w:rsid w:val="00A21E40"/>
    <w:rsid w:val="00A22761"/>
    <w:rsid w:val="00A22857"/>
    <w:rsid w:val="00A22928"/>
    <w:rsid w:val="00A231DE"/>
    <w:rsid w:val="00A2352C"/>
    <w:rsid w:val="00A24412"/>
    <w:rsid w:val="00A24545"/>
    <w:rsid w:val="00A24AD3"/>
    <w:rsid w:val="00A24EF0"/>
    <w:rsid w:val="00A2508B"/>
    <w:rsid w:val="00A2532F"/>
    <w:rsid w:val="00A25A43"/>
    <w:rsid w:val="00A26304"/>
    <w:rsid w:val="00A268C9"/>
    <w:rsid w:val="00A2696D"/>
    <w:rsid w:val="00A26C28"/>
    <w:rsid w:val="00A26D31"/>
    <w:rsid w:val="00A26D7D"/>
    <w:rsid w:val="00A27087"/>
    <w:rsid w:val="00A270CC"/>
    <w:rsid w:val="00A276E3"/>
    <w:rsid w:val="00A2771A"/>
    <w:rsid w:val="00A27B5C"/>
    <w:rsid w:val="00A30DFF"/>
    <w:rsid w:val="00A31083"/>
    <w:rsid w:val="00A31E7B"/>
    <w:rsid w:val="00A32076"/>
    <w:rsid w:val="00A3218C"/>
    <w:rsid w:val="00A32363"/>
    <w:rsid w:val="00A32445"/>
    <w:rsid w:val="00A32B62"/>
    <w:rsid w:val="00A32D46"/>
    <w:rsid w:val="00A32EB5"/>
    <w:rsid w:val="00A32FE9"/>
    <w:rsid w:val="00A346D5"/>
    <w:rsid w:val="00A34746"/>
    <w:rsid w:val="00A34C2E"/>
    <w:rsid w:val="00A34C9A"/>
    <w:rsid w:val="00A34ED7"/>
    <w:rsid w:val="00A3528C"/>
    <w:rsid w:val="00A357ED"/>
    <w:rsid w:val="00A35930"/>
    <w:rsid w:val="00A35E05"/>
    <w:rsid w:val="00A35EFD"/>
    <w:rsid w:val="00A36150"/>
    <w:rsid w:val="00A3627A"/>
    <w:rsid w:val="00A36BF5"/>
    <w:rsid w:val="00A376C6"/>
    <w:rsid w:val="00A37919"/>
    <w:rsid w:val="00A37A07"/>
    <w:rsid w:val="00A37EBD"/>
    <w:rsid w:val="00A4008B"/>
    <w:rsid w:val="00A40103"/>
    <w:rsid w:val="00A40E2D"/>
    <w:rsid w:val="00A4157B"/>
    <w:rsid w:val="00A41AEC"/>
    <w:rsid w:val="00A42408"/>
    <w:rsid w:val="00A4253E"/>
    <w:rsid w:val="00A4275E"/>
    <w:rsid w:val="00A4398E"/>
    <w:rsid w:val="00A43C4C"/>
    <w:rsid w:val="00A4412C"/>
    <w:rsid w:val="00A44B7C"/>
    <w:rsid w:val="00A44F33"/>
    <w:rsid w:val="00A45173"/>
    <w:rsid w:val="00A451A4"/>
    <w:rsid w:val="00A451FF"/>
    <w:rsid w:val="00A45513"/>
    <w:rsid w:val="00A45997"/>
    <w:rsid w:val="00A464AC"/>
    <w:rsid w:val="00A46967"/>
    <w:rsid w:val="00A47533"/>
    <w:rsid w:val="00A479B6"/>
    <w:rsid w:val="00A50069"/>
    <w:rsid w:val="00A50449"/>
    <w:rsid w:val="00A5049F"/>
    <w:rsid w:val="00A508A2"/>
    <w:rsid w:val="00A50EB6"/>
    <w:rsid w:val="00A51247"/>
    <w:rsid w:val="00A5135A"/>
    <w:rsid w:val="00A52093"/>
    <w:rsid w:val="00A52209"/>
    <w:rsid w:val="00A522A8"/>
    <w:rsid w:val="00A523D6"/>
    <w:rsid w:val="00A5248E"/>
    <w:rsid w:val="00A52681"/>
    <w:rsid w:val="00A526AA"/>
    <w:rsid w:val="00A52F32"/>
    <w:rsid w:val="00A532E1"/>
    <w:rsid w:val="00A5353D"/>
    <w:rsid w:val="00A53A4C"/>
    <w:rsid w:val="00A53D72"/>
    <w:rsid w:val="00A540FA"/>
    <w:rsid w:val="00A54895"/>
    <w:rsid w:val="00A54A6A"/>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32F"/>
    <w:rsid w:val="00A57B66"/>
    <w:rsid w:val="00A57DDC"/>
    <w:rsid w:val="00A57DF9"/>
    <w:rsid w:val="00A609EC"/>
    <w:rsid w:val="00A60B6F"/>
    <w:rsid w:val="00A60C7D"/>
    <w:rsid w:val="00A6138E"/>
    <w:rsid w:val="00A6152D"/>
    <w:rsid w:val="00A61731"/>
    <w:rsid w:val="00A61736"/>
    <w:rsid w:val="00A61859"/>
    <w:rsid w:val="00A61E77"/>
    <w:rsid w:val="00A62EB9"/>
    <w:rsid w:val="00A62F76"/>
    <w:rsid w:val="00A62FC9"/>
    <w:rsid w:val="00A63022"/>
    <w:rsid w:val="00A6319E"/>
    <w:rsid w:val="00A63655"/>
    <w:rsid w:val="00A645BD"/>
    <w:rsid w:val="00A64F0B"/>
    <w:rsid w:val="00A64F15"/>
    <w:rsid w:val="00A64FB8"/>
    <w:rsid w:val="00A6537A"/>
    <w:rsid w:val="00A65AE4"/>
    <w:rsid w:val="00A65AED"/>
    <w:rsid w:val="00A66212"/>
    <w:rsid w:val="00A667CE"/>
    <w:rsid w:val="00A66E6C"/>
    <w:rsid w:val="00A66F1A"/>
    <w:rsid w:val="00A66FE5"/>
    <w:rsid w:val="00A67080"/>
    <w:rsid w:val="00A6710F"/>
    <w:rsid w:val="00A6711A"/>
    <w:rsid w:val="00A70022"/>
    <w:rsid w:val="00A7014E"/>
    <w:rsid w:val="00A70933"/>
    <w:rsid w:val="00A70A2D"/>
    <w:rsid w:val="00A70D9C"/>
    <w:rsid w:val="00A71117"/>
    <w:rsid w:val="00A711DD"/>
    <w:rsid w:val="00A7205C"/>
    <w:rsid w:val="00A722AB"/>
    <w:rsid w:val="00A72C2E"/>
    <w:rsid w:val="00A72C7C"/>
    <w:rsid w:val="00A73935"/>
    <w:rsid w:val="00A743DB"/>
    <w:rsid w:val="00A74652"/>
    <w:rsid w:val="00A74921"/>
    <w:rsid w:val="00A74CFB"/>
    <w:rsid w:val="00A755B0"/>
    <w:rsid w:val="00A75667"/>
    <w:rsid w:val="00A75768"/>
    <w:rsid w:val="00A7586E"/>
    <w:rsid w:val="00A75BAE"/>
    <w:rsid w:val="00A75D58"/>
    <w:rsid w:val="00A763A5"/>
    <w:rsid w:val="00A76DF8"/>
    <w:rsid w:val="00A76EF5"/>
    <w:rsid w:val="00A771B2"/>
    <w:rsid w:val="00A77C5E"/>
    <w:rsid w:val="00A77D63"/>
    <w:rsid w:val="00A77FFA"/>
    <w:rsid w:val="00A80602"/>
    <w:rsid w:val="00A80897"/>
    <w:rsid w:val="00A80F3C"/>
    <w:rsid w:val="00A814C4"/>
    <w:rsid w:val="00A81942"/>
    <w:rsid w:val="00A81CDC"/>
    <w:rsid w:val="00A823CE"/>
    <w:rsid w:val="00A82603"/>
    <w:rsid w:val="00A8291B"/>
    <w:rsid w:val="00A82C8D"/>
    <w:rsid w:val="00A82D24"/>
    <w:rsid w:val="00A82E30"/>
    <w:rsid w:val="00A82EF3"/>
    <w:rsid w:val="00A833DF"/>
    <w:rsid w:val="00A83567"/>
    <w:rsid w:val="00A83DC5"/>
    <w:rsid w:val="00A83E14"/>
    <w:rsid w:val="00A8455C"/>
    <w:rsid w:val="00A846AB"/>
    <w:rsid w:val="00A84A0E"/>
    <w:rsid w:val="00A84E59"/>
    <w:rsid w:val="00A84F42"/>
    <w:rsid w:val="00A85804"/>
    <w:rsid w:val="00A85C3F"/>
    <w:rsid w:val="00A86649"/>
    <w:rsid w:val="00A86C49"/>
    <w:rsid w:val="00A86E8C"/>
    <w:rsid w:val="00A86FE1"/>
    <w:rsid w:val="00A87012"/>
    <w:rsid w:val="00A870A5"/>
    <w:rsid w:val="00A873BA"/>
    <w:rsid w:val="00A875DD"/>
    <w:rsid w:val="00A87AF3"/>
    <w:rsid w:val="00A87EB5"/>
    <w:rsid w:val="00A903D3"/>
    <w:rsid w:val="00A90D7C"/>
    <w:rsid w:val="00A90FEA"/>
    <w:rsid w:val="00A9100F"/>
    <w:rsid w:val="00A9105F"/>
    <w:rsid w:val="00A91872"/>
    <w:rsid w:val="00A918E4"/>
    <w:rsid w:val="00A92418"/>
    <w:rsid w:val="00A92FFB"/>
    <w:rsid w:val="00A9315F"/>
    <w:rsid w:val="00A933A7"/>
    <w:rsid w:val="00A93593"/>
    <w:rsid w:val="00A9369B"/>
    <w:rsid w:val="00A93A29"/>
    <w:rsid w:val="00A945B1"/>
    <w:rsid w:val="00A949C8"/>
    <w:rsid w:val="00A94B05"/>
    <w:rsid w:val="00A94B11"/>
    <w:rsid w:val="00A94B74"/>
    <w:rsid w:val="00A94BA4"/>
    <w:rsid w:val="00A94F76"/>
    <w:rsid w:val="00A94FF9"/>
    <w:rsid w:val="00A952A8"/>
    <w:rsid w:val="00A95721"/>
    <w:rsid w:val="00A9593E"/>
    <w:rsid w:val="00A95AF3"/>
    <w:rsid w:val="00A95CBF"/>
    <w:rsid w:val="00A95D0D"/>
    <w:rsid w:val="00A95F0A"/>
    <w:rsid w:val="00A95FB3"/>
    <w:rsid w:val="00A9630C"/>
    <w:rsid w:val="00A96E4C"/>
    <w:rsid w:val="00A97346"/>
    <w:rsid w:val="00A973A1"/>
    <w:rsid w:val="00A97A18"/>
    <w:rsid w:val="00AA07F7"/>
    <w:rsid w:val="00AA0F7F"/>
    <w:rsid w:val="00AA101A"/>
    <w:rsid w:val="00AA19FB"/>
    <w:rsid w:val="00AA1AA4"/>
    <w:rsid w:val="00AA2ACD"/>
    <w:rsid w:val="00AA2CEC"/>
    <w:rsid w:val="00AA2EDA"/>
    <w:rsid w:val="00AA31BA"/>
    <w:rsid w:val="00AA34F8"/>
    <w:rsid w:val="00AA3CF1"/>
    <w:rsid w:val="00AA4CC0"/>
    <w:rsid w:val="00AA4CEF"/>
    <w:rsid w:val="00AA4DD9"/>
    <w:rsid w:val="00AA4FF8"/>
    <w:rsid w:val="00AA510A"/>
    <w:rsid w:val="00AA5134"/>
    <w:rsid w:val="00AA5370"/>
    <w:rsid w:val="00AA5F2F"/>
    <w:rsid w:val="00AA61A2"/>
    <w:rsid w:val="00AA6353"/>
    <w:rsid w:val="00AA650C"/>
    <w:rsid w:val="00AA659A"/>
    <w:rsid w:val="00AA6769"/>
    <w:rsid w:val="00AA6A96"/>
    <w:rsid w:val="00AA7631"/>
    <w:rsid w:val="00AA78A3"/>
    <w:rsid w:val="00AA7B0F"/>
    <w:rsid w:val="00AA7D8F"/>
    <w:rsid w:val="00AB055A"/>
    <w:rsid w:val="00AB066B"/>
    <w:rsid w:val="00AB1222"/>
    <w:rsid w:val="00AB130D"/>
    <w:rsid w:val="00AB1753"/>
    <w:rsid w:val="00AB182C"/>
    <w:rsid w:val="00AB18AD"/>
    <w:rsid w:val="00AB1E1C"/>
    <w:rsid w:val="00AB1FAC"/>
    <w:rsid w:val="00AB2BDB"/>
    <w:rsid w:val="00AB31BD"/>
    <w:rsid w:val="00AB335F"/>
    <w:rsid w:val="00AB33BE"/>
    <w:rsid w:val="00AB342E"/>
    <w:rsid w:val="00AB473D"/>
    <w:rsid w:val="00AB4ED9"/>
    <w:rsid w:val="00AB594E"/>
    <w:rsid w:val="00AB5B34"/>
    <w:rsid w:val="00AB6274"/>
    <w:rsid w:val="00AB6CD4"/>
    <w:rsid w:val="00AB77D0"/>
    <w:rsid w:val="00AB77DF"/>
    <w:rsid w:val="00AB7C46"/>
    <w:rsid w:val="00AB7D84"/>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43AC"/>
    <w:rsid w:val="00AC6043"/>
    <w:rsid w:val="00AC6C5B"/>
    <w:rsid w:val="00AC6E64"/>
    <w:rsid w:val="00AC6F1F"/>
    <w:rsid w:val="00AC7301"/>
    <w:rsid w:val="00AC7ABC"/>
    <w:rsid w:val="00AD10B0"/>
    <w:rsid w:val="00AD1181"/>
    <w:rsid w:val="00AD16CF"/>
    <w:rsid w:val="00AD1922"/>
    <w:rsid w:val="00AD1CDC"/>
    <w:rsid w:val="00AD1D83"/>
    <w:rsid w:val="00AD1EF5"/>
    <w:rsid w:val="00AD2C30"/>
    <w:rsid w:val="00AD2DC8"/>
    <w:rsid w:val="00AD2F9E"/>
    <w:rsid w:val="00AD304A"/>
    <w:rsid w:val="00AD3071"/>
    <w:rsid w:val="00AD30C0"/>
    <w:rsid w:val="00AD3204"/>
    <w:rsid w:val="00AD3AD1"/>
    <w:rsid w:val="00AD3C09"/>
    <w:rsid w:val="00AD3F9D"/>
    <w:rsid w:val="00AD3FE8"/>
    <w:rsid w:val="00AD4399"/>
    <w:rsid w:val="00AD446F"/>
    <w:rsid w:val="00AD45C5"/>
    <w:rsid w:val="00AD4795"/>
    <w:rsid w:val="00AD4BEE"/>
    <w:rsid w:val="00AD5A4A"/>
    <w:rsid w:val="00AD5F0B"/>
    <w:rsid w:val="00AD7049"/>
    <w:rsid w:val="00AD74C6"/>
    <w:rsid w:val="00AD75F1"/>
    <w:rsid w:val="00AD761A"/>
    <w:rsid w:val="00AD798C"/>
    <w:rsid w:val="00AE00C1"/>
    <w:rsid w:val="00AE00E7"/>
    <w:rsid w:val="00AE00E8"/>
    <w:rsid w:val="00AE0388"/>
    <w:rsid w:val="00AE098E"/>
    <w:rsid w:val="00AE0D72"/>
    <w:rsid w:val="00AE0E1B"/>
    <w:rsid w:val="00AE0E5B"/>
    <w:rsid w:val="00AE13DC"/>
    <w:rsid w:val="00AE1AEF"/>
    <w:rsid w:val="00AE2BFB"/>
    <w:rsid w:val="00AE2D3A"/>
    <w:rsid w:val="00AE2D60"/>
    <w:rsid w:val="00AE2DDF"/>
    <w:rsid w:val="00AE315F"/>
    <w:rsid w:val="00AE4728"/>
    <w:rsid w:val="00AE4ED8"/>
    <w:rsid w:val="00AE4F2B"/>
    <w:rsid w:val="00AE5210"/>
    <w:rsid w:val="00AE5259"/>
    <w:rsid w:val="00AE54DB"/>
    <w:rsid w:val="00AE5805"/>
    <w:rsid w:val="00AE5A7C"/>
    <w:rsid w:val="00AE5ACE"/>
    <w:rsid w:val="00AE5B70"/>
    <w:rsid w:val="00AE5D05"/>
    <w:rsid w:val="00AE5D0F"/>
    <w:rsid w:val="00AE5F1C"/>
    <w:rsid w:val="00AE5F7D"/>
    <w:rsid w:val="00AE5F8C"/>
    <w:rsid w:val="00AE62E0"/>
    <w:rsid w:val="00AE64F3"/>
    <w:rsid w:val="00AE6A7E"/>
    <w:rsid w:val="00AE6CC5"/>
    <w:rsid w:val="00AE78F9"/>
    <w:rsid w:val="00AE7BAC"/>
    <w:rsid w:val="00AE7F43"/>
    <w:rsid w:val="00AF0B58"/>
    <w:rsid w:val="00AF0D8C"/>
    <w:rsid w:val="00AF0F5A"/>
    <w:rsid w:val="00AF1178"/>
    <w:rsid w:val="00AF1197"/>
    <w:rsid w:val="00AF1218"/>
    <w:rsid w:val="00AF12A3"/>
    <w:rsid w:val="00AF15A5"/>
    <w:rsid w:val="00AF1B7D"/>
    <w:rsid w:val="00AF3732"/>
    <w:rsid w:val="00AF3BCC"/>
    <w:rsid w:val="00AF3CAC"/>
    <w:rsid w:val="00AF40C1"/>
    <w:rsid w:val="00AF41A2"/>
    <w:rsid w:val="00AF4BCC"/>
    <w:rsid w:val="00AF4D46"/>
    <w:rsid w:val="00AF59DA"/>
    <w:rsid w:val="00AF5FF7"/>
    <w:rsid w:val="00AF6740"/>
    <w:rsid w:val="00AF6886"/>
    <w:rsid w:val="00AF70E4"/>
    <w:rsid w:val="00AF7677"/>
    <w:rsid w:val="00AF7F65"/>
    <w:rsid w:val="00B00A33"/>
    <w:rsid w:val="00B0106E"/>
    <w:rsid w:val="00B012C3"/>
    <w:rsid w:val="00B0145E"/>
    <w:rsid w:val="00B01964"/>
    <w:rsid w:val="00B01EBF"/>
    <w:rsid w:val="00B0201B"/>
    <w:rsid w:val="00B02091"/>
    <w:rsid w:val="00B0327C"/>
    <w:rsid w:val="00B036AD"/>
    <w:rsid w:val="00B03AA9"/>
    <w:rsid w:val="00B03CCF"/>
    <w:rsid w:val="00B03F49"/>
    <w:rsid w:val="00B046BD"/>
    <w:rsid w:val="00B047AB"/>
    <w:rsid w:val="00B05133"/>
    <w:rsid w:val="00B055A9"/>
    <w:rsid w:val="00B056F4"/>
    <w:rsid w:val="00B05FAF"/>
    <w:rsid w:val="00B06158"/>
    <w:rsid w:val="00B0655E"/>
    <w:rsid w:val="00B0679C"/>
    <w:rsid w:val="00B06C01"/>
    <w:rsid w:val="00B073E4"/>
    <w:rsid w:val="00B07867"/>
    <w:rsid w:val="00B07B87"/>
    <w:rsid w:val="00B07F6D"/>
    <w:rsid w:val="00B10192"/>
    <w:rsid w:val="00B109EE"/>
    <w:rsid w:val="00B1110C"/>
    <w:rsid w:val="00B117CF"/>
    <w:rsid w:val="00B1182B"/>
    <w:rsid w:val="00B1189C"/>
    <w:rsid w:val="00B11BAD"/>
    <w:rsid w:val="00B12143"/>
    <w:rsid w:val="00B123D6"/>
    <w:rsid w:val="00B12463"/>
    <w:rsid w:val="00B1371F"/>
    <w:rsid w:val="00B13A40"/>
    <w:rsid w:val="00B13E44"/>
    <w:rsid w:val="00B142A5"/>
    <w:rsid w:val="00B14A82"/>
    <w:rsid w:val="00B1509C"/>
    <w:rsid w:val="00B15507"/>
    <w:rsid w:val="00B158BF"/>
    <w:rsid w:val="00B15AB1"/>
    <w:rsid w:val="00B160F8"/>
    <w:rsid w:val="00B161E4"/>
    <w:rsid w:val="00B1655A"/>
    <w:rsid w:val="00B16B4F"/>
    <w:rsid w:val="00B16C1B"/>
    <w:rsid w:val="00B16DE1"/>
    <w:rsid w:val="00B17B20"/>
    <w:rsid w:val="00B17F30"/>
    <w:rsid w:val="00B20501"/>
    <w:rsid w:val="00B20718"/>
    <w:rsid w:val="00B20C1C"/>
    <w:rsid w:val="00B21410"/>
    <w:rsid w:val="00B21A37"/>
    <w:rsid w:val="00B21DB3"/>
    <w:rsid w:val="00B21DF0"/>
    <w:rsid w:val="00B21FC6"/>
    <w:rsid w:val="00B2273D"/>
    <w:rsid w:val="00B22B0B"/>
    <w:rsid w:val="00B232EC"/>
    <w:rsid w:val="00B2343A"/>
    <w:rsid w:val="00B23643"/>
    <w:rsid w:val="00B24B85"/>
    <w:rsid w:val="00B251E8"/>
    <w:rsid w:val="00B254C1"/>
    <w:rsid w:val="00B2551F"/>
    <w:rsid w:val="00B256F8"/>
    <w:rsid w:val="00B25777"/>
    <w:rsid w:val="00B25DF4"/>
    <w:rsid w:val="00B25F4D"/>
    <w:rsid w:val="00B2678F"/>
    <w:rsid w:val="00B26B37"/>
    <w:rsid w:val="00B26C47"/>
    <w:rsid w:val="00B26EFC"/>
    <w:rsid w:val="00B26F86"/>
    <w:rsid w:val="00B271B7"/>
    <w:rsid w:val="00B27490"/>
    <w:rsid w:val="00B27588"/>
    <w:rsid w:val="00B30497"/>
    <w:rsid w:val="00B304C8"/>
    <w:rsid w:val="00B307A7"/>
    <w:rsid w:val="00B30F8D"/>
    <w:rsid w:val="00B31A41"/>
    <w:rsid w:val="00B321A0"/>
    <w:rsid w:val="00B323A6"/>
    <w:rsid w:val="00B32588"/>
    <w:rsid w:val="00B3265E"/>
    <w:rsid w:val="00B32BB1"/>
    <w:rsid w:val="00B32CD5"/>
    <w:rsid w:val="00B32DED"/>
    <w:rsid w:val="00B33978"/>
    <w:rsid w:val="00B33ACF"/>
    <w:rsid w:val="00B33E51"/>
    <w:rsid w:val="00B343EB"/>
    <w:rsid w:val="00B34573"/>
    <w:rsid w:val="00B346E5"/>
    <w:rsid w:val="00B346F8"/>
    <w:rsid w:val="00B3472A"/>
    <w:rsid w:val="00B3521D"/>
    <w:rsid w:val="00B35391"/>
    <w:rsid w:val="00B357BC"/>
    <w:rsid w:val="00B361D8"/>
    <w:rsid w:val="00B36297"/>
    <w:rsid w:val="00B362CF"/>
    <w:rsid w:val="00B36316"/>
    <w:rsid w:val="00B3671F"/>
    <w:rsid w:val="00B36815"/>
    <w:rsid w:val="00B36DC5"/>
    <w:rsid w:val="00B375DD"/>
    <w:rsid w:val="00B378F8"/>
    <w:rsid w:val="00B37995"/>
    <w:rsid w:val="00B40167"/>
    <w:rsid w:val="00B40580"/>
    <w:rsid w:val="00B40D7B"/>
    <w:rsid w:val="00B4113B"/>
    <w:rsid w:val="00B4129A"/>
    <w:rsid w:val="00B41569"/>
    <w:rsid w:val="00B41A6D"/>
    <w:rsid w:val="00B41F45"/>
    <w:rsid w:val="00B421CC"/>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C37"/>
    <w:rsid w:val="00B45F4D"/>
    <w:rsid w:val="00B461DB"/>
    <w:rsid w:val="00B46355"/>
    <w:rsid w:val="00B46ECE"/>
    <w:rsid w:val="00B47868"/>
    <w:rsid w:val="00B47CB0"/>
    <w:rsid w:val="00B5005B"/>
    <w:rsid w:val="00B50692"/>
    <w:rsid w:val="00B50F44"/>
    <w:rsid w:val="00B512EF"/>
    <w:rsid w:val="00B513F5"/>
    <w:rsid w:val="00B51787"/>
    <w:rsid w:val="00B51886"/>
    <w:rsid w:val="00B51A10"/>
    <w:rsid w:val="00B51FFF"/>
    <w:rsid w:val="00B52292"/>
    <w:rsid w:val="00B5230E"/>
    <w:rsid w:val="00B52F16"/>
    <w:rsid w:val="00B532A1"/>
    <w:rsid w:val="00B532A9"/>
    <w:rsid w:val="00B53371"/>
    <w:rsid w:val="00B535A7"/>
    <w:rsid w:val="00B53734"/>
    <w:rsid w:val="00B53822"/>
    <w:rsid w:val="00B5419B"/>
    <w:rsid w:val="00B545DD"/>
    <w:rsid w:val="00B54E8F"/>
    <w:rsid w:val="00B55045"/>
    <w:rsid w:val="00B5506D"/>
    <w:rsid w:val="00B553FC"/>
    <w:rsid w:val="00B55A12"/>
    <w:rsid w:val="00B55AC1"/>
    <w:rsid w:val="00B5613D"/>
    <w:rsid w:val="00B56811"/>
    <w:rsid w:val="00B5686E"/>
    <w:rsid w:val="00B5742D"/>
    <w:rsid w:val="00B57B14"/>
    <w:rsid w:val="00B60592"/>
    <w:rsid w:val="00B609B2"/>
    <w:rsid w:val="00B60A36"/>
    <w:rsid w:val="00B60EA6"/>
    <w:rsid w:val="00B618B7"/>
    <w:rsid w:val="00B61987"/>
    <w:rsid w:val="00B62346"/>
    <w:rsid w:val="00B6299E"/>
    <w:rsid w:val="00B62B65"/>
    <w:rsid w:val="00B62E9B"/>
    <w:rsid w:val="00B63250"/>
    <w:rsid w:val="00B632B5"/>
    <w:rsid w:val="00B633F3"/>
    <w:rsid w:val="00B6392F"/>
    <w:rsid w:val="00B63AA9"/>
    <w:rsid w:val="00B63BB3"/>
    <w:rsid w:val="00B63BE6"/>
    <w:rsid w:val="00B63E98"/>
    <w:rsid w:val="00B64385"/>
    <w:rsid w:val="00B645C8"/>
    <w:rsid w:val="00B64AD9"/>
    <w:rsid w:val="00B64B7F"/>
    <w:rsid w:val="00B64C8D"/>
    <w:rsid w:val="00B652B9"/>
    <w:rsid w:val="00B658D0"/>
    <w:rsid w:val="00B65C3A"/>
    <w:rsid w:val="00B65ED1"/>
    <w:rsid w:val="00B66F19"/>
    <w:rsid w:val="00B67403"/>
    <w:rsid w:val="00B67474"/>
    <w:rsid w:val="00B67572"/>
    <w:rsid w:val="00B679BB"/>
    <w:rsid w:val="00B67B2D"/>
    <w:rsid w:val="00B67BC7"/>
    <w:rsid w:val="00B701F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3F"/>
    <w:rsid w:val="00B7336F"/>
    <w:rsid w:val="00B73946"/>
    <w:rsid w:val="00B73B5B"/>
    <w:rsid w:val="00B73E68"/>
    <w:rsid w:val="00B741CD"/>
    <w:rsid w:val="00B748DC"/>
    <w:rsid w:val="00B74996"/>
    <w:rsid w:val="00B74D0E"/>
    <w:rsid w:val="00B75948"/>
    <w:rsid w:val="00B77683"/>
    <w:rsid w:val="00B776CC"/>
    <w:rsid w:val="00B77D4E"/>
    <w:rsid w:val="00B80512"/>
    <w:rsid w:val="00B8076C"/>
    <w:rsid w:val="00B809A1"/>
    <w:rsid w:val="00B809BE"/>
    <w:rsid w:val="00B81081"/>
    <w:rsid w:val="00B811AE"/>
    <w:rsid w:val="00B811DF"/>
    <w:rsid w:val="00B81C73"/>
    <w:rsid w:val="00B81DAD"/>
    <w:rsid w:val="00B81DEB"/>
    <w:rsid w:val="00B82595"/>
    <w:rsid w:val="00B826B0"/>
    <w:rsid w:val="00B8286A"/>
    <w:rsid w:val="00B82870"/>
    <w:rsid w:val="00B82AE5"/>
    <w:rsid w:val="00B82C6E"/>
    <w:rsid w:val="00B83232"/>
    <w:rsid w:val="00B833FB"/>
    <w:rsid w:val="00B8377D"/>
    <w:rsid w:val="00B83960"/>
    <w:rsid w:val="00B83BE6"/>
    <w:rsid w:val="00B84652"/>
    <w:rsid w:val="00B84990"/>
    <w:rsid w:val="00B85110"/>
    <w:rsid w:val="00B852C3"/>
    <w:rsid w:val="00B85B83"/>
    <w:rsid w:val="00B85F9F"/>
    <w:rsid w:val="00B860A6"/>
    <w:rsid w:val="00B8627B"/>
    <w:rsid w:val="00B86593"/>
    <w:rsid w:val="00B86BB7"/>
    <w:rsid w:val="00B86F7B"/>
    <w:rsid w:val="00B8779A"/>
    <w:rsid w:val="00B87B28"/>
    <w:rsid w:val="00B87C41"/>
    <w:rsid w:val="00B90891"/>
    <w:rsid w:val="00B90B39"/>
    <w:rsid w:val="00B90BD8"/>
    <w:rsid w:val="00B92298"/>
    <w:rsid w:val="00B922DB"/>
    <w:rsid w:val="00B92812"/>
    <w:rsid w:val="00B934A9"/>
    <w:rsid w:val="00B935B8"/>
    <w:rsid w:val="00B935C1"/>
    <w:rsid w:val="00B93A76"/>
    <w:rsid w:val="00B93C14"/>
    <w:rsid w:val="00B94278"/>
    <w:rsid w:val="00B943EC"/>
    <w:rsid w:val="00B944F3"/>
    <w:rsid w:val="00B94B42"/>
    <w:rsid w:val="00B94E55"/>
    <w:rsid w:val="00B956AE"/>
    <w:rsid w:val="00B95CCD"/>
    <w:rsid w:val="00B95D89"/>
    <w:rsid w:val="00B9649A"/>
    <w:rsid w:val="00B96A43"/>
    <w:rsid w:val="00B96A7B"/>
    <w:rsid w:val="00B96D28"/>
    <w:rsid w:val="00B9707F"/>
    <w:rsid w:val="00B9708F"/>
    <w:rsid w:val="00B97552"/>
    <w:rsid w:val="00B97675"/>
    <w:rsid w:val="00B97932"/>
    <w:rsid w:val="00B97A61"/>
    <w:rsid w:val="00BA0675"/>
    <w:rsid w:val="00BA072D"/>
    <w:rsid w:val="00BA09AB"/>
    <w:rsid w:val="00BA0D23"/>
    <w:rsid w:val="00BA105A"/>
    <w:rsid w:val="00BA1108"/>
    <w:rsid w:val="00BA16CF"/>
    <w:rsid w:val="00BA1B1A"/>
    <w:rsid w:val="00BA1C3C"/>
    <w:rsid w:val="00BA1D80"/>
    <w:rsid w:val="00BA22E8"/>
    <w:rsid w:val="00BA235A"/>
    <w:rsid w:val="00BA2A89"/>
    <w:rsid w:val="00BA2AC0"/>
    <w:rsid w:val="00BA2DF0"/>
    <w:rsid w:val="00BA34A7"/>
    <w:rsid w:val="00BA370A"/>
    <w:rsid w:val="00BA3722"/>
    <w:rsid w:val="00BA3BD2"/>
    <w:rsid w:val="00BA3D9F"/>
    <w:rsid w:val="00BA3EF7"/>
    <w:rsid w:val="00BA40BE"/>
    <w:rsid w:val="00BA4E2C"/>
    <w:rsid w:val="00BA4FFF"/>
    <w:rsid w:val="00BA572F"/>
    <w:rsid w:val="00BA5FB9"/>
    <w:rsid w:val="00BA6091"/>
    <w:rsid w:val="00BA6317"/>
    <w:rsid w:val="00BA653B"/>
    <w:rsid w:val="00BA6A24"/>
    <w:rsid w:val="00BA6A64"/>
    <w:rsid w:val="00BA6E0B"/>
    <w:rsid w:val="00BA703B"/>
    <w:rsid w:val="00BA722B"/>
    <w:rsid w:val="00BA78A9"/>
    <w:rsid w:val="00BA7EF6"/>
    <w:rsid w:val="00BB02B2"/>
    <w:rsid w:val="00BB02D8"/>
    <w:rsid w:val="00BB068C"/>
    <w:rsid w:val="00BB0974"/>
    <w:rsid w:val="00BB0B41"/>
    <w:rsid w:val="00BB10C3"/>
    <w:rsid w:val="00BB16D5"/>
    <w:rsid w:val="00BB1BB7"/>
    <w:rsid w:val="00BB1F4D"/>
    <w:rsid w:val="00BB2269"/>
    <w:rsid w:val="00BB268B"/>
    <w:rsid w:val="00BB2B7F"/>
    <w:rsid w:val="00BB32F3"/>
    <w:rsid w:val="00BB34EC"/>
    <w:rsid w:val="00BB4150"/>
    <w:rsid w:val="00BB48E8"/>
    <w:rsid w:val="00BB4BF1"/>
    <w:rsid w:val="00BB4F26"/>
    <w:rsid w:val="00BB51D4"/>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2F93"/>
    <w:rsid w:val="00BC416E"/>
    <w:rsid w:val="00BC43EA"/>
    <w:rsid w:val="00BC45C9"/>
    <w:rsid w:val="00BC4C1B"/>
    <w:rsid w:val="00BC4CDE"/>
    <w:rsid w:val="00BC5BDF"/>
    <w:rsid w:val="00BC63D2"/>
    <w:rsid w:val="00BC6B06"/>
    <w:rsid w:val="00BC6EAA"/>
    <w:rsid w:val="00BC7597"/>
    <w:rsid w:val="00BC7D69"/>
    <w:rsid w:val="00BD001F"/>
    <w:rsid w:val="00BD0661"/>
    <w:rsid w:val="00BD06A6"/>
    <w:rsid w:val="00BD0B1C"/>
    <w:rsid w:val="00BD0C35"/>
    <w:rsid w:val="00BD151B"/>
    <w:rsid w:val="00BD199C"/>
    <w:rsid w:val="00BD1D7A"/>
    <w:rsid w:val="00BD1F8A"/>
    <w:rsid w:val="00BD2B69"/>
    <w:rsid w:val="00BD2B6F"/>
    <w:rsid w:val="00BD30D2"/>
    <w:rsid w:val="00BD31DA"/>
    <w:rsid w:val="00BD357F"/>
    <w:rsid w:val="00BD4A0C"/>
    <w:rsid w:val="00BD56F1"/>
    <w:rsid w:val="00BD5B05"/>
    <w:rsid w:val="00BD5F51"/>
    <w:rsid w:val="00BD60C5"/>
    <w:rsid w:val="00BD62EB"/>
    <w:rsid w:val="00BD67CF"/>
    <w:rsid w:val="00BD747B"/>
    <w:rsid w:val="00BD7C81"/>
    <w:rsid w:val="00BD7DEB"/>
    <w:rsid w:val="00BE0022"/>
    <w:rsid w:val="00BE0141"/>
    <w:rsid w:val="00BE02A9"/>
    <w:rsid w:val="00BE04F9"/>
    <w:rsid w:val="00BE053D"/>
    <w:rsid w:val="00BE05D8"/>
    <w:rsid w:val="00BE0AAA"/>
    <w:rsid w:val="00BE14A9"/>
    <w:rsid w:val="00BE16E5"/>
    <w:rsid w:val="00BE1778"/>
    <w:rsid w:val="00BE191B"/>
    <w:rsid w:val="00BE1C10"/>
    <w:rsid w:val="00BE1EB4"/>
    <w:rsid w:val="00BE2046"/>
    <w:rsid w:val="00BE20B3"/>
    <w:rsid w:val="00BE251B"/>
    <w:rsid w:val="00BE2A1A"/>
    <w:rsid w:val="00BE2B11"/>
    <w:rsid w:val="00BE2E65"/>
    <w:rsid w:val="00BE3EC5"/>
    <w:rsid w:val="00BE4765"/>
    <w:rsid w:val="00BE480F"/>
    <w:rsid w:val="00BE4815"/>
    <w:rsid w:val="00BE48F9"/>
    <w:rsid w:val="00BE49EB"/>
    <w:rsid w:val="00BE4DFE"/>
    <w:rsid w:val="00BE5077"/>
    <w:rsid w:val="00BE51C6"/>
    <w:rsid w:val="00BE5552"/>
    <w:rsid w:val="00BE561E"/>
    <w:rsid w:val="00BE592E"/>
    <w:rsid w:val="00BE6274"/>
    <w:rsid w:val="00BE7221"/>
    <w:rsid w:val="00BE7862"/>
    <w:rsid w:val="00BE79DE"/>
    <w:rsid w:val="00BE7C1B"/>
    <w:rsid w:val="00BF03A5"/>
    <w:rsid w:val="00BF090A"/>
    <w:rsid w:val="00BF0C39"/>
    <w:rsid w:val="00BF21FE"/>
    <w:rsid w:val="00BF2791"/>
    <w:rsid w:val="00BF3674"/>
    <w:rsid w:val="00BF387D"/>
    <w:rsid w:val="00BF3CBB"/>
    <w:rsid w:val="00BF3E4D"/>
    <w:rsid w:val="00BF42E3"/>
    <w:rsid w:val="00BF42E5"/>
    <w:rsid w:val="00BF432C"/>
    <w:rsid w:val="00BF44C4"/>
    <w:rsid w:val="00BF4749"/>
    <w:rsid w:val="00BF49A7"/>
    <w:rsid w:val="00BF4B06"/>
    <w:rsid w:val="00BF4B19"/>
    <w:rsid w:val="00BF4B46"/>
    <w:rsid w:val="00BF5101"/>
    <w:rsid w:val="00BF541F"/>
    <w:rsid w:val="00BF569E"/>
    <w:rsid w:val="00BF5EFC"/>
    <w:rsid w:val="00BF63F0"/>
    <w:rsid w:val="00BF6C0D"/>
    <w:rsid w:val="00BF747F"/>
    <w:rsid w:val="00BF74E7"/>
    <w:rsid w:val="00BF78A2"/>
    <w:rsid w:val="00BF7DC1"/>
    <w:rsid w:val="00C001B6"/>
    <w:rsid w:val="00C0065C"/>
    <w:rsid w:val="00C00A09"/>
    <w:rsid w:val="00C00B78"/>
    <w:rsid w:val="00C00E7F"/>
    <w:rsid w:val="00C01443"/>
    <w:rsid w:val="00C01EB2"/>
    <w:rsid w:val="00C01F39"/>
    <w:rsid w:val="00C0203E"/>
    <w:rsid w:val="00C027A8"/>
    <w:rsid w:val="00C02B7C"/>
    <w:rsid w:val="00C036EE"/>
    <w:rsid w:val="00C039ED"/>
    <w:rsid w:val="00C04142"/>
    <w:rsid w:val="00C04CAE"/>
    <w:rsid w:val="00C04D14"/>
    <w:rsid w:val="00C04E43"/>
    <w:rsid w:val="00C052D7"/>
    <w:rsid w:val="00C053DB"/>
    <w:rsid w:val="00C056C3"/>
    <w:rsid w:val="00C057DB"/>
    <w:rsid w:val="00C06175"/>
    <w:rsid w:val="00C0720E"/>
    <w:rsid w:val="00C0724F"/>
    <w:rsid w:val="00C1003F"/>
    <w:rsid w:val="00C103C9"/>
    <w:rsid w:val="00C103F7"/>
    <w:rsid w:val="00C10B31"/>
    <w:rsid w:val="00C10DB8"/>
    <w:rsid w:val="00C10ECD"/>
    <w:rsid w:val="00C10F01"/>
    <w:rsid w:val="00C1177E"/>
    <w:rsid w:val="00C11BE7"/>
    <w:rsid w:val="00C11FF3"/>
    <w:rsid w:val="00C1225E"/>
    <w:rsid w:val="00C123E2"/>
    <w:rsid w:val="00C12CD8"/>
    <w:rsid w:val="00C13203"/>
    <w:rsid w:val="00C1324A"/>
    <w:rsid w:val="00C141DB"/>
    <w:rsid w:val="00C1477A"/>
    <w:rsid w:val="00C149E8"/>
    <w:rsid w:val="00C150F6"/>
    <w:rsid w:val="00C15280"/>
    <w:rsid w:val="00C15474"/>
    <w:rsid w:val="00C15E15"/>
    <w:rsid w:val="00C163BD"/>
    <w:rsid w:val="00C164D2"/>
    <w:rsid w:val="00C16871"/>
    <w:rsid w:val="00C16A16"/>
    <w:rsid w:val="00C17336"/>
    <w:rsid w:val="00C176EF"/>
    <w:rsid w:val="00C17B7B"/>
    <w:rsid w:val="00C2021F"/>
    <w:rsid w:val="00C20561"/>
    <w:rsid w:val="00C20694"/>
    <w:rsid w:val="00C20A89"/>
    <w:rsid w:val="00C20B28"/>
    <w:rsid w:val="00C20B53"/>
    <w:rsid w:val="00C20D63"/>
    <w:rsid w:val="00C20FB2"/>
    <w:rsid w:val="00C210B6"/>
    <w:rsid w:val="00C21794"/>
    <w:rsid w:val="00C21C43"/>
    <w:rsid w:val="00C21CF6"/>
    <w:rsid w:val="00C2203C"/>
    <w:rsid w:val="00C22043"/>
    <w:rsid w:val="00C2270C"/>
    <w:rsid w:val="00C228F1"/>
    <w:rsid w:val="00C22970"/>
    <w:rsid w:val="00C22DF7"/>
    <w:rsid w:val="00C23084"/>
    <w:rsid w:val="00C233F3"/>
    <w:rsid w:val="00C2363A"/>
    <w:rsid w:val="00C2375F"/>
    <w:rsid w:val="00C238CE"/>
    <w:rsid w:val="00C23E3B"/>
    <w:rsid w:val="00C245A4"/>
    <w:rsid w:val="00C246FF"/>
    <w:rsid w:val="00C24A77"/>
    <w:rsid w:val="00C24D0B"/>
    <w:rsid w:val="00C250CF"/>
    <w:rsid w:val="00C2510F"/>
    <w:rsid w:val="00C251D2"/>
    <w:rsid w:val="00C26229"/>
    <w:rsid w:val="00C262A7"/>
    <w:rsid w:val="00C26602"/>
    <w:rsid w:val="00C26DAC"/>
    <w:rsid w:val="00C273A8"/>
    <w:rsid w:val="00C274BD"/>
    <w:rsid w:val="00C27941"/>
    <w:rsid w:val="00C27BC7"/>
    <w:rsid w:val="00C30149"/>
    <w:rsid w:val="00C301DA"/>
    <w:rsid w:val="00C30E90"/>
    <w:rsid w:val="00C3159C"/>
    <w:rsid w:val="00C3161F"/>
    <w:rsid w:val="00C31667"/>
    <w:rsid w:val="00C31704"/>
    <w:rsid w:val="00C31998"/>
    <w:rsid w:val="00C31A3A"/>
    <w:rsid w:val="00C31B63"/>
    <w:rsid w:val="00C32622"/>
    <w:rsid w:val="00C327FD"/>
    <w:rsid w:val="00C32D6F"/>
    <w:rsid w:val="00C32E1E"/>
    <w:rsid w:val="00C330D7"/>
    <w:rsid w:val="00C33323"/>
    <w:rsid w:val="00C333A8"/>
    <w:rsid w:val="00C33582"/>
    <w:rsid w:val="00C33AD5"/>
    <w:rsid w:val="00C33CEA"/>
    <w:rsid w:val="00C343CA"/>
    <w:rsid w:val="00C34826"/>
    <w:rsid w:val="00C34BBD"/>
    <w:rsid w:val="00C358D6"/>
    <w:rsid w:val="00C359B8"/>
    <w:rsid w:val="00C35C68"/>
    <w:rsid w:val="00C369E3"/>
    <w:rsid w:val="00C36D2F"/>
    <w:rsid w:val="00C37042"/>
    <w:rsid w:val="00C37205"/>
    <w:rsid w:val="00C3784E"/>
    <w:rsid w:val="00C37FC2"/>
    <w:rsid w:val="00C40872"/>
    <w:rsid w:val="00C4091E"/>
    <w:rsid w:val="00C409A0"/>
    <w:rsid w:val="00C40DA7"/>
    <w:rsid w:val="00C41326"/>
    <w:rsid w:val="00C417E6"/>
    <w:rsid w:val="00C41D45"/>
    <w:rsid w:val="00C41F6F"/>
    <w:rsid w:val="00C420C7"/>
    <w:rsid w:val="00C421EE"/>
    <w:rsid w:val="00C425B2"/>
    <w:rsid w:val="00C425B9"/>
    <w:rsid w:val="00C42BEC"/>
    <w:rsid w:val="00C42F38"/>
    <w:rsid w:val="00C42F8E"/>
    <w:rsid w:val="00C43882"/>
    <w:rsid w:val="00C43C12"/>
    <w:rsid w:val="00C440BB"/>
    <w:rsid w:val="00C442DB"/>
    <w:rsid w:val="00C4431F"/>
    <w:rsid w:val="00C44647"/>
    <w:rsid w:val="00C44743"/>
    <w:rsid w:val="00C447C8"/>
    <w:rsid w:val="00C44E91"/>
    <w:rsid w:val="00C456A7"/>
    <w:rsid w:val="00C45B5D"/>
    <w:rsid w:val="00C45E61"/>
    <w:rsid w:val="00C45F61"/>
    <w:rsid w:val="00C45F62"/>
    <w:rsid w:val="00C46081"/>
    <w:rsid w:val="00C47CBA"/>
    <w:rsid w:val="00C47DC8"/>
    <w:rsid w:val="00C47EED"/>
    <w:rsid w:val="00C47FB9"/>
    <w:rsid w:val="00C5003F"/>
    <w:rsid w:val="00C503A6"/>
    <w:rsid w:val="00C50BB4"/>
    <w:rsid w:val="00C50FB8"/>
    <w:rsid w:val="00C51F86"/>
    <w:rsid w:val="00C51FFB"/>
    <w:rsid w:val="00C52242"/>
    <w:rsid w:val="00C526A6"/>
    <w:rsid w:val="00C52709"/>
    <w:rsid w:val="00C52C39"/>
    <w:rsid w:val="00C532D9"/>
    <w:rsid w:val="00C53737"/>
    <w:rsid w:val="00C5391E"/>
    <w:rsid w:val="00C53D08"/>
    <w:rsid w:val="00C53F1D"/>
    <w:rsid w:val="00C540AD"/>
    <w:rsid w:val="00C543F1"/>
    <w:rsid w:val="00C55B35"/>
    <w:rsid w:val="00C5602F"/>
    <w:rsid w:val="00C5742C"/>
    <w:rsid w:val="00C60097"/>
    <w:rsid w:val="00C60449"/>
    <w:rsid w:val="00C60A7C"/>
    <w:rsid w:val="00C60B62"/>
    <w:rsid w:val="00C60FE0"/>
    <w:rsid w:val="00C610CF"/>
    <w:rsid w:val="00C61269"/>
    <w:rsid w:val="00C613B2"/>
    <w:rsid w:val="00C622AA"/>
    <w:rsid w:val="00C62477"/>
    <w:rsid w:val="00C62ED2"/>
    <w:rsid w:val="00C6377B"/>
    <w:rsid w:val="00C63B8E"/>
    <w:rsid w:val="00C64D15"/>
    <w:rsid w:val="00C651F2"/>
    <w:rsid w:val="00C65243"/>
    <w:rsid w:val="00C655F0"/>
    <w:rsid w:val="00C6599F"/>
    <w:rsid w:val="00C65BA3"/>
    <w:rsid w:val="00C661D6"/>
    <w:rsid w:val="00C66822"/>
    <w:rsid w:val="00C66D70"/>
    <w:rsid w:val="00C66F97"/>
    <w:rsid w:val="00C70534"/>
    <w:rsid w:val="00C7054F"/>
    <w:rsid w:val="00C70EA2"/>
    <w:rsid w:val="00C7137A"/>
    <w:rsid w:val="00C720B3"/>
    <w:rsid w:val="00C722A1"/>
    <w:rsid w:val="00C72803"/>
    <w:rsid w:val="00C728A4"/>
    <w:rsid w:val="00C72D41"/>
    <w:rsid w:val="00C72DF4"/>
    <w:rsid w:val="00C74328"/>
    <w:rsid w:val="00C745ED"/>
    <w:rsid w:val="00C746CD"/>
    <w:rsid w:val="00C74B54"/>
    <w:rsid w:val="00C74C69"/>
    <w:rsid w:val="00C752EE"/>
    <w:rsid w:val="00C7534A"/>
    <w:rsid w:val="00C753C9"/>
    <w:rsid w:val="00C756EC"/>
    <w:rsid w:val="00C75CFB"/>
    <w:rsid w:val="00C75ECD"/>
    <w:rsid w:val="00C7647B"/>
    <w:rsid w:val="00C764E7"/>
    <w:rsid w:val="00C76680"/>
    <w:rsid w:val="00C76820"/>
    <w:rsid w:val="00C77822"/>
    <w:rsid w:val="00C779A8"/>
    <w:rsid w:val="00C77D08"/>
    <w:rsid w:val="00C77F0B"/>
    <w:rsid w:val="00C8085B"/>
    <w:rsid w:val="00C80962"/>
    <w:rsid w:val="00C809D9"/>
    <w:rsid w:val="00C80C28"/>
    <w:rsid w:val="00C80FAF"/>
    <w:rsid w:val="00C81176"/>
    <w:rsid w:val="00C812AE"/>
    <w:rsid w:val="00C817A9"/>
    <w:rsid w:val="00C81BA4"/>
    <w:rsid w:val="00C81C87"/>
    <w:rsid w:val="00C82BF6"/>
    <w:rsid w:val="00C84BC4"/>
    <w:rsid w:val="00C85065"/>
    <w:rsid w:val="00C8511C"/>
    <w:rsid w:val="00C85393"/>
    <w:rsid w:val="00C85570"/>
    <w:rsid w:val="00C86373"/>
    <w:rsid w:val="00C86493"/>
    <w:rsid w:val="00C866D1"/>
    <w:rsid w:val="00C86AFE"/>
    <w:rsid w:val="00C86CA0"/>
    <w:rsid w:val="00C87425"/>
    <w:rsid w:val="00C8783C"/>
    <w:rsid w:val="00C87B7D"/>
    <w:rsid w:val="00C87FB7"/>
    <w:rsid w:val="00C87FDD"/>
    <w:rsid w:val="00C90721"/>
    <w:rsid w:val="00C90D7D"/>
    <w:rsid w:val="00C91110"/>
    <w:rsid w:val="00C9118D"/>
    <w:rsid w:val="00C9127B"/>
    <w:rsid w:val="00C91573"/>
    <w:rsid w:val="00C9190B"/>
    <w:rsid w:val="00C92803"/>
    <w:rsid w:val="00C930AE"/>
    <w:rsid w:val="00C93583"/>
    <w:rsid w:val="00C93726"/>
    <w:rsid w:val="00C947CF"/>
    <w:rsid w:val="00C94A8D"/>
    <w:rsid w:val="00C94BCD"/>
    <w:rsid w:val="00C94C0D"/>
    <w:rsid w:val="00C94D56"/>
    <w:rsid w:val="00C9520C"/>
    <w:rsid w:val="00C954DD"/>
    <w:rsid w:val="00C95875"/>
    <w:rsid w:val="00C95B45"/>
    <w:rsid w:val="00C967D0"/>
    <w:rsid w:val="00C968B1"/>
    <w:rsid w:val="00C96BCF"/>
    <w:rsid w:val="00C96C07"/>
    <w:rsid w:val="00C96CBF"/>
    <w:rsid w:val="00C96CFC"/>
    <w:rsid w:val="00C97060"/>
    <w:rsid w:val="00C9724F"/>
    <w:rsid w:val="00C976AC"/>
    <w:rsid w:val="00C978D3"/>
    <w:rsid w:val="00CA04CB"/>
    <w:rsid w:val="00CA081F"/>
    <w:rsid w:val="00CA09B9"/>
    <w:rsid w:val="00CA0C7A"/>
    <w:rsid w:val="00CA0CEA"/>
    <w:rsid w:val="00CA1058"/>
    <w:rsid w:val="00CA17FC"/>
    <w:rsid w:val="00CA1B26"/>
    <w:rsid w:val="00CA1CC5"/>
    <w:rsid w:val="00CA24CC"/>
    <w:rsid w:val="00CA2550"/>
    <w:rsid w:val="00CA2784"/>
    <w:rsid w:val="00CA30A0"/>
    <w:rsid w:val="00CA30B1"/>
    <w:rsid w:val="00CA358E"/>
    <w:rsid w:val="00CA3919"/>
    <w:rsid w:val="00CA41D6"/>
    <w:rsid w:val="00CA43E9"/>
    <w:rsid w:val="00CA4535"/>
    <w:rsid w:val="00CA464E"/>
    <w:rsid w:val="00CA48D7"/>
    <w:rsid w:val="00CA49F6"/>
    <w:rsid w:val="00CA557D"/>
    <w:rsid w:val="00CA5860"/>
    <w:rsid w:val="00CA5AF9"/>
    <w:rsid w:val="00CA5D40"/>
    <w:rsid w:val="00CA630E"/>
    <w:rsid w:val="00CA66C0"/>
    <w:rsid w:val="00CA6A11"/>
    <w:rsid w:val="00CA6F4E"/>
    <w:rsid w:val="00CA701D"/>
    <w:rsid w:val="00CA7176"/>
    <w:rsid w:val="00CA7318"/>
    <w:rsid w:val="00CA7397"/>
    <w:rsid w:val="00CA7996"/>
    <w:rsid w:val="00CB036C"/>
    <w:rsid w:val="00CB052D"/>
    <w:rsid w:val="00CB0595"/>
    <w:rsid w:val="00CB05E6"/>
    <w:rsid w:val="00CB08BC"/>
    <w:rsid w:val="00CB0FA4"/>
    <w:rsid w:val="00CB2195"/>
    <w:rsid w:val="00CB23DD"/>
    <w:rsid w:val="00CB2986"/>
    <w:rsid w:val="00CB2DA8"/>
    <w:rsid w:val="00CB2DF5"/>
    <w:rsid w:val="00CB3259"/>
    <w:rsid w:val="00CB40EB"/>
    <w:rsid w:val="00CB4979"/>
    <w:rsid w:val="00CB4F97"/>
    <w:rsid w:val="00CB503B"/>
    <w:rsid w:val="00CB5057"/>
    <w:rsid w:val="00CB5B91"/>
    <w:rsid w:val="00CB66C0"/>
    <w:rsid w:val="00CB6985"/>
    <w:rsid w:val="00CB719B"/>
    <w:rsid w:val="00CB74D3"/>
    <w:rsid w:val="00CC0389"/>
    <w:rsid w:val="00CC03EA"/>
    <w:rsid w:val="00CC0D30"/>
    <w:rsid w:val="00CC128A"/>
    <w:rsid w:val="00CC1433"/>
    <w:rsid w:val="00CC16DF"/>
    <w:rsid w:val="00CC1921"/>
    <w:rsid w:val="00CC1AF3"/>
    <w:rsid w:val="00CC1D10"/>
    <w:rsid w:val="00CC1D3D"/>
    <w:rsid w:val="00CC1E06"/>
    <w:rsid w:val="00CC1ED5"/>
    <w:rsid w:val="00CC1FCB"/>
    <w:rsid w:val="00CC22E2"/>
    <w:rsid w:val="00CC2371"/>
    <w:rsid w:val="00CC2A23"/>
    <w:rsid w:val="00CC35B5"/>
    <w:rsid w:val="00CC35F7"/>
    <w:rsid w:val="00CC3D69"/>
    <w:rsid w:val="00CC486B"/>
    <w:rsid w:val="00CC4C86"/>
    <w:rsid w:val="00CC4DDE"/>
    <w:rsid w:val="00CC4E0C"/>
    <w:rsid w:val="00CC50A5"/>
    <w:rsid w:val="00CC5241"/>
    <w:rsid w:val="00CC5522"/>
    <w:rsid w:val="00CC5642"/>
    <w:rsid w:val="00CC5F5C"/>
    <w:rsid w:val="00CC6273"/>
    <w:rsid w:val="00CC6684"/>
    <w:rsid w:val="00CC688A"/>
    <w:rsid w:val="00CC6FD7"/>
    <w:rsid w:val="00CC750C"/>
    <w:rsid w:val="00CC78B8"/>
    <w:rsid w:val="00CC78E2"/>
    <w:rsid w:val="00CC7CC6"/>
    <w:rsid w:val="00CD0853"/>
    <w:rsid w:val="00CD1219"/>
    <w:rsid w:val="00CD20E3"/>
    <w:rsid w:val="00CD317B"/>
    <w:rsid w:val="00CD3478"/>
    <w:rsid w:val="00CD3485"/>
    <w:rsid w:val="00CD362F"/>
    <w:rsid w:val="00CD3DF9"/>
    <w:rsid w:val="00CD3E45"/>
    <w:rsid w:val="00CD3FB0"/>
    <w:rsid w:val="00CD43EE"/>
    <w:rsid w:val="00CD496E"/>
    <w:rsid w:val="00CD4A45"/>
    <w:rsid w:val="00CD4A65"/>
    <w:rsid w:val="00CD4AAF"/>
    <w:rsid w:val="00CD4FC4"/>
    <w:rsid w:val="00CD4FE4"/>
    <w:rsid w:val="00CD5C40"/>
    <w:rsid w:val="00CD5E41"/>
    <w:rsid w:val="00CD6382"/>
    <w:rsid w:val="00CD63A5"/>
    <w:rsid w:val="00CD6FCD"/>
    <w:rsid w:val="00CD7147"/>
    <w:rsid w:val="00CD72BD"/>
    <w:rsid w:val="00CD74C2"/>
    <w:rsid w:val="00CD75CF"/>
    <w:rsid w:val="00CD7792"/>
    <w:rsid w:val="00CD7C2B"/>
    <w:rsid w:val="00CD7D15"/>
    <w:rsid w:val="00CE046A"/>
    <w:rsid w:val="00CE0836"/>
    <w:rsid w:val="00CE0969"/>
    <w:rsid w:val="00CE0A3A"/>
    <w:rsid w:val="00CE0E7C"/>
    <w:rsid w:val="00CE1490"/>
    <w:rsid w:val="00CE1AC4"/>
    <w:rsid w:val="00CE1AD0"/>
    <w:rsid w:val="00CE1AF6"/>
    <w:rsid w:val="00CE1B32"/>
    <w:rsid w:val="00CE21CA"/>
    <w:rsid w:val="00CE2466"/>
    <w:rsid w:val="00CE26AF"/>
    <w:rsid w:val="00CE32CA"/>
    <w:rsid w:val="00CE35E8"/>
    <w:rsid w:val="00CE3722"/>
    <w:rsid w:val="00CE3BE5"/>
    <w:rsid w:val="00CE4FD3"/>
    <w:rsid w:val="00CE515E"/>
    <w:rsid w:val="00CE53A9"/>
    <w:rsid w:val="00CE55B7"/>
    <w:rsid w:val="00CE57D0"/>
    <w:rsid w:val="00CE5CD4"/>
    <w:rsid w:val="00CE6965"/>
    <w:rsid w:val="00CE6D0D"/>
    <w:rsid w:val="00CE7140"/>
    <w:rsid w:val="00CE741E"/>
    <w:rsid w:val="00CF03B5"/>
    <w:rsid w:val="00CF0D68"/>
    <w:rsid w:val="00CF0E40"/>
    <w:rsid w:val="00CF142D"/>
    <w:rsid w:val="00CF18C1"/>
    <w:rsid w:val="00CF1BFA"/>
    <w:rsid w:val="00CF228C"/>
    <w:rsid w:val="00CF281E"/>
    <w:rsid w:val="00CF49B6"/>
    <w:rsid w:val="00CF4DE0"/>
    <w:rsid w:val="00CF5212"/>
    <w:rsid w:val="00CF5345"/>
    <w:rsid w:val="00CF5349"/>
    <w:rsid w:val="00CF53B1"/>
    <w:rsid w:val="00CF5B78"/>
    <w:rsid w:val="00CF5C52"/>
    <w:rsid w:val="00CF651B"/>
    <w:rsid w:val="00CF75F8"/>
    <w:rsid w:val="00CF79E5"/>
    <w:rsid w:val="00CF7AB9"/>
    <w:rsid w:val="00D001B5"/>
    <w:rsid w:val="00D00559"/>
    <w:rsid w:val="00D00A1D"/>
    <w:rsid w:val="00D00B8F"/>
    <w:rsid w:val="00D00F10"/>
    <w:rsid w:val="00D012CB"/>
    <w:rsid w:val="00D01331"/>
    <w:rsid w:val="00D013FA"/>
    <w:rsid w:val="00D01881"/>
    <w:rsid w:val="00D01B49"/>
    <w:rsid w:val="00D01C27"/>
    <w:rsid w:val="00D01D52"/>
    <w:rsid w:val="00D01E64"/>
    <w:rsid w:val="00D023C2"/>
    <w:rsid w:val="00D02A6F"/>
    <w:rsid w:val="00D02B55"/>
    <w:rsid w:val="00D03177"/>
    <w:rsid w:val="00D0331C"/>
    <w:rsid w:val="00D03515"/>
    <w:rsid w:val="00D038DB"/>
    <w:rsid w:val="00D038FD"/>
    <w:rsid w:val="00D03A49"/>
    <w:rsid w:val="00D03AE4"/>
    <w:rsid w:val="00D03AF1"/>
    <w:rsid w:val="00D03BA1"/>
    <w:rsid w:val="00D03D86"/>
    <w:rsid w:val="00D03E26"/>
    <w:rsid w:val="00D03F3D"/>
    <w:rsid w:val="00D04050"/>
    <w:rsid w:val="00D04B58"/>
    <w:rsid w:val="00D05085"/>
    <w:rsid w:val="00D061B7"/>
    <w:rsid w:val="00D0685B"/>
    <w:rsid w:val="00D06C32"/>
    <w:rsid w:val="00D06DE0"/>
    <w:rsid w:val="00D07291"/>
    <w:rsid w:val="00D07625"/>
    <w:rsid w:val="00D07805"/>
    <w:rsid w:val="00D079C9"/>
    <w:rsid w:val="00D07B59"/>
    <w:rsid w:val="00D10A7D"/>
    <w:rsid w:val="00D10CE1"/>
    <w:rsid w:val="00D11157"/>
    <w:rsid w:val="00D116C9"/>
    <w:rsid w:val="00D118E7"/>
    <w:rsid w:val="00D119C4"/>
    <w:rsid w:val="00D11A11"/>
    <w:rsid w:val="00D11E17"/>
    <w:rsid w:val="00D120B0"/>
    <w:rsid w:val="00D12E08"/>
    <w:rsid w:val="00D13390"/>
    <w:rsid w:val="00D13A5D"/>
    <w:rsid w:val="00D13F67"/>
    <w:rsid w:val="00D1425D"/>
    <w:rsid w:val="00D14956"/>
    <w:rsid w:val="00D14A90"/>
    <w:rsid w:val="00D14C5B"/>
    <w:rsid w:val="00D14FB6"/>
    <w:rsid w:val="00D15939"/>
    <w:rsid w:val="00D159D9"/>
    <w:rsid w:val="00D167C1"/>
    <w:rsid w:val="00D169AE"/>
    <w:rsid w:val="00D16B5D"/>
    <w:rsid w:val="00D16BEA"/>
    <w:rsid w:val="00D177AB"/>
    <w:rsid w:val="00D177C9"/>
    <w:rsid w:val="00D17EAB"/>
    <w:rsid w:val="00D202F2"/>
    <w:rsid w:val="00D20C9E"/>
    <w:rsid w:val="00D20F6B"/>
    <w:rsid w:val="00D212F5"/>
    <w:rsid w:val="00D21480"/>
    <w:rsid w:val="00D21A8C"/>
    <w:rsid w:val="00D21B2B"/>
    <w:rsid w:val="00D2213D"/>
    <w:rsid w:val="00D22286"/>
    <w:rsid w:val="00D223AC"/>
    <w:rsid w:val="00D22935"/>
    <w:rsid w:val="00D22A57"/>
    <w:rsid w:val="00D230D9"/>
    <w:rsid w:val="00D2357B"/>
    <w:rsid w:val="00D23A24"/>
    <w:rsid w:val="00D2424B"/>
    <w:rsid w:val="00D247EF"/>
    <w:rsid w:val="00D2481E"/>
    <w:rsid w:val="00D249DE"/>
    <w:rsid w:val="00D253E2"/>
    <w:rsid w:val="00D25992"/>
    <w:rsid w:val="00D25FB9"/>
    <w:rsid w:val="00D26553"/>
    <w:rsid w:val="00D26599"/>
    <w:rsid w:val="00D26729"/>
    <w:rsid w:val="00D2695E"/>
    <w:rsid w:val="00D269C0"/>
    <w:rsid w:val="00D26ECD"/>
    <w:rsid w:val="00D27342"/>
    <w:rsid w:val="00D277B2"/>
    <w:rsid w:val="00D3040C"/>
    <w:rsid w:val="00D310D9"/>
    <w:rsid w:val="00D31C28"/>
    <w:rsid w:val="00D32E2F"/>
    <w:rsid w:val="00D32EF5"/>
    <w:rsid w:val="00D33009"/>
    <w:rsid w:val="00D33048"/>
    <w:rsid w:val="00D33229"/>
    <w:rsid w:val="00D3389E"/>
    <w:rsid w:val="00D33BC9"/>
    <w:rsid w:val="00D33C52"/>
    <w:rsid w:val="00D33CBD"/>
    <w:rsid w:val="00D3400E"/>
    <w:rsid w:val="00D34174"/>
    <w:rsid w:val="00D3436D"/>
    <w:rsid w:val="00D345EC"/>
    <w:rsid w:val="00D347A2"/>
    <w:rsid w:val="00D34982"/>
    <w:rsid w:val="00D35687"/>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55B"/>
    <w:rsid w:val="00D4561A"/>
    <w:rsid w:val="00D45774"/>
    <w:rsid w:val="00D45CEB"/>
    <w:rsid w:val="00D45DAE"/>
    <w:rsid w:val="00D46C9F"/>
    <w:rsid w:val="00D47DCC"/>
    <w:rsid w:val="00D501A8"/>
    <w:rsid w:val="00D5070F"/>
    <w:rsid w:val="00D50C03"/>
    <w:rsid w:val="00D50E82"/>
    <w:rsid w:val="00D5158E"/>
    <w:rsid w:val="00D51629"/>
    <w:rsid w:val="00D51C14"/>
    <w:rsid w:val="00D51F47"/>
    <w:rsid w:val="00D522CC"/>
    <w:rsid w:val="00D526D8"/>
    <w:rsid w:val="00D52AA9"/>
    <w:rsid w:val="00D534D9"/>
    <w:rsid w:val="00D5356B"/>
    <w:rsid w:val="00D53D08"/>
    <w:rsid w:val="00D5495A"/>
    <w:rsid w:val="00D54FC9"/>
    <w:rsid w:val="00D557EF"/>
    <w:rsid w:val="00D57DAA"/>
    <w:rsid w:val="00D606E0"/>
    <w:rsid w:val="00D60C48"/>
    <w:rsid w:val="00D61248"/>
    <w:rsid w:val="00D614E8"/>
    <w:rsid w:val="00D61744"/>
    <w:rsid w:val="00D617B4"/>
    <w:rsid w:val="00D619F6"/>
    <w:rsid w:val="00D61E6C"/>
    <w:rsid w:val="00D61FA6"/>
    <w:rsid w:val="00D6221E"/>
    <w:rsid w:val="00D6223B"/>
    <w:rsid w:val="00D624C5"/>
    <w:rsid w:val="00D62684"/>
    <w:rsid w:val="00D628FC"/>
    <w:rsid w:val="00D63555"/>
    <w:rsid w:val="00D64502"/>
    <w:rsid w:val="00D64918"/>
    <w:rsid w:val="00D6553C"/>
    <w:rsid w:val="00D6587C"/>
    <w:rsid w:val="00D65C35"/>
    <w:rsid w:val="00D66585"/>
    <w:rsid w:val="00D666DB"/>
    <w:rsid w:val="00D66780"/>
    <w:rsid w:val="00D66C58"/>
    <w:rsid w:val="00D671B5"/>
    <w:rsid w:val="00D67496"/>
    <w:rsid w:val="00D6757C"/>
    <w:rsid w:val="00D67C2B"/>
    <w:rsid w:val="00D67C6E"/>
    <w:rsid w:val="00D70189"/>
    <w:rsid w:val="00D708FD"/>
    <w:rsid w:val="00D712DC"/>
    <w:rsid w:val="00D71FCC"/>
    <w:rsid w:val="00D72557"/>
    <w:rsid w:val="00D7285E"/>
    <w:rsid w:val="00D72C62"/>
    <w:rsid w:val="00D7333C"/>
    <w:rsid w:val="00D7335B"/>
    <w:rsid w:val="00D733DE"/>
    <w:rsid w:val="00D73E03"/>
    <w:rsid w:val="00D7422E"/>
    <w:rsid w:val="00D74259"/>
    <w:rsid w:val="00D742A4"/>
    <w:rsid w:val="00D74599"/>
    <w:rsid w:val="00D747FD"/>
    <w:rsid w:val="00D74C1A"/>
    <w:rsid w:val="00D7517A"/>
    <w:rsid w:val="00D75203"/>
    <w:rsid w:val="00D75C12"/>
    <w:rsid w:val="00D75E68"/>
    <w:rsid w:val="00D763C9"/>
    <w:rsid w:val="00D766F8"/>
    <w:rsid w:val="00D76944"/>
    <w:rsid w:val="00D76AAF"/>
    <w:rsid w:val="00D77A9B"/>
    <w:rsid w:val="00D77CA4"/>
    <w:rsid w:val="00D80054"/>
    <w:rsid w:val="00D80464"/>
    <w:rsid w:val="00D80997"/>
    <w:rsid w:val="00D80ACC"/>
    <w:rsid w:val="00D80AE7"/>
    <w:rsid w:val="00D8108D"/>
    <w:rsid w:val="00D81639"/>
    <w:rsid w:val="00D8184F"/>
    <w:rsid w:val="00D81C17"/>
    <w:rsid w:val="00D82476"/>
    <w:rsid w:val="00D82632"/>
    <w:rsid w:val="00D8281D"/>
    <w:rsid w:val="00D82887"/>
    <w:rsid w:val="00D82BE9"/>
    <w:rsid w:val="00D838A9"/>
    <w:rsid w:val="00D8394A"/>
    <w:rsid w:val="00D84615"/>
    <w:rsid w:val="00D84E17"/>
    <w:rsid w:val="00D8548E"/>
    <w:rsid w:val="00D85774"/>
    <w:rsid w:val="00D85900"/>
    <w:rsid w:val="00D859F3"/>
    <w:rsid w:val="00D85C53"/>
    <w:rsid w:val="00D86544"/>
    <w:rsid w:val="00D86D96"/>
    <w:rsid w:val="00D8728A"/>
    <w:rsid w:val="00D879B2"/>
    <w:rsid w:val="00D87A33"/>
    <w:rsid w:val="00D87D5E"/>
    <w:rsid w:val="00D902F7"/>
    <w:rsid w:val="00D90A36"/>
    <w:rsid w:val="00D90A96"/>
    <w:rsid w:val="00D90F8D"/>
    <w:rsid w:val="00D9104A"/>
    <w:rsid w:val="00D9122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49E7"/>
    <w:rsid w:val="00D95024"/>
    <w:rsid w:val="00D952A3"/>
    <w:rsid w:val="00D95509"/>
    <w:rsid w:val="00D95557"/>
    <w:rsid w:val="00D9561D"/>
    <w:rsid w:val="00D95970"/>
    <w:rsid w:val="00D959F5"/>
    <w:rsid w:val="00D965D0"/>
    <w:rsid w:val="00D9693B"/>
    <w:rsid w:val="00D96CC4"/>
    <w:rsid w:val="00D96F70"/>
    <w:rsid w:val="00D97430"/>
    <w:rsid w:val="00D97932"/>
    <w:rsid w:val="00D979DE"/>
    <w:rsid w:val="00D97A4D"/>
    <w:rsid w:val="00D97EE8"/>
    <w:rsid w:val="00DA0084"/>
    <w:rsid w:val="00DA0453"/>
    <w:rsid w:val="00DA069F"/>
    <w:rsid w:val="00DA081E"/>
    <w:rsid w:val="00DA0871"/>
    <w:rsid w:val="00DA0AE1"/>
    <w:rsid w:val="00DA1175"/>
    <w:rsid w:val="00DA21F3"/>
    <w:rsid w:val="00DA22E0"/>
    <w:rsid w:val="00DA243E"/>
    <w:rsid w:val="00DA2A9B"/>
    <w:rsid w:val="00DA2B66"/>
    <w:rsid w:val="00DA2BAE"/>
    <w:rsid w:val="00DA2C00"/>
    <w:rsid w:val="00DA2C98"/>
    <w:rsid w:val="00DA3269"/>
    <w:rsid w:val="00DA3402"/>
    <w:rsid w:val="00DA34DF"/>
    <w:rsid w:val="00DA42C8"/>
    <w:rsid w:val="00DA4421"/>
    <w:rsid w:val="00DA4473"/>
    <w:rsid w:val="00DA49CE"/>
    <w:rsid w:val="00DA4B32"/>
    <w:rsid w:val="00DA5050"/>
    <w:rsid w:val="00DA540C"/>
    <w:rsid w:val="00DA5A15"/>
    <w:rsid w:val="00DA7597"/>
    <w:rsid w:val="00DA7881"/>
    <w:rsid w:val="00DA7C83"/>
    <w:rsid w:val="00DA7DAA"/>
    <w:rsid w:val="00DB069B"/>
    <w:rsid w:val="00DB0B08"/>
    <w:rsid w:val="00DB1BE7"/>
    <w:rsid w:val="00DB1EF3"/>
    <w:rsid w:val="00DB235B"/>
    <w:rsid w:val="00DB2555"/>
    <w:rsid w:val="00DB2D35"/>
    <w:rsid w:val="00DB329C"/>
    <w:rsid w:val="00DB37CC"/>
    <w:rsid w:val="00DB395B"/>
    <w:rsid w:val="00DB3AB0"/>
    <w:rsid w:val="00DB3E7B"/>
    <w:rsid w:val="00DB3FAC"/>
    <w:rsid w:val="00DB413E"/>
    <w:rsid w:val="00DB426E"/>
    <w:rsid w:val="00DB4537"/>
    <w:rsid w:val="00DB5194"/>
    <w:rsid w:val="00DB5661"/>
    <w:rsid w:val="00DB5AC5"/>
    <w:rsid w:val="00DB642A"/>
    <w:rsid w:val="00DB65E4"/>
    <w:rsid w:val="00DB6974"/>
    <w:rsid w:val="00DB73A7"/>
    <w:rsid w:val="00DB74AA"/>
    <w:rsid w:val="00DB76A7"/>
    <w:rsid w:val="00DB7763"/>
    <w:rsid w:val="00DB7CBF"/>
    <w:rsid w:val="00DB7EA8"/>
    <w:rsid w:val="00DC0DE6"/>
    <w:rsid w:val="00DC28A6"/>
    <w:rsid w:val="00DC2A5F"/>
    <w:rsid w:val="00DC2BBA"/>
    <w:rsid w:val="00DC3387"/>
    <w:rsid w:val="00DC3661"/>
    <w:rsid w:val="00DC36B0"/>
    <w:rsid w:val="00DC3DB1"/>
    <w:rsid w:val="00DC41B7"/>
    <w:rsid w:val="00DC42D9"/>
    <w:rsid w:val="00DC494D"/>
    <w:rsid w:val="00DC4C52"/>
    <w:rsid w:val="00DC4C86"/>
    <w:rsid w:val="00DC4FF9"/>
    <w:rsid w:val="00DC51B2"/>
    <w:rsid w:val="00DC5215"/>
    <w:rsid w:val="00DC528A"/>
    <w:rsid w:val="00DC5355"/>
    <w:rsid w:val="00DC55A9"/>
    <w:rsid w:val="00DC5E01"/>
    <w:rsid w:val="00DC6D7F"/>
    <w:rsid w:val="00DC714C"/>
    <w:rsid w:val="00DC738D"/>
    <w:rsid w:val="00DC75F0"/>
    <w:rsid w:val="00DD0321"/>
    <w:rsid w:val="00DD03F3"/>
    <w:rsid w:val="00DD0408"/>
    <w:rsid w:val="00DD0C47"/>
    <w:rsid w:val="00DD13A4"/>
    <w:rsid w:val="00DD20EB"/>
    <w:rsid w:val="00DD22AB"/>
    <w:rsid w:val="00DD2821"/>
    <w:rsid w:val="00DD28B9"/>
    <w:rsid w:val="00DD2B0C"/>
    <w:rsid w:val="00DD3023"/>
    <w:rsid w:val="00DD3812"/>
    <w:rsid w:val="00DD39DE"/>
    <w:rsid w:val="00DD3A1E"/>
    <w:rsid w:val="00DD42A1"/>
    <w:rsid w:val="00DD46E7"/>
    <w:rsid w:val="00DD48A3"/>
    <w:rsid w:val="00DD52BF"/>
    <w:rsid w:val="00DD5914"/>
    <w:rsid w:val="00DD6265"/>
    <w:rsid w:val="00DD6828"/>
    <w:rsid w:val="00DD683B"/>
    <w:rsid w:val="00DD6F21"/>
    <w:rsid w:val="00DD796F"/>
    <w:rsid w:val="00DD7E70"/>
    <w:rsid w:val="00DE07B0"/>
    <w:rsid w:val="00DE0A5A"/>
    <w:rsid w:val="00DE14CA"/>
    <w:rsid w:val="00DE169A"/>
    <w:rsid w:val="00DE1BC6"/>
    <w:rsid w:val="00DE2735"/>
    <w:rsid w:val="00DE2BCD"/>
    <w:rsid w:val="00DE2C15"/>
    <w:rsid w:val="00DE357A"/>
    <w:rsid w:val="00DE3635"/>
    <w:rsid w:val="00DE3DE7"/>
    <w:rsid w:val="00DE456D"/>
    <w:rsid w:val="00DE4DB3"/>
    <w:rsid w:val="00DE53E0"/>
    <w:rsid w:val="00DE562E"/>
    <w:rsid w:val="00DE5879"/>
    <w:rsid w:val="00DE614B"/>
    <w:rsid w:val="00DE6226"/>
    <w:rsid w:val="00DE692D"/>
    <w:rsid w:val="00DE6A39"/>
    <w:rsid w:val="00DE6F75"/>
    <w:rsid w:val="00DE6FF1"/>
    <w:rsid w:val="00DE70AB"/>
    <w:rsid w:val="00DE7318"/>
    <w:rsid w:val="00DE7B54"/>
    <w:rsid w:val="00DF010E"/>
    <w:rsid w:val="00DF07E1"/>
    <w:rsid w:val="00DF0841"/>
    <w:rsid w:val="00DF09AA"/>
    <w:rsid w:val="00DF10DF"/>
    <w:rsid w:val="00DF1D24"/>
    <w:rsid w:val="00DF23FC"/>
    <w:rsid w:val="00DF2EB7"/>
    <w:rsid w:val="00DF361D"/>
    <w:rsid w:val="00DF3A15"/>
    <w:rsid w:val="00DF3BD3"/>
    <w:rsid w:val="00DF459F"/>
    <w:rsid w:val="00DF460B"/>
    <w:rsid w:val="00DF4639"/>
    <w:rsid w:val="00DF4C5E"/>
    <w:rsid w:val="00DF51DF"/>
    <w:rsid w:val="00DF5761"/>
    <w:rsid w:val="00DF613E"/>
    <w:rsid w:val="00DF6649"/>
    <w:rsid w:val="00DF67BC"/>
    <w:rsid w:val="00DF6952"/>
    <w:rsid w:val="00DF6A32"/>
    <w:rsid w:val="00DF6A69"/>
    <w:rsid w:val="00DF6E9E"/>
    <w:rsid w:val="00DF7BAE"/>
    <w:rsid w:val="00DF7CFB"/>
    <w:rsid w:val="00E001D7"/>
    <w:rsid w:val="00E002D3"/>
    <w:rsid w:val="00E010FB"/>
    <w:rsid w:val="00E012DE"/>
    <w:rsid w:val="00E01798"/>
    <w:rsid w:val="00E019B9"/>
    <w:rsid w:val="00E01A46"/>
    <w:rsid w:val="00E01EF7"/>
    <w:rsid w:val="00E02A52"/>
    <w:rsid w:val="00E0308D"/>
    <w:rsid w:val="00E030D6"/>
    <w:rsid w:val="00E031B0"/>
    <w:rsid w:val="00E038A0"/>
    <w:rsid w:val="00E03A49"/>
    <w:rsid w:val="00E03F28"/>
    <w:rsid w:val="00E03FB3"/>
    <w:rsid w:val="00E0409F"/>
    <w:rsid w:val="00E043FD"/>
    <w:rsid w:val="00E0445B"/>
    <w:rsid w:val="00E04AF6"/>
    <w:rsid w:val="00E0500F"/>
    <w:rsid w:val="00E05FA3"/>
    <w:rsid w:val="00E061AF"/>
    <w:rsid w:val="00E0652A"/>
    <w:rsid w:val="00E072FF"/>
    <w:rsid w:val="00E0796B"/>
    <w:rsid w:val="00E07ED6"/>
    <w:rsid w:val="00E10900"/>
    <w:rsid w:val="00E1111E"/>
    <w:rsid w:val="00E11222"/>
    <w:rsid w:val="00E11462"/>
    <w:rsid w:val="00E114FF"/>
    <w:rsid w:val="00E11918"/>
    <w:rsid w:val="00E119B9"/>
    <w:rsid w:val="00E11B63"/>
    <w:rsid w:val="00E12185"/>
    <w:rsid w:val="00E12F0F"/>
    <w:rsid w:val="00E1315B"/>
    <w:rsid w:val="00E132AD"/>
    <w:rsid w:val="00E13440"/>
    <w:rsid w:val="00E13546"/>
    <w:rsid w:val="00E137D1"/>
    <w:rsid w:val="00E13D68"/>
    <w:rsid w:val="00E1436E"/>
    <w:rsid w:val="00E1446B"/>
    <w:rsid w:val="00E14517"/>
    <w:rsid w:val="00E1482E"/>
    <w:rsid w:val="00E14A58"/>
    <w:rsid w:val="00E14B2E"/>
    <w:rsid w:val="00E14FFA"/>
    <w:rsid w:val="00E15605"/>
    <w:rsid w:val="00E159C8"/>
    <w:rsid w:val="00E1606C"/>
    <w:rsid w:val="00E160FB"/>
    <w:rsid w:val="00E160FD"/>
    <w:rsid w:val="00E166DF"/>
    <w:rsid w:val="00E169FB"/>
    <w:rsid w:val="00E16D3A"/>
    <w:rsid w:val="00E16DD9"/>
    <w:rsid w:val="00E17939"/>
    <w:rsid w:val="00E17D7D"/>
    <w:rsid w:val="00E202A1"/>
    <w:rsid w:val="00E206F3"/>
    <w:rsid w:val="00E20CC9"/>
    <w:rsid w:val="00E20D25"/>
    <w:rsid w:val="00E20DF8"/>
    <w:rsid w:val="00E213C6"/>
    <w:rsid w:val="00E21881"/>
    <w:rsid w:val="00E21F95"/>
    <w:rsid w:val="00E22684"/>
    <w:rsid w:val="00E2274D"/>
    <w:rsid w:val="00E22984"/>
    <w:rsid w:val="00E234AB"/>
    <w:rsid w:val="00E23ABD"/>
    <w:rsid w:val="00E23FEE"/>
    <w:rsid w:val="00E24459"/>
    <w:rsid w:val="00E245CC"/>
    <w:rsid w:val="00E248A5"/>
    <w:rsid w:val="00E24AD3"/>
    <w:rsid w:val="00E24D25"/>
    <w:rsid w:val="00E24FA5"/>
    <w:rsid w:val="00E25213"/>
    <w:rsid w:val="00E25783"/>
    <w:rsid w:val="00E25B26"/>
    <w:rsid w:val="00E25EA2"/>
    <w:rsid w:val="00E26096"/>
    <w:rsid w:val="00E26F44"/>
    <w:rsid w:val="00E271F1"/>
    <w:rsid w:val="00E272C6"/>
    <w:rsid w:val="00E2731C"/>
    <w:rsid w:val="00E2745F"/>
    <w:rsid w:val="00E274F3"/>
    <w:rsid w:val="00E27515"/>
    <w:rsid w:val="00E27DF3"/>
    <w:rsid w:val="00E27E6B"/>
    <w:rsid w:val="00E30000"/>
    <w:rsid w:val="00E30372"/>
    <w:rsid w:val="00E307F3"/>
    <w:rsid w:val="00E307FB"/>
    <w:rsid w:val="00E32310"/>
    <w:rsid w:val="00E32404"/>
    <w:rsid w:val="00E331EC"/>
    <w:rsid w:val="00E3331E"/>
    <w:rsid w:val="00E3378A"/>
    <w:rsid w:val="00E3421C"/>
    <w:rsid w:val="00E342EC"/>
    <w:rsid w:val="00E34735"/>
    <w:rsid w:val="00E34C22"/>
    <w:rsid w:val="00E34D04"/>
    <w:rsid w:val="00E354B4"/>
    <w:rsid w:val="00E35ACA"/>
    <w:rsid w:val="00E35AD6"/>
    <w:rsid w:val="00E35BD0"/>
    <w:rsid w:val="00E35EE3"/>
    <w:rsid w:val="00E36123"/>
    <w:rsid w:val="00E3629C"/>
    <w:rsid w:val="00E369BD"/>
    <w:rsid w:val="00E36A0E"/>
    <w:rsid w:val="00E36A14"/>
    <w:rsid w:val="00E36F6B"/>
    <w:rsid w:val="00E37621"/>
    <w:rsid w:val="00E37D81"/>
    <w:rsid w:val="00E37EB1"/>
    <w:rsid w:val="00E37FAE"/>
    <w:rsid w:val="00E407B8"/>
    <w:rsid w:val="00E40C7E"/>
    <w:rsid w:val="00E40E07"/>
    <w:rsid w:val="00E40F8C"/>
    <w:rsid w:val="00E41A14"/>
    <w:rsid w:val="00E41A30"/>
    <w:rsid w:val="00E41BEE"/>
    <w:rsid w:val="00E42AF3"/>
    <w:rsid w:val="00E43909"/>
    <w:rsid w:val="00E439D5"/>
    <w:rsid w:val="00E44054"/>
    <w:rsid w:val="00E447B4"/>
    <w:rsid w:val="00E448D1"/>
    <w:rsid w:val="00E44A9D"/>
    <w:rsid w:val="00E451D5"/>
    <w:rsid w:val="00E451DA"/>
    <w:rsid w:val="00E45A5C"/>
    <w:rsid w:val="00E463D3"/>
    <w:rsid w:val="00E46775"/>
    <w:rsid w:val="00E46B7B"/>
    <w:rsid w:val="00E473AF"/>
    <w:rsid w:val="00E477F7"/>
    <w:rsid w:val="00E47BB7"/>
    <w:rsid w:val="00E47E95"/>
    <w:rsid w:val="00E50AA5"/>
    <w:rsid w:val="00E50D48"/>
    <w:rsid w:val="00E51E40"/>
    <w:rsid w:val="00E52C97"/>
    <w:rsid w:val="00E52E30"/>
    <w:rsid w:val="00E5351E"/>
    <w:rsid w:val="00E539B9"/>
    <w:rsid w:val="00E539C2"/>
    <w:rsid w:val="00E53AB1"/>
    <w:rsid w:val="00E53B0D"/>
    <w:rsid w:val="00E53C5C"/>
    <w:rsid w:val="00E540F2"/>
    <w:rsid w:val="00E54692"/>
    <w:rsid w:val="00E54749"/>
    <w:rsid w:val="00E55433"/>
    <w:rsid w:val="00E5647B"/>
    <w:rsid w:val="00E56BB6"/>
    <w:rsid w:val="00E57772"/>
    <w:rsid w:val="00E57782"/>
    <w:rsid w:val="00E60259"/>
    <w:rsid w:val="00E605F3"/>
    <w:rsid w:val="00E607AB"/>
    <w:rsid w:val="00E60B77"/>
    <w:rsid w:val="00E6115F"/>
    <w:rsid w:val="00E61428"/>
    <w:rsid w:val="00E617EB"/>
    <w:rsid w:val="00E61861"/>
    <w:rsid w:val="00E61EA7"/>
    <w:rsid w:val="00E62042"/>
    <w:rsid w:val="00E632E8"/>
    <w:rsid w:val="00E6333C"/>
    <w:rsid w:val="00E634AC"/>
    <w:rsid w:val="00E64D3A"/>
    <w:rsid w:val="00E650C7"/>
    <w:rsid w:val="00E66279"/>
    <w:rsid w:val="00E669A8"/>
    <w:rsid w:val="00E66D22"/>
    <w:rsid w:val="00E671B8"/>
    <w:rsid w:val="00E67354"/>
    <w:rsid w:val="00E676EE"/>
    <w:rsid w:val="00E6772A"/>
    <w:rsid w:val="00E6779F"/>
    <w:rsid w:val="00E708BE"/>
    <w:rsid w:val="00E70BDB"/>
    <w:rsid w:val="00E70BF7"/>
    <w:rsid w:val="00E711A1"/>
    <w:rsid w:val="00E71760"/>
    <w:rsid w:val="00E7219E"/>
    <w:rsid w:val="00E72D6A"/>
    <w:rsid w:val="00E730E4"/>
    <w:rsid w:val="00E731B6"/>
    <w:rsid w:val="00E73D21"/>
    <w:rsid w:val="00E742A6"/>
    <w:rsid w:val="00E745A5"/>
    <w:rsid w:val="00E74820"/>
    <w:rsid w:val="00E74ADF"/>
    <w:rsid w:val="00E74BD3"/>
    <w:rsid w:val="00E75151"/>
    <w:rsid w:val="00E7537F"/>
    <w:rsid w:val="00E7616E"/>
    <w:rsid w:val="00E7619F"/>
    <w:rsid w:val="00E76E43"/>
    <w:rsid w:val="00E77647"/>
    <w:rsid w:val="00E77E47"/>
    <w:rsid w:val="00E80581"/>
    <w:rsid w:val="00E80E4B"/>
    <w:rsid w:val="00E80F78"/>
    <w:rsid w:val="00E81C93"/>
    <w:rsid w:val="00E81D84"/>
    <w:rsid w:val="00E81F6C"/>
    <w:rsid w:val="00E82254"/>
    <w:rsid w:val="00E824C9"/>
    <w:rsid w:val="00E82633"/>
    <w:rsid w:val="00E826A6"/>
    <w:rsid w:val="00E82C9F"/>
    <w:rsid w:val="00E82DF1"/>
    <w:rsid w:val="00E82F73"/>
    <w:rsid w:val="00E8303F"/>
    <w:rsid w:val="00E830D6"/>
    <w:rsid w:val="00E83475"/>
    <w:rsid w:val="00E83835"/>
    <w:rsid w:val="00E83DCD"/>
    <w:rsid w:val="00E84038"/>
    <w:rsid w:val="00E8436D"/>
    <w:rsid w:val="00E8439F"/>
    <w:rsid w:val="00E84901"/>
    <w:rsid w:val="00E84ACA"/>
    <w:rsid w:val="00E84E29"/>
    <w:rsid w:val="00E84EB0"/>
    <w:rsid w:val="00E85229"/>
    <w:rsid w:val="00E85336"/>
    <w:rsid w:val="00E85AC4"/>
    <w:rsid w:val="00E85C7B"/>
    <w:rsid w:val="00E866AB"/>
    <w:rsid w:val="00E86794"/>
    <w:rsid w:val="00E87446"/>
    <w:rsid w:val="00E87866"/>
    <w:rsid w:val="00E878EC"/>
    <w:rsid w:val="00E87B91"/>
    <w:rsid w:val="00E87CEF"/>
    <w:rsid w:val="00E9024A"/>
    <w:rsid w:val="00E902B3"/>
    <w:rsid w:val="00E90487"/>
    <w:rsid w:val="00E90614"/>
    <w:rsid w:val="00E90873"/>
    <w:rsid w:val="00E90B21"/>
    <w:rsid w:val="00E9132B"/>
    <w:rsid w:val="00E91338"/>
    <w:rsid w:val="00E91586"/>
    <w:rsid w:val="00E91710"/>
    <w:rsid w:val="00E92234"/>
    <w:rsid w:val="00E927F8"/>
    <w:rsid w:val="00E929C9"/>
    <w:rsid w:val="00E92ACA"/>
    <w:rsid w:val="00E92C33"/>
    <w:rsid w:val="00E92CB6"/>
    <w:rsid w:val="00E93552"/>
    <w:rsid w:val="00E93CF2"/>
    <w:rsid w:val="00E93CFD"/>
    <w:rsid w:val="00E945B6"/>
    <w:rsid w:val="00E947EE"/>
    <w:rsid w:val="00E94814"/>
    <w:rsid w:val="00E94B3E"/>
    <w:rsid w:val="00E94B82"/>
    <w:rsid w:val="00E94D84"/>
    <w:rsid w:val="00E94F18"/>
    <w:rsid w:val="00E956B1"/>
    <w:rsid w:val="00E95867"/>
    <w:rsid w:val="00E958BC"/>
    <w:rsid w:val="00E95F4B"/>
    <w:rsid w:val="00E95FA9"/>
    <w:rsid w:val="00E960D3"/>
    <w:rsid w:val="00E96551"/>
    <w:rsid w:val="00E967A5"/>
    <w:rsid w:val="00E96988"/>
    <w:rsid w:val="00E96B85"/>
    <w:rsid w:val="00E96F1C"/>
    <w:rsid w:val="00E9753C"/>
    <w:rsid w:val="00E9759B"/>
    <w:rsid w:val="00E979B5"/>
    <w:rsid w:val="00E979C0"/>
    <w:rsid w:val="00EA0000"/>
    <w:rsid w:val="00EA05B8"/>
    <w:rsid w:val="00EA1064"/>
    <w:rsid w:val="00EA1178"/>
    <w:rsid w:val="00EA140C"/>
    <w:rsid w:val="00EA152F"/>
    <w:rsid w:val="00EA1CFC"/>
    <w:rsid w:val="00EA1EE7"/>
    <w:rsid w:val="00EA25D1"/>
    <w:rsid w:val="00EA2A08"/>
    <w:rsid w:val="00EA2A23"/>
    <w:rsid w:val="00EA3624"/>
    <w:rsid w:val="00EA384A"/>
    <w:rsid w:val="00EA38FB"/>
    <w:rsid w:val="00EA3E8A"/>
    <w:rsid w:val="00EA44F6"/>
    <w:rsid w:val="00EA44F7"/>
    <w:rsid w:val="00EA4CC8"/>
    <w:rsid w:val="00EA507E"/>
    <w:rsid w:val="00EA5622"/>
    <w:rsid w:val="00EA564F"/>
    <w:rsid w:val="00EA61C3"/>
    <w:rsid w:val="00EA6669"/>
    <w:rsid w:val="00EA6876"/>
    <w:rsid w:val="00EA6DC6"/>
    <w:rsid w:val="00EA70BA"/>
    <w:rsid w:val="00EA743A"/>
    <w:rsid w:val="00EA7AAF"/>
    <w:rsid w:val="00EB02E7"/>
    <w:rsid w:val="00EB0406"/>
    <w:rsid w:val="00EB04F0"/>
    <w:rsid w:val="00EB065E"/>
    <w:rsid w:val="00EB0F5E"/>
    <w:rsid w:val="00EB112F"/>
    <w:rsid w:val="00EB11CD"/>
    <w:rsid w:val="00EB13D5"/>
    <w:rsid w:val="00EB14FE"/>
    <w:rsid w:val="00EB155A"/>
    <w:rsid w:val="00EB1806"/>
    <w:rsid w:val="00EB1AD6"/>
    <w:rsid w:val="00EB1BB5"/>
    <w:rsid w:val="00EB1C99"/>
    <w:rsid w:val="00EB1F94"/>
    <w:rsid w:val="00EB1FEB"/>
    <w:rsid w:val="00EB201A"/>
    <w:rsid w:val="00EB230E"/>
    <w:rsid w:val="00EB27AA"/>
    <w:rsid w:val="00EB2910"/>
    <w:rsid w:val="00EB29FD"/>
    <w:rsid w:val="00EB34F5"/>
    <w:rsid w:val="00EB36EA"/>
    <w:rsid w:val="00EB3790"/>
    <w:rsid w:val="00EB422E"/>
    <w:rsid w:val="00EB46F0"/>
    <w:rsid w:val="00EB4BB9"/>
    <w:rsid w:val="00EB50B7"/>
    <w:rsid w:val="00EB5159"/>
    <w:rsid w:val="00EB5E82"/>
    <w:rsid w:val="00EB5F73"/>
    <w:rsid w:val="00EB6169"/>
    <w:rsid w:val="00EB63B2"/>
    <w:rsid w:val="00EB64A3"/>
    <w:rsid w:val="00EB6775"/>
    <w:rsid w:val="00EB7584"/>
    <w:rsid w:val="00EB7594"/>
    <w:rsid w:val="00EB7737"/>
    <w:rsid w:val="00EC19AD"/>
    <w:rsid w:val="00EC1ADF"/>
    <w:rsid w:val="00EC1C88"/>
    <w:rsid w:val="00EC1E51"/>
    <w:rsid w:val="00EC2615"/>
    <w:rsid w:val="00EC2B13"/>
    <w:rsid w:val="00EC2D20"/>
    <w:rsid w:val="00EC3477"/>
    <w:rsid w:val="00EC3A77"/>
    <w:rsid w:val="00EC41F8"/>
    <w:rsid w:val="00EC4BDD"/>
    <w:rsid w:val="00EC50D2"/>
    <w:rsid w:val="00EC5250"/>
    <w:rsid w:val="00EC552C"/>
    <w:rsid w:val="00EC5BEA"/>
    <w:rsid w:val="00EC5F4B"/>
    <w:rsid w:val="00EC5FC1"/>
    <w:rsid w:val="00EC6239"/>
    <w:rsid w:val="00EC6642"/>
    <w:rsid w:val="00EC6E16"/>
    <w:rsid w:val="00EC6E36"/>
    <w:rsid w:val="00EC7939"/>
    <w:rsid w:val="00EC79FF"/>
    <w:rsid w:val="00ED0DA0"/>
    <w:rsid w:val="00ED12F4"/>
    <w:rsid w:val="00ED170F"/>
    <w:rsid w:val="00ED1763"/>
    <w:rsid w:val="00ED1954"/>
    <w:rsid w:val="00ED196A"/>
    <w:rsid w:val="00ED29C8"/>
    <w:rsid w:val="00ED32B1"/>
    <w:rsid w:val="00ED3C7D"/>
    <w:rsid w:val="00ED3D61"/>
    <w:rsid w:val="00ED47E3"/>
    <w:rsid w:val="00ED4A7F"/>
    <w:rsid w:val="00ED4B50"/>
    <w:rsid w:val="00ED4BE4"/>
    <w:rsid w:val="00ED4EBA"/>
    <w:rsid w:val="00ED53DD"/>
    <w:rsid w:val="00ED54FC"/>
    <w:rsid w:val="00ED55D5"/>
    <w:rsid w:val="00ED5BC7"/>
    <w:rsid w:val="00ED5FFC"/>
    <w:rsid w:val="00ED6171"/>
    <w:rsid w:val="00ED66B4"/>
    <w:rsid w:val="00ED696A"/>
    <w:rsid w:val="00ED708B"/>
    <w:rsid w:val="00ED7852"/>
    <w:rsid w:val="00ED7A5F"/>
    <w:rsid w:val="00ED7CBF"/>
    <w:rsid w:val="00EE00E1"/>
    <w:rsid w:val="00EE0152"/>
    <w:rsid w:val="00EE018D"/>
    <w:rsid w:val="00EE0263"/>
    <w:rsid w:val="00EE05D2"/>
    <w:rsid w:val="00EE0949"/>
    <w:rsid w:val="00EE0BDE"/>
    <w:rsid w:val="00EE2973"/>
    <w:rsid w:val="00EE2E94"/>
    <w:rsid w:val="00EE2EE8"/>
    <w:rsid w:val="00EE3412"/>
    <w:rsid w:val="00EE38EC"/>
    <w:rsid w:val="00EE3A6E"/>
    <w:rsid w:val="00EE3DF3"/>
    <w:rsid w:val="00EE3EEE"/>
    <w:rsid w:val="00EE42E3"/>
    <w:rsid w:val="00EE43AC"/>
    <w:rsid w:val="00EE4502"/>
    <w:rsid w:val="00EE4AEF"/>
    <w:rsid w:val="00EE54C7"/>
    <w:rsid w:val="00EE582F"/>
    <w:rsid w:val="00EE5ADC"/>
    <w:rsid w:val="00EE5E79"/>
    <w:rsid w:val="00EE666C"/>
    <w:rsid w:val="00EE6818"/>
    <w:rsid w:val="00EE6940"/>
    <w:rsid w:val="00EE6B26"/>
    <w:rsid w:val="00EE77A5"/>
    <w:rsid w:val="00EE7AD4"/>
    <w:rsid w:val="00EE7D07"/>
    <w:rsid w:val="00EF0445"/>
    <w:rsid w:val="00EF05E6"/>
    <w:rsid w:val="00EF11D5"/>
    <w:rsid w:val="00EF11E0"/>
    <w:rsid w:val="00EF163E"/>
    <w:rsid w:val="00EF1C3A"/>
    <w:rsid w:val="00EF1DB9"/>
    <w:rsid w:val="00EF1EF5"/>
    <w:rsid w:val="00EF2889"/>
    <w:rsid w:val="00EF2B2B"/>
    <w:rsid w:val="00EF49BD"/>
    <w:rsid w:val="00EF4A58"/>
    <w:rsid w:val="00EF4BCE"/>
    <w:rsid w:val="00EF4C22"/>
    <w:rsid w:val="00EF4FD7"/>
    <w:rsid w:val="00EF530B"/>
    <w:rsid w:val="00EF5DEE"/>
    <w:rsid w:val="00EF7172"/>
    <w:rsid w:val="00EF71EB"/>
    <w:rsid w:val="00EF7622"/>
    <w:rsid w:val="00EF7B34"/>
    <w:rsid w:val="00EF7BB3"/>
    <w:rsid w:val="00EF7D9F"/>
    <w:rsid w:val="00F00378"/>
    <w:rsid w:val="00F005A2"/>
    <w:rsid w:val="00F0075D"/>
    <w:rsid w:val="00F00C47"/>
    <w:rsid w:val="00F00E18"/>
    <w:rsid w:val="00F00F9C"/>
    <w:rsid w:val="00F015B9"/>
    <w:rsid w:val="00F024FD"/>
    <w:rsid w:val="00F02680"/>
    <w:rsid w:val="00F026BC"/>
    <w:rsid w:val="00F026D8"/>
    <w:rsid w:val="00F02EF9"/>
    <w:rsid w:val="00F031B7"/>
    <w:rsid w:val="00F0385A"/>
    <w:rsid w:val="00F03BA5"/>
    <w:rsid w:val="00F03EF0"/>
    <w:rsid w:val="00F040BF"/>
    <w:rsid w:val="00F04566"/>
    <w:rsid w:val="00F04B84"/>
    <w:rsid w:val="00F04CDB"/>
    <w:rsid w:val="00F04D7F"/>
    <w:rsid w:val="00F04E46"/>
    <w:rsid w:val="00F05352"/>
    <w:rsid w:val="00F05D62"/>
    <w:rsid w:val="00F05E58"/>
    <w:rsid w:val="00F06052"/>
    <w:rsid w:val="00F06579"/>
    <w:rsid w:val="00F065EE"/>
    <w:rsid w:val="00F068A8"/>
    <w:rsid w:val="00F06992"/>
    <w:rsid w:val="00F06EF6"/>
    <w:rsid w:val="00F0722C"/>
    <w:rsid w:val="00F07FF3"/>
    <w:rsid w:val="00F103BE"/>
    <w:rsid w:val="00F105DD"/>
    <w:rsid w:val="00F1094B"/>
    <w:rsid w:val="00F116E4"/>
    <w:rsid w:val="00F11934"/>
    <w:rsid w:val="00F11D87"/>
    <w:rsid w:val="00F12E03"/>
    <w:rsid w:val="00F12EC6"/>
    <w:rsid w:val="00F12F99"/>
    <w:rsid w:val="00F130F1"/>
    <w:rsid w:val="00F1361E"/>
    <w:rsid w:val="00F13FC8"/>
    <w:rsid w:val="00F14057"/>
    <w:rsid w:val="00F1500D"/>
    <w:rsid w:val="00F1515A"/>
    <w:rsid w:val="00F15233"/>
    <w:rsid w:val="00F15308"/>
    <w:rsid w:val="00F15889"/>
    <w:rsid w:val="00F15DE2"/>
    <w:rsid w:val="00F15EE2"/>
    <w:rsid w:val="00F1604A"/>
    <w:rsid w:val="00F16205"/>
    <w:rsid w:val="00F163B5"/>
    <w:rsid w:val="00F16D48"/>
    <w:rsid w:val="00F17244"/>
    <w:rsid w:val="00F174B1"/>
    <w:rsid w:val="00F177B7"/>
    <w:rsid w:val="00F17EB6"/>
    <w:rsid w:val="00F17FDE"/>
    <w:rsid w:val="00F204E7"/>
    <w:rsid w:val="00F204F3"/>
    <w:rsid w:val="00F209DB"/>
    <w:rsid w:val="00F20D4B"/>
    <w:rsid w:val="00F20E5B"/>
    <w:rsid w:val="00F21275"/>
    <w:rsid w:val="00F21426"/>
    <w:rsid w:val="00F216A3"/>
    <w:rsid w:val="00F21A38"/>
    <w:rsid w:val="00F21B4A"/>
    <w:rsid w:val="00F21E83"/>
    <w:rsid w:val="00F23025"/>
    <w:rsid w:val="00F2344C"/>
    <w:rsid w:val="00F23474"/>
    <w:rsid w:val="00F23715"/>
    <w:rsid w:val="00F23B4C"/>
    <w:rsid w:val="00F23EB2"/>
    <w:rsid w:val="00F23FEC"/>
    <w:rsid w:val="00F244EC"/>
    <w:rsid w:val="00F2537F"/>
    <w:rsid w:val="00F253EA"/>
    <w:rsid w:val="00F25AAC"/>
    <w:rsid w:val="00F25DCD"/>
    <w:rsid w:val="00F25FCB"/>
    <w:rsid w:val="00F26581"/>
    <w:rsid w:val="00F27031"/>
    <w:rsid w:val="00F27212"/>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1EB"/>
    <w:rsid w:val="00F3364B"/>
    <w:rsid w:val="00F33769"/>
    <w:rsid w:val="00F33E49"/>
    <w:rsid w:val="00F33E52"/>
    <w:rsid w:val="00F3408A"/>
    <w:rsid w:val="00F3414D"/>
    <w:rsid w:val="00F3448D"/>
    <w:rsid w:val="00F34B5E"/>
    <w:rsid w:val="00F34C02"/>
    <w:rsid w:val="00F34C48"/>
    <w:rsid w:val="00F355AE"/>
    <w:rsid w:val="00F359E7"/>
    <w:rsid w:val="00F35DD9"/>
    <w:rsid w:val="00F36134"/>
    <w:rsid w:val="00F3632A"/>
    <w:rsid w:val="00F36743"/>
    <w:rsid w:val="00F3697B"/>
    <w:rsid w:val="00F36A6E"/>
    <w:rsid w:val="00F36D7A"/>
    <w:rsid w:val="00F371F9"/>
    <w:rsid w:val="00F37A13"/>
    <w:rsid w:val="00F37BBD"/>
    <w:rsid w:val="00F37D12"/>
    <w:rsid w:val="00F40695"/>
    <w:rsid w:val="00F40B04"/>
    <w:rsid w:val="00F40B15"/>
    <w:rsid w:val="00F40C32"/>
    <w:rsid w:val="00F40F67"/>
    <w:rsid w:val="00F411A9"/>
    <w:rsid w:val="00F424DD"/>
    <w:rsid w:val="00F42B67"/>
    <w:rsid w:val="00F4308B"/>
    <w:rsid w:val="00F435E2"/>
    <w:rsid w:val="00F4365D"/>
    <w:rsid w:val="00F43DE4"/>
    <w:rsid w:val="00F448A5"/>
    <w:rsid w:val="00F44C3F"/>
    <w:rsid w:val="00F451BB"/>
    <w:rsid w:val="00F45270"/>
    <w:rsid w:val="00F4533B"/>
    <w:rsid w:val="00F45422"/>
    <w:rsid w:val="00F45C5E"/>
    <w:rsid w:val="00F45E5C"/>
    <w:rsid w:val="00F46E2A"/>
    <w:rsid w:val="00F46FDA"/>
    <w:rsid w:val="00F47823"/>
    <w:rsid w:val="00F50564"/>
    <w:rsid w:val="00F50C47"/>
    <w:rsid w:val="00F50E17"/>
    <w:rsid w:val="00F50E1F"/>
    <w:rsid w:val="00F51291"/>
    <w:rsid w:val="00F51873"/>
    <w:rsid w:val="00F51BC0"/>
    <w:rsid w:val="00F52200"/>
    <w:rsid w:val="00F52A49"/>
    <w:rsid w:val="00F52C8B"/>
    <w:rsid w:val="00F52D9C"/>
    <w:rsid w:val="00F52FA0"/>
    <w:rsid w:val="00F5391B"/>
    <w:rsid w:val="00F53B77"/>
    <w:rsid w:val="00F53CDE"/>
    <w:rsid w:val="00F546F2"/>
    <w:rsid w:val="00F54967"/>
    <w:rsid w:val="00F54C44"/>
    <w:rsid w:val="00F54F5F"/>
    <w:rsid w:val="00F55124"/>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8AB"/>
    <w:rsid w:val="00F63E3E"/>
    <w:rsid w:val="00F64297"/>
    <w:rsid w:val="00F6470C"/>
    <w:rsid w:val="00F6474D"/>
    <w:rsid w:val="00F64ABE"/>
    <w:rsid w:val="00F64BB6"/>
    <w:rsid w:val="00F64E0B"/>
    <w:rsid w:val="00F658A5"/>
    <w:rsid w:val="00F661CD"/>
    <w:rsid w:val="00F66511"/>
    <w:rsid w:val="00F66820"/>
    <w:rsid w:val="00F66B9E"/>
    <w:rsid w:val="00F67C56"/>
    <w:rsid w:val="00F67C6F"/>
    <w:rsid w:val="00F70489"/>
    <w:rsid w:val="00F7072A"/>
    <w:rsid w:val="00F717F4"/>
    <w:rsid w:val="00F71EE9"/>
    <w:rsid w:val="00F723B8"/>
    <w:rsid w:val="00F72566"/>
    <w:rsid w:val="00F72B48"/>
    <w:rsid w:val="00F72D24"/>
    <w:rsid w:val="00F72DEB"/>
    <w:rsid w:val="00F72FD6"/>
    <w:rsid w:val="00F73092"/>
    <w:rsid w:val="00F732C3"/>
    <w:rsid w:val="00F7371B"/>
    <w:rsid w:val="00F73DE4"/>
    <w:rsid w:val="00F73F7A"/>
    <w:rsid w:val="00F7479A"/>
    <w:rsid w:val="00F7480B"/>
    <w:rsid w:val="00F749CB"/>
    <w:rsid w:val="00F74A7D"/>
    <w:rsid w:val="00F74FEA"/>
    <w:rsid w:val="00F7511D"/>
    <w:rsid w:val="00F75355"/>
    <w:rsid w:val="00F7557A"/>
    <w:rsid w:val="00F7559F"/>
    <w:rsid w:val="00F75630"/>
    <w:rsid w:val="00F75F83"/>
    <w:rsid w:val="00F761D2"/>
    <w:rsid w:val="00F7635C"/>
    <w:rsid w:val="00F765F0"/>
    <w:rsid w:val="00F7673B"/>
    <w:rsid w:val="00F76D0A"/>
    <w:rsid w:val="00F776F1"/>
    <w:rsid w:val="00F77B17"/>
    <w:rsid w:val="00F77EC7"/>
    <w:rsid w:val="00F81721"/>
    <w:rsid w:val="00F81CB4"/>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3D08"/>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2EAA"/>
    <w:rsid w:val="00F92F22"/>
    <w:rsid w:val="00F93FF3"/>
    <w:rsid w:val="00F94B6B"/>
    <w:rsid w:val="00F95877"/>
    <w:rsid w:val="00F9594C"/>
    <w:rsid w:val="00F95A1D"/>
    <w:rsid w:val="00F95B53"/>
    <w:rsid w:val="00F96CC0"/>
    <w:rsid w:val="00F97553"/>
    <w:rsid w:val="00FA0CE5"/>
    <w:rsid w:val="00FA15CE"/>
    <w:rsid w:val="00FA1709"/>
    <w:rsid w:val="00FA216E"/>
    <w:rsid w:val="00FA275D"/>
    <w:rsid w:val="00FA28F4"/>
    <w:rsid w:val="00FA2C3E"/>
    <w:rsid w:val="00FA2F2A"/>
    <w:rsid w:val="00FA2FA3"/>
    <w:rsid w:val="00FA3220"/>
    <w:rsid w:val="00FA3BEB"/>
    <w:rsid w:val="00FA3EB6"/>
    <w:rsid w:val="00FA43CD"/>
    <w:rsid w:val="00FA4F26"/>
    <w:rsid w:val="00FA5827"/>
    <w:rsid w:val="00FA5941"/>
    <w:rsid w:val="00FA5B78"/>
    <w:rsid w:val="00FA63D9"/>
    <w:rsid w:val="00FA6706"/>
    <w:rsid w:val="00FA6A58"/>
    <w:rsid w:val="00FA6A6C"/>
    <w:rsid w:val="00FA7999"/>
    <w:rsid w:val="00FA7A41"/>
    <w:rsid w:val="00FA7EF1"/>
    <w:rsid w:val="00FB16AB"/>
    <w:rsid w:val="00FB1FE0"/>
    <w:rsid w:val="00FB2086"/>
    <w:rsid w:val="00FB27BC"/>
    <w:rsid w:val="00FB3102"/>
    <w:rsid w:val="00FB3178"/>
    <w:rsid w:val="00FB3243"/>
    <w:rsid w:val="00FB3A1C"/>
    <w:rsid w:val="00FB3AF8"/>
    <w:rsid w:val="00FB4453"/>
    <w:rsid w:val="00FB4A6B"/>
    <w:rsid w:val="00FB4B61"/>
    <w:rsid w:val="00FB4C4A"/>
    <w:rsid w:val="00FB4CDE"/>
    <w:rsid w:val="00FB4D36"/>
    <w:rsid w:val="00FB51BC"/>
    <w:rsid w:val="00FB52BF"/>
    <w:rsid w:val="00FB570B"/>
    <w:rsid w:val="00FB5D23"/>
    <w:rsid w:val="00FB616F"/>
    <w:rsid w:val="00FB6C37"/>
    <w:rsid w:val="00FB71C1"/>
    <w:rsid w:val="00FB72C3"/>
    <w:rsid w:val="00FB7A52"/>
    <w:rsid w:val="00FB7D8A"/>
    <w:rsid w:val="00FB7EA6"/>
    <w:rsid w:val="00FB7F95"/>
    <w:rsid w:val="00FB7FD8"/>
    <w:rsid w:val="00FC0785"/>
    <w:rsid w:val="00FC07BF"/>
    <w:rsid w:val="00FC0B26"/>
    <w:rsid w:val="00FC0FCE"/>
    <w:rsid w:val="00FC10BD"/>
    <w:rsid w:val="00FC10C4"/>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10D"/>
    <w:rsid w:val="00FC5504"/>
    <w:rsid w:val="00FC5654"/>
    <w:rsid w:val="00FC5716"/>
    <w:rsid w:val="00FC58AD"/>
    <w:rsid w:val="00FC5A36"/>
    <w:rsid w:val="00FC5C3C"/>
    <w:rsid w:val="00FC6485"/>
    <w:rsid w:val="00FC6824"/>
    <w:rsid w:val="00FC6A9A"/>
    <w:rsid w:val="00FC6D1B"/>
    <w:rsid w:val="00FC6E37"/>
    <w:rsid w:val="00FC730E"/>
    <w:rsid w:val="00FC748D"/>
    <w:rsid w:val="00FC7B00"/>
    <w:rsid w:val="00FC7C16"/>
    <w:rsid w:val="00FD0ADD"/>
    <w:rsid w:val="00FD10C3"/>
    <w:rsid w:val="00FD1622"/>
    <w:rsid w:val="00FD16B7"/>
    <w:rsid w:val="00FD16F4"/>
    <w:rsid w:val="00FD1822"/>
    <w:rsid w:val="00FD1ED7"/>
    <w:rsid w:val="00FD208F"/>
    <w:rsid w:val="00FD21D5"/>
    <w:rsid w:val="00FD2D47"/>
    <w:rsid w:val="00FD3154"/>
    <w:rsid w:val="00FD31C9"/>
    <w:rsid w:val="00FD44C7"/>
    <w:rsid w:val="00FD4C10"/>
    <w:rsid w:val="00FD59E8"/>
    <w:rsid w:val="00FD5B55"/>
    <w:rsid w:val="00FD5B60"/>
    <w:rsid w:val="00FD5C0E"/>
    <w:rsid w:val="00FD5CE0"/>
    <w:rsid w:val="00FD6006"/>
    <w:rsid w:val="00FD7095"/>
    <w:rsid w:val="00FD730B"/>
    <w:rsid w:val="00FD7771"/>
    <w:rsid w:val="00FD785F"/>
    <w:rsid w:val="00FE05DA"/>
    <w:rsid w:val="00FE0AF0"/>
    <w:rsid w:val="00FE0F30"/>
    <w:rsid w:val="00FE10D6"/>
    <w:rsid w:val="00FE1458"/>
    <w:rsid w:val="00FE19EC"/>
    <w:rsid w:val="00FE1F2E"/>
    <w:rsid w:val="00FE20CA"/>
    <w:rsid w:val="00FE2DFA"/>
    <w:rsid w:val="00FE2ED8"/>
    <w:rsid w:val="00FE36E0"/>
    <w:rsid w:val="00FE3B9C"/>
    <w:rsid w:val="00FE45E3"/>
    <w:rsid w:val="00FE474A"/>
    <w:rsid w:val="00FE4B03"/>
    <w:rsid w:val="00FE4EA3"/>
    <w:rsid w:val="00FE51E5"/>
    <w:rsid w:val="00FE55B5"/>
    <w:rsid w:val="00FE5CAA"/>
    <w:rsid w:val="00FE5F55"/>
    <w:rsid w:val="00FE61BA"/>
    <w:rsid w:val="00FE6315"/>
    <w:rsid w:val="00FE63E5"/>
    <w:rsid w:val="00FE6993"/>
    <w:rsid w:val="00FE6A37"/>
    <w:rsid w:val="00FE70EA"/>
    <w:rsid w:val="00FE7863"/>
    <w:rsid w:val="00FE78FC"/>
    <w:rsid w:val="00FE7DAB"/>
    <w:rsid w:val="00FF04FF"/>
    <w:rsid w:val="00FF0973"/>
    <w:rsid w:val="00FF0F00"/>
    <w:rsid w:val="00FF1383"/>
    <w:rsid w:val="00FF16B4"/>
    <w:rsid w:val="00FF1903"/>
    <w:rsid w:val="00FF1A6E"/>
    <w:rsid w:val="00FF20EF"/>
    <w:rsid w:val="00FF23E0"/>
    <w:rsid w:val="00FF2F86"/>
    <w:rsid w:val="00FF3322"/>
    <w:rsid w:val="00FF35A3"/>
    <w:rsid w:val="00FF3700"/>
    <w:rsid w:val="00FF3C32"/>
    <w:rsid w:val="00FF4CC1"/>
    <w:rsid w:val="00FF4F52"/>
    <w:rsid w:val="00FF51DE"/>
    <w:rsid w:val="00FF5317"/>
    <w:rsid w:val="00FF593E"/>
    <w:rsid w:val="00FF5C16"/>
    <w:rsid w:val="00FF5EC3"/>
    <w:rsid w:val="00FF6A4D"/>
    <w:rsid w:val="00FF6AF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29"/>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29"/>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29"/>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29"/>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29"/>
      </w:numPr>
      <w:spacing w:after="60"/>
      <w:outlineLvl w:val="4"/>
    </w:pPr>
    <w:rPr>
      <w:b/>
      <w:i/>
      <w:sz w:val="26"/>
    </w:rPr>
  </w:style>
  <w:style w:type="paragraph" w:styleId="Titre6">
    <w:name w:val="heading 6"/>
    <w:basedOn w:val="Normal"/>
    <w:next w:val="Normal"/>
    <w:link w:val="Titre6Car"/>
    <w:qFormat/>
    <w:rsid w:val="00A2193A"/>
    <w:pPr>
      <w:numPr>
        <w:ilvl w:val="5"/>
        <w:numId w:val="29"/>
      </w:numPr>
      <w:spacing w:after="60"/>
      <w:outlineLvl w:val="5"/>
    </w:pPr>
    <w:rPr>
      <w:b/>
    </w:rPr>
  </w:style>
  <w:style w:type="paragraph" w:styleId="Titre7">
    <w:name w:val="heading 7"/>
    <w:basedOn w:val="Normal"/>
    <w:next w:val="Normal"/>
    <w:link w:val="Titre7Car"/>
    <w:qFormat/>
    <w:rsid w:val="00A2193A"/>
    <w:pPr>
      <w:numPr>
        <w:ilvl w:val="6"/>
        <w:numId w:val="29"/>
      </w:numPr>
      <w:spacing w:after="60"/>
      <w:outlineLvl w:val="6"/>
    </w:pPr>
  </w:style>
  <w:style w:type="paragraph" w:styleId="Titre8">
    <w:name w:val="heading 8"/>
    <w:basedOn w:val="Normal"/>
    <w:next w:val="Normal"/>
    <w:link w:val="Titre8Car"/>
    <w:qFormat/>
    <w:rsid w:val="00A2193A"/>
    <w:pPr>
      <w:numPr>
        <w:ilvl w:val="7"/>
        <w:numId w:val="29"/>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29"/>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8"/>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 w:type="character" w:styleId="Lienhypertextesuivivisit">
    <w:name w:val="FollowedHyperlink"/>
    <w:basedOn w:val="Policepardfaut"/>
    <w:uiPriority w:val="99"/>
    <w:semiHidden/>
    <w:unhideWhenUsed/>
    <w:rsid w:val="00550648"/>
    <w:rPr>
      <w:color w:val="954F72" w:themeColor="followedHyperlink"/>
      <w:u w:val="single"/>
    </w:rPr>
  </w:style>
  <w:style w:type="paragraph" w:styleId="Tabledesillustrations">
    <w:name w:val="table of figures"/>
    <w:basedOn w:val="Normal"/>
    <w:next w:val="Normal"/>
    <w:uiPriority w:val="99"/>
    <w:unhideWhenUsed/>
    <w:rsid w:val="00607DA4"/>
    <w:pPr>
      <w:spacing w:before="120" w:after="120"/>
    </w:pPr>
  </w:style>
  <w:style w:type="character" w:customStyle="1" w:styleId="tlid-translation">
    <w:name w:val="tlid-translation"/>
    <w:basedOn w:val="Policepardfaut"/>
    <w:rsid w:val="00AD2C30"/>
  </w:style>
  <w:style w:type="table" w:styleId="TableauGrille1Clair">
    <w:name w:val="Grid Table 1 Light"/>
    <w:basedOn w:val="TableauNormal"/>
    <w:uiPriority w:val="46"/>
    <w:rsid w:val="0099235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384571019">
      <w:bodyDiv w:val="1"/>
      <w:marLeft w:val="0"/>
      <w:marRight w:val="0"/>
      <w:marTop w:val="0"/>
      <w:marBottom w:val="0"/>
      <w:divBdr>
        <w:top w:val="none" w:sz="0" w:space="0" w:color="auto"/>
        <w:left w:val="none" w:sz="0" w:space="0" w:color="auto"/>
        <w:bottom w:val="none" w:sz="0" w:space="0" w:color="auto"/>
        <w:right w:val="none" w:sz="0" w:space="0" w:color="auto"/>
      </w:divBdr>
    </w:div>
    <w:div w:id="416444560">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524246048">
      <w:bodyDiv w:val="1"/>
      <w:marLeft w:val="0"/>
      <w:marRight w:val="0"/>
      <w:marTop w:val="0"/>
      <w:marBottom w:val="0"/>
      <w:divBdr>
        <w:top w:val="none" w:sz="0" w:space="0" w:color="auto"/>
        <w:left w:val="none" w:sz="0" w:space="0" w:color="auto"/>
        <w:bottom w:val="none" w:sz="0" w:space="0" w:color="auto"/>
        <w:right w:val="none" w:sz="0" w:space="0" w:color="auto"/>
      </w:divBdr>
    </w:div>
    <w:div w:id="605189859">
      <w:bodyDiv w:val="1"/>
      <w:marLeft w:val="0"/>
      <w:marRight w:val="0"/>
      <w:marTop w:val="0"/>
      <w:marBottom w:val="0"/>
      <w:divBdr>
        <w:top w:val="none" w:sz="0" w:space="0" w:color="auto"/>
        <w:left w:val="none" w:sz="0" w:space="0" w:color="auto"/>
        <w:bottom w:val="none" w:sz="0" w:space="0" w:color="auto"/>
        <w:right w:val="none" w:sz="0" w:space="0" w:color="auto"/>
      </w:divBdr>
    </w:div>
    <w:div w:id="1041903411">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210262790">
      <w:bodyDiv w:val="1"/>
      <w:marLeft w:val="0"/>
      <w:marRight w:val="0"/>
      <w:marTop w:val="0"/>
      <w:marBottom w:val="0"/>
      <w:divBdr>
        <w:top w:val="none" w:sz="0" w:space="0" w:color="auto"/>
        <w:left w:val="none" w:sz="0" w:space="0" w:color="auto"/>
        <w:bottom w:val="none" w:sz="0" w:space="0" w:color="auto"/>
        <w:right w:val="none" w:sz="0" w:space="0" w:color="auto"/>
      </w:divBdr>
    </w:div>
    <w:div w:id="1278946650">
      <w:bodyDiv w:val="1"/>
      <w:marLeft w:val="0"/>
      <w:marRight w:val="0"/>
      <w:marTop w:val="0"/>
      <w:marBottom w:val="0"/>
      <w:divBdr>
        <w:top w:val="none" w:sz="0" w:space="0" w:color="auto"/>
        <w:left w:val="none" w:sz="0" w:space="0" w:color="auto"/>
        <w:bottom w:val="none" w:sz="0" w:space="0" w:color="auto"/>
        <w:right w:val="none" w:sz="0" w:space="0" w:color="auto"/>
      </w:divBdr>
    </w:div>
    <w:div w:id="1280835599">
      <w:bodyDiv w:val="1"/>
      <w:marLeft w:val="0"/>
      <w:marRight w:val="0"/>
      <w:marTop w:val="0"/>
      <w:marBottom w:val="0"/>
      <w:divBdr>
        <w:top w:val="none" w:sz="0" w:space="0" w:color="auto"/>
        <w:left w:val="none" w:sz="0" w:space="0" w:color="auto"/>
        <w:bottom w:val="none" w:sz="0" w:space="0" w:color="auto"/>
        <w:right w:val="none" w:sz="0" w:space="0" w:color="auto"/>
      </w:divBdr>
    </w:div>
    <w:div w:id="1515535164">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862209208">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microsoft.com/office/2007/relationships/hdphoto" Target="media/hdphoto1.wdp"/><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hyperlink" Target="https://www.code-aster.or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footer" Target="footer1.xm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hyperlink" Target="https://doi.org/10.1016/0043-1648(74)90193-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A3D85F-B18F-4809-AE14-E26048FCC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Pages>
  <Words>51318</Words>
  <Characters>282249</Characters>
  <Application>Microsoft Office Word</Application>
  <DocSecurity>0</DocSecurity>
  <Lines>2352</Lines>
  <Paragraphs>665</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332902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PERONY Raphael</cp:lastModifiedBy>
  <cp:revision>4</cp:revision>
  <cp:lastPrinted>2019-03-06T17:01:00Z</cp:lastPrinted>
  <dcterms:created xsi:type="dcterms:W3CDTF">2019-03-12T15:58:00Z</dcterms:created>
  <dcterms:modified xsi:type="dcterms:W3CDTF">2019-03-12T16:39:00Z</dcterms:modified>
</cp:coreProperties>
</file>