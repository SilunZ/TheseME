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A64375">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A64375">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A64375">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A64375">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A64375">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A64375">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A64375">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A64375">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A64375">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A64375">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A64375">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A64375">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A64375">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A64375">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A64375">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A64375">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A64375">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A64375">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A64375">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A64375">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A64375"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A64375"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A64375"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A64375"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A64375"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A64375"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A64375"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A64375"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A64375"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A64375"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A64375"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A64375"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A64375"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A64375"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A64375"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A64375"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A64375"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A64375"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A64375"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A64375"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A64375"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A64375"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A64375"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A64375"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A64375"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A64375"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A64375"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A64375"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A64375"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A64375"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A64375"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A64375"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A64375"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A64375"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A64375"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A64375"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A64375"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A64375"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A64375"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A64375"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A64375"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A64375"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A64375"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A64375"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A64375"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A64375"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A64375"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A64375"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A64375"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A64375"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A64375"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A64375"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A64375"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A64375"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A64375"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A64375"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A64375"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A64375"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A64375"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A64375"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A64375"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A64375"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A64375"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A64375"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A64375"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A64375"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A64375"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A64375"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A64375"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A64375"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A64375"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A64375"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A64375"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ins>
      <w:r w:rsidR="00D01E64" w:rsidRPr="002A534D">
        <w:rPr>
          <w:b/>
        </w:rPr>
      </w:r>
      <w:ins w:id="25" w:author="HASSINI Mohamed-amine" w:date="2019-03-11T10:41:00Z">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6" w:author="HASSINI Mohamed-amine" w:date="2019-03-11T10:50:00Z">
        <w:r w:rsidR="00B45C37">
          <w:rPr>
            <w:b/>
          </w:rPr>
          <w:t xml:space="preserve">. </w:t>
        </w:r>
      </w:ins>
      <w:r w:rsidR="005C4F4F">
        <w:t xml:space="preserve"> </w:t>
      </w:r>
      <w:del w:id="27" w:author="HASSINI Mohamed-amine" w:date="2019-03-11T10:50:00Z">
        <w:r w:rsidR="005C4F4F" w:rsidDel="00B45C37">
          <w:delText xml:space="preserve">et supportés par </w:delText>
        </w:r>
      </w:del>
      <w:del w:id="28" w:author="HASSINI Mohamed-amine" w:date="2019-03-11T10:40:00Z">
        <w:r w:rsidR="005C4F4F" w:rsidDel="00D01E64">
          <w:delText>l</w:delText>
        </w:r>
      </w:del>
      <w:del w:id="29" w:author="HASSINI Mohamed-amine" w:date="2019-03-11T10:50:00Z">
        <w:r w:rsidR="000B460E" w:rsidDel="00B45C37">
          <w:delText xml:space="preserve">es paliers hydrodynamiques. </w:delText>
        </w:r>
      </w:del>
      <w:ins w:id="30" w:author="HASSINI Mohamed-amine" w:date="2019-03-11T10:45:00Z">
        <w:r w:rsidR="00D01E64">
          <w:t xml:space="preserve">Elles sont souvent </w:t>
        </w:r>
      </w:ins>
      <w:ins w:id="31" w:author="HASSINI Mohamed-amine" w:date="2019-03-11T10:46:00Z">
        <w:r w:rsidR="00D01E64">
          <w:t xml:space="preserve">constituées d’un corps haute pression (HP) et de plusieurs corps basse pression (BP) tournant à 1500 tr/min (soit 25 Hz) ou 3000 tr/min (soit 60 Hz). </w:t>
        </w:r>
      </w:ins>
      <w:ins w:id="32" w:author="HASSINI Mohamed-amine" w:date="2019-03-11T10:47:00Z">
        <w:r w:rsidR="00D01E64">
          <w:t xml:space="preserve">Ces derniers sont accouplés à un alternateur triphasé. </w:t>
        </w:r>
      </w:ins>
      <w:ins w:id="33" w:author="HASSINI Mohamed-amine" w:date="2019-03-11T10:51:00Z">
        <w:r w:rsidR="00B45C37">
          <w:t xml:space="preserve"> Des paliers hydrodynamiques à géométrie fixe ou à patins oscillants sont généralement utilisés pour guider en rotation la ligne d</w:t>
        </w:r>
      </w:ins>
      <w:ins w:id="34" w:author="HASSINI Mohamed-amine" w:date="2019-03-11T10:52:00Z">
        <w:r w:rsidR="00B45C37">
          <w:t>’arbres. Dans le parc nucléaire français, deux architectures existent :</w:t>
        </w:r>
      </w:ins>
    </w:p>
    <w:p w14:paraId="5C66EF63" w14:textId="65B6705F" w:rsidR="00B45C37" w:rsidRDefault="00B45C37">
      <w:pPr>
        <w:pStyle w:val="Paragraphedeliste"/>
        <w:numPr>
          <w:ilvl w:val="0"/>
          <w:numId w:val="44"/>
        </w:numPr>
        <w:spacing w:before="240" w:after="240" w:line="360" w:lineRule="auto"/>
        <w:rPr>
          <w:ins w:id="35" w:author="HASSINI Mohamed-amine" w:date="2019-03-11T14:33:00Z"/>
        </w:rPr>
        <w:pPrChange w:id="36" w:author="HASSINI Mohamed-amine" w:date="2019-03-11T10:52:00Z">
          <w:pPr>
            <w:spacing w:before="240" w:after="240" w:line="360" w:lineRule="auto"/>
          </w:pPr>
        </w:pPrChange>
      </w:pPr>
      <w:ins w:id="37" w:author="HASSINI Mohamed-amine" w:date="2019-03-11T10:53:00Z">
        <w:r>
          <w:t xml:space="preserve">une </w:t>
        </w:r>
      </w:ins>
      <w:ins w:id="38" w:author="HASSINI Mohamed-amine" w:date="2019-03-11T14:33:00Z">
        <w:r w:rsidR="001005A9">
          <w:t>architecture</w:t>
        </w:r>
      </w:ins>
      <w:ins w:id="39" w:author="HASSINI Mohamed-amine" w:date="2019-03-11T10:53:00Z">
        <w:r>
          <w:t xml:space="preserve"> dite à deux paliers par corps, où chaque corps est supporté p</w:t>
        </w:r>
        <w:r w:rsidR="001005A9">
          <w:t xml:space="preserve">ar deux paliers hydrodynamiques. </w:t>
        </w:r>
      </w:ins>
      <w:ins w:id="40" w:author="HASSINI Mohamed-amine" w:date="2019-03-11T14:38:00Z">
        <w:r w:rsidR="001005A9">
          <w:t>Ceci permet un bon découplage des modes propres de chacun des corps ;</w:t>
        </w:r>
      </w:ins>
    </w:p>
    <w:p w14:paraId="640551A1" w14:textId="7E635398" w:rsidR="001005A9" w:rsidRDefault="001005A9">
      <w:pPr>
        <w:pStyle w:val="Paragraphedeliste"/>
        <w:numPr>
          <w:ilvl w:val="0"/>
          <w:numId w:val="44"/>
        </w:numPr>
        <w:spacing w:before="240" w:after="240" w:line="360" w:lineRule="auto"/>
        <w:rPr>
          <w:ins w:id="41" w:author="HASSINI Mohamed-amine" w:date="2019-03-11T14:33:00Z"/>
        </w:rPr>
        <w:pPrChange w:id="42" w:author="HASSINI Mohamed-amine" w:date="2019-03-11T14:33:00Z">
          <w:pPr>
            <w:spacing w:before="240" w:after="240" w:line="360" w:lineRule="auto"/>
          </w:pPr>
        </w:pPrChange>
      </w:pPr>
      <w:ins w:id="43" w:author="HASSINI Mohamed-amine" w:date="2019-03-11T14:33:00Z">
        <w:r>
          <w:t>une deuxième</w:t>
        </w:r>
      </w:ins>
      <w:ins w:id="44" w:author="HASSINI Mohamed-amine" w:date="2019-03-11T14:38:00Z">
        <w:r>
          <w:t xml:space="preserve"> architecture</w:t>
        </w:r>
      </w:ins>
      <w:ins w:id="45" w:author="HASSINI Mohamed-amine" w:date="2019-03-11T14:33:00Z">
        <w:r>
          <w:t xml:space="preserve"> dite à un palier par corps dans laquelle un palier hydrodynamique est partagé entre deux corps. Cette architecture permet d’avoir des lignes d’arbres plus courtes mais rendent</w:t>
        </w:r>
      </w:ins>
      <w:ins w:id="46" w:author="HASSINI Mohamed-amine" w:date="2019-03-11T14:37:00Z">
        <w:r>
          <w:t xml:space="preserve"> le comportement dynamique de la ligne d’arbres </w:t>
        </w:r>
      </w:ins>
      <w:ins w:id="47" w:author="HASSINI Mohamed-amine" w:date="2019-03-11T14:33:00Z">
        <w:r>
          <w:t>plus complexe.</w:t>
        </w:r>
      </w:ins>
    </w:p>
    <w:p w14:paraId="67B4A409" w14:textId="143B80A2" w:rsidR="001005A9" w:rsidRDefault="001005A9" w:rsidP="001005A9">
      <w:pPr>
        <w:spacing w:before="240" w:after="240" w:line="360" w:lineRule="auto"/>
        <w:rPr>
          <w:ins w:id="48" w:author="HASSINI Mohamed-amine" w:date="2019-03-11T10:52:00Z"/>
        </w:rPr>
      </w:pPr>
      <w:ins w:id="49" w:author="HASSINI Mohamed-amine" w:date="2019-03-11T14:33:00Z">
        <w:r>
          <w:t xml:space="preserve">Dans les deux cas, chaque corps opère </w:t>
        </w:r>
      </w:ins>
      <w:ins w:id="50" w:author="HASSINI Mohamed-amine" w:date="2019-03-11T14:34:00Z">
        <w:r>
          <w:t>au-delà</w:t>
        </w:r>
      </w:ins>
      <w:ins w:id="51" w:author="HASSINI Mohamed-amine" w:date="2019-03-11T14:33:00Z">
        <w:r>
          <w:t xml:space="preserve"> du mode de flexion.</w:t>
        </w:r>
      </w:ins>
    </w:p>
    <w:p w14:paraId="142A3C39" w14:textId="337DD587" w:rsidR="00D01E64" w:rsidDel="001458F9" w:rsidRDefault="00AB473D">
      <w:pPr>
        <w:pStyle w:val="Paragraphedeliste"/>
        <w:numPr>
          <w:ilvl w:val="0"/>
          <w:numId w:val="44"/>
        </w:numPr>
        <w:spacing w:before="240" w:after="240" w:line="360" w:lineRule="auto"/>
        <w:rPr>
          <w:del w:id="52" w:author="HASSINI Mohamed-amine" w:date="2019-03-11T10:48:00Z"/>
        </w:rPr>
        <w:pPrChange w:id="53" w:author="HASSINI Mohamed-amine" w:date="2019-03-11T10:52:00Z">
          <w:pPr>
            <w:spacing w:before="240" w:after="240" w:line="360" w:lineRule="auto"/>
          </w:pPr>
        </w:pPrChange>
      </w:pPr>
      <w:del w:id="54"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B45C37" w:rsidDel="00D01E64">
          <w:rPr>
            <w:b/>
          </w:rPr>
          <w:fldChar w:fldCharType="begin"/>
        </w:r>
        <w:r w:rsidR="002A534D" w:rsidRPr="00B45C37" w:rsidDel="00D01E64">
          <w:rPr>
            <w:b/>
          </w:rPr>
          <w:delInstrText xml:space="preserve"> REF _Ref534813007 \h  \* MERGEFORMAT </w:delInstrText>
        </w:r>
        <w:r w:rsidR="002A534D" w:rsidRPr="00B45C37" w:rsidDel="00D01E64">
          <w:rPr>
            <w:b/>
          </w:rPr>
        </w:r>
        <w:r w:rsidR="002A534D" w:rsidRPr="00B45C37" w:rsidDel="00D01E64">
          <w:rPr>
            <w:b/>
            <w:rPrChange w:id="55" w:author="HASSINI Mohamed-amine" w:date="2019-03-11T10:52:00Z">
              <w:rPr>
                <w:b/>
              </w:rPr>
            </w:rPrChange>
          </w:rPr>
          <w:fldChar w:fldCharType="separate"/>
        </w:r>
        <w:r w:rsidR="00C20694" w:rsidRPr="00B45C37" w:rsidDel="00D01E64">
          <w:rPr>
            <w:b/>
            <w:iCs/>
          </w:rPr>
          <w:delText xml:space="preserve">Figure </w:delText>
        </w:r>
        <w:r w:rsidR="00C20694" w:rsidRPr="00B45C37" w:rsidDel="00D01E64">
          <w:rPr>
            <w:b/>
            <w:iCs/>
            <w:noProof/>
          </w:rPr>
          <w:delText>1</w:delText>
        </w:r>
        <w:r w:rsidR="002A534D" w:rsidRPr="001E11B2" w:rsidDel="00D01E64">
          <w:rPr>
            <w:b/>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lang w:eastAsia="zh-CN"/>
        </w:rPr>
        <w:lastRenderedPageBreak/>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6" w:name="_Ref534813007"/>
      <w:bookmarkStart w:id="57" w:name="_Toc532823523"/>
      <w:bookmarkStart w:id="58" w:name="_Toc536112173"/>
      <w:bookmarkStart w:id="59"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6"/>
      <w:r w:rsidRPr="00A21671">
        <w:rPr>
          <w:rFonts w:ascii="Calibri" w:eastAsia="Times New Roman" w:hAnsi="Calibri" w:cs="Times New Roman"/>
          <w:i w:val="0"/>
          <w:iCs w:val="0"/>
          <w:color w:val="auto"/>
          <w:sz w:val="22"/>
          <w:szCs w:val="20"/>
          <w:lang w:eastAsia="fr-FR"/>
        </w:rPr>
        <w:t> : Photographie d’une ligne d’arbre</w:t>
      </w:r>
      <w:ins w:id="60"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57"/>
      <w:r>
        <w:rPr>
          <w:rFonts w:ascii="Calibri" w:eastAsia="Times New Roman" w:hAnsi="Calibri" w:cs="Times New Roman"/>
          <w:i w:val="0"/>
          <w:iCs w:val="0"/>
          <w:color w:val="auto"/>
          <w:sz w:val="22"/>
          <w:szCs w:val="20"/>
          <w:lang w:eastAsia="fr-FR"/>
        </w:rPr>
        <w:t xml:space="preserve"> exploité par le groupe EDF</w:t>
      </w:r>
      <w:bookmarkEnd w:id="58"/>
      <w:bookmarkEnd w:id="59"/>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1" w:author="HASSINI Mohamed-amine" w:date="2019-03-11T11:12:00Z"/>
        </w:rPr>
      </w:pPr>
      <w:r>
        <w:t>Comme les autres types de machine</w:t>
      </w:r>
      <w:ins w:id="62" w:author="HASSINI Mohamed-amine" w:date="2019-03-11T11:24:00Z">
        <w:r w:rsidR="004B518B">
          <w:t>s</w:t>
        </w:r>
      </w:ins>
      <w:r>
        <w:t xml:space="preserve"> tournante</w:t>
      </w:r>
      <w:ins w:id="63" w:author="HASSINI Mohamed-amine" w:date="2019-03-11T11:24:00Z">
        <w:r w:rsidR="004B518B">
          <w:t>s</w:t>
        </w:r>
      </w:ins>
      <w:r>
        <w:t xml:space="preserve"> (e.g. compresseur, pom</w:t>
      </w:r>
      <w:r w:rsidR="00E82F73">
        <w:t>pe, turbine à gaz,</w:t>
      </w:r>
      <w:r w:rsidR="00FD7095">
        <w:t xml:space="preserve"> etc.</w:t>
      </w:r>
      <w:r>
        <w:t xml:space="preserve">), </w:t>
      </w:r>
      <w:ins w:id="64" w:author="HASSINI Mohamed-amine" w:date="2019-03-11T11:12:00Z">
        <w:r w:rsidR="00E7219E">
          <w:t>la</w:t>
        </w:r>
        <w:r w:rsidR="00BA22E8">
          <w:t xml:space="preserve"> </w:t>
        </w:r>
      </w:ins>
      <w:ins w:id="65" w:author="HASSINI Mohamed-amine" w:date="2019-03-11T11:44:00Z">
        <w:r w:rsidR="005F48EB">
          <w:t xml:space="preserve">maitrise du niveau vibratoire reste la principale préoccupation des opérateurs des turbines à vapeur. </w:t>
        </w:r>
      </w:ins>
      <w:ins w:id="66" w:author="HASSINI Mohamed-amine" w:date="2019-03-11T11:16:00Z">
        <w:r w:rsidR="00BA22E8">
          <w:t>P</w:t>
        </w:r>
      </w:ins>
      <w:ins w:id="67" w:author="HASSINI Mohamed-amine" w:date="2019-03-11T11:18:00Z">
        <w:r w:rsidR="00BA22E8">
          <w:t>our une turbine à vapeur,</w:t>
        </w:r>
      </w:ins>
      <w:ins w:id="68" w:author="HASSINI Mohamed-amine" w:date="2019-03-11T11:16:00Z">
        <w:r w:rsidR="00BA22E8">
          <w:t xml:space="preserve"> un niveau vibratoire élevé peut conduire à</w:t>
        </w:r>
      </w:ins>
      <w:ins w:id="69" w:author="HASSINI Mohamed-amine" w:date="2019-03-11T11:14:00Z">
        <w:r w:rsidR="00BA22E8">
          <w:t xml:space="preserve"> la fatigue prématurée des rotors et </w:t>
        </w:r>
      </w:ins>
      <w:ins w:id="70" w:author="HASSINI Mohamed-amine" w:date="2019-03-11T11:21:00Z">
        <w:r w:rsidR="004B518B">
          <w:t xml:space="preserve">favoriser le développement et la propagation de défauts au niveau </w:t>
        </w:r>
      </w:ins>
      <w:ins w:id="71" w:author="HASSINI Mohamed-amine" w:date="2019-03-11T11:14:00Z">
        <w:r w:rsidR="004B518B">
          <w:t>d</w:t>
        </w:r>
      </w:ins>
      <w:ins w:id="72" w:author="HASSINI Mohamed-amine" w:date="2019-03-11T11:22:00Z">
        <w:r w:rsidR="004B518B">
          <w:t>’autres</w:t>
        </w:r>
      </w:ins>
      <w:ins w:id="73" w:author="HASSINI Mohamed-amine" w:date="2019-03-11T11:14:00Z">
        <w:r w:rsidR="00BA22E8">
          <w:t xml:space="preserve"> composants</w:t>
        </w:r>
      </w:ins>
      <w:ins w:id="74" w:author="HASSINI Mohamed-amine" w:date="2019-03-11T11:22:00Z">
        <w:r w:rsidR="004B518B">
          <w:t xml:space="preserve"> de la turbine</w:t>
        </w:r>
      </w:ins>
      <w:ins w:id="75" w:author="HASSINI Mohamed-amine" w:date="2019-03-11T11:14:00Z">
        <w:r w:rsidR="00BA22E8">
          <w:t xml:space="preserve"> tels que les ailettes, les accouplements</w:t>
        </w:r>
      </w:ins>
      <w:ins w:id="76" w:author="HASSINI Mohamed-amine" w:date="2019-03-11T11:25:00Z">
        <w:r w:rsidR="004B518B">
          <w:t>, les joints d’étanchéité,</w:t>
        </w:r>
      </w:ins>
      <w:ins w:id="77" w:author="HASSINI Mohamed-amine" w:date="2019-03-11T11:14:00Z">
        <w:r w:rsidR="00BA22E8">
          <w:t xml:space="preserve"> ou encore les organes de guidage. </w:t>
        </w:r>
      </w:ins>
      <w:ins w:id="78" w:author="HASSINI Mohamed-amine" w:date="2019-03-11T11:21:00Z">
        <w:r w:rsidR="004B518B">
          <w:t>G</w:t>
        </w:r>
      </w:ins>
      <w:ins w:id="79"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0" w:author="HASSINI Mohamed-amine" w:date="2019-03-11T11:24:00Z"/>
        </w:rPr>
      </w:pPr>
      <w:del w:id="81" w:author="HASSINI Mohamed-amine" w:date="2019-03-11T11:24:00Z">
        <w:r w:rsidDel="004B518B">
          <w:delText>le fonctionnement des turbines à vapeur est accompagné</w:delText>
        </w:r>
      </w:del>
      <w:del w:id="82"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3"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4" w:author="HASSINI Mohamed-amine" w:date="2019-03-11T12:24:00Z">
        <w:r>
          <w:t>Bien que le balourd mécanique reste la principale source de vibrations dans les turbines à vapeur</w:t>
        </w:r>
      </w:ins>
      <w:ins w:id="85" w:author="HASSINI Mohamed-amine" w:date="2019-03-11T11:26:00Z">
        <w:r w:rsidR="004B518B">
          <w:t>, il existe d’autres sources d’excitation</w:t>
        </w:r>
      </w:ins>
      <w:ins w:id="86" w:author="HASSINI Mohamed-amine" w:date="2019-03-11T11:27:00Z">
        <w:r w:rsidR="004B518B">
          <w:t xml:space="preserve"> comme le délignage, le</w:t>
        </w:r>
      </w:ins>
      <w:ins w:id="87" w:author="HASSINI Mohamed-amine" w:date="2019-03-11T12:18:00Z">
        <w:r>
          <w:t>s</w:t>
        </w:r>
      </w:ins>
      <w:ins w:id="88" w:author="HASSINI Mohamed-amine" w:date="2019-03-11T11:27:00Z">
        <w:r w:rsidR="004B518B">
          <w:t xml:space="preserve"> frottement</w:t>
        </w:r>
      </w:ins>
      <w:ins w:id="89" w:author="HASSINI Mohamed-amine" w:date="2019-03-11T11:28:00Z">
        <w:r w:rsidR="004B518B">
          <w:t>s</w:t>
        </w:r>
      </w:ins>
      <w:ins w:id="90" w:author="HASSINI Mohamed-amine" w:date="2019-03-11T11:27:00Z">
        <w:r w:rsidR="008A4230">
          <w:t xml:space="preserve">, </w:t>
        </w:r>
      </w:ins>
      <w:ins w:id="91" w:author="HASSINI Mohamed-amine" w:date="2019-03-11T11:28:00Z">
        <w:r w:rsidR="004B518B">
          <w:t xml:space="preserve">les excitations électromécaniques (souvent </w:t>
        </w:r>
      </w:ins>
      <w:ins w:id="92" w:author="HASSINI Mohamed-amine" w:date="2019-03-11T11:39:00Z">
        <w:r w:rsidR="008A4230">
          <w:t>désignés par le terme</w:t>
        </w:r>
      </w:ins>
      <w:ins w:id="93" w:author="HASSINI Mohamed-amine" w:date="2019-03-11T11:28:00Z">
        <w:r w:rsidR="004B518B">
          <w:t xml:space="preserve"> balourd magnétique)</w:t>
        </w:r>
      </w:ins>
      <w:ins w:id="94" w:author="HASSINI Mohamed-amine" w:date="2019-03-11T11:29:00Z">
        <w:r w:rsidR="004B518B">
          <w:t xml:space="preserve"> ou</w:t>
        </w:r>
      </w:ins>
      <w:ins w:id="95" w:author="HASSINI Mohamed-amine" w:date="2019-03-11T11:39:00Z">
        <w:r w:rsidR="008A4230">
          <w:t xml:space="preserve"> encore</w:t>
        </w:r>
      </w:ins>
      <w:ins w:id="96" w:author="HASSINI Mohamed-amine" w:date="2019-03-11T11:29:00Z">
        <w:r w:rsidR="004B518B">
          <w:t xml:space="preserve"> la déformation </w:t>
        </w:r>
      </w:ins>
      <w:ins w:id="97" w:author="HASSINI Mohamed-amine" w:date="2019-03-11T11:39:00Z">
        <w:r w:rsidR="008A4230">
          <w:t xml:space="preserve">du rotor sous l’effet d’un champ thermique </w:t>
        </w:r>
      </w:ins>
      <w:ins w:id="98" w:author="HASSINI Mohamed-amine" w:date="2019-03-11T11:40:00Z">
        <w:r w:rsidR="008A4230">
          <w:t>inhomogène</w:t>
        </w:r>
      </w:ins>
      <w:ins w:id="99" w:author="HASSINI Mohamed-amine" w:date="2019-03-11T11:30:00Z">
        <w:r w:rsidR="004B518B">
          <w:t xml:space="preserve"> (souvent appelé</w:t>
        </w:r>
      </w:ins>
      <w:ins w:id="100" w:author="HASSINI Mohamed-amine" w:date="2019-03-11T11:40:00Z">
        <w:r w:rsidR="008A4230">
          <w:t xml:space="preserve"> défaut de fibre neutre ou</w:t>
        </w:r>
      </w:ins>
      <w:ins w:id="101" w:author="HASSINI Mohamed-amine" w:date="2019-03-11T11:30:00Z">
        <w:r w:rsidR="004B518B">
          <w:t xml:space="preserve"> balourd thermique). </w:t>
        </w:r>
      </w:ins>
      <w:ins w:id="102" w:author="HASSINI Mohamed-amine" w:date="2019-03-11T11:31:00Z">
        <w:r w:rsidR="004B518B">
          <w:t>Dans la plupart des cas, ces défa</w:t>
        </w:r>
        <w:r w:rsidR="008A4230">
          <w:t>uts conduisent à des vibrations</w:t>
        </w:r>
        <w:r w:rsidR="004B518B">
          <w:t xml:space="preserve"> synchrones</w:t>
        </w:r>
      </w:ins>
      <w:ins w:id="103" w:author="HASSINI Mohamed-amine" w:date="2019-03-11T11:40:00Z">
        <w:r w:rsidR="008A4230">
          <w:t xml:space="preserve">, </w:t>
        </w:r>
      </w:ins>
      <w:ins w:id="104" w:author="HASSINI Mohamed-amine" w:date="2019-03-11T11:41:00Z">
        <w:r w:rsidR="008A4230">
          <w:t xml:space="preserve">c’est-à-dire </w:t>
        </w:r>
      </w:ins>
      <w:ins w:id="105" w:author="HASSINI Mohamed-amine" w:date="2019-03-11T11:40:00Z">
        <w:r w:rsidR="008A4230">
          <w:t>dont la fréquence d’excitation est égale à la fréquence de rotation</w:t>
        </w:r>
      </w:ins>
      <w:ins w:id="106"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ins>
      <w:r w:rsidR="005F48EB" w:rsidRPr="001E2394">
        <w:rPr>
          <w:b/>
        </w:rPr>
      </w:r>
      <w:ins w:id="107" w:author="HASSINI Mohamed-amine" w:date="2019-03-11T11:43:00Z">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08" w:author="HASSINI Mohamed-amine" w:date="2019-03-11T11:40:00Z">
        <w:r w:rsidR="008A4230">
          <w:t>.</w:t>
        </w:r>
      </w:ins>
      <w:ins w:id="109" w:author="HASSINI Mohamed-amine" w:date="2019-03-11T11:31:00Z">
        <w:r w:rsidR="004B518B">
          <w:t xml:space="preserve"> </w:t>
        </w:r>
      </w:ins>
      <w:ins w:id="110" w:author="HASSINI Mohamed-amine" w:date="2019-03-11T11:28:00Z">
        <w:r w:rsidR="004B518B">
          <w:t xml:space="preserve"> </w:t>
        </w:r>
      </w:ins>
      <w:del w:id="111"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2"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3"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lastRenderedPageBreak/>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4" w:author="HASSINI Mohamed-amine" w:date="2019-03-11T12:26:00Z">
        <w:r w:rsidR="004844EA" w:rsidDel="00036915">
          <w:delText>e</w:delText>
        </w:r>
      </w:del>
      <w:r w:rsidR="0083539B">
        <w:t xml:space="preserve"> </w:t>
      </w:r>
      <w:ins w:id="115" w:author="HASSINI Mohamed-amine" w:date="2019-03-11T12:26:00Z">
        <w:r>
          <w:t xml:space="preserve">Le </w:t>
        </w:r>
      </w:ins>
      <w:r w:rsidR="0083539B">
        <w:t xml:space="preserve">centre du </w:t>
      </w:r>
      <w:r w:rsidR="004844EA">
        <w:t>rotor</w:t>
      </w:r>
      <w:r w:rsidR="000C2B20">
        <w:t xml:space="preserve"> </w:t>
      </w:r>
      <w:r w:rsidR="00177A37">
        <w:t>décrit</w:t>
      </w:r>
      <w:ins w:id="116"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7"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8" w:name="_Ref534883893"/>
      <w:bookmarkStart w:id="119" w:name="_Toc536112174"/>
      <w:bookmarkStart w:id="120"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8"/>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9"/>
      <w:bookmarkEnd w:id="120"/>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del w:id="121" w:author="HASSINI Mohamed-amine" w:date="2019-03-11T12:29:00Z">
        <w:r w:rsidR="002F6F13" w:rsidDel="00036915">
          <w:delText xml:space="preserve"> </w:delText>
        </w:r>
      </w:del>
      <w:ins w:id="122" w:author="HASSINI Mohamed-amine" w:date="2019-03-11T12:31:00Z">
        <w:r w:rsidR="00806A0C">
          <w:t>L</w:t>
        </w:r>
      </w:ins>
      <w:ins w:id="123" w:author="HASSINI Mohamed-amine" w:date="2019-03-11T12:30:00Z">
        <w:r w:rsidR="00806A0C">
          <w:t xml:space="preserve">a </w:t>
        </w:r>
      </w:ins>
      <w:ins w:id="124" w:author="HASSINI Mohamed-amine" w:date="2019-03-11T12:29:00Z">
        <w:r w:rsidR="00036915">
          <w:t>solution consiste alors à ajouter</w:t>
        </w:r>
      </w:ins>
      <w:ins w:id="125" w:author="HASSINI Mohamed-amine" w:date="2019-03-11T12:31:00Z">
        <w:r w:rsidR="00806A0C">
          <w:t xml:space="preserve"> (ou à retirer)</w:t>
        </w:r>
      </w:ins>
      <w:ins w:id="126" w:author="HASSINI Mohamed-amine" w:date="2019-03-11T12:29:00Z">
        <w:r w:rsidR="00036915">
          <w:t xml:space="preserve"> des masses d’équilibrage</w:t>
        </w:r>
      </w:ins>
      <w:ins w:id="127" w:author="HASSINI Mohamed-amine" w:date="2019-03-11T12:30:00Z">
        <w:r w:rsidR="00806A0C">
          <w:t>.</w:t>
        </w:r>
      </w:ins>
      <w:ins w:id="128"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29" w:author="HASSINI Mohamed-amine" w:date="2019-03-11T12:26:00Z">
        <w:r w:rsidR="00036915">
          <w:t xml:space="preserve">sont combinées </w:t>
        </w:r>
      </w:ins>
      <w:del w:id="130" w:author="HASSINI Mohamed-amine" w:date="2019-03-11T12:26:00Z">
        <w:r w:rsidR="002B2C23" w:rsidDel="00036915">
          <w:delText>combine</w:delText>
        </w:r>
        <w:r w:rsidR="00526FDC" w:rsidDel="00036915">
          <w:delText>nt</w:delText>
        </w:r>
      </w:del>
      <w:r w:rsidR="002B2C23">
        <w:t xml:space="preserve"> avec les effets thermiques</w:t>
      </w:r>
      <w:del w:id="131"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2" w:author="HASSINI Mohamed-amine" w:date="2019-03-11T12:33:00Z">
        <w:r w:rsidR="002B2C23" w:rsidDel="00806A0C">
          <w:delText xml:space="preserve">, </w:delText>
        </w:r>
      </w:del>
      <w:ins w:id="133" w:author="HASSINI Mohamed-amine" w:date="2019-03-11T12:33:00Z">
        <w:r w:rsidR="00806A0C">
          <w:t xml:space="preserve"> et les méthodes classiques d’équilibrage sont souvent mises en échec notamment lorsque ces dernières sont déployé</w:t>
        </w:r>
      </w:ins>
      <w:ins w:id="134" w:author="HASSINI Mohamed-amine" w:date="2019-03-11T12:34:00Z">
        <w:r w:rsidR="00806A0C">
          <w:t>e</w:t>
        </w:r>
      </w:ins>
      <w:ins w:id="135" w:author="HASSINI Mohamed-amine" w:date="2019-03-11T12:33:00Z">
        <w:r w:rsidR="00806A0C">
          <w:t>s dans les conditions d</w:t>
        </w:r>
      </w:ins>
      <w:ins w:id="136" w:author="HASSINI Mohamed-amine" w:date="2019-03-11T12:34:00Z">
        <w:r w:rsidR="00806A0C">
          <w:t>’exploitation</w:t>
        </w:r>
      </w:ins>
      <w:ins w:id="137" w:author="HASSINI Mohamed-amine" w:date="2019-03-11T13:35:00Z">
        <w:r w:rsidR="00AF1218">
          <w:t xml:space="preserve"> sur site</w:t>
        </w:r>
      </w:ins>
      <w:ins w:id="138" w:author="HASSINI Mohamed-amine" w:date="2019-03-11T12:33:00Z">
        <w:r w:rsidR="00806A0C">
          <w:t xml:space="preserve">. </w:t>
        </w:r>
      </w:ins>
      <w:del w:id="139" w:author="HASSINI Mohamed-amine" w:date="2019-03-11T12:33:00Z">
        <w:r w:rsidR="002B2C23" w:rsidDel="00806A0C">
          <w:delText>même très compliquée</w:delText>
        </w:r>
      </w:del>
      <w:r w:rsidR="00D93EEB">
        <w:t>.</w:t>
      </w:r>
      <w:r w:rsidR="009176F5">
        <w:t xml:space="preserve"> </w:t>
      </w:r>
      <w:r w:rsidR="007A09F1">
        <w:t xml:space="preserve">Par exemple, </w:t>
      </w:r>
      <w:del w:id="140" w:author="HASSINI Mohamed-amine" w:date="2019-03-11T12:35:00Z">
        <w:r w:rsidR="007A09F1" w:rsidDel="00806A0C">
          <w:delText>q</w:delText>
        </w:r>
        <w:r w:rsidR="006439FA" w:rsidDel="00806A0C">
          <w:delText>uand</w:delText>
        </w:r>
      </w:del>
      <w:r w:rsidR="006439FA">
        <w:t xml:space="preserve"> </w:t>
      </w:r>
      <w:ins w:id="141" w:author="HASSINI Mohamed-amine" w:date="2019-03-11T12:35:00Z">
        <w:r w:rsidR="00806A0C">
          <w:t>le cisaillement du film lubrifiant au niveau des paliers peut</w:t>
        </w:r>
      </w:ins>
      <w:ins w:id="142" w:author="HASSINI Mohamed-amine" w:date="2019-03-11T12:37:00Z">
        <w:r w:rsidR="00806A0C">
          <w:t xml:space="preserve"> conduire à une déformation du rotor sous l’action d’un</w:t>
        </w:r>
      </w:ins>
      <w:ins w:id="143" w:author="HASSINI Mohamed-amine" w:date="2019-03-11T12:35:00Z">
        <w:r w:rsidR="00806A0C">
          <w:t xml:space="preserve"> champ de température non uniforme</w:t>
        </w:r>
      </w:ins>
      <w:ins w:id="144" w:author="HASSINI Mohamed-amine" w:date="2019-03-11T12:37:00Z">
        <w:r w:rsidR="00806A0C">
          <w:t xml:space="preserve"> générant ainsi une source d’</w:t>
        </w:r>
      </w:ins>
      <w:ins w:id="145" w:author="HASSINI Mohamed-amine" w:date="2019-03-11T12:38:00Z">
        <w:r w:rsidR="00806A0C">
          <w:t>excitation</w:t>
        </w:r>
      </w:ins>
      <w:ins w:id="146" w:author="HASSINI Mohamed-amine" w:date="2019-03-11T12:37:00Z">
        <w:r w:rsidR="00806A0C">
          <w:t xml:space="preserve"> </w:t>
        </w:r>
      </w:ins>
      <w:ins w:id="147" w:author="HASSINI Mohamed-amine" w:date="2019-03-11T12:38:00Z">
        <w:r w:rsidR="00806A0C">
          <w:t>synchrone supplémentaire</w:t>
        </w:r>
      </w:ins>
      <w:ins w:id="148" w:author="HASSINI Mohamed-amine" w:date="2019-03-11T13:35:00Z">
        <w:r w:rsidR="00AF1218">
          <w:t xml:space="preserve"> (communément appelé balourd thermique)</w:t>
        </w:r>
      </w:ins>
      <w:ins w:id="149" w:author="HASSINI Mohamed-amine" w:date="2019-03-11T12:37:00Z">
        <w:r w:rsidR="00806A0C">
          <w:t xml:space="preserve"> qui vient s</w:t>
        </w:r>
      </w:ins>
      <w:ins w:id="150" w:author="HASSINI Mohamed-amine" w:date="2019-03-11T12:38:00Z">
        <w:r w:rsidR="00806A0C">
          <w:t>’ajouter au balourd mécanique initial.</w:t>
        </w:r>
      </w:ins>
      <w:ins w:id="151"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2" w:author="HASSINI Mohamed-amine" w:date="2019-03-11T12:38:00Z">
        <w:r w:rsidR="00AF1218">
          <w:t xml:space="preserve"> </w:t>
        </w:r>
      </w:ins>
      <w:del w:id="153"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4"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5" w:author="HASSINI Mohamed-amine" w:date="2019-03-11T13:38:00Z">
        <w:r w:rsidR="006944BD" w:rsidDel="00AF1218">
          <w:delText xml:space="preserve">Ce dernier pourrait </w:delText>
        </w:r>
        <w:r w:rsidR="00555224" w:rsidDel="00AF1218">
          <w:lastRenderedPageBreak/>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6"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7" w:author="HASSINI Mohamed-amine" w:date="2019-03-11T13:38:00Z">
        <w:r w:rsidR="00AF1218">
          <w:t xml:space="preserve">connue </w:t>
        </w:r>
      </w:ins>
      <w:del w:id="158"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59" w:author="HASSINI Mohamed-amine" w:date="2019-03-11T13:46:00Z">
        <w:r w:rsidR="003A2DB6">
          <w:t xml:space="preserve">cette instabilité est </w:t>
        </w:r>
      </w:ins>
      <w:del w:id="160" w:author="HASSINI Mohamed-amine" w:date="2019-03-11T13:46:00Z">
        <w:r w:rsidR="001243A8" w:rsidDel="003A2DB6">
          <w:delText>elle</w:delText>
        </w:r>
      </w:del>
      <w:r w:rsidR="001243A8">
        <w:t xml:space="preserve"> </w:t>
      </w:r>
      <w:del w:id="161" w:author="HASSINI Mohamed-amine" w:date="2019-03-11T13:45:00Z">
        <w:r w:rsidR="001243A8" w:rsidDel="003A2DB6">
          <w:delText>a é</w:delText>
        </w:r>
      </w:del>
      <w:del w:id="162" w:author="HASSINI Mohamed-amine" w:date="2019-03-11T13:46:00Z">
        <w:r w:rsidR="001243A8" w:rsidDel="003A2DB6">
          <w:delText xml:space="preserve">té </w:delText>
        </w:r>
      </w:del>
      <w:r w:rsidR="001243A8">
        <w:t>passé</w:t>
      </w:r>
      <w:ins w:id="163" w:author="HASSINI Mohamed-amine" w:date="2019-03-11T13:46:00Z">
        <w:r w:rsidR="003A2DB6">
          <w:t>e</w:t>
        </w:r>
      </w:ins>
      <w:r w:rsidR="0026547A">
        <w:t xml:space="preserve"> inaperçue</w:t>
      </w:r>
      <w:ins w:id="164" w:author="HASSINI Mohamed-amine" w:date="2019-03-11T13:47:00Z">
        <w:r w:rsidR="003A2DB6">
          <w:t xml:space="preserve"> du fait des difficulté</w:t>
        </w:r>
      </w:ins>
      <w:ins w:id="165" w:author="HASSINI Mohamed-amine" w:date="2019-03-11T13:49:00Z">
        <w:r w:rsidR="003A2DB6">
          <w:t>s</w:t>
        </w:r>
      </w:ins>
      <w:ins w:id="166" w:author="HASSINI Mohamed-amine" w:date="2019-03-11T13:47:00Z">
        <w:r w:rsidR="003A2DB6">
          <w:t xml:space="preserve"> inhérente</w:t>
        </w:r>
      </w:ins>
      <w:ins w:id="167" w:author="HASSINI Mohamed-amine" w:date="2019-03-11T13:49:00Z">
        <w:r w:rsidR="003A2DB6">
          <w:t>s</w:t>
        </w:r>
      </w:ins>
      <w:ins w:id="168" w:author="HASSINI Mohamed-amine" w:date="2019-03-11T13:47:00Z">
        <w:r w:rsidR="003A2DB6">
          <w:t xml:space="preserve"> à son identification</w:t>
        </w:r>
      </w:ins>
      <w:ins w:id="169" w:author="HASSINI Mohamed-amine" w:date="2019-03-11T13:49:00Z">
        <w:r w:rsidR="003A2DB6">
          <w:t xml:space="preserve"> dans un environnement industriel</w:t>
        </w:r>
      </w:ins>
      <w:ins w:id="170" w:author="HASSINI Mohamed-amine" w:date="2019-03-11T13:47:00Z">
        <w:r w:rsidR="003A2DB6">
          <w:t xml:space="preserve"> et les </w:t>
        </w:r>
      </w:ins>
      <w:del w:id="171" w:author="HASSINI Mohamed-amine" w:date="2019-03-11T13:49:00Z">
        <w:r w:rsidR="0026547A" w:rsidDel="003A2DB6">
          <w:delText xml:space="preserve"> </w:delText>
        </w:r>
      </w:del>
      <w:del w:id="172" w:author="HASSINI Mohamed-amine" w:date="2019-03-11T13:47:00Z">
        <w:r w:rsidR="001243A8" w:rsidDel="003A2DB6">
          <w:delText>et</w:delText>
        </w:r>
        <w:r w:rsidR="0026547A" w:rsidDel="003A2DB6">
          <w:delText xml:space="preserve"> sous silence car d’une part,</w:delText>
        </w:r>
      </w:del>
      <w:del w:id="173" w:author="HASSINI Mohamed-amine" w:date="2019-03-11T13:49:00Z">
        <w:r w:rsidR="0026547A" w:rsidDel="003A2DB6">
          <w:delText xml:space="preserve"> elle est difficile à identifier et d’autre part, les premières mentions sont apparues dans des rapports internes des entreprises. </w:delText>
        </w:r>
      </w:del>
      <w:del w:id="174" w:author="HASSINI Mohamed-amine" w:date="2019-03-11T13:52:00Z">
        <w:r w:rsidR="0026547A" w:rsidDel="003A2DB6">
          <w:delText>Des</w:delText>
        </w:r>
      </w:del>
      <w:r w:rsidR="0026547A">
        <w:t xml:space="preserve"> résultats expérimentaux </w:t>
      </w:r>
      <w:del w:id="175"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6" w:author="HASSINI Mohamed-amine" w:date="2019-03-11T13:50:00Z">
        <w:r w:rsidR="003A2DB6">
          <w:t xml:space="preserve"> </w:t>
        </w:r>
      </w:ins>
      <w:del w:id="177" w:author="HASSINI Mohamed-amine" w:date="2019-03-11T13:50:00Z">
        <w:r w:rsidR="0026547A" w:rsidDel="003A2DB6">
          <w:delText xml:space="preserve"> </w:delText>
        </w:r>
        <w:r w:rsidR="0021105B" w:rsidDel="003A2DB6">
          <w:delText>E</w:delText>
        </w:r>
        <w:r w:rsidR="0026547A" w:rsidDel="003A2DB6">
          <w:delText>n conséquence</w:delText>
        </w:r>
      </w:del>
      <w:del w:id="178"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79" w:author="HASSINI Mohamed-amine" w:date="2019-03-11T13:52:00Z">
        <w:r w:rsidR="0026547A" w:rsidDel="003A2DB6">
          <w:delText>des</w:delText>
        </w:r>
      </w:del>
      <w:r w:rsidR="0026547A">
        <w:t xml:space="preserve"> </w:t>
      </w:r>
      <w:ins w:id="180" w:author="HASSINI Mohamed-amine" w:date="2019-03-11T13:52:00Z">
        <w:r w:rsidR="003A2DB6">
          <w:t>d’</w:t>
        </w:r>
      </w:ins>
      <w:r w:rsidR="0026547A">
        <w:t>études ont commencé à traiter</w:t>
      </w:r>
      <w:ins w:id="181" w:author="HASSINI Mohamed-amine" w:date="2019-03-11T14:11:00Z">
        <w:r w:rsidR="004D0AD4">
          <w:t xml:space="preserve"> de phénomène</w:t>
        </w:r>
      </w:ins>
      <w:r w:rsidR="0026547A">
        <w:t xml:space="preserve"> </w:t>
      </w:r>
      <w:del w:id="182"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3" w:author="HASSINI Mohamed-amine" w:date="2019-03-11T14:12:00Z">
        <w:r w:rsidR="004D0AD4">
          <w:t xml:space="preserve"> thermomécanique</w:t>
        </w:r>
      </w:ins>
      <w:r w:rsidR="0026547A">
        <w:t xml:space="preserve"> </w:t>
      </w:r>
      <w:del w:id="184" w:author="HASSINI Mohamed-amine" w:date="2019-03-11T14:12:00Z">
        <w:r w:rsidR="0026547A" w:rsidDel="004D0AD4">
          <w:delText>thermique</w:delText>
        </w:r>
      </w:del>
      <w:r w:rsidR="0026547A">
        <w:t xml:space="preserve"> due à</w:t>
      </w:r>
      <w:ins w:id="185" w:author="HASSINI Mohamed-amine" w:date="2019-03-11T13:53:00Z">
        <w:r w:rsidR="003A2DB6">
          <w:t xml:space="preserve"> un échauffement non uniforme</w:t>
        </w:r>
      </w:ins>
      <w:ins w:id="186" w:author="HASSINI Mohamed-amine" w:date="2019-03-11T14:12:00Z">
        <w:r w:rsidR="004D0AD4">
          <w:t xml:space="preserve"> au niveau des</w:t>
        </w:r>
      </w:ins>
      <w:r w:rsidR="0026547A">
        <w:t xml:space="preserve"> </w:t>
      </w:r>
      <w:del w:id="187" w:author="HASSINI Mohamed-amine" w:date="2019-03-11T13:53:00Z">
        <w:r w:rsidR="0026547A" w:rsidDel="003A2DB6">
          <w:delText>l’échauffement</w:delText>
        </w:r>
      </w:del>
      <w:r w:rsidR="0026547A">
        <w:t xml:space="preserve"> </w:t>
      </w:r>
      <w:del w:id="188"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89" w:name="_Ref534896233"/>
      <w:bookmarkStart w:id="190" w:name="_Toc536112175"/>
      <w:bookmarkStart w:id="191"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89"/>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0"/>
      <w:bookmarkEnd w:id="191"/>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2" w:author="HASSINI Mohamed-amine" w:date="2019-03-11T14:12:00Z">
        <w:r w:rsidR="004D0AD4">
          <w:t xml:space="preserve"> visent à</w:t>
        </w:r>
      </w:ins>
      <w:r w:rsidR="00966469" w:rsidRPr="00966469">
        <w:t xml:space="preserve"> </w:t>
      </w:r>
      <w:del w:id="193"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4"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5" w:author="HASSINI Mohamed-amine" w:date="2019-03-11T14:14:00Z">
        <w:r w:rsidR="004D0AD4">
          <w:rPr>
            <w:szCs w:val="22"/>
          </w:rPr>
          <w:t xml:space="preserve">plusieurs </w:t>
        </w:r>
      </w:ins>
      <w:r w:rsidR="004D61DA">
        <w:rPr>
          <w:szCs w:val="22"/>
        </w:rPr>
        <w:t xml:space="preserve">minutes, voire </w:t>
      </w:r>
      <w:ins w:id="196"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197"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6B1F4A" w:rsidRDefault="005D6E20" w:rsidP="00CE6D0D">
      <w:pPr>
        <w:spacing w:before="120" w:after="120" w:line="360" w:lineRule="auto"/>
        <w:ind w:firstLine="709"/>
        <w:rPr>
          <w:szCs w:val="22"/>
        </w:rPr>
      </w:pPr>
      <w:r w:rsidRPr="004D0AD4">
        <w:rPr>
          <w:szCs w:val="22"/>
          <w:rPrChange w:id="198" w:author="HASSINI Mohamed-amine" w:date="2019-03-11T14:17:00Z">
            <w:rPr>
              <w:sz w:val="23"/>
              <w:szCs w:val="23"/>
            </w:rPr>
          </w:rPrChange>
        </w:rPr>
        <w:t xml:space="preserve">En </w:t>
      </w:r>
      <w:r w:rsidR="00B934A9" w:rsidRPr="004D0AD4">
        <w:rPr>
          <w:szCs w:val="22"/>
          <w:rPrChange w:id="199" w:author="HASSINI Mohamed-amine" w:date="2019-03-11T14:17:00Z">
            <w:rPr>
              <w:sz w:val="23"/>
              <w:szCs w:val="23"/>
            </w:rPr>
          </w:rPrChange>
        </w:rPr>
        <w:t>préambule d</w:t>
      </w:r>
      <w:r w:rsidR="002C61E9" w:rsidRPr="004D0AD4">
        <w:rPr>
          <w:szCs w:val="22"/>
          <w:rPrChange w:id="200" w:author="HASSINI Mohamed-amine" w:date="2019-03-11T14:17:00Z">
            <w:rPr>
              <w:sz w:val="23"/>
              <w:szCs w:val="23"/>
            </w:rPr>
          </w:rPrChange>
        </w:rPr>
        <w:t>u mémoire</w:t>
      </w:r>
      <w:r w:rsidRPr="004D0AD4">
        <w:rPr>
          <w:szCs w:val="22"/>
          <w:rPrChange w:id="201" w:author="HASSINI Mohamed-amine" w:date="2019-03-11T14:17:00Z">
            <w:rPr>
              <w:sz w:val="23"/>
              <w:szCs w:val="23"/>
            </w:rPr>
          </w:rPrChange>
        </w:rPr>
        <w:t>, une étude bibli</w:t>
      </w:r>
      <w:r w:rsidR="007B1FBF" w:rsidRPr="004D0AD4">
        <w:rPr>
          <w:szCs w:val="22"/>
          <w:rPrChange w:id="202" w:author="HASSINI Mohamed-amine" w:date="2019-03-11T14:17:00Z">
            <w:rPr>
              <w:sz w:val="23"/>
              <w:szCs w:val="23"/>
            </w:rPr>
          </w:rPrChange>
        </w:rPr>
        <w:t xml:space="preserve">ographique </w:t>
      </w:r>
      <w:r w:rsidR="00090469" w:rsidRPr="004D0AD4">
        <w:rPr>
          <w:szCs w:val="22"/>
          <w:rPrChange w:id="203" w:author="HASSINI Mohamed-amine" w:date="2019-03-11T14:17:00Z">
            <w:rPr>
              <w:sz w:val="23"/>
              <w:szCs w:val="23"/>
            </w:rPr>
          </w:rPrChange>
        </w:rPr>
        <w:t xml:space="preserve">présente </w:t>
      </w:r>
      <w:r w:rsidR="004860E6" w:rsidRPr="004D0AD4">
        <w:rPr>
          <w:szCs w:val="22"/>
          <w:rPrChange w:id="204" w:author="HASSINI Mohamed-amine" w:date="2019-03-11T14:17:00Z">
            <w:rPr>
              <w:sz w:val="23"/>
              <w:szCs w:val="23"/>
            </w:rPr>
          </w:rPrChange>
        </w:rPr>
        <w:t>un</w:t>
      </w:r>
      <w:r w:rsidR="004B7021" w:rsidRPr="004D0AD4">
        <w:rPr>
          <w:szCs w:val="22"/>
          <w:rPrChange w:id="205" w:author="HASSINI Mohamed-amine" w:date="2019-03-11T14:17:00Z">
            <w:rPr>
              <w:sz w:val="23"/>
              <w:szCs w:val="23"/>
            </w:rPr>
          </w:rPrChange>
        </w:rPr>
        <w:t xml:space="preserve"> panorama des études </w:t>
      </w:r>
      <w:r w:rsidR="000F7850" w:rsidRPr="004D0AD4">
        <w:rPr>
          <w:szCs w:val="22"/>
          <w:rPrChange w:id="206" w:author="HASSINI Mohamed-amine" w:date="2019-03-11T14:17:00Z">
            <w:rPr>
              <w:sz w:val="23"/>
              <w:szCs w:val="23"/>
            </w:rPr>
          </w:rPrChange>
        </w:rPr>
        <w:t>réalisées</w:t>
      </w:r>
      <w:ins w:id="207" w:author="HASSINI Mohamed-amine" w:date="2019-03-11T14:15:00Z">
        <w:r w:rsidR="004D0AD4" w:rsidRPr="004D0AD4">
          <w:rPr>
            <w:szCs w:val="22"/>
            <w:rPrChange w:id="208" w:author="HASSINI Mohamed-amine" w:date="2019-03-11T14:17:00Z">
              <w:rPr>
                <w:sz w:val="23"/>
                <w:szCs w:val="23"/>
              </w:rPr>
            </w:rPrChange>
          </w:rPr>
          <w:t xml:space="preserve"> et publiées</w:t>
        </w:r>
      </w:ins>
      <w:r w:rsidR="00090469" w:rsidRPr="004D0AD4">
        <w:rPr>
          <w:szCs w:val="22"/>
          <w:rPrChange w:id="209" w:author="HASSINI Mohamed-amine" w:date="2019-03-11T14:17:00Z">
            <w:rPr>
              <w:sz w:val="23"/>
              <w:szCs w:val="23"/>
            </w:rPr>
          </w:rPrChange>
        </w:rPr>
        <w:t xml:space="preserve"> dans </w:t>
      </w:r>
      <w:r w:rsidR="004B7021" w:rsidRPr="004D0AD4">
        <w:rPr>
          <w:szCs w:val="22"/>
          <w:rPrChange w:id="210" w:author="HASSINI Mohamed-amine" w:date="2019-03-11T14:17:00Z">
            <w:rPr>
              <w:sz w:val="23"/>
              <w:szCs w:val="23"/>
            </w:rPr>
          </w:rPrChange>
        </w:rPr>
        <w:t xml:space="preserve">la littérature. </w:t>
      </w:r>
      <w:ins w:id="211" w:author="HASSINI Mohamed-amine" w:date="2019-03-11T14:16:00Z">
        <w:r w:rsidR="004D0AD4" w:rsidRPr="004D0AD4">
          <w:rPr>
            <w:szCs w:val="22"/>
            <w:rPrChange w:id="212" w:author="HASSINI Mohamed-amine" w:date="2019-03-11T14:17:00Z">
              <w:rPr>
                <w:sz w:val="23"/>
                <w:szCs w:val="23"/>
              </w:rPr>
            </w:rPrChange>
          </w:rPr>
          <w:t xml:space="preserve">Dans un premier temps, </w:t>
        </w:r>
      </w:ins>
      <w:del w:id="213" w:author="HASSINI Mohamed-amine" w:date="2019-03-11T14:16:00Z">
        <w:r w:rsidR="00E1482E" w:rsidRPr="004D0AD4" w:rsidDel="004D0AD4">
          <w:rPr>
            <w:szCs w:val="22"/>
            <w:rPrChange w:id="214" w:author="HASSINI Mohamed-amine" w:date="2019-03-11T14:17:00Z">
              <w:rPr>
                <w:sz w:val="23"/>
                <w:szCs w:val="23"/>
              </w:rPr>
            </w:rPrChange>
          </w:rPr>
          <w:delText>L</w:delText>
        </w:r>
      </w:del>
      <w:ins w:id="215" w:author="HASSINI Mohamed-amine" w:date="2019-03-11T14:16:00Z">
        <w:r w:rsidR="004D0AD4" w:rsidRPr="004D0AD4">
          <w:rPr>
            <w:szCs w:val="22"/>
            <w:rPrChange w:id="216" w:author="HASSINI Mohamed-amine" w:date="2019-03-11T14:17:00Z">
              <w:rPr>
                <w:sz w:val="23"/>
                <w:szCs w:val="23"/>
              </w:rPr>
            </w:rPrChange>
          </w:rPr>
          <w:t>l</w:t>
        </w:r>
      </w:ins>
      <w:r w:rsidR="00D33048" w:rsidRPr="004D0AD4">
        <w:rPr>
          <w:szCs w:val="22"/>
          <w:rPrChange w:id="217" w:author="HASSINI Mohamed-amine" w:date="2019-03-11T14:17:00Z">
            <w:rPr>
              <w:sz w:val="23"/>
              <w:szCs w:val="23"/>
            </w:rPr>
          </w:rPrChange>
        </w:rPr>
        <w:t xml:space="preserve">es instabilités liées aux vibrations synchrones </w:t>
      </w:r>
      <w:ins w:id="218" w:author="HASSINI Mohamed-amine" w:date="2019-03-11T14:16:00Z">
        <w:r w:rsidR="004D0AD4" w:rsidRPr="004D0AD4">
          <w:rPr>
            <w:szCs w:val="22"/>
            <w:rPrChange w:id="219" w:author="HASSINI Mohamed-amine" w:date="2019-03-11T14:17:00Z">
              <w:rPr>
                <w:sz w:val="23"/>
                <w:szCs w:val="23"/>
              </w:rPr>
            </w:rPrChange>
          </w:rPr>
          <w:t xml:space="preserve">d’origine thermomécanique </w:t>
        </w:r>
      </w:ins>
      <w:del w:id="220" w:author="HASSINI Mohamed-amine" w:date="2019-03-11T14:16:00Z">
        <w:r w:rsidR="009D0815" w:rsidRPr="004D0AD4" w:rsidDel="004D0AD4">
          <w:rPr>
            <w:szCs w:val="22"/>
            <w:rPrChange w:id="221" w:author="HASSINI Mohamed-amine" w:date="2019-03-11T14:17:00Z">
              <w:rPr>
                <w:sz w:val="23"/>
                <w:szCs w:val="23"/>
              </w:rPr>
            </w:rPrChange>
          </w:rPr>
          <w:delText>à</w:delText>
        </w:r>
        <w:r w:rsidR="00E1482E" w:rsidRPr="004D0AD4" w:rsidDel="004D0AD4">
          <w:rPr>
            <w:szCs w:val="22"/>
            <w:rPrChange w:id="222" w:author="HASSINI Mohamed-amine" w:date="2019-03-11T14:17:00Z">
              <w:rPr>
                <w:sz w:val="23"/>
                <w:szCs w:val="23"/>
              </w:rPr>
            </w:rPrChange>
          </w:rPr>
          <w:delText xml:space="preserve"> </w:delText>
        </w:r>
        <w:r w:rsidR="009D0815" w:rsidRPr="004D0AD4" w:rsidDel="004D0AD4">
          <w:rPr>
            <w:szCs w:val="22"/>
            <w:rPrChange w:id="223" w:author="HASSINI Mohamed-amine" w:date="2019-03-11T14:17:00Z">
              <w:rPr>
                <w:sz w:val="23"/>
                <w:szCs w:val="23"/>
              </w:rPr>
            </w:rPrChange>
          </w:rPr>
          <w:delText>l’</w:delText>
        </w:r>
        <w:r w:rsidR="00414D62" w:rsidRPr="004D0AD4" w:rsidDel="004D0AD4">
          <w:rPr>
            <w:szCs w:val="22"/>
            <w:rPrChange w:id="224" w:author="HASSINI Mohamed-amine" w:date="2019-03-11T14:17:00Z">
              <w:rPr>
                <w:sz w:val="23"/>
                <w:szCs w:val="23"/>
              </w:rPr>
            </w:rPrChange>
          </w:rPr>
          <w:delText>origine thermique</w:delText>
        </w:r>
      </w:del>
      <w:r w:rsidR="00E1482E" w:rsidRPr="004D0AD4">
        <w:rPr>
          <w:szCs w:val="22"/>
          <w:rPrChange w:id="225" w:author="HASSINI Mohamed-amine" w:date="2019-03-11T14:17:00Z">
            <w:rPr>
              <w:sz w:val="23"/>
              <w:szCs w:val="23"/>
            </w:rPr>
          </w:rPrChange>
        </w:rPr>
        <w:t xml:space="preserve"> sont décrites</w:t>
      </w:r>
      <w:del w:id="226" w:author="HASSINI Mohamed-amine" w:date="2019-03-11T14:16:00Z">
        <w:r w:rsidR="00E1482E" w:rsidRPr="004D0AD4" w:rsidDel="004D0AD4">
          <w:rPr>
            <w:szCs w:val="22"/>
            <w:rPrChange w:id="227" w:author="HASSINI Mohamed-amine" w:date="2019-03-11T14:17:00Z">
              <w:rPr>
                <w:sz w:val="23"/>
                <w:szCs w:val="23"/>
              </w:rPr>
            </w:rPrChange>
          </w:rPr>
          <w:delText xml:space="preserve"> dans un premier temps</w:delText>
        </w:r>
      </w:del>
      <w:r w:rsidR="00E1482E" w:rsidRPr="004D0AD4">
        <w:rPr>
          <w:szCs w:val="22"/>
          <w:rPrChange w:id="228" w:author="HASSINI Mohamed-amine" w:date="2019-03-11T14:17:00Z">
            <w:rPr>
              <w:sz w:val="23"/>
              <w:szCs w:val="23"/>
            </w:rPr>
          </w:rPrChange>
        </w:rPr>
        <w:t xml:space="preserve">. </w:t>
      </w:r>
      <w:ins w:id="229" w:author="HASSINI Mohamed-amine" w:date="2019-03-11T14:16:00Z">
        <w:r w:rsidR="004D0AD4" w:rsidRPr="004D0AD4">
          <w:rPr>
            <w:szCs w:val="22"/>
            <w:rPrChange w:id="230" w:author="HASSINI Mohamed-amine" w:date="2019-03-11T14:17:00Z">
              <w:rPr>
                <w:sz w:val="23"/>
                <w:szCs w:val="23"/>
              </w:rPr>
            </w:rPrChange>
          </w:rPr>
          <w:t xml:space="preserve">Ensuite, </w:t>
        </w:r>
      </w:ins>
      <w:del w:id="231" w:author="HASSINI Mohamed-amine" w:date="2019-03-11T14:16:00Z">
        <w:r w:rsidR="00E1482E" w:rsidRPr="004D0AD4" w:rsidDel="004D0AD4">
          <w:rPr>
            <w:szCs w:val="22"/>
            <w:rPrChange w:id="232" w:author="HASSINI Mohamed-amine" w:date="2019-03-11T14:17:00Z">
              <w:rPr>
                <w:sz w:val="23"/>
                <w:szCs w:val="23"/>
              </w:rPr>
            </w:rPrChange>
          </w:rPr>
          <w:delText>P</w:delText>
        </w:r>
        <w:r w:rsidR="00E3629C" w:rsidRPr="004D0AD4" w:rsidDel="004D0AD4">
          <w:rPr>
            <w:szCs w:val="22"/>
            <w:rPrChange w:id="233" w:author="HASSINI Mohamed-amine" w:date="2019-03-11T14:17:00Z">
              <w:rPr>
                <w:sz w:val="23"/>
                <w:szCs w:val="23"/>
              </w:rPr>
            </w:rPrChange>
          </w:rPr>
          <w:delText>uis</w:delText>
        </w:r>
      </w:del>
      <w:ins w:id="234" w:author="HASSINI Mohamed-amine" w:date="2019-03-11T14:17:00Z">
        <w:r w:rsidR="004D0AD4" w:rsidRPr="004D0AD4">
          <w:rPr>
            <w:szCs w:val="22"/>
            <w:rPrChange w:id="235" w:author="HASSINI Mohamed-amine" w:date="2019-03-11T14:17:00Z">
              <w:rPr>
                <w:sz w:val="23"/>
                <w:szCs w:val="23"/>
              </w:rPr>
            </w:rPrChange>
          </w:rPr>
          <w:t xml:space="preserve"> </w:t>
        </w:r>
      </w:ins>
      <w:del w:id="236" w:author="HASSINI Mohamed-amine" w:date="2019-03-11T14:17:00Z">
        <w:r w:rsidR="00E3629C" w:rsidRPr="004D0AD4" w:rsidDel="004D0AD4">
          <w:rPr>
            <w:szCs w:val="22"/>
            <w:rPrChange w:id="237" w:author="HASSINI Mohamed-amine" w:date="2019-03-11T14:17:00Z">
              <w:rPr>
                <w:sz w:val="23"/>
                <w:szCs w:val="23"/>
              </w:rPr>
            </w:rPrChange>
          </w:rPr>
          <w:delText xml:space="preserve"> </w:delText>
        </w:r>
        <w:r w:rsidR="00E1482E" w:rsidRPr="004D0AD4" w:rsidDel="004D0AD4">
          <w:rPr>
            <w:szCs w:val="22"/>
            <w:rPrChange w:id="238" w:author="HASSINI Mohamed-amine" w:date="2019-03-11T14:17:00Z">
              <w:rPr>
                <w:sz w:val="23"/>
                <w:szCs w:val="23"/>
              </w:rPr>
            </w:rPrChange>
          </w:rPr>
          <w:delText>sont présentés</w:delText>
        </w:r>
      </w:del>
      <w:r w:rsidR="00E1482E" w:rsidRPr="004D0AD4">
        <w:rPr>
          <w:szCs w:val="22"/>
          <w:rPrChange w:id="239" w:author="HASSINI Mohamed-amine" w:date="2019-03-11T14:17:00Z">
            <w:rPr>
              <w:sz w:val="23"/>
              <w:szCs w:val="23"/>
            </w:rPr>
          </w:rPrChange>
        </w:rPr>
        <w:t xml:space="preserve"> </w:t>
      </w:r>
      <w:r w:rsidR="00E3629C" w:rsidRPr="004D0AD4">
        <w:rPr>
          <w:szCs w:val="22"/>
          <w:rPrChange w:id="240"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1"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7D77F7">
        <w:rPr>
          <w:szCs w:val="22"/>
        </w:rPr>
        <w:t xml:space="preserve"> est ensuite esquissée</w:t>
      </w:r>
      <w:r w:rsidR="00E3629C" w:rsidRPr="006B1F4A">
        <w:rPr>
          <w:szCs w:val="22"/>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2" w:author="HASSINI Mohamed-amine" w:date="2019-03-11T14:18:00Z">
        <w:r w:rsidR="004D0AD4">
          <w:t xml:space="preserve">dans les </w:t>
        </w:r>
      </w:ins>
      <w:del w:id="243"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44" w:author="HASSINI Mohamed-amine" w:date="2019-03-11T14:18:00Z">
        <w:r w:rsidR="004D0AD4">
          <w:t xml:space="preserve">dédié </w:t>
        </w:r>
      </w:ins>
      <w:del w:id="245" w:author="HASSINI Mohamed-amine" w:date="2019-03-11T14:18:00Z">
        <w:r w:rsidR="00F00C47" w:rsidDel="004D0AD4">
          <w:delText>réservé</w:delText>
        </w:r>
      </w:del>
      <w:r w:rsidR="00F00C47">
        <w:t xml:space="preserve"> au modèle du palier hydrodynamique</w:t>
      </w:r>
      <w:ins w:id="246" w:author="HASSINI Mohamed-amine" w:date="2019-03-11T14:18:00Z">
        <w:r w:rsidR="004D0AD4">
          <w:t xml:space="preserve"> tandis que</w:t>
        </w:r>
      </w:ins>
      <w:r w:rsidR="00F00C47">
        <w:t xml:space="preserve"> </w:t>
      </w:r>
      <w:del w:id="247" w:author="HASSINI Mohamed-amine" w:date="2019-03-11T14:18:00Z">
        <w:r w:rsidR="00B40D7B" w:rsidDel="004D0AD4">
          <w:delText>et</w:delText>
        </w:r>
      </w:del>
      <w:r w:rsidR="00F00C47">
        <w:t xml:space="preserve"> le chapitre 3 est consa</w:t>
      </w:r>
      <w:r w:rsidR="00B40D7B">
        <w:t xml:space="preserve">cré </w:t>
      </w:r>
      <w:del w:id="248" w:author="HASSINI Mohamed-amine" w:date="2019-03-11T14:19:00Z">
        <w:r w:rsidR="00B40D7B" w:rsidDel="004D0AD4">
          <w:delText>à la</w:delText>
        </w:r>
      </w:del>
      <w:r w:rsidR="00B40D7B">
        <w:t xml:space="preserve"> </w:t>
      </w:r>
      <w:ins w:id="249" w:author="HASSINI Mohamed-amine" w:date="2019-03-11T14:19:00Z">
        <w:r w:rsidR="004D0AD4">
          <w:t xml:space="preserve">aux </w:t>
        </w:r>
      </w:ins>
      <w:r w:rsidR="00B40D7B">
        <w:t>modélisation</w:t>
      </w:r>
      <w:ins w:id="250"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1" w:author="HASSINI Mohamed-amine" w:date="2019-03-11T14:19:00Z">
        <w:r w:rsidR="004D0AD4">
          <w:t xml:space="preserve">constituent </w:t>
        </w:r>
      </w:ins>
      <w:del w:id="252" w:author="HASSINI Mohamed-amine" w:date="2019-03-11T14:19:00Z">
        <w:r w:rsidDel="004D0AD4">
          <w:delText xml:space="preserve">sont </w:delText>
        </w:r>
      </w:del>
      <w:r>
        <w:t xml:space="preserve">les outils </w:t>
      </w:r>
      <w:r w:rsidR="007811A7">
        <w:t>numériques</w:t>
      </w:r>
      <w:ins w:id="253" w:author="HASSINI Mohamed-amine" w:date="2019-03-11T14:19:00Z">
        <w:r w:rsidR="004D0AD4">
          <w:t xml:space="preserve"> nécessaires</w:t>
        </w:r>
      </w:ins>
      <w:r w:rsidR="007811A7">
        <w:t xml:space="preserve"> </w:t>
      </w:r>
      <w:ins w:id="254" w:author="HASSINI Mohamed-amine" w:date="2019-03-11T14:19:00Z">
        <w:r w:rsidR="004D0AD4">
          <w:t>à</w:t>
        </w:r>
      </w:ins>
      <w:ins w:id="255" w:author="HASSINI Mohamed-amine" w:date="2019-03-11T14:20:00Z">
        <w:r w:rsidR="004D0AD4">
          <w:t xml:space="preserve"> la simulation de</w:t>
        </w:r>
      </w:ins>
      <w:ins w:id="256" w:author="HASSINI Mohamed-amine" w:date="2019-03-11T14:19:00Z">
        <w:r w:rsidR="004D0AD4">
          <w:t xml:space="preserve"> </w:t>
        </w:r>
      </w:ins>
      <w:del w:id="257"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58" w:author="HASSINI Mohamed-amine" w:date="2019-03-11T14:20:00Z">
        <w:r w:rsidR="004D0AD4">
          <w:t xml:space="preserve"> prédictions</w:t>
        </w:r>
      </w:ins>
      <w:r w:rsidR="002A4D19">
        <w:t xml:space="preserve"> </w:t>
      </w:r>
      <w:del w:id="259"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0" w:author="HASSINI Mohamed-amine" w:date="2019-03-11T14:20:00Z">
        <w:r w:rsidDel="004D0AD4">
          <w:delText>.</w:delText>
        </w:r>
      </w:del>
      <w:r w:rsidR="003A74BA">
        <w:rPr>
          <w:rStyle w:val="Appelnotedebasdep"/>
        </w:rPr>
        <w:footnoteReference w:id="1"/>
      </w:r>
      <w:ins w:id="264" w:author="HASSINI Mohamed-amine" w:date="2019-03-11T14:20:00Z">
        <w:r w:rsidR="004D0AD4">
          <w:t>.</w:t>
        </w:r>
      </w:ins>
      <w:r w:rsidR="003A74BA">
        <w:t xml:space="preserve"> </w:t>
      </w:r>
      <w:r w:rsidR="00CE6965">
        <w:t>L</w:t>
      </w:r>
      <w:r w:rsidR="001A67CA">
        <w:t xml:space="preserve">e chapitre 5 expose une méthode </w:t>
      </w:r>
      <w:ins w:id="265" w:author="HASSINI Mohamed-amine" w:date="2019-03-11T14:20:00Z">
        <w:r w:rsidR="004D0AD4">
          <w:t xml:space="preserve">pour analyser </w:t>
        </w:r>
      </w:ins>
      <w:del w:id="266" w:author="HASSINI Mohamed-amine" w:date="2019-03-11T14:21:00Z">
        <w:r w:rsidR="001A67CA" w:rsidDel="004D0AD4">
          <w:delText>d’analyse de</w:delText>
        </w:r>
      </w:del>
      <w:r w:rsidR="001A67CA">
        <w:t xml:space="preserve"> la stabilité</w:t>
      </w:r>
      <w:ins w:id="267" w:author="HASSINI Mohamed-amine" w:date="2019-03-11T14:21:00Z">
        <w:r w:rsidR="004D0AD4">
          <w:t xml:space="preserve"> du phénomène</w:t>
        </w:r>
      </w:ins>
      <w:del w:id="268" w:author="HASSINI Mohamed-amine" w:date="2019-03-11T14:21:00Z">
        <w:r w:rsidR="001A67CA" w:rsidDel="004D0AD4">
          <w:delText xml:space="preserve"> de l’effet Morton</w:delText>
        </w:r>
      </w:del>
      <w:r w:rsidR="001A67CA">
        <w:t>. Cette méthode permet de prédire l’instabilité de manière</w:t>
      </w:r>
      <w:del w:id="269"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70" w:author="HASSINI Mohamed-amine" w:date="2019-03-11T14:22:00Z">
        <w:r w:rsidR="001458F9">
          <w:t xml:space="preserve">observé </w:t>
        </w:r>
      </w:ins>
      <w:r w:rsidR="005165CF">
        <w:t>expérimentalement</w:t>
      </w:r>
      <w:del w:id="271"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lastRenderedPageBreak/>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72"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272"/>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3" w:name="_Toc534294718"/>
      <w:bookmarkStart w:id="274"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3"/>
      <w:r w:rsidR="00864DC5">
        <w:t>s</w:t>
      </w:r>
      <w:bookmarkEnd w:id="274"/>
    </w:p>
    <w:p w14:paraId="556222CB" w14:textId="4662BA99"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faible » entre le rotor et le stator, tandis que pour l’effet de Morton</w:t>
      </w:r>
      <w:r w:rsidR="001458F9">
        <w:rPr>
          <w:szCs w:val="22"/>
        </w:rPr>
        <w:t>,</w:t>
      </w:r>
      <w:r>
        <w:rPr>
          <w:szCs w:val="22"/>
        </w:rPr>
        <w:t xml:space="preserve"> </w:t>
      </w:r>
      <w:r>
        <w:t xml:space="preserve">la chaleur est générée par le cisaillement du film lubrifiant </w:t>
      </w:r>
      <w:r w:rsidR="001458F9">
        <w:t>au niveau des</w:t>
      </w:r>
      <w:r>
        <w:t xml:space="preserve"> paliers hydrodynamiques.</w:t>
      </w:r>
    </w:p>
    <w:p w14:paraId="43F1F020" w14:textId="01289D27" w:rsidR="00E82DF1" w:rsidRDefault="00E82DF1" w:rsidP="00E82DF1">
      <w:pPr>
        <w:pStyle w:val="Titre3"/>
        <w:spacing w:before="240" w:after="240"/>
        <w:ind w:left="709"/>
      </w:pPr>
      <w:bookmarkStart w:id="275" w:name="_Toc534294719"/>
      <w:bookmarkStart w:id="276" w:name="_Toc536800372"/>
      <w:r>
        <w:t>E</w:t>
      </w:r>
      <w:r w:rsidRPr="00814672">
        <w:t xml:space="preserve">ffet </w:t>
      </w:r>
      <w:r w:rsidRPr="00C65243">
        <w:t>Newkirk</w:t>
      </w:r>
      <w:bookmarkEnd w:id="275"/>
      <w:bookmarkEnd w:id="276"/>
    </w:p>
    <w:p w14:paraId="3395DD68" w14:textId="799B6F9B"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001458F9">
        <w:t xml:space="preserve"> qui est</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r w:rsidR="001458F9">
        <w:t>C</w:t>
      </w:r>
      <w:r>
        <w:t xml:space="preserve">e champ non-uniforme de température produit </w:t>
      </w:r>
      <w:r w:rsidR="00C93726">
        <w:t>une</w:t>
      </w:r>
      <w:r>
        <w:t xml:space="preserve"> déformation </w:t>
      </w:r>
      <w:r w:rsidR="00C93726">
        <w:t xml:space="preserve">élastique  </w:t>
      </w:r>
      <w:r>
        <w:t>du rotor. Cette déformation</w:t>
      </w:r>
      <w:r w:rsidR="001458F9">
        <w:t xml:space="preserve"> </w:t>
      </w:r>
      <w:r>
        <w:t>conduit à un balourd thermique</w:t>
      </w:r>
      <w:r w:rsidR="001458F9">
        <w:t xml:space="preserve"> (appelé aussi défaut de fibre neutre) </w:t>
      </w:r>
      <w:r>
        <w:t xml:space="preserve"> qui peut amplifier l’amplitude de</w:t>
      </w:r>
      <w:r w:rsidR="008F5F78">
        <w:t>s</w:t>
      </w:r>
      <w:r>
        <w:t xml:space="preserve"> vibration</w:t>
      </w:r>
      <w:r w:rsidR="008F5F78">
        <w:t>s</w:t>
      </w:r>
      <w:r>
        <w:t xml:space="preserve"> synchrone</w:t>
      </w:r>
      <w:r w:rsidR="008F5F78">
        <w:t>s</w:t>
      </w:r>
      <w:r>
        <w:t xml:space="preserve"> et les forces de frottement </w:t>
      </w:r>
      <w:r w:rsidR="001458F9">
        <w:t xml:space="preserve">lors du </w:t>
      </w:r>
      <w:r>
        <w:t xml:space="preserve">contact. </w:t>
      </w:r>
      <w:r w:rsidR="00F92F22">
        <w:t>Un tel couplage peut ainsi conduire à un</w:t>
      </w:r>
      <w:r>
        <w:t xml:space="preserve"> comportement instable.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77" w:name="_Ref534621765"/>
      <w:bookmarkStart w:id="278" w:name="_Toc536112176"/>
      <w:bookmarkStart w:id="279"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77"/>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78"/>
      <w:r w:rsidR="008F5F78">
        <w:rPr>
          <w:rStyle w:val="shorttext"/>
          <w:rFonts w:ascii="Calibri" w:eastAsia="Times New Roman" w:hAnsi="Calibri" w:cs="Times New Roman"/>
          <w:i w:val="0"/>
          <w:iCs w:val="0"/>
          <w:noProof/>
          <w:color w:val="auto"/>
          <w:sz w:val="22"/>
          <w:szCs w:val="20"/>
          <w:lang w:eastAsia="fr-FR"/>
        </w:rPr>
        <w:t>s</w:t>
      </w:r>
      <w:bookmarkEnd w:id="279"/>
    </w:p>
    <w:p w14:paraId="26EB4292" w14:textId="77777777" w:rsidR="00C93726" w:rsidRPr="00C93726" w:rsidRDefault="00C93726" w:rsidP="00C93726"/>
    <w:p w14:paraId="282D145B" w14:textId="536CB30D"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r w:rsidR="001458F9">
        <w:t xml:space="preserve">analysé </w:t>
      </w:r>
      <w:r>
        <w:t xml:space="preserve">l’augmentation progressive </w:t>
      </w:r>
      <w:r w:rsidR="004C526E">
        <w:t>de</w:t>
      </w:r>
      <w:r w:rsidR="00852A53">
        <w:t xml:space="preserve"> </w:t>
      </w:r>
      <w:r w:rsidR="001458F9">
        <w:t>l’</w:t>
      </w:r>
      <w:r>
        <w:t xml:space="preserve">amplitude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w:t>
      </w:r>
      <w:r w:rsidR="00145D93">
        <w:t xml:space="preserve"> </w:t>
      </w:r>
      <w:r w:rsidR="00F92F22">
        <w:t xml:space="preserve">Lorsque </w:t>
      </w:r>
      <w:r>
        <w:t xml:space="preserve">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w:t>
      </w:r>
      <w:r w:rsidR="00A97346">
        <w:t xml:space="preserve"> du balourd thermique généré par</w:t>
      </w:r>
      <w:r w:rsidR="00145D93">
        <w:t xml:space="preserve"> </w:t>
      </w:r>
      <w:r>
        <w:t>la flexion thermique</w:t>
      </w:r>
      <w:r w:rsidR="00A97346">
        <w:t xml:space="preserve"> </w:t>
      </w:r>
      <w:r>
        <w:t>en phase avec le balourd</w:t>
      </w:r>
      <w:r w:rsidR="00F92F22">
        <w:t xml:space="preserve"> mécanique</w:t>
      </w:r>
      <w:r>
        <w:t xml:space="preserve">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xml:space="preserve">). </w:t>
      </w:r>
      <w:r w:rsidR="00F92F22">
        <w:t xml:space="preserve">Par conséquent, </w:t>
      </w:r>
      <w:r>
        <w:t xml:space="preserve"> le contact rotor-stator</w:t>
      </w:r>
      <w:r w:rsidR="00A97346">
        <w:t xml:space="preserve"> s’aggravait</w:t>
      </w:r>
      <w:r>
        <w:t xml:space="preserve">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xml:space="preserve">. </w:t>
      </w:r>
      <w:r w:rsidR="00F92F22">
        <w:t xml:space="preserve">Par contre, lorsque le rotor opérait à une vitesse de rotation au-delà </w:t>
      </w:r>
      <w:r>
        <w:t>de la première vitesse critique, le rotor se comportait de manière stable. En</w:t>
      </w:r>
      <w:r w:rsidR="00F92F22">
        <w:t xml:space="preserve"> effet</w:t>
      </w:r>
      <w:r>
        <w:t xml:space="preserve">, la flexion thermique était </w:t>
      </w:r>
      <w:r w:rsidR="00F92F22">
        <w:t xml:space="preserve">en opposition de phase </w:t>
      </w:r>
      <w:r>
        <w:t>par rapport au balourd</w:t>
      </w:r>
      <w:r w:rsidR="00F92F22">
        <w:t xml:space="preserve"> mécanique</w:t>
      </w:r>
      <w:r>
        <w:t xml:space="preserve">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w:t>
      </w:r>
      <w:r w:rsidR="00A97346">
        <w:t xml:space="preserve"> la position angulaire</w:t>
      </w:r>
      <w:r>
        <w:t xml:space="preserv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80" w:name="_Ref534621903"/>
            <w:bookmarkStart w:id="281" w:name="_Toc536112177"/>
            <w:bookmarkStart w:id="282"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80"/>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81"/>
            <w:bookmarkEnd w:id="282"/>
          </w:p>
        </w:tc>
      </w:tr>
    </w:tbl>
    <w:p w14:paraId="4099D210" w14:textId="5B143F01"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 xml:space="preserve">est minimale et </w:t>
      </w:r>
      <w:r w:rsidR="00A97346">
        <w:rPr>
          <w:rStyle w:val="shorttext"/>
          <w:iCs/>
        </w:rPr>
        <w:t xml:space="preserve">où </w:t>
      </w:r>
      <w:r>
        <w:rPr>
          <w:rStyle w:val="shorttext"/>
          <w:iCs/>
        </w:rPr>
        <w:t>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w:t>
      </w:r>
      <w:r w:rsidR="00A97346">
        <w:rPr>
          <w:rStyle w:val="shorttext"/>
          <w:iCs/>
        </w:rPr>
        <w:t xml:space="preserve">A cause du </w:t>
      </w:r>
      <w:r>
        <w:rPr>
          <w:rStyle w:val="shorttext"/>
          <w:iCs/>
        </w:rPr>
        <w:t xml:space="preserve">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w:t>
      </w:r>
      <w:r>
        <w:rPr>
          <w:rStyle w:val="shorttext"/>
          <w:iCs/>
        </w:rPr>
        <w:lastRenderedPageBreak/>
        <w:t xml:space="preserve">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la déformation thermique conduit à un balou</w:t>
      </w:r>
      <w:bookmarkStart w:id="283" w:name="_GoBack"/>
      <w:bookmarkEnd w:id="283"/>
      <w:r>
        <w:t xml:space="preserve">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w:t>
      </w:r>
      <w:r w:rsidR="00A97346">
        <w:t xml:space="preserve"> dont l’amplitude est supérieure au balourd mécanique initial</w:t>
      </w:r>
      <w:r w:rsidR="007127A8">
        <w:t xml:space="preserve"> conduisant de fait à une augmentation de l’amplitude vibratoire</w:t>
      </w:r>
      <w:r w:rsidRPr="00B01964">
        <w:t xml:space="preserve"> </w:t>
      </w:r>
      <w:r w:rsidR="007127A8">
        <w:t xml:space="preserve">Or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w:t>
      </w:r>
      <w:r w:rsidR="007127A8">
        <w:rPr>
          <w:rStyle w:val="shorttext"/>
          <w:iCs/>
        </w:rPr>
        <w:t xml:space="preserve"> la phase du </w:t>
      </w:r>
      <w:r>
        <w:rPr>
          <w:rStyle w:val="shorttext"/>
          <w:iCs/>
        </w:rPr>
        <w:t xml:space="preserve"> balourd total </w:t>
      </w:r>
      <w:r w:rsidR="007127A8">
        <w:rPr>
          <w:rStyle w:val="shorttext"/>
          <w:iCs/>
        </w:rPr>
        <w:t xml:space="preserve">évolue dans le </w:t>
      </w:r>
      <w:r>
        <w:rPr>
          <w:rStyle w:val="shorttext"/>
          <w:iCs/>
        </w:rPr>
        <w:t xml:space="preserve">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w:t>
      </w:r>
      <w:r w:rsidR="007127A8">
        <w:rPr>
          <w:rStyle w:val="shorttext"/>
        </w:rPr>
        <w:t>illustré</w:t>
      </w:r>
      <w:r>
        <w:rPr>
          <w:rStyle w:val="shorttext"/>
        </w:rPr>
        <w:t xml:space="preserve"> </w:t>
      </w:r>
      <w:r w:rsidR="007127A8">
        <w:rPr>
          <w:rStyle w:val="shorttext"/>
        </w:rPr>
        <w:t xml:space="preserve">par </w:t>
      </w:r>
      <w:r>
        <w:rPr>
          <w:rStyle w:val="shorttext"/>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r w:rsidR="007127A8" w:rsidRPr="00A64375">
        <w:rPr>
          <w:rStyle w:val="shorttext"/>
          <w:iCs/>
        </w:rPr>
        <w:t>Par conséquent,</w:t>
      </w:r>
      <w:r w:rsidR="007127A8">
        <w:rPr>
          <w:rStyle w:val="shorttext"/>
          <w:b/>
          <w:iCs/>
        </w:rPr>
        <w:t xml:space="preserve"> </w:t>
      </w:r>
      <w:r w:rsidR="007127A8">
        <w:rPr>
          <w:rStyle w:val="shorttext"/>
          <w:iCs/>
        </w:rPr>
        <w:t>u</w:t>
      </w:r>
      <w:r w:rsidRPr="00B01964">
        <w:rPr>
          <w:rStyle w:val="shorttext"/>
          <w:iCs/>
        </w:rPr>
        <w:t xml:space="preserve">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w:t>
      </w:r>
      <w:r w:rsidR="00A5732F">
        <w:rPr>
          <w:rStyle w:val="shorttext"/>
          <w:iCs/>
        </w:rPr>
        <w:t xml:space="preserve"> L’orbite du rotor décrit ainsi une spirale dont le sens dépend de la configuration de la machine.</w:t>
      </w:r>
      <w:r>
        <w:rPr>
          <w:rStyle w:val="shorttext"/>
          <w:iCs/>
        </w:rPr>
        <w:t xml:space="preserve"> </w:t>
      </w:r>
      <w:r w:rsidR="00A5732F">
        <w:rPr>
          <w:rStyle w:val="shorttext"/>
          <w:iCs/>
        </w:rPr>
        <w:t>En effet, p</w:t>
      </w:r>
      <w:r>
        <w:rPr>
          <w:rStyle w:val="shorttext"/>
          <w:iCs/>
        </w:rPr>
        <w:t>our</w:t>
      </w:r>
      <w:r w:rsidR="007127A8">
        <w:rPr>
          <w:rStyle w:val="shorttext"/>
          <w:iCs/>
        </w:rPr>
        <w:t xml:space="preserve"> une</w:t>
      </w:r>
      <w:r>
        <w:rPr>
          <w:rStyle w:val="shorttext"/>
          <w:iCs/>
        </w:rPr>
        <w:t xml:space="preserve">  déformée modale </w:t>
      </w:r>
      <w:r w:rsidR="007127A8">
        <w:rPr>
          <w:rStyle w:val="shorttext"/>
          <w:iCs/>
        </w:rPr>
        <w:t xml:space="preserve">telle que celle </w:t>
      </w:r>
      <w:r>
        <w:rPr>
          <w:rStyle w:val="shorttext"/>
          <w:iCs/>
        </w:rPr>
        <w:t>représenté</w:t>
      </w:r>
      <w:r w:rsidR="007127A8">
        <w:rPr>
          <w:rStyle w:val="shorttext"/>
          <w:iCs/>
        </w:rPr>
        <w:t>e</w:t>
      </w:r>
      <w:r>
        <w:rPr>
          <w:rStyle w:val="shorttext"/>
          <w:iCs/>
        </w:rPr>
        <w:t xml:space="preserve"> </w:t>
      </w:r>
      <w:r w:rsidR="007127A8">
        <w:rPr>
          <w:rStyle w:val="shorttext"/>
          <w:iCs/>
        </w:rPr>
        <w:t xml:space="preserve">par </w:t>
      </w:r>
      <w:r>
        <w:rPr>
          <w:rStyle w:val="shorttext"/>
          <w:iCs/>
        </w:rPr>
        <w:t xml:space="preserve">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r w:rsidR="007127A8">
        <w:t>(cas où</w:t>
      </w:r>
      <w:r w:rsidR="00A5732F">
        <w:t xml:space="preserve"> le</w:t>
      </w:r>
      <w:r w:rsidR="007127A8">
        <w:t xml:space="preserve"> </w:t>
      </w:r>
      <w:r>
        <w:t xml:space="preserve"> disque se</w:t>
      </w:r>
      <w:r w:rsidR="00A5732F">
        <w:t xml:space="preserve"> situe</w:t>
      </w:r>
      <w:r>
        <w:t xml:space="preserve">  entre deux paliers</w:t>
      </w:r>
      <w:r w:rsidR="00A5732F">
        <w:t>)</w:t>
      </w:r>
      <w:r>
        <w:t xml:space="preserve">, le sens de la spirale coïncide avec </w:t>
      </w:r>
      <w:r w:rsidR="00A5732F">
        <w:t xml:space="preserve">le sens de </w:t>
      </w:r>
      <w:r>
        <w:t xml:space="preserve">de rotation. Pour une configuration avec un disque en porte à faux, la déformation thermique génère un balourd qui est diamétralement opposé au point chaud. </w:t>
      </w:r>
      <w:r w:rsidR="00A5732F">
        <w:t>Le sens de l</w:t>
      </w:r>
      <w:r>
        <w:t xml:space="preserve">a spirale </w:t>
      </w:r>
      <w:r w:rsidR="00A5732F">
        <w:t xml:space="preserve">évolue alors </w:t>
      </w:r>
      <w:r>
        <w:t xml:space="preserve"> dans </w:t>
      </w:r>
      <w:r w:rsidR="00A5732F">
        <w:t xml:space="preserve">le </w:t>
      </w:r>
      <w:r>
        <w:t>sens opposé</w:t>
      </w:r>
      <w:r w:rsidR="00A5732F">
        <w:t xml:space="preserve"> à celui de</w:t>
      </w:r>
      <w:r>
        <w:t xml:space="preserve"> de </w:t>
      </w:r>
      <w:r w:rsidR="00A5732F">
        <w:t xml:space="preserve">la </w:t>
      </w:r>
      <w:r>
        <w:t>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284" w:name="_Ref534797277"/>
      <w:bookmarkStart w:id="285" w:name="_Toc536112178"/>
      <w:bookmarkStart w:id="286"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284"/>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285"/>
      <w:bookmarkEnd w:id="286"/>
      <w:r w:rsidRPr="00FB52BF">
        <w:rPr>
          <w:rStyle w:val="shorttext"/>
          <w:b/>
          <w:iCs/>
        </w:rPr>
        <w:fldChar w:fldCharType="end"/>
      </w:r>
    </w:p>
    <w:p w14:paraId="31452001" w14:textId="77777777" w:rsidR="00C93726" w:rsidRDefault="00C93726" w:rsidP="00BA3D9F"/>
    <w:p w14:paraId="6AAB9751" w14:textId="36E461CE" w:rsidR="00E82DF1" w:rsidRDefault="00E82DF1" w:rsidP="008B06E6">
      <w:pPr>
        <w:spacing w:before="120" w:line="360" w:lineRule="auto"/>
        <w:ind w:firstLine="709"/>
      </w:pPr>
      <w:r w:rsidRPr="00B87643">
        <w:lastRenderedPageBreak/>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w:t>
      </w:r>
      <w:ins w:id="287" w:author="HASSINI Mohamed-amine" w:date="2019-03-11T17:53:00Z">
        <w:r w:rsidR="007D77F7">
          <w:t xml:space="preserve"> un</w:t>
        </w:r>
      </w:ins>
      <w:r>
        <w:t xml:space="preserve"> </w:t>
      </w:r>
      <w:del w:id="288" w:author="HASSINI Mohamed-amine" w:date="2019-03-11T17:53:00Z">
        <w:r w:rsidDel="007D77F7">
          <w:delText>le</w:delText>
        </w:r>
      </w:del>
      <w:r>
        <w:t xml:space="preserve"> modèle</w:t>
      </w:r>
      <w:r w:rsidR="003F19A7">
        <w:t xml:space="preserve"> de</w:t>
      </w:r>
      <w:r>
        <w:t xml:space="preserve"> dynamique du rotor. </w:t>
      </w:r>
      <w:ins w:id="289" w:author="HASSINI Mohamed-amine" w:date="2019-03-11T18:00:00Z">
        <w:r w:rsidR="007D77F7">
          <w:t xml:space="preserve">Le modèle ainsi développé était constitué de deux </w:t>
        </w:r>
      </w:ins>
      <w:ins w:id="290" w:author="HASSINI Mohamed-amine" w:date="2019-03-11T18:01:00Z">
        <w:r w:rsidR="007D77F7">
          <w:t>équation</w:t>
        </w:r>
      </w:ins>
      <w:ins w:id="291" w:author="HASSINI Mohamed-amine" w:date="2019-03-11T18:02:00Z">
        <w:r w:rsidR="007D77F7">
          <w:t>s</w:t>
        </w:r>
      </w:ins>
      <w:ins w:id="292" w:author="HASSINI Mohamed-amine" w:date="2019-03-11T18:01:00Z">
        <w:r w:rsidR="007D77F7">
          <w:t xml:space="preserve"> différentielles non linéaires</w:t>
        </w:r>
      </w:ins>
      <w:ins w:id="293" w:author="HASSINI Mohamed-amine" w:date="2019-03-11T18:02:00Z">
        <w:r w:rsidR="007D77F7">
          <w:t xml:space="preserve"> et couplées</w:t>
        </w:r>
      </w:ins>
      <w:ins w:id="294" w:author="HASSINI Mohamed-amine" w:date="2019-03-11T18:03:00Z">
        <w:r w:rsidR="004769C2">
          <w:t xml:space="preserve"> qui devaient être résolues numériquement</w:t>
        </w:r>
      </w:ins>
      <w:ins w:id="295" w:author="HASSINI Mohamed-amine" w:date="2019-03-11T18:02:00Z">
        <w:r w:rsidR="007D77F7">
          <w:t xml:space="preserve">. </w:t>
        </w:r>
      </w:ins>
      <w:del w:id="296" w:author="HASSINI Mohamed-amine" w:date="2019-03-11T18:03:00Z">
        <w:r w:rsidDel="004769C2">
          <w:delText>Le comportement dynamique du rotor était donc couplé à la flexion thermique et l</w:delText>
        </w:r>
        <w:r w:rsidRPr="00AD3FE8" w:rsidDel="004769C2">
          <w:delText xml:space="preserve">e modèle consistait </w:delText>
        </w:r>
        <w:r w:rsidDel="004769C2">
          <w:delText>des</w:delText>
        </w:r>
        <w:r w:rsidRPr="00AD3FE8" w:rsidDel="004769C2">
          <w:delText xml:space="preserve"> deux équations différentielles non linéaires qui devaient être résolues numériquement.</w:delText>
        </w:r>
        <w:r w:rsidDel="004769C2">
          <w:delText xml:space="preserve"> </w:delText>
        </w:r>
      </w:del>
      <w:r>
        <w:t>A l’aide de ce modèle</w:t>
      </w:r>
      <w:r w:rsidR="001E7BF0">
        <w:t>,</w:t>
      </w:r>
      <w:r>
        <w:t xml:space="preserve"> </w:t>
      </w:r>
      <w:r w:rsidRPr="00742C72">
        <w:rPr>
          <w:rFonts w:asciiTheme="minorHAnsi" w:hAnsiTheme="minorHAnsi"/>
        </w:rPr>
        <w:t>Dimarogonas</w:t>
      </w:r>
      <w:r w:rsidRPr="00AD3FE8">
        <w:t xml:space="preserve"> indiquait que l’effet Newkirk </w:t>
      </w:r>
      <w:r>
        <w:t>pouvait mener</w:t>
      </w:r>
      <w:ins w:id="297" w:author="HASSINI Mohamed-amine" w:date="2019-03-11T17:56:00Z">
        <w:r w:rsidR="007D77F7">
          <w:t xml:space="preserve"> à</w:t>
        </w:r>
      </w:ins>
      <w:r>
        <w:t xml:space="preserve"> </w:t>
      </w:r>
      <w:del w:id="298" w:author="HASSINI Mohamed-amine" w:date="2019-03-11T17:56:00Z">
        <w:r w:rsidDel="007D77F7">
          <w:delText>aux</w:delText>
        </w:r>
      </w:del>
      <w:r w:rsidRPr="00AD3FE8">
        <w:t xml:space="preserve"> </w:t>
      </w:r>
      <w:del w:id="299" w:author="HASSINI Mohamed-amine" w:date="2019-03-11T17:56:00Z">
        <w:r w:rsidRPr="00AD3FE8" w:rsidDel="007D77F7">
          <w:delText>3</w:delText>
        </w:r>
      </w:del>
      <w:r w:rsidRPr="00AD3FE8">
        <w:t xml:space="preserve"> </w:t>
      </w:r>
      <w:ins w:id="300" w:author="HASSINI Mohamed-amine" w:date="2019-03-11T17:56:00Z">
        <w:r w:rsidR="007D77F7">
          <w:t xml:space="preserve">trois </w:t>
        </w:r>
      </w:ins>
      <w:r>
        <w:t>types de comportement dynamique</w:t>
      </w:r>
      <w:r w:rsidRPr="00AD3FE8">
        <w:t>:</w:t>
      </w:r>
      <w:r>
        <w:t xml:space="preserve"> </w:t>
      </w:r>
    </w:p>
    <w:p w14:paraId="53D8F76F" w14:textId="7120DC82" w:rsidR="00E82DF1" w:rsidRDefault="00E82DF1" w:rsidP="00706BB2">
      <w:pPr>
        <w:pStyle w:val="Paragraphedeliste"/>
        <w:numPr>
          <w:ilvl w:val="0"/>
          <w:numId w:val="4"/>
        </w:numPr>
        <w:spacing w:line="360" w:lineRule="auto"/>
        <w:jc w:val="both"/>
      </w:pPr>
      <w:del w:id="301" w:author="HASSINI Mohamed-amine" w:date="2019-03-11T17:59:00Z">
        <w:r w:rsidDel="007D77F7">
          <w:delText xml:space="preserve">Vibration </w:delText>
        </w:r>
      </w:del>
      <w:ins w:id="302" w:author="HASSINI Mohamed-amine" w:date="2019-03-11T17:59:00Z">
        <w:r w:rsidR="007D77F7">
          <w:t xml:space="preserve">vibration </w:t>
        </w:r>
      </w:ins>
      <w:r>
        <w:t>spirale divergente où l’amplitude de</w:t>
      </w:r>
      <w:ins w:id="303" w:author="HASSINI Mohamed-amine" w:date="2019-03-11T17:57:00Z">
        <w:r w:rsidR="007D77F7">
          <w:t>s</w:t>
        </w:r>
      </w:ins>
      <w:r>
        <w:t xml:space="preserve"> vibration</w:t>
      </w:r>
      <w:ins w:id="304" w:author="HASSINI Mohamed-amine" w:date="2019-03-11T17:57:00Z">
        <w:r w:rsidR="007D77F7">
          <w:t>s</w:t>
        </w:r>
      </w:ins>
      <w:r>
        <w:t xml:space="preserve"> augmente </w:t>
      </w:r>
      <w:ins w:id="305" w:author="HASSINI Mohamed-amine" w:date="2019-03-11T17:57:00Z">
        <w:r w:rsidR="007D77F7">
          <w:t xml:space="preserve">de manière continue et dont </w:t>
        </w:r>
      </w:ins>
      <w:del w:id="306" w:author="HASSINI Mohamed-amine" w:date="2019-03-11T17:57:00Z">
        <w:r w:rsidDel="007D77F7">
          <w:delText>et l</w:delText>
        </w:r>
      </w:del>
      <w:ins w:id="307" w:author="HASSINI Mohamed-amine" w:date="2019-03-11T17:58:00Z">
        <w:r w:rsidR="007D77F7">
          <w:t xml:space="preserve"> l</w:t>
        </w:r>
      </w:ins>
      <w:r>
        <w:t xml:space="preserve">a phase </w:t>
      </w:r>
      <w:del w:id="308" w:author="HASSINI Mohamed-amine" w:date="2019-03-11T17:58:00Z">
        <w:r w:rsidDel="007D77F7">
          <w:delText>de vibration</w:delText>
        </w:r>
      </w:del>
      <w:r>
        <w:t xml:space="preserve"> évolue au cours du temps</w:t>
      </w:r>
      <w:ins w:id="309" w:author="HASSINI Mohamed-amine" w:date="2019-03-11T17:59:00Z">
        <w:r w:rsidR="007D77F7">
          <w:t>,</w:t>
        </w:r>
      </w:ins>
    </w:p>
    <w:p w14:paraId="45994493" w14:textId="5AAC40D5" w:rsidR="00E82DF1" w:rsidRDefault="00E82DF1" w:rsidP="00706BB2">
      <w:pPr>
        <w:pStyle w:val="Paragraphedeliste"/>
        <w:numPr>
          <w:ilvl w:val="0"/>
          <w:numId w:val="4"/>
        </w:numPr>
        <w:spacing w:line="360" w:lineRule="auto"/>
        <w:jc w:val="both"/>
      </w:pPr>
      <w:del w:id="310" w:author="HASSINI Mohamed-amine" w:date="2019-03-11T17:59:00Z">
        <w:r w:rsidDel="007D77F7">
          <w:delText xml:space="preserve">Vibration </w:delText>
        </w:r>
      </w:del>
      <w:ins w:id="311" w:author="HASSINI Mohamed-amine" w:date="2019-03-11T17:59:00Z">
        <w:r w:rsidR="007D77F7">
          <w:t xml:space="preserve">vibration </w:t>
        </w:r>
      </w:ins>
      <w:r>
        <w:t>cyclique où le niveau de vibration oscille autour d’une amplitude constante dans le temps</w:t>
      </w:r>
      <w:ins w:id="312" w:author="HASSINI Mohamed-amine" w:date="2019-03-11T17:59:00Z">
        <w:r w:rsidR="007D77F7">
          <w:t>,</w:t>
        </w:r>
      </w:ins>
    </w:p>
    <w:p w14:paraId="03225884" w14:textId="5A47D5EF" w:rsidR="008D442F" w:rsidRDefault="00E82DF1" w:rsidP="00484D76">
      <w:pPr>
        <w:pStyle w:val="Paragraphedeliste"/>
        <w:numPr>
          <w:ilvl w:val="0"/>
          <w:numId w:val="4"/>
        </w:numPr>
        <w:spacing w:line="360" w:lineRule="auto"/>
        <w:jc w:val="both"/>
      </w:pPr>
      <w:del w:id="313" w:author="HASSINI Mohamed-amine" w:date="2019-03-11T17:59:00Z">
        <w:r w:rsidDel="007D77F7">
          <w:delText xml:space="preserve">Vibration </w:delText>
        </w:r>
      </w:del>
      <w:ins w:id="314" w:author="HASSINI Mohamed-amine" w:date="2019-03-11T17:59:00Z">
        <w:r w:rsidR="007D77F7">
          <w:t xml:space="preserve">vibration </w:t>
        </w:r>
      </w:ins>
      <w:r>
        <w:t>spirale stabilisée où l</w:t>
      </w:r>
      <w:ins w:id="315" w:author="HASSINI Mohamed-amine" w:date="2019-03-11T17:59:00Z">
        <w:r w:rsidR="007D77F7">
          <w:t xml:space="preserve">’amplitude </w:t>
        </w:r>
      </w:ins>
      <w:del w:id="316" w:author="HASSINI Mohamed-amine" w:date="2019-03-11T17:59:00Z">
        <w:r w:rsidDel="007D77F7">
          <w:delText>es amplitudes</w:delText>
        </w:r>
      </w:del>
      <w:r>
        <w:t xml:space="preserve"> de</w:t>
      </w:r>
      <w:ins w:id="317" w:author="HASSINI Mohamed-amine" w:date="2019-03-11T17:59:00Z">
        <w:r w:rsidR="007D77F7">
          <w:t>s</w:t>
        </w:r>
      </w:ins>
      <w:r>
        <w:t xml:space="preserve"> vibration</w:t>
      </w:r>
      <w:ins w:id="318" w:author="HASSINI Mohamed-amine" w:date="2019-03-11T17:59:00Z">
        <w:r w:rsidR="007D77F7">
          <w:t>s</w:t>
        </w:r>
      </w:ins>
      <w:r>
        <w:t xml:space="preserve"> convergent vers une valeur constante.</w:t>
      </w:r>
    </w:p>
    <w:p w14:paraId="12C86FCE" w14:textId="77777777" w:rsidR="00484D76" w:rsidRDefault="00484D76" w:rsidP="00484D76">
      <w:pPr>
        <w:spacing w:line="360" w:lineRule="auto"/>
        <w:ind w:firstLine="708"/>
      </w:pPr>
    </w:p>
    <w:p w14:paraId="2E6CE948" w14:textId="7B2EBF44"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w:t>
      </w:r>
      <w:ins w:id="319" w:author="HASSINI Mohamed-amine" w:date="2019-03-11T18:08:00Z">
        <w:r w:rsidR="004769C2">
          <w:t xml:space="preserve">l’apparition de </w:t>
        </w:r>
      </w:ins>
      <w:r>
        <w:t xml:space="preserve">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w:t>
      </w:r>
      <w:ins w:id="320" w:author="HASSINI Mohamed-amine" w:date="2019-03-11T18:11:00Z">
        <w:r w:rsidR="002F0F9A">
          <w:t xml:space="preserve"> simplificatrices</w:t>
        </w:r>
      </w:ins>
      <w:ins w:id="321" w:author="HASSINI Mohamed-amine" w:date="2019-03-11T18:12:00Z">
        <w:r w:rsidR="002F0F9A">
          <w:t xml:space="preserve">. Dans ce modèle, Kellenberger suppose </w:t>
        </w:r>
      </w:ins>
      <w:del w:id="322" w:author="HASSINI Mohamed-amine" w:date="2019-03-11T18:13:00Z">
        <w:r w:rsidRPr="00075D6B" w:rsidDel="002F0F9A">
          <w:delText xml:space="preserve"> </w:delText>
        </w:r>
      </w:del>
      <w:del w:id="323" w:author="HASSINI Mohamed-amine" w:date="2019-03-11T18:11:00Z">
        <w:r w:rsidDel="002F0F9A">
          <w:delText>simples</w:delText>
        </w:r>
      </w:del>
      <w:del w:id="324" w:author="HASSINI Mohamed-amine" w:date="2019-03-11T18:08:00Z">
        <w:r w:rsidRPr="00075D6B" w:rsidDel="004769C2">
          <w:delText>,</w:delText>
        </w:r>
      </w:del>
      <w:del w:id="325" w:author="HASSINI Mohamed-amine" w:date="2019-03-11T18:13:00Z">
        <w:r w:rsidRPr="00075D6B" w:rsidDel="002F0F9A">
          <w:delText xml:space="preserve"> </w:delText>
        </w:r>
        <w:r w:rsidDel="002F0F9A">
          <w:delText>tel que</w:delText>
        </w:r>
      </w:del>
      <w:ins w:id="326" w:author="HASSINI Mohamed-amine" w:date="2019-03-11T18:13:00Z">
        <w:r w:rsidR="002F0F9A">
          <w:t xml:space="preserve"> </w:t>
        </w:r>
      </w:ins>
      <w:ins w:id="327" w:author="HASSINI Mohamed-amine" w:date="2019-03-11T18:11:00Z">
        <w:r w:rsidR="002F0F9A">
          <w:t>l’existence d</w:t>
        </w:r>
      </w:ins>
      <w:ins w:id="328" w:author="HASSINI Mohamed-amine" w:date="2019-03-11T18:12:00Z">
        <w:r w:rsidR="002F0F9A">
          <w:t>’une relation linéaire entre</w:t>
        </w:r>
      </w:ins>
      <w:r w:rsidRPr="00075D6B">
        <w:t xml:space="preserve"> l</w:t>
      </w:r>
      <w:r>
        <w:t>a flexion thermique du rotor</w:t>
      </w:r>
      <w:ins w:id="329" w:author="HASSINI Mohamed-amine" w:date="2019-03-11T18:12:00Z">
        <w:r w:rsidR="002F0F9A">
          <w:t xml:space="preserve"> et</w:t>
        </w:r>
      </w:ins>
      <w:r>
        <w:t xml:space="preserve"> </w:t>
      </w:r>
      <w:del w:id="330" w:author="HASSINI Mohamed-amine" w:date="2019-03-11T18:12:00Z">
        <w:r w:rsidRPr="00075D6B" w:rsidDel="002F0F9A">
          <w:delText xml:space="preserve">est linéairement proportionnelle à </w:delText>
        </w:r>
      </w:del>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31" w:name="_Toc536800373"/>
      <w:r>
        <w:t>E</w:t>
      </w:r>
      <w:r w:rsidRPr="00814672">
        <w:t xml:space="preserve">ffet </w:t>
      </w:r>
      <w:r w:rsidRPr="00C65243">
        <w:t>Morton</w:t>
      </w:r>
      <w:bookmarkEnd w:id="331"/>
    </w:p>
    <w:p w14:paraId="24EFE6FF" w14:textId="3AFBF02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w:t>
      </w:r>
      <w:ins w:id="332" w:author="HASSINI Mohamed-amine" w:date="2019-03-11T18:15:00Z">
        <w:r w:rsidR="006B1F4A">
          <w:t xml:space="preserve"> et</w:t>
        </w:r>
      </w:ins>
      <w:r>
        <w:t xml:space="preserve">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w:t>
      </w:r>
      <w:del w:id="333" w:author="HASSINI Mohamed-amine" w:date="2019-03-11T18:17:00Z">
        <w:r w:rsidDel="006B1F4A">
          <w:delText xml:space="preserve">n’est plus liée à un point facile à identifier mais </w:delText>
        </w:r>
      </w:del>
      <w:r>
        <w:t>se trouve dans le film mince de lubrifiant dont l’épaisseur varie dans le temps, rend l’</w:t>
      </w:r>
      <w:r w:rsidR="000102DA">
        <w:t>analyse de l’</w:t>
      </w:r>
      <w:r>
        <w:t xml:space="preserve">effet de Morton plus </w:t>
      </w:r>
      <w:ins w:id="334" w:author="HASSINI Mohamed-amine" w:date="2019-03-11T18:17:00Z">
        <w:r w:rsidR="006B1F4A">
          <w:t>complexe</w:t>
        </w:r>
      </w:ins>
      <w:del w:id="335" w:author="HASSINI Mohamed-amine" w:date="2019-03-11T18:17:00Z">
        <w:r w:rsidDel="006B1F4A">
          <w:delText>compliqué</w:delText>
        </w:r>
        <w:r w:rsidR="00617CD6" w:rsidDel="006B1F4A">
          <w:delText>e</w:delText>
        </w:r>
      </w:del>
      <w:r>
        <w:t xml:space="preserve">. </w:t>
      </w:r>
    </w:p>
    <w:p w14:paraId="7FD072DB" w14:textId="215EC1F8"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w:t>
      </w:r>
      <w:ins w:id="336" w:author="HASSINI Mohamed-amine" w:date="2019-03-11T18:18:00Z">
        <w:r w:rsidR="006B1F4A">
          <w:t xml:space="preserve"> représentant</w:t>
        </w:r>
      </w:ins>
      <w:r>
        <w:t xml:space="preserve"> </w:t>
      </w:r>
      <w:del w:id="337" w:author="HASSINI Mohamed-amine" w:date="2019-03-11T18:18:00Z">
        <w:r w:rsidDel="006B1F4A">
          <w:delText>i</w:delText>
        </w:r>
      </w:del>
      <w:del w:id="338" w:author="HASSINI Mohamed-amine" w:date="2019-03-11T18:17:00Z">
        <w:r w:rsidDel="006B1F4A">
          <w:delText>ssue</w:delText>
        </w:r>
      </w:del>
      <w:r>
        <w:t xml:space="preserve"> de</w:t>
      </w:r>
      <w:r w:rsidR="009A49C3">
        <w:t>s</w:t>
      </w:r>
      <w:r>
        <w:t xml:space="preserve"> vibration</w:t>
      </w:r>
      <w:r w:rsidR="009A49C3">
        <w:t>s</w:t>
      </w:r>
      <w:r>
        <w:t xml:space="preserve"> synchrone</w:t>
      </w:r>
      <w:r w:rsidR="009A49C3">
        <w:t>s</w:t>
      </w:r>
      <w:r>
        <w:t xml:space="preserve"> d’un rotor. Il est supposé que </w:t>
      </w:r>
      <w:ins w:id="339" w:author="HASSINI Mohamed-amine" w:date="2019-03-11T18:19:00Z">
        <w:r w:rsidR="006B1F4A">
          <w:t>la précession du</w:t>
        </w:r>
      </w:ins>
      <w:del w:id="340" w:author="HASSINI Mohamed-amine" w:date="2019-03-11T18:19:00Z">
        <w:r w:rsidDel="006B1F4A">
          <w:delText>le</w:delText>
        </w:r>
      </w:del>
      <w:r>
        <w:t xml:space="preserve"> rotor </w:t>
      </w:r>
      <w:ins w:id="341" w:author="HASSINI Mohamed-amine" w:date="2019-03-11T18:19:00Z">
        <w:r w:rsidR="006B1F4A">
          <w:t>se fait dans le sens direct (sens de la rotation)</w:t>
        </w:r>
      </w:ins>
      <w:del w:id="342" w:author="HASSINI Mohamed-amine" w:date="2019-03-11T18:20:00Z">
        <w:r w:rsidDel="006B1F4A">
          <w:delText xml:space="preserve">décrit </w:delText>
        </w:r>
        <w:r w:rsidDel="006B1F4A">
          <w:lastRenderedPageBreak/>
          <w:delText>une précession directe</w:delText>
        </w:r>
      </w:del>
      <w:r>
        <w:t xml:space="preserve"> à vitesse constante</w:t>
      </w:r>
      <w:ins w:id="343" w:author="HASSINI Mohamed-amine" w:date="2019-03-11T18:20:00Z">
        <w:r w:rsidR="006B1F4A">
          <w:t xml:space="preserve"> donnée</w:t>
        </w:r>
      </w:ins>
      <w:r>
        <w:t xml:space="preserve">. Une zone particulière de la surface du rotor se trouve toujours à l’extérieur de l’orbite. </w:t>
      </w:r>
      <w:del w:id="344" w:author="HASSINI Mohamed-amine" w:date="2019-03-11T18:20:00Z">
        <w:r w:rsidDel="006B1F4A">
          <w:delText>Ceci</w:delText>
        </w:r>
      </w:del>
      <w:ins w:id="345" w:author="HASSINI Mohamed-amine" w:date="2019-03-11T18:20:00Z">
        <w:r w:rsidR="006B1F4A">
          <w:t>Celle-ci est désignée par le terme</w:t>
        </w:r>
      </w:ins>
      <w:r>
        <w:t xml:space="preserve"> </w:t>
      </w:r>
      <w:del w:id="346" w:author="HASSINI Mohamed-amine" w:date="2019-03-11T18:20:00Z">
        <w:r w:rsidDel="006B1F4A">
          <w:delText>est l</w:delText>
        </w:r>
      </w:del>
      <w:del w:id="347" w:author="HASSINI Mohamed-amine" w:date="2019-03-11T18:21:00Z">
        <w:r w:rsidDel="006B1F4A">
          <w:delText>e</w:delText>
        </w:r>
      </w:del>
      <w:r>
        <w:t xml:space="preserv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w:t>
      </w:r>
      <w:ins w:id="348" w:author="HASSINI Mohamed-amine" w:date="2019-03-11T18:39:00Z">
        <w:r w:rsidR="00B64385">
          <w:t xml:space="preserve">Etant donné que </w:t>
        </w:r>
      </w:ins>
      <w:del w:id="349" w:author="HASSINI Mohamed-amine" w:date="2019-03-11T18:39:00Z">
        <w:r w:rsidDel="00B64385">
          <w:delText>L</w:delText>
        </w:r>
      </w:del>
      <w:ins w:id="350" w:author="HASSINI Mohamed-amine" w:date="2019-03-11T18:39:00Z">
        <w:r w:rsidR="00B64385">
          <w:t>l</w:t>
        </w:r>
      </w:ins>
      <w:r>
        <w:t xml:space="preserve">a chaleur générée par le cisaillement visqueux du film mince est proportionnelle au carré de la vitesse de rotation et inversement proportionnelle à l’épaisseur du film. </w:t>
      </w:r>
      <w:ins w:id="351" w:author="HASSINI Mohamed-amine" w:date="2019-03-11T18:39:00Z">
        <w:r w:rsidR="00B64385">
          <w:t xml:space="preserve">La surface du rotor est donc exposée à un flux de chaleur </w:t>
        </w:r>
      </w:ins>
      <w:del w:id="352" w:author="HASSINI Mohamed-amine" w:date="2019-03-11T18:40:00Z">
        <w:r w:rsidDel="00B64385">
          <w:delText>L’échauffement du rotor n’est donc pas</w:delText>
        </w:r>
      </w:del>
      <w:r>
        <w:t xml:space="preserve"> </w:t>
      </w:r>
      <w:ins w:id="353" w:author="HASSINI Mohamed-amine" w:date="2019-03-11T18:40:00Z">
        <w:r w:rsidR="00B64385">
          <w:t xml:space="preserve">non </w:t>
        </w:r>
      </w:ins>
      <w:r>
        <w:t xml:space="preserve">uniforme suivant la direction circonférentielle. Par conséquent, </w:t>
      </w:r>
      <w:del w:id="354" w:author="HASSINI Mohamed-amine" w:date="2019-03-11T18:40:00Z">
        <w:r w:rsidDel="00B64385">
          <w:delText>tout comme</w:delText>
        </w:r>
      </w:del>
      <w:r>
        <w:t xml:space="preserve"> </w:t>
      </w:r>
      <w:ins w:id="355" w:author="HASSINI Mohamed-amine" w:date="2019-03-11T18:40:00Z">
        <w:r w:rsidR="00B64385">
          <w:t xml:space="preserve">et à l’instar de </w:t>
        </w:r>
      </w:ins>
      <w:del w:id="356" w:author="HASSINI Mohamed-amine" w:date="2019-03-11T18:40:00Z">
        <w:r w:rsidDel="00B64385">
          <w:delText>pour</w:delText>
        </w:r>
      </w:del>
      <w:r>
        <w:t xml:space="preserve"> l’effet de Newkirk, </w:t>
      </w:r>
      <w:ins w:id="357" w:author="HASSINI Mohamed-amine" w:date="2019-03-11T18:41:00Z">
        <w:r w:rsidR="00B64385">
          <w:t xml:space="preserve">une différence de température </w:t>
        </w:r>
        <m:oMath>
          <m:r>
            <m:rPr>
              <m:sty m:val="p"/>
            </m:rPr>
            <w:rPr>
              <w:rFonts w:ascii="Cambria Math" w:hAnsi="Cambria Math"/>
            </w:rPr>
            <m:t>Δ</m:t>
          </m:r>
          <m:r>
            <w:rPr>
              <w:rFonts w:ascii="Cambria Math" w:hAnsi="Cambria Math"/>
            </w:rPr>
            <m:t>T</m:t>
          </m:r>
        </m:oMath>
        <w:r w:rsidR="00B64385">
          <w:t xml:space="preserve"> </w:t>
        </w:r>
      </w:ins>
      <w:ins w:id="358" w:author="HASSINI Mohamed-amine" w:date="2019-03-11T18:42:00Z">
        <w:r w:rsidR="00B64385">
          <w:t xml:space="preserve">existe </w:t>
        </w:r>
      </w:ins>
      <w:del w:id="359" w:author="HASSINI Mohamed-amine" w:date="2019-03-11T18:41:00Z">
        <w:r w:rsidDel="00B64385">
          <w:delText xml:space="preserve">la température </w:delText>
        </w:r>
      </w:del>
      <w:r>
        <w:t xml:space="preserve">à la surface du rotor </w:t>
      </w:r>
      <w:del w:id="360" w:author="HASSINI Mohamed-amine" w:date="2019-03-11T18:41:00Z">
        <w:r w:rsidDel="00B64385">
          <w:delText xml:space="preserve">varie avec une différence </w:delText>
        </w:r>
        <m:oMath>
          <m:r>
            <m:rPr>
              <m:sty m:val="p"/>
            </m:rPr>
            <w:rPr>
              <w:rFonts w:ascii="Cambria Math" w:hAnsi="Cambria Math"/>
            </w:rPr>
            <m:t>Δ</m:t>
          </m:r>
          <m:r>
            <w:rPr>
              <w:rFonts w:ascii="Cambria Math" w:hAnsi="Cambria Math"/>
            </w:rPr>
            <m:t>T</m:t>
          </m:r>
        </m:oMath>
        <w:r w:rsidDel="00B64385">
          <w:delText xml:space="preserve"> </w:delText>
        </w:r>
      </w:del>
      <w:r>
        <w:t>entre le point « chaud » et le point « froid ». Cette différence de</w:t>
      </w:r>
      <w:r w:rsidRPr="006D063A">
        <w:t xml:space="preserve"> </w:t>
      </w:r>
      <w:r>
        <w:t xml:space="preserve">température augmente avec l’amplitude des vibrations. Toutefois, </w:t>
      </w:r>
      <w:ins w:id="361" w:author="HASSINI Mohamed-amine" w:date="2019-03-11T18:42:00Z">
        <w:r w:rsidR="00B64385">
          <w:t xml:space="preserve">et </w:t>
        </w:r>
      </w:ins>
      <w:r>
        <w:t xml:space="preserve">compte tenu du caractère convectif du transfert de chaleur </w:t>
      </w:r>
      <w:ins w:id="362" w:author="HASSINI Mohamed-amine" w:date="2019-03-11T18:43:00Z">
        <w:r w:rsidR="00B64385">
          <w:t xml:space="preserve">depuis le film lubrifiant </w:t>
        </w:r>
      </w:ins>
      <w:r>
        <w:t>vers le rotor, le point chaud sera déphasé du point haut où l’épaisseur du film moyenn</w:t>
      </w:r>
      <w:ins w:id="363" w:author="HASSINI Mohamed-amine" w:date="2019-03-11T18:43:00Z">
        <w:r w:rsidR="00B64385">
          <w:t>e</w:t>
        </w:r>
      </w:ins>
      <w:del w:id="364" w:author="HASSINI Mohamed-amine" w:date="2019-03-11T18:43:00Z">
        <w:r w:rsidDel="00B64385">
          <w:delText>é</w:delText>
        </w:r>
      </w:del>
      <w: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w:t>
      </w:r>
      <w:ins w:id="365" w:author="HASSINI Mohamed-amine" w:date="2019-03-11T18:43:00Z">
        <w:r w:rsidR="003873CC">
          <w:t>e</w:t>
        </w:r>
      </w:ins>
      <w:del w:id="366" w:author="HASSINI Mohamed-amine" w:date="2019-03-11T18:43:00Z">
        <w:r w:rsidDel="003873CC">
          <w:delText>ait</w:delText>
        </w:r>
      </w:del>
      <w:r>
        <w:t xml:space="preserve"> avec le point </w:t>
      </w:r>
      <w:ins w:id="367" w:author="HASSINI Mohamed-amine" w:date="2019-03-11T18:43:00Z">
        <w:r w:rsidR="003873CC">
          <w:t xml:space="preserve">où </w:t>
        </w:r>
      </w:ins>
      <w:ins w:id="368" w:author="HASSINI Mohamed-amine" w:date="2019-03-11T18:46:00Z">
        <w:r w:rsidR="003873CC">
          <w:t xml:space="preserve">a lieu </w:t>
        </w:r>
      </w:ins>
      <w:ins w:id="369" w:author="HASSINI Mohamed-amine" w:date="2019-03-11T18:43:00Z">
        <w:r w:rsidR="003873CC">
          <w:t xml:space="preserve">le </w:t>
        </w:r>
      </w:ins>
      <w:del w:id="370" w:author="HASSINI Mohamed-amine" w:date="2019-03-11T18:43:00Z">
        <w:r w:rsidDel="003873CC">
          <w:delText>de</w:delText>
        </w:r>
      </w:del>
      <w:del w:id="371" w:author="HASSINI Mohamed-amine" w:date="2019-03-11T18:47:00Z">
        <w:r w:rsidDel="003873CC">
          <w:delText xml:space="preserve"> </w:delText>
        </w:r>
      </w:del>
      <w:r>
        <w:t>contact</w:t>
      </w:r>
      <w:del w:id="372" w:author="HASSINI Mohamed-amine" w:date="2019-03-11T18:43:00Z">
        <w:r w:rsidDel="003873CC">
          <w:delText xml:space="preserve"> haut</w:delText>
        </w:r>
      </w:del>
      <w:r>
        <w:t xml:space="preserve">, </w:t>
      </w:r>
      <w:ins w:id="373" w:author="HASSINI Mohamed-amine" w:date="2019-03-11T18:46:00Z">
        <w:r w:rsidR="003873CC">
          <w:t xml:space="preserve"> il </w:t>
        </w:r>
      </w:ins>
      <w:ins w:id="374" w:author="HASSINI Mohamed-amine" w:date="2019-03-11T18:48:00Z">
        <w:r w:rsidR="003873CC">
          <w:t>n’</w:t>
        </w:r>
      </w:ins>
      <w:ins w:id="375" w:author="HASSINI Mohamed-amine" w:date="2019-03-11T18:46:00Z">
        <w:r w:rsidR="003873CC">
          <w:t>en est pas de même</w:t>
        </w:r>
      </w:ins>
      <w:ins w:id="376" w:author="HASSINI Mohamed-amine" w:date="2019-03-11T18:48:00Z">
        <w:r w:rsidR="003873CC">
          <w:t xml:space="preserve"> en ce qui concerne</w:t>
        </w:r>
      </w:ins>
      <w:ins w:id="377" w:author="HASSINI Mohamed-amine" w:date="2019-03-11T18:46:00Z">
        <w:r w:rsidR="003873CC">
          <w:t xml:space="preserve"> </w:t>
        </w:r>
      </w:ins>
      <w:del w:id="378" w:author="HASSINI Mohamed-amine" w:date="2019-03-11T18:48:00Z">
        <w:r w:rsidDel="003873CC">
          <w:delText>pour</w:delText>
        </w:r>
      </w:del>
      <w:r>
        <w:t xml:space="preserve"> l’effet de Morton</w:t>
      </w:r>
      <w:ins w:id="379" w:author="HASSINI Mohamed-amine" w:date="2019-03-11T18:46:00Z">
        <w:r w:rsidR="003873CC">
          <w:t>.</w:t>
        </w:r>
      </w:ins>
      <w:ins w:id="380" w:author="HASSINI Mohamed-amine" w:date="2019-03-11T18:47:00Z">
        <w:r w:rsidR="003873CC">
          <w:t xml:space="preserve"> En effet,</w:t>
        </w:r>
      </w:ins>
      <w:r>
        <w:t xml:space="preserve">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toutes les études expérimentales confirment que le point chaud est</w:t>
      </w:r>
      <w:ins w:id="381" w:author="HASSINI Mohamed-amine" w:date="2019-03-11T18:49:00Z">
        <w:r w:rsidR="003873CC">
          <w:t xml:space="preserve"> en retard de phase</w:t>
        </w:r>
      </w:ins>
      <w:del w:id="382" w:author="HASSINI Mohamed-amine" w:date="2019-03-11T18:49:00Z">
        <w:r w:rsidDel="003873CC">
          <w:delText xml:space="preserve"> retardé</w:delText>
        </w:r>
      </w:del>
      <w:r>
        <w:t xml:space="preserve">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83" w:name="_Ref534631211"/>
      <w:bookmarkStart w:id="384" w:name="_Toc536112179"/>
      <w:bookmarkStart w:id="385"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83"/>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84"/>
      <w:bookmarkEnd w:id="385"/>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lastRenderedPageBreak/>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86" w:name="_Ref534630904"/>
      <w:bookmarkStart w:id="387" w:name="_Toc536112180"/>
      <w:bookmarkStart w:id="388"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86"/>
      <w:r w:rsidRPr="00FC2D7F">
        <w:rPr>
          <w:rStyle w:val="shorttext"/>
          <w:rFonts w:ascii="Calibri" w:eastAsia="Times New Roman" w:hAnsi="Calibri" w:cs="Times New Roman"/>
          <w:i w:val="0"/>
          <w:iCs w:val="0"/>
          <w:color w:val="auto"/>
          <w:sz w:val="22"/>
          <w:szCs w:val="20"/>
          <w:lang w:eastAsia="fr-FR"/>
        </w:rPr>
        <w:t> : Rotor déformé thermiquement</w:t>
      </w:r>
      <w:bookmarkEnd w:id="387"/>
      <w:bookmarkEnd w:id="388"/>
    </w:p>
    <w:p w14:paraId="4AB4B975" w14:textId="0C26E128" w:rsidR="00D22A57" w:rsidRDefault="00E53B0D" w:rsidP="008F42CF">
      <w:pPr>
        <w:spacing w:before="240" w:after="240" w:line="360" w:lineRule="auto"/>
        <w:ind w:firstLine="709"/>
      </w:pPr>
      <w:ins w:id="389" w:author="HASSINI Mohamed-amine" w:date="2019-03-11T18:49:00Z">
        <w:r>
          <w:t>L’existence d</w:t>
        </w:r>
      </w:ins>
      <w:ins w:id="390" w:author="HASSINI Mohamed-amine" w:date="2019-03-11T18:50:00Z">
        <w:r>
          <w:t xml:space="preserve">’un champ de température non-uniforme </w:t>
        </w:r>
      </w:ins>
      <w:del w:id="391" w:author="HASSINI Mohamed-amine" w:date="2019-03-11T18:50:00Z">
        <w:r w:rsidR="00D22A57" w:rsidRPr="00FB1FE0" w:rsidDel="00E53B0D">
          <w:delText>L’échauffement et l</w:delText>
        </w:r>
        <w:r w:rsidR="00E82DF1" w:rsidRPr="00FB1FE0" w:rsidDel="00E53B0D">
          <w:delText>a distribution no</w:delText>
        </w:r>
        <w:r w:rsidR="00D22A57" w:rsidRPr="00FB1FE0" w:rsidDel="00E53B0D">
          <w:delText>n-uniforme de la température</w:delText>
        </w:r>
        <w:r w:rsidR="00AC6C5B" w:rsidDel="00E53B0D">
          <w:delText xml:space="preserve"> </w:delText>
        </w:r>
      </w:del>
      <w:ins w:id="392" w:author="HASSINI Mohamed-amine" w:date="2019-03-11T18:50:00Z">
        <w:r>
          <w:t xml:space="preserve"> </w:t>
        </w:r>
      </w:ins>
      <w:r w:rsidR="00577ACC">
        <w:t xml:space="preserve">à la surface du rotor </w:t>
      </w:r>
      <w:r w:rsidR="00D22A57" w:rsidRPr="00FB1FE0">
        <w:t xml:space="preserve"> engendre</w:t>
      </w:r>
      <w:del w:id="393" w:author="HASSINI Mohamed-amine" w:date="2019-03-11T18:50:00Z">
        <w:r w:rsidR="00D22A57" w:rsidRPr="00FB1FE0" w:rsidDel="00E53B0D">
          <w:delText>nt</w:delText>
        </w:r>
      </w:del>
      <w:r w:rsidR="00E82DF1" w:rsidRPr="00FB1FE0">
        <w:t xml:space="preserve"> une flexion et </w:t>
      </w:r>
      <w:r w:rsidR="00D22A57" w:rsidRPr="00FB1FE0">
        <w:t xml:space="preserve">une </w:t>
      </w:r>
      <w:r w:rsidR="00E82DF1" w:rsidRPr="00FB1FE0">
        <w:t>dilatation thermique</w:t>
      </w:r>
      <w:ins w:id="394" w:author="HASSINI Mohamed-amine" w:date="2019-03-11T18:51:00Z">
        <w:r>
          <w:t xml:space="preserve"> comme illustrée par la</w:t>
        </w:r>
      </w:ins>
      <w:del w:id="395" w:author="HASSINI Mohamed-amine" w:date="2019-03-11T18:51:00Z">
        <w:r w:rsidR="00577ACC" w:rsidDel="00E53B0D">
          <w:delText xml:space="preserve"> </w:delText>
        </w:r>
        <w:r w:rsidR="00E82DF1" w:rsidRPr="00FB1FE0" w:rsidDel="00E53B0D">
          <w:delText>(</w:delText>
        </w:r>
      </w:del>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del w:id="396" w:author="HASSINI Mohamed-amine" w:date="2019-03-11T18:51:00Z">
        <w:r w:rsidR="00E82DF1" w:rsidRPr="00FB1FE0" w:rsidDel="00E53B0D">
          <w:delText>)</w:delText>
        </w:r>
      </w:del>
      <w:r w:rsidR="00E82DF1" w:rsidRPr="00FB1FE0">
        <w:t xml:space="preserve">. </w:t>
      </w:r>
      <w:r w:rsidR="00D22A57" w:rsidRPr="00FB1FE0">
        <w:t>La dilatation thermique du rotor diminue le jeu radial dans le palier, avec toutes les conséquences qui peuvent en découl</w:t>
      </w:r>
      <w:r w:rsidR="00BA4E2C">
        <w:t>er</w:t>
      </w:r>
      <w:ins w:id="397" w:author="HASSINI Mohamed-amine" w:date="2019-03-11T18:52:00Z">
        <w:r>
          <w:t xml:space="preserve"> comme, entre autres, la modification de la portance et des caractéristiques dynamiques du palier (raideur et amortissement)</w:t>
        </w:r>
      </w:ins>
      <w:r w:rsidR="00BA4E2C">
        <w:t>. La flexion thermique du rotor</w:t>
      </w:r>
      <w:r w:rsidR="00D22A57" w:rsidRPr="00FB1FE0">
        <w:t xml:space="preserve"> crée un effet similaire à un balourd</w:t>
      </w:r>
      <w:r w:rsidR="00E82DF1" w:rsidRPr="00FB1FE0">
        <w:t xml:space="preserve">. Cette source d’excitation communément appelée le balourd thermique </w:t>
      </w:r>
      <w:r w:rsidR="00D22A57"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D22A57" w:rsidRPr="00FB1FE0">
        <w:t xml:space="preserve"> et avec la phase du point chaud à la surface du rotor. </w:t>
      </w:r>
      <w:ins w:id="398" w:author="HASSINI Mohamed-amine" w:date="2019-03-11T18:55:00Z">
        <w:r w:rsidR="00A523D6">
          <w:t>Elle vient ainsi s’ajouter aux autres sources d’excitation</w:t>
        </w:r>
      </w:ins>
      <w:ins w:id="399" w:author="HASSINI Mohamed-amine" w:date="2019-03-11T18:56:00Z">
        <w:r w:rsidR="00A523D6">
          <w:t xml:space="preserve"> (notamment le balourd mécanique)</w:t>
        </w:r>
      </w:ins>
      <w:ins w:id="400" w:author="HASSINI Mohamed-amine" w:date="2019-03-11T18:55:00Z">
        <w:r w:rsidR="00A523D6">
          <w:t xml:space="preserve"> modifiant de fait </w:t>
        </w:r>
      </w:ins>
      <w:del w:id="401" w:author="HASSINI Mohamed-amine" w:date="2019-03-11T18:55:00Z">
        <w:r w:rsidR="00D22A57" w:rsidRPr="00FB1FE0" w:rsidDel="00A523D6">
          <w:delText xml:space="preserve">Elle </w:delText>
        </w:r>
        <w:r w:rsidR="00E82DF1" w:rsidRPr="00FB1FE0" w:rsidDel="00A523D6">
          <w:delText>modifie</w:delText>
        </w:r>
      </w:del>
      <w:r w:rsidR="00E82DF1" w:rsidRPr="00FB1FE0">
        <w:t xml:space="preserve"> l’amplitude et la phase de</w:t>
      </w:r>
      <w:r w:rsidR="008F42CF">
        <w:t>s</w:t>
      </w:r>
      <w:r w:rsidR="00E82DF1" w:rsidRPr="00FB1FE0">
        <w:t xml:space="preserve"> vibration</w:t>
      </w:r>
      <w:r w:rsidR="008F42CF">
        <w:t>s</w:t>
      </w:r>
      <w:r w:rsidR="00D22A57" w:rsidRPr="00FB1FE0">
        <w:t xml:space="preserve"> du rotor.</w:t>
      </w:r>
      <w:r w:rsidR="00E82DF1" w:rsidRPr="00FB1FE0">
        <w:t xml:space="preserve"> </w:t>
      </w:r>
      <w:del w:id="402" w:author="HASSINI Mohamed-amine" w:date="2019-03-11T18:56:00Z">
        <w:r w:rsidR="00D22A57" w:rsidRPr="00FB1FE0" w:rsidDel="00A523D6">
          <w:delText xml:space="preserve">Pour </w:delText>
        </w:r>
      </w:del>
      <w:ins w:id="403" w:author="HASSINI Mohamed-amine" w:date="2019-03-11T18:56:00Z">
        <w:r w:rsidR="00A523D6">
          <w:t xml:space="preserve">Dans </w:t>
        </w:r>
      </w:ins>
      <w:r w:rsidR="00D22A57" w:rsidRPr="00FB1FE0">
        <w:t xml:space="preserve">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D22A57" w:rsidRPr="00FB1FE0">
        <w:t>peu</w:t>
      </w:r>
      <w:ins w:id="404" w:author="HASSINI Mohamed-amine" w:date="2019-03-11T18:56:00Z">
        <w:r w:rsidR="00A523D6">
          <w:t>ven</w:t>
        </w:r>
      </w:ins>
      <w:r w:rsidR="00D22A57" w:rsidRPr="00FB1FE0">
        <w:t>t devenir instable</w:t>
      </w:r>
      <w:ins w:id="405" w:author="HASSINI Mohamed-amine" w:date="2019-03-11T18:56:00Z">
        <w:r w:rsidR="00A523D6">
          <w:t>s</w:t>
        </w:r>
      </w:ins>
      <w:r w:rsidR="00BA7EF6" w:rsidRPr="00FB1FE0">
        <w:t xml:space="preserve">. </w:t>
      </w:r>
      <w:r w:rsidR="00D22A57"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00D22A57" w:rsidRPr="00FB1FE0">
        <w:t>représentée</w:t>
      </w:r>
      <w:ins w:id="406" w:author="HASSINI Mohamed-amine" w:date="2019-03-11T18:56:00Z">
        <w:r w:rsidR="00A523D6">
          <w:t xml:space="preserve"> par</w:t>
        </w:r>
      </w:ins>
      <w:r w:rsidR="00D22A57" w:rsidRPr="00FB1FE0">
        <w:t xml:space="preserve"> </w:t>
      </w:r>
      <w:del w:id="407" w:author="HASSINI Mohamed-amine" w:date="2019-03-11T18:56:00Z">
        <w:r w:rsidR="00D22A57" w:rsidRPr="00FB1FE0" w:rsidDel="00A523D6">
          <w:delText>sur</w:delText>
        </w:r>
      </w:del>
      <w:r w:rsidR="00D22A57" w:rsidRPr="00FB1FE0">
        <w:t xml:space="preserve">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408" w:name="_Ref534630975"/>
      <w:bookmarkStart w:id="409" w:name="_Toc536112181"/>
      <w:bookmarkStart w:id="410"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408"/>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409"/>
      <w:bookmarkEnd w:id="410"/>
    </w:p>
    <w:p w14:paraId="542E21E3" w14:textId="16B00031" w:rsidR="00AA4CC0" w:rsidRDefault="00A523D6" w:rsidP="00F031B7">
      <w:pPr>
        <w:snapToGrid w:val="0"/>
        <w:spacing w:line="360" w:lineRule="auto"/>
        <w:ind w:firstLine="708"/>
      </w:pPr>
      <w:ins w:id="411" w:author="HASSINI Mohamed-amine" w:date="2019-03-11T18:59:00Z">
        <w:r>
          <w:t>Etant donné que toute</w:t>
        </w:r>
      </w:ins>
      <w:ins w:id="412" w:author="HASSINI Mohamed-amine" w:date="2019-03-11T19:03:00Z">
        <w:r>
          <w:t>s</w:t>
        </w:r>
      </w:ins>
      <w:ins w:id="413" w:author="HASSINI Mohamed-amine" w:date="2019-03-11T18:59:00Z">
        <w:r>
          <w:t xml:space="preserve"> </w:t>
        </w:r>
      </w:ins>
      <w:ins w:id="414" w:author="HASSINI Mohamed-amine" w:date="2019-03-11T19:03:00Z">
        <w:r>
          <w:t xml:space="preserve">les </w:t>
        </w:r>
      </w:ins>
      <w:ins w:id="415" w:author="HASSINI Mohamed-amine" w:date="2019-03-11T18:59:00Z">
        <w:r>
          <w:t>machine</w:t>
        </w:r>
      </w:ins>
      <w:ins w:id="416" w:author="HASSINI Mohamed-amine" w:date="2019-03-11T19:03:00Z">
        <w:r>
          <w:t>s</w:t>
        </w:r>
      </w:ins>
      <w:ins w:id="417" w:author="HASSINI Mohamed-amine" w:date="2019-03-11T18:59:00Z">
        <w:r>
          <w:t xml:space="preserve"> tournante</w:t>
        </w:r>
      </w:ins>
      <w:ins w:id="418" w:author="HASSINI Mohamed-amine" w:date="2019-03-11T19:03:00Z">
        <w:r>
          <w:t>s</w:t>
        </w:r>
      </w:ins>
      <w:ins w:id="419" w:author="HASSINI Mohamed-amine" w:date="2019-03-11T18:59:00Z">
        <w:r>
          <w:t xml:space="preserve"> </w:t>
        </w:r>
      </w:ins>
      <w:ins w:id="420" w:author="HASSINI Mohamed-amine" w:date="2019-03-11T19:03:00Z">
        <w:r>
          <w:t>sont naturellement</w:t>
        </w:r>
      </w:ins>
      <w:ins w:id="421" w:author="HASSINI Mohamed-amine" w:date="2019-03-11T19:00:00Z">
        <w:r>
          <w:t xml:space="preserve"> le siège de vibrations </w:t>
        </w:r>
      </w:ins>
      <w:ins w:id="422" w:author="HASSINI Mohamed-amine" w:date="2019-03-11T19:01:00Z">
        <w:r>
          <w:t xml:space="preserve">synchrones plus ou moins prononcées, </w:t>
        </w:r>
      </w:ins>
      <w:del w:id="423" w:author="HASSINI Mohamed-amine" w:date="2019-03-11T19:01:00Z">
        <w:r w:rsidR="00E82DF1" w:rsidDel="00A523D6">
          <w:delText>Dû au fait qu’aucune machine tournante n’est parfaitement équilibrée et le balourd étant reconnu comme la source des vibrations synchrones</w:delText>
        </w:r>
      </w:del>
      <w:r w:rsidR="00E82DF1">
        <w:t xml:space="preserve">, l’effet Morton pourrait </w:t>
      </w:r>
      <w:ins w:id="424" w:author="HASSINI Mohamed-amine" w:date="2019-03-11T19:03:00Z">
        <w:r w:rsidR="008E300B">
          <w:t>donc</w:t>
        </w:r>
      </w:ins>
      <w:ins w:id="425" w:author="HASSINI Mohamed-amine" w:date="2019-03-11T19:04:00Z">
        <w:r w:rsidR="008E300B">
          <w:t xml:space="preserve">, </w:t>
        </w:r>
      </w:ins>
      <w:r w:rsidR="00E82DF1">
        <w:t xml:space="preserve">apparaître sur toutes </w:t>
      </w:r>
      <w:ins w:id="426" w:author="HASSINI Mohamed-amine" w:date="2019-03-11T19:03:00Z">
        <w:r w:rsidR="008E300B">
          <w:t>celles</w:t>
        </w:r>
      </w:ins>
      <w:ins w:id="427" w:author="HASSINI Mohamed-amine" w:date="2019-03-11T19:04:00Z">
        <w:r w:rsidR="008E300B">
          <w:t xml:space="preserve"> qui sont</w:t>
        </w:r>
      </w:ins>
      <w:ins w:id="428" w:author="HASSINI Mohamed-amine" w:date="2019-03-11T19:03:00Z">
        <w:r w:rsidR="008E300B">
          <w:t xml:space="preserve"> </w:t>
        </w:r>
      </w:ins>
      <w:del w:id="429" w:author="HASSINI Mohamed-amine" w:date="2019-03-11T19:03:00Z">
        <w:r w:rsidR="00E82DF1" w:rsidDel="008E300B">
          <w:delText>les mac</w:delText>
        </w:r>
      </w:del>
      <w:del w:id="430" w:author="HASSINI Mohamed-amine" w:date="2019-03-11T19:04:00Z">
        <w:r w:rsidR="00E82DF1" w:rsidDel="008E300B">
          <w:delText>hines</w:delText>
        </w:r>
      </w:del>
      <w:ins w:id="431" w:author="HASSINI Mohamed-amine" w:date="2019-03-11T19:02:00Z">
        <w:r>
          <w:t xml:space="preserve"> </w:t>
        </w:r>
      </w:ins>
      <w:del w:id="432" w:author="HASSINI Mohamed-amine" w:date="2019-03-11T19:02:00Z">
        <w:r w:rsidR="00E82DF1" w:rsidDel="00A523D6">
          <w:delText xml:space="preserve"> </w:delText>
        </w:r>
      </w:del>
      <w:r w:rsidR="00E82DF1">
        <w:t xml:space="preserve">supportées par des paliers </w:t>
      </w:r>
      <w:r w:rsidR="00E82DF1">
        <w:lastRenderedPageBreak/>
        <w:t>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rsidR="00E82DF1">
        <w:t>. Toutefois, la plupart de</w:t>
      </w:r>
      <w:r w:rsidR="009E2D8B">
        <w:t>s</w:t>
      </w:r>
      <w:r w:rsidR="00E82DF1">
        <w:t xml:space="preserve"> machines ne sont pas</w:t>
      </w:r>
      <w:ins w:id="433" w:author="HASSINI Mohamed-amine" w:date="2019-03-11T18:58:00Z">
        <w:r>
          <w:t xml:space="preserve"> concerné</w:t>
        </w:r>
      </w:ins>
      <w:ins w:id="434" w:author="HASSINI Mohamed-amine" w:date="2019-03-11T19:04:00Z">
        <w:r w:rsidR="008E300B">
          <w:t>e</w:t>
        </w:r>
      </w:ins>
      <w:ins w:id="435" w:author="HASSINI Mohamed-amine" w:date="2019-03-11T18:58:00Z">
        <w:r>
          <w:t>s et leurs</w:t>
        </w:r>
      </w:ins>
      <w:r w:rsidR="00E82DF1">
        <w:t xml:space="preserve"> </w:t>
      </w:r>
      <w:del w:id="436" w:author="HASSINI Mohamed-amine" w:date="2019-03-11T18:58:00Z">
        <w:r w:rsidR="00E82DF1" w:rsidDel="00A523D6">
          <w:delText>endommagées</w:delText>
        </w:r>
      </w:del>
      <w:r w:rsidR="00E82DF1">
        <w:t xml:space="preserve"> </w:t>
      </w:r>
      <w:del w:id="437" w:author="HASSINI Mohamed-amine" w:date="2019-03-11T18:58:00Z">
        <w:r w:rsidR="00E82DF1" w:rsidDel="00A523D6">
          <w:delText xml:space="preserve">et fonctionnent avec </w:delText>
        </w:r>
      </w:del>
      <w:ins w:id="438" w:author="HASSINI Mohamed-amine" w:date="2019-03-11T19:05:00Z">
        <w:r w:rsidR="008E300B">
          <w:t xml:space="preserve"> et leur</w:t>
        </w:r>
      </w:ins>
      <w:ins w:id="439" w:author="HASSINI Mohamed-amine" w:date="2019-03-11T19:06:00Z">
        <w:r w:rsidR="008E300B">
          <w:t>s</w:t>
        </w:r>
      </w:ins>
      <w:ins w:id="440" w:author="HASSINI Mohamed-amine" w:date="2019-03-11T19:05:00Z">
        <w:r w:rsidR="008E300B">
          <w:t xml:space="preserve"> niveau</w:t>
        </w:r>
      </w:ins>
      <w:ins w:id="441" w:author="HASSINI Mohamed-amine" w:date="2019-03-11T19:06:00Z">
        <w:r w:rsidR="008E300B">
          <w:t>x</w:t>
        </w:r>
      </w:ins>
      <w:ins w:id="442" w:author="HASSINI Mohamed-amine" w:date="2019-03-11T19:05:00Z">
        <w:r w:rsidR="008E300B">
          <w:t xml:space="preserve"> vibratoire</w:t>
        </w:r>
      </w:ins>
      <w:ins w:id="443" w:author="HASSINI Mohamed-amine" w:date="2019-03-11T19:06:00Z">
        <w:r w:rsidR="008E300B">
          <w:t>s</w:t>
        </w:r>
      </w:ins>
      <w:ins w:id="444" w:author="HASSINI Mohamed-amine" w:date="2019-03-11T19:05:00Z">
        <w:r w:rsidR="008E300B">
          <w:t xml:space="preserve"> reste</w:t>
        </w:r>
      </w:ins>
      <w:ins w:id="445" w:author="HASSINI Mohamed-amine" w:date="2019-03-11T19:06:00Z">
        <w:r w:rsidR="008E300B">
          <w:t>nt</w:t>
        </w:r>
      </w:ins>
      <w:ins w:id="446" w:author="HASSINI Mohamed-amine" w:date="2019-03-11T19:05:00Z">
        <w:r w:rsidR="008E300B">
          <w:t xml:space="preserve"> stable</w:t>
        </w:r>
      </w:ins>
      <w:ins w:id="447" w:author="HASSINI Mohamed-amine" w:date="2019-03-11T19:06:00Z">
        <w:r w:rsidR="008E300B">
          <w:t>s</w:t>
        </w:r>
      </w:ins>
      <w:ins w:id="448" w:author="HASSINI Mohamed-amine" w:date="2019-03-11T19:05:00Z">
        <w:r w:rsidR="008E300B">
          <w:t>.</w:t>
        </w:r>
      </w:ins>
      <w:del w:id="449" w:author="HASSINI Mohamed-amine" w:date="2019-03-11T19:06:00Z">
        <w:r w:rsidR="00E82DF1" w:rsidDel="008E300B">
          <w:delText>d</w:delText>
        </w:r>
      </w:del>
      <w:ins w:id="450" w:author="HASSINI Mohamed-amine" w:date="2019-03-11T19:06:00Z">
        <w:r w:rsidR="008E300B">
          <w:t xml:space="preserve"> </w:t>
        </w:r>
      </w:ins>
      <w:del w:id="451" w:author="HASSINI Mohamed-amine" w:date="2019-03-11T19:06:00Z">
        <w:r w:rsidR="00E82DF1" w:rsidDel="008E300B">
          <w:delText>es vibrations synchrones à un régime thermique stable</w:delText>
        </w:r>
      </w:del>
      <w:r w:rsidR="00E82DF1">
        <w:t>.</w:t>
      </w:r>
      <w:r w:rsidR="00AA4CC0">
        <w:t xml:space="preserve"> </w:t>
      </w:r>
      <w:r w:rsidR="00D22A57">
        <w:t xml:space="preserve">Il </w:t>
      </w:r>
      <w:r w:rsidR="00B16B4F">
        <w:t xml:space="preserve">en </w:t>
      </w:r>
      <w:r w:rsidR="00D22A57">
        <w:t>résult</w:t>
      </w:r>
      <w:r w:rsidR="009B549F">
        <w:t>e</w:t>
      </w:r>
      <w:r w:rsidR="00D22A57">
        <w:t xml:space="preserve"> que</w:t>
      </w:r>
      <w:r w:rsidR="00E82DF1">
        <w:t xml:space="preserve"> </w:t>
      </w:r>
      <w:r w:rsidR="00B16B4F">
        <w:t xml:space="preserve">seules </w:t>
      </w:r>
      <w:r w:rsidR="00E82DF1">
        <w:t>certaines conditions particulières peuvent déclencher cette instabilité</w:t>
      </w:r>
      <w:r w:rsidR="00D22A57">
        <w:t xml:space="preserve">. </w:t>
      </w:r>
      <w:r w:rsidR="00C33CEA">
        <w:t>En revanche,</w:t>
      </w:r>
      <w:r w:rsidR="00E82DF1" w:rsidRPr="00C8231C">
        <w:t xml:space="preserve"> </w:t>
      </w:r>
      <w:r w:rsidR="00C33CEA">
        <w:t>son</w:t>
      </w:r>
      <w:r w:rsidR="00C33CEA" w:rsidRPr="00C8231C">
        <w:t xml:space="preserve"> </w:t>
      </w:r>
      <w:r w:rsidR="00C33CEA">
        <w:t>identification</w:t>
      </w:r>
      <w:r w:rsidR="00C33CEA" w:rsidRPr="00C8231C">
        <w:t xml:space="preserve"> </w:t>
      </w:r>
      <w:r w:rsidR="00C33CEA">
        <w:t>est difficile</w:t>
      </w:r>
      <w:ins w:id="452" w:author="HASSINI Mohamed-amine" w:date="2019-03-11T19:06:00Z">
        <w:r w:rsidR="008E300B">
          <w:t xml:space="preserve"> du</w:t>
        </w:r>
      </w:ins>
      <w:r w:rsidR="00C33CEA">
        <w:t xml:space="preserve"> </w:t>
      </w:r>
      <w:del w:id="453" w:author="HASSINI Mohamed-amine" w:date="2019-03-11T19:06:00Z">
        <w:r w:rsidR="00E82DF1" w:rsidDel="008E300B">
          <w:delText>dû au</w:delText>
        </w:r>
        <w:r w:rsidR="00E82DF1" w:rsidRPr="00C8231C" w:rsidDel="008E300B">
          <w:delText xml:space="preserve"> </w:delText>
        </w:r>
      </w:del>
      <w:r w:rsidR="00E82DF1" w:rsidRPr="00C8231C">
        <w:t>fait qu</w:t>
      </w:r>
      <w:r w:rsidR="00E82DF1">
        <w:t>’</w:t>
      </w:r>
      <w:r w:rsidR="00E82DF1" w:rsidRPr="00C8231C">
        <w:t>e</w:t>
      </w:r>
      <w:r w:rsidR="00E82DF1">
        <w:t>lle</w:t>
      </w:r>
      <w:r w:rsidR="00E82DF1" w:rsidRPr="00C8231C">
        <w:t xml:space="preserve"> ne surgit qu’après un certain temps de fonctionnement.</w:t>
      </w:r>
      <w:r w:rsidR="00E82DF1">
        <w:rPr>
          <w:rStyle w:val="Appelnotedebasdep"/>
        </w:rPr>
        <w:footnoteReference w:id="2"/>
      </w:r>
      <w:r w:rsidR="00E82DF1">
        <w:t xml:space="preserve"> </w:t>
      </w:r>
    </w:p>
    <w:p w14:paraId="0294849E" w14:textId="77777777" w:rsidR="003F5A41" w:rsidRDefault="003F5A41" w:rsidP="003F5A41">
      <w:pPr>
        <w:pStyle w:val="Titre2"/>
        <w:ind w:left="709"/>
      </w:pPr>
      <w:bookmarkStart w:id="454" w:name="_Toc534294728"/>
      <w:bookmarkStart w:id="455" w:name="_Ref536449148"/>
      <w:bookmarkStart w:id="456" w:name="_Toc536800374"/>
      <w:r>
        <w:t>Etudes</w:t>
      </w:r>
      <w:r w:rsidRPr="00DE7318">
        <w:t xml:space="preserve"> </w:t>
      </w:r>
      <w:r>
        <w:t>expérimentales</w:t>
      </w:r>
      <w:bookmarkEnd w:id="454"/>
      <w:r>
        <w:t xml:space="preserve"> et cas industriels</w:t>
      </w:r>
      <w:bookmarkEnd w:id="455"/>
      <w:bookmarkEnd w:id="456"/>
    </w:p>
    <w:p w14:paraId="16B06570" w14:textId="77777777" w:rsidR="003F5A41" w:rsidRPr="00B047AB" w:rsidRDefault="003F5A41" w:rsidP="003F5A41"/>
    <w:p w14:paraId="08302A79" w14:textId="7B1249A3"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w:t>
      </w:r>
      <w:ins w:id="457" w:author="HASSINI Mohamed-amine" w:date="2019-03-11T19:08:00Z">
        <w:r w:rsidR="008E300B">
          <w:t xml:space="preserve"> lubrifié par un film fluide et</w:t>
        </w:r>
      </w:ins>
      <w:r>
        <w:t xml:space="preserve"> monté en porte-à-faux </w:t>
      </w:r>
      <w:ins w:id="458" w:author="HASSINI Mohamed-amine" w:date="2019-03-11T19:09:00Z">
        <w:r w:rsidR="008E300B">
          <w:t xml:space="preserve">sur un rotor opérant </w:t>
        </w:r>
      </w:ins>
      <w:del w:id="459" w:author="HASSINI Mohamed-amine" w:date="2019-03-11T19:09:00Z">
        <w:r w:rsidDel="008E300B">
          <w:delText>dont</w:delText>
        </w:r>
      </w:del>
      <w:ins w:id="460" w:author="HASSINI Mohamed-amine" w:date="2019-03-11T19:09:00Z">
        <w:r w:rsidR="008E300B">
          <w:t xml:space="preserve"> à</w:t>
        </w:r>
      </w:ins>
      <w:r>
        <w:t xml:space="preserve"> </w:t>
      </w:r>
      <w:ins w:id="461" w:author="HASSINI Mohamed-amine" w:date="2019-03-11T19:09:00Z">
        <w:r w:rsidR="008E300B">
          <w:t xml:space="preserve">une </w:t>
        </w:r>
      </w:ins>
      <w:del w:id="462" w:author="HASSINI Mohamed-amine" w:date="2019-03-11T19:09:00Z">
        <w:r w:rsidDel="008E300B">
          <w:delText>la</w:delText>
        </w:r>
      </w:del>
      <w:r>
        <w:t xml:space="preserve"> vitesse </w:t>
      </w:r>
      <w:del w:id="463" w:author="HASSINI Mohamed-amine" w:date="2019-03-11T19:09:00Z">
        <w:r w:rsidDel="008E300B">
          <w:delText>de rotation était</w:delText>
        </w:r>
      </w:del>
      <w:r>
        <w:t xml:space="preserve"> de</w:t>
      </w:r>
      <w:r w:rsidRPr="00A22718">
        <w:t xml:space="preserve"> 1800 tr/min. Il a également installé 12 thermocouples</w:t>
      </w:r>
      <w:ins w:id="464" w:author="HASSINI Mohamed-amine" w:date="2019-03-11T19:08:00Z">
        <w:r w:rsidR="008E300B">
          <w:t xml:space="preserve"> répartis uniformément le long de la circonférence</w:t>
        </w:r>
      </w:ins>
      <w:ins w:id="465" w:author="HASSINI Mohamed-amine" w:date="2019-03-11T19:10:00Z">
        <w:r w:rsidR="008E300B">
          <w:t xml:space="preserve"> du disque</w:t>
        </w:r>
      </w:ins>
      <w:del w:id="466" w:author="HASSINI Mohamed-amine" w:date="2019-03-11T19:08:00Z">
        <w:r w:rsidRPr="00A22718" w:rsidDel="008E300B">
          <w:delText xml:space="preserve"> autour </w:delText>
        </w:r>
      </w:del>
      <w:del w:id="467" w:author="HASSINI Mohamed-amine" w:date="2019-03-11T19:10:00Z">
        <w:r w:rsidRPr="00A22718" w:rsidDel="008E300B">
          <w:delText>de ce disque lubrifié par un film fluide</w:delText>
        </w:r>
      </w:del>
      <w:r w:rsidRPr="00A22718">
        <w:t xml:space="preserve"> afin de mesurer la température</w:t>
      </w:r>
      <w:ins w:id="468" w:author="HASSINI Mohamed-amine" w:date="2019-03-11T19:10:00Z">
        <w:r w:rsidR="008E300B">
          <w:t xml:space="preserve"> à sa surface.</w:t>
        </w:r>
      </w:ins>
      <w:del w:id="469" w:author="HASSINI Mohamed-amine" w:date="2019-03-11T19:10:00Z">
        <w:r w:rsidRPr="00A22718" w:rsidDel="008E300B">
          <w:delText xml:space="preserve"> circonférentielle du disque.</w:delText>
        </w:r>
      </w:del>
      <w:r w:rsidRPr="00A22718">
        <w:t xml:space="preserve"> Il a</w:t>
      </w:r>
      <w:ins w:id="470" w:author="HASSINI Mohamed-amine" w:date="2019-03-11T19:15:00Z">
        <w:r w:rsidR="00035F22">
          <w:t xml:space="preserve"> ainsi</w:t>
        </w:r>
      </w:ins>
      <w:r w:rsidRPr="00A22718">
        <w:t xml:space="preserve"> constaté qu’une différence</w:t>
      </w:r>
      <w:ins w:id="471" w:author="HASSINI Mohamed-amine" w:date="2019-03-11T19:10:00Z">
        <w:r w:rsidR="008E300B">
          <w:t xml:space="preserve"> de température</w:t>
        </w:r>
      </w:ins>
      <w:r w:rsidRPr="00A22718">
        <w:t xml:space="preserve"> non-négligeable </w:t>
      </w:r>
      <w:del w:id="472" w:author="HASSINI Mohamed-amine" w:date="2019-03-11T19:10:00Z">
        <w:r w:rsidRPr="00A22718" w:rsidDel="008E300B">
          <w:delText xml:space="preserve">de la température </w:delText>
        </w:r>
      </w:del>
      <w:r>
        <w:t xml:space="preserve">existait </w:t>
      </w:r>
      <w:r w:rsidRPr="00A22718">
        <w:t>dans la direction circonférentielle lors du fonctionnement du rotor même</w:t>
      </w:r>
      <w:ins w:id="473" w:author="HASSINI Mohamed-amine" w:date="2019-03-11T19:11:00Z">
        <w:r w:rsidR="008E300B">
          <w:t xml:space="preserve"> à faible niveau vibratoire.</w:t>
        </w:r>
      </w:ins>
      <w:del w:id="474" w:author="HASSINI Mohamed-amine" w:date="2019-03-11T19:11:00Z">
        <w:r w:rsidRPr="00A22718" w:rsidDel="008E300B">
          <w:delText xml:space="preserve"> si l’ampl</w:delText>
        </w:r>
        <w:r w:rsidDel="008E300B">
          <w:delText>itude de</w:delText>
        </w:r>
        <w:r w:rsidR="00047FB1" w:rsidDel="008E300B">
          <w:delText>s</w:delText>
        </w:r>
        <w:r w:rsidDel="008E300B">
          <w:delText xml:space="preserve"> vibration</w:delText>
        </w:r>
        <w:r w:rsidR="00047FB1" w:rsidDel="008E300B">
          <w:delText>s</w:delText>
        </w:r>
        <w:r w:rsidDel="008E300B">
          <w:delText xml:space="preserve"> était</w:delText>
        </w:r>
        <w:r w:rsidRPr="00A22718" w:rsidDel="008E300B">
          <w:delText xml:space="preserve"> </w:delText>
        </w:r>
        <w:r w:rsidR="00EF5DEE" w:rsidDel="008E300B">
          <w:delText>faible</w:delText>
        </w:r>
        <w:r w:rsidRPr="00A22718" w:rsidDel="008E300B">
          <w:delText>.</w:delText>
        </w:r>
      </w:del>
      <w:r w:rsidRPr="006C2807">
        <w:rPr>
          <w:lang w:eastAsia="zh-CN"/>
        </w:rPr>
        <w:t xml:space="preserve"> </w:t>
      </w:r>
    </w:p>
    <w:p w14:paraId="3ADA1197" w14:textId="66233A36"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w:t>
      </w:r>
      <w:ins w:id="475" w:author="HASSINI Mohamed-amine" w:date="2019-03-11T19:12:00Z">
        <w:r w:rsidR="008E300B">
          <w:t xml:space="preserve"> poursuivi</w:t>
        </w:r>
      </w:ins>
      <w:r w:rsidRPr="00E81C93">
        <w:t xml:space="preserve"> </w:t>
      </w:r>
      <w:del w:id="476" w:author="HASSINI Mohamed-amine" w:date="2019-03-11T19:12:00Z">
        <w:r w:rsidRPr="00E81C93" w:rsidDel="008E300B">
          <w:delText>continué à</w:delText>
        </w:r>
      </w:del>
      <w:ins w:id="477" w:author="HASSINI Mohamed-amine" w:date="2019-03-11T19:12:00Z">
        <w:r w:rsidR="008E300B">
          <w:t>l’analyse de</w:t>
        </w:r>
      </w:ins>
      <w:r w:rsidRPr="00E81C93">
        <w:t xml:space="preserve"> </w:t>
      </w:r>
      <w:del w:id="478" w:author="HASSINI Mohamed-amine" w:date="2019-03-11T19:12:00Z">
        <w:r w:rsidRPr="00E81C93" w:rsidDel="008E300B">
          <w:delText xml:space="preserve">investiguer </w:delText>
        </w:r>
      </w:del>
      <w:r w:rsidRPr="00E81C93">
        <w:t xml:space="preserve">cette différence de la température </w:t>
      </w:r>
      <w:r>
        <w:t>et a découvert</w:t>
      </w:r>
      <w:ins w:id="479" w:author="HASSINI Mohamed-amine" w:date="2019-03-11T19:13:00Z">
        <w:r w:rsidR="008E300B">
          <w:t>,</w:t>
        </w:r>
      </w:ins>
      <w:r>
        <w:t xml:space="preserve"> expérimentalement</w:t>
      </w:r>
      <w:ins w:id="480" w:author="HASSINI Mohamed-amine" w:date="2019-03-11T19:13:00Z">
        <w:r w:rsidR="008E300B">
          <w:t>,</w:t>
        </w:r>
      </w:ins>
      <w:r>
        <w:t xml:space="preserve"> qu’elle pouvait augmenter le niveau</w:t>
      </w:r>
      <w:ins w:id="481" w:author="HASSINI Mohamed-amine" w:date="2019-03-11T19:12:00Z">
        <w:r w:rsidR="008E300B">
          <w:t xml:space="preserve"> vibratoire</w:t>
        </w:r>
      </w:ins>
      <w:r>
        <w:t xml:space="preserve"> </w:t>
      </w:r>
      <w:del w:id="482" w:author="HASSINI Mohamed-amine" w:date="2019-03-11T19:12:00Z">
        <w:r w:rsidDel="008E300B">
          <w:delText xml:space="preserve">de vibration </w:delText>
        </w:r>
      </w:del>
      <w:r>
        <w:t xml:space="preserve">sous certaines conditions. </w:t>
      </w:r>
    </w:p>
    <w:p w14:paraId="1BBAA28F" w14:textId="55ABFACB"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w:t>
      </w:r>
      <w:ins w:id="483" w:author="HASSINI Mohamed-amine" w:date="2019-03-11T19:16:00Z">
        <w:r w:rsidR="00035F22">
          <w:t xml:space="preserve">rencontrées </w:t>
        </w:r>
      </w:ins>
      <w:r w:rsidRPr="00A22718">
        <w:t>dans</w:t>
      </w:r>
      <w:ins w:id="484" w:author="HASSINI Mohamed-amine" w:date="2019-03-11T19:16:00Z">
        <w:r w:rsidR="00035F22">
          <w:t xml:space="preserve"> le cas d’</w:t>
        </w:r>
      </w:ins>
      <w:del w:id="485" w:author="HASSINI Mohamed-amine" w:date="2019-03-11T19:16:00Z">
        <w:r w:rsidDel="00035F22">
          <w:delText xml:space="preserve"> </w:delText>
        </w:r>
      </w:del>
      <w:r>
        <w:t>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del w:id="486" w:author="HASSINI Mohamed-amine" w:date="2019-03-11T19:17:00Z">
        <w:r w:rsidDel="00035F22">
          <w:delText xml:space="preserve">Le compresseur exhibait </w:delText>
        </w:r>
        <w:r w:rsidR="000830D3" w:rsidDel="00035F22">
          <w:delText>des</w:delText>
        </w:r>
        <w:r w:rsidDel="00035F22">
          <w:delText xml:space="preserve"> </w:delText>
        </w:r>
      </w:del>
      <w:ins w:id="487" w:author="HASSINI Mohamed-amine" w:date="2019-03-11T19:18:00Z">
        <w:r w:rsidR="00035F22">
          <w:t xml:space="preserve">Des </w:t>
        </w:r>
      </w:ins>
      <w:r>
        <w:t>vibration</w:t>
      </w:r>
      <w:r w:rsidR="000830D3">
        <w:t>s</w:t>
      </w:r>
      <w:r>
        <w:t xml:space="preserve"> synchrone</w:t>
      </w:r>
      <w:r w:rsidR="000830D3">
        <w:t>s</w:t>
      </w:r>
      <w:r>
        <w:t xml:space="preserve"> instable</w:t>
      </w:r>
      <w:r w:rsidR="000830D3">
        <w:t>s</w:t>
      </w:r>
      <w:ins w:id="488" w:author="HASSINI Mohamed-amine" w:date="2019-03-11T19:18:00Z">
        <w:r w:rsidR="00035F22">
          <w:t xml:space="preserve"> apparaissaient</w:t>
        </w:r>
      </w:ins>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Enfin, la solution technique trouvée pour</w:t>
      </w:r>
      <w:ins w:id="489" w:author="HASSINI Mohamed-amine" w:date="2019-03-11T19:19:00Z">
        <w:r w:rsidR="00035F22">
          <w:t xml:space="preserve"> résoudre le problème de</w:t>
        </w:r>
      </w:ins>
      <w:r w:rsidRPr="00A22718">
        <w:t xml:space="preserve"> cette instabilité </w:t>
      </w:r>
      <w:r>
        <w:t>a été</w:t>
      </w:r>
      <w:r w:rsidRPr="00A22718">
        <w:t xml:space="preserve"> d’alléger la partie en porte-à-faux et l’accouplement du compresseur en remplaçant les</w:t>
      </w:r>
      <w:ins w:id="490" w:author="HASSINI Mohamed-amine" w:date="2019-03-11T19:20:00Z">
        <w:r w:rsidR="00035F22">
          <w:t xml:space="preserve"> parties</w:t>
        </w:r>
      </w:ins>
      <w:r w:rsidRPr="00A22718">
        <w:t xml:space="preserve"> </w:t>
      </w:r>
      <w:del w:id="491" w:author="HASSINI Mohamed-amine" w:date="2019-03-11T19:20:00Z">
        <w:r w:rsidRPr="00A22718" w:rsidDel="00035F22">
          <w:delText xml:space="preserve">composants </w:delText>
        </w:r>
      </w:del>
      <w:r w:rsidRPr="00A22718">
        <w:t xml:space="preserve">en acier par </w:t>
      </w:r>
      <w:r>
        <w:t>d’autres en</w:t>
      </w:r>
      <w:r w:rsidRPr="00A22718">
        <w:t xml:space="preserve"> titane. </w:t>
      </w:r>
    </w:p>
    <w:p w14:paraId="742D7A89" w14:textId="4D5276F3" w:rsidR="003F5A41" w:rsidRPr="00FE72D9" w:rsidRDefault="003F5A41" w:rsidP="006E2C1C">
      <w:pPr>
        <w:spacing w:line="360" w:lineRule="auto"/>
        <w:ind w:firstLine="708"/>
      </w:pPr>
      <w:r>
        <w:t xml:space="preserve">Afin de reproduire </w:t>
      </w:r>
      <w:del w:id="492" w:author="HASSINI Mohamed-amine" w:date="2019-03-11T19:29:00Z">
        <w:r w:rsidDel="008C6D03">
          <w:delText>le</w:delText>
        </w:r>
      </w:del>
      <w:r>
        <w:t xml:space="preserve"> </w:t>
      </w:r>
      <w:ins w:id="493" w:author="HASSINI Mohamed-amine" w:date="2019-03-11T19:29:00Z">
        <w:r w:rsidR="008C6D03">
          <w:t xml:space="preserve">ce </w:t>
        </w:r>
      </w:ins>
      <w:r>
        <w:t>comportement vibratoire instable</w:t>
      </w:r>
      <w:ins w:id="494" w:author="HASSINI Mohamed-amine" w:date="2019-03-11T19:29:00Z">
        <w:r w:rsidR="008C6D03">
          <w:t xml:space="preserve"> en </w:t>
        </w:r>
      </w:ins>
      <w:del w:id="495" w:author="HASSINI Mohamed-amine" w:date="2019-03-11T19:29:00Z">
        <w:r w:rsidDel="008C6D03">
          <w:delText xml:space="preserve"> </w:delText>
        </w:r>
      </w:del>
      <w:ins w:id="496" w:author="HASSINI Mohamed-amine" w:date="2019-03-11T19:29:00Z">
        <w:r w:rsidR="008C6D03">
          <w:t>laboratoire</w:t>
        </w:r>
      </w:ins>
      <w:del w:id="497" w:author="HASSINI Mohamed-amine" w:date="2019-03-11T19:29:00Z">
        <w:r w:rsidDel="008C6D03">
          <w:delText>du compresseur</w:delText>
        </w:r>
      </w:del>
      <w:r>
        <w:t xml:space="preserve">,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w:t>
      </w:r>
      <w:ins w:id="498" w:author="HASSINI Mohamed-amine" w:date="2019-03-11T19:28:00Z">
        <w:r w:rsidR="008C6D03">
          <w:t xml:space="preserve"> représentatif </w:t>
        </w:r>
      </w:ins>
      <w:r>
        <w:t xml:space="preserve"> </w:t>
      </w:r>
      <w:del w:id="499" w:author="HASSINI Mohamed-amine" w:date="2019-03-11T19:29:00Z">
        <w:r w:rsidDel="008C6D03">
          <w:delText>inspiré</w:delText>
        </w:r>
      </w:del>
      <w:r>
        <w:t xml:space="preserve"> du compresseur</w:t>
      </w:r>
      <w:ins w:id="500" w:author="HASSINI Mohamed-amine" w:date="2019-03-11T19:29:00Z">
        <w:r w:rsidR="008C6D03">
          <w:t xml:space="preserve"> en question</w:t>
        </w:r>
      </w:ins>
      <w:del w:id="501" w:author="HASSINI Mohamed-amine" w:date="2019-03-11T19:29:00Z">
        <w:r w:rsidDel="008C6D03">
          <w:delText xml:space="preserve"> existant</w:delText>
        </w:r>
      </w:del>
      <w:r>
        <w:t xml:space="preserve"> et ont identifié</w:t>
      </w:r>
      <w:ins w:id="502" w:author="HASSINI Mohamed-amine" w:date="2019-03-11T19:21:00Z">
        <w:r w:rsidR="008C6D03">
          <w:t xml:space="preserve"> que</w:t>
        </w:r>
      </w:ins>
      <w:r>
        <w:t xml:space="preserve"> la source du problème</w:t>
      </w:r>
      <w:ins w:id="503" w:author="HASSINI Mohamed-amine" w:date="2019-03-11T19:30:00Z">
        <w:r w:rsidR="008C6D03">
          <w:t xml:space="preserve"> était</w:t>
        </w:r>
      </w:ins>
      <w:r>
        <w:t xml:space="preserve"> </w:t>
      </w:r>
      <w:del w:id="504" w:author="HASSINI Mohamed-amine" w:date="2019-03-11T19:30:00Z">
        <w:r w:rsidDel="008C6D03">
          <w:delText>comm</w:delText>
        </w:r>
      </w:del>
      <w:del w:id="505" w:author="HASSINI Mohamed-amine" w:date="2019-03-11T19:29:00Z">
        <w:r w:rsidDel="008C6D03">
          <w:delText>e</w:delText>
        </w:r>
      </w:del>
      <w:del w:id="506" w:author="HASSINI Mohamed-amine" w:date="2019-03-11T19:30:00Z">
        <w:r w:rsidDel="008C6D03">
          <w:delText xml:space="preserve"> étant l’</w:delText>
        </w:r>
      </w:del>
      <w:ins w:id="507" w:author="HASSINI Mohamed-amine" w:date="2019-03-11T19:30:00Z">
        <w:r w:rsidR="008C6D03">
          <w:t xml:space="preserve">un </w:t>
        </w:r>
      </w:ins>
      <w:r>
        <w:t>échauffement</w:t>
      </w:r>
      <w:ins w:id="508" w:author="HASSINI Mohamed-amine" w:date="2019-03-11T19:30:00Z">
        <w:r w:rsidR="008C6D03">
          <w:t xml:space="preserve"> non uniforme</w:t>
        </w:r>
      </w:ins>
      <w:r>
        <w:t xml:space="preserve"> du rotor</w:t>
      </w:r>
      <w:ins w:id="509" w:author="HASSINI Mohamed-amine" w:date="2019-03-11T19:30:00Z">
        <w:r w:rsidR="008C6D03">
          <w:t xml:space="preserve"> au niveau du</w:t>
        </w:r>
      </w:ins>
      <w:del w:id="510" w:author="HASSINI Mohamed-amine" w:date="2019-03-11T19:31:00Z">
        <w:r w:rsidDel="008C6D03">
          <w:delText xml:space="preserve"> dans le</w:delText>
        </w:r>
      </w:del>
      <w:r>
        <w:t xml:space="preserve"> palier</w:t>
      </w:r>
      <w:ins w:id="511" w:author="HASSINI Mohamed-amine" w:date="2019-03-11T19:31:00Z">
        <w:r w:rsidR="008C6D03">
          <w:t xml:space="preserve"> à patins oscillants</w:t>
        </w:r>
      </w:ins>
      <w:r>
        <w:t xml:space="preserve">. Ce diagnostic a été </w:t>
      </w:r>
      <w:r w:rsidRPr="00A22718">
        <w:t xml:space="preserve">vérifié par </w:t>
      </w:r>
      <w:r>
        <w:t xml:space="preserve">la mesure des températures </w:t>
      </w:r>
      <w:ins w:id="512" w:author="HASSINI Mohamed-amine" w:date="2019-03-11T19:31:00Z">
        <w:r w:rsidR="008C6D03">
          <w:t xml:space="preserve">à la surface du rotor </w:t>
        </w:r>
      </w:ins>
      <w:del w:id="513" w:author="HASSINI Mohamed-amine" w:date="2019-03-11T19:31:00Z">
        <w:r w:rsidDel="008C6D03">
          <w:delText xml:space="preserve">de la partie </w:delText>
        </w:r>
        <w:r w:rsidRPr="00A22718" w:rsidDel="008C6D03">
          <w:delText xml:space="preserve">du rotor </w:delText>
        </w:r>
        <w:r w:rsidDel="008C6D03">
          <w:delText>contenue</w:delText>
        </w:r>
      </w:del>
      <w:ins w:id="514" w:author="HASSINI Mohamed-amine" w:date="2019-03-11T19:31:00Z">
        <w:r w:rsidR="008C6D03">
          <w:t xml:space="preserve"> au droit </w:t>
        </w:r>
      </w:ins>
      <w:del w:id="515" w:author="HASSINI Mohamed-amine" w:date="2019-03-11T19:31:00Z">
        <w:r w:rsidDel="008C6D03">
          <w:delText xml:space="preserve"> </w:delText>
        </w:r>
        <w:r w:rsidRPr="00A22718" w:rsidDel="008C6D03">
          <w:delText>dans le</w:delText>
        </w:r>
      </w:del>
      <w:r w:rsidRPr="00A22718">
        <w:t xml:space="preserve"> </w:t>
      </w:r>
      <w:ins w:id="516" w:author="HASSINI Mohamed-amine" w:date="2019-03-11T19:31:00Z">
        <w:r w:rsidR="008C6D03">
          <w:t xml:space="preserve">du </w:t>
        </w:r>
      </w:ins>
      <w:r w:rsidRPr="00A22718">
        <w:t>palier</w:t>
      </w:r>
      <w:r>
        <w:t xml:space="preserve"> </w:t>
      </w:r>
      <w:ins w:id="517" w:author="HASSINI Mohamed-amine" w:date="2019-03-11T19:32:00Z">
        <w:r w:rsidR="008C6D03">
          <w:t xml:space="preserve">situé du côté opposé du </w:t>
        </w:r>
      </w:ins>
      <w:del w:id="518" w:author="HASSINI Mohamed-amine" w:date="2019-03-11T19:32:00Z">
        <w:r w:rsidDel="008C6D03">
          <w:delText>le plus éloigné du</w:delText>
        </w:r>
      </w:del>
      <w:r>
        <w:t xml:space="preserve"> moteur</w:t>
      </w:r>
      <w:r w:rsidRPr="00A22718">
        <w:t xml:space="preserve">. </w:t>
      </w:r>
      <w:r>
        <w:t xml:space="preserve">Les températures </w:t>
      </w:r>
      <w:ins w:id="519" w:author="HASSINI Mohamed-amine" w:date="2019-03-11T19:34:00Z">
        <w:r w:rsidR="008C6D03">
          <w:t xml:space="preserve">à la surface du rotor </w:t>
        </w:r>
      </w:ins>
      <w:r>
        <w:t xml:space="preserve">ont été mesurées </w:t>
      </w:r>
      <w:r>
        <w:lastRenderedPageBreak/>
        <w:t xml:space="preserve">par </w:t>
      </w:r>
      <w:r w:rsidRPr="00A22718">
        <w:t xml:space="preserve">4 capteurs de température </w:t>
      </w:r>
      <w:r>
        <w:t>montés</w:t>
      </w:r>
      <w:ins w:id="520" w:author="HASSINI Mohamed-amine" w:date="2019-03-11T19:32:00Z">
        <w:r w:rsidR="008C6D03">
          <w:t xml:space="preserve"> à l’intérieur</w:t>
        </w:r>
      </w:ins>
      <w:del w:id="521" w:author="HASSINI Mohamed-amine" w:date="2019-03-11T19:32:00Z">
        <w:r w:rsidDel="008C6D03">
          <w:delText xml:space="preserve"> dans </w:delText>
        </w:r>
        <w:r w:rsidRPr="00A22718" w:rsidDel="008C6D03">
          <w:delText>le</w:delText>
        </w:r>
      </w:del>
      <w:r w:rsidRPr="00A22718">
        <w:t xml:space="preserve"> </w:t>
      </w:r>
      <w:ins w:id="522" w:author="HASSINI Mohamed-amine" w:date="2019-03-11T19:32:00Z">
        <w:r w:rsidR="008C6D03">
          <w:t xml:space="preserve">du </w:t>
        </w:r>
      </w:ins>
      <w:r w:rsidRPr="00A22718">
        <w:t>rotor</w:t>
      </w:r>
      <w:r>
        <w:t xml:space="preserve"> </w:t>
      </w:r>
      <w:ins w:id="523" w:author="HASSINI Mohamed-amine" w:date="2019-03-11T19:33:00Z">
        <w:r w:rsidR="008C6D03">
          <w:t xml:space="preserve">en utilisant </w:t>
        </w:r>
      </w:ins>
      <w:del w:id="524" w:author="HASSINI Mohamed-amine" w:date="2019-03-11T19:33:00Z">
        <w:r w:rsidDel="008C6D03">
          <w:delText xml:space="preserve">et </w:delText>
        </w:r>
      </w:del>
      <w:r>
        <w:t>un collecteur tournant.</w:t>
      </w:r>
      <w:r w:rsidRPr="00A22718">
        <w:t xml:space="preserve"> </w:t>
      </w:r>
      <w:r>
        <w:t xml:space="preserve">Les résultats expérimentaux </w:t>
      </w:r>
      <w:ins w:id="525" w:author="HASSINI Mohamed-amine" w:date="2019-03-11T19:34:00Z">
        <w:r w:rsidR="008C6D03">
          <w:t xml:space="preserve">ont montré </w:t>
        </w:r>
      </w:ins>
      <w:del w:id="526" w:author="HASSINI Mohamed-amine" w:date="2019-03-11T19:34:00Z">
        <w:r w:rsidDel="008C6D03">
          <w:delText>montraient</w:delText>
        </w:r>
      </w:del>
      <w:r>
        <w:t xml:space="preserve"> que le rotor était stable </w:t>
      </w:r>
      <w:ins w:id="527" w:author="HASSINI Mohamed-amine" w:date="2019-03-11T19:34:00Z">
        <w:r w:rsidR="008C6D03">
          <w:t xml:space="preserve">lorsque la </w:t>
        </w:r>
      </w:ins>
      <w:del w:id="528" w:author="HASSINI Mohamed-amine" w:date="2019-03-11T19:34:00Z">
        <w:r w:rsidDel="008C6D03">
          <w:delText xml:space="preserve">pour une </w:delText>
        </w:r>
      </w:del>
      <w:r>
        <w:t>différence de température</w:t>
      </w:r>
      <w:ins w:id="529" w:author="HASSINI Mohamed-amine" w:date="2019-03-11T19:34:00Z">
        <w:r w:rsidR="008C6D03">
          <w:t xml:space="preserve"> était</w:t>
        </w:r>
      </w:ins>
      <w:ins w:id="530" w:author="HASSINI Mohamed-amine" w:date="2019-03-11T19:33:00Z">
        <w:r w:rsidR="008C6D03">
          <w:t xml:space="preserve"> inférieur</w:t>
        </w:r>
      </w:ins>
      <w:ins w:id="531" w:author="HASSINI Mohamed-amine" w:date="2019-03-11T19:34:00Z">
        <w:r w:rsidR="008C6D03">
          <w:t>e</w:t>
        </w:r>
      </w:ins>
      <w:ins w:id="532" w:author="HASSINI Mohamed-amine" w:date="2019-03-11T19:33:00Z">
        <w:r w:rsidR="008C6D03">
          <w:t xml:space="preserve"> à</w:t>
        </w:r>
      </w:ins>
      <w:r>
        <w:t xml:space="preserve"> </w:t>
      </w:r>
      <w:del w:id="533" w:author="HASSINI Mohamed-amine" w:date="2019-03-11T19:33:00Z">
        <w:r w:rsidDel="008C6D03">
          <w:delText>de</w:delText>
        </w:r>
      </w:del>
      <w:r>
        <w:t xml:space="preserve"> 3°C</w:t>
      </w:r>
      <w:del w:id="534" w:author="HASSINI Mohamed-amine" w:date="2019-03-11T19:34:00Z">
        <w:r w:rsidDel="008C6D03">
          <w:delText xml:space="preserve"> à la surface du rotor</w:delText>
        </w:r>
      </w:del>
      <w:r>
        <w:t xml:space="preserve">. </w:t>
      </w:r>
      <w:r w:rsidRPr="00FB1FE0">
        <w:t>Cette différence de température augmentait avec la vitesse de rotation</w:t>
      </w:r>
      <w:ins w:id="535" w:author="HASSINI Mohamed-amine" w:date="2019-03-11T19:35:00Z">
        <w:r w:rsidR="008C6D03">
          <w:t xml:space="preserve"> et engendrait des vibrations</w:t>
        </w:r>
      </w:ins>
      <w:del w:id="536" w:author="HASSINI Mohamed-amine" w:date="2019-03-11T19:35:00Z">
        <w:r w:rsidR="00FB1FE0" w:rsidRPr="00FB1FE0" w:rsidDel="008C6D03">
          <w:delText>, déclenchait l’instabilité</w:delText>
        </w:r>
      </w:del>
      <w:r w:rsidR="00FB1FE0" w:rsidRPr="00FB1FE0">
        <w:t xml:space="preserve"> spirale</w:t>
      </w:r>
      <w:ins w:id="537" w:author="HASSINI Mohamed-amine" w:date="2019-03-11T19:35:00Z">
        <w:r w:rsidR="008C6D03">
          <w:t>s divergentes</w:t>
        </w:r>
      </w:ins>
      <w:r w:rsidRPr="00FB1FE0">
        <w:t xml:space="preserve"> </w:t>
      </w:r>
      <w:del w:id="538" w:author="HASSINI Mohamed-amine" w:date="2019-03-11T19:35:00Z">
        <w:r w:rsidRPr="00FB1FE0" w:rsidDel="008C6D03">
          <w:delText xml:space="preserve">et </w:delText>
        </w:r>
      </w:del>
      <w:r w:rsidRPr="00FB1FE0">
        <w:t>limit</w:t>
      </w:r>
      <w:ins w:id="539" w:author="HASSINI Mohamed-amine" w:date="2019-03-11T19:35:00Z">
        <w:r w:rsidR="008C6D03">
          <w:t xml:space="preserve">ant de fait </w:t>
        </w:r>
      </w:ins>
      <w:del w:id="540" w:author="HASSINI Mohamed-amine" w:date="2019-03-11T19:35:00Z">
        <w:r w:rsidRPr="00FB1FE0" w:rsidDel="008C6D03">
          <w:delText xml:space="preserve">ait </w:delText>
        </w:r>
        <w:r w:rsidR="00FB1FE0" w:rsidRPr="00FB1FE0" w:rsidDel="008C6D03">
          <w:delText xml:space="preserve">ainsi </w:delText>
        </w:r>
      </w:del>
      <w:r w:rsidRPr="00FB1FE0">
        <w:t xml:space="preserve">la vitesse de fonctionnement. L’instabilité apparaissait de manière non répétitive. </w:t>
      </w:r>
      <w:ins w:id="541" w:author="HASSINI Mohamed-amine" w:date="2019-03-11T19:36:00Z">
        <w:r w:rsidR="002B7D39">
          <w:t>Grâce à ces essais, ils ont pu montrer que l’apparition de l</w:t>
        </w:r>
      </w:ins>
      <w:ins w:id="542" w:author="HASSINI Mohamed-amine" w:date="2019-03-11T19:37:00Z">
        <w:r w:rsidR="002B7D39">
          <w:t xml:space="preserve">’effet Morton instable était correlée à l’augmentation de la différence de température à la surface du rotor. </w:t>
        </w:r>
      </w:ins>
      <w:del w:id="543" w:author="HASSINI Mohamed-amine" w:date="2019-03-11T19:37:00Z">
        <w:r w:rsidRPr="00FB1FE0" w:rsidDel="002B7D39">
          <w:delText xml:space="preserve">Le banc d’essai montrait bien que </w:delText>
        </w:r>
      </w:del>
      <w:del w:id="544" w:author="HASSINI Mohamed-amine" w:date="2019-03-11T19:36:00Z">
        <w:r w:rsidRPr="00FB1FE0" w:rsidDel="008C6D03">
          <w:delText>la variation</w:delText>
        </w:r>
      </w:del>
      <w:del w:id="545" w:author="HASSINI Mohamed-amine" w:date="2019-03-11T19:37:00Z">
        <w:r w:rsidRPr="00FB1FE0" w:rsidDel="002B7D39">
          <w:delText xml:space="preserve"> de la différence de la température correspondait à l’apparition de l’effet Morton instable.</w:delText>
        </w:r>
        <w:r w:rsidRPr="006C2807" w:rsidDel="002B7D39">
          <w:delText xml:space="preserve"> </w:delText>
        </w:r>
      </w:del>
    </w:p>
    <w:p w14:paraId="0FC2C811" w14:textId="297D7B40"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w:t>
      </w:r>
      <w:ins w:id="546" w:author="HASSINI Mohamed-amine" w:date="2019-03-11T19:38:00Z">
        <w:r w:rsidR="002B7D39">
          <w:t xml:space="preserve"> massifs</w:t>
        </w:r>
      </w:ins>
      <w:r>
        <w:t xml:space="preserve"> </w:t>
      </w:r>
      <w:del w:id="547" w:author="HASSINI Mohamed-amine" w:date="2019-03-11T19:38:00Z">
        <w:r w:rsidDel="002B7D39">
          <w:delText>l</w:delText>
        </w:r>
      </w:del>
      <w:del w:id="548" w:author="HASSINI Mohamed-amine" w:date="2019-03-11T19:37:00Z">
        <w:r w:rsidDel="002B7D39">
          <w:delText>ourds</w:delText>
        </w:r>
      </w:del>
      <w:r>
        <w:t xml:space="preserve"> en porte-à-faux et un rotor rigide qui fonctionnait à des vitesses élevées proches de 18600 tr/min. </w:t>
      </w:r>
      <w:del w:id="549" w:author="HASSINI Mohamed-amine" w:date="2019-03-11T19:38:00Z">
        <w:r w:rsidDel="002B7D39">
          <w:delText xml:space="preserve">Pendant </w:delText>
        </w:r>
      </w:del>
      <w:ins w:id="550" w:author="HASSINI Mohamed-amine" w:date="2019-03-11T19:38:00Z">
        <w:r w:rsidR="002B7D39">
          <w:t>Lors d’</w:t>
        </w:r>
      </w:ins>
      <w:r>
        <w:t xml:space="preserve">un </w:t>
      </w:r>
      <w:ins w:id="551" w:author="HASSINI Mohamed-amine" w:date="2019-03-11T19:38:00Z">
        <w:r w:rsidR="002B7D39">
          <w:t>essai</w:t>
        </w:r>
      </w:ins>
      <w:del w:id="552" w:author="HASSINI Mohamed-amine" w:date="2019-03-11T19:38:00Z">
        <w:r w:rsidDel="002B7D39">
          <w:delText>test</w:delText>
        </w:r>
      </w:del>
      <w:r>
        <w: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ins w:id="553" w:author="HASSINI Mohamed-amine" w:date="2019-03-11T19:39:00Z">
        <w:r w:rsidR="002B7D39">
          <w:t xml:space="preserve"> suite à un léger</w:t>
        </w:r>
      </w:ins>
      <w:r w:rsidRPr="007C07AF">
        <w:t xml:space="preserve"> </w:t>
      </w:r>
      <w:del w:id="554" w:author="HASSINI Mohamed-amine" w:date="2019-03-11T19:39:00Z">
        <w:r w:rsidDel="002B7D39">
          <w:delText>après le</w:delText>
        </w:r>
      </w:del>
      <w:r>
        <w:t xml:space="preserve"> dépassement</w:t>
      </w:r>
      <w:del w:id="555" w:author="HASSINI Mohamed-amine" w:date="2019-03-11T19:40:00Z">
        <w:r w:rsidDel="002B7D39">
          <w:delText xml:space="preserve"> léger</w:delText>
        </w:r>
      </w:del>
      <w:r>
        <w:t xml:space="preserve">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Les diagrammes polaires de l’amplitude et de la phase mesurés</w:t>
      </w:r>
      <w:ins w:id="556" w:author="HASSINI Mohamed-amine" w:date="2019-03-11T19:40:00Z">
        <w:r w:rsidR="002B7D39">
          <w:t xml:space="preserve"> proches</w:t>
        </w:r>
      </w:ins>
      <w:r>
        <w:t xml:space="preserve"> </w:t>
      </w:r>
      <w:del w:id="557" w:author="HASSINI Mohamed-amine" w:date="2019-03-11T19:40:00Z">
        <w:r w:rsidDel="002B7D39">
          <w:delText>près</w:delText>
        </w:r>
      </w:del>
      <w:r>
        <w:t xml:space="preserve"> de la vitesse nominale sont </w:t>
      </w:r>
      <w:r w:rsidR="00457440">
        <w:t>présentés</w:t>
      </w:r>
      <w:ins w:id="558" w:author="HASSINI Mohamed-amine" w:date="2019-03-11T19:40:00Z">
        <w:r w:rsidR="002B7D39">
          <w:t xml:space="preserve"> par</w:t>
        </w:r>
      </w:ins>
      <w:r>
        <w:t xml:space="preserve"> </w:t>
      </w:r>
      <w:del w:id="559" w:author="HASSINI Mohamed-amine" w:date="2019-03-11T19:40:00Z">
        <w:r w:rsidDel="002B7D39">
          <w:delText>sur</w:delText>
        </w:r>
      </w:del>
      <w:r>
        <w:t xml:space="preserve">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Ils montrent des</w:t>
      </w:r>
      <w:ins w:id="560" w:author="HASSINI Mohamed-amine" w:date="2019-03-11T19:41:00Z">
        <w:r w:rsidR="002B7D39">
          <w:t xml:space="preserve"> variations</w:t>
        </w:r>
      </w:ins>
      <w:r>
        <w:t xml:space="preserve"> </w:t>
      </w:r>
      <w:del w:id="561" w:author="HASSINI Mohamed-amine" w:date="2019-03-11T19:41:00Z">
        <w:r w:rsidDel="002B7D39">
          <w:delText xml:space="preserve">modifications </w:delText>
        </w:r>
      </w:del>
      <w:r>
        <w:t xml:space="preserve">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w:t>
      </w:r>
      <w:ins w:id="562" w:author="HASSINI Mohamed-amine" w:date="2019-03-11T19:41:00Z">
        <w:r w:rsidR="002B7D39">
          <w:t xml:space="preserve">rapide </w:t>
        </w:r>
      </w:ins>
      <w:del w:id="563" w:author="HASSINI Mohamed-amine" w:date="2019-03-11T19:41:00Z">
        <w:r w:rsidDel="002B7D39">
          <w:delText xml:space="preserve">brusque </w:delText>
        </w:r>
      </w:del>
      <w:r>
        <w:t xml:space="preserve">de l’amplitude synchrone une fois la vitesse critique atteinte et, surtout, sa diminution progressive avec la diminution de la vitesse de rotation. Le </w:t>
      </w:r>
      <w:r w:rsidRPr="00A22718">
        <w:t>niveau élevé de</w:t>
      </w:r>
      <w:ins w:id="564" w:author="HASSINI Mohamed-amine" w:date="2019-03-11T19:42:00Z">
        <w:r w:rsidR="002B7D39">
          <w:t>s</w:t>
        </w:r>
      </w:ins>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w:t>
      </w:r>
      <w:ins w:id="565" w:author="HASSINI Mohamed-amine" w:date="2019-03-11T19:42:00Z">
        <w:r w:rsidR="002B7D39">
          <w:t xml:space="preserve">la </w:t>
        </w:r>
      </w:ins>
      <w:r>
        <w:t xml:space="preserve">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566" w:name="_Ref534631936"/>
      <w:bookmarkStart w:id="567" w:name="_Toc536112183"/>
      <w:bookmarkStart w:id="568"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66"/>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567"/>
      <w:bookmarkEnd w:id="568"/>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569" w:name="_Ref534302406"/>
      <w:bookmarkStart w:id="570" w:name="_Toc536112182"/>
      <w:bookmarkStart w:id="571"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569"/>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570"/>
      <w:bookmarkEnd w:id="571"/>
    </w:p>
    <w:p w14:paraId="62064A2A" w14:textId="7E690421"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w:t>
      </w:r>
      <w:ins w:id="572" w:author="HASSINI Mohamed-amine" w:date="2019-03-11T19:43:00Z">
        <w:r w:rsidR="002B7D39">
          <w:t xml:space="preserve"> étudié</w:t>
        </w:r>
      </w:ins>
      <w:r>
        <w:t xml:space="preserve"> </w:t>
      </w:r>
      <w:del w:id="573" w:author="HASSINI Mohamed-amine" w:date="2019-03-11T19:43:00Z">
        <w:r w:rsidDel="002B7D39">
          <w:delText xml:space="preserve">investigué </w:delText>
        </w:r>
      </w:del>
      <w:r>
        <w:t xml:space="preserve">le prototype d’une </w:t>
      </w:r>
      <w:r>
        <w:rPr>
          <w:rStyle w:val="shorttext"/>
        </w:rPr>
        <w:t>machine électrique qui</w:t>
      </w:r>
      <w:ins w:id="574" w:author="HASSINI Mohamed-amine" w:date="2019-03-11T19:43:00Z">
        <w:r w:rsidR="002B7D39">
          <w:rPr>
            <w:rStyle w:val="shorttext"/>
          </w:rPr>
          <w:t xml:space="preserve"> équipée</w:t>
        </w:r>
      </w:ins>
      <w:r>
        <w:rPr>
          <w:rStyle w:val="shorttext"/>
        </w:rPr>
        <w:t xml:space="preserve"> </w:t>
      </w:r>
      <w:del w:id="575" w:author="HASSINI Mohamed-amine" w:date="2019-03-11T19:43:00Z">
        <w:r w:rsidDel="002B7D39">
          <w:rPr>
            <w:rStyle w:val="shorttext"/>
          </w:rPr>
          <w:delText>possédait</w:delText>
        </w:r>
      </w:del>
      <w:r>
        <w:rPr>
          <w:rStyle w:val="shorttext"/>
        </w:rPr>
        <w:t xml:space="preserve"> </w:t>
      </w:r>
      <w:ins w:id="576" w:author="HASSINI Mohamed-amine" w:date="2019-03-11T19:43:00Z">
        <w:r w:rsidR="002B7D39">
          <w:rPr>
            <w:rStyle w:val="shorttext"/>
          </w:rPr>
          <w:t>d’</w:t>
        </w:r>
      </w:ins>
      <w:r>
        <w:rPr>
          <w:rStyle w:val="shorttext"/>
        </w:rPr>
        <w:t xml:space="preserve">un disque massif en porte-à-faux. Durant un </w:t>
      </w:r>
      <w:r w:rsidRPr="006F4AC6">
        <w:rPr>
          <w:rStyle w:val="shorttext"/>
        </w:rPr>
        <w:t>test</w:t>
      </w:r>
      <w:r>
        <w:rPr>
          <w:rStyle w:val="shorttext"/>
        </w:rPr>
        <w:t xml:space="preserve"> à vitesse constante de 4150 tr/min, les vibrations du rotor étaient mesurées</w:t>
      </w:r>
      <w:ins w:id="577" w:author="HASSINI Mohamed-amine" w:date="2019-03-11T19:44:00Z">
        <w:r w:rsidR="002B7D39">
          <w:rPr>
            <w:rStyle w:val="shorttext"/>
          </w:rPr>
          <w:t xml:space="preserve"> suivant</w:t>
        </w:r>
      </w:ins>
      <w:del w:id="578" w:author="HASSINI Mohamed-amine" w:date="2019-03-11T19:44:00Z">
        <w:r w:rsidDel="002B7D39">
          <w:rPr>
            <w:rStyle w:val="shorttext"/>
          </w:rPr>
          <w:delText xml:space="preserve"> en</w:delText>
        </w:r>
      </w:del>
      <w:r>
        <w:rPr>
          <w:rStyle w:val="shorttext"/>
        </w:rPr>
        <w:t xml:space="preserve"> deux plans </w:t>
      </w:r>
      <w:ins w:id="579" w:author="HASSINI Mohamed-amine" w:date="2019-03-11T19:44:00Z">
        <w:r w:rsidR="002B7D39">
          <w:rPr>
            <w:rStyle w:val="shorttext"/>
          </w:rPr>
          <w:t>en utilisant</w:t>
        </w:r>
      </w:ins>
      <w:del w:id="580" w:author="HASSINI Mohamed-amine" w:date="2019-03-11T19:44:00Z">
        <w:r w:rsidDel="002B7D39">
          <w:rPr>
            <w:rStyle w:val="shorttext"/>
          </w:rPr>
          <w:delText>par</w:delText>
        </w:r>
      </w:del>
      <w:r>
        <w:rPr>
          <w:rStyle w:val="shorttext"/>
        </w:rPr>
        <w:t xml:space="preserve"> deux capteurs/plan montés à 90 degrés. Les amplitudes synchrones mesuré</w:t>
      </w:r>
      <w:ins w:id="581" w:author="HASSINI Mohamed-amine" w:date="2019-03-11T19:44:00Z">
        <w:r w:rsidR="002B7D39">
          <w:rPr>
            <w:rStyle w:val="shorttext"/>
          </w:rPr>
          <w:t>e</w:t>
        </w:r>
      </w:ins>
      <w:r>
        <w:rPr>
          <w:rStyle w:val="shorttext"/>
        </w:rPr>
        <w:t xml:space="preserve">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premières heures de fonctionnement</w:t>
      </w:r>
      <w:ins w:id="582" w:author="HASSINI Mohamed-amine" w:date="2019-03-11T19:45:00Z">
        <w:r w:rsidR="002B7D39">
          <w:rPr>
            <w:rStyle w:val="shorttext"/>
          </w:rPr>
          <w:t xml:space="preserve"> avant de devenir, soudainement, </w:t>
        </w:r>
      </w:ins>
      <w:del w:id="583" w:author="HASSINI Mohamed-amine" w:date="2019-03-11T19:45:00Z">
        <w:r w:rsidDel="002B7D39">
          <w:rPr>
            <w:rStyle w:val="shorttext"/>
          </w:rPr>
          <w:delText xml:space="preserve"> et devenait soudain </w:delText>
        </w:r>
      </w:del>
      <w:r>
        <w:rPr>
          <w:rStyle w:val="shorttext"/>
        </w:rPr>
        <w:t>excessive déclenchant</w:t>
      </w:r>
      <w:ins w:id="584" w:author="HASSINI Mohamed-amine" w:date="2019-03-11T19:45:00Z">
        <w:r w:rsidR="002B7D39">
          <w:rPr>
            <w:rStyle w:val="shorttext"/>
          </w:rPr>
          <w:t xml:space="preserve"> ainsi</w:t>
        </w:r>
      </w:ins>
      <w:r>
        <w:rPr>
          <w:rStyle w:val="shorttext"/>
        </w:rPr>
        <w:t xml:space="preserve"> l’arrêt d’urgence de la machine. En plus, le </w:t>
      </w:r>
      <w:r>
        <w:rPr>
          <w:szCs w:val="22"/>
        </w:rPr>
        <w:t xml:space="preserve">phénomène des vibrations cycliques a </w:t>
      </w:r>
      <w:ins w:id="585" w:author="HASSINI Mohamed-amine" w:date="2019-03-11T19:46:00Z">
        <w:r w:rsidR="00067A2B">
          <w:rPr>
            <w:szCs w:val="22"/>
          </w:rPr>
          <w:t xml:space="preserve">également </w:t>
        </w:r>
      </w:ins>
      <w:r>
        <w:rPr>
          <w:szCs w:val="22"/>
        </w:rPr>
        <w:t>été</w:t>
      </w:r>
      <w:del w:id="586" w:author="HASSINI Mohamed-amine" w:date="2019-03-11T19:46:00Z">
        <w:r w:rsidDel="00067A2B">
          <w:rPr>
            <w:szCs w:val="22"/>
          </w:rPr>
          <w:delText xml:space="preserve"> également</w:delText>
        </w:r>
      </w:del>
      <w:r>
        <w:rPr>
          <w:szCs w:val="22"/>
        </w:rPr>
        <w:t xml:space="preserve"> constaté dans ce cas avant</w:t>
      </w:r>
      <w:ins w:id="587" w:author="HASSINI Mohamed-amine" w:date="2019-03-11T19:47:00Z">
        <w:r w:rsidR="00067A2B">
          <w:rPr>
            <w:szCs w:val="22"/>
          </w:rPr>
          <w:t xml:space="preserve"> l’apparition de</w:t>
        </w:r>
      </w:ins>
      <w:r>
        <w:rPr>
          <w:szCs w:val="22"/>
        </w:rPr>
        <w:t xml:space="preserve"> </w:t>
      </w:r>
      <w:del w:id="588" w:author="HASSINI Mohamed-amine" w:date="2019-03-11T19:47:00Z">
        <w:r w:rsidDel="00067A2B">
          <w:rPr>
            <w:szCs w:val="22"/>
          </w:rPr>
          <w:delText>que</w:delText>
        </w:r>
      </w:del>
      <w:r>
        <w:rPr>
          <w:szCs w:val="22"/>
        </w:rPr>
        <w:t xml:space="preserve"> l’instabilité vibratoire</w:t>
      </w:r>
      <w:del w:id="589" w:author="HASSINI Mohamed-amine" w:date="2019-03-11T19:47:00Z">
        <w:r w:rsidDel="00067A2B">
          <w:rPr>
            <w:szCs w:val="22"/>
          </w:rPr>
          <w:delText xml:space="preserve"> apparaisse</w:delText>
        </w:r>
      </w:del>
      <w:r>
        <w:rPr>
          <w:szCs w:val="22"/>
        </w:rPr>
        <w:t xml:space="preserv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lastRenderedPageBreak/>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590" w:name="_Ref534302420"/>
      <w:bookmarkStart w:id="591" w:name="_Toc536112184"/>
      <w:bookmarkStart w:id="592"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590"/>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91"/>
      <w:bookmarkEnd w:id="592"/>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93" w:name="_Ref534632017"/>
      <w:bookmarkStart w:id="594" w:name="_Toc536112185"/>
      <w:bookmarkStart w:id="595"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93"/>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94"/>
      <w:bookmarkEnd w:id="595"/>
    </w:p>
    <w:p w14:paraId="19BBC831" w14:textId="4B47F5D8"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w:t>
      </w:r>
      <w:ins w:id="596" w:author="HASSINI Mohamed-amine" w:date="2019-03-11T19:48:00Z">
        <w:r w:rsidR="00067A2B">
          <w:rPr>
            <w:szCs w:val="22"/>
          </w:rPr>
          <w:t xml:space="preserve"> caractéristiques</w:t>
        </w:r>
      </w:ins>
      <w:r>
        <w:rPr>
          <w:szCs w:val="22"/>
        </w:rPr>
        <w:t xml:space="preserve"> de</w:t>
      </w:r>
      <w:ins w:id="597" w:author="HASSINI Mohamed-amine" w:date="2019-03-11T19:49:00Z">
        <w:r w:rsidR="00067A2B">
          <w:rPr>
            <w:szCs w:val="22"/>
          </w:rPr>
          <w:t xml:space="preserve"> l’effet Morton instable</w:t>
        </w:r>
      </w:ins>
      <w:del w:id="598" w:author="HASSINI Mohamed-amine" w:date="2019-03-11T19:49:00Z">
        <w:r w:rsidDel="00067A2B">
          <w:rPr>
            <w:szCs w:val="22"/>
          </w:rPr>
          <w:delText xml:space="preserve"> l’instabilité de</w:delText>
        </w:r>
        <w:r w:rsidR="00B935C1" w:rsidDel="00067A2B">
          <w:rPr>
            <w:szCs w:val="22"/>
          </w:rPr>
          <w:delText>s</w:delText>
        </w:r>
        <w:r w:rsidDel="00067A2B">
          <w:rPr>
            <w:szCs w:val="22"/>
          </w:rPr>
          <w:delText xml:space="preserve"> vibration</w:delText>
        </w:r>
        <w:r w:rsidR="00B935C1" w:rsidDel="00067A2B">
          <w:rPr>
            <w:szCs w:val="22"/>
          </w:rPr>
          <w:delText>s</w:delText>
        </w:r>
        <w:r w:rsidDel="00067A2B">
          <w:rPr>
            <w:szCs w:val="22"/>
          </w:rPr>
          <w:delText xml:space="preserve"> synchrone</w:delText>
        </w:r>
        <w:r w:rsidR="00B935C1" w:rsidDel="00067A2B">
          <w:rPr>
            <w:szCs w:val="22"/>
          </w:rPr>
          <w:delText>s</w:delText>
        </w:r>
        <w:r w:rsidDel="00067A2B">
          <w:rPr>
            <w:szCs w:val="22"/>
          </w:rPr>
          <w:delText xml:space="preserve"> </w:delText>
        </w:r>
      </w:del>
      <w:ins w:id="599" w:author="HASSINI Mohamed-amine" w:date="2019-03-11T19:49:00Z">
        <w:r w:rsidR="00067A2B">
          <w:rPr>
            <w:szCs w:val="22"/>
          </w:rPr>
          <w:t xml:space="preserve"> </w:t>
        </w:r>
      </w:ins>
      <w:r>
        <w:rPr>
          <w:szCs w:val="22"/>
        </w:rPr>
        <w:t>qui peu</w:t>
      </w:r>
      <w:ins w:id="600" w:author="HASSINI Mohamed-amine" w:date="2019-03-11T19:49:00Z">
        <w:r w:rsidR="00067A2B">
          <w:rPr>
            <w:szCs w:val="22"/>
          </w:rPr>
          <w:t>ven</w:t>
        </w:r>
      </w:ins>
      <w:r>
        <w:rPr>
          <w:szCs w:val="22"/>
        </w:rPr>
        <w:t xml:space="preserve">t se développer à vitesse constante. </w:t>
      </w:r>
      <w:ins w:id="601" w:author="HASSINI Mohamed-amine" w:date="2019-03-11T19:50:00Z">
        <w:r w:rsidR="00067A2B">
          <w:rPr>
            <w:szCs w:val="22"/>
          </w:rPr>
          <w:t xml:space="preserve">Contrairement aux </w:t>
        </w:r>
      </w:ins>
      <w:del w:id="602" w:author="HASSINI Mohamed-amine" w:date="2019-03-11T19:50:00Z">
        <w:r w:rsidDel="00067A2B">
          <w:rPr>
            <w:szCs w:val="22"/>
          </w:rPr>
          <w:delText xml:space="preserve">Différente des </w:delText>
        </w:r>
      </w:del>
      <w:r>
        <w:rPr>
          <w:szCs w:val="22"/>
        </w:rPr>
        <w:t xml:space="preserve">autres instabilités vibratoires classiques, </w:t>
      </w:r>
      <w:ins w:id="603" w:author="HASSINI Mohamed-amine" w:date="2019-03-11T19:50:00Z">
        <w:r w:rsidR="00067A2B">
          <w:rPr>
            <w:szCs w:val="22"/>
          </w:rPr>
          <w:t>celle</w:t>
        </w:r>
      </w:ins>
      <w:ins w:id="604" w:author="HASSINI Mohamed-amine" w:date="2019-03-11T19:52:00Z">
        <w:r w:rsidR="00067A2B">
          <w:rPr>
            <w:szCs w:val="22"/>
          </w:rPr>
          <w:t>s</w:t>
        </w:r>
      </w:ins>
      <w:ins w:id="605" w:author="HASSINI Mohamed-amine" w:date="2019-03-11T19:50:00Z">
        <w:r w:rsidR="00067A2B">
          <w:rPr>
            <w:szCs w:val="22"/>
          </w:rPr>
          <w:t xml:space="preserve"> engendrée</w:t>
        </w:r>
      </w:ins>
      <w:ins w:id="606" w:author="HASSINI Mohamed-amine" w:date="2019-03-11T19:52:00Z">
        <w:r w:rsidR="00067A2B">
          <w:rPr>
            <w:szCs w:val="22"/>
          </w:rPr>
          <w:t>s</w:t>
        </w:r>
      </w:ins>
      <w:ins w:id="607" w:author="HASSINI Mohamed-amine" w:date="2019-03-11T19:50:00Z">
        <w:r w:rsidR="00067A2B">
          <w:rPr>
            <w:szCs w:val="22"/>
          </w:rPr>
          <w:t xml:space="preserve"> par </w:t>
        </w:r>
      </w:ins>
      <w:ins w:id="608" w:author="HASSINI Mohamed-amine" w:date="2019-03-11T19:52:00Z">
        <w:r w:rsidR="00067A2B">
          <w:rPr>
            <w:szCs w:val="22"/>
          </w:rPr>
          <w:t xml:space="preserve">les effets thermiques </w:t>
        </w:r>
      </w:ins>
      <w:del w:id="609" w:author="HASSINI Mohamed-amine" w:date="2019-03-11T19:51:00Z">
        <w:r w:rsidDel="00067A2B">
          <w:rPr>
            <w:szCs w:val="22"/>
          </w:rPr>
          <w:delText xml:space="preserve">cette instabilité </w:delText>
        </w:r>
      </w:del>
      <w:del w:id="610" w:author="HASSINI Mohamed-amine" w:date="2019-03-11T19:52:00Z">
        <w:r w:rsidDel="00067A2B">
          <w:rPr>
            <w:szCs w:val="22"/>
          </w:rPr>
          <w:delText>se cache au début du fonctionnement et</w:delText>
        </w:r>
      </w:del>
      <w:r>
        <w:rPr>
          <w:szCs w:val="22"/>
        </w:rPr>
        <w:t xml:space="preserve"> n’apparaît q</w:t>
      </w:r>
      <w:r w:rsidR="008249CA">
        <w:rPr>
          <w:szCs w:val="22"/>
        </w:rPr>
        <w:t>u’après un certain du temps</w:t>
      </w:r>
      <w:ins w:id="611" w:author="HASSINI Mohamed-amine" w:date="2019-03-11T19:52:00Z">
        <w:r w:rsidR="00067A2B">
          <w:rPr>
            <w:szCs w:val="22"/>
          </w:rPr>
          <w:t xml:space="preserve"> de fonctionnement</w:t>
        </w:r>
      </w:ins>
      <w:r w:rsidR="008249CA">
        <w:rPr>
          <w:szCs w:val="22"/>
        </w:rPr>
        <w:t xml:space="preserve">. L’évolution </w:t>
      </w:r>
      <w:r>
        <w:rPr>
          <w:szCs w:val="22"/>
        </w:rPr>
        <w:t xml:space="preserve">lente et progressive </w:t>
      </w:r>
      <w:r w:rsidR="008249CA">
        <w:rPr>
          <w:szCs w:val="22"/>
        </w:rPr>
        <w:t xml:space="preserve">des vibrations </w:t>
      </w:r>
      <w:r>
        <w:rPr>
          <w:szCs w:val="22"/>
        </w:rPr>
        <w:t xml:space="preserve">a orienté les diagnostics du problème vers les effets </w:t>
      </w:r>
      <w:r>
        <w:rPr>
          <w:szCs w:val="22"/>
        </w:rPr>
        <w:lastRenderedPageBreak/>
        <w:t xml:space="preserve">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E5AD2DF"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w:t>
      </w:r>
      <w:ins w:id="612" w:author="HASSINI Mohamed-amine" w:date="2019-03-11T19:53:00Z">
        <w:r w:rsidR="00067A2B">
          <w:t xml:space="preserve"> décrivant</w:t>
        </w:r>
      </w:ins>
      <w:del w:id="613" w:author="HASSINI Mohamed-amine" w:date="2019-03-11T19:54:00Z">
        <w:r w:rsidDel="00067A2B">
          <w:delText xml:space="preserve"> de</w:delText>
        </w:r>
        <w:r w:rsidR="00140ACD" w:rsidDel="00067A2B">
          <w:delText>s</w:delText>
        </w:r>
      </w:del>
      <w:r>
        <w:t xml:space="preserve"> </w:t>
      </w:r>
      <w:ins w:id="614" w:author="HASSINI Mohamed-amine" w:date="2019-03-11T19:54:00Z">
        <w:r w:rsidR="00067A2B">
          <w:t xml:space="preserve">les </w:t>
        </w:r>
      </w:ins>
      <w:r>
        <w:t>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w:t>
      </w:r>
      <w:ins w:id="615" w:author="HASSINI Mohamed-amine" w:date="2019-03-11T19:55:00Z">
        <w:r w:rsidR="00067A2B">
          <w:t xml:space="preserve">notamment en l’absence </w:t>
        </w:r>
      </w:ins>
      <w:del w:id="616" w:author="HASSINI Mohamed-amine" w:date="2019-03-11T19:55:00Z">
        <w:r w:rsidDel="00067A2B">
          <w:delText xml:space="preserve">surtout si l’on ne dispose pas </w:delText>
        </w:r>
      </w:del>
      <w:r>
        <w:t xml:space="preserve">de modèles physiques </w:t>
      </w:r>
      <w:ins w:id="617" w:author="HASSINI Mohamed-amine" w:date="2019-03-11T19:54:00Z">
        <w:r w:rsidR="00067A2B">
          <w:t>assez fins pour représenter l’écoulement du film lubrifiant dans les paliers</w:t>
        </w:r>
      </w:ins>
      <w:del w:id="618" w:author="HASSINI Mohamed-amine" w:date="2019-03-11T19:55:00Z">
        <w:r w:rsidDel="00067A2B">
          <w:delText>raffinés</w:delText>
        </w:r>
      </w:del>
      <w:r>
        <w:t>. Pour cette raison</w:t>
      </w:r>
      <w:r w:rsidR="004E6FD9">
        <w:t>,</w:t>
      </w:r>
      <w:r>
        <w:t xml:space="preserve"> </w:t>
      </w:r>
      <w:r w:rsidRPr="00124FD8">
        <w:t>Panara et al.</w:t>
      </w:r>
      <w:r>
        <w:t xml:space="preserve"> l’ont obtenu à partir des données expérimentales. Le rotor était instrumenté</w:t>
      </w:r>
      <w:ins w:id="619" w:author="HASSINI Mohamed-amine" w:date="2019-03-11T19:56:00Z">
        <w:r w:rsidR="00067A2B">
          <w:t xml:space="preserve"> à l’aide de</w:t>
        </w:r>
      </w:ins>
      <w:r>
        <w:t xml:space="preserve"> </w:t>
      </w:r>
      <w:del w:id="620" w:author="HASSINI Mohamed-amine" w:date="2019-03-11T19:56:00Z">
        <w:r w:rsidDel="00067A2B">
          <w:delText>par</w:delText>
        </w:r>
      </w:del>
      <w:r>
        <w:t xml:space="preserve"> huit thermocouples </w:t>
      </w:r>
      <w:ins w:id="621" w:author="HASSINI Mohamed-amine" w:date="2019-03-11T19:56:00Z">
        <w:r w:rsidR="00067A2B">
          <w:t>disposés uniformément</w:t>
        </w:r>
        <w:r w:rsidR="00C425B2">
          <w:t xml:space="preserve"> le long de la circonférence du rotor au droit du palier</w:t>
        </w:r>
        <w:r w:rsidR="00067A2B">
          <w:t xml:space="preserve"> </w:t>
        </w:r>
      </w:ins>
      <w:del w:id="622" w:author="HASSINI Mohamed-amine" w:date="2019-03-11T19:56:00Z">
        <w:r w:rsidDel="00067A2B">
          <w:delText xml:space="preserve">équidistantes dans </w:delText>
        </w:r>
      </w:del>
      <w:del w:id="623" w:author="HASSINI Mohamed-amine" w:date="2019-03-11T19:57:00Z">
        <w:r w:rsidDel="00C425B2">
          <w:delText xml:space="preserve">la  direction circonférentielle </w:delText>
        </w:r>
      </w:del>
      <w:r>
        <w:t>et</w:t>
      </w:r>
      <w:r w:rsidRPr="00AF6740">
        <w:t xml:space="preserve"> </w:t>
      </w:r>
      <w:ins w:id="624" w:author="HASSINI Mohamed-amine" w:date="2019-03-11T19:57:00Z">
        <w:r w:rsidR="00C425B2">
          <w:t xml:space="preserve">reliés à </w:t>
        </w:r>
      </w:ins>
      <w:r w:rsidRPr="00AF6740">
        <w:t>un</w:t>
      </w:r>
      <w:r>
        <w:t xml:space="preserve"> collecteur tournant</w:t>
      </w:r>
      <w:r w:rsidRPr="00AF6740">
        <w:t xml:space="preserve"> sans fil</w:t>
      </w:r>
      <w:r>
        <w:t>.</w:t>
      </w:r>
      <w:r w:rsidRPr="00AF6740">
        <w:t xml:space="preserve"> </w:t>
      </w:r>
      <w:r>
        <w:t>Trois masses différentes en porte-à-faux (7.3%, 8.4%, 12.4% de la masse du rotor) ont été</w:t>
      </w:r>
      <w:ins w:id="625" w:author="HASSINI Mohamed-amine" w:date="2019-03-11T19:58:00Z">
        <w:r w:rsidR="00C425B2">
          <w:t xml:space="preserve"> testées</w:t>
        </w:r>
      </w:ins>
      <w:del w:id="626" w:author="HASSINI Mohamed-amine" w:date="2019-03-11T19:58:00Z">
        <w:r w:rsidDel="00C425B2">
          <w:delText xml:space="preserve"> </w:delText>
        </w:r>
        <w:r w:rsidR="00EE2EE8" w:rsidDel="00C425B2">
          <w:delText>étudiées</w:delText>
        </w:r>
      </w:del>
      <w:r>
        <w:t>. Les auteurs ont observé que la vitesse d’amorçage de l’effet Morton diminuait de 13600 tr/min à 10200tr/min puis à moins de 10000 tr/min avec l’augmentation de la masse</w:t>
      </w:r>
      <w:r w:rsidRPr="0081521C">
        <w:t xml:space="preserve"> </w:t>
      </w:r>
      <w:r>
        <w:t>en porte-à-faux</w:t>
      </w:r>
      <w:del w:id="627" w:author="HASSINI Mohamed-amine" w:date="2019-03-11T19:58:00Z">
        <w:r w:rsidDel="00C425B2">
          <w:delText xml:space="preserve"> du rotor</w:delText>
        </w:r>
      </w:del>
      <w:r>
        <w:t xml:space="preserve">. Ils ont conclu que ce paramètre pouvait être directement </w:t>
      </w:r>
      <w:r w:rsidR="00EE2EE8">
        <w:t>lié</w:t>
      </w:r>
      <w:r>
        <w:t xml:space="preserve"> à l’instabilité vibratoire. Panara et al. ont également montré </w:t>
      </w:r>
      <w:ins w:id="628" w:author="HASSINI Mohamed-amine" w:date="2019-03-11T19:59:00Z">
        <w:r w:rsidR="00C425B2">
          <w:t xml:space="preserve">que le rotor pouvait retrouver </w:t>
        </w:r>
      </w:ins>
      <w:del w:id="629" w:author="HASSINI Mohamed-amine" w:date="2019-03-11T19:59:00Z">
        <w:r w:rsidDel="00C425B2">
          <w:delText>qu</w:delText>
        </w:r>
      </w:del>
      <w:ins w:id="630" w:author="HASSINI Mohamed-amine" w:date="2019-03-11T19:58:00Z">
        <w:r w:rsidR="00C425B2">
          <w:t>un comportement vibratoire stable</w:t>
        </w:r>
      </w:ins>
      <w:del w:id="631" w:author="HASSINI Mohamed-amine" w:date="2019-03-11T19:58:00Z">
        <w:r w:rsidDel="00C425B2">
          <w:delText>e</w:delText>
        </w:r>
      </w:del>
      <w:del w:id="632" w:author="HASSINI Mohamed-amine" w:date="2019-03-11T19:59:00Z">
        <w:r w:rsidDel="00C425B2">
          <w:delText xml:space="preserve"> la stabilité</w:delText>
        </w:r>
      </w:del>
      <w:r>
        <w:t xml:space="preserve"> </w:t>
      </w:r>
      <w:del w:id="633" w:author="HASSINI Mohamed-amine" w:date="2019-03-11T19:59:00Z">
        <w:r w:rsidDel="00C425B2">
          <w:delText xml:space="preserve">pouvait être réacquise </w:delText>
        </w:r>
      </w:del>
      <w:del w:id="634" w:author="HASSINI Mohamed-amine" w:date="2019-03-11T20:00:00Z">
        <w:r w:rsidDel="00C425B2">
          <w:delText xml:space="preserve">quand </w:delText>
        </w:r>
      </w:del>
      <w:ins w:id="635" w:author="HASSINI Mohamed-amine" w:date="2019-03-11T20:00:00Z">
        <w:r w:rsidR="00C425B2">
          <w:t>lorsqu</w:t>
        </w:r>
      </w:ins>
      <w:ins w:id="636" w:author="HASSINI Mohamed-amine" w:date="2019-03-11T20:01:00Z">
        <w:r w:rsidR="00C425B2">
          <w:t>’il opérait</w:t>
        </w:r>
      </w:ins>
      <w:ins w:id="637" w:author="HASSINI Mohamed-amine" w:date="2019-03-11T20:02:00Z">
        <w:r w:rsidR="00C425B2">
          <w:t xml:space="preserve"> avec une marge suffisante</w:t>
        </w:r>
      </w:ins>
      <w:ins w:id="638" w:author="HASSINI Mohamed-amine" w:date="2019-03-11T20:01:00Z">
        <w:r w:rsidR="00C425B2">
          <w:t xml:space="preserve"> au-delà de la vitesse critique</w:t>
        </w:r>
      </w:ins>
      <w:del w:id="639" w:author="HASSINI Mohamed-amine" w:date="2019-03-11T20:02:00Z">
        <w:r w:rsidDel="00C425B2">
          <w:delText xml:space="preserve">la vitesse </w:delText>
        </w:r>
        <w:r w:rsidR="00997B4D" w:rsidDel="00C425B2">
          <w:delText>d</w:delText>
        </w:r>
      </w:del>
      <w:del w:id="640" w:author="HASSINI Mohamed-amine" w:date="2019-03-11T19:59:00Z">
        <w:r w:rsidR="00997B4D" w:rsidDel="00C425B2">
          <w:delText>u</w:delText>
        </w:r>
      </w:del>
      <w:del w:id="641" w:author="HASSINI Mohamed-amine" w:date="2019-03-11T20:00:00Z">
        <w:r w:rsidDel="00C425B2">
          <w:delText xml:space="preserve"> fonctionnement </w:delText>
        </w:r>
      </w:del>
      <w:del w:id="642" w:author="HASSINI Mohamed-amine" w:date="2019-03-11T20:02:00Z">
        <w:r w:rsidDel="00C425B2">
          <w:delText>dépass</w:delText>
        </w:r>
      </w:del>
      <w:del w:id="643" w:author="HASSINI Mohamed-amine" w:date="2019-03-11T20:01:00Z">
        <w:r w:rsidDel="00C425B2">
          <w:delText>e</w:delText>
        </w:r>
      </w:del>
      <w:del w:id="644" w:author="HASSINI Mohamed-amine" w:date="2019-03-11T20:02:00Z">
        <w:r w:rsidDel="00C425B2">
          <w:delText xml:space="preserve"> un certain niveau de la vitesse critique</w:delText>
        </w:r>
      </w:del>
      <w:r>
        <w:t xml:space="preserve">. </w:t>
      </w:r>
    </w:p>
    <w:p w14:paraId="547B8A19" w14:textId="65F8C2FB" w:rsidR="007F0B3C" w:rsidRDefault="00F55756" w:rsidP="007F0B3C">
      <w:pPr>
        <w:pStyle w:val="Titre2"/>
        <w:ind w:left="709"/>
      </w:pPr>
      <w:bookmarkStart w:id="645" w:name="_Toc536800375"/>
      <w:r>
        <w:t>M</w:t>
      </w:r>
      <w:r w:rsidR="007F0B3C">
        <w:t>odeles theoriques</w:t>
      </w:r>
      <w:bookmarkEnd w:id="645"/>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199C4C88" w:rsidR="007F0B3C" w:rsidRPr="00D8108D" w:rsidRDefault="007F0B3C" w:rsidP="007F0B3C">
      <w:pPr>
        <w:pStyle w:val="Titre3"/>
        <w:spacing w:before="240" w:after="240" w:line="360" w:lineRule="auto"/>
        <w:ind w:left="709"/>
      </w:pPr>
      <w:bookmarkStart w:id="646" w:name="_Toc534294730"/>
      <w:bookmarkStart w:id="647" w:name="_Toc536800376"/>
      <w:r w:rsidRPr="00675419">
        <w:t xml:space="preserve">Méthodes inspirées </w:t>
      </w:r>
      <w:r>
        <w:t>de</w:t>
      </w:r>
      <w:r w:rsidRPr="00675419">
        <w:t xml:space="preserve"> la </w:t>
      </w:r>
      <w:r w:rsidRPr="004106D7">
        <w:t>théorie</w:t>
      </w:r>
      <w:r w:rsidRPr="00675419">
        <w:t xml:space="preserve"> d</w:t>
      </w:r>
      <w:ins w:id="648" w:author="HASSINI Mohamed-amine" w:date="2019-03-12T10:12:00Z">
        <w:r w:rsidR="00285B5F">
          <w:t>E</w:t>
        </w:r>
      </w:ins>
      <w:del w:id="649" w:author="HASSINI Mohamed-amine" w:date="2019-03-12T10:12:00Z">
        <w:r w:rsidRPr="00675419" w:rsidDel="00285B5F">
          <w:delText>u</w:delText>
        </w:r>
      </w:del>
      <w:r w:rsidRPr="00675419">
        <w:t xml:space="preserve"> </w:t>
      </w:r>
      <w:r>
        <w:t>contrôle</w:t>
      </w:r>
      <w:bookmarkEnd w:id="646"/>
      <w:bookmarkEnd w:id="647"/>
    </w:p>
    <w:p w14:paraId="2108EDF9" w14:textId="103C72C7"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w:t>
      </w:r>
      <w:ins w:id="650" w:author="HASSINI Mohamed-amine" w:date="2019-03-12T10:13:00Z">
        <w:r w:rsidR="00285B5F">
          <w:t xml:space="preserve"> vise</w:t>
        </w:r>
      </w:ins>
      <w:del w:id="651" w:author="HASSINI Mohamed-amine" w:date="2019-03-12T10:13:00Z">
        <w:r w:rsidDel="00285B5F">
          <w:delText xml:space="preserve"> a pour but </w:delText>
        </w:r>
      </w:del>
      <w:ins w:id="652" w:author="HASSINI Mohamed-amine" w:date="2019-03-12T10:13:00Z">
        <w:r w:rsidR="00285B5F">
          <w:t xml:space="preserve">à  mettre en place </w:t>
        </w:r>
      </w:ins>
      <w:del w:id="653" w:author="HASSINI Mohamed-amine" w:date="2019-03-12T10:13:00Z">
        <w:r w:rsidDel="00285B5F">
          <w:delText>d’écrire</w:delText>
        </w:r>
      </w:del>
      <w:r>
        <w:t xml:space="preserve"> d</w:t>
      </w:r>
      <w:r w:rsidRPr="00A22718">
        <w:t>es relations mathématiques</w:t>
      </w:r>
      <w:ins w:id="654" w:author="HASSINI Mohamed-amine" w:date="2019-03-12T10:13:00Z">
        <w:r w:rsidR="00285B5F">
          <w:t xml:space="preserve"> simples</w:t>
        </w:r>
      </w:ins>
      <w:r w:rsidRPr="00A22718">
        <w:t xml:space="preserve"> </w:t>
      </w:r>
      <w:del w:id="655" w:author="HASSINI Mohamed-amine" w:date="2019-03-12T10:13:00Z">
        <w:r w:rsidRPr="00A22718" w:rsidDel="00285B5F">
          <w:delText xml:space="preserve">plus facilement </w:delText>
        </w:r>
      </w:del>
      <w:r w:rsidRPr="00A22718">
        <w:t>et</w:t>
      </w:r>
      <w:ins w:id="656" w:author="HASSINI Mohamed-amine" w:date="2019-03-12T10:13:00Z">
        <w:r w:rsidR="00285B5F">
          <w:t xml:space="preserve"> d’évaluer</w:t>
        </w:r>
      </w:ins>
      <w:del w:id="657" w:author="HASSINI Mohamed-amine" w:date="2019-03-12T10:13:00Z">
        <w:r w:rsidRPr="00A22718" w:rsidDel="00285B5F">
          <w:delText xml:space="preserve"> de voir</w:delText>
        </w:r>
      </w:del>
      <w:r w:rsidRPr="00A22718">
        <w:t xml:space="preserve">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w:t>
      </w:r>
      <w:del w:id="658" w:author="HASSINI Mohamed-amine" w:date="2019-03-12T10:14:00Z">
        <w:r w:rsidR="00CA66C0" w:rsidRPr="00A22718" w:rsidDel="00285B5F">
          <w:delText>s</w:delText>
        </w:r>
      </w:del>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w:t>
      </w:r>
      <w:ins w:id="659" w:author="HASSINI Mohamed-amine" w:date="2019-03-12T10:15:00Z">
        <w:r w:rsidR="00285B5F">
          <w:t xml:space="preserve">es </w:t>
        </w:r>
      </w:ins>
      <w:del w:id="660" w:author="HASSINI Mohamed-amine" w:date="2019-03-12T10:15:00Z">
        <w:r w:rsidDel="00285B5F">
          <w:delText>’</w:delText>
        </w:r>
      </w:del>
      <w:r>
        <w:t>hypothèse</w:t>
      </w:r>
      <w:ins w:id="661" w:author="HASSINI Mohamed-amine" w:date="2019-03-12T10:15:00Z">
        <w:r w:rsidR="00285B5F">
          <w:t>s</w:t>
        </w:r>
      </w:ins>
      <w:r w:rsidRPr="00A22718">
        <w:t xml:space="preserve"> du palier court </w:t>
      </w:r>
      <w:r>
        <w:t xml:space="preserve">et </w:t>
      </w:r>
      <w:del w:id="662" w:author="HASSINI Mohamed-amine" w:date="2019-03-12T10:16:00Z">
        <w:r w:rsidDel="00285B5F">
          <w:delText>la</w:delText>
        </w:r>
      </w:del>
      <w:ins w:id="663" w:author="HASSINI Mohamed-amine" w:date="2019-03-12T10:16:00Z">
        <w:r w:rsidR="00285B5F">
          <w:t>d’une</w:t>
        </w:r>
      </w:ins>
      <w:r w:rsidRPr="00A22718">
        <w:t xml:space="preserve"> viscosité </w:t>
      </w:r>
      <w:r w:rsidRPr="00A22718">
        <w:lastRenderedPageBreak/>
        <w:t>constante</w:t>
      </w:r>
      <w:r>
        <w:t xml:space="preserve"> sont</w:t>
      </w:r>
      <w:ins w:id="664" w:author="HASSINI Mohamed-amine" w:date="2019-03-12T10:16:00Z">
        <w:r w:rsidR="00285B5F">
          <w:t xml:space="preserve"> utilisées </w:t>
        </w:r>
      </w:ins>
      <w:del w:id="665" w:author="HASSINI Mohamed-amine" w:date="2019-03-12T10:16:00Z">
        <w:r w:rsidDel="00285B5F">
          <w:delText xml:space="preserve"> imposées</w:delText>
        </w:r>
      </w:del>
      <w:r w:rsidRPr="00A22718">
        <w:t xml:space="preserve"> </w:t>
      </w:r>
      <w:del w:id="666" w:author="HASSINI Mohamed-amine" w:date="2019-03-12T10:16:00Z">
        <w:r w:rsidDel="00285B5F">
          <w:delText>dans le but de</w:delText>
        </w:r>
        <w:r w:rsidRPr="00A22718" w:rsidDel="00285B5F">
          <w:delText xml:space="preserve"> </w:delText>
        </w:r>
      </w:del>
      <w:ins w:id="667" w:author="HASSINI Mohamed-amine" w:date="2019-03-12T10:16:00Z">
        <w:r w:rsidR="00285B5F">
          <w:t xml:space="preserve"> afin de </w:t>
        </w:r>
      </w:ins>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w:t>
      </w:r>
      <w:ins w:id="668" w:author="HASSINI Mohamed-amine" w:date="2019-03-12T10:17:00Z">
        <w:r w:rsidR="00285B5F">
          <w:t xml:space="preserve">la stabilité </w:t>
        </w:r>
      </w:ins>
      <w:del w:id="669" w:author="HASSINI Mohamed-amine" w:date="2019-03-12T10:17:00Z">
        <w:r w:rsidDel="00285B5F">
          <w:delText>l’in</w:delText>
        </w:r>
        <w:r w:rsidRPr="00A22718" w:rsidDel="00285B5F">
          <w:delText>stabilité</w:delText>
        </w:r>
        <w:r w:rsidDel="00285B5F">
          <w:delText xml:space="preserve"> du type</w:delText>
        </w:r>
      </w:del>
      <w:r>
        <w:t xml:space="preserve"> </w:t>
      </w:r>
      <w:ins w:id="670" w:author="HASSINI Mohamed-amine" w:date="2019-03-12T10:17:00Z">
        <w:r w:rsidR="00285B5F">
          <w:t xml:space="preserve">de </w:t>
        </w:r>
      </w:ins>
      <w:r>
        <w:t>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ins w:id="671" w:author="HASSINI Mohamed-amine" w:date="2019-03-12T10:17:00Z">
        <w:r w:rsidR="00285B5F">
          <w:rPr>
            <w:b/>
          </w:rPr>
          <w:t xml:space="preserve"> </w:t>
        </w:r>
        <w:r w:rsidR="00285B5F" w:rsidRPr="00285B5F">
          <w:rPr>
            <w:rPrChange w:id="672" w:author="HASSINI Mohamed-amine" w:date="2019-03-12T10:17:00Z">
              <w:rPr>
                <w:b/>
              </w:rPr>
            </w:rPrChange>
          </w:rPr>
          <w:t>décrivant</w:t>
        </w:r>
      </w:ins>
      <w:r w:rsidRPr="00A22718">
        <w:t xml:space="preserve"> </w:t>
      </w:r>
      <w:del w:id="673" w:author="HASSINI Mohamed-amine" w:date="2019-03-12T10:17:00Z">
        <w:r w:rsidRPr="00A22718" w:rsidDel="00285B5F">
          <w:delText xml:space="preserve">qui </w:delText>
        </w:r>
        <w:r w:rsidDel="00285B5F">
          <w:delText>est</w:delText>
        </w:r>
        <w:r w:rsidRPr="00A22718" w:rsidDel="00285B5F">
          <w:delText xml:space="preserve"> un</w:delText>
        </w:r>
      </w:del>
      <w:r w:rsidRPr="00A22718">
        <w:t xml:space="preserve"> </w:t>
      </w:r>
      <w:ins w:id="674" w:author="HASSINI Mohamed-amine" w:date="2019-03-12T10:17:00Z">
        <w:r w:rsidR="00285B5F">
          <w:t xml:space="preserve">le </w:t>
        </w:r>
      </w:ins>
      <w:r w:rsidRPr="00A22718">
        <w:t xml:space="preserve">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1F20161E"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w:t>
      </w:r>
      <w:ins w:id="675" w:author="HASSINI Mohamed-amine" w:date="2019-03-12T10:18:00Z">
        <w:r w:rsidR="00285B5F">
          <w:t xml:space="preserve"> </w:t>
        </w:r>
      </w:ins>
      <w:r w:rsidR="007F0B3C" w:rsidRPr="00A22718">
        <w:t>&gt;</w:t>
      </w:r>
      <w:ins w:id="676" w:author="HASSINI Mohamed-amine" w:date="2019-03-12T10:18:00Z">
        <w:r w:rsidR="00285B5F">
          <w:t xml:space="preserve"> </w:t>
        </w:r>
      </w:ins>
      <w:r w:rsidR="007F0B3C" w:rsidRPr="00A22718">
        <w:t>1, l’instabilité sera amplifiée alors que si Re(</w:t>
      </w:r>
      <m:oMath>
        <m:r>
          <m:rPr>
            <m:sty m:val="bi"/>
          </m:rPr>
          <w:rPr>
            <w:rFonts w:ascii="Cambria Math" w:hAnsi="Cambria Math"/>
          </w:rPr>
          <m:t>G</m:t>
        </m:r>
      </m:oMath>
      <w:r w:rsidR="007F0B3C" w:rsidRPr="00A22718">
        <w:t>) &lt;1,</w:t>
      </w:r>
      <w:ins w:id="677" w:author="HASSINI Mohamed-amine" w:date="2019-03-12T10:18:00Z">
        <w:r w:rsidR="00285B5F">
          <w:t xml:space="preserve"> l’effet Morton sera stable.</w:t>
        </w:r>
      </w:ins>
      <w:del w:id="678" w:author="HASSINI Mohamed-amine" w:date="2019-03-12T10:18:00Z">
        <w:r w:rsidR="007F0B3C" w:rsidRPr="00A22718" w:rsidDel="00285B5F">
          <w:delText xml:space="preserve"> </w:delText>
        </w:r>
        <w:r w:rsidR="007F0B3C" w:rsidDel="00285B5F">
          <w:delText>elle</w:delText>
        </w:r>
        <w:r w:rsidR="007F0B3C" w:rsidRPr="00A22718" w:rsidDel="00285B5F">
          <w:delText xml:space="preserve"> sera atténuée</w:delText>
        </w:r>
      </w:del>
      <w:r w:rsidR="007F0B3C" w:rsidRPr="00A22718">
        <w:t>.</w:t>
      </w:r>
      <w:r w:rsidR="007F0B3C" w:rsidRPr="002165A2">
        <w:t xml:space="preserve"> </w:t>
      </w:r>
    </w:p>
    <w:p w14:paraId="70115DE4" w14:textId="33766A6C"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ins w:id="679" w:author="HASSINI Mohamed-amine" w:date="2019-03-12T10:19:00Z">
        <w:r w:rsidR="00285B5F">
          <w:t xml:space="preserve"> à l’aide d’un</w:t>
        </w:r>
      </w:ins>
      <w:r w:rsidRPr="00A22718">
        <w:t xml:space="preserve"> </w:t>
      </w:r>
      <w:del w:id="680" w:author="HASSINI Mohamed-amine" w:date="2019-03-12T10:19:00Z">
        <w:r w:rsidDel="00285B5F">
          <w:delText>dans</w:delText>
        </w:r>
        <w:r w:rsidRPr="00A22718" w:rsidDel="00285B5F">
          <w:delText xml:space="preserve"> un</w:delText>
        </w:r>
      </w:del>
      <w:r w:rsidRPr="00A22718">
        <w:t xml:space="preserve">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A64375"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A64375"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A64375"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01EA384B"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del w:id="681" w:author="HASSINI Mohamed-amine" w:date="2019-03-12T10:22:00Z">
        <w:r w:rsidR="00CE3BE5" w:rsidDel="00285B5F">
          <w:delText>à</w:delText>
        </w:r>
      </w:del>
      <w:r>
        <w:t xml:space="preserve"> </w:t>
      </w:r>
      <w:ins w:id="682" w:author="HASSINI Mohamed-amine" w:date="2019-03-12T10:22:00Z">
        <w:r w:rsidR="00285B5F">
          <w:t xml:space="preserve">de </w:t>
        </w:r>
      </w:ins>
      <w:r>
        <w:t>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 xml:space="preserve">rotor </w:t>
      </w:r>
      <w:ins w:id="683" w:author="HASSINI Mohamed-amine" w:date="2019-03-12T10:23:00Z">
        <w:r w:rsidR="00D2695E">
          <w:t>muni</w:t>
        </w:r>
      </w:ins>
      <w:del w:id="684" w:author="HASSINI Mohamed-amine" w:date="2019-03-12T10:23:00Z">
        <w:r w:rsidDel="00D2695E">
          <w:delText>avec</w:delText>
        </w:r>
      </w:del>
      <w:r w:rsidRPr="00A75749">
        <w:t xml:space="preserve"> </w:t>
      </w:r>
      <w:ins w:id="685" w:author="HASSINI Mohamed-amine" w:date="2019-03-12T10:23:00Z">
        <w:r w:rsidR="00D2695E">
          <w:t xml:space="preserve">de </w:t>
        </w:r>
      </w:ins>
      <w:r>
        <w:t>deux disques symétrique</w:t>
      </w:r>
      <w:r w:rsidR="00931DA3">
        <w:t>s</w:t>
      </w:r>
      <w:r>
        <w:t xml:space="preserve"> </w:t>
      </w:r>
      <w:ins w:id="686" w:author="HASSINI Mohamed-amine" w:date="2019-03-12T10:23:00Z">
        <w:r w:rsidR="00D2695E">
          <w:t xml:space="preserve">disposés </w:t>
        </w:r>
      </w:ins>
      <w:r>
        <w:t xml:space="preserve">en porte à faux </w:t>
      </w:r>
      <w:del w:id="687" w:author="HASSINI Mohamed-amine" w:date="2019-03-12T10:23:00Z">
        <w:r w:rsidDel="00D2695E">
          <w:delText>décrit dans</w:delText>
        </w:r>
      </w:del>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w:t>
      </w:r>
      <w:ins w:id="688" w:author="HASSINI Mohamed-amine" w:date="2019-03-12T10:24:00Z">
        <w:r w:rsidR="00D2695E">
          <w:t xml:space="preserve"> </w:t>
        </w:r>
        <w:r w:rsidR="00D2695E">
          <w:lastRenderedPageBreak/>
          <w:t>à laquelle</w:t>
        </w:r>
      </w:ins>
      <w:r w:rsidRPr="00A75749">
        <w:t xml:space="preserve"> </w:t>
      </w:r>
      <w:del w:id="689" w:author="HASSINI Mohamed-amine" w:date="2019-03-12T10:24:00Z">
        <w:r w:rsidRPr="00A75749" w:rsidDel="00D2695E">
          <w:delText>d</w:delText>
        </w:r>
      </w:del>
      <w:ins w:id="690" w:author="HASSINI Mohamed-amine" w:date="2019-03-12T10:24:00Z">
        <w:r w:rsidR="00D2695E">
          <w:t>l</w:t>
        </w:r>
      </w:ins>
      <w:r w:rsidRPr="00A75749">
        <w:t>'instabilité</w:t>
      </w:r>
      <w:ins w:id="691" w:author="HASSINI Mohamed-amine" w:date="2019-03-12T10:24:00Z">
        <w:r w:rsidR="00D2695E">
          <w:t xml:space="preserve"> est</w:t>
        </w:r>
      </w:ins>
      <w:r w:rsidRPr="00A75749">
        <w:t xml:space="preserve"> prédite</w:t>
      </w:r>
      <w:ins w:id="692" w:author="HASSINI Mohamed-amine" w:date="2019-03-12T10:24:00Z">
        <w:r w:rsidR="00D2695E">
          <w:t xml:space="preserve"> est</w:t>
        </w:r>
      </w:ins>
      <w:r w:rsidRPr="00A75749">
        <w:t xml:space="preserve"> </w:t>
      </w:r>
      <w:del w:id="693" w:author="HASSINI Mohamed-amine" w:date="2019-03-12T10:24:00Z">
        <w:r w:rsidRPr="00A75749" w:rsidDel="00D2695E">
          <w:delText>était</w:delText>
        </w:r>
      </w:del>
      <w:r w:rsidRPr="00A75749">
        <w:t xml:space="preserve">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694" w:name="_Ref534633049"/>
      <w:bookmarkStart w:id="695" w:name="_Toc536112186"/>
      <w:bookmarkStart w:id="696"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94"/>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5"/>
      <w:bookmarkEnd w:id="696"/>
    </w:p>
    <w:p w14:paraId="0349A708" w14:textId="617552F5"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w:t>
      </w:r>
      <w:ins w:id="697" w:author="HASSINI Mohamed-amine" w:date="2019-03-12T10:25:00Z">
        <w:r w:rsidR="00D2695E">
          <w:t xml:space="preserve"> De</w:t>
        </w:r>
      </w:ins>
      <w:r>
        <w:t xml:space="preserve"> Jongh et </w:t>
      </w:r>
      <w:ins w:id="698" w:author="HASSINI Mohamed-amine" w:date="2019-03-12T10:25:00Z">
        <w:r w:rsidR="00D2695E">
          <w:t xml:space="preserve">ont </w:t>
        </w:r>
      </w:ins>
      <w:r>
        <w:t xml:space="preserve">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w:t>
      </w:r>
      <w:del w:id="699" w:author="HASSINI Mohamed-amine" w:date="2019-03-12T10:25:00Z">
        <w:r w:rsidDel="00D2695E">
          <w:delText>,</w:delText>
        </w:r>
      </w:del>
      <w:r>
        <w:t xml:space="preserve"> </w:t>
      </w:r>
      <m:oMath>
        <m:r>
          <m:rPr>
            <m:sty m:val="bi"/>
          </m:rPr>
          <w:rPr>
            <w:rFonts w:ascii="Cambria Math" w:hAnsi="Cambria Math"/>
          </w:rPr>
          <m:t>V</m:t>
        </m:r>
      </m:oMath>
      <w:r>
        <w:t>, de balourd</w:t>
      </w:r>
      <w:del w:id="700" w:author="HASSINI Mohamed-amine" w:date="2019-03-12T10:25:00Z">
        <w:r w:rsidDel="00D2695E">
          <w:delText>,</w:delText>
        </w:r>
      </w:del>
      <w:r>
        <w:t xml:space="preserve"> </w:t>
      </w:r>
      <m:oMath>
        <m:r>
          <m:rPr>
            <m:sty m:val="bi"/>
          </m:rPr>
          <w:rPr>
            <w:rFonts w:ascii="Cambria Math" w:hAnsi="Cambria Math"/>
          </w:rPr>
          <m:t>U</m:t>
        </m:r>
      </m:oMath>
      <w:r>
        <w:t xml:space="preserve">, et de </w:t>
      </w:r>
      <w:r w:rsidR="00113A61">
        <w:t xml:space="preserve">la différence de </w:t>
      </w:r>
      <w:r>
        <w:t>température</w:t>
      </w:r>
      <w:del w:id="701" w:author="HASSINI Mohamed-amine" w:date="2019-03-12T10:25:00Z">
        <w:r w:rsidDel="00D2695E">
          <w:delText>,</w:delText>
        </w:r>
      </w:del>
      <w:r>
        <w:t xml:space="preserve"> </w:t>
      </w:r>
      <m:oMath>
        <m:r>
          <m:rPr>
            <m:sty m:val="bi"/>
          </m:rPr>
          <w:rPr>
            <w:rFonts w:ascii="Cambria Math" w:hAnsi="Cambria Math"/>
          </w:rPr>
          <m:t>T</m:t>
        </m:r>
      </m:oMath>
      <w:r>
        <w:t>. Le module des coefficients représente la sensibilité des phénomènes physiques qui contribuent au déclenchement de l’instabilité.</w:t>
      </w:r>
      <w:del w:id="702" w:author="HASSINI Mohamed-amine" w:date="2019-03-12T10:26:00Z">
        <w:r w:rsidDel="00D2695E">
          <w:delText xml:space="preserve"> La phase des coefficients décrit un retard entre les informations physiques concernées</w:delText>
        </w:r>
      </w:del>
      <w:r>
        <w:t>.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del w:id="703" w:author="HASSINI Mohamed-amine" w:date="2019-03-12T10:27:00Z">
        <w:r w:rsidR="004468DE" w:rsidDel="00D2695E">
          <w:delText xml:space="preserve"> dans </w:delText>
        </w:r>
        <w:r w:rsidR="004468DE" w:rsidRPr="003A7568" w:rsidDel="00D2695E">
          <w:rPr>
            <w:b/>
          </w:rPr>
          <w:fldChar w:fldCharType="begin"/>
        </w:r>
        <w:r w:rsidR="004468DE" w:rsidRPr="003A7568" w:rsidDel="00D2695E">
          <w:rPr>
            <w:b/>
          </w:rPr>
          <w:delInstrText xml:space="preserve"> REF _Ref533096184 \r \h </w:delInstrText>
        </w:r>
        <w:r w:rsidR="004468DE" w:rsidDel="00D2695E">
          <w:rPr>
            <w:b/>
          </w:rPr>
          <w:delInstrText xml:space="preserve"> \* MERGEFORMAT </w:delInstrText>
        </w:r>
        <w:r w:rsidR="004468DE" w:rsidRPr="003A7568" w:rsidDel="00D2695E">
          <w:rPr>
            <w:b/>
          </w:rPr>
        </w:r>
        <w:r w:rsidR="004468DE" w:rsidRPr="003A7568" w:rsidDel="00D2695E">
          <w:rPr>
            <w:b/>
          </w:rPr>
          <w:fldChar w:fldCharType="separate"/>
        </w:r>
        <w:r w:rsidR="00C20694" w:rsidDel="00D2695E">
          <w:rPr>
            <w:b/>
          </w:rPr>
          <w:delText>[19]</w:delText>
        </w:r>
        <w:r w:rsidR="004468DE" w:rsidRPr="003A7568" w:rsidDel="00D2695E">
          <w:rPr>
            <w:b/>
          </w:rPr>
          <w:fldChar w:fldCharType="end"/>
        </w:r>
      </w:del>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704" w:name="_Toc534294731"/>
      <w:bookmarkStart w:id="705" w:name="_Toc536800377"/>
      <w:r>
        <w:t>Méthode basée sur un balourd critique prédéfini</w:t>
      </w:r>
      <w:bookmarkEnd w:id="704"/>
      <w:bookmarkEnd w:id="705"/>
    </w:p>
    <w:p w14:paraId="6BD40B65" w14:textId="4911697F"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proposé une méthode pour déterminer le balourd critique</w:t>
      </w:r>
      <w:ins w:id="706" w:author="HASSINI Mohamed-amine" w:date="2019-03-12T10:37:00Z">
        <w:r w:rsidR="006F4F39">
          <w:t xml:space="preserve"> au-delà du quel l’effet Morton devient instable</w:t>
        </w:r>
      </w:ins>
      <w:del w:id="707" w:author="HASSINI Mohamed-amine" w:date="2019-03-12T10:37:00Z">
        <w:r w:rsidDel="006F4F39">
          <w:delText xml:space="preserve"> qui </w:delText>
        </w:r>
        <w:r w:rsidRPr="00C64243" w:rsidDel="006F4F39">
          <w:delText>pour</w:delText>
        </w:r>
        <w:r w:rsidDel="006F4F39">
          <w:delText xml:space="preserve">ra </w:delText>
        </w:r>
        <w:r w:rsidR="001C1AD5" w:rsidDel="006F4F39">
          <w:delText>déclencher l’instabilité</w:delText>
        </w:r>
        <w:r w:rsidRPr="00A22718" w:rsidDel="006F4F39">
          <w:delText xml:space="preserve"> de</w:delText>
        </w:r>
        <w:r w:rsidDel="006F4F39">
          <w:delText xml:space="preserve"> l’effet de Morton</w:delText>
        </w:r>
      </w:del>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A64375"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lastRenderedPageBreak/>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C0904CE"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xml:space="preserve">, le compresseur </w:t>
      </w:r>
      <w:del w:id="708" w:author="HASSINI Mohamed-amine" w:date="2019-03-12T10:38:00Z">
        <w:r w:rsidR="007F0B3C" w:rsidRPr="00A22718" w:rsidDel="006F4F39">
          <w:delText>de gaz</w:delText>
        </w:r>
      </w:del>
      <w:r w:rsidR="007F0B3C" w:rsidRPr="00A22718">
        <w:t xml:space="preserve">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line</w:t>
      </w:r>
      <w:ins w:id="709" w:author="HASSINI Mohamed-amine" w:date="2019-03-12T10:39:00Z">
        <w:r w:rsidR="006F4F39">
          <w:t xml:space="preserve"> étudié</w:t>
        </w:r>
      </w:ins>
      <w:r w:rsidR="007F0B3C">
        <w:t xml:space="preserve"> </w:t>
      </w:r>
      <w:del w:id="710" w:author="HASSINI Mohamed-amine" w:date="2019-03-12T10:39:00Z">
        <w:r w:rsidR="007F0B3C" w:rsidDel="006F4F39">
          <w:delText>rencontré</w:delText>
        </w:r>
      </w:del>
      <w:r w:rsidR="007F0B3C">
        <w:t xml:space="preserve">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711" w:name="_Toc534294732"/>
      <w:bookmarkStart w:id="712" w:name="_Toc536800378"/>
      <w:r w:rsidRPr="00E160FB">
        <w:t>Méthode</w:t>
      </w:r>
      <w:r>
        <w:t>s</w:t>
      </w:r>
      <w:r w:rsidRPr="00E160FB">
        <w:t xml:space="preserve"> </w:t>
      </w:r>
      <w:r w:rsidR="00BE480F">
        <w:t xml:space="preserve">basees sur le bilan </w:t>
      </w:r>
      <w:bookmarkEnd w:id="711"/>
      <w:r w:rsidR="00BE480F">
        <w:t>thermique</w:t>
      </w:r>
      <w:bookmarkEnd w:id="712"/>
    </w:p>
    <w:p w14:paraId="5BB10549" w14:textId="097DAB84"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w:t>
      </w:r>
      <w:ins w:id="713" w:author="HASSINI Mohamed-amine" w:date="2019-03-12T10:39:00Z">
        <w:r w:rsidR="006F4F39">
          <w:t>u</w:t>
        </w:r>
      </w:ins>
      <w:del w:id="714" w:author="HASSINI Mohamed-amine" w:date="2019-03-12T10:39:00Z">
        <w:r w:rsidDel="006F4F39">
          <w:delText>e</w:delText>
        </w:r>
      </w:del>
      <w:r>
        <w:t xml:space="preserve"> lubrifiant </w:t>
      </w:r>
      <w:ins w:id="715" w:author="HASSINI Mohamed-amine" w:date="2019-03-12T10:39:00Z">
        <w:r w:rsidR="006F4F39">
          <w:t>d</w:t>
        </w:r>
      </w:ins>
      <w:del w:id="716" w:author="HASSINI Mohamed-amine" w:date="2019-03-12T10:39:00Z">
        <w:r w:rsidDel="006F4F39">
          <w:delText>s</w:delText>
        </w:r>
      </w:del>
      <w:r>
        <w:t xml:space="preserve">ans un palier. La méthode </w:t>
      </w:r>
      <w:ins w:id="717" w:author="HASSINI Mohamed-amine" w:date="2019-03-12T10:40:00Z">
        <w:r w:rsidR="006F4F39">
          <w:t>s’appuie</w:t>
        </w:r>
      </w:ins>
      <w:del w:id="718" w:author="HASSINI Mohamed-amine" w:date="2019-03-12T10:40:00Z">
        <w:r w:rsidDel="006F4F39">
          <w:delText>s’est basée</w:delText>
        </w:r>
      </w:del>
      <w:r>
        <w:t xml:space="preserv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del w:id="719" w:author="HASSINI Mohamed-amine" w:date="2019-03-12T10:40:00Z">
        <w:r w:rsidDel="006F4F39">
          <w:delText>,</w:delText>
        </w:r>
      </w:del>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23B39B87" w:rsidR="007F0B3C" w:rsidRDefault="007F0B3C" w:rsidP="00CE515E">
      <w:pPr>
        <w:spacing w:before="240" w:after="240" w:line="360" w:lineRule="auto"/>
      </w:pPr>
      <w:r w:rsidRPr="000A573A">
        <w:t>La chaleur générée</w:t>
      </w:r>
      <w:del w:id="720" w:author="HASSINI Mohamed-amine" w:date="2019-03-12T10:42:00Z">
        <w:r w:rsidR="00D67C2B" w:rsidDel="006B1950">
          <w:delText xml:space="preserve">, </w:delText>
        </w:r>
      </w:del>
      <w:ins w:id="721" w:author="HASSINI Mohamed-amine" w:date="2019-03-12T10:41:00Z">
        <w:r w:rsidR="006F4F39">
          <w:t xml:space="preserve">et </w:t>
        </w:r>
      </w:ins>
      <w:ins w:id="722" w:author="HASSINI Mohamed-amine" w:date="2019-03-12T10:42:00Z">
        <w:r w:rsidR="006B1950">
          <w:t xml:space="preserve">(représentée </w:t>
        </w:r>
      </w:ins>
      <w:del w:id="723" w:author="HASSINI Mohamed-amine" w:date="2019-03-12T10:42:00Z">
        <w:r w:rsidR="005F0D0C" w:rsidDel="006B1950">
          <w:delText xml:space="preserve">calculée </w:delText>
        </w:r>
      </w:del>
      <w:r w:rsidR="005F0D0C">
        <w:t xml:space="preserve">par </w:t>
      </w:r>
      <w:ins w:id="724" w:author="HASSINI Mohamed-amine" w:date="2019-03-12T10:41:00Z">
        <w:r w:rsidR="006F4F39">
          <w:t xml:space="preserve">le </w:t>
        </w:r>
      </w:ins>
      <w:r w:rsidR="005F0D0C">
        <w:t>t</w:t>
      </w:r>
      <w:r w:rsidR="00EB1C99">
        <w:t xml:space="preserve">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ins w:id="725" w:author="HASSINI Mohamed-amine" w:date="2019-03-12T10:42:00Z">
        <w:r w:rsidR="006B1950" w:rsidRPr="006B1950">
          <w:rPr>
            <w:rPrChange w:id="726" w:author="HASSINI Mohamed-amine" w:date="2019-03-12T10:42:00Z">
              <w:rPr>
                <w:b/>
              </w:rPr>
            </w:rPrChange>
          </w:rPr>
          <w:t>)</w:t>
        </w:r>
      </w:ins>
      <w:r w:rsidR="00D67C2B" w:rsidRPr="00D67C2B">
        <w:t>,</w:t>
      </w:r>
      <w:del w:id="727" w:author="HASSINI Mohamed-amine" w:date="2019-03-12T10:41:00Z">
        <w:r w:rsidR="00EB1C99" w:rsidDel="006F4F39">
          <w:delText xml:space="preserve"> </w:delText>
        </w:r>
        <w:r w:rsidRPr="000A573A" w:rsidDel="006F4F39">
          <w:delText>dans le système</w:delText>
        </w:r>
      </w:del>
      <w:r w:rsidRPr="000A573A">
        <w:t xml:space="preserv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w:t>
      </w:r>
      <w:del w:id="728" w:author="HASSINI Mohamed-amine" w:date="2019-03-12T10:42:00Z">
        <w:r w:rsidRPr="000A573A" w:rsidDel="006F4F39">
          <w:delText xml:space="preserve">alors </w:delText>
        </w:r>
      </w:del>
      <w:ins w:id="729" w:author="HASSINI Mohamed-amine" w:date="2019-03-12T10:42:00Z">
        <w:r w:rsidR="006F4F39">
          <w:t xml:space="preserve">tandis </w:t>
        </w:r>
      </w:ins>
      <w:r w:rsidRPr="000A573A">
        <w:t>que la chaleur dégagée</w:t>
      </w:r>
      <w:ins w:id="730" w:author="HASSINI Mohamed-amine" w:date="2019-03-12T10:43:00Z">
        <w:r w:rsidR="006B1950">
          <w:t xml:space="preserve"> (</w:t>
        </w:r>
      </w:ins>
      <w:ins w:id="731" w:author="HASSINI Mohamed-amine" w:date="2019-03-12T10:42:00Z">
        <w:r w:rsidR="006F4F39">
          <w:t xml:space="preserve"> </w:t>
        </w:r>
      </w:ins>
      <w:del w:id="732" w:author="HASSINI Mohamed-amine" w:date="2019-03-12T10:42:00Z">
        <w:r w:rsidR="00D67C2B" w:rsidDel="006F4F39">
          <w:delText xml:space="preserve">, </w:delText>
        </w:r>
      </w:del>
      <w:r w:rsidR="00D67C2B">
        <w:t>représentée par</w:t>
      </w:r>
      <w:ins w:id="733" w:author="HASSINI Mohamed-amine" w:date="2019-03-12T10:43:00Z">
        <w:r w:rsidR="006B1950">
          <w:t xml:space="preserve"> le terme</w:t>
        </w:r>
      </w:ins>
      <w:r w:rsidR="00D67C2B">
        <w:t xml:space="preserve"> </w:t>
      </w:r>
      <m:oMath>
        <m:r>
          <w:rPr>
            <w:rFonts w:ascii="Cambria Math" w:hAnsi="Cambria Math" w:cs="Cambria Math"/>
          </w:rPr>
          <m:t>Q</m:t>
        </m:r>
        <m:r>
          <m:rPr>
            <m:sty m:val="bi"/>
          </m:rPr>
          <w:rPr>
            <w:rFonts w:ascii="Cambria Math" w:hAnsi="Cambria Math" w:cs="Cambria Math"/>
          </w:rPr>
          <m:t>Bx</m:t>
        </m:r>
      </m:oMath>
      <w:ins w:id="734" w:author="HASSINI Mohamed-amine" w:date="2019-03-12T10:43:00Z">
        <w:r w:rsidR="006B1950" w:rsidRPr="006B1950">
          <w:rPr>
            <w:rPrChange w:id="735" w:author="HASSINI Mohamed-amine" w:date="2019-03-12T10:43:00Z">
              <w:rPr>
                <w:b/>
              </w:rPr>
            </w:rPrChange>
          </w:rPr>
          <w:t>)</w:t>
        </w:r>
      </w:ins>
      <w:del w:id="736" w:author="HASSINI Mohamed-amine" w:date="2019-03-12T10:43:00Z">
        <w:r w:rsidR="00D67C2B" w:rsidRPr="00D67C2B" w:rsidDel="006B1950">
          <w:delText>,</w:delText>
        </w:r>
      </w:del>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ins w:id="737" w:author="HASSINI Mohamed-amine" w:date="2019-03-12T10:43:00Z">
        <w:r w:rsidR="006B1950">
          <w:t xml:space="preserve">concernant </w:t>
        </w:r>
      </w:ins>
      <w:del w:id="738" w:author="HASSINI Mohamed-amine" w:date="2019-03-12T10:43:00Z">
        <w:r w:rsidRPr="000A573A" w:rsidDel="006B1950">
          <w:delText>pour</w:delText>
        </w:r>
      </w:del>
      <w:r w:rsidRPr="000A573A">
        <w:t xml:space="preserve"> la chaleur générée et la chaleur dégagée sont calculés </w:t>
      </w:r>
      <w:ins w:id="739" w:author="HASSINI Mohamed-amine" w:date="2019-03-12T10:43:00Z">
        <w:r w:rsidR="006B1950">
          <w:t xml:space="preserve">en fonction </w:t>
        </w:r>
      </w:ins>
      <w:del w:id="740" w:author="HASSINI Mohamed-amine" w:date="2019-03-12T10:43:00Z">
        <w:r w:rsidRPr="000A573A" w:rsidDel="006B1950">
          <w:delText>selon le</w:delText>
        </w:r>
      </w:del>
      <w:r w:rsidRPr="000A573A">
        <w:t xml:space="preserve"> </w:t>
      </w:r>
      <w:ins w:id="741" w:author="HASSINI Mohamed-amine" w:date="2019-03-12T10:43:00Z">
        <w:r w:rsidR="006B1950">
          <w:t xml:space="preserve"> du </w:t>
        </w:r>
      </w:ins>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742" w:name="_Toc534294733"/>
      <w:bookmarkStart w:id="743" w:name="_Toc536800379"/>
      <w:r>
        <w:rPr>
          <w:rFonts w:hint="eastAsia"/>
        </w:rPr>
        <w:t>M</w:t>
      </w:r>
      <w:r>
        <w:t>odeles non-linéaires en régime transitoire</w:t>
      </w:r>
      <w:bookmarkEnd w:id="742"/>
      <w:bookmarkEnd w:id="743"/>
      <w:r>
        <w:t xml:space="preserve"> </w:t>
      </w:r>
    </w:p>
    <w:p w14:paraId="2121F7BE" w14:textId="34347319"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w:t>
      </w:r>
      <w:ins w:id="744" w:author="HASSINI Mohamed-amine" w:date="2019-03-12T10:46:00Z">
        <w:r w:rsidR="006B1950">
          <w:t xml:space="preserve"> qui permettent d’étudier</w:t>
        </w:r>
      </w:ins>
      <w:del w:id="745" w:author="HASSINI Mohamed-amine" w:date="2019-03-12T10:46:00Z">
        <w:r w:rsidDel="006B1950">
          <w:delText xml:space="preserve"> de</w:delText>
        </w:r>
      </w:del>
      <w:r w:rsidR="00676CD1">
        <w:t xml:space="preserve"> la</w:t>
      </w:r>
      <w:r>
        <w:t xml:space="preserve"> stabilité</w:t>
      </w:r>
      <w:r w:rsidR="00676CD1">
        <w:t xml:space="preserve"> de l’effet Morton</w:t>
      </w:r>
      <w:r>
        <w:t xml:space="preserve">. Elles prédisent le déclenchement ou non de l’instabilité </w:t>
      </w:r>
      <w:del w:id="746" w:author="HASSINI Mohamed-amine" w:date="2019-03-12T10:46:00Z">
        <w:r w:rsidDel="006B1950">
          <w:delText>à partir d’un critère</w:delText>
        </w:r>
      </w:del>
      <w:r>
        <w:t xml:space="preserve"> mais pas l’évolution </w:t>
      </w:r>
      <w:ins w:id="747" w:author="HASSINI Mohamed-amine" w:date="2019-03-12T10:47:00Z">
        <w:r w:rsidR="006B1950">
          <w:t xml:space="preserve">dans le temps </w:t>
        </w:r>
      </w:ins>
      <w:del w:id="748" w:author="HASSINI Mohamed-amine" w:date="2019-03-12T10:47:00Z">
        <w:r w:rsidDel="006B1950">
          <w:delText xml:space="preserve">transitoire </w:delText>
        </w:r>
      </w:del>
      <w:r>
        <w:t>de l’effet de Morton.</w:t>
      </w:r>
      <w:r w:rsidRPr="005205D5">
        <w:t xml:space="preserve"> </w:t>
      </w:r>
      <w:r>
        <w:t xml:space="preserve">Ces méthodes pourraient </w:t>
      </w:r>
      <w:r>
        <w:lastRenderedPageBreak/>
        <w:t xml:space="preserve">génériquement être désignées comme étant « linéaires » même si dans une étape ou une autre elles utilisent des algorithmes non-linéaires. </w:t>
      </w:r>
      <w:del w:id="749" w:author="HASSINI Mohamed-amine" w:date="2019-03-12T10:47:00Z">
        <w:r w:rsidDel="006B1950">
          <w:delText>D</w:delText>
        </w:r>
      </w:del>
      <w:ins w:id="750" w:author="HASSINI Mohamed-amine" w:date="2019-03-12T10:47:00Z">
        <w:r w:rsidR="006B1950">
          <w:t>L</w:t>
        </w:r>
      </w:ins>
      <w:r>
        <w:t xml:space="preserve">es simulations en régime transitoire de l’effet de Morton nécessitent des algorithmes non-linéaires, rapides et des couplages robustes. </w:t>
      </w:r>
    </w:p>
    <w:p w14:paraId="2F29E900" w14:textId="6DC28171"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le balourd thermique a été modélisé à l’aide de la masse concentrée</w:t>
      </w:r>
      <w:ins w:id="751" w:author="HASSINI Mohamed-amine" w:date="2019-03-12T10:57:00Z">
        <w:r w:rsidR="00BE14A9">
          <w:t xml:space="preserve"> au niveau</w:t>
        </w:r>
      </w:ins>
      <w:r>
        <w:t xml:space="preserv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4E602CD1"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w:t>
      </w:r>
      <w:ins w:id="752" w:author="HASSINI Mohamed-amine" w:date="2019-03-12T10:57:00Z">
        <w:r w:rsidR="00BE14A9">
          <w:t>comporte</w:t>
        </w:r>
      </w:ins>
      <w:del w:id="753" w:author="HASSINI Mohamed-amine" w:date="2019-03-12T10:58:00Z">
        <w:r w:rsidDel="00BE14A9">
          <w:delText>a</w:delText>
        </w:r>
      </w:del>
      <w:r>
        <w:t xml:space="preserve"> deux étapes. </w:t>
      </w:r>
      <w:del w:id="754" w:author="HASSINI Mohamed-amine" w:date="2019-03-12T10:58:00Z">
        <w:r w:rsidRPr="00854F8B" w:rsidDel="00BE14A9">
          <w:delText>Au cours de</w:delText>
        </w:r>
      </w:del>
      <w:ins w:id="755" w:author="HASSINI Mohamed-amine" w:date="2019-03-12T10:58:00Z">
        <w:r w:rsidR="00BE14A9">
          <w:t>Durant</w:t>
        </w:r>
      </w:ins>
      <w:r w:rsidRPr="00854F8B">
        <w:t xml:space="preserve"> la </w:t>
      </w:r>
      <w:del w:id="756" w:author="HASSINI Mohamed-amine" w:date="2019-03-12T10:58:00Z">
        <w:r w:rsidRPr="00854F8B" w:rsidDel="00BE14A9">
          <w:delText>1ère</w:delText>
        </w:r>
      </w:del>
      <w:r w:rsidRPr="00854F8B">
        <w:t xml:space="preserve"> </w:t>
      </w:r>
      <w:ins w:id="757" w:author="HASSINI Mohamed-amine" w:date="2019-03-12T10:58:00Z">
        <w:r w:rsidR="00BE14A9">
          <w:t xml:space="preserve">première </w:t>
        </w:r>
      </w:ins>
      <w:r w:rsidRPr="00854F8B">
        <w:t>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w:t>
      </w:r>
      <w:ins w:id="758" w:author="HASSINI Mohamed-amine" w:date="2019-03-12T10:58:00Z">
        <w:r w:rsidR="00BE14A9">
          <w:t xml:space="preserve">au niveau </w:t>
        </w:r>
      </w:ins>
      <w:del w:id="759" w:author="HASSINI Mohamed-amine" w:date="2019-03-12T10:58:00Z">
        <w:r w:rsidDel="00BE14A9">
          <w:delText>dans</w:delText>
        </w:r>
      </w:del>
      <w:r>
        <w:t xml:space="preserve"> </w:t>
      </w:r>
      <w:ins w:id="760" w:author="HASSINI Mohamed-amine" w:date="2019-03-12T10:58:00Z">
        <w:r w:rsidR="00BE14A9">
          <w:t xml:space="preserve">de </w:t>
        </w:r>
      </w:ins>
      <w:r>
        <w:t xml:space="preserve">chaque point de la surface du rotor est moyenné sur une période. La deuxième étape est l’intégration </w:t>
      </w:r>
      <w:r w:rsidR="00FB4B61">
        <w:t>temporelle</w:t>
      </w:r>
      <w:r>
        <w:t xml:space="preserve"> de l’équation de transfert de chaleur dans le rotor avec le flux thermique déduit </w:t>
      </w:r>
      <w:ins w:id="761" w:author="HASSINI Mohamed-amine" w:date="2019-03-12T10:59:00Z">
        <w:r w:rsidR="00BE14A9">
          <w:t xml:space="preserve">à partir de </w:t>
        </w:r>
      </w:ins>
      <w:del w:id="762" w:author="HASSINI Mohamed-amine" w:date="2019-03-12T10:59:00Z">
        <w:r w:rsidDel="00BE14A9">
          <w:delText>après</w:delText>
        </w:r>
      </w:del>
      <w:r>
        <w:t xml:space="preserve"> la première étape. </w:t>
      </w:r>
      <w:ins w:id="763" w:author="HASSINI Mohamed-amine" w:date="2019-03-12T10:59:00Z">
        <w:r w:rsidR="00BE14A9">
          <w:t xml:space="preserve">Dans ce cas, </w:t>
        </w:r>
      </w:ins>
      <w:del w:id="764" w:author="HASSINI Mohamed-amine" w:date="2019-03-12T11:00:00Z">
        <w:r w:rsidDel="00BE14A9">
          <w:delText>L</w:delText>
        </w:r>
      </w:del>
      <w:ins w:id="765" w:author="HASSINI Mohamed-amine" w:date="2019-03-12T11:00:00Z">
        <w:r w:rsidR="00BE14A9">
          <w:t>l</w:t>
        </w:r>
      </w:ins>
      <w:r>
        <w:t>e pas de temps</w:t>
      </w:r>
      <w:ins w:id="766" w:author="HASSINI Mohamed-amine" w:date="2019-03-12T11:00:00Z">
        <w:r w:rsidR="00BE14A9">
          <w:t xml:space="preserve"> utilisé</w:t>
        </w:r>
      </w:ins>
      <w:r>
        <w:t xml:space="preserve"> est adapté au transfert de chaleur par conduction dans le rotor,</w:t>
      </w:r>
      <w:ins w:id="767" w:author="HASSINI Mohamed-amine" w:date="2019-03-12T11:00:00Z">
        <w:r w:rsidR="00BE14A9">
          <w:t xml:space="preserve"> c’est-à-dire </w:t>
        </w:r>
      </w:ins>
      <w:del w:id="768" w:author="HASSINI Mohamed-amine" w:date="2019-03-12T11:00:00Z">
        <w:r w:rsidDel="00BE14A9">
          <w:delText xml:space="preserve"> donc </w:delText>
        </w:r>
      </w:del>
      <w:r>
        <w:t>quelques ordres de grandeur</w:t>
      </w:r>
      <w:del w:id="769" w:author="HASSINI Mohamed-amine" w:date="2019-03-12T11:13:00Z">
        <w:r w:rsidDel="0000673B">
          <w:delText>s</w:delText>
        </w:r>
      </w:del>
      <w:r>
        <w:t xml:space="preserve"> supérieur</w:t>
      </w:r>
      <w:ins w:id="770" w:author="HASSINI Mohamed-amine" w:date="2019-03-12T11:12:00Z">
        <w:r w:rsidR="0000673B">
          <w:t xml:space="preserve"> à celui </w:t>
        </w:r>
      </w:ins>
      <w:del w:id="771" w:author="HASSINI Mohamed-amine" w:date="2019-03-12T11:12:00Z">
        <w:r w:rsidDel="0000673B">
          <w:delText xml:space="preserve"> au pas de temps </w:delText>
        </w:r>
      </w:del>
      <w:ins w:id="772" w:author="HASSINI Mohamed-amine" w:date="2019-03-12T11:13:00Z">
        <w:r w:rsidR="0000673B">
          <w:t xml:space="preserve"> </w:t>
        </w:r>
      </w:ins>
      <w:r>
        <w:t>utilisé</w:t>
      </w:r>
      <w:ins w:id="773" w:author="HASSINI Mohamed-amine" w:date="2019-03-12T11:12:00Z">
        <w:r w:rsidR="0000673B">
          <w:t xml:space="preserve"> pendant la première étape.</w:t>
        </w:r>
      </w:ins>
      <w:del w:id="774" w:author="HASSINI Mohamed-amine" w:date="2019-03-12T11:12:00Z">
        <w:r w:rsidDel="0000673B">
          <w:delText xml:space="preserve"> à l’étape 1.</w:delText>
        </w:r>
      </w:del>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ins w:id="775" w:author="HASSINI Mohamed-amine" w:date="2019-03-12T11:14:00Z">
        <w:r w:rsidR="0000673B">
          <w:t xml:space="preserve">mises à jour </w:t>
        </w:r>
      </w:ins>
      <w:del w:id="776" w:author="HASSINI Mohamed-amine" w:date="2019-03-12T11:14:00Z">
        <w:r w:rsidR="002A05EF" w:rsidDel="0000673B">
          <w:delText>actualisées</w:delText>
        </w:r>
        <w:r w:rsidDel="0000673B">
          <w:delText xml:space="preserve"> à</w:delText>
        </w:r>
      </w:del>
      <w:ins w:id="777" w:author="HASSINI Mohamed-amine" w:date="2019-03-12T11:13:00Z">
        <w:r w:rsidR="0000673B">
          <w:t xml:space="preserve"> l’issue de la deuxième étape.</w:t>
        </w:r>
      </w:ins>
      <w:del w:id="778" w:author="HASSINI Mohamed-amine" w:date="2019-03-12T11:14:00Z">
        <w:r w:rsidDel="0000673B">
          <w:delText xml:space="preserve"> la fin de l’étape 2.</w:delText>
        </w:r>
      </w:del>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779" w:name="_Ref534634267"/>
      <w:bookmarkStart w:id="780" w:name="_Toc536112187"/>
      <w:bookmarkStart w:id="781"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779"/>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80"/>
      <w:bookmarkEnd w:id="781"/>
    </w:p>
    <w:p w14:paraId="32428173" w14:textId="4003C97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w:t>
      </w:r>
      <w:ins w:id="782" w:author="HASSINI Mohamed-amine" w:date="2019-03-12T11:14:00Z">
        <w:r w:rsidR="0000673B">
          <w:t xml:space="preserve">en ce qui concerne </w:t>
        </w:r>
      </w:ins>
      <w:del w:id="783" w:author="HASSINI Mohamed-amine" w:date="2019-03-12T11:15:00Z">
        <w:r w:rsidDel="0000673B">
          <w:delText xml:space="preserve">pour </w:delText>
        </w:r>
      </w:del>
      <w:r w:rsidRPr="00A22718">
        <w:t>la distribution non-uniforme de la température. Cependant, l</w:t>
      </w:r>
      <w:r>
        <w:t>a différence de la température</w:t>
      </w:r>
      <w:r w:rsidRPr="00A22718">
        <w:t xml:space="preserve"> est légèrement plus</w:t>
      </w:r>
      <w:ins w:id="784" w:author="HASSINI Mohamed-amine" w:date="2019-03-12T11:15:00Z">
        <w:r w:rsidR="0000673B">
          <w:t xml:space="preserve"> importante</w:t>
        </w:r>
      </w:ins>
      <w:del w:id="785" w:author="HASSINI Mohamed-amine" w:date="2019-03-12T11:15:00Z">
        <w:r w:rsidRPr="00A22718" w:rsidDel="0000673B">
          <w:delText xml:space="preserve"> grande</w:delText>
        </w:r>
      </w:del>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w:t>
      </w:r>
      <w:ins w:id="786" w:author="HASSINI Mohamed-amine" w:date="2019-03-12T11:15:00Z">
        <w:r w:rsidR="0000673B">
          <w:t xml:space="preserve">aux limites </w:t>
        </w:r>
      </w:ins>
      <w:r>
        <w:t xml:space="preserve">adiabatiques utilisées </w:t>
      </w:r>
      <w:ins w:id="787" w:author="HASSINI Mohamed-amine" w:date="2019-03-12T11:15:00Z">
        <w:r w:rsidR="0000673B">
          <w:t>à l</w:t>
        </w:r>
      </w:ins>
      <w:ins w:id="788" w:author="HASSINI Mohamed-amine" w:date="2019-03-12T11:16:00Z">
        <w:r w:rsidR="0000673B">
          <w:t xml:space="preserve">’interface </w:t>
        </w:r>
      </w:ins>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del w:id="789" w:author="HASSINI Mohamed-amine" w:date="2019-03-12T11:16:00Z">
        <w:r w:rsidDel="0000673B">
          <w:delText xml:space="preserve">Ces deux limitations sont introduites par les hypothèses simplificatrices utilisées pour l’équation de l’énergie. </w:delText>
        </w:r>
      </w:del>
    </w:p>
    <w:p w14:paraId="396DF70A" w14:textId="6A44734B" w:rsidR="007F0B3C" w:rsidRDefault="007F0B3C" w:rsidP="00E650C7">
      <w:pPr>
        <w:spacing w:before="120" w:after="120" w:line="360" w:lineRule="auto"/>
        <w:ind w:firstLine="709"/>
      </w:pPr>
      <w:r w:rsidRPr="007F5E26">
        <w:lastRenderedPageBreak/>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w:t>
      </w:r>
      <w:ins w:id="790" w:author="HASSINI Mohamed-amine" w:date="2019-03-12T11:17:00Z">
        <w:r w:rsidR="007F504E">
          <w:t xml:space="preserve"> au niveau</w:t>
        </w:r>
      </w:ins>
      <w:r>
        <w:t xml:space="preserve"> du coussinet </w:t>
      </w:r>
      <w:del w:id="791" w:author="HASSINI Mohamed-amine" w:date="2019-03-12T11:17:00Z">
        <w:r w:rsidDel="007F504E">
          <w:delText>utilisée dans</w:delText>
        </w:r>
      </w:del>
      <w:r>
        <w:t xml:space="preserve">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a été remplacée par</w:t>
      </w:r>
      <w:ins w:id="792" w:author="HASSINI Mohamed-amine" w:date="2019-03-12T11:17:00Z">
        <w:r w:rsidR="007F504E">
          <w:t xml:space="preserve"> un</w:t>
        </w:r>
      </w:ins>
      <w:r>
        <w:t xml:space="preserve"> </w:t>
      </w:r>
      <w:del w:id="793" w:author="HASSINI Mohamed-amine" w:date="2019-03-12T11:17:00Z">
        <w:r w:rsidDel="007F504E">
          <w:delText>le</w:delText>
        </w:r>
      </w:del>
      <w:r>
        <w:t xml:space="preserve"> couplage entre l’équation de l’énergie dans le film mince et l’équation de la chaleur dans le coussinet. Le flux thermique et la température sont supposés continus à l’interface</w:t>
      </w:r>
      <w:del w:id="794" w:author="HASSINI Mohamed-amine" w:date="2019-03-12T11:18:00Z">
        <w:r w:rsidDel="007F504E">
          <w:delText xml:space="preserve"> </w:delText>
        </w:r>
      </w:del>
      <w:del w:id="795" w:author="HASSINI Mohamed-amine" w:date="2019-03-12T11:17:00Z">
        <w:r w:rsidDel="007F504E">
          <w:delText>du</w:delText>
        </w:r>
      </w:del>
      <w:del w:id="796" w:author="HASSINI Mohamed-amine" w:date="2019-03-12T11:18:00Z">
        <w:r w:rsidDel="007F504E">
          <w:delText xml:space="preserve"> fluide-structure</w:delText>
        </w:r>
      </w:del>
      <w:r>
        <w:t>. Le couplage entre le modèle thermomécanique du rotor et l’équation de la chaleur dans le film mince se fait toujours via le flux thermique moyenné sur une orbite.</w:t>
      </w:r>
      <w:r w:rsidRPr="00856D68">
        <w:t xml:space="preserve"> </w:t>
      </w:r>
      <w:ins w:id="797" w:author="HASSINI Mohamed-amine" w:date="2019-03-12T11:21:00Z">
        <w:r w:rsidR="007F504E">
          <w:t>Dans ce modèle, l’hypothèse d’un balourd concentré au niveau du disque en porte à faux a été relaxée en introduisant l</w:t>
        </w:r>
      </w:ins>
      <w:ins w:id="798" w:author="HASSINI Mohamed-amine" w:date="2019-03-12T11:22:00Z">
        <w:r w:rsidR="007F504E">
          <w:t xml:space="preserve">’ensemble des balourds thermiques </w:t>
        </w:r>
      </w:ins>
      <w:ins w:id="799" w:author="HASSINI Mohamed-amine" w:date="2019-03-12T11:23:00Z">
        <w:r w:rsidR="007F504E">
          <w:t xml:space="preserve">générés par la déformation de la fibre neutre </w:t>
        </w:r>
      </w:ins>
      <w:ins w:id="800" w:author="HASSINI Mohamed-amine" w:date="2019-03-12T11:22:00Z">
        <w:r w:rsidR="007F504E">
          <w:t xml:space="preserve">au droit de chaque nœud du modèle. </w:t>
        </w:r>
      </w:ins>
      <w:del w:id="801" w:author="HASSINI Mohamed-amine" w:date="2019-03-12T11:23:00Z">
        <w:r w:rsidDel="007F504E">
          <w:delText xml:space="preserve">Un modèle de balourd </w:delText>
        </w:r>
        <w:r w:rsidRPr="00AE7B92" w:rsidDel="007F504E">
          <w:delText xml:space="preserve">thermique réparti </w:delText>
        </w:r>
        <w:r w:rsidDel="007F504E">
          <w:delText>le long du rotor</w:delText>
        </w:r>
        <w:r w:rsidRPr="00AE7B92" w:rsidDel="007F504E">
          <w:delText xml:space="preserve"> a été </w:delText>
        </w:r>
        <w:r w:rsidDel="007F504E">
          <w:delText>introduit</w:delText>
        </w:r>
        <w:r w:rsidRPr="00AE7B92" w:rsidDel="007F504E">
          <w:delText xml:space="preserve"> pour inclure tous les </w:delText>
        </w:r>
        <w:r w:rsidDel="007F504E">
          <w:delText xml:space="preserve">balourds </w:delText>
        </w:r>
        <w:r w:rsidRPr="00AE7B92" w:rsidDel="007F504E">
          <w:delText xml:space="preserve">nodaux </w:delText>
        </w:r>
        <w:r w:rsidDel="007F504E">
          <w:delText>et pas seulement celui généré par le</w:delText>
        </w:r>
        <w:r w:rsidRPr="00AE7B92" w:rsidDel="007F504E">
          <w:delText xml:space="preserve"> disque </w:delText>
        </w:r>
        <w:r w:rsidDel="007F504E">
          <w:delText>en porte-à-faux</w:delText>
        </w:r>
        <w:r w:rsidRPr="00AE7B92" w:rsidDel="007F504E">
          <w:delText>.</w:delText>
        </w:r>
      </w:del>
    </w:p>
    <w:p w14:paraId="71C917D6" w14:textId="237F94A5"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w:t>
      </w:r>
      <w:ins w:id="802" w:author="HASSINI Mohamed-amine" w:date="2019-03-12T11:24:00Z">
        <w:r w:rsidR="007F504E">
          <w:t xml:space="preserve">modèle </w:t>
        </w:r>
      </w:ins>
      <w:del w:id="803" w:author="HASSINI Mohamed-amine" w:date="2019-03-12T11:24:00Z">
        <w:r w:rsidDel="007F504E">
          <w:delText xml:space="preserve">maillage des </w:delText>
        </w:r>
      </w:del>
      <w:r>
        <w:t xml:space="preserve">éléments finis hybride 1D/3D pour </w:t>
      </w:r>
      <w:ins w:id="804" w:author="HASSINI Mohamed-amine" w:date="2019-03-12T11:24:00Z">
        <w:r w:rsidR="007F504E">
          <w:t xml:space="preserve">modéliser le transfert thermique dans </w:t>
        </w:r>
      </w:ins>
      <w:r>
        <w:t xml:space="preserve">le rotor. </w:t>
      </w:r>
      <w:ins w:id="805" w:author="HASSINI Mohamed-amine" w:date="2019-03-12T11:25:00Z">
        <w:r w:rsidR="007F504E">
          <w:t xml:space="preserve">D’après Tong et Palazzolo, </w:t>
        </w:r>
      </w:ins>
      <w:del w:id="806" w:author="HASSINI Mohamed-amine" w:date="2019-03-12T11:25:00Z">
        <w:r w:rsidDel="007F504E">
          <w:delText>Ils ont trouvé que</w:delText>
        </w:r>
        <w:r w:rsidR="00E650C7" w:rsidDel="007F504E">
          <w:delText xml:space="preserve"> </w:delText>
        </w:r>
      </w:del>
      <w:r w:rsidR="00E650C7">
        <w:t>la modélisation du balourd thermique</w:t>
      </w:r>
      <w:ins w:id="807" w:author="HASSINI Mohamed-amine" w:date="2019-03-12T11:26:00Z">
        <w:r w:rsidR="007F504E">
          <w:t xml:space="preserve"> en utilisant des</w:t>
        </w:r>
      </w:ins>
      <w:r w:rsidR="00E650C7">
        <w:t xml:space="preserve"> </w:t>
      </w:r>
      <w:del w:id="808" w:author="HASSINI Mohamed-amine" w:date="2019-03-12T11:26:00Z">
        <w:r w:rsidR="00E650C7" w:rsidDel="007F504E">
          <w:delText>par</w:delText>
        </w:r>
        <w:r w:rsidDel="007F504E">
          <w:delText xml:space="preserve"> l’approche de</w:delText>
        </w:r>
      </w:del>
      <w:r>
        <w:t xml:space="preserve"> masse</w:t>
      </w:r>
      <w:ins w:id="809" w:author="HASSINI Mohamed-amine" w:date="2019-03-12T11:26:00Z">
        <w:r w:rsidR="007F504E">
          <w:t>s</w:t>
        </w:r>
      </w:ins>
      <w:r>
        <w:t xml:space="preserve"> concentrée</w:t>
      </w:r>
      <w:ins w:id="810" w:author="HASSINI Mohamed-amine" w:date="2019-03-12T11:26:00Z">
        <w:r w:rsidR="007F504E">
          <w:t>s</w:t>
        </w:r>
      </w:ins>
      <w:r>
        <w:t xml:space="preserve"> surestime la différence de la température</w:t>
      </w:r>
      <w:ins w:id="811" w:author="HASSINI Mohamed-amine" w:date="2019-03-12T11:25:00Z">
        <w:r w:rsidR="007F504E">
          <w:t xml:space="preserve"> à la surface</w:t>
        </w:r>
      </w:ins>
      <w:r>
        <w:t xml:space="preserve"> </w:t>
      </w:r>
      <w:del w:id="812" w:author="HASSINI Mohamed-amine" w:date="2019-03-12T11:25:00Z">
        <w:r w:rsidDel="007F504E">
          <w:delText>au</w:delText>
        </w:r>
      </w:del>
      <w:r>
        <w:t xml:space="preserve">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ont</w:t>
      </w:r>
      <w:ins w:id="813" w:author="HASSINI Mohamed-amine" w:date="2019-03-12T11:27:00Z">
        <w:r w:rsidR="001701D9">
          <w:t xml:space="preserve"> modélisé</w:t>
        </w:r>
      </w:ins>
      <w:r>
        <w:t xml:space="preserve"> </w:t>
      </w:r>
      <w:del w:id="814" w:author="HASSINI Mohamed-amine" w:date="2019-03-12T11:27:00Z">
        <w:r w:rsidDel="001701D9">
          <w:delText>traité</w:delText>
        </w:r>
      </w:del>
      <w:r>
        <w:t xml:space="preserve"> le balourd thermique comme </w:t>
      </w:r>
      <w:ins w:id="815" w:author="HASSINI Mohamed-amine" w:date="2019-03-12T11:27:00Z">
        <w:r w:rsidR="001701D9">
          <w:t xml:space="preserve">étant </w:t>
        </w:r>
      </w:ins>
      <w:r>
        <w:t>un défaut de fibre neutre</w:t>
      </w:r>
      <w:del w:id="816" w:author="HASSINI Mohamed-amine" w:date="2019-03-12T11:28:00Z">
        <w:r w:rsidDel="001701D9">
          <w:delText xml:space="preserve"> du rotor directement dans les équations de la dynamique</w:delText>
        </w:r>
      </w:del>
      <w:r>
        <w:t xml:space="preserve">. </w:t>
      </w:r>
      <w:ins w:id="817" w:author="HASSINI Mohamed-amine" w:date="2019-03-12T11:28:00Z">
        <w:r w:rsidR="001701D9">
          <w:t xml:space="preserve">Ainsi, </w:t>
        </w:r>
      </w:ins>
      <w:del w:id="818" w:author="HASSINI Mohamed-amine" w:date="2019-03-12T11:28:00Z">
        <w:r w:rsidDel="001701D9">
          <w:delText>L</w:delText>
        </w:r>
      </w:del>
      <w:ins w:id="819" w:author="HASSINI Mohamed-amine" w:date="2019-03-12T11:28:00Z">
        <w:r w:rsidR="001701D9">
          <w:t>l</w:t>
        </w:r>
      </w:ins>
      <w:r>
        <w:t>es moments introduits par les déformations thermiques de l’axe du rotor sont également pris en compte. Cette amélioration permet de traiter d’une manière rigoureuse tous les cas de déformation thermiques de l’axe du rotor</w:t>
      </w:r>
      <w:ins w:id="820" w:author="HASSINI Mohamed-amine" w:date="2019-03-12T11:29:00Z">
        <w:r w:rsidR="001701D9">
          <w:t>.</w:t>
        </w:r>
      </w:ins>
      <w:del w:id="821" w:author="HASSINI Mohamed-amine" w:date="2019-03-12T11:29:00Z">
        <w:r w:rsidDel="001701D9">
          <w:delText xml:space="preserve">, aussi bien pour le cas d’une masse importante entre les paliers que </w:delText>
        </w:r>
        <w:r w:rsidR="00E42AF3" w:rsidDel="001701D9">
          <w:delText>pour une masse en porte-à-faux</w:delText>
        </w:r>
      </w:del>
      <w:r w:rsidR="00E42AF3">
        <w:t>.</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822" w:name="_Toc534294734"/>
      <w:bookmarkStart w:id="823" w:name="_Toc536800380"/>
      <w:r>
        <w:t xml:space="preserve">Stratégie de </w:t>
      </w:r>
      <w:r w:rsidR="000948D0">
        <w:t xml:space="preserve">la </w:t>
      </w:r>
      <w:r>
        <w:t>modélisation</w:t>
      </w:r>
      <w:bookmarkEnd w:id="822"/>
      <w:r w:rsidR="00C31B63">
        <w:t> :</w:t>
      </w:r>
      <w:r>
        <w:t xml:space="preserve"> synth</w:t>
      </w:r>
      <w:r w:rsidR="008E3C18">
        <w:t>è</w:t>
      </w:r>
      <w:r>
        <w:t>se</w:t>
      </w:r>
      <w:bookmarkEnd w:id="823"/>
    </w:p>
    <w:p w14:paraId="6027A269" w14:textId="34FEDB82" w:rsidR="007F0B3C" w:rsidRDefault="007F0B3C" w:rsidP="007F0B3C">
      <w:pPr>
        <w:spacing w:line="360" w:lineRule="auto"/>
        <w:ind w:firstLine="708"/>
      </w:pPr>
      <w:r>
        <w:t>De manière générale, toutes les méthodes destinées à</w:t>
      </w:r>
      <w:ins w:id="824" w:author="HASSINI Mohamed-amine" w:date="2019-03-12T11:29:00Z">
        <w:r w:rsidR="001701D9">
          <w:t xml:space="preserve"> l’analyse de</w:t>
        </w:r>
      </w:ins>
      <w:r>
        <w:t xml:space="preserve"> </w:t>
      </w:r>
      <w:del w:id="825" w:author="HASSINI Mohamed-amine" w:date="2019-03-12T11:29:00Z">
        <w:r w:rsidDel="001701D9">
          <w:delText>décrire</w:delText>
        </w:r>
      </w:del>
      <w:r>
        <w:t xml:space="preserv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6A23BA9E" w:rsidR="007F0B3C" w:rsidRDefault="007F0B3C" w:rsidP="00E0308D">
      <w:pPr>
        <w:pStyle w:val="Paragraphedeliste"/>
        <w:numPr>
          <w:ilvl w:val="0"/>
          <w:numId w:val="25"/>
        </w:numPr>
        <w:spacing w:line="360" w:lineRule="auto"/>
        <w:jc w:val="both"/>
      </w:pPr>
      <w:del w:id="826" w:author="HASSINI Mohamed-amine" w:date="2019-03-12T11:30:00Z">
        <w:r w:rsidDel="001701D9">
          <w:delText xml:space="preserve">Le </w:delText>
        </w:r>
      </w:del>
      <w:ins w:id="827" w:author="HASSINI Mohamed-amine" w:date="2019-03-12T11:30:00Z">
        <w:r w:rsidR="001701D9">
          <w:t xml:space="preserve">le </w:t>
        </w:r>
      </w:ins>
      <w:r>
        <w:t>balourd total (mécanique et thermique</w:t>
      </w:r>
      <w:r w:rsidR="00E42AF3">
        <w:t>) entraine</w:t>
      </w:r>
      <w:r>
        <w:t xml:space="preserve"> une précession synchrone du rotor</w:t>
      </w:r>
      <w:ins w:id="828" w:author="HASSINI Mohamed-amine" w:date="2019-03-12T11:30:00Z">
        <w:r w:rsidR="001701D9">
          <w:t>,</w:t>
        </w:r>
      </w:ins>
      <w:del w:id="829" w:author="HASSINI Mohamed-amine" w:date="2019-03-12T11:30:00Z">
        <w:r w:rsidDel="001701D9">
          <w:delText> </w:delText>
        </w:r>
      </w:del>
    </w:p>
    <w:p w14:paraId="5686F8E2" w14:textId="77BB32A3" w:rsidR="007F0B3C" w:rsidRDefault="007F0B3C" w:rsidP="00E0308D">
      <w:pPr>
        <w:pStyle w:val="Paragraphedeliste"/>
        <w:numPr>
          <w:ilvl w:val="0"/>
          <w:numId w:val="25"/>
        </w:numPr>
        <w:spacing w:line="360" w:lineRule="auto"/>
      </w:pPr>
      <w:del w:id="830" w:author="HASSINI Mohamed-amine" w:date="2019-03-12T11:30:00Z">
        <w:r w:rsidDel="001701D9">
          <w:delText>L</w:delText>
        </w:r>
      </w:del>
      <w:ins w:id="831" w:author="HASSINI Mohamed-amine" w:date="2019-03-12T11:30:00Z">
        <w:r w:rsidR="001701D9">
          <w:t>l</w:t>
        </w:r>
      </w:ins>
      <w:r>
        <w:t>e cisaillement du lubrifiant dans le palier induit une température et un flux de chaleur non-uniforme à la surface du rotor</w:t>
      </w:r>
    </w:p>
    <w:p w14:paraId="1306E9B8" w14:textId="63927EFD" w:rsidR="007F0B3C" w:rsidRDefault="007F0B3C" w:rsidP="00E0308D">
      <w:pPr>
        <w:pStyle w:val="Paragraphedeliste"/>
        <w:numPr>
          <w:ilvl w:val="0"/>
          <w:numId w:val="25"/>
        </w:numPr>
        <w:spacing w:line="360" w:lineRule="auto"/>
      </w:pPr>
      <w:del w:id="832" w:author="HASSINI Mohamed-amine" w:date="2019-03-12T11:30:00Z">
        <w:r w:rsidDel="001701D9">
          <w:lastRenderedPageBreak/>
          <w:delText>L</w:delText>
        </w:r>
      </w:del>
      <w:ins w:id="833" w:author="HASSINI Mohamed-amine" w:date="2019-03-12T11:30:00Z">
        <w:r w:rsidR="001701D9">
          <w:t>l</w:t>
        </w:r>
      </w:ins>
      <w:r>
        <w:t xml:space="preserve">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834" w:name="_Ref534635418"/>
      <w:bookmarkStart w:id="835" w:name="_Toc536112188"/>
      <w:bookmarkStart w:id="836"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83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835"/>
      <w:bookmarkEnd w:id="836"/>
      <w:r w:rsidR="00893C90">
        <w:rPr>
          <w:rStyle w:val="shorttext"/>
          <w:rFonts w:ascii="Calibri" w:eastAsia="Times New Roman" w:hAnsi="Calibri" w:cs="Times New Roman"/>
          <w:i w:val="0"/>
          <w:iCs w:val="0"/>
          <w:sz w:val="22"/>
          <w:szCs w:val="20"/>
          <w:lang w:eastAsia="fr-FR"/>
        </w:rPr>
        <w:t xml:space="preserve"> </w:t>
      </w:r>
    </w:p>
    <w:p w14:paraId="25F25910" w14:textId="2723360F" w:rsidR="007F0B3C" w:rsidRDefault="007F0B3C" w:rsidP="003575B0">
      <w:pPr>
        <w:spacing w:before="240" w:line="360" w:lineRule="auto"/>
      </w:pPr>
      <w:r>
        <w:t xml:space="preserve">Ces trois modèles physiques pourraient être représentés par </w:t>
      </w:r>
      <w:r w:rsidR="000F715D">
        <w:t>les fonctions</w:t>
      </w:r>
      <w:r>
        <w:t xml:space="preserve"> de transfert ou </w:t>
      </w:r>
      <w:ins w:id="837" w:author="HASSINI Mohamed-amine" w:date="2019-03-12T11:31:00Z">
        <w:r w:rsidR="001701D9">
          <w:t xml:space="preserve">les </w:t>
        </w:r>
      </w:ins>
      <w:r>
        <w:t xml:space="preserve">coefficients d’influence </w:t>
      </w:r>
      <m:oMath>
        <m:r>
          <m:rPr>
            <m:sty m:val="bi"/>
          </m:rPr>
          <w:rPr>
            <w:rFonts w:ascii="Cambria Math" w:hAnsi="Cambria Math"/>
          </w:rPr>
          <m:t>A,B,C</m:t>
        </m:r>
      </m:oMath>
      <w:r>
        <w:t xml:space="preserve"> comme propo</w:t>
      </w:r>
      <w:r w:rsidR="00024FA1">
        <w:t xml:space="preserve">sé respectivement par </w:t>
      </w:r>
      <w:del w:id="838" w:author="HASSINI Mohamed-amine" w:date="2019-03-12T11:31:00Z">
        <w:r w:rsidR="00024FA1" w:rsidDel="001701D9">
          <w:delText>d</w:delText>
        </w:r>
      </w:del>
      <w:ins w:id="839" w:author="HASSINI Mohamed-amine" w:date="2019-03-12T11:31:00Z">
        <w:r w:rsidR="001701D9">
          <w:t>D</w:t>
        </w:r>
      </w:ins>
      <w:r w:rsidR="00024FA1">
        <w:t xml:space="preserve">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w:t>
      </w:r>
      <w:ins w:id="840" w:author="HASSINI Mohamed-amine" w:date="2019-03-12T11:32:00Z">
        <w:r w:rsidR="001701D9">
          <w:t xml:space="preserve"> de l’effet Morton</w:t>
        </w:r>
      </w:ins>
      <w:del w:id="841" w:author="HASSINI Mohamed-amine" w:date="2019-03-12T11:32:00Z">
        <w:r w:rsidDel="001701D9">
          <w:delText xml:space="preserve"> de</w:delText>
        </w:r>
        <w:r w:rsidR="00893C90" w:rsidDel="001701D9">
          <w:delText>s</w:delText>
        </w:r>
        <w:r w:rsidDel="001701D9">
          <w:delText xml:space="preserve"> vibration</w:delText>
        </w:r>
        <w:r w:rsidR="00893C90" w:rsidDel="001701D9">
          <w:delText>s</w:delText>
        </w:r>
        <w:r w:rsidDel="001701D9">
          <w:delText xml:space="preserve"> synchrone</w:delText>
        </w:r>
        <w:r w:rsidR="00893C90" w:rsidDel="001701D9">
          <w:delText>s</w:delText>
        </w:r>
      </w:del>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02F1F72E" w:rsidR="007F0B3C" w:rsidRDefault="007F0B3C" w:rsidP="003575B0">
      <w:pPr>
        <w:spacing w:before="240" w:after="240" w:line="360" w:lineRule="auto"/>
        <w:ind w:firstLine="709"/>
      </w:pPr>
      <w:r>
        <w:t>Une synthèse des méthodes numériques utilisées pour</w:t>
      </w:r>
      <w:ins w:id="842" w:author="HASSINI Mohamed-amine" w:date="2019-03-12T11:33:00Z">
        <w:r w:rsidR="001701D9">
          <w:t xml:space="preserve"> chacun de</w:t>
        </w:r>
      </w:ins>
      <w:r>
        <w:t xml:space="preserv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w:t>
      </w:r>
      <w:ins w:id="843" w:author="HASSINI Mohamed-amine" w:date="2019-03-12T11:32:00Z">
        <w:r w:rsidR="001701D9">
          <w:t xml:space="preserve"> dans ce qui suit</w:t>
        </w:r>
      </w:ins>
      <w:del w:id="844" w:author="HASSINI Mohamed-amine" w:date="2019-03-12T11:32:00Z">
        <w:r w:rsidDel="001701D9">
          <w:delText xml:space="preserve"> par la suite</w:delText>
        </w:r>
      </w:del>
      <w:r>
        <w:t>.</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459DE158"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w:t>
      </w:r>
      <w:del w:id="845" w:author="HASSINI Mohamed-amine" w:date="2019-03-12T11:33:00Z">
        <w:r w:rsidDel="001701D9">
          <w:delText>, par exemple</w:delText>
        </w:r>
      </w:del>
      <w:r>
        <w:t xml:space="preserv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20694">
        <w:rPr>
          <w:b/>
        </w:rPr>
        <w:t>Eq. 1.4</w:t>
      </w:r>
      <w:r w:rsidR="00BE16E5" w:rsidRPr="00BE16E5">
        <w:rPr>
          <w:b/>
        </w:rPr>
        <w:fldChar w:fldCharType="end"/>
      </w:r>
      <w:r>
        <w:t>)</w:t>
      </w:r>
      <w:del w:id="846" w:author="HASSINI Mohamed-amine" w:date="2019-03-12T11:33:00Z">
        <w:r w:rsidDel="001701D9">
          <w:delText xml:space="preserve">. </w:delText>
        </w:r>
      </w:del>
      <w:del w:id="847" w:author="HASSINI Mohamed-amine" w:date="2019-03-12T11:34:00Z">
        <w:r w:rsidDel="001701D9">
          <w:delText>La solution</w:delText>
        </w:r>
      </w:del>
      <w:r>
        <w:t xml:space="preserve"> </w:t>
      </w:r>
      <w:ins w:id="848" w:author="HASSINI Mohamed-amine" w:date="2019-03-12T11:34:00Z">
        <w:r w:rsidR="001701D9">
          <w:t xml:space="preserve">pour obtenir </w:t>
        </w:r>
      </w:ins>
      <w:del w:id="849" w:author="HASSINI Mohamed-amine" w:date="2019-03-12T11:34:00Z">
        <w:r w:rsidDel="001701D9">
          <w:delText xml:space="preserve">est </w:delText>
        </w:r>
      </w:del>
      <w:r>
        <w:t>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850" w:name="_Ref534635639"/>
            <w:r>
              <w:rPr>
                <w:rFonts w:ascii="Times New Roman" w:eastAsia="Times New Roman" w:hAnsi="Times New Roman"/>
                <w:b/>
                <w:iCs w:val="0"/>
                <w:color w:val="auto"/>
                <w:sz w:val="22"/>
                <w:szCs w:val="22"/>
                <w:lang w:eastAsia="fr-FR"/>
              </w:rPr>
              <w:t xml:space="preserve"> </w:t>
            </w:r>
            <w:bookmarkEnd w:id="850"/>
          </w:p>
        </w:tc>
      </w:tr>
    </w:tbl>
    <w:p w14:paraId="277A6337" w14:textId="35E93EF1" w:rsidR="007F0B3C" w:rsidRDefault="007F0B3C" w:rsidP="000D507C">
      <w:pPr>
        <w:spacing w:before="120" w:line="360" w:lineRule="auto"/>
        <w:ind w:firstLine="709"/>
      </w:pPr>
      <w:r>
        <w:t>La différence principale</w:t>
      </w:r>
      <w:ins w:id="851" w:author="HASSINI Mohamed-amine" w:date="2019-03-12T11:35:00Z">
        <w:r w:rsidR="001701D9">
          <w:t>,</w:t>
        </w:r>
      </w:ins>
      <w:r>
        <w:t xml:space="preserve"> pour calculer </w:t>
      </w:r>
      <m:oMath>
        <m:r>
          <m:rPr>
            <m:sty m:val="bi"/>
          </m:rPr>
          <w:rPr>
            <w:rFonts w:ascii="Cambria Math" w:hAnsi="Cambria Math"/>
          </w:rPr>
          <m:t>A</m:t>
        </m:r>
      </m:oMath>
      <w:ins w:id="852" w:author="HASSINI Mohamed-amine" w:date="2019-03-12T11:35:00Z">
        <w:r w:rsidR="001701D9" w:rsidRPr="001701D9">
          <w:rPr>
            <w:rPrChange w:id="853" w:author="HASSINI Mohamed-amine" w:date="2019-03-12T11:35:00Z">
              <w:rPr>
                <w:b/>
              </w:rPr>
            </w:rPrChange>
          </w:rPr>
          <w:t>,</w:t>
        </w:r>
      </w:ins>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La plupart des études</w:t>
      </w:r>
      <w:ins w:id="854" w:author="HASSINI Mohamed-amine" w:date="2019-03-12T11:37:00Z">
        <w:r w:rsidR="00412693">
          <w:t>,</w:t>
        </w:r>
      </w:ins>
      <w:r>
        <w:t xml:space="preserve">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w:t>
      </w:r>
      <w:ins w:id="855" w:author="HASSINI Mohamed-amine" w:date="2019-03-12T11:37:00Z">
        <w:r w:rsidR="00412693">
          <w:t xml:space="preserve">et </w:t>
        </w:r>
      </w:ins>
      <w:del w:id="856" w:author="HASSINI Mohamed-amine" w:date="2019-03-12T11:37:00Z">
        <w:r w:rsidDel="00412693">
          <w:delText>and</w:delText>
        </w:r>
      </w:del>
      <w:r>
        <w:t xml:space="preserve">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ins w:id="857" w:author="HASSINI Mohamed-amine" w:date="2019-03-12T11:37:00Z">
        <w:r w:rsidR="00412693" w:rsidRPr="00412693">
          <w:rPr>
            <w:rPrChange w:id="858" w:author="HASSINI Mohamed-amine" w:date="2019-03-12T11:37:00Z">
              <w:rPr>
                <w:b/>
              </w:rPr>
            </w:rPrChange>
          </w:rPr>
          <w:t>,</w:t>
        </w:r>
      </w:ins>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w:t>
      </w:r>
      <w:r>
        <w:lastRenderedPageBreak/>
        <w:t>sur le couplage du modèle thermo-hydrodynamique du palier avec le modèle</w:t>
      </w:r>
      <w:ins w:id="859" w:author="HASSINI Mohamed-amine" w:date="2019-03-12T11:36:00Z">
        <w:r w:rsidR="001701D9">
          <w:t xml:space="preserve"> de</w:t>
        </w:r>
      </w:ins>
      <w:r>
        <w:t xml:space="preserve"> dynamique du rotor. Cette approche impose la résolution de l’équation de Reynolds couplée avec l’équation de l’énergie pour obtenir les efforts</w:t>
      </w:r>
      <w:ins w:id="860" w:author="HASSINI Mohamed-amine" w:date="2019-03-12T11:36:00Z">
        <w:r w:rsidR="001701D9">
          <w:t xml:space="preserve"> au</w:t>
        </w:r>
      </w:ins>
      <w:r>
        <w:t xml:space="preserve"> </w:t>
      </w:r>
      <w:del w:id="861" w:author="HASSINI Mohamed-amine" w:date="2019-03-12T11:36:00Z">
        <w:r w:rsidDel="001701D9">
          <w:delText>du</w:delText>
        </w:r>
      </w:del>
      <w:r>
        <w:t xml:space="preserve"> palier à chaque pas de temps </w:t>
      </w:r>
      <w:ins w:id="862" w:author="HASSINI Mohamed-amine" w:date="2019-03-12T11:36:00Z">
        <w:r w:rsidR="001701D9">
          <w:t xml:space="preserve">lors de </w:t>
        </w:r>
      </w:ins>
      <w:del w:id="863" w:author="HASSINI Mohamed-amine" w:date="2019-03-12T11:36:00Z">
        <w:r w:rsidDel="001701D9">
          <w:delText>d</w:delText>
        </w:r>
      </w:del>
      <w:ins w:id="864" w:author="HASSINI Mohamed-amine" w:date="2019-03-12T11:36:00Z">
        <w:r w:rsidR="001701D9">
          <w:t>l</w:t>
        </w:r>
      </w:ins>
      <w:r>
        <w:t>’intégration de l’équation de mouvement. Par conséquent, le calcul est précis mais très couteux en</w:t>
      </w:r>
      <w:del w:id="865" w:author="HASSINI Mohamed-amine" w:date="2019-03-12T11:37:00Z">
        <w:r w:rsidDel="00F95B53">
          <w:delText xml:space="preserve"> terme du</w:delText>
        </w:r>
      </w:del>
      <w:r>
        <w:t xml:space="preserve">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5330ED94"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ins w:id="866" w:author="HASSINI Mohamed-amine" w:date="2019-03-12T11:38:00Z">
        <w:r w:rsidR="00412693">
          <w:t xml:space="preserve">consiste à calculer </w:t>
        </w:r>
      </w:ins>
      <w:del w:id="867" w:author="HASSINI Mohamed-amine" w:date="2019-03-12T11:38:00Z">
        <w:r w:rsidDel="00412693">
          <w:delText xml:space="preserve">revient au calcul de </w:delText>
        </w:r>
      </w:del>
      <w:r>
        <w:t xml:space="preserve">la </w:t>
      </w:r>
      <w:r w:rsidR="007F0B3C">
        <w:t>différence de la température à la surface du rotor</w:t>
      </w:r>
      <m:oMath>
        <m:r>
          <w:rPr>
            <w:rFonts w:ascii="Cambria Math" w:hAnsi="Cambria Math"/>
          </w:rPr>
          <m:t xml:space="preserve"> ∆T</m:t>
        </m:r>
      </m:oMath>
      <w:r w:rsidR="007F0B3C">
        <w:t xml:space="preserve"> pour une orbite synchrone donnée</w:t>
      </w:r>
      <w:r>
        <w:t xml:space="preserve">. </w:t>
      </w:r>
      <w:ins w:id="868" w:author="HASSINI Mohamed-amine" w:date="2019-03-12T11:38:00Z">
        <w:r w:rsidR="00412693">
          <w:t xml:space="preserve">Sa détermination précise </w:t>
        </w:r>
      </w:ins>
      <w:del w:id="869" w:author="HASSINI Mohamed-amine" w:date="2019-03-12T11:38:00Z">
        <w:r w:rsidDel="00412693">
          <w:delText xml:space="preserve">Elle </w:delText>
        </w:r>
      </w:del>
      <w:r>
        <w:t>est</w:t>
      </w:r>
      <w:r w:rsidR="007F0B3C">
        <w:t xml:space="preserve"> capitale pour la simulation de l’effet Morton. Il s’agit de résoudre un problème de transfert convectif et t</w:t>
      </w:r>
      <w:r w:rsidR="00BF4749">
        <w:t xml:space="preserve">ransitoire de chaleur </w:t>
      </w:r>
      <w:r w:rsidR="007F0B3C">
        <w:t>à l’interface rotor-lubrifiant. D’une manière générale, il est nécessaire de faire intervenir deux échelles de temps différentes</w:t>
      </w:r>
      <w:del w:id="870" w:author="HASSINI Mohamed-amine" w:date="2019-03-12T11:39:00Z">
        <w:r w:rsidR="007F0B3C" w:rsidDel="00412693">
          <w:delText xml:space="preserve"> pour le calcul de la température du rotor</w:delText>
        </w:r>
      </w:del>
      <w:r w:rsidR="007F0B3C">
        <w:t>. La dissipation due au cisaillement visqueux d</w:t>
      </w:r>
      <w:ins w:id="871" w:author="HASSINI Mohamed-amine" w:date="2019-03-12T11:39:00Z">
        <w:r w:rsidR="00412693">
          <w:t>u</w:t>
        </w:r>
      </w:ins>
      <w:del w:id="872" w:author="HASSINI Mohamed-amine" w:date="2019-03-12T11:39:00Z">
        <w:r w:rsidR="007F0B3C" w:rsidDel="00412693">
          <w:delText>e</w:delText>
        </w:r>
      </w:del>
      <w:r w:rsidR="007F0B3C">
        <w:t xml:space="preserve"> lubrifiant est gouvernée par l’échelle de temps </w:t>
      </w:r>
      <w:ins w:id="873" w:author="HASSINI Mohamed-amine" w:date="2019-03-12T11:39:00Z">
        <w:r w:rsidR="00412693">
          <w:t xml:space="preserve">relative à la </w:t>
        </w:r>
      </w:ins>
      <w:r w:rsidR="007F0B3C">
        <w:t>dynamique</w:t>
      </w:r>
      <w:ins w:id="874" w:author="HASSINI Mohamed-amine" w:date="2019-03-12T11:39:00Z">
        <w:r w:rsidR="00412693">
          <w:t xml:space="preserve"> du rotor</w:t>
        </w:r>
      </w:ins>
      <w:r w:rsidR="007F0B3C">
        <w:t xml:space="preserve"> (millisecondes) tandis que le transfert de chaleur dans le rotor</w:t>
      </w:r>
      <w:ins w:id="875" w:author="HASSINI Mohamed-amine" w:date="2019-03-12T11:41:00Z">
        <w:r w:rsidR="00412693">
          <w:t xml:space="preserve"> a lieu</w:t>
        </w:r>
      </w:ins>
      <w:r w:rsidR="007F0B3C">
        <w:t xml:space="preserve"> sui</w:t>
      </w:r>
      <w:ins w:id="876" w:author="HASSINI Mohamed-amine" w:date="2019-03-12T11:41:00Z">
        <w:r w:rsidR="00412693">
          <w:t>van</w:t>
        </w:r>
      </w:ins>
      <w:r w:rsidR="007F0B3C">
        <w:t>t l’échelle d</w:t>
      </w:r>
      <w:ins w:id="877" w:author="HASSINI Mohamed-amine" w:date="2019-03-12T11:42:00Z">
        <w:r w:rsidR="00412693">
          <w:t>e</w:t>
        </w:r>
      </w:ins>
      <w:del w:id="878" w:author="HASSINI Mohamed-amine" w:date="2019-03-12T11:42:00Z">
        <w:r w:rsidR="007F0B3C" w:rsidDel="00412693">
          <w:delText>u</w:delText>
        </w:r>
      </w:del>
      <w:r w:rsidR="007F0B3C">
        <w:t xml:space="preserve">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3A5252D7"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w:t>
      </w:r>
      <w:ins w:id="879" w:author="HASSINI Mohamed-amine" w:date="2019-03-12T11:43:00Z">
        <w:r w:rsidR="00412693">
          <w:t>u</w:t>
        </w:r>
      </w:ins>
      <w:del w:id="880" w:author="HASSINI Mohamed-amine" w:date="2019-03-12T11:43:00Z">
        <w:r w:rsidR="007F0B3C" w:rsidRPr="00B25777" w:rsidDel="00412693">
          <w:delText>e</w:delText>
        </w:r>
      </w:del>
      <w:r w:rsidR="007F0B3C" w:rsidRPr="00B25777">
        <w:t xml:space="preserv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ins w:id="881" w:author="HASSINI Mohamed-amine" w:date="2019-03-12T11:44:00Z">
        <w:r w:rsidR="00412693">
          <w:t xml:space="preserve"> à la surface du rotor</w:t>
        </w:r>
      </w:ins>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w:t>
      </w:r>
      <w:ins w:id="882" w:author="HASSINI Mohamed-amine" w:date="2019-03-12T11:46:00Z">
        <w:r w:rsidR="00412693">
          <w:t xml:space="preserve">utilise </w:t>
        </w:r>
      </w:ins>
      <w:del w:id="883" w:author="HASSINI Mohamed-amine" w:date="2019-03-12T11:46:00Z">
        <w:r w:rsidR="007F0B3C" w:rsidDel="00412693">
          <w:delText>e</w:delText>
        </w:r>
        <w:r w:rsidR="00204629" w:rsidDel="00412693">
          <w:delText>s</w:delText>
        </w:r>
        <w:r w:rsidR="007F0B3C" w:rsidDel="00412693">
          <w:delText xml:space="preserve">t </w:delText>
        </w:r>
      </w:del>
      <w:r w:rsidR="007F0B3C">
        <w:t>le flux</w:t>
      </w:r>
      <w:r w:rsidR="007F0B3C" w:rsidRPr="00B25777">
        <w:t xml:space="preserve"> </w:t>
      </w:r>
      <w:r w:rsidR="007F0B3C">
        <w:t xml:space="preserve">thermique </w:t>
      </w:r>
      <w:r w:rsidR="007F0B3C" w:rsidRPr="00B25777">
        <w:t>moye</w:t>
      </w:r>
      <w:r w:rsidR="007F0B3C">
        <w:t>nné sur une période calculé 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2B27B379" w:rsidR="007F0B3C" w:rsidRPr="00800CFD" w:rsidRDefault="00412693" w:rsidP="007F0B3C">
      <w:pPr>
        <w:spacing w:line="360" w:lineRule="auto"/>
        <w:ind w:firstLine="708"/>
      </w:pPr>
      <w:ins w:id="884" w:author="HASSINI Mohamed-amine" w:date="2019-03-12T11:46:00Z">
        <w:r>
          <w:t xml:space="preserve">La présence d’un champ de température non-uniforme à la surface du rotor génère une déformation élastique </w:t>
        </w:r>
      </w:ins>
      <w:del w:id="885" w:author="HASSINI Mohamed-amine" w:date="2019-03-12T11:47:00Z">
        <w:r w:rsidR="007F0B3C" w:rsidDel="00412693">
          <w:delText xml:space="preserve">Le rotor va se déformer élastiquement suite à la variation non-uniforme de la </w:delText>
        </w:r>
        <w:r w:rsidR="007F0B3C" w:rsidDel="00412693">
          <w:lastRenderedPageBreak/>
          <w:delText>température à sa surface.</w:delText>
        </w:r>
      </w:del>
      <w:r w:rsidR="007F0B3C">
        <w:t xml:space="preserve"> </w:t>
      </w:r>
      <w:ins w:id="886" w:author="HASSINI Mohamed-amine" w:date="2019-03-12T11:47:00Z">
        <w:r w:rsidR="00E3378A">
          <w:t xml:space="preserve">Selon les cas, </w:t>
        </w:r>
      </w:ins>
      <w:del w:id="887" w:author="HASSINI Mohamed-amine" w:date="2019-03-12T11:47:00Z">
        <w:r w:rsidR="007F0B3C" w:rsidDel="00E3378A">
          <w:delText>C</w:delText>
        </w:r>
      </w:del>
      <w:ins w:id="888" w:author="HASSINI Mohamed-amine" w:date="2019-03-12T11:47:00Z">
        <w:r w:rsidR="00E3378A">
          <w:t>c</w:t>
        </w:r>
      </w:ins>
      <w:r w:rsidR="007F0B3C">
        <w:t xml:space="preserve">ette déformation </w:t>
      </w:r>
      <w:ins w:id="889" w:author="HASSINI Mohamed-amine" w:date="2019-03-12T11:47:00Z">
        <w:r w:rsidR="00E3378A">
          <w:t>amplifie ou diminue</w:t>
        </w:r>
      </w:ins>
      <w:del w:id="890" w:author="HASSINI Mohamed-amine" w:date="2019-03-12T11:47:00Z">
        <w:r w:rsidR="007F0B3C" w:rsidDel="00E3378A">
          <w:delText>va amplifier ou va diminuer</w:delText>
        </w:r>
      </w:del>
      <w:r w:rsidR="007F0B3C">
        <w:t xml:space="preserve"> les vibrations synchrones du rotor. Deux approches différentes </w:t>
      </w:r>
      <w:r w:rsidR="00D33C52">
        <w:t>sont utilisées pour modéliser</w:t>
      </w:r>
      <w:r w:rsidR="007F0B3C">
        <w:t xml:space="preserve"> </w:t>
      </w:r>
      <w:ins w:id="891" w:author="HASSINI Mohamed-amine" w:date="2019-03-12T11:47:00Z">
        <w:r w:rsidR="00E3378A">
          <w:t>l’</w:t>
        </w:r>
      </w:ins>
      <w:ins w:id="892" w:author="HASSINI Mohamed-amine" w:date="2019-03-12T11:48:00Z">
        <w:r w:rsidR="00E3378A">
          <w:t>excitation</w:t>
        </w:r>
      </w:ins>
      <w:ins w:id="893" w:author="HASSINI Mohamed-amine" w:date="2019-03-12T11:47:00Z">
        <w:r w:rsidR="00E3378A">
          <w:t xml:space="preserve"> générée </w:t>
        </w:r>
      </w:ins>
      <w:del w:id="894" w:author="HASSINI Mohamed-amine" w:date="2019-03-12T11:48:00Z">
        <w:r w:rsidR="007F0B3C" w:rsidDel="00E3378A">
          <w:delText>l’effet mécanique de la déformation mécanique du roto</w:delText>
        </w:r>
      </w:del>
      <w:r w:rsidR="007F0B3C">
        <w:t xml:space="preserve">r : une </w:t>
      </w:r>
      <w:r w:rsidR="007F0B3C" w:rsidRPr="00800CFD">
        <w:t>approche</w:t>
      </w:r>
      <w:r w:rsidR="00614BD4">
        <w:t xml:space="preserve"> simplifiée</w:t>
      </w:r>
      <w:r w:rsidR="007F0B3C" w:rsidRPr="00800CFD">
        <w:t xml:space="preserve"> </w:t>
      </w:r>
      <w:r w:rsidR="007F0B3C">
        <w:t xml:space="preserve">de type </w:t>
      </w:r>
      <w:r w:rsidR="007F0B3C" w:rsidRPr="00800CFD">
        <w:t xml:space="preserve">de masse concentrée </w:t>
      </w:r>
      <w:r w:rsidR="007F0B3C">
        <w:t xml:space="preserve">(balourd thermique) </w:t>
      </w:r>
      <w:r w:rsidR="007F0B3C" w:rsidRPr="00800CFD">
        <w:t>et l’approche</w:t>
      </w:r>
      <w:r w:rsidR="004C65C4">
        <w:t xml:space="preserve"> rigoureuse</w:t>
      </w:r>
      <w:r w:rsidR="007F0B3C" w:rsidRPr="00800CFD">
        <w:t xml:space="preserve"> du défaut de la fibre neutre</w:t>
      </w:r>
      <w:r w:rsidR="007F0B3C">
        <w:t xml:space="preserve"> du rotor</w:t>
      </w:r>
      <w:r w:rsidR="007F0B3C" w:rsidRPr="00800CFD">
        <w:t xml:space="preserve">. </w:t>
      </w:r>
    </w:p>
    <w:p w14:paraId="12CC7244" w14:textId="664A437E" w:rsidR="007F0B3C" w:rsidRDefault="007F0B3C" w:rsidP="007F0B3C">
      <w:pPr>
        <w:spacing w:line="360" w:lineRule="auto"/>
        <w:ind w:firstLine="708"/>
      </w:pPr>
      <w:r>
        <w:t xml:space="preserve">L’approche de masse concentrée modélise la contribution dynamique de la déformation thermique du rotor comme </w:t>
      </w:r>
      <w:ins w:id="895" w:author="HASSINI Mohamed-amine" w:date="2019-03-12T11:50:00Z">
        <w:r w:rsidR="00E3378A">
          <w:t xml:space="preserve">étant un balourd qui vient s’ajouter </w:t>
        </w:r>
      </w:ins>
      <w:del w:id="896" w:author="HASSINI Mohamed-amine" w:date="2019-03-12T11:50:00Z">
        <w:r w:rsidDel="00E3378A">
          <w:delText>une addition</w:delText>
        </w:r>
      </w:del>
      <w:r>
        <w:t xml:space="preserve"> au balourd mécanique</w:t>
      </w:r>
      <w:ins w:id="897" w:author="HASSINI Mohamed-amine" w:date="2019-03-12T11:50:00Z">
        <w:r w:rsidR="00E3378A">
          <w:t xml:space="preserve"> initial</w:t>
        </w:r>
      </w:ins>
      <w:r>
        <w:t xml:space="preserve">. En considérant </w:t>
      </w:r>
      <w:ins w:id="898" w:author="HASSINI Mohamed-amine" w:date="2019-03-12T11:51:00Z">
        <w:r w:rsidR="00E3378A">
          <w:t xml:space="preserve">que </w:t>
        </w:r>
      </w:ins>
      <w:r>
        <w:t>la masse du disque</w:t>
      </w:r>
      <w:r w:rsidRPr="00C10C24">
        <w:t xml:space="preserve"> </w:t>
      </w:r>
      <w:r>
        <w:t xml:space="preserve">située en porte à faux </w:t>
      </w:r>
      <w:ins w:id="899" w:author="HASSINI Mohamed-amine" w:date="2019-03-12T11:51:00Z">
        <w:r w:rsidR="00E3378A">
          <w:t xml:space="preserve">est </w:t>
        </w:r>
      </w:ins>
      <w:r>
        <w:t>prépondérante</w:t>
      </w:r>
      <w:ins w:id="900" w:author="HASSINI Mohamed-amine" w:date="2019-03-12T11:51:00Z">
        <w:r w:rsidR="00E3378A">
          <w:t xml:space="preserve"> par rapport à la masse du rotor</w:t>
        </w:r>
      </w:ins>
      <w:r>
        <w:t>, la déformation thermique du rotor génère un balourd thermique au niveau du centre de masse du disque. Le balourd thermique</w:t>
      </w:r>
      <w:r w:rsidDel="00C10C24">
        <w:t xml:space="preserve"> </w:t>
      </w:r>
      <w:r>
        <w:t xml:space="preserve">est </w:t>
      </w:r>
      <w:ins w:id="901" w:author="HASSINI Mohamed-amine" w:date="2019-03-12T11:50:00Z">
        <w:r w:rsidR="00E3378A">
          <w:t xml:space="preserve">alors </w:t>
        </w:r>
      </w:ins>
      <w:r>
        <w:t xml:space="preserve">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 xml:space="preserve">ont amélioré cette approche en l’appliquant sur tous les nœuds du rotor. </w:t>
      </w:r>
      <w:del w:id="902" w:author="HASSINI Mohamed-amine" w:date="2019-03-12T11:53:00Z">
        <w:r w:rsidDel="00E3378A">
          <w:delText>Les résultats obtenus sont ajoutés au balourd mécanique initial.</w:delText>
        </w:r>
      </w:del>
    </w:p>
    <w:p w14:paraId="4848693A" w14:textId="4D1C8FEE"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w:t>
      </w:r>
      <w:ins w:id="903" w:author="HASSINI Mohamed-amine" w:date="2019-03-12T11:53:00Z">
        <w:r w:rsidR="00E3378A">
          <w:t xml:space="preserve"> considère</w:t>
        </w:r>
      </w:ins>
      <w:r>
        <w:t xml:space="preserve"> </w:t>
      </w:r>
      <w:del w:id="904" w:author="HASSINI Mohamed-amine" w:date="2019-03-12T11:53:00Z">
        <w:r w:rsidDel="00E3378A">
          <w:delText>c</w:delText>
        </w:r>
        <w:r w:rsidR="00EE6B26" w:rsidDel="00E3378A">
          <w:delText xml:space="preserve">onsidéré </w:delText>
        </w:r>
      </w:del>
      <w:r w:rsidR="00EE6B26">
        <w:t>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w:t>
      </w:r>
      <w:ins w:id="905" w:author="HASSINI Mohamed-amine" w:date="2019-03-12T11:53:00Z">
        <w:r w:rsidR="00E3378A">
          <w:t xml:space="preserve"> utilisant des</w:t>
        </w:r>
      </w:ins>
      <w:r>
        <w:t xml:space="preserve"> masse</w:t>
      </w:r>
      <w:ins w:id="906" w:author="HASSINI Mohamed-amine" w:date="2019-03-12T11:53:00Z">
        <w:r w:rsidR="00E3378A">
          <w:t>s</w:t>
        </w:r>
      </w:ins>
      <w:r>
        <w:t xml:space="preserve"> concentrée</w:t>
      </w:r>
      <w:ins w:id="907" w:author="HASSINI Mohamed-amine" w:date="2019-03-12T11:53:00Z">
        <w:r w:rsidR="00E3378A">
          <w:t>s</w:t>
        </w:r>
      </w:ins>
      <w:r>
        <w:t xml:space="preserve"> </w:t>
      </w:r>
      <w:ins w:id="908" w:author="HASSINI Mohamed-amine" w:date="2019-03-12T11:53:00Z">
        <w:r w:rsidR="00E3378A">
          <w:t xml:space="preserve">néglige </w:t>
        </w:r>
      </w:ins>
      <w:del w:id="909" w:author="HASSINI Mohamed-amine" w:date="2019-03-12T11:54:00Z">
        <w:r w:rsidDel="00E3378A">
          <w:delText xml:space="preserve">ignore </w:delText>
        </w:r>
      </w:del>
      <w:r>
        <w:t>les moments engendrés par la déformation thermique du rotor</w:t>
      </w:r>
      <w:del w:id="910" w:author="HASSINI Mohamed-amine" w:date="2019-03-12T11:54:00Z">
        <w:r w:rsidR="00B307A7" w:rsidDel="00E3378A">
          <w:delText>,</w:delText>
        </w:r>
      </w:del>
      <w:r w:rsidR="00B307A7">
        <w:t xml:space="preserve"> </w:t>
      </w:r>
      <w:ins w:id="911" w:author="HASSINI Mohamed-amine" w:date="2019-03-12T11:54:00Z">
        <w:r w:rsidR="00E3378A">
          <w:t xml:space="preserve">conduit à </w:t>
        </w:r>
      </w:ins>
      <w:ins w:id="912" w:author="HASSINI Mohamed-amine" w:date="2019-03-12T11:56:00Z">
        <w:r w:rsidR="00E3378A">
          <w:t>aux</w:t>
        </w:r>
      </w:ins>
      <w:ins w:id="913" w:author="HASSINI Mohamed-amine" w:date="2019-03-12T11:54:00Z">
        <w:r w:rsidR="00E3378A">
          <w:t xml:space="preserve"> surestimation</w:t>
        </w:r>
      </w:ins>
      <w:ins w:id="914" w:author="HASSINI Mohamed-amine" w:date="2019-03-12T11:56:00Z">
        <w:r w:rsidR="00E3378A">
          <w:t>s</w:t>
        </w:r>
      </w:ins>
      <w:ins w:id="915" w:author="HASSINI Mohamed-amine" w:date="2019-03-12T11:54:00Z">
        <w:r w:rsidR="00E3378A">
          <w:t xml:space="preserve"> </w:t>
        </w:r>
      </w:ins>
      <w:del w:id="916" w:author="HASSINI Mohamed-amine" w:date="2019-03-12T11:54:00Z">
        <w:r w:rsidR="00B307A7" w:rsidDel="00E3378A">
          <w:delText>elle</w:delText>
        </w:r>
        <w:r w:rsidDel="00E3378A">
          <w:delText xml:space="preserve"> peu</w:delText>
        </w:r>
        <w:r w:rsidR="005F38A6" w:rsidDel="00E3378A">
          <w:delText>t</w:delText>
        </w:r>
        <w:r w:rsidDel="00E3378A">
          <w:delText xml:space="preserve"> surestimer</w:delText>
        </w:r>
      </w:del>
      <w:r>
        <w:t xml:space="preserve"> </w:t>
      </w:r>
      <w:ins w:id="917" w:author="HASSINI Mohamed-amine" w:date="2019-03-12T11:54:00Z">
        <w:r w:rsidR="00E3378A">
          <w:t xml:space="preserve">de </w:t>
        </w:r>
      </w:ins>
      <w:r>
        <w:t>l’amplitude</w:t>
      </w:r>
      <w:ins w:id="918" w:author="HASSINI Mohamed-amine" w:date="2019-03-12T11:54:00Z">
        <w:r w:rsidR="00E3378A">
          <w:t xml:space="preserve"> vibratoire</w:t>
        </w:r>
      </w:ins>
      <w:ins w:id="919" w:author="HASSINI Mohamed-amine" w:date="2019-03-12T11:57:00Z">
        <w:r w:rsidR="00E3378A">
          <w:t xml:space="preserve"> </w:t>
        </w:r>
        <w:r w:rsidR="00A82EF3">
          <w:t xml:space="preserve">au droit du palier </w:t>
        </w:r>
        <w:r w:rsidR="00E3378A">
          <w:t>et de la différence de température à la surface du rotor.</w:t>
        </w:r>
      </w:ins>
      <w:ins w:id="920" w:author="HASSINI Mohamed-amine" w:date="2019-03-12T11:56:00Z">
        <w:r w:rsidR="00E3378A">
          <w:t xml:space="preserve"> </w:t>
        </w:r>
      </w:ins>
      <w:del w:id="921" w:author="HASSINI Mohamed-amine" w:date="2019-03-12T11:54:00Z">
        <w:r w:rsidR="00D959F5" w:rsidDel="00E3378A">
          <w:delText xml:space="preserve"> des vibrations dans le </w:delText>
        </w:r>
      </w:del>
      <w:del w:id="922" w:author="HASSINI Mohamed-amine" w:date="2019-03-12T11:57:00Z">
        <w:r w:rsidR="00D959F5" w:rsidDel="00E3378A">
          <w:delText>palier, ainsi que</w:delText>
        </w:r>
        <w:r w:rsidDel="00E3378A">
          <w:delText xml:space="preserve"> la différence de</w:delText>
        </w:r>
        <w:r w:rsidR="00D959F5" w:rsidDel="00E3378A">
          <w:delText xml:space="preserve"> la</w:delText>
        </w:r>
        <w:r w:rsidDel="00E3378A">
          <w:delText xml:space="preserve"> température</w:delText>
        </w:r>
        <w:r w:rsidR="00D959F5" w:rsidDel="00E3378A">
          <w:delText xml:space="preserve"> </w:delText>
        </w:r>
        <m:oMath>
          <m:r>
            <w:rPr>
              <w:rFonts w:ascii="Cambria Math" w:hAnsi="Cambria Math"/>
            </w:rPr>
            <m:t xml:space="preserve"> ∆T</m:t>
          </m:r>
        </m:oMath>
        <w:r w:rsidDel="00E3378A">
          <w:delText xml:space="preserve"> à la surface du rotor.</w:delText>
        </w:r>
      </w:del>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923" w:name="_Toc534294735"/>
      <w:bookmarkStart w:id="924" w:name="_Toc536800381"/>
      <w:r>
        <w:lastRenderedPageBreak/>
        <w:t>Conclusion</w:t>
      </w:r>
      <w:bookmarkEnd w:id="923"/>
      <w:bookmarkEnd w:id="924"/>
    </w:p>
    <w:p w14:paraId="7B31CBB2" w14:textId="5D9B9BC4" w:rsidR="007F0B3C" w:rsidRDefault="007F0B3C" w:rsidP="00CA66C0">
      <w:pPr>
        <w:spacing w:before="120" w:line="360" w:lineRule="auto"/>
        <w:ind w:firstLine="709"/>
      </w:pPr>
      <w:r>
        <w:t>Ce chapitre a introduit le</w:t>
      </w:r>
      <w:del w:id="925" w:author="HASSINI Mohamed-amine" w:date="2019-03-12T11:58:00Z">
        <w:r w:rsidDel="00A82EF3">
          <w:delText>s</w:delText>
        </w:r>
      </w:del>
      <w:r>
        <w:t xml:space="preserve"> </w:t>
      </w:r>
      <w:ins w:id="926" w:author="HASSINI Mohamed-amine" w:date="2019-03-12T11:58:00Z">
        <w:r w:rsidR="00A82EF3">
          <w:t xml:space="preserve">phénomène </w:t>
        </w:r>
      </w:ins>
      <w:del w:id="927" w:author="HASSINI Mohamed-amine" w:date="2019-03-12T11:58:00Z">
        <w:r w:rsidDel="00A82EF3">
          <w:delText>p</w:delText>
        </w:r>
        <w:r w:rsidR="00663F59" w:rsidDel="00A82EF3">
          <w:delText xml:space="preserve">roblèmes </w:delText>
        </w:r>
      </w:del>
      <w:r w:rsidR="00663F59">
        <w:t xml:space="preserve">de l’instabilité des </w:t>
      </w:r>
      <w:r>
        <w:t>vibration</w:t>
      </w:r>
      <w:r w:rsidR="00663F59">
        <w:t>s</w:t>
      </w:r>
      <w:r>
        <w:t xml:space="preserve"> synchrone</w:t>
      </w:r>
      <w:r w:rsidR="00663F59">
        <w:t>s</w:t>
      </w:r>
      <w:r>
        <w:t xml:space="preserve"> due à l’effet thermique</w:t>
      </w:r>
      <w:del w:id="928" w:author="HASSINI Mohamed-amine" w:date="2019-03-12T11:58:00Z">
        <w:r w:rsidDel="00A82EF3">
          <w:delText xml:space="preserve"> dans les paliers</w:delText>
        </w:r>
      </w:del>
      <w:r>
        <w:t>. Deux effets thermiques peuvent être à l’origine de cette instabilité : l’effet Newkirk ou l’effet Morton. Ces effets</w:t>
      </w:r>
      <w:ins w:id="929" w:author="HASSINI Mohamed-amine" w:date="2019-03-12T11:59:00Z">
        <w:r w:rsidR="00A82EF3">
          <w:t xml:space="preserve"> ont été</w:t>
        </w:r>
      </w:ins>
      <w:del w:id="930" w:author="HASSINI Mohamed-amine" w:date="2019-03-12T11:59:00Z">
        <w:r w:rsidDel="00A82EF3">
          <w:delText xml:space="preserve"> sont</w:delText>
        </w:r>
      </w:del>
      <w:r>
        <w:t xml:space="preserve"> </w:t>
      </w:r>
      <w:r w:rsidR="00F95877">
        <w:t>expliqués</w:t>
      </w:r>
      <w:r>
        <w:t xml:space="preserve"> de manière qualitative. </w:t>
      </w:r>
    </w:p>
    <w:p w14:paraId="40605876" w14:textId="07D3C522"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w:t>
      </w:r>
      <w:ins w:id="931" w:author="HASSINI Mohamed-amine" w:date="2019-03-12T11:59:00Z">
        <w:r w:rsidR="00A82EF3">
          <w:t>ont été</w:t>
        </w:r>
      </w:ins>
      <w:del w:id="932" w:author="HASSINI Mohamed-amine" w:date="2019-03-12T11:59:00Z">
        <w:r w:rsidDel="00A82EF3">
          <w:delText>sont</w:delText>
        </w:r>
      </w:del>
      <w:r>
        <w:t xml:space="preserve"> présenté</w:t>
      </w:r>
      <w:r w:rsidR="00D41E57">
        <w:t>e</w:t>
      </w:r>
      <w:r>
        <w:t xml:space="preserve">s. La synthèse de ces études permet de mettre en évidence une stratégie générale </w:t>
      </w:r>
      <w:ins w:id="933" w:author="HASSINI Mohamed-amine" w:date="2019-03-12T11:59:00Z">
        <w:r w:rsidR="00A82EF3">
          <w:t xml:space="preserve">pour modéliser </w:t>
        </w:r>
      </w:ins>
      <w:del w:id="934" w:author="HASSINI Mohamed-amine" w:date="2019-03-12T11:59:00Z">
        <w:r w:rsidDel="00A82EF3">
          <w:delText xml:space="preserve">de modélisation numérique de </w:delText>
        </w:r>
      </w:del>
      <w:r>
        <w:t xml:space="preserve">l’effet Morton basée </w:t>
      </w:r>
      <w:ins w:id="935" w:author="HASSINI Mohamed-amine" w:date="2019-03-12T12:00:00Z">
        <w:r w:rsidR="00A82EF3">
          <w:t xml:space="preserve">en s’appuyant </w:t>
        </w:r>
      </w:ins>
      <w:r>
        <w:t xml:space="preserve">sur trois modèles physiques. </w:t>
      </w:r>
    </w:p>
    <w:p w14:paraId="4B2E76D1" w14:textId="4068D898" w:rsidR="007F0B3C" w:rsidRDefault="007F0B3C" w:rsidP="007F0B3C">
      <w:pPr>
        <w:spacing w:line="360" w:lineRule="auto"/>
        <w:ind w:firstLine="708"/>
      </w:pPr>
      <w:del w:id="936" w:author="HASSINI Mohamed-amine" w:date="2019-03-12T12:00:00Z">
        <w:r w:rsidDel="00A82EF3">
          <w:delText xml:space="preserve">En suivant cette stratégie, trois sous-modèles numériques sont nécessaires pour la simulation et l’analyse de </w:delText>
        </w:r>
        <w:r w:rsidR="003727DA" w:rsidDel="00A82EF3">
          <w:delText xml:space="preserve">la stabilité de </w:delText>
        </w:r>
        <w:r w:rsidDel="00A82EF3">
          <w:delText xml:space="preserve">l’effet Morton. </w:delText>
        </w:r>
      </w:del>
      <w:r>
        <w:t xml:space="preserve">Ces </w:t>
      </w:r>
      <w:del w:id="937" w:author="HASSINI Mohamed-amine" w:date="2019-03-12T12:00:00Z">
        <w:r w:rsidDel="00A82EF3">
          <w:delText>sous-modèles</w:delText>
        </w:r>
      </w:del>
      <w:ins w:id="938" w:author="HASSINI Mohamed-amine" w:date="2019-03-12T12:00:00Z">
        <w:r w:rsidR="00A82EF3">
          <w:t>modèles</w:t>
        </w:r>
      </w:ins>
      <w:r>
        <w:t xml:space="preserve">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w:t>
      </w:r>
      <w:ins w:id="939" w:author="HASSINI Mohamed-amine" w:date="2019-03-12T12:00:00Z">
        <w:r w:rsidR="00A82EF3">
          <w:t xml:space="preserve"> numériques</w:t>
        </w:r>
      </w:ins>
      <w:del w:id="940" w:author="HASSINI Mohamed-amine" w:date="2019-03-12T12:01:00Z">
        <w:r w:rsidR="00DA3269" w:rsidDel="00A82EF3">
          <w:delText xml:space="preserve"> de calcul</w:delText>
        </w:r>
      </w:del>
      <w:r w:rsidR="00DA3269">
        <w:t xml:space="preserve"> mis</w:t>
      </w:r>
      <w:r>
        <w:t xml:space="preserve"> aux points, les simulations et les analyses de</w:t>
      </w:r>
      <w:r w:rsidR="003727DA">
        <w:t xml:space="preserve"> la stabilité</w:t>
      </w:r>
      <w:r w:rsidR="000532A5">
        <w:t xml:space="preserve"> de</w:t>
      </w:r>
      <w:r>
        <w:t xml:space="preserve"> l’effet Morton s</w:t>
      </w:r>
      <w:ins w:id="941" w:author="HASSINI Mohamed-amine" w:date="2019-03-12T12:01:00Z">
        <w:r w:rsidR="00A82EF3">
          <w:t>er</w:t>
        </w:r>
      </w:ins>
      <w:r>
        <w:t xml:space="preserve">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942" w:name="_Chapitre_2_:"/>
      <w:bookmarkStart w:id="943" w:name="_Ref536103204"/>
      <w:bookmarkStart w:id="944" w:name="_Ref536103212"/>
      <w:bookmarkStart w:id="945" w:name="_Ref536103216"/>
      <w:bookmarkStart w:id="946" w:name="_Toc536800382"/>
      <w:bookmarkEnd w:id="942"/>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943"/>
      <w:bookmarkEnd w:id="944"/>
      <w:bookmarkEnd w:id="945"/>
      <w:bookmarkEnd w:id="946"/>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947" w:name="_Toc533165043"/>
      <w:bookmarkStart w:id="948" w:name="_Toc533165498"/>
      <w:bookmarkStart w:id="949" w:name="_Toc533165854"/>
      <w:bookmarkStart w:id="950" w:name="_Toc533165905"/>
      <w:bookmarkStart w:id="951" w:name="_Toc533166093"/>
      <w:bookmarkStart w:id="952" w:name="_Toc533166127"/>
      <w:bookmarkStart w:id="953" w:name="_Toc533167316"/>
      <w:bookmarkStart w:id="954" w:name="_Toc533168739"/>
      <w:bookmarkStart w:id="955" w:name="_Toc533168965"/>
      <w:bookmarkStart w:id="956" w:name="_Toc533169249"/>
      <w:bookmarkStart w:id="957" w:name="_Toc533169500"/>
      <w:bookmarkStart w:id="958" w:name="_Toc533170191"/>
      <w:bookmarkStart w:id="959" w:name="_Toc533170329"/>
      <w:bookmarkStart w:id="960" w:name="_Toc533171274"/>
      <w:bookmarkStart w:id="961" w:name="_Toc533172556"/>
      <w:bookmarkStart w:id="962" w:name="_Toc533172735"/>
      <w:bookmarkStart w:id="963" w:name="_Toc533173191"/>
      <w:bookmarkStart w:id="964" w:name="_Toc533173483"/>
      <w:bookmarkStart w:id="965" w:name="_Toc533173685"/>
      <w:bookmarkStart w:id="966" w:name="_Toc533173936"/>
      <w:bookmarkStart w:id="967" w:name="_Toc533173989"/>
      <w:bookmarkStart w:id="968" w:name="_Toc533174155"/>
      <w:bookmarkStart w:id="969" w:name="_Toc533768820"/>
      <w:bookmarkStart w:id="970" w:name="_Toc533769119"/>
      <w:bookmarkStart w:id="971" w:name="_Toc533769291"/>
      <w:bookmarkStart w:id="972" w:name="_Toc533769343"/>
      <w:bookmarkStart w:id="973" w:name="_Toc533769742"/>
      <w:bookmarkStart w:id="974" w:name="_Toc533771803"/>
      <w:bookmarkStart w:id="975" w:name="_Toc533772291"/>
      <w:bookmarkStart w:id="976" w:name="_Toc533774363"/>
      <w:bookmarkStart w:id="977" w:name="_Toc533775555"/>
      <w:bookmarkStart w:id="978" w:name="_Toc533776199"/>
      <w:bookmarkStart w:id="979" w:name="_Toc533776326"/>
      <w:bookmarkStart w:id="980" w:name="_Toc533777551"/>
      <w:bookmarkStart w:id="981" w:name="_Toc534279459"/>
      <w:bookmarkStart w:id="982" w:name="_Toc534279557"/>
      <w:bookmarkStart w:id="983" w:name="_Toc534279635"/>
      <w:bookmarkStart w:id="984" w:name="_Toc534290931"/>
      <w:bookmarkStart w:id="985" w:name="_Toc534293213"/>
      <w:bookmarkStart w:id="986" w:name="_Toc534293497"/>
      <w:bookmarkStart w:id="987" w:name="_Toc534293575"/>
      <w:bookmarkStart w:id="988" w:name="_Toc534387874"/>
      <w:bookmarkStart w:id="989" w:name="_Toc534410845"/>
      <w:bookmarkStart w:id="990" w:name="_Toc534620759"/>
      <w:bookmarkStart w:id="991" w:name="_Toc534621245"/>
      <w:bookmarkStart w:id="992" w:name="_Toc534621350"/>
      <w:bookmarkStart w:id="993" w:name="_Toc534621457"/>
      <w:bookmarkStart w:id="994" w:name="_Toc534625116"/>
      <w:bookmarkStart w:id="995" w:name="_Toc534631416"/>
      <w:bookmarkStart w:id="996" w:name="_Toc534631516"/>
      <w:bookmarkStart w:id="997" w:name="_Toc534631869"/>
      <w:bookmarkStart w:id="998" w:name="_Toc534632102"/>
      <w:bookmarkStart w:id="999" w:name="_Toc534632314"/>
      <w:bookmarkStart w:id="1000" w:name="_Toc534632436"/>
      <w:bookmarkStart w:id="1001" w:name="_Toc534632535"/>
      <w:bookmarkStart w:id="1002" w:name="_Toc534633828"/>
      <w:bookmarkStart w:id="1003" w:name="_Toc534634172"/>
      <w:bookmarkStart w:id="1004" w:name="_Toc534634576"/>
      <w:bookmarkStart w:id="1005" w:name="_Toc534634951"/>
      <w:bookmarkStart w:id="1006" w:name="_Toc534635051"/>
      <w:bookmarkStart w:id="1007" w:name="_Toc534635151"/>
      <w:bookmarkStart w:id="1008" w:name="_Toc534635251"/>
      <w:bookmarkStart w:id="1009" w:name="_Toc534635351"/>
      <w:bookmarkStart w:id="1010" w:name="_Toc534635472"/>
      <w:bookmarkStart w:id="1011" w:name="_Toc534635571"/>
      <w:bookmarkStart w:id="1012" w:name="_Toc534636621"/>
      <w:bookmarkStart w:id="1013" w:name="_Toc534638249"/>
      <w:bookmarkStart w:id="1014" w:name="_Toc534638335"/>
      <w:bookmarkStart w:id="1015" w:name="_Toc534638702"/>
      <w:bookmarkStart w:id="1016" w:name="_Toc534640557"/>
      <w:bookmarkStart w:id="1017" w:name="_Toc534650367"/>
      <w:bookmarkStart w:id="1018" w:name="_Toc534707643"/>
      <w:bookmarkStart w:id="1019" w:name="_Toc534719948"/>
      <w:bookmarkStart w:id="1020" w:name="_Toc534720631"/>
      <w:bookmarkStart w:id="1021" w:name="_Toc534721403"/>
      <w:bookmarkStart w:id="1022" w:name="_Toc534723181"/>
      <w:bookmarkStart w:id="1023" w:name="_Toc534724093"/>
      <w:bookmarkStart w:id="1024" w:name="_Toc534724638"/>
      <w:bookmarkStart w:id="1025" w:name="_Toc534724942"/>
      <w:bookmarkStart w:id="1026" w:name="_Toc534725613"/>
      <w:bookmarkStart w:id="1027" w:name="_Toc534729696"/>
      <w:bookmarkStart w:id="1028" w:name="_Toc534792245"/>
      <w:bookmarkStart w:id="1029" w:name="_Toc534792894"/>
      <w:bookmarkStart w:id="1030" w:name="_Toc534793218"/>
      <w:bookmarkStart w:id="1031" w:name="_Toc534793976"/>
      <w:bookmarkStart w:id="1032" w:name="_Toc534794071"/>
      <w:bookmarkStart w:id="1033" w:name="_Toc534794168"/>
      <w:bookmarkStart w:id="1034" w:name="_Toc534796800"/>
      <w:bookmarkStart w:id="1035" w:name="_Toc534878056"/>
      <w:bookmarkStart w:id="1036" w:name="_Toc534878150"/>
      <w:bookmarkStart w:id="1037" w:name="_Toc534880488"/>
      <w:bookmarkStart w:id="1038" w:name="_Toc534895220"/>
      <w:bookmarkStart w:id="1039" w:name="_Toc534895937"/>
      <w:bookmarkStart w:id="1040" w:name="_Toc534896491"/>
      <w:bookmarkStart w:id="1041" w:name="_Toc534896884"/>
      <w:bookmarkStart w:id="1042" w:name="_Toc534983280"/>
      <w:bookmarkStart w:id="1043" w:name="_Toc534984814"/>
      <w:bookmarkStart w:id="1044" w:name="_Toc535242906"/>
      <w:bookmarkStart w:id="1045" w:name="_Toc535243258"/>
      <w:bookmarkStart w:id="1046" w:name="_Toc535245041"/>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18F09B98" w14:textId="77777777" w:rsidR="0008634E" w:rsidRPr="0008634E" w:rsidRDefault="0008634E" w:rsidP="006506B8">
      <w:pPr>
        <w:spacing w:line="360" w:lineRule="auto"/>
      </w:pPr>
      <w:bookmarkStart w:id="1047" w:name="_Toc533768821"/>
      <w:bookmarkStart w:id="1048" w:name="_Toc533769120"/>
      <w:bookmarkStart w:id="1049" w:name="_Toc533769292"/>
      <w:bookmarkStart w:id="1050" w:name="_Toc533769344"/>
      <w:bookmarkStart w:id="1051" w:name="_Toc533769743"/>
      <w:bookmarkStart w:id="1052" w:name="_Toc533771804"/>
      <w:bookmarkStart w:id="1053" w:name="_Toc533772292"/>
      <w:bookmarkStart w:id="1054" w:name="_Toc533774364"/>
      <w:bookmarkStart w:id="1055" w:name="_Toc533775556"/>
      <w:bookmarkStart w:id="1056" w:name="_Toc533776200"/>
      <w:bookmarkStart w:id="1057" w:name="_Toc533776327"/>
      <w:bookmarkStart w:id="1058" w:name="_Toc533777552"/>
      <w:bookmarkStart w:id="1059" w:name="_Toc534279460"/>
      <w:bookmarkStart w:id="1060" w:name="_Toc534279558"/>
      <w:bookmarkStart w:id="1061" w:name="_Toc534279636"/>
      <w:bookmarkStart w:id="1062" w:name="_Toc534290932"/>
      <w:bookmarkStart w:id="1063" w:name="_Toc534293214"/>
      <w:bookmarkStart w:id="1064" w:name="_Toc534293498"/>
      <w:bookmarkStart w:id="1065" w:name="_Toc534293576"/>
      <w:bookmarkStart w:id="1066" w:name="_Toc534387875"/>
      <w:bookmarkStart w:id="1067" w:name="_Toc534410846"/>
      <w:bookmarkStart w:id="1068" w:name="_Toc534620760"/>
      <w:bookmarkStart w:id="1069" w:name="_Toc534621246"/>
      <w:bookmarkStart w:id="1070" w:name="_Toc534621351"/>
      <w:bookmarkStart w:id="1071" w:name="_Toc534621458"/>
      <w:bookmarkStart w:id="1072" w:name="_Toc534625117"/>
      <w:bookmarkStart w:id="1073" w:name="_Toc534631417"/>
      <w:bookmarkStart w:id="1074" w:name="_Toc534631517"/>
      <w:bookmarkStart w:id="1075" w:name="_Toc534631870"/>
      <w:bookmarkStart w:id="1076" w:name="_Toc534632103"/>
      <w:bookmarkStart w:id="1077" w:name="_Toc534632315"/>
      <w:bookmarkStart w:id="1078" w:name="_Toc534632437"/>
      <w:bookmarkStart w:id="1079" w:name="_Toc534632536"/>
      <w:bookmarkStart w:id="1080" w:name="_Toc534633829"/>
      <w:bookmarkStart w:id="1081" w:name="_Toc534634173"/>
      <w:bookmarkStart w:id="1082" w:name="_Toc534634577"/>
      <w:bookmarkStart w:id="1083" w:name="_Toc534634952"/>
      <w:bookmarkStart w:id="1084" w:name="_Toc534635052"/>
      <w:bookmarkStart w:id="1085" w:name="_Toc534635152"/>
      <w:bookmarkStart w:id="1086" w:name="_Toc534635252"/>
      <w:bookmarkStart w:id="1087" w:name="_Toc534635352"/>
      <w:bookmarkStart w:id="1088" w:name="_Toc534635473"/>
      <w:bookmarkStart w:id="1089" w:name="_Toc534635572"/>
      <w:bookmarkStart w:id="1090" w:name="_Toc534636622"/>
      <w:bookmarkStart w:id="1091" w:name="_Toc534638250"/>
      <w:bookmarkStart w:id="1092" w:name="_Toc534638336"/>
      <w:bookmarkStart w:id="1093" w:name="_Toc534638703"/>
      <w:bookmarkStart w:id="1094" w:name="_Toc534640558"/>
      <w:bookmarkStart w:id="1095" w:name="_Toc534650368"/>
      <w:bookmarkStart w:id="1096" w:name="_Toc534707644"/>
      <w:bookmarkStart w:id="1097" w:name="_Toc534719949"/>
      <w:bookmarkStart w:id="1098" w:name="_Toc534720632"/>
      <w:bookmarkStart w:id="1099" w:name="_Toc534721404"/>
      <w:bookmarkStart w:id="1100" w:name="_Toc534723182"/>
      <w:bookmarkStart w:id="1101" w:name="_Toc534724094"/>
      <w:bookmarkStart w:id="1102" w:name="_Toc534724639"/>
      <w:bookmarkStart w:id="1103" w:name="_Toc534724943"/>
      <w:bookmarkStart w:id="1104" w:name="_Toc534725614"/>
      <w:bookmarkStart w:id="1105" w:name="_Toc534729697"/>
      <w:bookmarkStart w:id="1106" w:name="_Toc534792246"/>
      <w:bookmarkStart w:id="1107" w:name="_Toc534792895"/>
      <w:bookmarkStart w:id="1108" w:name="_Toc534793219"/>
      <w:bookmarkStart w:id="1109" w:name="_Toc534793977"/>
      <w:bookmarkStart w:id="1110" w:name="_Toc534794072"/>
      <w:bookmarkStart w:id="1111" w:name="_Toc534794169"/>
      <w:bookmarkStart w:id="1112" w:name="_Toc534796801"/>
      <w:bookmarkStart w:id="1113" w:name="_Toc534878057"/>
      <w:bookmarkStart w:id="1114" w:name="_Toc534878151"/>
      <w:bookmarkStart w:id="1115" w:name="_Toc534880489"/>
      <w:bookmarkStart w:id="1116" w:name="_Toc534895221"/>
      <w:bookmarkStart w:id="1117" w:name="_Toc534895938"/>
      <w:bookmarkStart w:id="1118" w:name="_Toc534896492"/>
      <w:bookmarkStart w:id="1119" w:name="_Toc534896885"/>
      <w:bookmarkStart w:id="1120" w:name="_Toc534983281"/>
      <w:bookmarkStart w:id="1121" w:name="_Toc534984815"/>
      <w:bookmarkStart w:id="1122" w:name="_Toc535242907"/>
      <w:bookmarkStart w:id="1123" w:name="_Toc535243259"/>
      <w:bookmarkStart w:id="1124" w:name="_Toc535245042"/>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7B4EB787" w14:textId="77777777" w:rsidR="00106910" w:rsidRDefault="00106910" w:rsidP="006506B8">
      <w:pPr>
        <w:spacing w:line="360" w:lineRule="auto"/>
      </w:pPr>
      <w:bookmarkStart w:id="1125" w:name="_Toc534793220"/>
      <w:bookmarkStart w:id="1126" w:name="_Toc534793978"/>
      <w:bookmarkStart w:id="1127" w:name="_Toc534794073"/>
      <w:bookmarkStart w:id="1128" w:name="_Toc534794170"/>
      <w:bookmarkStart w:id="1129" w:name="_Toc534796802"/>
      <w:bookmarkStart w:id="1130" w:name="_Toc534878058"/>
      <w:bookmarkStart w:id="1131" w:name="_Toc534878152"/>
      <w:bookmarkStart w:id="1132" w:name="_Toc534880490"/>
      <w:bookmarkStart w:id="1133" w:name="_Toc534895222"/>
      <w:bookmarkStart w:id="1134" w:name="_Toc534895939"/>
      <w:bookmarkStart w:id="1135" w:name="_Toc534896493"/>
      <w:bookmarkStart w:id="1136" w:name="_Toc534896886"/>
      <w:bookmarkStart w:id="1137" w:name="_Toc534983282"/>
      <w:bookmarkStart w:id="1138" w:name="_Toc534984816"/>
      <w:bookmarkStart w:id="1139" w:name="_Toc535242908"/>
      <w:bookmarkStart w:id="1140" w:name="_Toc535243260"/>
      <w:bookmarkStart w:id="1141" w:name="_Toc535245043"/>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42" w:name="_Toc535248167"/>
      <w:bookmarkStart w:id="1143" w:name="_Toc535248584"/>
      <w:bookmarkStart w:id="1144" w:name="_Toc535250063"/>
      <w:bookmarkStart w:id="1145" w:name="_Toc535251243"/>
      <w:bookmarkStart w:id="1146" w:name="_Toc535251784"/>
      <w:bookmarkStart w:id="1147" w:name="_Toc535252138"/>
      <w:bookmarkStart w:id="1148" w:name="_Toc535346206"/>
      <w:bookmarkStart w:id="1149" w:name="_Toc535418733"/>
      <w:bookmarkStart w:id="1150" w:name="_Toc535505035"/>
      <w:bookmarkStart w:id="1151" w:name="_Toc535509355"/>
      <w:bookmarkStart w:id="1152" w:name="_Toc535510048"/>
      <w:bookmarkStart w:id="1153" w:name="_Toc535512801"/>
      <w:bookmarkStart w:id="1154" w:name="_Toc535512890"/>
      <w:bookmarkStart w:id="1155" w:name="_Toc535527914"/>
      <w:bookmarkStart w:id="1156" w:name="_Toc535536119"/>
      <w:bookmarkStart w:id="1157" w:name="_Toc535575112"/>
      <w:bookmarkStart w:id="1158" w:name="_Toc535587570"/>
      <w:bookmarkStart w:id="1159" w:name="_Toc535587827"/>
      <w:bookmarkStart w:id="1160" w:name="_Toc535588512"/>
      <w:bookmarkStart w:id="1161" w:name="_Toc535589739"/>
      <w:bookmarkStart w:id="1162" w:name="_Toc535590203"/>
      <w:bookmarkStart w:id="1163" w:name="_Toc535594633"/>
      <w:bookmarkStart w:id="1164" w:name="_Toc535832314"/>
      <w:bookmarkStart w:id="1165" w:name="_Toc535834250"/>
      <w:bookmarkStart w:id="1166" w:name="_Toc535846086"/>
      <w:bookmarkStart w:id="1167" w:name="_Toc535846278"/>
      <w:bookmarkStart w:id="1168" w:name="_Toc535853002"/>
      <w:bookmarkStart w:id="1169" w:name="_Toc535853249"/>
      <w:bookmarkStart w:id="1170" w:name="_Toc535854143"/>
      <w:bookmarkStart w:id="1171" w:name="_Toc535854669"/>
      <w:bookmarkStart w:id="1172" w:name="_Toc535918632"/>
      <w:bookmarkStart w:id="1173" w:name="_Toc535932495"/>
      <w:bookmarkStart w:id="1174" w:name="_Toc535932587"/>
      <w:bookmarkStart w:id="1175" w:name="_Toc535933418"/>
      <w:bookmarkStart w:id="1176" w:name="_Toc535934310"/>
      <w:bookmarkStart w:id="1177" w:name="_Toc535935061"/>
      <w:bookmarkStart w:id="1178" w:name="_Toc535935837"/>
      <w:bookmarkStart w:id="1179" w:name="_Toc535938372"/>
      <w:bookmarkStart w:id="1180" w:name="_Toc535938721"/>
      <w:bookmarkStart w:id="1181" w:name="_Toc535942407"/>
      <w:bookmarkStart w:id="1182" w:name="_Toc535942644"/>
      <w:bookmarkStart w:id="1183" w:name="_Toc535942866"/>
      <w:bookmarkStart w:id="1184" w:name="_Toc535942962"/>
      <w:bookmarkStart w:id="1185" w:name="_Toc535943058"/>
      <w:bookmarkStart w:id="1186" w:name="_Toc535947807"/>
      <w:bookmarkStart w:id="1187" w:name="_Toc536006861"/>
      <w:bookmarkStart w:id="1188" w:name="_Toc536110492"/>
      <w:bookmarkStart w:id="1189" w:name="_Toc536110868"/>
      <w:bookmarkStart w:id="1190" w:name="_Toc536112087"/>
      <w:bookmarkStart w:id="1191" w:name="_Toc536112407"/>
      <w:bookmarkStart w:id="1192" w:name="_Toc536113292"/>
      <w:bookmarkStart w:id="1193" w:name="_Toc536113504"/>
      <w:bookmarkStart w:id="1194" w:name="_Toc536113716"/>
      <w:bookmarkStart w:id="1195" w:name="_Toc536115015"/>
      <w:bookmarkStart w:id="1196" w:name="_Toc536115285"/>
      <w:bookmarkStart w:id="1197" w:name="_Toc536117475"/>
      <w:bookmarkStart w:id="1198" w:name="_Toc536117690"/>
      <w:bookmarkStart w:id="1199" w:name="_Toc536118711"/>
      <w:bookmarkStart w:id="1200" w:name="_Toc536120003"/>
      <w:bookmarkStart w:id="1201" w:name="_Toc536120219"/>
      <w:bookmarkStart w:id="1202" w:name="_Toc536127281"/>
      <w:bookmarkStart w:id="1203" w:name="_Toc536127498"/>
      <w:bookmarkStart w:id="1204" w:name="_Toc536128282"/>
      <w:bookmarkStart w:id="1205" w:name="_Toc536129405"/>
      <w:bookmarkStart w:id="1206" w:name="_Toc536129623"/>
      <w:bookmarkStart w:id="1207" w:name="_Toc536129844"/>
      <w:bookmarkStart w:id="1208" w:name="_Toc536130067"/>
      <w:bookmarkStart w:id="1209" w:name="_Toc536130293"/>
      <w:bookmarkStart w:id="1210" w:name="_Toc536130529"/>
      <w:bookmarkStart w:id="1211" w:name="_Toc536131223"/>
      <w:bookmarkStart w:id="1212" w:name="_Toc536131484"/>
      <w:bookmarkStart w:id="1213" w:name="_Toc536199897"/>
      <w:bookmarkStart w:id="1214" w:name="_Toc536200144"/>
      <w:bookmarkStart w:id="1215" w:name="_Toc536200639"/>
      <w:bookmarkStart w:id="1216" w:name="_Toc536200887"/>
      <w:bookmarkStart w:id="1217" w:name="_Toc536201134"/>
      <w:bookmarkStart w:id="1218" w:name="_Toc536201381"/>
      <w:bookmarkStart w:id="1219" w:name="_Toc536202296"/>
      <w:bookmarkStart w:id="1220" w:name="_Toc536203667"/>
      <w:bookmarkStart w:id="1221" w:name="_Toc536203913"/>
      <w:bookmarkStart w:id="1222" w:name="_Toc536204159"/>
      <w:bookmarkStart w:id="1223" w:name="_Toc536539307"/>
      <w:bookmarkStart w:id="1224" w:name="_Toc536539560"/>
      <w:bookmarkStart w:id="1225" w:name="_Toc536543336"/>
      <w:bookmarkStart w:id="1226" w:name="_Toc536543590"/>
      <w:bookmarkStart w:id="1227" w:name="_Toc536544481"/>
      <w:bookmarkStart w:id="1228" w:name="_Toc536545421"/>
      <w:bookmarkStart w:id="1229" w:name="_Toc536546572"/>
      <w:bookmarkStart w:id="1230" w:name="_Toc536626868"/>
      <w:bookmarkStart w:id="1231" w:name="_Toc536725947"/>
      <w:bookmarkStart w:id="1232" w:name="_Toc536741043"/>
      <w:bookmarkStart w:id="1233" w:name="_Toc536741300"/>
      <w:bookmarkStart w:id="1234" w:name="_Toc536741556"/>
      <w:bookmarkStart w:id="1235" w:name="_Toc536784615"/>
      <w:bookmarkStart w:id="1236" w:name="_Toc536797510"/>
      <w:bookmarkStart w:id="1237" w:name="_Toc536797773"/>
      <w:bookmarkStart w:id="1238" w:name="_Toc536798170"/>
      <w:bookmarkStart w:id="1239" w:name="_Toc536798425"/>
      <w:bookmarkStart w:id="1240" w:name="_Toc536798680"/>
      <w:bookmarkStart w:id="1241" w:name="_Toc536800383"/>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p>
    <w:p w14:paraId="1988AFD7" w14:textId="30B3078D" w:rsidR="00166F02" w:rsidRDefault="00166F02" w:rsidP="003A178B">
      <w:pPr>
        <w:pStyle w:val="Titre2"/>
        <w:ind w:left="709"/>
      </w:pPr>
      <w:bookmarkStart w:id="1242" w:name="_Toc536800384"/>
      <w:r>
        <w:t>Introduction</w:t>
      </w:r>
      <w:bookmarkEnd w:id="1242"/>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1243" w:name="_Ref525808327"/>
      <w:bookmarkStart w:id="1244" w:name="_Toc536112189"/>
      <w:bookmarkStart w:id="1245"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243"/>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1244"/>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r w:rsidR="002711C1" w:rsidRPr="002711C1">
        <w:rPr>
          <w:i w:val="0"/>
          <w:sz w:val="22"/>
        </w:rPr>
        <w:t>)</w:t>
      </w:r>
      <w:bookmarkEnd w:id="1245"/>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1246" w:name="_Toc536800385"/>
      <w:r>
        <w:t>Epaisseur du film mince en présence d’un désalignement</w:t>
      </w:r>
      <w:bookmarkEnd w:id="1246"/>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1247" w:name="_Ref526328409"/>
      <w:bookmarkStart w:id="1248" w:name="_Toc536112190"/>
      <w:bookmarkStart w:id="1249"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247"/>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1248"/>
      <w:bookmarkEnd w:id="1249"/>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250"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51" w:name="_Ref533168788"/>
            <w:r w:rsidRPr="005600FC">
              <w:rPr>
                <w:rFonts w:ascii="Times New Roman" w:eastAsia="Times New Roman" w:hAnsi="Times New Roman"/>
                <w:b/>
                <w:iCs w:val="0"/>
                <w:color w:val="auto"/>
                <w:sz w:val="22"/>
                <w:szCs w:val="22"/>
                <w:lang w:eastAsia="fr-FR"/>
              </w:rPr>
              <w:t xml:space="preserve"> </w:t>
            </w:r>
            <w:bookmarkEnd w:id="1250"/>
            <w:bookmarkEnd w:id="1251"/>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1252" w:name="_Ref526342507"/>
      <w:bookmarkStart w:id="1253" w:name="_Toc536112191"/>
      <w:bookmarkStart w:id="1254"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252"/>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1253"/>
      <w:bookmarkEnd w:id="1254"/>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A64375"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55" w:name="_Ref535400220"/>
            <w:r w:rsidRPr="005600FC">
              <w:rPr>
                <w:rFonts w:ascii="Times New Roman" w:eastAsia="Times New Roman" w:hAnsi="Times New Roman"/>
                <w:b/>
                <w:iCs w:val="0"/>
                <w:color w:val="auto"/>
                <w:sz w:val="22"/>
                <w:szCs w:val="22"/>
                <w:lang w:eastAsia="fr-FR"/>
              </w:rPr>
              <w:t xml:space="preserve"> </w:t>
            </w:r>
            <w:bookmarkEnd w:id="1255"/>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1256" w:name="_Toc536800386"/>
      <w:r>
        <w:t>Equations de la lubrification thermohydrodynamique</w:t>
      </w:r>
      <w:bookmarkEnd w:id="1256"/>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1257" w:name="_Toc536800387"/>
      <w:r>
        <w:t xml:space="preserve">Equation de Reynolds </w:t>
      </w:r>
      <w:r w:rsidRPr="0078195A">
        <w:t>généralisée</w:t>
      </w:r>
      <w:bookmarkEnd w:id="1257"/>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1258" w:name="_Ref525808346"/>
      <w:bookmarkStart w:id="1259" w:name="_Toc536112192"/>
      <w:bookmarkStart w:id="1260"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258"/>
      <w:r w:rsidRPr="0065305A">
        <w:rPr>
          <w:i w:val="0"/>
          <w:sz w:val="22"/>
        </w:rPr>
        <w:t xml:space="preserve"> : domaine d’étude </w:t>
      </w:r>
      <w:r>
        <w:rPr>
          <w:i w:val="0"/>
          <w:sz w:val="22"/>
        </w:rPr>
        <w:t>entre deux parois</w:t>
      </w:r>
      <w:bookmarkEnd w:id="1259"/>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1260"/>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A64375"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1" w:name="_Ref525751376"/>
            <w:r w:rsidRPr="005600FC">
              <w:rPr>
                <w:rFonts w:ascii="Times New Roman" w:eastAsia="Times New Roman" w:hAnsi="Times New Roman"/>
                <w:b/>
                <w:iCs w:val="0"/>
                <w:color w:val="auto"/>
                <w:sz w:val="22"/>
                <w:szCs w:val="22"/>
                <w:lang w:eastAsia="fr-FR"/>
              </w:rPr>
              <w:t xml:space="preserve"> </w:t>
            </w:r>
            <w:bookmarkEnd w:id="1261"/>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A64375"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2" w:name="_Ref525824932"/>
            <w:r w:rsidRPr="005600FC">
              <w:rPr>
                <w:rFonts w:ascii="Times New Roman" w:eastAsia="Times New Roman" w:hAnsi="Times New Roman"/>
                <w:b/>
                <w:iCs w:val="0"/>
                <w:color w:val="auto"/>
                <w:sz w:val="22"/>
                <w:szCs w:val="22"/>
                <w:lang w:eastAsia="fr-FR"/>
              </w:rPr>
              <w:t xml:space="preserve"> </w:t>
            </w:r>
            <w:bookmarkEnd w:id="1262"/>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A64375"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3" w:name="_Ref525772474"/>
            <w:r w:rsidRPr="005600FC">
              <w:rPr>
                <w:rFonts w:ascii="Times New Roman" w:eastAsia="Times New Roman" w:hAnsi="Times New Roman"/>
                <w:b/>
                <w:iCs w:val="0"/>
                <w:color w:val="auto"/>
                <w:sz w:val="22"/>
                <w:szCs w:val="22"/>
                <w:lang w:eastAsia="fr-FR"/>
              </w:rPr>
              <w:t xml:space="preserve"> </w:t>
            </w:r>
            <w:bookmarkEnd w:id="1263"/>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A64375"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4" w:name="_Ref525808447"/>
            <w:r w:rsidRPr="005600FC">
              <w:rPr>
                <w:rFonts w:ascii="Times New Roman" w:eastAsia="Times New Roman" w:hAnsi="Times New Roman"/>
                <w:b/>
                <w:iCs w:val="0"/>
                <w:color w:val="auto"/>
                <w:sz w:val="22"/>
                <w:szCs w:val="22"/>
                <w:lang w:eastAsia="fr-FR"/>
              </w:rPr>
              <w:t xml:space="preserve"> </w:t>
            </w:r>
            <w:bookmarkEnd w:id="1264"/>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A64375"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A64375"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A64375"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A64375"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5" w:name="_Ref528678284"/>
            <w:r w:rsidRPr="005600FC">
              <w:rPr>
                <w:rFonts w:ascii="Times New Roman" w:eastAsia="Times New Roman" w:hAnsi="Times New Roman"/>
                <w:b/>
                <w:iCs w:val="0"/>
                <w:color w:val="auto"/>
                <w:sz w:val="22"/>
                <w:szCs w:val="22"/>
                <w:lang w:eastAsia="fr-FR"/>
              </w:rPr>
              <w:t xml:space="preserve"> </w:t>
            </w:r>
            <w:bookmarkEnd w:id="1265"/>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A64375"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1266" w:name="_Ref534719748"/>
            <w:r w:rsidRPr="005600FC">
              <w:rPr>
                <w:rFonts w:ascii="Times New Roman" w:eastAsia="Times New Roman" w:hAnsi="Times New Roman"/>
                <w:b/>
                <w:iCs w:val="0"/>
                <w:color w:val="auto"/>
                <w:sz w:val="22"/>
                <w:szCs w:val="22"/>
                <w:lang w:eastAsia="fr-FR"/>
              </w:rPr>
              <w:t xml:space="preserve"> </w:t>
            </w:r>
            <w:bookmarkEnd w:id="1266"/>
          </w:p>
        </w:tc>
      </w:tr>
    </w:tbl>
    <w:p w14:paraId="6992E778" w14:textId="77777777" w:rsidR="0030124D" w:rsidRDefault="0030124D" w:rsidP="005360D9"/>
    <w:p w14:paraId="2F9E974D" w14:textId="51C842D0" w:rsidR="0093422C" w:rsidRDefault="0093422C" w:rsidP="00B74996">
      <w:pPr>
        <w:pStyle w:val="Titre3"/>
        <w:ind w:left="709"/>
      </w:pPr>
      <w:bookmarkStart w:id="1267" w:name="_Toc536800388"/>
      <w:r>
        <w:t>Modèles de rupture et reformation du film (cavitation)</w:t>
      </w:r>
      <w:bookmarkEnd w:id="1267"/>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1268" w:name="_Ref534652550"/>
      <w:bookmarkStart w:id="1269" w:name="_Toc536112193"/>
      <w:bookmarkStart w:id="1270"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1268"/>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1269"/>
      <w:bookmarkEnd w:id="1270"/>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A64375"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1" w:name="_Ref525835347"/>
            <w:r w:rsidRPr="005600FC">
              <w:rPr>
                <w:rFonts w:ascii="Times New Roman" w:eastAsia="Times New Roman" w:hAnsi="Times New Roman"/>
                <w:b/>
                <w:iCs w:val="0"/>
                <w:color w:val="auto"/>
                <w:sz w:val="22"/>
                <w:szCs w:val="22"/>
                <w:lang w:eastAsia="fr-FR"/>
              </w:rPr>
              <w:t xml:space="preserve"> </w:t>
            </w:r>
            <w:bookmarkEnd w:id="1271"/>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A64375"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2" w:name="_Ref525840140"/>
            <w:r w:rsidRPr="005600FC">
              <w:rPr>
                <w:rFonts w:ascii="Times New Roman" w:eastAsia="Times New Roman" w:hAnsi="Times New Roman"/>
                <w:b/>
                <w:iCs w:val="0"/>
                <w:color w:val="auto"/>
                <w:sz w:val="22"/>
                <w:szCs w:val="22"/>
                <w:lang w:eastAsia="fr-FR"/>
              </w:rPr>
              <w:t xml:space="preserve"> </w:t>
            </w:r>
            <w:bookmarkEnd w:id="1272"/>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A64375"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3" w:name="_Ref525842533"/>
            <w:r w:rsidRPr="005600FC">
              <w:rPr>
                <w:rFonts w:ascii="Times New Roman" w:eastAsia="Times New Roman" w:hAnsi="Times New Roman"/>
                <w:b/>
                <w:iCs w:val="0"/>
                <w:color w:val="auto"/>
                <w:sz w:val="22"/>
                <w:szCs w:val="22"/>
                <w:lang w:eastAsia="fr-FR"/>
              </w:rPr>
              <w:t xml:space="preserve"> </w:t>
            </w:r>
            <w:bookmarkEnd w:id="1273"/>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4" w:name="_Ref526267109"/>
            <w:r w:rsidRPr="005600FC">
              <w:rPr>
                <w:rFonts w:ascii="Times New Roman" w:eastAsia="Times New Roman" w:hAnsi="Times New Roman"/>
                <w:b/>
                <w:iCs w:val="0"/>
                <w:color w:val="auto"/>
                <w:sz w:val="22"/>
                <w:szCs w:val="22"/>
                <w:lang w:eastAsia="fr-FR"/>
              </w:rPr>
              <w:t xml:space="preserve"> </w:t>
            </w:r>
            <w:bookmarkEnd w:id="1274"/>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5" w:name="_Ref526267143"/>
            <w:r w:rsidRPr="005600FC">
              <w:rPr>
                <w:rFonts w:ascii="Times New Roman" w:eastAsia="Times New Roman" w:hAnsi="Times New Roman"/>
                <w:b/>
                <w:iCs w:val="0"/>
                <w:color w:val="auto"/>
                <w:sz w:val="22"/>
                <w:szCs w:val="22"/>
                <w:lang w:eastAsia="fr-FR"/>
              </w:rPr>
              <w:t xml:space="preserve"> </w:t>
            </w:r>
            <w:bookmarkEnd w:id="1275"/>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1276" w:name="_Toc536800389"/>
      <w:r>
        <w:t>Equation de l’énergie</w:t>
      </w:r>
      <w:bookmarkEnd w:id="1276"/>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7" w:name="_Ref525825321"/>
            <w:r w:rsidRPr="005600FC">
              <w:rPr>
                <w:rFonts w:ascii="Times New Roman" w:eastAsia="Times New Roman" w:hAnsi="Times New Roman"/>
                <w:b/>
                <w:iCs w:val="0"/>
                <w:color w:val="auto"/>
                <w:sz w:val="22"/>
                <w:szCs w:val="22"/>
                <w:lang w:eastAsia="fr-FR"/>
              </w:rPr>
              <w:t xml:space="preserve"> </w:t>
            </w:r>
            <w:bookmarkEnd w:id="1277"/>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A64375"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1278" w:name="_Ref536009631"/>
      <w:bookmarkStart w:id="1279" w:name="_Ref536009632"/>
      <w:bookmarkStart w:id="1280" w:name="_Toc536800390"/>
      <w:bookmarkStart w:id="1281" w:name="_Ref528670063"/>
      <w:r>
        <w:t>A</w:t>
      </w:r>
      <w:r w:rsidR="001275DD">
        <w:t>pproximation de la temperature par des polynomes de legendre</w:t>
      </w:r>
      <w:bookmarkEnd w:id="1278"/>
      <w:bookmarkEnd w:id="1279"/>
      <w:bookmarkEnd w:id="1280"/>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A64375"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A64375"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A64375"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82" w:name="_Ref534709750"/>
            <w:r w:rsidRPr="00134F70">
              <w:rPr>
                <w:rFonts w:ascii="Times New Roman" w:eastAsia="Times New Roman" w:hAnsi="Times New Roman"/>
                <w:b/>
                <w:iCs w:val="0"/>
                <w:color w:val="auto"/>
                <w:sz w:val="22"/>
                <w:szCs w:val="22"/>
                <w:lang w:eastAsia="fr-FR"/>
              </w:rPr>
              <w:t xml:space="preserve"> </w:t>
            </w:r>
            <w:bookmarkEnd w:id="1282"/>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A64375"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83" w:name="_Ref526242254"/>
            <w:r w:rsidRPr="00134F70">
              <w:rPr>
                <w:rFonts w:ascii="Times New Roman" w:eastAsia="Times New Roman" w:hAnsi="Times New Roman"/>
                <w:b/>
                <w:iCs w:val="0"/>
                <w:color w:val="auto"/>
                <w:sz w:val="22"/>
                <w:szCs w:val="22"/>
                <w:lang w:eastAsia="fr-FR"/>
              </w:rPr>
              <w:t xml:space="preserve"> </w:t>
            </w:r>
            <w:bookmarkEnd w:id="1283"/>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A64375"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A64375"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A64375"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A64375"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4" w:name="_Ref534712804"/>
            <w:r w:rsidRPr="001C390D">
              <w:rPr>
                <w:rFonts w:ascii="Calibri" w:eastAsia="Times New Roman" w:hAnsi="Calibri" w:cs="Times New Roman"/>
                <w:i w:val="0"/>
                <w:iCs w:val="0"/>
                <w:color w:val="auto"/>
                <w:sz w:val="22"/>
                <w:szCs w:val="20"/>
                <w:lang w:eastAsia="fr-FR"/>
              </w:rPr>
              <w:t xml:space="preserve"> </w:t>
            </w:r>
            <w:bookmarkEnd w:id="1284"/>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A64375"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5" w:name="_Ref534722716"/>
            <w:r w:rsidRPr="001C390D">
              <w:rPr>
                <w:rFonts w:ascii="Calibri" w:eastAsia="Times New Roman" w:hAnsi="Calibri" w:cs="Times New Roman"/>
                <w:i w:val="0"/>
                <w:iCs w:val="0"/>
                <w:color w:val="auto"/>
                <w:sz w:val="22"/>
                <w:szCs w:val="20"/>
                <w:lang w:eastAsia="fr-FR"/>
              </w:rPr>
              <w:t xml:space="preserve"> </w:t>
            </w:r>
            <w:bookmarkEnd w:id="1285"/>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A64375"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6" w:name="_Ref534721791"/>
            <w:r w:rsidRPr="001C390D">
              <w:rPr>
                <w:rFonts w:ascii="Calibri" w:eastAsia="Times New Roman" w:hAnsi="Calibri" w:cs="Times New Roman"/>
                <w:i w:val="0"/>
                <w:iCs w:val="0"/>
                <w:color w:val="auto"/>
                <w:sz w:val="22"/>
                <w:szCs w:val="20"/>
                <w:lang w:eastAsia="fr-FR"/>
              </w:rPr>
              <w:t xml:space="preserve"> </w:t>
            </w:r>
            <w:bookmarkEnd w:id="1286"/>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A64375"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A64375"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A64375"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A64375"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7" w:name="_Ref528678596"/>
            <w:r w:rsidRPr="001C390D">
              <w:rPr>
                <w:rFonts w:ascii="Calibri" w:eastAsia="Times New Roman" w:hAnsi="Calibri" w:cs="Times New Roman"/>
                <w:i w:val="0"/>
                <w:iCs w:val="0"/>
                <w:color w:val="auto"/>
                <w:sz w:val="22"/>
                <w:szCs w:val="20"/>
                <w:lang w:eastAsia="fr-FR"/>
              </w:rPr>
              <w:t xml:space="preserve"> </w:t>
            </w:r>
            <w:bookmarkEnd w:id="1287"/>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1288" w:name="_Toc536800391"/>
      <w:r>
        <w:t>Résolution des équations couplées</w:t>
      </w:r>
      <w:bookmarkEnd w:id="1281"/>
      <w:bookmarkEnd w:id="1288"/>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1289" w:name="_Ref528671596"/>
      <w:r>
        <w:t>Discrétisation de l’équation de Reynolds avec cavitation</w:t>
      </w:r>
      <w:bookmarkEnd w:id="1289"/>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1290" w:name="_Ref525899785"/>
      <w:bookmarkStart w:id="1291" w:name="_Toc536112194"/>
      <w:bookmarkStart w:id="1292"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1290"/>
      <w:r>
        <w:rPr>
          <w:i w:val="0"/>
          <w:noProof/>
          <w:sz w:val="22"/>
        </w:rPr>
        <w:t> : le maillge 2D utilisé pour l’équation de Reynolds</w:t>
      </w:r>
      <w:bookmarkEnd w:id="1291"/>
      <w:bookmarkEnd w:id="1292"/>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A64375"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A64375"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A64375"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A64375"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A64375"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93" w:name="_Ref535854114"/>
            <w:r w:rsidRPr="00134F70">
              <w:rPr>
                <w:rFonts w:ascii="Times New Roman" w:eastAsia="Times New Roman" w:hAnsi="Times New Roman"/>
                <w:b/>
                <w:iCs w:val="0"/>
                <w:color w:val="auto"/>
                <w:sz w:val="22"/>
                <w:szCs w:val="22"/>
                <w:lang w:eastAsia="fr-FR"/>
              </w:rPr>
              <w:t xml:space="preserve"> </w:t>
            </w:r>
            <w:bookmarkEnd w:id="1293"/>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A64375"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A64375"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94" w:name="_Ref525844214"/>
            <w:r w:rsidRPr="00134F70">
              <w:rPr>
                <w:rFonts w:ascii="Times New Roman" w:eastAsia="Times New Roman" w:hAnsi="Times New Roman"/>
                <w:b/>
                <w:iCs w:val="0"/>
                <w:color w:val="auto"/>
                <w:sz w:val="22"/>
                <w:szCs w:val="22"/>
                <w:lang w:eastAsia="fr-FR"/>
              </w:rPr>
              <w:t xml:space="preserve"> </w:t>
            </w:r>
            <w:bookmarkEnd w:id="1294"/>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A64375"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A64375"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A64375"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95" w:name="_Ref535400579"/>
            <w:r w:rsidRPr="00134F70">
              <w:rPr>
                <w:rFonts w:ascii="Times New Roman" w:eastAsia="Times New Roman" w:hAnsi="Times New Roman"/>
                <w:b/>
                <w:iCs w:val="0"/>
                <w:color w:val="auto"/>
                <w:sz w:val="22"/>
                <w:szCs w:val="22"/>
                <w:lang w:eastAsia="fr-FR"/>
              </w:rPr>
              <w:t xml:space="preserve"> </w:t>
            </w:r>
            <w:bookmarkEnd w:id="1295"/>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A64375"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96" w:name="_Ref535400601"/>
            <w:r w:rsidRPr="00134F70">
              <w:rPr>
                <w:rFonts w:ascii="Times New Roman" w:eastAsia="Times New Roman" w:hAnsi="Times New Roman"/>
                <w:b/>
                <w:iCs w:val="0"/>
                <w:color w:val="auto"/>
                <w:sz w:val="22"/>
                <w:szCs w:val="22"/>
                <w:lang w:eastAsia="fr-FR"/>
              </w:rPr>
              <w:t xml:space="preserve"> </w:t>
            </w:r>
            <w:bookmarkEnd w:id="1296"/>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97" w:name="_Ref525898126"/>
            <w:r w:rsidRPr="00134F70">
              <w:rPr>
                <w:rFonts w:ascii="Times New Roman" w:eastAsia="Times New Roman" w:hAnsi="Times New Roman"/>
                <w:b/>
                <w:iCs w:val="0"/>
                <w:color w:val="auto"/>
                <w:sz w:val="22"/>
                <w:szCs w:val="22"/>
                <w:lang w:eastAsia="fr-FR"/>
              </w:rPr>
              <w:t xml:space="preserve"> </w:t>
            </w:r>
            <w:bookmarkEnd w:id="1297"/>
          </w:p>
        </w:tc>
      </w:tr>
    </w:tbl>
    <w:p w14:paraId="7C59F0A8" w14:textId="67C9CBCC"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A64375"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1298" w:name="_Ref534738787"/>
      <w:r>
        <w:t>Discrétisation de l’équation de l’énergie</w:t>
      </w:r>
      <w:bookmarkEnd w:id="1298"/>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1299" w:name="_Ref535416936"/>
      <w:bookmarkStart w:id="1300" w:name="_Toc536112195"/>
      <w:bookmarkStart w:id="1301"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1299"/>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1300"/>
      <w:bookmarkEnd w:id="1301"/>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02" w:name="_Ref526268159"/>
            <w:r w:rsidRPr="00134F70">
              <w:rPr>
                <w:rFonts w:ascii="Times New Roman" w:eastAsia="Times New Roman" w:hAnsi="Times New Roman"/>
                <w:b/>
                <w:iCs w:val="0"/>
                <w:color w:val="auto"/>
                <w:sz w:val="22"/>
                <w:szCs w:val="22"/>
                <w:lang w:eastAsia="fr-FR"/>
              </w:rPr>
              <w:t xml:space="preserve"> </w:t>
            </w:r>
            <w:bookmarkEnd w:id="1302"/>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A64375"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A64375"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A64375"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A64375"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A64375"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A64375"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A64375"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1303" w:name="_Ref534729764"/>
      <w:bookmarkStart w:id="1304" w:name="_Toc536112196"/>
      <w:bookmarkStart w:id="1305"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1303"/>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1304"/>
      <w:bookmarkEnd w:id="1305"/>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A64375"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A64375"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A64375"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A64375"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A64375"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A64375"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A64375"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06" w:name="_Ref535418455"/>
            <w:r w:rsidRPr="00134F70">
              <w:rPr>
                <w:rFonts w:ascii="Times New Roman" w:eastAsia="Times New Roman" w:hAnsi="Times New Roman"/>
                <w:b/>
                <w:iCs w:val="0"/>
                <w:color w:val="auto"/>
                <w:sz w:val="22"/>
                <w:szCs w:val="22"/>
                <w:lang w:eastAsia="fr-FR"/>
              </w:rPr>
              <w:t xml:space="preserve"> </w:t>
            </w:r>
            <w:bookmarkEnd w:id="1306"/>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1307" w:name="_Ref535860528"/>
      <w:r w:rsidRPr="003519E6">
        <w:t>Algorithme</w:t>
      </w:r>
      <w:r>
        <w:t xml:space="preserve"> de la résolution des équations couplée.</w:t>
      </w:r>
      <w:bookmarkEnd w:id="1307"/>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1308" w:name="_Ref525914764"/>
      <w:bookmarkStart w:id="1309" w:name="_Toc536112197"/>
      <w:bookmarkStart w:id="1310"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1308"/>
      <w:r>
        <w:rPr>
          <w:i w:val="0"/>
          <w:noProof/>
          <w:sz w:val="22"/>
        </w:rPr>
        <w:t> : algorithme du calcul THD</w:t>
      </w:r>
      <w:bookmarkEnd w:id="1309"/>
      <w:bookmarkEnd w:id="1310"/>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1311" w:name="_Ref536005250"/>
      <w:bookmarkStart w:id="1312" w:name="_Toc536800392"/>
      <w:r>
        <w:t>Etude</w:t>
      </w:r>
      <w:r w:rsidR="00EE5ADC">
        <w:t xml:space="preserve"> de cas d’un patin incliné 1D</w:t>
      </w:r>
      <w:bookmarkEnd w:id="1311"/>
      <w:bookmarkEnd w:id="1312"/>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1313" w:name="_Ref535859015"/>
      <w:bookmarkStart w:id="1314" w:name="_Toc536112198"/>
      <w:bookmarkStart w:id="1315"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13"/>
      <w:r>
        <w:rPr>
          <w:rFonts w:ascii="Calibri" w:eastAsia="Times New Roman" w:hAnsi="Calibri" w:cs="Times New Roman"/>
          <w:i w:val="0"/>
          <w:iCs w:val="0"/>
          <w:color w:val="auto"/>
          <w:sz w:val="22"/>
          <w:szCs w:val="20"/>
          <w:lang w:eastAsia="fr-FR"/>
        </w:rPr>
        <w:t> : Le patin incliné 1D</w:t>
      </w:r>
      <w:bookmarkEnd w:id="1314"/>
      <w:bookmarkEnd w:id="1315"/>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1316" w:name="_Ref535915060"/>
      <w:bookmarkStart w:id="1317" w:name="_Toc536112199"/>
      <w:bookmarkStart w:id="1318"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16"/>
      <w:r>
        <w:rPr>
          <w:rFonts w:ascii="Calibri" w:eastAsia="Times New Roman" w:hAnsi="Calibri" w:cs="Times New Roman"/>
          <w:i w:val="0"/>
          <w:iCs w:val="0"/>
          <w:color w:val="auto"/>
          <w:sz w:val="22"/>
          <w:szCs w:val="20"/>
          <w:lang w:eastAsia="fr-FR"/>
        </w:rPr>
        <w:t> : Résultats du champ de pression du patin incliné 1D</w:t>
      </w:r>
      <w:bookmarkEnd w:id="1317"/>
      <w:bookmarkEnd w:id="1318"/>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1319" w:name="_Ref535915082"/>
      <w:bookmarkStart w:id="1320" w:name="_Toc536112200"/>
      <w:bookmarkStart w:id="1321"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19"/>
      <w:r>
        <w:rPr>
          <w:rFonts w:ascii="Calibri" w:eastAsia="Times New Roman" w:hAnsi="Calibri" w:cs="Times New Roman"/>
          <w:i w:val="0"/>
          <w:iCs w:val="0"/>
          <w:color w:val="auto"/>
          <w:sz w:val="22"/>
          <w:szCs w:val="20"/>
          <w:lang w:eastAsia="fr-FR"/>
        </w:rPr>
        <w:t> : Résultats du champ de température à la sortie du patin incliné 1D</w:t>
      </w:r>
      <w:bookmarkEnd w:id="1320"/>
      <w:bookmarkEnd w:id="1321"/>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A64375"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322" w:name="_Ref535917419"/>
      <w:bookmarkStart w:id="1323" w:name="_Toc536112201"/>
      <w:bookmarkStart w:id="1324"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22"/>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1323"/>
      <w:r w:rsidR="00E80581">
        <w:rPr>
          <w:rFonts w:ascii="Calibri" w:eastAsia="Times New Roman" w:hAnsi="Calibri" w:cs="Times New Roman"/>
          <w:i w:val="0"/>
          <w:iCs w:val="0"/>
          <w:color w:val="auto"/>
          <w:sz w:val="22"/>
          <w:szCs w:val="20"/>
          <w:lang w:eastAsia="fr-FR"/>
        </w:rPr>
        <w:t>successifs</w:t>
      </w:r>
      <w:bookmarkEnd w:id="1324"/>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325" w:name="_Ref535917499"/>
      <w:bookmarkStart w:id="1326" w:name="_Toc536112202"/>
      <w:bookmarkStart w:id="1327"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325"/>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1326"/>
      <w:bookmarkEnd w:id="1327"/>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1328" w:name="_Ref536543969"/>
      <w:bookmarkStart w:id="1329" w:name="_Toc536112203"/>
      <w:bookmarkStart w:id="1330"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328"/>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1329"/>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1330"/>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1331" w:name="_Ref536543985"/>
      <w:bookmarkStart w:id="1332" w:name="_Toc536112204"/>
      <w:bookmarkStart w:id="1333"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331"/>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1332"/>
      <w:bookmarkEnd w:id="1333"/>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1334" w:name="_Toc536800393"/>
      <w:r>
        <w:lastRenderedPageBreak/>
        <w:t>Études de cas d’un palier avec deux lobes</w:t>
      </w:r>
      <w:bookmarkEnd w:id="1334"/>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1335" w:name="_Ref476837092"/>
      <w:bookmarkStart w:id="1336" w:name="_Toc536112205"/>
      <w:bookmarkStart w:id="1337"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1335"/>
      <w:r>
        <w:rPr>
          <w:i w:val="0"/>
          <w:iCs w:val="0"/>
          <w:color w:val="auto"/>
          <w:sz w:val="22"/>
          <w:szCs w:val="22"/>
        </w:rPr>
        <w:t xml:space="preserve"> la géométrie du palier</w:t>
      </w:r>
      <w:bookmarkEnd w:id="1336"/>
      <w:bookmarkEnd w:id="1337"/>
    </w:p>
    <w:p w14:paraId="63128A4F" w14:textId="571EC7DF" w:rsidR="00092B1D" w:rsidRDefault="00092B1D" w:rsidP="002A1B18">
      <w:pPr>
        <w:pStyle w:val="Lgende"/>
        <w:spacing w:after="0"/>
        <w:jc w:val="center"/>
        <w:rPr>
          <w:i w:val="0"/>
          <w:iCs w:val="0"/>
          <w:color w:val="auto"/>
          <w:sz w:val="22"/>
          <w:szCs w:val="22"/>
        </w:rPr>
      </w:pPr>
      <w:bookmarkStart w:id="1338" w:name="_Ref476837107"/>
      <w:bookmarkStart w:id="1339" w:name="_Toc536112269"/>
      <w:bookmarkStart w:id="1340"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1338"/>
      <w:r>
        <w:rPr>
          <w:i w:val="0"/>
          <w:iCs w:val="0"/>
          <w:color w:val="auto"/>
          <w:sz w:val="22"/>
          <w:szCs w:val="22"/>
        </w:rPr>
        <w:t> : Caractéristiques géométriques et du lubrifiant</w:t>
      </w:r>
      <w:bookmarkEnd w:id="1339"/>
      <w:bookmarkEnd w:id="1340"/>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A64375"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A64375"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A64375"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A64375"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A64375"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A64375"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A64375"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A64375"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A64375"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1341" w:name="_Ref528707371"/>
      <w:bookmarkStart w:id="1342" w:name="_Toc536112270"/>
      <w:bookmarkStart w:id="1343"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1341"/>
      <w:r>
        <w:rPr>
          <w:rFonts w:ascii="Calibri" w:eastAsia="Times New Roman" w:hAnsi="Calibri" w:cs="Times New Roman"/>
          <w:bCs/>
          <w:i w:val="0"/>
          <w:iCs w:val="0"/>
          <w:color w:val="auto"/>
          <w:sz w:val="22"/>
          <w:szCs w:val="20"/>
          <w:lang w:eastAsia="fr-FR"/>
        </w:rPr>
        <w:t> : Trois configurations de calcul avec les conditions aux limites</w:t>
      </w:r>
      <w:bookmarkEnd w:id="1342"/>
      <w:bookmarkEnd w:id="1343"/>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1344" w:name="_Ref524006364"/>
      <w:bookmarkStart w:id="1345" w:name="_Toc536112206"/>
      <w:bookmarkStart w:id="1346"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1344"/>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1345"/>
      <w:bookmarkEnd w:id="1346"/>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1347" w:name="_Toc536112207"/>
      <w:bookmarkStart w:id="1348"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1347"/>
      <w:bookmarkEnd w:id="1348"/>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1349" w:name="_Ref526272542"/>
      <w:bookmarkStart w:id="1350" w:name="_Toc536112208"/>
      <w:bookmarkStart w:id="1351"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1349"/>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1350"/>
      <w:bookmarkEnd w:id="1351"/>
    </w:p>
    <w:p w14:paraId="05769FCB" w14:textId="77777777" w:rsidR="00CD1219" w:rsidRDefault="00CD1219" w:rsidP="00E75151">
      <w:pPr>
        <w:jc w:val="center"/>
      </w:pPr>
    </w:p>
    <w:p w14:paraId="77C96987" w14:textId="77777777" w:rsidR="00942367" w:rsidRDefault="00942367" w:rsidP="00942367">
      <w:pPr>
        <w:pStyle w:val="Titre2"/>
        <w:ind w:left="567"/>
      </w:pPr>
      <w:bookmarkStart w:id="1352" w:name="_Toc536800394"/>
      <w:r>
        <w:t>Efforts générés dans paliers hydrodynamiques</w:t>
      </w:r>
      <w:bookmarkEnd w:id="1352"/>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A64375"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1353" w:name="_Toc536800395"/>
      <w:r w:rsidRPr="00CC16EF">
        <w:t>Conclusion</w:t>
      </w:r>
      <w:bookmarkEnd w:id="1353"/>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354" w:name="_Toc536800396"/>
      <w:r>
        <w:lastRenderedPageBreak/>
        <w:t xml:space="preserve">Chapitre 3 : </w:t>
      </w:r>
      <w:r w:rsidR="00FE05DA">
        <w:br/>
      </w:r>
      <w:r>
        <w:t>Modélisation des rotors</w:t>
      </w:r>
      <w:bookmarkEnd w:id="1354"/>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1355" w:name="_Toc533768834"/>
      <w:bookmarkStart w:id="1356" w:name="_Toc533769133"/>
      <w:bookmarkStart w:id="1357" w:name="_Toc533769305"/>
      <w:bookmarkStart w:id="1358" w:name="_Toc533769357"/>
      <w:bookmarkStart w:id="1359" w:name="_Toc533769756"/>
      <w:bookmarkStart w:id="1360" w:name="_Toc533771817"/>
      <w:bookmarkStart w:id="1361" w:name="_Toc533772305"/>
      <w:bookmarkStart w:id="1362" w:name="_Toc533774377"/>
      <w:bookmarkStart w:id="1363" w:name="_Toc533775569"/>
      <w:bookmarkStart w:id="1364" w:name="_Toc533776213"/>
      <w:bookmarkStart w:id="1365" w:name="_Toc533776340"/>
      <w:bookmarkStart w:id="1366" w:name="_Toc533777565"/>
      <w:bookmarkStart w:id="1367" w:name="_Toc534279473"/>
      <w:bookmarkStart w:id="1368" w:name="_Toc534279571"/>
      <w:bookmarkStart w:id="1369" w:name="_Toc534279649"/>
      <w:bookmarkStart w:id="1370" w:name="_Toc534290945"/>
      <w:bookmarkStart w:id="1371" w:name="_Toc534293227"/>
      <w:bookmarkStart w:id="1372" w:name="_Toc534293511"/>
      <w:bookmarkStart w:id="1373" w:name="_Toc534293589"/>
      <w:bookmarkStart w:id="1374" w:name="_Toc534387888"/>
      <w:bookmarkStart w:id="1375" w:name="_Toc534410859"/>
      <w:bookmarkStart w:id="1376" w:name="_Toc534620773"/>
      <w:bookmarkStart w:id="1377" w:name="_Toc534621259"/>
      <w:bookmarkStart w:id="1378" w:name="_Toc534621364"/>
      <w:bookmarkStart w:id="1379" w:name="_Toc534621471"/>
      <w:bookmarkStart w:id="1380" w:name="_Toc534625130"/>
      <w:bookmarkStart w:id="1381" w:name="_Toc534631430"/>
      <w:bookmarkStart w:id="1382" w:name="_Toc534631530"/>
      <w:bookmarkStart w:id="1383" w:name="_Toc534631883"/>
      <w:bookmarkStart w:id="1384" w:name="_Toc534632116"/>
      <w:bookmarkStart w:id="1385" w:name="_Toc534632328"/>
      <w:bookmarkStart w:id="1386" w:name="_Toc534632450"/>
      <w:bookmarkStart w:id="1387" w:name="_Toc534632549"/>
      <w:bookmarkStart w:id="1388" w:name="_Toc534633842"/>
      <w:bookmarkStart w:id="1389" w:name="_Toc534634186"/>
      <w:bookmarkStart w:id="1390" w:name="_Toc534634590"/>
      <w:bookmarkStart w:id="1391" w:name="_Toc534634965"/>
      <w:bookmarkStart w:id="1392" w:name="_Toc534635065"/>
      <w:bookmarkStart w:id="1393" w:name="_Toc534635165"/>
      <w:bookmarkStart w:id="1394" w:name="_Toc534635265"/>
      <w:bookmarkStart w:id="1395" w:name="_Toc534635365"/>
      <w:bookmarkStart w:id="1396" w:name="_Toc534635486"/>
      <w:bookmarkStart w:id="1397" w:name="_Toc534635585"/>
      <w:bookmarkStart w:id="1398" w:name="_Toc534636635"/>
      <w:bookmarkStart w:id="1399" w:name="_Toc534638263"/>
      <w:bookmarkStart w:id="1400" w:name="_Toc534638349"/>
      <w:bookmarkStart w:id="1401" w:name="_Toc534638716"/>
      <w:bookmarkStart w:id="1402" w:name="_Toc534640571"/>
      <w:bookmarkStart w:id="1403" w:name="_Toc534650381"/>
      <w:bookmarkStart w:id="1404" w:name="_Toc534707657"/>
      <w:bookmarkStart w:id="1405" w:name="_Toc534719962"/>
      <w:bookmarkStart w:id="1406" w:name="_Toc534720645"/>
      <w:bookmarkStart w:id="1407" w:name="_Toc534721417"/>
      <w:bookmarkStart w:id="1408" w:name="_Toc534723195"/>
      <w:bookmarkStart w:id="1409" w:name="_Toc534724107"/>
      <w:bookmarkStart w:id="1410" w:name="_Toc534724652"/>
      <w:bookmarkStart w:id="1411" w:name="_Toc534724956"/>
      <w:bookmarkStart w:id="1412" w:name="_Toc534725627"/>
      <w:bookmarkStart w:id="1413" w:name="_Toc534729710"/>
      <w:bookmarkStart w:id="1414" w:name="_Toc534792259"/>
      <w:bookmarkStart w:id="1415" w:name="_Toc534792908"/>
      <w:bookmarkStart w:id="1416" w:name="_Toc534793233"/>
      <w:bookmarkStart w:id="1417" w:name="_Toc534793991"/>
      <w:bookmarkStart w:id="1418" w:name="_Toc534794086"/>
      <w:bookmarkStart w:id="1419" w:name="_Toc534794183"/>
      <w:bookmarkStart w:id="1420" w:name="_Toc534796815"/>
      <w:bookmarkStart w:id="1421" w:name="_Toc534878071"/>
      <w:bookmarkStart w:id="1422" w:name="_Toc534878165"/>
      <w:bookmarkStart w:id="1423" w:name="_Toc534880503"/>
      <w:bookmarkStart w:id="1424" w:name="_Toc534895235"/>
      <w:bookmarkStart w:id="1425" w:name="_Toc534895952"/>
      <w:bookmarkStart w:id="1426" w:name="_Toc534896506"/>
      <w:bookmarkStart w:id="1427" w:name="_Toc534896899"/>
      <w:bookmarkStart w:id="1428" w:name="_Toc534983295"/>
      <w:bookmarkStart w:id="1429" w:name="_Toc534984829"/>
      <w:bookmarkStart w:id="1430" w:name="_Toc535242921"/>
      <w:bookmarkStart w:id="1431" w:name="_Toc535243273"/>
      <w:bookmarkStart w:id="1432" w:name="_Toc535245056"/>
      <w:bookmarkStart w:id="1433" w:name="_Toc535248180"/>
      <w:bookmarkStart w:id="1434" w:name="_Toc535248597"/>
      <w:bookmarkStart w:id="1435" w:name="_Toc535250076"/>
      <w:bookmarkStart w:id="1436" w:name="_Toc535251256"/>
      <w:bookmarkStart w:id="1437" w:name="_Toc535251797"/>
      <w:bookmarkStart w:id="1438" w:name="_Toc535252151"/>
      <w:bookmarkStart w:id="1439" w:name="_Toc535346219"/>
      <w:bookmarkStart w:id="1440" w:name="_Toc535418746"/>
      <w:bookmarkStart w:id="1441" w:name="_Toc535505048"/>
      <w:bookmarkStart w:id="1442" w:name="_Toc535509368"/>
      <w:bookmarkStart w:id="1443" w:name="_Toc535510061"/>
      <w:bookmarkStart w:id="1444" w:name="_Toc535512814"/>
      <w:bookmarkStart w:id="1445" w:name="_Toc535512903"/>
      <w:bookmarkStart w:id="1446" w:name="_Toc535527927"/>
      <w:bookmarkStart w:id="1447" w:name="_Toc535536132"/>
      <w:bookmarkStart w:id="1448" w:name="_Toc535575125"/>
      <w:bookmarkStart w:id="1449" w:name="_Toc535587583"/>
      <w:bookmarkStart w:id="1450" w:name="_Toc535587840"/>
      <w:bookmarkStart w:id="1451" w:name="_Toc535588525"/>
      <w:bookmarkStart w:id="1452" w:name="_Toc535589752"/>
      <w:bookmarkStart w:id="1453" w:name="_Toc535590216"/>
      <w:bookmarkStart w:id="1454" w:name="_Toc535594646"/>
      <w:bookmarkStart w:id="1455" w:name="_Toc535832327"/>
      <w:bookmarkStart w:id="1456" w:name="_Toc535834263"/>
      <w:bookmarkStart w:id="1457" w:name="_Toc535846099"/>
      <w:bookmarkStart w:id="1458" w:name="_Toc535846291"/>
      <w:bookmarkStart w:id="1459" w:name="_Toc535853015"/>
      <w:bookmarkStart w:id="1460" w:name="_Toc535853262"/>
      <w:bookmarkStart w:id="1461" w:name="_Toc535854156"/>
      <w:bookmarkStart w:id="1462" w:name="_Toc535854682"/>
      <w:bookmarkStart w:id="1463" w:name="_Toc535918646"/>
      <w:bookmarkStart w:id="1464" w:name="_Toc535932509"/>
      <w:bookmarkStart w:id="1465" w:name="_Toc535932601"/>
      <w:bookmarkStart w:id="1466" w:name="_Toc535933432"/>
      <w:bookmarkStart w:id="1467" w:name="_Toc535934324"/>
      <w:bookmarkStart w:id="1468" w:name="_Toc535935075"/>
      <w:bookmarkStart w:id="1469" w:name="_Toc535935851"/>
      <w:bookmarkStart w:id="1470" w:name="_Toc535938386"/>
      <w:bookmarkStart w:id="1471" w:name="_Toc535938735"/>
      <w:bookmarkStart w:id="1472" w:name="_Toc535942421"/>
      <w:bookmarkStart w:id="1473" w:name="_Toc535942658"/>
      <w:bookmarkStart w:id="1474" w:name="_Toc535942880"/>
      <w:bookmarkStart w:id="1475" w:name="_Toc535942976"/>
      <w:bookmarkStart w:id="1476" w:name="_Toc535943072"/>
      <w:bookmarkStart w:id="1477" w:name="_Toc535947821"/>
      <w:bookmarkStart w:id="1478" w:name="_Toc536006875"/>
      <w:bookmarkStart w:id="1479" w:name="_Toc536110506"/>
      <w:bookmarkStart w:id="1480" w:name="_Toc536110882"/>
      <w:bookmarkStart w:id="1481" w:name="_Toc536112101"/>
      <w:bookmarkStart w:id="1482" w:name="_Toc536112421"/>
      <w:bookmarkStart w:id="1483" w:name="_Toc536113306"/>
      <w:bookmarkStart w:id="1484" w:name="_Toc536113518"/>
      <w:bookmarkStart w:id="1485" w:name="_Toc536113730"/>
      <w:bookmarkStart w:id="1486" w:name="_Toc536115029"/>
      <w:bookmarkStart w:id="1487" w:name="_Toc536115299"/>
      <w:bookmarkStart w:id="1488" w:name="_Toc536117489"/>
      <w:bookmarkStart w:id="1489" w:name="_Toc536117704"/>
      <w:bookmarkStart w:id="1490" w:name="_Toc536118725"/>
      <w:bookmarkStart w:id="1491" w:name="_Toc536120017"/>
      <w:bookmarkStart w:id="1492" w:name="_Toc536120233"/>
      <w:bookmarkStart w:id="1493" w:name="_Toc536127295"/>
      <w:bookmarkStart w:id="1494" w:name="_Toc536127512"/>
      <w:bookmarkStart w:id="1495" w:name="_Toc536128296"/>
      <w:bookmarkStart w:id="1496" w:name="_Toc536129419"/>
      <w:bookmarkStart w:id="1497" w:name="_Toc536129637"/>
      <w:bookmarkStart w:id="1498" w:name="_Toc536129858"/>
      <w:bookmarkStart w:id="1499" w:name="_Toc536130081"/>
      <w:bookmarkStart w:id="1500" w:name="_Toc536130307"/>
      <w:bookmarkStart w:id="1501" w:name="_Toc536130543"/>
      <w:bookmarkStart w:id="1502" w:name="_Toc536131237"/>
      <w:bookmarkStart w:id="1503" w:name="_Toc536131498"/>
      <w:bookmarkStart w:id="1504" w:name="_Toc536199911"/>
      <w:bookmarkStart w:id="1505" w:name="_Toc536200158"/>
      <w:bookmarkStart w:id="1506" w:name="_Toc536200653"/>
      <w:bookmarkStart w:id="1507" w:name="_Toc536200901"/>
      <w:bookmarkStart w:id="1508" w:name="_Toc536201148"/>
      <w:bookmarkStart w:id="1509" w:name="_Toc536201395"/>
      <w:bookmarkStart w:id="1510" w:name="_Toc536202310"/>
      <w:bookmarkStart w:id="1511" w:name="_Toc536203681"/>
      <w:bookmarkStart w:id="1512" w:name="_Toc536203927"/>
      <w:bookmarkStart w:id="1513" w:name="_Toc536204173"/>
      <w:bookmarkStart w:id="1514" w:name="_Toc536539321"/>
      <w:bookmarkStart w:id="1515" w:name="_Toc536539574"/>
      <w:bookmarkStart w:id="1516" w:name="_Toc536543350"/>
      <w:bookmarkStart w:id="1517" w:name="_Toc536543604"/>
      <w:bookmarkStart w:id="1518" w:name="_Toc536544495"/>
      <w:bookmarkStart w:id="1519" w:name="_Toc536545435"/>
      <w:bookmarkStart w:id="1520" w:name="_Toc536546586"/>
      <w:bookmarkStart w:id="1521" w:name="_Toc536626882"/>
      <w:bookmarkStart w:id="1522" w:name="_Toc536725961"/>
      <w:bookmarkStart w:id="1523" w:name="_Toc536741057"/>
      <w:bookmarkStart w:id="1524" w:name="_Toc536741314"/>
      <w:bookmarkStart w:id="1525" w:name="_Toc536741570"/>
      <w:bookmarkStart w:id="1526" w:name="_Toc536784629"/>
      <w:bookmarkStart w:id="1527" w:name="_Toc536797524"/>
      <w:bookmarkStart w:id="1528" w:name="_Toc536797787"/>
      <w:bookmarkStart w:id="1529" w:name="_Toc536798184"/>
      <w:bookmarkStart w:id="1530" w:name="_Toc536798439"/>
      <w:bookmarkStart w:id="1531" w:name="_Toc536798694"/>
      <w:bookmarkStart w:id="1532" w:name="_Toc536800397"/>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533" w:name="_Toc533768835"/>
      <w:bookmarkStart w:id="1534" w:name="_Toc533769134"/>
      <w:bookmarkStart w:id="1535" w:name="_Toc533769306"/>
      <w:bookmarkStart w:id="1536" w:name="_Toc533769358"/>
      <w:bookmarkStart w:id="1537" w:name="_Toc533769757"/>
      <w:bookmarkStart w:id="1538" w:name="_Toc533771818"/>
      <w:bookmarkStart w:id="1539" w:name="_Toc533772306"/>
      <w:bookmarkStart w:id="1540" w:name="_Toc533774378"/>
      <w:bookmarkStart w:id="1541" w:name="_Toc533775570"/>
      <w:bookmarkStart w:id="1542" w:name="_Toc533776214"/>
      <w:bookmarkStart w:id="1543" w:name="_Toc533776341"/>
      <w:bookmarkStart w:id="1544" w:name="_Toc533777566"/>
      <w:bookmarkStart w:id="1545" w:name="_Toc534279474"/>
      <w:bookmarkStart w:id="1546" w:name="_Toc534279572"/>
      <w:bookmarkStart w:id="1547" w:name="_Toc534279650"/>
      <w:bookmarkStart w:id="1548" w:name="_Toc534290946"/>
      <w:bookmarkStart w:id="1549" w:name="_Toc534293228"/>
      <w:bookmarkStart w:id="1550" w:name="_Toc534293512"/>
      <w:bookmarkStart w:id="1551" w:name="_Toc534293590"/>
      <w:bookmarkStart w:id="1552" w:name="_Toc534387889"/>
      <w:bookmarkStart w:id="1553" w:name="_Toc534410860"/>
      <w:bookmarkStart w:id="1554" w:name="_Toc534620774"/>
      <w:bookmarkStart w:id="1555" w:name="_Toc534621260"/>
      <w:bookmarkStart w:id="1556" w:name="_Toc534621365"/>
      <w:bookmarkStart w:id="1557" w:name="_Toc534621472"/>
      <w:bookmarkStart w:id="1558" w:name="_Toc534625131"/>
      <w:bookmarkStart w:id="1559" w:name="_Toc534631431"/>
      <w:bookmarkStart w:id="1560" w:name="_Toc534631531"/>
      <w:bookmarkStart w:id="1561" w:name="_Toc534631884"/>
      <w:bookmarkStart w:id="1562" w:name="_Toc534632117"/>
      <w:bookmarkStart w:id="1563" w:name="_Toc534632329"/>
      <w:bookmarkStart w:id="1564" w:name="_Toc534632451"/>
      <w:bookmarkStart w:id="1565" w:name="_Toc534632550"/>
      <w:bookmarkStart w:id="1566" w:name="_Toc534633843"/>
      <w:bookmarkStart w:id="1567" w:name="_Toc534634187"/>
      <w:bookmarkStart w:id="1568" w:name="_Toc534634591"/>
      <w:bookmarkStart w:id="1569" w:name="_Toc534634966"/>
      <w:bookmarkStart w:id="1570" w:name="_Toc534635066"/>
      <w:bookmarkStart w:id="1571" w:name="_Toc534635166"/>
      <w:bookmarkStart w:id="1572" w:name="_Toc534635266"/>
      <w:bookmarkStart w:id="1573" w:name="_Toc534635366"/>
      <w:bookmarkStart w:id="1574" w:name="_Toc534635487"/>
      <w:bookmarkStart w:id="1575" w:name="_Toc534635586"/>
      <w:bookmarkStart w:id="1576" w:name="_Toc534636636"/>
      <w:bookmarkStart w:id="1577" w:name="_Toc534638264"/>
      <w:bookmarkStart w:id="1578" w:name="_Toc534638350"/>
      <w:bookmarkStart w:id="1579" w:name="_Toc534638717"/>
      <w:bookmarkStart w:id="1580" w:name="_Toc534640572"/>
      <w:bookmarkStart w:id="1581" w:name="_Toc534650382"/>
      <w:bookmarkStart w:id="1582" w:name="_Toc534707658"/>
      <w:bookmarkStart w:id="1583" w:name="_Toc534719963"/>
      <w:bookmarkStart w:id="1584" w:name="_Toc534720646"/>
      <w:bookmarkStart w:id="1585" w:name="_Toc534721418"/>
      <w:bookmarkStart w:id="1586" w:name="_Toc534723196"/>
      <w:bookmarkStart w:id="1587" w:name="_Toc534724108"/>
      <w:bookmarkStart w:id="1588" w:name="_Toc534724653"/>
      <w:bookmarkStart w:id="1589" w:name="_Toc534724957"/>
      <w:bookmarkStart w:id="1590" w:name="_Toc534725628"/>
      <w:bookmarkStart w:id="1591" w:name="_Toc534729711"/>
      <w:bookmarkStart w:id="1592" w:name="_Toc534792260"/>
      <w:bookmarkStart w:id="1593" w:name="_Toc534792909"/>
      <w:bookmarkStart w:id="1594" w:name="_Toc534793234"/>
      <w:bookmarkStart w:id="1595" w:name="_Toc534793992"/>
      <w:bookmarkStart w:id="1596" w:name="_Toc534794087"/>
      <w:bookmarkStart w:id="1597" w:name="_Toc534794184"/>
      <w:bookmarkStart w:id="1598" w:name="_Toc534796816"/>
      <w:bookmarkStart w:id="1599" w:name="_Toc534878072"/>
      <w:bookmarkStart w:id="1600" w:name="_Toc534878166"/>
      <w:bookmarkStart w:id="1601" w:name="_Toc534880504"/>
      <w:bookmarkStart w:id="1602" w:name="_Toc534895236"/>
      <w:bookmarkStart w:id="1603" w:name="_Toc534895953"/>
      <w:bookmarkStart w:id="1604" w:name="_Toc534896507"/>
      <w:bookmarkStart w:id="1605" w:name="_Toc534896900"/>
      <w:bookmarkStart w:id="1606" w:name="_Toc534983296"/>
      <w:bookmarkStart w:id="1607" w:name="_Toc534984830"/>
      <w:bookmarkStart w:id="1608" w:name="_Toc535242922"/>
      <w:bookmarkStart w:id="1609" w:name="_Toc535243274"/>
      <w:bookmarkStart w:id="1610" w:name="_Toc535245057"/>
      <w:bookmarkStart w:id="1611" w:name="_Toc535248181"/>
      <w:bookmarkStart w:id="1612" w:name="_Toc535248598"/>
      <w:bookmarkStart w:id="1613" w:name="_Toc535250077"/>
      <w:bookmarkStart w:id="1614" w:name="_Toc535251257"/>
      <w:bookmarkStart w:id="1615" w:name="_Toc535251798"/>
      <w:bookmarkStart w:id="1616" w:name="_Toc535252152"/>
      <w:bookmarkStart w:id="1617" w:name="_Toc535346220"/>
      <w:bookmarkStart w:id="1618" w:name="_Toc535418747"/>
      <w:bookmarkStart w:id="1619" w:name="_Toc535505049"/>
      <w:bookmarkStart w:id="1620" w:name="_Toc535509369"/>
      <w:bookmarkStart w:id="1621" w:name="_Toc535510062"/>
      <w:bookmarkStart w:id="1622" w:name="_Toc535512815"/>
      <w:bookmarkStart w:id="1623" w:name="_Toc535512904"/>
      <w:bookmarkStart w:id="1624" w:name="_Toc535527928"/>
      <w:bookmarkStart w:id="1625" w:name="_Toc535536133"/>
      <w:bookmarkStart w:id="1626" w:name="_Toc535575126"/>
      <w:bookmarkStart w:id="1627" w:name="_Toc535587584"/>
      <w:bookmarkStart w:id="1628" w:name="_Toc535587841"/>
      <w:bookmarkStart w:id="1629" w:name="_Toc535588526"/>
      <w:bookmarkStart w:id="1630" w:name="_Toc535589753"/>
      <w:bookmarkStart w:id="1631" w:name="_Toc535590217"/>
      <w:bookmarkStart w:id="1632" w:name="_Toc535594647"/>
      <w:bookmarkStart w:id="1633" w:name="_Toc535832328"/>
      <w:bookmarkStart w:id="1634" w:name="_Toc535834264"/>
      <w:bookmarkStart w:id="1635" w:name="_Toc535846100"/>
      <w:bookmarkStart w:id="1636" w:name="_Toc535846292"/>
      <w:bookmarkStart w:id="1637" w:name="_Toc535853016"/>
      <w:bookmarkStart w:id="1638" w:name="_Toc535853263"/>
      <w:bookmarkStart w:id="1639" w:name="_Toc535854157"/>
      <w:bookmarkStart w:id="1640" w:name="_Toc535854683"/>
      <w:bookmarkStart w:id="1641" w:name="_Toc535918647"/>
      <w:bookmarkStart w:id="1642" w:name="_Toc535932510"/>
      <w:bookmarkStart w:id="1643" w:name="_Toc535932602"/>
      <w:bookmarkStart w:id="1644" w:name="_Toc535933433"/>
      <w:bookmarkStart w:id="1645" w:name="_Toc535934325"/>
      <w:bookmarkStart w:id="1646" w:name="_Toc535935076"/>
      <w:bookmarkStart w:id="1647" w:name="_Toc535935852"/>
      <w:bookmarkStart w:id="1648" w:name="_Toc535938387"/>
      <w:bookmarkStart w:id="1649" w:name="_Toc535938736"/>
      <w:bookmarkStart w:id="1650" w:name="_Toc535942422"/>
      <w:bookmarkStart w:id="1651" w:name="_Toc535942659"/>
      <w:bookmarkStart w:id="1652" w:name="_Toc535942881"/>
      <w:bookmarkStart w:id="1653" w:name="_Toc535942977"/>
      <w:bookmarkStart w:id="1654" w:name="_Toc535943073"/>
      <w:bookmarkStart w:id="1655" w:name="_Toc535947822"/>
      <w:bookmarkStart w:id="1656" w:name="_Toc536006876"/>
      <w:bookmarkStart w:id="1657" w:name="_Toc536110507"/>
      <w:bookmarkStart w:id="1658" w:name="_Toc536110883"/>
      <w:bookmarkStart w:id="1659" w:name="_Toc536112102"/>
      <w:bookmarkStart w:id="1660" w:name="_Toc536112422"/>
      <w:bookmarkStart w:id="1661" w:name="_Toc536113307"/>
      <w:bookmarkStart w:id="1662" w:name="_Toc536113519"/>
      <w:bookmarkStart w:id="1663" w:name="_Toc536113731"/>
      <w:bookmarkStart w:id="1664" w:name="_Toc536115030"/>
      <w:bookmarkStart w:id="1665" w:name="_Toc536115300"/>
      <w:bookmarkStart w:id="1666" w:name="_Toc536117490"/>
      <w:bookmarkStart w:id="1667" w:name="_Toc536117705"/>
      <w:bookmarkStart w:id="1668" w:name="_Toc536118726"/>
      <w:bookmarkStart w:id="1669" w:name="_Toc536120018"/>
      <w:bookmarkStart w:id="1670" w:name="_Toc536120234"/>
      <w:bookmarkStart w:id="1671" w:name="_Toc536127296"/>
      <w:bookmarkStart w:id="1672" w:name="_Toc536127513"/>
      <w:bookmarkStart w:id="1673" w:name="_Toc536128297"/>
      <w:bookmarkStart w:id="1674" w:name="_Toc536129420"/>
      <w:bookmarkStart w:id="1675" w:name="_Toc536129638"/>
      <w:bookmarkStart w:id="1676" w:name="_Toc536129859"/>
      <w:bookmarkStart w:id="1677" w:name="_Toc536130082"/>
      <w:bookmarkStart w:id="1678" w:name="_Toc536130308"/>
      <w:bookmarkStart w:id="1679" w:name="_Toc536130544"/>
      <w:bookmarkStart w:id="1680" w:name="_Toc536131238"/>
      <w:bookmarkStart w:id="1681" w:name="_Toc536131499"/>
      <w:bookmarkStart w:id="1682" w:name="_Toc536199912"/>
      <w:bookmarkStart w:id="1683" w:name="_Toc536200159"/>
      <w:bookmarkStart w:id="1684" w:name="_Toc536200654"/>
      <w:bookmarkStart w:id="1685" w:name="_Toc536200902"/>
      <w:bookmarkStart w:id="1686" w:name="_Toc536201149"/>
      <w:bookmarkStart w:id="1687" w:name="_Toc536201396"/>
      <w:bookmarkStart w:id="1688" w:name="_Toc536202311"/>
      <w:bookmarkStart w:id="1689" w:name="_Toc536203682"/>
      <w:bookmarkStart w:id="1690" w:name="_Toc536203928"/>
      <w:bookmarkStart w:id="1691" w:name="_Toc536204174"/>
      <w:bookmarkStart w:id="1692" w:name="_Toc536539322"/>
      <w:bookmarkStart w:id="1693" w:name="_Toc536539575"/>
      <w:bookmarkStart w:id="1694" w:name="_Toc536543351"/>
      <w:bookmarkStart w:id="1695" w:name="_Toc536543605"/>
      <w:bookmarkStart w:id="1696" w:name="_Toc536544496"/>
      <w:bookmarkStart w:id="1697" w:name="_Toc536545436"/>
      <w:bookmarkStart w:id="1698" w:name="_Toc536546587"/>
      <w:bookmarkStart w:id="1699" w:name="_Toc536626883"/>
      <w:bookmarkStart w:id="1700" w:name="_Toc536725962"/>
      <w:bookmarkStart w:id="1701" w:name="_Toc536741058"/>
      <w:bookmarkStart w:id="1702" w:name="_Toc536741315"/>
      <w:bookmarkStart w:id="1703" w:name="_Toc536741571"/>
      <w:bookmarkStart w:id="1704" w:name="_Toc536784630"/>
      <w:bookmarkStart w:id="1705" w:name="_Toc536797525"/>
      <w:bookmarkStart w:id="1706" w:name="_Toc536797788"/>
      <w:bookmarkStart w:id="1707" w:name="_Toc536798185"/>
      <w:bookmarkStart w:id="1708" w:name="_Toc536798440"/>
      <w:bookmarkStart w:id="1709" w:name="_Toc536798695"/>
      <w:bookmarkStart w:id="1710" w:name="_Toc536800398"/>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711" w:name="_Toc533768836"/>
      <w:bookmarkStart w:id="1712" w:name="_Toc533769135"/>
      <w:bookmarkStart w:id="1713" w:name="_Toc533769307"/>
      <w:bookmarkStart w:id="1714" w:name="_Toc533769359"/>
      <w:bookmarkStart w:id="1715" w:name="_Toc533769758"/>
      <w:bookmarkStart w:id="1716" w:name="_Toc533771819"/>
      <w:bookmarkStart w:id="1717" w:name="_Toc533772307"/>
      <w:bookmarkStart w:id="1718" w:name="_Toc533774379"/>
      <w:bookmarkStart w:id="1719" w:name="_Toc533775571"/>
      <w:bookmarkStart w:id="1720" w:name="_Toc533776215"/>
      <w:bookmarkStart w:id="1721" w:name="_Toc533776342"/>
      <w:bookmarkStart w:id="1722" w:name="_Toc533777567"/>
      <w:bookmarkStart w:id="1723" w:name="_Toc534279475"/>
      <w:bookmarkStart w:id="1724" w:name="_Toc534279573"/>
      <w:bookmarkStart w:id="1725" w:name="_Toc534279651"/>
      <w:bookmarkStart w:id="1726" w:name="_Toc534290947"/>
      <w:bookmarkStart w:id="1727" w:name="_Toc534293229"/>
      <w:bookmarkStart w:id="1728" w:name="_Toc534293513"/>
      <w:bookmarkStart w:id="1729" w:name="_Toc534293591"/>
      <w:bookmarkStart w:id="1730" w:name="_Toc534387890"/>
      <w:bookmarkStart w:id="1731" w:name="_Toc534410861"/>
      <w:bookmarkStart w:id="1732" w:name="_Toc534620775"/>
      <w:bookmarkStart w:id="1733" w:name="_Toc534621261"/>
      <w:bookmarkStart w:id="1734" w:name="_Toc534621366"/>
      <w:bookmarkStart w:id="1735" w:name="_Toc534621473"/>
      <w:bookmarkStart w:id="1736" w:name="_Toc534625132"/>
      <w:bookmarkStart w:id="1737" w:name="_Toc534631432"/>
      <w:bookmarkStart w:id="1738" w:name="_Toc534631532"/>
      <w:bookmarkStart w:id="1739" w:name="_Toc534631885"/>
      <w:bookmarkStart w:id="1740" w:name="_Toc534632118"/>
      <w:bookmarkStart w:id="1741" w:name="_Toc534632330"/>
      <w:bookmarkStart w:id="1742" w:name="_Toc534632452"/>
      <w:bookmarkStart w:id="1743" w:name="_Toc534632551"/>
      <w:bookmarkStart w:id="1744" w:name="_Toc534633844"/>
      <w:bookmarkStart w:id="1745" w:name="_Toc534634188"/>
      <w:bookmarkStart w:id="1746" w:name="_Toc534634592"/>
      <w:bookmarkStart w:id="1747" w:name="_Toc534634967"/>
      <w:bookmarkStart w:id="1748" w:name="_Toc534635067"/>
      <w:bookmarkStart w:id="1749" w:name="_Toc534635167"/>
      <w:bookmarkStart w:id="1750" w:name="_Toc534635267"/>
      <w:bookmarkStart w:id="1751" w:name="_Toc534635367"/>
      <w:bookmarkStart w:id="1752" w:name="_Toc534635488"/>
      <w:bookmarkStart w:id="1753" w:name="_Toc534635587"/>
      <w:bookmarkStart w:id="1754" w:name="_Toc534636637"/>
      <w:bookmarkStart w:id="1755" w:name="_Toc534638265"/>
      <w:bookmarkStart w:id="1756" w:name="_Toc534638351"/>
      <w:bookmarkStart w:id="1757" w:name="_Toc534638718"/>
      <w:bookmarkStart w:id="1758" w:name="_Toc534640573"/>
      <w:bookmarkStart w:id="1759" w:name="_Toc534650383"/>
      <w:bookmarkStart w:id="1760" w:name="_Toc534707659"/>
      <w:bookmarkStart w:id="1761" w:name="_Toc534719964"/>
      <w:bookmarkStart w:id="1762" w:name="_Toc534720647"/>
      <w:bookmarkStart w:id="1763" w:name="_Toc534721419"/>
      <w:bookmarkStart w:id="1764" w:name="_Toc534723197"/>
      <w:bookmarkStart w:id="1765" w:name="_Toc534724109"/>
      <w:bookmarkStart w:id="1766" w:name="_Toc534724654"/>
      <w:bookmarkStart w:id="1767" w:name="_Toc534724958"/>
      <w:bookmarkStart w:id="1768" w:name="_Toc534725629"/>
      <w:bookmarkStart w:id="1769" w:name="_Toc534729712"/>
      <w:bookmarkStart w:id="1770" w:name="_Toc534792261"/>
      <w:bookmarkStart w:id="1771" w:name="_Toc534792910"/>
      <w:bookmarkStart w:id="1772" w:name="_Toc534793235"/>
      <w:bookmarkStart w:id="1773" w:name="_Toc534793993"/>
      <w:bookmarkStart w:id="1774" w:name="_Toc534794088"/>
      <w:bookmarkStart w:id="1775" w:name="_Toc534794185"/>
      <w:bookmarkStart w:id="1776" w:name="_Toc534796817"/>
      <w:bookmarkStart w:id="1777" w:name="_Toc534878073"/>
      <w:bookmarkStart w:id="1778" w:name="_Toc534878167"/>
      <w:bookmarkStart w:id="1779" w:name="_Toc534880505"/>
      <w:bookmarkStart w:id="1780" w:name="_Toc534895237"/>
      <w:bookmarkStart w:id="1781" w:name="_Toc534895954"/>
      <w:bookmarkStart w:id="1782" w:name="_Toc534896508"/>
      <w:bookmarkStart w:id="1783" w:name="_Toc534896901"/>
      <w:bookmarkStart w:id="1784" w:name="_Toc534983297"/>
      <w:bookmarkStart w:id="1785" w:name="_Toc534984831"/>
      <w:bookmarkStart w:id="1786" w:name="_Toc535242923"/>
      <w:bookmarkStart w:id="1787" w:name="_Toc535243275"/>
      <w:bookmarkStart w:id="1788" w:name="_Toc535245058"/>
      <w:bookmarkStart w:id="1789" w:name="_Toc535248182"/>
      <w:bookmarkStart w:id="1790" w:name="_Toc535248599"/>
      <w:bookmarkStart w:id="1791" w:name="_Toc535250078"/>
      <w:bookmarkStart w:id="1792" w:name="_Toc535251258"/>
      <w:bookmarkStart w:id="1793" w:name="_Toc535251799"/>
      <w:bookmarkStart w:id="1794" w:name="_Toc535252153"/>
      <w:bookmarkStart w:id="1795" w:name="_Toc535346221"/>
      <w:bookmarkStart w:id="1796" w:name="_Toc535418748"/>
      <w:bookmarkStart w:id="1797" w:name="_Toc535505050"/>
      <w:bookmarkStart w:id="1798" w:name="_Toc535509370"/>
      <w:bookmarkStart w:id="1799" w:name="_Toc535510063"/>
      <w:bookmarkStart w:id="1800" w:name="_Toc535512816"/>
      <w:bookmarkStart w:id="1801" w:name="_Toc535512905"/>
      <w:bookmarkStart w:id="1802" w:name="_Toc535527929"/>
      <w:bookmarkStart w:id="1803" w:name="_Toc535536134"/>
      <w:bookmarkStart w:id="1804" w:name="_Toc535575127"/>
      <w:bookmarkStart w:id="1805" w:name="_Toc535587585"/>
      <w:bookmarkStart w:id="1806" w:name="_Toc535587842"/>
      <w:bookmarkStart w:id="1807" w:name="_Toc535588527"/>
      <w:bookmarkStart w:id="1808" w:name="_Toc535589754"/>
      <w:bookmarkStart w:id="1809" w:name="_Toc535590218"/>
      <w:bookmarkStart w:id="1810" w:name="_Toc535594648"/>
      <w:bookmarkStart w:id="1811" w:name="_Toc535832329"/>
      <w:bookmarkStart w:id="1812" w:name="_Toc535834265"/>
      <w:bookmarkStart w:id="1813" w:name="_Toc535846101"/>
      <w:bookmarkStart w:id="1814" w:name="_Toc535846293"/>
      <w:bookmarkStart w:id="1815" w:name="_Toc535853017"/>
      <w:bookmarkStart w:id="1816" w:name="_Toc535853264"/>
      <w:bookmarkStart w:id="1817" w:name="_Toc535854158"/>
      <w:bookmarkStart w:id="1818" w:name="_Toc535854684"/>
      <w:bookmarkStart w:id="1819" w:name="_Toc535918648"/>
      <w:bookmarkStart w:id="1820" w:name="_Toc535932511"/>
      <w:bookmarkStart w:id="1821" w:name="_Toc535932603"/>
      <w:bookmarkStart w:id="1822" w:name="_Toc535933434"/>
      <w:bookmarkStart w:id="1823" w:name="_Toc535934326"/>
      <w:bookmarkStart w:id="1824" w:name="_Toc535935077"/>
      <w:bookmarkStart w:id="1825" w:name="_Toc535935853"/>
      <w:bookmarkStart w:id="1826" w:name="_Toc535938388"/>
      <w:bookmarkStart w:id="1827" w:name="_Toc535938737"/>
      <w:bookmarkStart w:id="1828" w:name="_Toc535942423"/>
      <w:bookmarkStart w:id="1829" w:name="_Toc535942660"/>
      <w:bookmarkStart w:id="1830" w:name="_Toc535942882"/>
      <w:bookmarkStart w:id="1831" w:name="_Toc535942978"/>
      <w:bookmarkStart w:id="1832" w:name="_Toc535943074"/>
      <w:bookmarkStart w:id="1833" w:name="_Toc535947823"/>
      <w:bookmarkStart w:id="1834" w:name="_Toc536006877"/>
      <w:bookmarkStart w:id="1835" w:name="_Toc536110508"/>
      <w:bookmarkStart w:id="1836" w:name="_Toc536110884"/>
      <w:bookmarkStart w:id="1837" w:name="_Toc536112103"/>
      <w:bookmarkStart w:id="1838" w:name="_Toc536112423"/>
      <w:bookmarkStart w:id="1839" w:name="_Toc536113308"/>
      <w:bookmarkStart w:id="1840" w:name="_Toc536113520"/>
      <w:bookmarkStart w:id="1841" w:name="_Toc536113732"/>
      <w:bookmarkStart w:id="1842" w:name="_Toc536115031"/>
      <w:bookmarkStart w:id="1843" w:name="_Toc536115301"/>
      <w:bookmarkStart w:id="1844" w:name="_Toc536117491"/>
      <w:bookmarkStart w:id="1845" w:name="_Toc536117706"/>
      <w:bookmarkStart w:id="1846" w:name="_Toc536118727"/>
      <w:bookmarkStart w:id="1847" w:name="_Toc536120019"/>
      <w:bookmarkStart w:id="1848" w:name="_Toc536120235"/>
      <w:bookmarkStart w:id="1849" w:name="_Toc536127297"/>
      <w:bookmarkStart w:id="1850" w:name="_Toc536127514"/>
      <w:bookmarkStart w:id="1851" w:name="_Toc536128298"/>
      <w:bookmarkStart w:id="1852" w:name="_Toc536129421"/>
      <w:bookmarkStart w:id="1853" w:name="_Toc536129639"/>
      <w:bookmarkStart w:id="1854" w:name="_Toc536129860"/>
      <w:bookmarkStart w:id="1855" w:name="_Toc536130083"/>
      <w:bookmarkStart w:id="1856" w:name="_Toc536130309"/>
      <w:bookmarkStart w:id="1857" w:name="_Toc536130545"/>
      <w:bookmarkStart w:id="1858" w:name="_Toc536131239"/>
      <w:bookmarkStart w:id="1859" w:name="_Toc536131500"/>
      <w:bookmarkStart w:id="1860" w:name="_Toc536199913"/>
      <w:bookmarkStart w:id="1861" w:name="_Toc536200160"/>
      <w:bookmarkStart w:id="1862" w:name="_Toc536200655"/>
      <w:bookmarkStart w:id="1863" w:name="_Toc536200903"/>
      <w:bookmarkStart w:id="1864" w:name="_Toc536201150"/>
      <w:bookmarkStart w:id="1865" w:name="_Toc536201397"/>
      <w:bookmarkStart w:id="1866" w:name="_Toc536202312"/>
      <w:bookmarkStart w:id="1867" w:name="_Toc536203683"/>
      <w:bookmarkStart w:id="1868" w:name="_Toc536203929"/>
      <w:bookmarkStart w:id="1869" w:name="_Toc536204175"/>
      <w:bookmarkStart w:id="1870" w:name="_Toc536539323"/>
      <w:bookmarkStart w:id="1871" w:name="_Toc536539576"/>
      <w:bookmarkStart w:id="1872" w:name="_Toc536543352"/>
      <w:bookmarkStart w:id="1873" w:name="_Toc536543606"/>
      <w:bookmarkStart w:id="1874" w:name="_Toc536544497"/>
      <w:bookmarkStart w:id="1875" w:name="_Toc536545437"/>
      <w:bookmarkStart w:id="1876" w:name="_Toc536546588"/>
      <w:bookmarkStart w:id="1877" w:name="_Toc536626884"/>
      <w:bookmarkStart w:id="1878" w:name="_Toc536725963"/>
      <w:bookmarkStart w:id="1879" w:name="_Toc536741059"/>
      <w:bookmarkStart w:id="1880" w:name="_Toc536741316"/>
      <w:bookmarkStart w:id="1881" w:name="_Toc536741572"/>
      <w:bookmarkStart w:id="1882" w:name="_Toc536784631"/>
      <w:bookmarkStart w:id="1883" w:name="_Toc536797526"/>
      <w:bookmarkStart w:id="1884" w:name="_Toc536797789"/>
      <w:bookmarkStart w:id="1885" w:name="_Toc536798186"/>
      <w:bookmarkStart w:id="1886" w:name="_Toc536798441"/>
      <w:bookmarkStart w:id="1887" w:name="_Toc536798696"/>
      <w:bookmarkStart w:id="1888" w:name="_Toc536800399"/>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889" w:name="_Toc533768837"/>
      <w:bookmarkStart w:id="1890" w:name="_Toc533769136"/>
      <w:bookmarkStart w:id="1891" w:name="_Toc533769308"/>
      <w:bookmarkStart w:id="1892" w:name="_Toc533769360"/>
      <w:bookmarkStart w:id="1893" w:name="_Toc533769759"/>
      <w:bookmarkStart w:id="1894" w:name="_Toc533771820"/>
      <w:bookmarkStart w:id="1895" w:name="_Toc533772308"/>
      <w:bookmarkStart w:id="1896" w:name="_Toc533774380"/>
      <w:bookmarkStart w:id="1897" w:name="_Toc533775572"/>
      <w:bookmarkStart w:id="1898" w:name="_Toc533776216"/>
      <w:bookmarkStart w:id="1899" w:name="_Toc533776343"/>
      <w:bookmarkStart w:id="1900" w:name="_Toc533777568"/>
      <w:bookmarkStart w:id="1901" w:name="_Toc534279476"/>
      <w:bookmarkStart w:id="1902" w:name="_Toc534279574"/>
      <w:bookmarkStart w:id="1903" w:name="_Toc534279652"/>
      <w:bookmarkStart w:id="1904" w:name="_Toc534290948"/>
      <w:bookmarkStart w:id="1905" w:name="_Toc534293230"/>
      <w:bookmarkStart w:id="1906" w:name="_Toc534293514"/>
      <w:bookmarkStart w:id="1907" w:name="_Toc534293592"/>
      <w:bookmarkStart w:id="1908" w:name="_Toc534387891"/>
      <w:bookmarkStart w:id="1909" w:name="_Toc534410862"/>
      <w:bookmarkStart w:id="1910" w:name="_Toc534620776"/>
      <w:bookmarkStart w:id="1911" w:name="_Toc534621262"/>
      <w:bookmarkStart w:id="1912" w:name="_Toc534621367"/>
      <w:bookmarkStart w:id="1913" w:name="_Toc534621474"/>
      <w:bookmarkStart w:id="1914" w:name="_Toc534625133"/>
      <w:bookmarkStart w:id="1915" w:name="_Toc534631433"/>
      <w:bookmarkStart w:id="1916" w:name="_Toc534631533"/>
      <w:bookmarkStart w:id="1917" w:name="_Toc534631886"/>
      <w:bookmarkStart w:id="1918" w:name="_Toc534632119"/>
      <w:bookmarkStart w:id="1919" w:name="_Toc534632331"/>
      <w:bookmarkStart w:id="1920" w:name="_Toc534632453"/>
      <w:bookmarkStart w:id="1921" w:name="_Toc534632552"/>
      <w:bookmarkStart w:id="1922" w:name="_Toc534633845"/>
      <w:bookmarkStart w:id="1923" w:name="_Toc534634189"/>
      <w:bookmarkStart w:id="1924" w:name="_Toc534634593"/>
      <w:bookmarkStart w:id="1925" w:name="_Toc534634968"/>
      <w:bookmarkStart w:id="1926" w:name="_Toc534635068"/>
      <w:bookmarkStart w:id="1927" w:name="_Toc534635168"/>
      <w:bookmarkStart w:id="1928" w:name="_Toc534635268"/>
      <w:bookmarkStart w:id="1929" w:name="_Toc534635368"/>
      <w:bookmarkStart w:id="1930" w:name="_Toc534635489"/>
      <w:bookmarkStart w:id="1931" w:name="_Toc534635588"/>
      <w:bookmarkStart w:id="1932" w:name="_Toc534636638"/>
      <w:bookmarkStart w:id="1933" w:name="_Toc534638266"/>
      <w:bookmarkStart w:id="1934" w:name="_Toc534638352"/>
      <w:bookmarkStart w:id="1935" w:name="_Toc534638719"/>
      <w:bookmarkStart w:id="1936" w:name="_Toc534640574"/>
      <w:bookmarkStart w:id="1937" w:name="_Toc534650384"/>
      <w:bookmarkStart w:id="1938" w:name="_Toc534707660"/>
      <w:bookmarkStart w:id="1939" w:name="_Toc534719965"/>
      <w:bookmarkStart w:id="1940" w:name="_Toc534720648"/>
      <w:bookmarkStart w:id="1941" w:name="_Toc534721420"/>
      <w:bookmarkStart w:id="1942" w:name="_Toc534723198"/>
      <w:bookmarkStart w:id="1943" w:name="_Toc534724110"/>
      <w:bookmarkStart w:id="1944" w:name="_Toc534724655"/>
      <w:bookmarkStart w:id="1945" w:name="_Toc534724959"/>
      <w:bookmarkStart w:id="1946" w:name="_Toc534725630"/>
      <w:bookmarkStart w:id="1947" w:name="_Toc534729713"/>
      <w:bookmarkStart w:id="1948" w:name="_Toc534792262"/>
      <w:bookmarkStart w:id="1949" w:name="_Toc534792911"/>
      <w:bookmarkStart w:id="1950" w:name="_Toc534793236"/>
      <w:bookmarkStart w:id="1951" w:name="_Toc534793994"/>
      <w:bookmarkStart w:id="1952" w:name="_Toc534794089"/>
      <w:bookmarkStart w:id="1953" w:name="_Toc534794186"/>
      <w:bookmarkStart w:id="1954" w:name="_Toc534796818"/>
      <w:bookmarkStart w:id="1955" w:name="_Toc534878074"/>
      <w:bookmarkStart w:id="1956" w:name="_Toc534878168"/>
      <w:bookmarkStart w:id="1957" w:name="_Toc534880506"/>
      <w:bookmarkStart w:id="1958" w:name="_Toc534895238"/>
      <w:bookmarkStart w:id="1959" w:name="_Toc534895955"/>
      <w:bookmarkStart w:id="1960" w:name="_Toc534896509"/>
      <w:bookmarkStart w:id="1961" w:name="_Toc534896902"/>
      <w:bookmarkStart w:id="1962" w:name="_Toc534983298"/>
      <w:bookmarkStart w:id="1963" w:name="_Toc534984832"/>
      <w:bookmarkStart w:id="1964" w:name="_Toc535242924"/>
      <w:bookmarkStart w:id="1965" w:name="_Toc535243276"/>
      <w:bookmarkStart w:id="1966" w:name="_Toc535245059"/>
      <w:bookmarkStart w:id="1967" w:name="_Toc535248183"/>
      <w:bookmarkStart w:id="1968" w:name="_Toc535248600"/>
      <w:bookmarkStart w:id="1969" w:name="_Toc535250079"/>
      <w:bookmarkStart w:id="1970" w:name="_Toc535251259"/>
      <w:bookmarkStart w:id="1971" w:name="_Toc535251800"/>
      <w:bookmarkStart w:id="1972" w:name="_Toc535252154"/>
      <w:bookmarkStart w:id="1973" w:name="_Toc535346222"/>
      <w:bookmarkStart w:id="1974" w:name="_Toc535418749"/>
      <w:bookmarkStart w:id="1975" w:name="_Toc535505051"/>
      <w:bookmarkStart w:id="1976" w:name="_Toc535509371"/>
      <w:bookmarkStart w:id="1977" w:name="_Toc535510064"/>
      <w:bookmarkStart w:id="1978" w:name="_Toc535512817"/>
      <w:bookmarkStart w:id="1979" w:name="_Toc535512906"/>
      <w:bookmarkStart w:id="1980" w:name="_Toc535527930"/>
      <w:bookmarkStart w:id="1981" w:name="_Toc535536135"/>
      <w:bookmarkStart w:id="1982" w:name="_Toc535575128"/>
      <w:bookmarkStart w:id="1983" w:name="_Toc535587586"/>
      <w:bookmarkStart w:id="1984" w:name="_Toc535587843"/>
      <w:bookmarkStart w:id="1985" w:name="_Toc535588528"/>
      <w:bookmarkStart w:id="1986" w:name="_Toc535589755"/>
      <w:bookmarkStart w:id="1987" w:name="_Toc535590219"/>
      <w:bookmarkStart w:id="1988" w:name="_Toc535594649"/>
      <w:bookmarkStart w:id="1989" w:name="_Toc535832330"/>
      <w:bookmarkStart w:id="1990" w:name="_Toc535834266"/>
      <w:bookmarkStart w:id="1991" w:name="_Toc535846102"/>
      <w:bookmarkStart w:id="1992" w:name="_Toc535846294"/>
      <w:bookmarkStart w:id="1993" w:name="_Toc535853018"/>
      <w:bookmarkStart w:id="1994" w:name="_Toc535853265"/>
      <w:bookmarkStart w:id="1995" w:name="_Toc535854159"/>
      <w:bookmarkStart w:id="1996" w:name="_Toc535854685"/>
      <w:bookmarkStart w:id="1997" w:name="_Toc535918649"/>
      <w:bookmarkStart w:id="1998" w:name="_Toc535932512"/>
      <w:bookmarkStart w:id="1999" w:name="_Toc535932604"/>
      <w:bookmarkStart w:id="2000" w:name="_Toc535933435"/>
      <w:bookmarkStart w:id="2001" w:name="_Toc535934327"/>
      <w:bookmarkStart w:id="2002" w:name="_Toc535935078"/>
      <w:bookmarkStart w:id="2003" w:name="_Toc535935854"/>
      <w:bookmarkStart w:id="2004" w:name="_Toc535938389"/>
      <w:bookmarkStart w:id="2005" w:name="_Toc535938738"/>
      <w:bookmarkStart w:id="2006" w:name="_Toc535942424"/>
      <w:bookmarkStart w:id="2007" w:name="_Toc535942661"/>
      <w:bookmarkStart w:id="2008" w:name="_Toc535942883"/>
      <w:bookmarkStart w:id="2009" w:name="_Toc535942979"/>
      <w:bookmarkStart w:id="2010" w:name="_Toc535943075"/>
      <w:bookmarkStart w:id="2011" w:name="_Toc535947824"/>
      <w:bookmarkStart w:id="2012" w:name="_Toc536006878"/>
      <w:bookmarkStart w:id="2013" w:name="_Toc536110509"/>
      <w:bookmarkStart w:id="2014" w:name="_Toc536110885"/>
      <w:bookmarkStart w:id="2015" w:name="_Toc536112104"/>
      <w:bookmarkStart w:id="2016" w:name="_Toc536112424"/>
      <w:bookmarkStart w:id="2017" w:name="_Toc536113309"/>
      <w:bookmarkStart w:id="2018" w:name="_Toc536113521"/>
      <w:bookmarkStart w:id="2019" w:name="_Toc536113733"/>
      <w:bookmarkStart w:id="2020" w:name="_Toc536115032"/>
      <w:bookmarkStart w:id="2021" w:name="_Toc536115302"/>
      <w:bookmarkStart w:id="2022" w:name="_Toc536117492"/>
      <w:bookmarkStart w:id="2023" w:name="_Toc536117707"/>
      <w:bookmarkStart w:id="2024" w:name="_Toc536118728"/>
      <w:bookmarkStart w:id="2025" w:name="_Toc536120020"/>
      <w:bookmarkStart w:id="2026" w:name="_Toc536120236"/>
      <w:bookmarkStart w:id="2027" w:name="_Toc536127298"/>
      <w:bookmarkStart w:id="2028" w:name="_Toc536127515"/>
      <w:bookmarkStart w:id="2029" w:name="_Toc536128299"/>
      <w:bookmarkStart w:id="2030" w:name="_Toc536129422"/>
      <w:bookmarkStart w:id="2031" w:name="_Toc536129640"/>
      <w:bookmarkStart w:id="2032" w:name="_Toc536129861"/>
      <w:bookmarkStart w:id="2033" w:name="_Toc536130084"/>
      <w:bookmarkStart w:id="2034" w:name="_Toc536130310"/>
      <w:bookmarkStart w:id="2035" w:name="_Toc536130546"/>
      <w:bookmarkStart w:id="2036" w:name="_Toc536131240"/>
      <w:bookmarkStart w:id="2037" w:name="_Toc536131501"/>
      <w:bookmarkStart w:id="2038" w:name="_Toc536199914"/>
      <w:bookmarkStart w:id="2039" w:name="_Toc536200161"/>
      <w:bookmarkStart w:id="2040" w:name="_Toc536200656"/>
      <w:bookmarkStart w:id="2041" w:name="_Toc536200904"/>
      <w:bookmarkStart w:id="2042" w:name="_Toc536201151"/>
      <w:bookmarkStart w:id="2043" w:name="_Toc536201398"/>
      <w:bookmarkStart w:id="2044" w:name="_Toc536202313"/>
      <w:bookmarkStart w:id="2045" w:name="_Toc536203684"/>
      <w:bookmarkStart w:id="2046" w:name="_Toc536203930"/>
      <w:bookmarkStart w:id="2047" w:name="_Toc536204176"/>
      <w:bookmarkStart w:id="2048" w:name="_Toc536539324"/>
      <w:bookmarkStart w:id="2049" w:name="_Toc536539577"/>
      <w:bookmarkStart w:id="2050" w:name="_Toc536543353"/>
      <w:bookmarkStart w:id="2051" w:name="_Toc536543607"/>
      <w:bookmarkStart w:id="2052" w:name="_Toc536544498"/>
      <w:bookmarkStart w:id="2053" w:name="_Toc536545438"/>
      <w:bookmarkStart w:id="2054" w:name="_Toc536546589"/>
      <w:bookmarkStart w:id="2055" w:name="_Toc536626885"/>
      <w:bookmarkStart w:id="2056" w:name="_Toc536725964"/>
      <w:bookmarkStart w:id="2057" w:name="_Toc536741060"/>
      <w:bookmarkStart w:id="2058" w:name="_Toc536741317"/>
      <w:bookmarkStart w:id="2059" w:name="_Toc536741573"/>
      <w:bookmarkStart w:id="2060" w:name="_Toc536784632"/>
      <w:bookmarkStart w:id="2061" w:name="_Toc536797527"/>
      <w:bookmarkStart w:id="2062" w:name="_Toc536797790"/>
      <w:bookmarkStart w:id="2063" w:name="_Toc536798187"/>
      <w:bookmarkStart w:id="2064" w:name="_Toc536798442"/>
      <w:bookmarkStart w:id="2065" w:name="_Toc536798697"/>
      <w:bookmarkStart w:id="2066" w:name="_Toc536800400"/>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067" w:name="_Toc534793237"/>
      <w:bookmarkStart w:id="2068" w:name="_Toc534793995"/>
      <w:bookmarkStart w:id="2069" w:name="_Toc534794090"/>
      <w:bookmarkStart w:id="2070" w:name="_Toc534794187"/>
      <w:bookmarkStart w:id="2071" w:name="_Toc534796819"/>
      <w:bookmarkStart w:id="2072" w:name="_Toc534878075"/>
      <w:bookmarkStart w:id="2073" w:name="_Toc534878169"/>
      <w:bookmarkStart w:id="2074" w:name="_Toc534880507"/>
      <w:bookmarkStart w:id="2075" w:name="_Toc534895239"/>
      <w:bookmarkStart w:id="2076" w:name="_Toc534895956"/>
      <w:bookmarkStart w:id="2077" w:name="_Toc534896510"/>
      <w:bookmarkStart w:id="2078" w:name="_Toc534896903"/>
      <w:bookmarkStart w:id="2079" w:name="_Toc534983299"/>
      <w:bookmarkStart w:id="2080" w:name="_Toc534984833"/>
      <w:bookmarkStart w:id="2081" w:name="_Toc535242925"/>
      <w:bookmarkStart w:id="2082" w:name="_Toc535243277"/>
      <w:bookmarkStart w:id="2083" w:name="_Toc535245060"/>
      <w:bookmarkStart w:id="2084" w:name="_Toc535248184"/>
      <w:bookmarkStart w:id="2085" w:name="_Toc535248601"/>
      <w:bookmarkStart w:id="2086" w:name="_Toc535250080"/>
      <w:bookmarkStart w:id="2087" w:name="_Toc535251260"/>
      <w:bookmarkStart w:id="2088" w:name="_Toc535251801"/>
      <w:bookmarkStart w:id="2089" w:name="_Toc535252155"/>
      <w:bookmarkStart w:id="2090" w:name="_Toc535346223"/>
      <w:bookmarkStart w:id="2091" w:name="_Toc535418750"/>
      <w:bookmarkStart w:id="2092" w:name="_Toc535505052"/>
      <w:bookmarkStart w:id="2093" w:name="_Toc535509372"/>
      <w:bookmarkStart w:id="2094" w:name="_Toc535510065"/>
      <w:bookmarkStart w:id="2095" w:name="_Toc535512818"/>
      <w:bookmarkStart w:id="2096" w:name="_Toc535512907"/>
      <w:bookmarkStart w:id="2097" w:name="_Toc535527931"/>
      <w:bookmarkStart w:id="2098" w:name="_Toc535536136"/>
      <w:bookmarkStart w:id="2099" w:name="_Toc535575129"/>
      <w:bookmarkStart w:id="2100" w:name="_Toc535587587"/>
      <w:bookmarkStart w:id="2101" w:name="_Toc535587844"/>
      <w:bookmarkStart w:id="2102" w:name="_Toc535588529"/>
      <w:bookmarkStart w:id="2103" w:name="_Toc535589756"/>
      <w:bookmarkStart w:id="2104" w:name="_Toc535590220"/>
      <w:bookmarkStart w:id="2105" w:name="_Toc535594650"/>
      <w:bookmarkStart w:id="2106" w:name="_Toc535832331"/>
      <w:bookmarkStart w:id="2107" w:name="_Toc535834267"/>
      <w:bookmarkStart w:id="2108" w:name="_Toc535846103"/>
      <w:bookmarkStart w:id="2109" w:name="_Toc535846295"/>
      <w:bookmarkStart w:id="2110" w:name="_Toc535853019"/>
      <w:bookmarkStart w:id="2111" w:name="_Toc535853266"/>
      <w:bookmarkStart w:id="2112" w:name="_Toc535854160"/>
      <w:bookmarkStart w:id="2113" w:name="_Toc535854686"/>
      <w:bookmarkStart w:id="2114" w:name="_Toc535918650"/>
      <w:bookmarkStart w:id="2115" w:name="_Toc535932513"/>
      <w:bookmarkStart w:id="2116" w:name="_Toc535932605"/>
      <w:bookmarkStart w:id="2117" w:name="_Toc535933436"/>
      <w:bookmarkStart w:id="2118" w:name="_Toc535934328"/>
      <w:bookmarkStart w:id="2119" w:name="_Toc535935079"/>
      <w:bookmarkStart w:id="2120" w:name="_Toc535935855"/>
      <w:bookmarkStart w:id="2121" w:name="_Toc535938390"/>
      <w:bookmarkStart w:id="2122" w:name="_Toc535938739"/>
      <w:bookmarkStart w:id="2123" w:name="_Toc535942425"/>
      <w:bookmarkStart w:id="2124" w:name="_Toc535942662"/>
      <w:bookmarkStart w:id="2125" w:name="_Toc535942884"/>
      <w:bookmarkStart w:id="2126" w:name="_Toc535942980"/>
      <w:bookmarkStart w:id="2127" w:name="_Toc535943076"/>
      <w:bookmarkStart w:id="2128" w:name="_Toc535947825"/>
      <w:bookmarkStart w:id="2129" w:name="_Toc536006879"/>
      <w:bookmarkStart w:id="2130" w:name="_Toc536110510"/>
      <w:bookmarkStart w:id="2131" w:name="_Toc536110886"/>
      <w:bookmarkStart w:id="2132" w:name="_Toc536112105"/>
      <w:bookmarkStart w:id="2133" w:name="_Toc536112425"/>
      <w:bookmarkStart w:id="2134" w:name="_Toc536113310"/>
      <w:bookmarkStart w:id="2135" w:name="_Toc536113522"/>
      <w:bookmarkStart w:id="2136" w:name="_Toc536113734"/>
      <w:bookmarkStart w:id="2137" w:name="_Toc536115033"/>
      <w:bookmarkStart w:id="2138" w:name="_Toc536115303"/>
      <w:bookmarkStart w:id="2139" w:name="_Toc536117493"/>
      <w:bookmarkStart w:id="2140" w:name="_Toc536117708"/>
      <w:bookmarkStart w:id="2141" w:name="_Toc536118729"/>
      <w:bookmarkStart w:id="2142" w:name="_Toc536120021"/>
      <w:bookmarkStart w:id="2143" w:name="_Toc536120237"/>
      <w:bookmarkStart w:id="2144" w:name="_Toc536127299"/>
      <w:bookmarkStart w:id="2145" w:name="_Toc536127516"/>
      <w:bookmarkStart w:id="2146" w:name="_Toc536128300"/>
      <w:bookmarkStart w:id="2147" w:name="_Toc536129423"/>
      <w:bookmarkStart w:id="2148" w:name="_Toc536129641"/>
      <w:bookmarkStart w:id="2149" w:name="_Toc536129862"/>
      <w:bookmarkStart w:id="2150" w:name="_Toc536130085"/>
      <w:bookmarkStart w:id="2151" w:name="_Toc536130311"/>
      <w:bookmarkStart w:id="2152" w:name="_Toc536130547"/>
      <w:bookmarkStart w:id="2153" w:name="_Toc536131241"/>
      <w:bookmarkStart w:id="2154" w:name="_Toc536131502"/>
      <w:bookmarkStart w:id="2155" w:name="_Toc536199915"/>
      <w:bookmarkStart w:id="2156" w:name="_Toc536200162"/>
      <w:bookmarkStart w:id="2157" w:name="_Toc536200657"/>
      <w:bookmarkStart w:id="2158" w:name="_Toc536200905"/>
      <w:bookmarkStart w:id="2159" w:name="_Toc536201152"/>
      <w:bookmarkStart w:id="2160" w:name="_Toc536201399"/>
      <w:bookmarkStart w:id="2161" w:name="_Toc536202314"/>
      <w:bookmarkStart w:id="2162" w:name="_Toc536203685"/>
      <w:bookmarkStart w:id="2163" w:name="_Toc536203931"/>
      <w:bookmarkStart w:id="2164" w:name="_Toc536204177"/>
      <w:bookmarkStart w:id="2165" w:name="_Toc536539325"/>
      <w:bookmarkStart w:id="2166" w:name="_Toc536539578"/>
      <w:bookmarkStart w:id="2167" w:name="_Toc536543354"/>
      <w:bookmarkStart w:id="2168" w:name="_Toc536543608"/>
      <w:bookmarkStart w:id="2169" w:name="_Toc536544499"/>
      <w:bookmarkStart w:id="2170" w:name="_Toc536545439"/>
      <w:bookmarkStart w:id="2171" w:name="_Toc536546590"/>
      <w:bookmarkStart w:id="2172" w:name="_Toc536626886"/>
      <w:bookmarkStart w:id="2173" w:name="_Toc536725965"/>
      <w:bookmarkStart w:id="2174" w:name="_Toc536741061"/>
      <w:bookmarkStart w:id="2175" w:name="_Toc536741318"/>
      <w:bookmarkStart w:id="2176" w:name="_Toc536741574"/>
      <w:bookmarkStart w:id="2177" w:name="_Toc536784633"/>
      <w:bookmarkStart w:id="2178" w:name="_Toc536797528"/>
      <w:bookmarkStart w:id="2179" w:name="_Toc536797791"/>
      <w:bookmarkStart w:id="2180" w:name="_Toc536798188"/>
      <w:bookmarkStart w:id="2181" w:name="_Toc536798443"/>
      <w:bookmarkStart w:id="2182" w:name="_Toc536798698"/>
      <w:bookmarkStart w:id="2183" w:name="_Toc536800401"/>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p>
    <w:p w14:paraId="1706BCAC" w14:textId="09ADD96C" w:rsidR="008F23B1" w:rsidRDefault="006C2BAC" w:rsidP="00A07716">
      <w:pPr>
        <w:pStyle w:val="Titre2"/>
        <w:spacing w:after="240"/>
        <w:ind w:left="708" w:hanging="578"/>
      </w:pPr>
      <w:bookmarkStart w:id="2184" w:name="_Toc536800402"/>
      <w:r>
        <w:t>M</w:t>
      </w:r>
      <w:r w:rsidR="008F23B1" w:rsidRPr="00170752">
        <w:t>odèle thermomécanique des rotors</w:t>
      </w:r>
      <w:bookmarkEnd w:id="2184"/>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185" w:name="_Ref533769151"/>
      <w:bookmarkStart w:id="2186" w:name="_Toc536112209"/>
      <w:bookmarkStart w:id="2187"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85"/>
      <w:r>
        <w:rPr>
          <w:rFonts w:ascii="Calibri" w:eastAsia="Times New Roman" w:hAnsi="Calibri" w:cs="Times New Roman"/>
          <w:i w:val="0"/>
          <w:iCs w:val="0"/>
          <w:color w:val="auto"/>
          <w:sz w:val="22"/>
          <w:szCs w:val="20"/>
          <w:lang w:eastAsia="fr-FR"/>
        </w:rPr>
        <w:t xml:space="preserve"> : déformation thermique de rotor </w:t>
      </w:r>
      <w:bookmarkEnd w:id="2186"/>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2187"/>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2188" w:name="_Toc536800403"/>
      <w:r>
        <w:lastRenderedPageBreak/>
        <w:t>M</w:t>
      </w:r>
      <w:r w:rsidR="008F23B1">
        <w:t>odèle thermique linéaire</w:t>
      </w:r>
      <w:bookmarkEnd w:id="2188"/>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A64375"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189"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189"/>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A64375"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2190" w:name="_Toc536112271"/>
      <w:bookmarkStart w:id="2191"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2190"/>
      <w:bookmarkEnd w:id="2191"/>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192" w:name="_Ref529545990"/>
      <w:bookmarkStart w:id="2193" w:name="_Toc536112210"/>
      <w:bookmarkStart w:id="2194"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192"/>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2193"/>
      <w:bookmarkEnd w:id="2194"/>
    </w:p>
    <w:p w14:paraId="4EFFDEA6" w14:textId="7DFBBF4F" w:rsidR="008F23B1" w:rsidRPr="00C40A7A" w:rsidRDefault="008F23B1" w:rsidP="00192383">
      <w:pPr>
        <w:pStyle w:val="Titre4"/>
        <w:spacing w:before="240" w:after="240"/>
        <w:ind w:left="709" w:hanging="862"/>
      </w:pPr>
      <w:bookmarkStart w:id="2195" w:name="_Ref533776278"/>
      <w:r>
        <w:t>Intégration numérique</w:t>
      </w:r>
      <w:bookmarkEnd w:id="2195"/>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A64375"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196" w:name="_Ref529547194"/>
            <w:r w:rsidRPr="005600FC">
              <w:rPr>
                <w:rFonts w:ascii="Times New Roman" w:eastAsia="Times New Roman" w:hAnsi="Times New Roman"/>
                <w:b/>
                <w:iCs w:val="0"/>
                <w:color w:val="auto"/>
                <w:sz w:val="22"/>
                <w:szCs w:val="22"/>
                <w:lang w:eastAsia="fr-FR"/>
              </w:rPr>
              <w:t xml:space="preserve"> </w:t>
            </w:r>
            <w:bookmarkEnd w:id="2196"/>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C20694">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A64375"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A64375"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197" w:name="_Ref529548381"/>
            <w:r w:rsidRPr="005600FC">
              <w:rPr>
                <w:rFonts w:ascii="Times New Roman" w:eastAsia="Times New Roman" w:hAnsi="Times New Roman"/>
                <w:b/>
                <w:iCs w:val="0"/>
                <w:color w:val="auto"/>
                <w:sz w:val="22"/>
                <w:szCs w:val="22"/>
                <w:lang w:eastAsia="fr-FR"/>
              </w:rPr>
              <w:t xml:space="preserve"> </w:t>
            </w:r>
            <w:bookmarkEnd w:id="2197"/>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2198"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2198"/>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A64375"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A64375"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2199" w:name="_Ref530004758"/>
      <w:bookmarkStart w:id="2200" w:name="_Toc536112272"/>
      <w:bookmarkStart w:id="2201"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2199"/>
      <w:r w:rsidRPr="00AE331A">
        <w:rPr>
          <w:rFonts w:ascii="Calibri" w:eastAsia="Times New Roman" w:hAnsi="Calibri" w:cs="Times New Roman"/>
          <w:i w:val="0"/>
          <w:iCs w:val="0"/>
          <w:color w:val="auto"/>
          <w:sz w:val="22"/>
          <w:szCs w:val="20"/>
          <w:lang w:eastAsia="fr-FR"/>
        </w:rPr>
        <w:t> : Ordres de grandeur du coefficient de dilatation thermique</w:t>
      </w:r>
      <w:bookmarkEnd w:id="2200"/>
      <w:bookmarkEnd w:id="2201"/>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A64375"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A64375"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02" w:name="_Ref535846162"/>
            <w:r w:rsidRPr="00222B71">
              <w:rPr>
                <w:rFonts w:ascii="Calibri" w:eastAsia="Times New Roman" w:hAnsi="Calibri" w:cs="Times New Roman"/>
                <w:i w:val="0"/>
                <w:iCs w:val="0"/>
                <w:color w:val="auto"/>
                <w:sz w:val="22"/>
                <w:szCs w:val="20"/>
                <w:lang w:eastAsia="fr-FR"/>
              </w:rPr>
              <w:t xml:space="preserve"> </w:t>
            </w:r>
            <w:bookmarkEnd w:id="2202"/>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A64375"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2203" w:name="_Toc536112211"/>
      <w:bookmarkStart w:id="2204"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2203"/>
      <w:bookmarkEnd w:id="2204"/>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205" w:name="_Ref530004549"/>
      <w:bookmarkStart w:id="2206" w:name="_Toc536112212"/>
      <w:bookmarkStart w:id="2207"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205"/>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2206"/>
      <w:bookmarkEnd w:id="2207"/>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208" w:name="_Ref530003394"/>
      <w:bookmarkStart w:id="2209" w:name="_Toc536112213"/>
      <w:bookmarkStart w:id="2210"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220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2209"/>
      <w:bookmarkEnd w:id="2210"/>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A64375"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191B1C43" w:rsidR="008F23B1" w:rsidRDefault="00504245" w:rsidP="0027459D">
      <w:pPr>
        <w:pStyle w:val="Titre2"/>
        <w:ind w:left="567"/>
      </w:pPr>
      <w:bookmarkStart w:id="2211" w:name="_Toc536800405"/>
      <w:r>
        <w:t>M</w:t>
      </w:r>
      <w:r w:rsidR="008F23B1">
        <w:t>odèles dynamiques des rotors</w:t>
      </w:r>
      <w:bookmarkEnd w:id="2211"/>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2212" w:name="_Toc536800406"/>
      <w:r w:rsidRPr="00FE7BC5">
        <w:t xml:space="preserve">Rotor rigide à </w:t>
      </w:r>
      <w:r>
        <w:t>quatres degrés de</w:t>
      </w:r>
      <w:r w:rsidR="00232DB3">
        <w:t xml:space="preserve"> </w:t>
      </w:r>
      <w:r>
        <w:t>liberté</w:t>
      </w:r>
      <w:bookmarkEnd w:id="2212"/>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A64375"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A64375"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A64375"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A64375"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13" w:name="_Ref527451513"/>
            <w:r w:rsidRPr="001C390D">
              <w:rPr>
                <w:rFonts w:ascii="Calibri" w:eastAsia="Times New Roman" w:hAnsi="Calibri" w:cs="Times New Roman"/>
                <w:i w:val="0"/>
                <w:iCs w:val="0"/>
                <w:color w:val="auto"/>
                <w:sz w:val="22"/>
                <w:szCs w:val="20"/>
                <w:lang w:eastAsia="fr-FR"/>
              </w:rPr>
              <w:t xml:space="preserve"> </w:t>
            </w:r>
            <w:bookmarkEnd w:id="2213"/>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214" w:name="_Ref527447015"/>
      <w:bookmarkStart w:id="2215" w:name="_Toc536112214"/>
      <w:bookmarkStart w:id="2216"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14"/>
      <w:r w:rsidRPr="001C51AC">
        <w:rPr>
          <w:rFonts w:ascii="Calibri" w:eastAsia="Times New Roman" w:hAnsi="Calibri" w:cs="Times New Roman"/>
          <w:i w:val="0"/>
          <w:iCs w:val="0"/>
          <w:color w:val="auto"/>
          <w:sz w:val="22"/>
          <w:szCs w:val="20"/>
          <w:lang w:eastAsia="fr-FR"/>
        </w:rPr>
        <w:t> : schéma du rotor rigide avec un disque guidé par deux paliers</w:t>
      </w:r>
      <w:bookmarkEnd w:id="2215"/>
      <w:bookmarkEnd w:id="2216"/>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A64375"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17" w:name="_Ref535846348"/>
            <w:r w:rsidRPr="001C390D">
              <w:rPr>
                <w:rFonts w:ascii="Calibri" w:eastAsia="Times New Roman" w:hAnsi="Calibri" w:cs="Times New Roman"/>
                <w:i w:val="0"/>
                <w:iCs w:val="0"/>
                <w:color w:val="auto"/>
                <w:sz w:val="22"/>
                <w:szCs w:val="20"/>
                <w:lang w:eastAsia="fr-FR"/>
              </w:rPr>
              <w:t xml:space="preserve"> </w:t>
            </w:r>
            <w:bookmarkEnd w:id="2217"/>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A64375"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A64375"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18" w:name="_Ref529996805"/>
            <w:r w:rsidRPr="001C390D">
              <w:rPr>
                <w:rFonts w:ascii="Calibri" w:eastAsia="Times New Roman" w:hAnsi="Calibri" w:cs="Times New Roman"/>
                <w:i w:val="0"/>
                <w:iCs w:val="0"/>
                <w:color w:val="auto"/>
                <w:sz w:val="22"/>
                <w:szCs w:val="20"/>
                <w:lang w:eastAsia="fr-FR"/>
              </w:rPr>
              <w:t xml:space="preserve"> </w:t>
            </w:r>
            <w:bookmarkEnd w:id="2218"/>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A64375"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A64375"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19" w:name="_Ref527450146"/>
            <w:r w:rsidRPr="001C390D">
              <w:rPr>
                <w:rFonts w:ascii="Calibri" w:eastAsia="Times New Roman" w:hAnsi="Calibri" w:cs="Times New Roman"/>
                <w:i w:val="0"/>
                <w:iCs w:val="0"/>
                <w:color w:val="auto"/>
                <w:sz w:val="22"/>
                <w:szCs w:val="20"/>
                <w:lang w:eastAsia="fr-FR"/>
              </w:rPr>
              <w:t xml:space="preserve"> </w:t>
            </w:r>
            <w:bookmarkEnd w:id="2219"/>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A64375"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A64375"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20" w:name="_Ref527451487"/>
            <w:r w:rsidRPr="001C390D">
              <w:rPr>
                <w:rFonts w:ascii="Calibri" w:eastAsia="Times New Roman" w:hAnsi="Calibri" w:cs="Times New Roman"/>
                <w:i w:val="0"/>
                <w:iCs w:val="0"/>
                <w:color w:val="auto"/>
                <w:sz w:val="22"/>
                <w:szCs w:val="20"/>
                <w:lang w:eastAsia="fr-FR"/>
              </w:rPr>
              <w:t xml:space="preserve"> </w:t>
            </w:r>
            <w:bookmarkEnd w:id="2220"/>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21" w:name="_Ref532491934"/>
            <w:r w:rsidRPr="001C390D">
              <w:rPr>
                <w:rFonts w:ascii="Calibri" w:eastAsia="Times New Roman" w:hAnsi="Calibri" w:cs="Times New Roman"/>
                <w:i w:val="0"/>
                <w:iCs w:val="0"/>
                <w:color w:val="auto"/>
                <w:sz w:val="22"/>
                <w:szCs w:val="20"/>
                <w:lang w:eastAsia="fr-FR"/>
              </w:rPr>
              <w:t xml:space="preserve"> </w:t>
            </w:r>
            <w:bookmarkEnd w:id="2221"/>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2222" w:name="_Toc536800407"/>
      <w:r w:rsidRPr="005C43B6">
        <w:t xml:space="preserve">Rotor flexible à </w:t>
      </w:r>
      <m:oMath>
        <m:r>
          <m:rPr>
            <m:sty m:val="bi"/>
          </m:rPr>
          <w:rPr>
            <w:rFonts w:ascii="Cambria Math" w:hAnsi="Cambria Math"/>
          </w:rPr>
          <m:t>N</m:t>
        </m:r>
      </m:oMath>
      <w:r w:rsidRPr="005C43B6">
        <w:t xml:space="preserve"> degrés de liberté</w:t>
      </w:r>
      <w:bookmarkEnd w:id="2222"/>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23" w:name="_Ref532491926"/>
            <w:r w:rsidRPr="001C390D">
              <w:rPr>
                <w:rFonts w:ascii="Calibri" w:eastAsia="Times New Roman" w:hAnsi="Calibri" w:cs="Times New Roman"/>
                <w:i w:val="0"/>
                <w:iCs w:val="0"/>
                <w:color w:val="auto"/>
                <w:sz w:val="22"/>
                <w:szCs w:val="20"/>
                <w:lang w:eastAsia="fr-FR"/>
              </w:rPr>
              <w:t xml:space="preserve"> </w:t>
            </w:r>
            <w:bookmarkEnd w:id="2223"/>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2224" w:name="_Toc536800408"/>
      <w:r>
        <w:t>Méthode numérique d’intégration temporelles</w:t>
      </w:r>
      <w:bookmarkEnd w:id="2224"/>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C20694">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25" w:name="_Ref527642609"/>
            <w:r w:rsidRPr="001C390D">
              <w:rPr>
                <w:rFonts w:ascii="Calibri" w:eastAsia="Times New Roman" w:hAnsi="Calibri" w:cs="Times New Roman"/>
                <w:i w:val="0"/>
                <w:iCs w:val="0"/>
                <w:color w:val="auto"/>
                <w:sz w:val="22"/>
                <w:szCs w:val="20"/>
                <w:lang w:eastAsia="fr-FR"/>
              </w:rPr>
              <w:t xml:space="preserve"> </w:t>
            </w:r>
            <w:bookmarkEnd w:id="2225"/>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A64375"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A64375"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26" w:name="_Ref527644224"/>
            <w:r w:rsidRPr="001C390D">
              <w:rPr>
                <w:rFonts w:ascii="Calibri" w:eastAsia="Times New Roman" w:hAnsi="Calibri" w:cs="Times New Roman"/>
                <w:i w:val="0"/>
                <w:iCs w:val="0"/>
                <w:color w:val="auto"/>
                <w:sz w:val="22"/>
                <w:szCs w:val="20"/>
                <w:lang w:eastAsia="fr-FR"/>
              </w:rPr>
              <w:t xml:space="preserve"> </w:t>
            </w:r>
            <w:bookmarkEnd w:id="2226"/>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2227" w:name="_Ref527647596"/>
            <w:r w:rsidRPr="00F37648">
              <w:rPr>
                <w:rFonts w:eastAsiaTheme="minorEastAsia"/>
              </w:rPr>
              <w:t xml:space="preserve"> </w:t>
            </w:r>
            <w:bookmarkEnd w:id="2227"/>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A64375"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A64375"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C20694">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A64375"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2228" w:name="_Ref532560710"/>
            <w:r w:rsidRPr="00F37648">
              <w:rPr>
                <w:rFonts w:eastAsiaTheme="minorEastAsia"/>
              </w:rPr>
              <w:t xml:space="preserve"> </w:t>
            </w:r>
            <w:bookmarkEnd w:id="2228"/>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A64375"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A64375"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A64375"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A64375"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229" w:name="_Ref528070494"/>
      <w:bookmarkStart w:id="2230" w:name="_Toc536112215"/>
      <w:bookmarkStart w:id="2231"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229"/>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2230"/>
      <w:bookmarkEnd w:id="2231"/>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2232" w:name="_Ref533776247"/>
      <w:bookmarkStart w:id="2233" w:name="_Toc536800409"/>
      <w:r>
        <w:t>Vibration</w:t>
      </w:r>
      <w:r w:rsidR="00565E70">
        <w:t>s</w:t>
      </w:r>
      <w:r>
        <w:t xml:space="preserve"> synchrone</w:t>
      </w:r>
      <w:r w:rsidR="00565E70">
        <w:t>s</w:t>
      </w:r>
      <w:r>
        <w:t xml:space="preserve"> et solution</w:t>
      </w:r>
      <w:r w:rsidR="00565E70">
        <w:t>s</w:t>
      </w:r>
      <w:r>
        <w:t xml:space="preserve"> périodique</w:t>
      </w:r>
      <w:bookmarkEnd w:id="2232"/>
      <w:r w:rsidR="00565E70">
        <w:t>s</w:t>
      </w:r>
      <w:bookmarkEnd w:id="2233"/>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A64375"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34" w:name="_Ref478549772"/>
            <w:bookmarkStart w:id="2235" w:name="_Ref478549690"/>
            <w:r w:rsidRPr="00737867">
              <w:rPr>
                <w:rFonts w:ascii="Times New Roman" w:eastAsia="Times New Roman" w:hAnsi="Times New Roman"/>
                <w:b/>
                <w:iCs w:val="0"/>
                <w:color w:val="auto"/>
                <w:sz w:val="22"/>
                <w:szCs w:val="22"/>
                <w:lang w:eastAsia="fr-FR"/>
              </w:rPr>
              <w:t xml:space="preserve"> </w:t>
            </w:r>
            <w:bookmarkEnd w:id="2234"/>
          </w:p>
        </w:tc>
        <w:bookmarkEnd w:id="2235"/>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A64375"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236" w:name="_Ref532562776"/>
            <w:r>
              <w:rPr>
                <w:rFonts w:ascii="Times New Roman" w:eastAsia="Times New Roman" w:hAnsi="Times New Roman"/>
                <w:b/>
                <w:iCs w:val="0"/>
                <w:color w:val="auto"/>
                <w:sz w:val="22"/>
                <w:szCs w:val="22"/>
                <w:lang w:val="en-US" w:eastAsia="fr-FR"/>
              </w:rPr>
              <w:t xml:space="preserve"> </w:t>
            </w:r>
            <w:bookmarkEnd w:id="2236"/>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A64375"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37" w:name="_Ref507252382"/>
            <w:r w:rsidRPr="00BC5E15">
              <w:rPr>
                <w:rFonts w:ascii="Times New Roman" w:eastAsia="Times New Roman" w:hAnsi="Times New Roman"/>
                <w:b/>
                <w:iCs w:val="0"/>
                <w:color w:val="auto"/>
                <w:sz w:val="22"/>
                <w:szCs w:val="22"/>
                <w:lang w:eastAsia="fr-FR"/>
              </w:rPr>
              <w:t xml:space="preserve"> </w:t>
            </w:r>
            <w:bookmarkEnd w:id="2237"/>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A64375"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A64375"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38" w:name="_Ref528576979"/>
            <w:r w:rsidRPr="00CE7924">
              <w:rPr>
                <w:rFonts w:ascii="Times New Roman" w:eastAsia="Times New Roman" w:hAnsi="Times New Roman"/>
                <w:b/>
                <w:iCs w:val="0"/>
                <w:color w:val="auto"/>
                <w:sz w:val="22"/>
                <w:szCs w:val="22"/>
                <w:lang w:eastAsia="fr-FR"/>
              </w:rPr>
              <w:t xml:space="preserve"> </w:t>
            </w:r>
            <w:bookmarkEnd w:id="2238"/>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A64375"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239" w:name="_Ref528576952"/>
            <w:r>
              <w:rPr>
                <w:rFonts w:ascii="Times New Roman" w:eastAsia="Times New Roman" w:hAnsi="Times New Roman"/>
                <w:b/>
                <w:iCs w:val="0"/>
                <w:color w:val="auto"/>
                <w:sz w:val="22"/>
                <w:szCs w:val="22"/>
                <w:lang w:val="en-US" w:eastAsia="fr-FR"/>
              </w:rPr>
              <w:t xml:space="preserve"> </w:t>
            </w:r>
            <w:bookmarkEnd w:id="2239"/>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A64375"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2240" w:name="_Ref528059593"/>
      <w:bookmarkStart w:id="2241" w:name="_Toc536112216"/>
      <w:bookmarkStart w:id="2242"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240"/>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2241"/>
      <w:bookmarkEnd w:id="2242"/>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2243" w:name="_Ref535232690"/>
      <w:bookmarkStart w:id="2244" w:name="_Toc536112217"/>
      <w:bookmarkStart w:id="2245"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243"/>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2244"/>
      <w:bookmarkEnd w:id="2245"/>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A64375"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2246" w:name="_Ref528618353"/>
      <w:bookmarkStart w:id="2247" w:name="_Toc536112218"/>
      <w:bookmarkStart w:id="2248"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2246"/>
      <w:r>
        <w:t xml:space="preserve"> : </w:t>
      </w:r>
      <w:r w:rsidRPr="000F0B32">
        <w:t>Diagramme de l’algorithme classique pour trouver la solution périodique</w:t>
      </w:r>
      <w:bookmarkEnd w:id="2247"/>
      <w:bookmarkEnd w:id="2248"/>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2249" w:name="_Ref533770770"/>
      <w:bookmarkStart w:id="2250" w:name="_Toc536800410"/>
      <w:r>
        <w:t>Modélisation du balourd thermique</w:t>
      </w:r>
      <w:bookmarkEnd w:id="2249"/>
      <w:bookmarkEnd w:id="2250"/>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2251" w:name="_Ref535847826"/>
      <w:bookmarkStart w:id="2252" w:name="_Toc536112219"/>
      <w:bookmarkStart w:id="2253"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51"/>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2252"/>
      <w:bookmarkEnd w:id="2253"/>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0FDDE369" w:rsidR="008F23B1" w:rsidRDefault="00CC1AF3" w:rsidP="00377126">
      <w:pPr>
        <w:pStyle w:val="Titre3"/>
        <w:ind w:left="709"/>
      </w:pPr>
      <w:bookmarkStart w:id="2254" w:name="_Ref536534158"/>
      <w:bookmarkStart w:id="2255" w:name="_Ref536534174"/>
      <w:bookmarkStart w:id="2256" w:name="_Toc536800411"/>
      <w:r>
        <w:t>Approche de</w:t>
      </w:r>
      <w:r w:rsidR="008F23B1">
        <w:t xml:space="preserve"> masse concentrée</w:t>
      </w:r>
      <w:bookmarkEnd w:id="2254"/>
      <w:bookmarkEnd w:id="2255"/>
      <w:bookmarkEnd w:id="2256"/>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A64375"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A64375"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A64375"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57" w:name="_Ref536535907"/>
            <w:r w:rsidRPr="00222B71">
              <w:rPr>
                <w:rFonts w:ascii="Calibri" w:eastAsia="Times New Roman" w:hAnsi="Calibri" w:cs="Times New Roman"/>
                <w:i w:val="0"/>
                <w:iCs w:val="0"/>
                <w:color w:val="auto"/>
                <w:sz w:val="22"/>
                <w:szCs w:val="20"/>
                <w:lang w:eastAsia="fr-FR"/>
              </w:rPr>
              <w:t xml:space="preserve"> </w:t>
            </w:r>
            <w:bookmarkEnd w:id="2257"/>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2258" w:name="_Ref536524018"/>
      <w:bookmarkStart w:id="2259"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2258"/>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2259"/>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C20694" w:rsidRPr="00C20694">
        <w:rPr>
          <w:b/>
        </w:rPr>
        <w:t>Figure 3.3</w:t>
      </w:r>
      <w:r w:rsidR="00C20694" w:rsidRPr="00C20694">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A64375"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A64375"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260" w:name="_Ref503981360"/>
      <w:bookmarkStart w:id="2261" w:name="_Toc536112220"/>
      <w:bookmarkStart w:id="2262"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260"/>
      <w:r w:rsidRPr="00BD0636">
        <w:rPr>
          <w:rFonts w:ascii="Calibri" w:eastAsia="Times New Roman" w:hAnsi="Calibri" w:cs="Times New Roman"/>
          <w:i w:val="0"/>
          <w:iCs w:val="0"/>
          <w:color w:val="auto"/>
          <w:sz w:val="22"/>
          <w:szCs w:val="20"/>
          <w:lang w:eastAsia="fr-FR"/>
        </w:rPr>
        <w:t> : défaut de la fibre neutre</w:t>
      </w:r>
      <w:bookmarkEnd w:id="2261"/>
      <w:bookmarkEnd w:id="2262"/>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A64375"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A64375"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2263"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64" w:name="_Ref528586408"/>
            <w:r w:rsidRPr="00222B71">
              <w:rPr>
                <w:rFonts w:ascii="Calibri" w:eastAsia="Times New Roman" w:hAnsi="Calibri" w:cs="Times New Roman"/>
                <w:i w:val="0"/>
                <w:iCs w:val="0"/>
                <w:color w:val="auto"/>
                <w:sz w:val="22"/>
                <w:szCs w:val="20"/>
                <w:lang w:eastAsia="fr-FR"/>
              </w:rPr>
              <w:t xml:space="preserve"> </w:t>
            </w:r>
            <w:bookmarkEnd w:id="2264"/>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2265" w:name="_Toc536800412"/>
      <w:r>
        <w:t>Approche de défaut</w:t>
      </w:r>
      <w:r w:rsidR="008F23B1">
        <w:t xml:space="preserve"> de la fibre neutre</w:t>
      </w:r>
      <w:bookmarkEnd w:id="2263"/>
      <w:bookmarkEnd w:id="2265"/>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A64375"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A64375"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A64375"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66" w:name="_Ref528591501"/>
            <w:r w:rsidRPr="00222B71">
              <w:rPr>
                <w:rFonts w:ascii="Calibri" w:eastAsia="Times New Roman" w:hAnsi="Calibri" w:cs="Times New Roman"/>
                <w:i w:val="0"/>
                <w:iCs w:val="0"/>
                <w:color w:val="auto"/>
                <w:sz w:val="22"/>
                <w:szCs w:val="20"/>
                <w:lang w:eastAsia="fr-FR"/>
              </w:rPr>
              <w:t xml:space="preserve"> </w:t>
            </w:r>
            <w:bookmarkEnd w:id="2266"/>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A64375"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A64375"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A64375"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67" w:name="_Ref532583633"/>
            <w:r w:rsidRPr="00222B71">
              <w:rPr>
                <w:rFonts w:ascii="Calibri" w:eastAsia="Times New Roman" w:hAnsi="Calibri" w:cs="Times New Roman"/>
                <w:i w:val="0"/>
                <w:iCs w:val="0"/>
                <w:color w:val="auto"/>
                <w:sz w:val="22"/>
                <w:szCs w:val="20"/>
                <w:lang w:eastAsia="fr-FR"/>
              </w:rPr>
              <w:t xml:space="preserve"> </w:t>
            </w:r>
            <w:bookmarkEnd w:id="2267"/>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C20694">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A64375"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2268" w:name="_Toc536800413"/>
      <w:r w:rsidRPr="006F3AB9">
        <w:rPr>
          <w:sz w:val="24"/>
        </w:rPr>
        <w:t>Conclusion</w:t>
      </w:r>
      <w:bookmarkEnd w:id="2268"/>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2269" w:name="_Toc536800414"/>
      <w:r>
        <w:lastRenderedPageBreak/>
        <w:t>Chapitre 4</w:t>
      </w:r>
      <w:r w:rsidR="00B431E6">
        <w:t xml:space="preserve"> : </w:t>
      </w:r>
      <w:r>
        <w:br/>
      </w:r>
      <w:r w:rsidR="00B431E6">
        <w:t>Simulations numériques</w:t>
      </w:r>
      <w:bookmarkEnd w:id="2269"/>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2270" w:name="_Toc533772322"/>
      <w:bookmarkStart w:id="2271" w:name="_Toc533774394"/>
      <w:bookmarkStart w:id="2272" w:name="_Toc533775586"/>
      <w:bookmarkStart w:id="2273" w:name="_Toc533776230"/>
      <w:bookmarkStart w:id="2274" w:name="_Toc533776357"/>
      <w:bookmarkStart w:id="2275" w:name="_Toc533777582"/>
      <w:bookmarkStart w:id="2276" w:name="_Toc534279490"/>
      <w:bookmarkStart w:id="2277" w:name="_Toc534279588"/>
      <w:bookmarkStart w:id="2278" w:name="_Toc534279666"/>
      <w:bookmarkStart w:id="2279" w:name="_Toc534290962"/>
      <w:bookmarkStart w:id="2280" w:name="_Toc534293244"/>
      <w:bookmarkStart w:id="2281" w:name="_Toc534293528"/>
      <w:bookmarkStart w:id="2282" w:name="_Toc534293606"/>
      <w:bookmarkStart w:id="2283" w:name="_Toc534387905"/>
      <w:bookmarkStart w:id="2284" w:name="_Toc534410876"/>
      <w:bookmarkStart w:id="2285" w:name="_Toc534620790"/>
      <w:bookmarkStart w:id="2286" w:name="_Toc534621276"/>
      <w:bookmarkStart w:id="2287" w:name="_Toc534621381"/>
      <w:bookmarkStart w:id="2288" w:name="_Toc534621488"/>
      <w:bookmarkStart w:id="2289" w:name="_Toc534625147"/>
      <w:bookmarkStart w:id="2290" w:name="_Toc534631447"/>
      <w:bookmarkStart w:id="2291" w:name="_Toc534631547"/>
      <w:bookmarkStart w:id="2292" w:name="_Toc534631900"/>
      <w:bookmarkStart w:id="2293" w:name="_Toc534632133"/>
      <w:bookmarkStart w:id="2294" w:name="_Toc534632345"/>
      <w:bookmarkStart w:id="2295" w:name="_Toc534632467"/>
      <w:bookmarkStart w:id="2296" w:name="_Toc534632566"/>
      <w:bookmarkStart w:id="2297" w:name="_Toc534633859"/>
      <w:bookmarkStart w:id="2298" w:name="_Toc534634203"/>
      <w:bookmarkStart w:id="2299" w:name="_Toc534634607"/>
      <w:bookmarkStart w:id="2300" w:name="_Toc534634982"/>
      <w:bookmarkStart w:id="2301" w:name="_Toc534635082"/>
      <w:bookmarkStart w:id="2302" w:name="_Toc534635182"/>
      <w:bookmarkStart w:id="2303" w:name="_Toc534635282"/>
      <w:bookmarkStart w:id="2304" w:name="_Toc534635382"/>
      <w:bookmarkStart w:id="2305" w:name="_Toc534635503"/>
      <w:bookmarkStart w:id="2306" w:name="_Toc534635602"/>
      <w:bookmarkStart w:id="2307" w:name="_Toc534636652"/>
      <w:bookmarkStart w:id="2308" w:name="_Toc534638280"/>
      <w:bookmarkStart w:id="2309" w:name="_Toc534638366"/>
      <w:bookmarkStart w:id="2310" w:name="_Toc534638733"/>
      <w:bookmarkStart w:id="2311" w:name="_Toc534640588"/>
      <w:bookmarkStart w:id="2312" w:name="_Toc534650398"/>
      <w:bookmarkStart w:id="2313" w:name="_Toc534707674"/>
      <w:bookmarkStart w:id="2314" w:name="_Toc534719979"/>
      <w:bookmarkStart w:id="2315" w:name="_Toc534720662"/>
      <w:bookmarkStart w:id="2316" w:name="_Toc534721434"/>
      <w:bookmarkStart w:id="2317" w:name="_Toc534723212"/>
      <w:bookmarkStart w:id="2318" w:name="_Toc534724124"/>
      <w:bookmarkStart w:id="2319" w:name="_Toc534724669"/>
      <w:bookmarkStart w:id="2320" w:name="_Toc534724973"/>
      <w:bookmarkStart w:id="2321" w:name="_Toc534725644"/>
      <w:bookmarkStart w:id="2322" w:name="_Toc534729727"/>
      <w:bookmarkStart w:id="2323" w:name="_Toc534792276"/>
      <w:bookmarkStart w:id="2324" w:name="_Toc534792925"/>
      <w:bookmarkStart w:id="2325" w:name="_Toc534793251"/>
      <w:bookmarkStart w:id="2326" w:name="_Toc534794009"/>
      <w:bookmarkStart w:id="2327" w:name="_Toc534794104"/>
      <w:bookmarkStart w:id="2328" w:name="_Toc534794201"/>
      <w:bookmarkStart w:id="2329" w:name="_Toc534796833"/>
      <w:bookmarkStart w:id="2330" w:name="_Toc534878089"/>
      <w:bookmarkStart w:id="2331" w:name="_Toc534878183"/>
      <w:bookmarkStart w:id="2332" w:name="_Toc534880521"/>
      <w:bookmarkStart w:id="2333" w:name="_Toc534895253"/>
      <w:bookmarkStart w:id="2334" w:name="_Toc534895970"/>
      <w:bookmarkStart w:id="2335" w:name="_Toc534896524"/>
      <w:bookmarkStart w:id="2336" w:name="_Toc534896917"/>
      <w:bookmarkStart w:id="2337" w:name="_Toc534983313"/>
      <w:bookmarkStart w:id="2338" w:name="_Toc534984847"/>
      <w:bookmarkStart w:id="2339" w:name="_Toc535242939"/>
      <w:bookmarkStart w:id="2340" w:name="_Toc535243291"/>
      <w:bookmarkStart w:id="2341" w:name="_Toc535245074"/>
      <w:bookmarkStart w:id="2342" w:name="_Toc535248198"/>
      <w:bookmarkStart w:id="2343" w:name="_Toc535248615"/>
      <w:bookmarkStart w:id="2344" w:name="_Toc535250094"/>
      <w:bookmarkStart w:id="2345" w:name="_Toc535251274"/>
      <w:bookmarkStart w:id="2346" w:name="_Toc535251815"/>
      <w:bookmarkStart w:id="2347" w:name="_Toc535252169"/>
      <w:bookmarkStart w:id="2348" w:name="_Toc535346237"/>
      <w:bookmarkStart w:id="2349" w:name="_Toc535418764"/>
      <w:bookmarkStart w:id="2350" w:name="_Toc535505066"/>
      <w:bookmarkStart w:id="2351" w:name="_Toc535509386"/>
      <w:bookmarkStart w:id="2352" w:name="_Toc535510079"/>
      <w:bookmarkStart w:id="2353" w:name="_Toc535512832"/>
      <w:bookmarkStart w:id="2354" w:name="_Toc535512921"/>
      <w:bookmarkStart w:id="2355" w:name="_Toc535527945"/>
      <w:bookmarkStart w:id="2356" w:name="_Toc535536150"/>
      <w:bookmarkStart w:id="2357" w:name="_Toc535575143"/>
      <w:bookmarkStart w:id="2358" w:name="_Toc535587601"/>
      <w:bookmarkStart w:id="2359" w:name="_Toc535587858"/>
      <w:bookmarkStart w:id="2360" w:name="_Toc535588543"/>
      <w:bookmarkStart w:id="2361" w:name="_Toc535589770"/>
      <w:bookmarkStart w:id="2362" w:name="_Toc535590234"/>
      <w:bookmarkStart w:id="2363" w:name="_Toc535594664"/>
      <w:bookmarkStart w:id="2364" w:name="_Toc535832345"/>
      <w:bookmarkStart w:id="2365" w:name="_Toc535834281"/>
      <w:bookmarkStart w:id="2366" w:name="_Toc535846117"/>
      <w:bookmarkStart w:id="2367" w:name="_Toc535846309"/>
      <w:bookmarkStart w:id="2368" w:name="_Toc535853033"/>
      <w:bookmarkStart w:id="2369" w:name="_Toc535853280"/>
      <w:bookmarkStart w:id="2370" w:name="_Toc535854174"/>
      <w:bookmarkStart w:id="2371" w:name="_Toc535854700"/>
      <w:bookmarkStart w:id="2372" w:name="_Toc535918664"/>
      <w:bookmarkStart w:id="2373" w:name="_Toc535932527"/>
      <w:bookmarkStart w:id="2374" w:name="_Toc535932619"/>
      <w:bookmarkStart w:id="2375" w:name="_Toc535933450"/>
      <w:bookmarkStart w:id="2376" w:name="_Toc535934342"/>
      <w:bookmarkStart w:id="2377" w:name="_Toc535935093"/>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378" w:name="_Toc534793252"/>
      <w:bookmarkStart w:id="2379" w:name="_Toc534794010"/>
      <w:bookmarkStart w:id="2380" w:name="_Toc534794105"/>
      <w:bookmarkStart w:id="2381" w:name="_Toc534794202"/>
      <w:bookmarkStart w:id="2382" w:name="_Toc534796834"/>
      <w:bookmarkStart w:id="2383" w:name="_Toc534878090"/>
      <w:bookmarkStart w:id="2384" w:name="_Toc534878184"/>
      <w:bookmarkStart w:id="2385" w:name="_Toc534880522"/>
      <w:bookmarkStart w:id="2386" w:name="_Toc534895254"/>
      <w:bookmarkStart w:id="2387" w:name="_Toc534895971"/>
      <w:bookmarkStart w:id="2388" w:name="_Toc534896525"/>
      <w:bookmarkStart w:id="2389" w:name="_Toc534896918"/>
      <w:bookmarkStart w:id="2390" w:name="_Toc534983314"/>
      <w:bookmarkStart w:id="2391" w:name="_Toc534984848"/>
      <w:bookmarkStart w:id="2392" w:name="_Toc535242940"/>
      <w:bookmarkStart w:id="2393" w:name="_Toc535243292"/>
      <w:bookmarkStart w:id="2394" w:name="_Toc535245075"/>
      <w:bookmarkStart w:id="2395" w:name="_Toc535248199"/>
      <w:bookmarkStart w:id="2396" w:name="_Toc535248616"/>
      <w:bookmarkStart w:id="2397" w:name="_Toc535250095"/>
      <w:bookmarkStart w:id="2398" w:name="_Toc535251275"/>
      <w:bookmarkStart w:id="2399" w:name="_Toc535251816"/>
      <w:bookmarkStart w:id="2400" w:name="_Toc535252170"/>
      <w:bookmarkStart w:id="2401" w:name="_Toc535346238"/>
      <w:bookmarkStart w:id="2402" w:name="_Toc535418765"/>
      <w:bookmarkStart w:id="2403" w:name="_Toc535505067"/>
      <w:bookmarkStart w:id="2404" w:name="_Toc535509387"/>
      <w:bookmarkStart w:id="2405" w:name="_Toc535510080"/>
      <w:bookmarkStart w:id="2406" w:name="_Toc535512833"/>
      <w:bookmarkStart w:id="2407" w:name="_Toc535512922"/>
      <w:bookmarkStart w:id="2408" w:name="_Toc535527946"/>
      <w:bookmarkStart w:id="2409" w:name="_Toc535536151"/>
      <w:bookmarkStart w:id="2410" w:name="_Toc535575144"/>
      <w:bookmarkStart w:id="2411" w:name="_Toc535587602"/>
      <w:bookmarkStart w:id="2412" w:name="_Toc535587859"/>
      <w:bookmarkStart w:id="2413" w:name="_Toc535588544"/>
      <w:bookmarkStart w:id="2414" w:name="_Toc535589771"/>
      <w:bookmarkStart w:id="2415" w:name="_Toc535590235"/>
      <w:bookmarkStart w:id="2416" w:name="_Toc535594665"/>
      <w:bookmarkStart w:id="2417" w:name="_Toc535832346"/>
      <w:bookmarkStart w:id="2418" w:name="_Toc535834282"/>
      <w:bookmarkStart w:id="2419" w:name="_Toc535846118"/>
      <w:bookmarkStart w:id="2420" w:name="_Toc535846310"/>
      <w:bookmarkStart w:id="2421" w:name="_Toc535853034"/>
      <w:bookmarkStart w:id="2422" w:name="_Toc535853281"/>
      <w:bookmarkStart w:id="2423" w:name="_Toc535854175"/>
      <w:bookmarkStart w:id="2424" w:name="_Toc535854701"/>
      <w:bookmarkStart w:id="2425" w:name="_Toc535918665"/>
      <w:bookmarkStart w:id="2426" w:name="_Toc535932528"/>
      <w:bookmarkStart w:id="2427" w:name="_Toc535932620"/>
      <w:bookmarkStart w:id="2428" w:name="_Toc535933451"/>
      <w:bookmarkStart w:id="2429" w:name="_Toc535934343"/>
      <w:bookmarkStart w:id="2430" w:name="_Toc535935094"/>
      <w:bookmarkStart w:id="2431" w:name="_Toc535935869"/>
      <w:bookmarkStart w:id="2432" w:name="_Toc535938404"/>
      <w:bookmarkStart w:id="2433" w:name="_Toc535938753"/>
      <w:bookmarkStart w:id="2434" w:name="_Toc535942439"/>
      <w:bookmarkStart w:id="2435" w:name="_Toc535942676"/>
      <w:bookmarkStart w:id="2436" w:name="_Toc535942898"/>
      <w:bookmarkStart w:id="2437" w:name="_Toc535942994"/>
      <w:bookmarkStart w:id="2438" w:name="_Toc535943090"/>
      <w:bookmarkStart w:id="2439" w:name="_Toc535947839"/>
      <w:bookmarkStart w:id="2440" w:name="_Toc536006893"/>
      <w:bookmarkStart w:id="2441" w:name="_Toc536110524"/>
      <w:bookmarkStart w:id="2442" w:name="_Toc536110900"/>
      <w:bookmarkStart w:id="2443" w:name="_Toc536112119"/>
      <w:bookmarkStart w:id="2444" w:name="_Toc536112439"/>
      <w:bookmarkStart w:id="2445" w:name="_Toc536113324"/>
      <w:bookmarkStart w:id="2446" w:name="_Toc536113536"/>
      <w:bookmarkStart w:id="2447" w:name="_Toc536113748"/>
      <w:bookmarkStart w:id="2448" w:name="_Toc536115047"/>
      <w:bookmarkStart w:id="2449" w:name="_Toc536115317"/>
      <w:bookmarkStart w:id="2450" w:name="_Toc536117507"/>
      <w:bookmarkStart w:id="2451" w:name="_Toc536117722"/>
      <w:bookmarkStart w:id="2452" w:name="_Toc536118743"/>
      <w:bookmarkStart w:id="2453" w:name="_Toc536120035"/>
      <w:bookmarkStart w:id="2454" w:name="_Toc536120251"/>
      <w:bookmarkStart w:id="2455" w:name="_Toc536127313"/>
      <w:bookmarkStart w:id="2456" w:name="_Toc536127530"/>
      <w:bookmarkStart w:id="2457" w:name="_Toc536128314"/>
      <w:bookmarkStart w:id="2458" w:name="_Toc536129437"/>
      <w:bookmarkStart w:id="2459" w:name="_Toc536129655"/>
      <w:bookmarkStart w:id="2460" w:name="_Toc536129876"/>
      <w:bookmarkStart w:id="2461" w:name="_Toc536130099"/>
      <w:bookmarkStart w:id="2462" w:name="_Toc536130325"/>
      <w:bookmarkStart w:id="2463" w:name="_Toc536130561"/>
      <w:bookmarkStart w:id="2464" w:name="_Toc536131255"/>
      <w:bookmarkStart w:id="2465" w:name="_Toc536131516"/>
      <w:bookmarkStart w:id="2466" w:name="_Toc536199929"/>
      <w:bookmarkStart w:id="2467" w:name="_Toc536200176"/>
      <w:bookmarkStart w:id="2468" w:name="_Toc536200671"/>
      <w:bookmarkStart w:id="2469" w:name="_Toc536200919"/>
      <w:bookmarkStart w:id="2470" w:name="_Toc536201166"/>
      <w:bookmarkStart w:id="2471" w:name="_Toc536201413"/>
      <w:bookmarkStart w:id="2472" w:name="_Toc536202328"/>
      <w:bookmarkStart w:id="2473" w:name="_Toc536203699"/>
      <w:bookmarkStart w:id="2474" w:name="_Toc536203945"/>
      <w:bookmarkStart w:id="2475" w:name="_Toc536204191"/>
      <w:bookmarkStart w:id="2476" w:name="_Toc536539339"/>
      <w:bookmarkStart w:id="2477" w:name="_Toc536539592"/>
      <w:bookmarkStart w:id="2478" w:name="_Toc536543368"/>
      <w:bookmarkStart w:id="2479" w:name="_Toc536543622"/>
      <w:bookmarkStart w:id="2480" w:name="_Toc536544513"/>
      <w:bookmarkStart w:id="2481" w:name="_Toc536545453"/>
      <w:bookmarkStart w:id="2482" w:name="_Toc536546604"/>
      <w:bookmarkStart w:id="2483" w:name="_Toc536626900"/>
      <w:bookmarkStart w:id="2484" w:name="_Toc536725979"/>
      <w:bookmarkStart w:id="2485" w:name="_Toc536741075"/>
      <w:bookmarkStart w:id="2486" w:name="_Toc536741332"/>
      <w:bookmarkStart w:id="2487" w:name="_Toc536741588"/>
      <w:bookmarkStart w:id="2488" w:name="_Toc536784647"/>
      <w:bookmarkStart w:id="2489" w:name="_Toc536797542"/>
      <w:bookmarkStart w:id="2490" w:name="_Toc536797805"/>
      <w:bookmarkStart w:id="2491" w:name="_Toc536798202"/>
      <w:bookmarkStart w:id="2492" w:name="_Toc536798457"/>
      <w:bookmarkStart w:id="2493" w:name="_Toc536798712"/>
      <w:bookmarkStart w:id="2494" w:name="_Toc536800415"/>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p>
    <w:p w14:paraId="6C078B5F" w14:textId="77777777" w:rsidR="007B54E2" w:rsidRDefault="007B54E2" w:rsidP="007B54E2">
      <w:pPr>
        <w:pStyle w:val="Titre2"/>
        <w:ind w:left="709" w:hanging="709"/>
      </w:pPr>
      <w:bookmarkStart w:id="2495" w:name="_Toc534984849"/>
      <w:bookmarkStart w:id="2496" w:name="_Toc536800416"/>
      <w:bookmarkStart w:id="2497" w:name="_Toc534984850"/>
      <w:r>
        <w:t>Modèle transitoire et non linéaire de l’effet Morton</w:t>
      </w:r>
      <w:bookmarkEnd w:id="2495"/>
      <w:bookmarkEnd w:id="2496"/>
    </w:p>
    <w:p w14:paraId="7CC86699" w14:textId="54371251" w:rsidR="007B54E2" w:rsidRDefault="007B54E2" w:rsidP="00E52E30">
      <w:pPr>
        <w:pStyle w:val="Titre3"/>
        <w:spacing w:before="240" w:after="240"/>
        <w:ind w:left="709"/>
      </w:pPr>
      <w:bookmarkStart w:id="2498" w:name="_Toc536800417"/>
      <w:r>
        <w:t xml:space="preserve">Flux thermique </w:t>
      </w:r>
      <w:bookmarkEnd w:id="2497"/>
      <w:r>
        <w:t>moyen stationnaire</w:t>
      </w:r>
      <w:bookmarkEnd w:id="2498"/>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2499" w:name="_Ref525135958"/>
      <w:bookmarkStart w:id="2500" w:name="_Toc536112221"/>
      <w:bookmarkStart w:id="2501"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499"/>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2500"/>
      <w:bookmarkEnd w:id="2501"/>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A64375"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2502" w:name="_Ref525134360"/>
            <w:bookmarkStart w:id="2503"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2504" w:name="_Ref535513450"/>
            <w:bookmarkStart w:id="2505" w:name="_Ref535513430"/>
            <w:bookmarkEnd w:id="2502"/>
            <w:r>
              <w:rPr>
                <w:rFonts w:eastAsiaTheme="minorHAnsi"/>
                <w:lang w:val="en-US"/>
              </w:rPr>
              <w:t xml:space="preserve"> </w:t>
            </w:r>
            <w:bookmarkEnd w:id="2504"/>
          </w:p>
        </w:tc>
        <w:bookmarkEnd w:id="2503"/>
        <w:bookmarkEnd w:id="2505"/>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A64375"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2506" w:name="_Toc536800418"/>
      <w:bookmarkStart w:id="2507" w:name="_Toc534984851"/>
      <w:r>
        <w:t>Algorithme non stationnaire</w:t>
      </w:r>
      <w:bookmarkEnd w:id="2506"/>
      <w:r>
        <w:t xml:space="preserve"> </w:t>
      </w:r>
      <w:bookmarkEnd w:id="2507"/>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2508" w:name="_Ref533260304"/>
      <w:bookmarkStart w:id="2509" w:name="_Toc536112222"/>
      <w:bookmarkStart w:id="2510"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2508"/>
      <w:r>
        <w:rPr>
          <w:i w:val="0"/>
          <w:sz w:val="22"/>
        </w:rPr>
        <w:t xml:space="preserve"> : schéma de la simulation en régime transitoire de l’effet </w:t>
      </w:r>
      <w:r w:rsidR="00C3159C">
        <w:rPr>
          <w:i w:val="0"/>
          <w:sz w:val="22"/>
        </w:rPr>
        <w:t>Morton</w:t>
      </w:r>
      <w:bookmarkEnd w:id="2509"/>
      <w:bookmarkEnd w:id="2510"/>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2511" w:name="_Ref533777748"/>
      <w:bookmarkStart w:id="2512" w:name="_Toc536112223"/>
      <w:bookmarkStart w:id="2513"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2511"/>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2512"/>
      <w:bookmarkEnd w:id="2513"/>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2514" w:name="_Description_du_banc"/>
      <w:bookmarkStart w:id="2515" w:name="_Toc534984852"/>
      <w:bookmarkStart w:id="2516" w:name="_Toc536800419"/>
      <w:bookmarkEnd w:id="2514"/>
      <w:r>
        <w:t>Description du b</w:t>
      </w:r>
      <w:r w:rsidR="001C2D08">
        <w:t>anc développé à l’intitut PPRIME</w:t>
      </w:r>
      <w:bookmarkEnd w:id="2515"/>
      <w:bookmarkEnd w:id="2516"/>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2517" w:name="_Toc536800420"/>
      <w:r>
        <w:t>Caractéristiques du palier testé et lubrifiant</w:t>
      </w:r>
      <w:bookmarkEnd w:id="2517"/>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518" w:name="_Ref496169139"/>
      <w:bookmarkStart w:id="2519" w:name="_Toc536112224"/>
      <w:bookmarkStart w:id="2520"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518"/>
      <w:r w:rsidRPr="00D842A2">
        <w:rPr>
          <w:rFonts w:ascii="Calibri" w:eastAsia="Times New Roman" w:hAnsi="Calibri" w:cs="Times New Roman"/>
          <w:i w:val="0"/>
          <w:iCs w:val="0"/>
          <w:color w:val="auto"/>
          <w:sz w:val="22"/>
          <w:szCs w:val="20"/>
          <w:lang w:eastAsia="fr-FR"/>
        </w:rPr>
        <w:t xml:space="preserve"> : Palier testé</w:t>
      </w:r>
      <w:bookmarkEnd w:id="2519"/>
      <w:bookmarkEnd w:id="2520"/>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521" w:name="_Ref498706171"/>
      <w:bookmarkStart w:id="2522" w:name="_Toc536112273"/>
      <w:bookmarkStart w:id="2523"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521"/>
      <w:r w:rsidRPr="00446927">
        <w:rPr>
          <w:rFonts w:ascii="Calibri" w:eastAsia="Times New Roman" w:hAnsi="Calibri" w:cs="Times New Roman"/>
          <w:i w:val="0"/>
          <w:iCs w:val="0"/>
          <w:color w:val="auto"/>
          <w:sz w:val="22"/>
          <w:szCs w:val="20"/>
          <w:lang w:eastAsia="fr-FR"/>
        </w:rPr>
        <w:t xml:space="preserve"> : Propriétés du lubrifiant</w:t>
      </w:r>
      <w:bookmarkEnd w:id="2522"/>
      <w:bookmarkEnd w:id="2523"/>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2524" w:name="_Ref535494648"/>
      <w:bookmarkStart w:id="2525" w:name="_Toc536800421"/>
      <w:r>
        <w:t>Configuration du rotor 430mm</w:t>
      </w:r>
      <w:bookmarkEnd w:id="2524"/>
      <w:bookmarkEnd w:id="2525"/>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526" w:name="_Ref530413322"/>
      <w:bookmarkStart w:id="2527" w:name="_Toc536112225"/>
      <w:bookmarkStart w:id="2528"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526"/>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2527"/>
      <w:bookmarkEnd w:id="2528"/>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2529"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2530" w:name="_Ref535932567"/>
      <w:bookmarkStart w:id="2531" w:name="_Toc536112274"/>
      <w:bookmarkStart w:id="2532"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2529"/>
      <w:bookmarkEnd w:id="2530"/>
      <w:r>
        <w:t> : paramètres physiques du rotor 430mm</w:t>
      </w:r>
      <w:bookmarkEnd w:id="2531"/>
      <w:bookmarkEnd w:id="2532"/>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2533" w:name="_Ref530417381"/>
      <w:bookmarkStart w:id="2534" w:name="_Toc536112226"/>
      <w:bookmarkStart w:id="2535"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2533"/>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2534"/>
      <w:bookmarkEnd w:id="2535"/>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2536" w:name="_Ref530417384"/>
      <w:bookmarkStart w:id="2537" w:name="_Toc536112227"/>
      <w:bookmarkStart w:id="2538"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536"/>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2537"/>
      <w:bookmarkEnd w:id="2538"/>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2539" w:name="_Ref530417410"/>
      <w:bookmarkStart w:id="2540" w:name="_Toc536112228"/>
      <w:bookmarkStart w:id="2541"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539"/>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2540"/>
      <w:bookmarkEnd w:id="2541"/>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2542" w:name="_Ref530417483"/>
      <w:bookmarkStart w:id="2543" w:name="_Toc536112229"/>
      <w:bookmarkStart w:id="2544"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542"/>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2543"/>
      <w:bookmarkEnd w:id="2544"/>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2545" w:name="_Toc536800422"/>
      <w:r>
        <w:lastRenderedPageBreak/>
        <w:t>Configuration du rotor 700mm</w:t>
      </w:r>
      <w:bookmarkEnd w:id="2545"/>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2546" w:name="_Ref531180650"/>
      <w:bookmarkStart w:id="2547" w:name="_Toc536112230"/>
      <w:bookmarkStart w:id="2548"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546"/>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2547"/>
      <w:bookmarkEnd w:id="2548"/>
    </w:p>
    <w:p w14:paraId="78BDE072" w14:textId="61E170A0" w:rsidR="00586149" w:rsidRDefault="00586149" w:rsidP="00586149">
      <w:pPr>
        <w:spacing w:before="240" w:after="240" w:line="360" w:lineRule="auto"/>
        <w:ind w:firstLine="709"/>
      </w:pPr>
      <w:bookmarkStart w:id="2549"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2550" w:name="_Ref535932983"/>
      <w:bookmarkStart w:id="2551" w:name="_Toc536112275"/>
      <w:bookmarkStart w:id="2552"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549"/>
      <w:bookmarkEnd w:id="2550"/>
      <w:r w:rsidRPr="00FC14C6">
        <w:rPr>
          <w:rFonts w:ascii="Calibri" w:hAnsi="Calibri" w:cs="Calibri"/>
          <w:i w:val="0"/>
          <w:iCs w:val="0"/>
          <w:color w:val="000000"/>
          <w:sz w:val="22"/>
          <w:szCs w:val="24"/>
        </w:rPr>
        <w:t> : paramètres physiques du rotor 700mm</w:t>
      </w:r>
      <w:bookmarkEnd w:id="2551"/>
      <w:bookmarkEnd w:id="2552"/>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2553" w:name="_Ref535920258"/>
      <w:bookmarkStart w:id="2554" w:name="_Toc536112231"/>
      <w:bookmarkStart w:id="2555"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553"/>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2554"/>
      <w:bookmarkEnd w:id="2555"/>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2556" w:name="_Ref535920264"/>
      <w:bookmarkStart w:id="2557" w:name="_Toc536112232"/>
      <w:bookmarkStart w:id="2558"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2556"/>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2557"/>
      <w:bookmarkEnd w:id="2558"/>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2559" w:name="_Ref535920319"/>
      <w:bookmarkStart w:id="2560" w:name="_Toc536112233"/>
      <w:bookmarkStart w:id="2561"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559"/>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2560"/>
      <w:bookmarkEnd w:id="2561"/>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2562" w:name="_Ref531190495"/>
      <w:bookmarkStart w:id="2563" w:name="_Toc536112234"/>
      <w:bookmarkStart w:id="2564"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562"/>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2563"/>
      <w:bookmarkEnd w:id="2564"/>
    </w:p>
    <w:p w14:paraId="0AA2BD30" w14:textId="77777777" w:rsidR="00B431E6" w:rsidRDefault="00B431E6" w:rsidP="00665DA5">
      <w:pPr>
        <w:pStyle w:val="Titre2"/>
        <w:ind w:left="709"/>
      </w:pPr>
      <w:bookmarkStart w:id="2565" w:name="_Toc536800423"/>
      <w:r>
        <w:lastRenderedPageBreak/>
        <w:t>Simulation du rotor 430mm</w:t>
      </w:r>
      <w:bookmarkEnd w:id="2565"/>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2566" w:name="_Ref533608481"/>
      <w:bookmarkStart w:id="2567" w:name="_Toc536112235"/>
      <w:bookmarkStart w:id="2568"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566"/>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2567"/>
      <w:bookmarkEnd w:id="2568"/>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2569" w:name="_Toc536800424"/>
      <w:r>
        <w:t>Vibrations synchrones</w:t>
      </w:r>
      <w:bookmarkEnd w:id="2569"/>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2570" w:name="_Ref533687109"/>
      <w:bookmarkStart w:id="2571" w:name="_Toc536112236"/>
      <w:bookmarkStart w:id="2572"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570"/>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2571"/>
      <w:bookmarkEnd w:id="2572"/>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2573" w:name="_Ref533687112"/>
      <w:bookmarkStart w:id="2574" w:name="_Toc536112237"/>
      <w:bookmarkStart w:id="2575"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573"/>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2574"/>
      <w:bookmarkEnd w:id="2575"/>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2576" w:name="_Ref535571778"/>
      <w:bookmarkStart w:id="2577" w:name="_Toc536112238"/>
      <w:bookmarkStart w:id="2578"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2576"/>
      <w:r w:rsidRPr="006865B8">
        <w:t xml:space="preserve"> : Evolution des amplitudes (a) et des phases (b) avec </w:t>
      </w:r>
      <w:r>
        <w:t xml:space="preserve">la </w:t>
      </w:r>
      <w:r w:rsidRPr="006865B8">
        <w:t>température</w:t>
      </w:r>
      <w:r>
        <w:t xml:space="preserve"> pour un balourd constant</w:t>
      </w:r>
      <w:bookmarkEnd w:id="2577"/>
      <w:bookmarkEnd w:id="2578"/>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2579" w:name="_Ref536539541"/>
      <w:bookmarkStart w:id="2580"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2579"/>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2580"/>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2581" w:name="_Ref535573725"/>
      <w:bookmarkStart w:id="2582" w:name="_Toc536112239"/>
      <w:bookmarkStart w:id="2583"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2581"/>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2582"/>
      <w:bookmarkEnd w:id="2583"/>
    </w:p>
    <w:p w14:paraId="3BFF5968" w14:textId="77777777" w:rsidR="00B431E6" w:rsidRDefault="00B431E6" w:rsidP="00590F91">
      <w:pPr>
        <w:pStyle w:val="Titre3"/>
        <w:spacing w:before="240" w:after="240"/>
        <w:ind w:left="709"/>
      </w:pPr>
      <w:bookmarkStart w:id="2584" w:name="_Toc536800425"/>
      <w:r>
        <w:t>Température du rotor</w:t>
      </w:r>
      <w:bookmarkEnd w:id="2584"/>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2585" w:name="_Ref535575040"/>
      <w:bookmarkStart w:id="2586" w:name="_Toc536112240"/>
      <w:bookmarkStart w:id="2587"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2585"/>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2586"/>
      <w:bookmarkEnd w:id="2587"/>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2588" w:name="_Ref536537873"/>
      <w:bookmarkStart w:id="2589"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2588"/>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2589"/>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2590" w:name="_Ref533694038"/>
      <w:bookmarkStart w:id="2591" w:name="_Toc536112241"/>
      <w:bookmarkStart w:id="2592"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2590"/>
      <w:r>
        <w:rPr>
          <w:rFonts w:ascii="Calibri" w:eastAsia="Times New Roman" w:hAnsi="Calibri" w:cs="Times New Roman"/>
          <w:i w:val="0"/>
          <w:iCs w:val="0"/>
          <w:color w:val="auto"/>
          <w:sz w:val="22"/>
          <w:szCs w:val="20"/>
          <w:lang w:eastAsia="fr-FR"/>
        </w:rPr>
        <w:t> : Comparaison des variations des températures calculées et mesurées</w:t>
      </w:r>
      <w:bookmarkEnd w:id="2591"/>
      <w:bookmarkEnd w:id="2592"/>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2593" w:name="_Ref533692432"/>
      <w:bookmarkStart w:id="2594" w:name="_Toc536112242"/>
      <w:bookmarkStart w:id="2595"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2593"/>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2594"/>
      <w:bookmarkEnd w:id="2595"/>
    </w:p>
    <w:p w14:paraId="184F3461" w14:textId="26740615" w:rsidR="00B431E6" w:rsidRDefault="00B431E6" w:rsidP="00665DA5">
      <w:pPr>
        <w:pStyle w:val="Titre3"/>
        <w:ind w:left="709"/>
      </w:pPr>
      <w:bookmarkStart w:id="2596" w:name="_Toc536800426"/>
      <w:r>
        <w:lastRenderedPageBreak/>
        <w:t xml:space="preserve">Phases du balourd, </w:t>
      </w:r>
      <w:r w:rsidR="000370E4">
        <w:t xml:space="preserve">du </w:t>
      </w:r>
      <w:r>
        <w:t xml:space="preserve">point haut et </w:t>
      </w:r>
      <w:r w:rsidR="000370E4">
        <w:t xml:space="preserve">du </w:t>
      </w:r>
      <w:r>
        <w:t>point chaud</w:t>
      </w:r>
      <w:bookmarkEnd w:id="2596"/>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2597" w:name="_Ref533714904"/>
      <w:bookmarkStart w:id="2598" w:name="_Toc536112243"/>
      <w:bookmarkStart w:id="2599"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2597"/>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2598"/>
      <w:bookmarkEnd w:id="2599"/>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2600" w:name="_Toc534984860"/>
      <w:bookmarkStart w:id="2601" w:name="_Toc536800427"/>
      <w:r>
        <w:t>Critiques des résultats</w:t>
      </w:r>
      <w:bookmarkEnd w:id="2600"/>
      <w:bookmarkEnd w:id="2601"/>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2602" w:name="_Ref535934633"/>
      <w:bookmarkStart w:id="2603" w:name="_Toc536112244"/>
      <w:bookmarkStart w:id="2604"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2602"/>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2603"/>
      <w:bookmarkEnd w:id="2604"/>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2605" w:name="_Simulation_du_rotor"/>
      <w:bookmarkStart w:id="2606" w:name="_Toc536800428"/>
      <w:bookmarkEnd w:id="2605"/>
      <w:r>
        <w:t>Simulation du rotor 700mm</w:t>
      </w:r>
      <w:bookmarkEnd w:id="2606"/>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2607" w:name="_Ref533629031"/>
      <w:bookmarkStart w:id="2608" w:name="_Toc536112245"/>
      <w:bookmarkStart w:id="2609"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607"/>
      <w:r>
        <w:rPr>
          <w:rFonts w:ascii="Calibri" w:hAnsi="Calibri" w:cs="Calibri"/>
          <w:i w:val="0"/>
          <w:iCs w:val="0"/>
          <w:color w:val="000000"/>
          <w:sz w:val="22"/>
          <w:szCs w:val="24"/>
        </w:rPr>
        <w:t> : Amplitude des vibrations synchrones au niveau du palier</w:t>
      </w:r>
      <w:bookmarkEnd w:id="2608"/>
      <w:bookmarkEnd w:id="2609"/>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2610" w:name="_Ref533629033"/>
            <w:bookmarkStart w:id="2611" w:name="_Toc536112246"/>
            <w:bookmarkStart w:id="2612"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2610"/>
            <w:r>
              <w:rPr>
                <w:rFonts w:ascii="Calibri" w:hAnsi="Calibri" w:cs="Calibri"/>
                <w:i w:val="0"/>
                <w:iCs w:val="0"/>
                <w:color w:val="000000"/>
                <w:sz w:val="22"/>
                <w:szCs w:val="24"/>
              </w:rPr>
              <w:t> : Phases des vibrations synchrones au niveau du palier</w:t>
            </w:r>
            <w:bookmarkEnd w:id="2611"/>
            <w:bookmarkEnd w:id="2612"/>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2613" w:name="_Ref535935133"/>
      <w:bookmarkStart w:id="2614" w:name="_Toc536112247"/>
      <w:bookmarkStart w:id="2615"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613"/>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2614"/>
      <w:bookmarkEnd w:id="2615"/>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2616" w:name="_Ref533631693"/>
      <w:bookmarkStart w:id="2617" w:name="_Toc536112248"/>
      <w:bookmarkStart w:id="2618"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616"/>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2617"/>
      <w:bookmarkEnd w:id="2618"/>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2619" w:name="_Ref533631685"/>
      <w:bookmarkStart w:id="2620" w:name="_Toc536112249"/>
      <w:bookmarkStart w:id="2621"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619"/>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2620"/>
      <w:bookmarkEnd w:id="2621"/>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2622" w:name="_Ref533631691"/>
      <w:bookmarkStart w:id="2623" w:name="_Toc536112250"/>
      <w:bookmarkStart w:id="2624"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622"/>
      <w:r>
        <w:rPr>
          <w:rFonts w:ascii="Calibri" w:hAnsi="Calibri" w:cs="Calibri"/>
          <w:i w:val="0"/>
          <w:iCs w:val="0"/>
          <w:color w:val="000000"/>
          <w:sz w:val="22"/>
          <w:szCs w:val="24"/>
        </w:rPr>
        <w:t> : Phase du point chaud dans la direction circonférentielle du rotor</w:t>
      </w:r>
      <w:bookmarkEnd w:id="2623"/>
      <w:bookmarkEnd w:id="2624"/>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2625" w:name="_Ref533631144"/>
      <w:bookmarkStart w:id="2626" w:name="_Toc536112251"/>
      <w:bookmarkStart w:id="2627"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625"/>
      <w:r>
        <w:rPr>
          <w:rFonts w:ascii="Calibri" w:hAnsi="Calibri" w:cs="Calibri"/>
          <w:i w:val="0"/>
          <w:iCs w:val="0"/>
          <w:color w:val="000000"/>
          <w:sz w:val="22"/>
          <w:szCs w:val="24"/>
        </w:rPr>
        <w:t> : Déphasage du point chaud par rapport au point haut</w:t>
      </w:r>
      <w:bookmarkEnd w:id="2626"/>
      <w:bookmarkEnd w:id="2627"/>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2628" w:name="_Toc536800429"/>
      <w:r>
        <w:lastRenderedPageBreak/>
        <w:t>Conclusion</w:t>
      </w:r>
      <w:bookmarkEnd w:id="2628"/>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2629" w:name="_Chapitre_5_:"/>
      <w:bookmarkStart w:id="2630" w:name="_Toc536800430"/>
      <w:bookmarkEnd w:id="2629"/>
      <w:r>
        <w:lastRenderedPageBreak/>
        <w:t xml:space="preserve">Chapitre 5 : </w:t>
      </w:r>
      <w:r>
        <w:br/>
        <w:t>Analyses de la stabilité</w:t>
      </w:r>
      <w:r w:rsidR="0055099E">
        <w:t xml:space="preserve"> de l’effet morton</w:t>
      </w:r>
      <w:bookmarkEnd w:id="2630"/>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2631" w:name="_Toc534279506"/>
      <w:bookmarkStart w:id="2632" w:name="_Toc534279604"/>
      <w:bookmarkStart w:id="2633" w:name="_Toc534279682"/>
      <w:bookmarkStart w:id="2634" w:name="_Toc534290978"/>
      <w:bookmarkStart w:id="2635" w:name="_Toc534293260"/>
      <w:bookmarkStart w:id="2636" w:name="_Toc534293544"/>
      <w:bookmarkStart w:id="2637" w:name="_Toc534293622"/>
      <w:bookmarkStart w:id="2638" w:name="_Toc534387921"/>
      <w:bookmarkStart w:id="2639" w:name="_Toc534410892"/>
      <w:bookmarkStart w:id="2640" w:name="_Toc534620806"/>
      <w:bookmarkStart w:id="2641" w:name="_Toc534621292"/>
      <w:bookmarkStart w:id="2642" w:name="_Toc534621397"/>
      <w:bookmarkStart w:id="2643" w:name="_Toc534621504"/>
      <w:bookmarkStart w:id="2644" w:name="_Toc534625163"/>
      <w:bookmarkStart w:id="2645" w:name="_Toc534631463"/>
      <w:bookmarkStart w:id="2646" w:name="_Toc534631563"/>
      <w:bookmarkStart w:id="2647" w:name="_Toc534631916"/>
      <w:bookmarkStart w:id="2648" w:name="_Toc534632149"/>
      <w:bookmarkStart w:id="2649" w:name="_Toc534632361"/>
      <w:bookmarkStart w:id="2650" w:name="_Toc534632483"/>
      <w:bookmarkStart w:id="2651" w:name="_Toc534632582"/>
      <w:bookmarkStart w:id="2652" w:name="_Toc534633875"/>
      <w:bookmarkStart w:id="2653" w:name="_Toc534634219"/>
      <w:bookmarkStart w:id="2654" w:name="_Toc534634623"/>
      <w:bookmarkStart w:id="2655" w:name="_Toc534634998"/>
      <w:bookmarkStart w:id="2656" w:name="_Toc534635098"/>
      <w:bookmarkStart w:id="2657" w:name="_Toc534635198"/>
      <w:bookmarkStart w:id="2658" w:name="_Toc534635298"/>
      <w:bookmarkStart w:id="2659" w:name="_Toc534635398"/>
      <w:bookmarkStart w:id="2660" w:name="_Toc534635519"/>
      <w:bookmarkStart w:id="2661" w:name="_Toc534635618"/>
      <w:bookmarkStart w:id="2662" w:name="_Toc534636668"/>
      <w:bookmarkStart w:id="2663" w:name="_Toc534638296"/>
      <w:bookmarkStart w:id="2664" w:name="_Toc534638382"/>
      <w:bookmarkStart w:id="2665" w:name="_Toc534638749"/>
      <w:bookmarkStart w:id="2666" w:name="_Toc534640604"/>
      <w:bookmarkStart w:id="2667" w:name="_Toc534650414"/>
      <w:bookmarkStart w:id="2668" w:name="_Toc534707690"/>
      <w:bookmarkStart w:id="2669" w:name="_Toc534719995"/>
      <w:bookmarkStart w:id="2670" w:name="_Toc534720678"/>
      <w:bookmarkStart w:id="2671" w:name="_Toc534721450"/>
      <w:bookmarkStart w:id="2672" w:name="_Toc534723228"/>
      <w:bookmarkStart w:id="2673" w:name="_Toc534724140"/>
      <w:bookmarkStart w:id="2674" w:name="_Toc534724685"/>
      <w:bookmarkStart w:id="2675" w:name="_Toc534724989"/>
      <w:bookmarkStart w:id="2676" w:name="_Toc534725660"/>
      <w:bookmarkStart w:id="2677" w:name="_Toc534729743"/>
      <w:bookmarkStart w:id="2678" w:name="_Toc534792292"/>
      <w:bookmarkStart w:id="2679" w:name="_Toc534792941"/>
      <w:bookmarkStart w:id="2680" w:name="_Toc534793268"/>
      <w:bookmarkStart w:id="2681" w:name="_Toc534794026"/>
      <w:bookmarkStart w:id="2682" w:name="_Toc534794121"/>
      <w:bookmarkStart w:id="2683" w:name="_Toc534794218"/>
      <w:bookmarkStart w:id="2684" w:name="_Toc534796850"/>
      <w:bookmarkStart w:id="2685" w:name="_Toc534878106"/>
      <w:bookmarkStart w:id="2686" w:name="_Toc534878200"/>
      <w:bookmarkStart w:id="2687" w:name="_Toc534880538"/>
      <w:bookmarkStart w:id="2688" w:name="_Toc534895270"/>
      <w:bookmarkStart w:id="2689" w:name="_Toc534895987"/>
      <w:bookmarkStart w:id="2690" w:name="_Toc534896541"/>
      <w:bookmarkStart w:id="2691" w:name="_Toc534896934"/>
      <w:bookmarkStart w:id="2692" w:name="_Toc534983330"/>
      <w:bookmarkStart w:id="2693" w:name="_Toc534984864"/>
      <w:bookmarkStart w:id="2694" w:name="_Toc535242956"/>
      <w:bookmarkStart w:id="2695" w:name="_Toc535243308"/>
      <w:bookmarkStart w:id="2696" w:name="_Toc535245091"/>
      <w:bookmarkStart w:id="2697" w:name="_Toc535248215"/>
      <w:bookmarkStart w:id="2698" w:name="_Toc535248632"/>
      <w:bookmarkStart w:id="2699" w:name="_Toc535250111"/>
      <w:bookmarkStart w:id="2700" w:name="_Toc535251291"/>
      <w:bookmarkStart w:id="2701" w:name="_Toc535251832"/>
      <w:bookmarkStart w:id="2702" w:name="_Toc535252186"/>
      <w:bookmarkStart w:id="2703" w:name="_Toc535346254"/>
      <w:bookmarkStart w:id="2704" w:name="_Toc535418781"/>
      <w:bookmarkStart w:id="2705" w:name="_Toc535505083"/>
      <w:bookmarkStart w:id="2706" w:name="_Toc535509403"/>
      <w:bookmarkStart w:id="2707" w:name="_Toc535510096"/>
      <w:bookmarkStart w:id="2708" w:name="_Toc535512849"/>
      <w:bookmarkStart w:id="2709" w:name="_Toc535512938"/>
      <w:bookmarkStart w:id="2710" w:name="_Toc535527962"/>
      <w:bookmarkStart w:id="2711" w:name="_Toc535536167"/>
      <w:bookmarkStart w:id="2712" w:name="_Toc535575160"/>
      <w:bookmarkStart w:id="2713" w:name="_Toc535587618"/>
      <w:bookmarkStart w:id="2714" w:name="_Toc535587875"/>
      <w:bookmarkStart w:id="2715" w:name="_Toc535588560"/>
      <w:bookmarkStart w:id="2716" w:name="_Toc535589787"/>
      <w:bookmarkStart w:id="2717" w:name="_Toc535590251"/>
      <w:bookmarkStart w:id="2718" w:name="_Toc535594681"/>
      <w:bookmarkStart w:id="2719" w:name="_Toc535832362"/>
      <w:bookmarkStart w:id="2720" w:name="_Toc535834298"/>
      <w:bookmarkStart w:id="2721" w:name="_Toc535846134"/>
      <w:bookmarkStart w:id="2722" w:name="_Toc535846326"/>
      <w:bookmarkStart w:id="2723" w:name="_Toc535853050"/>
      <w:bookmarkStart w:id="2724" w:name="_Toc535853297"/>
      <w:bookmarkStart w:id="2725" w:name="_Toc535854191"/>
      <w:bookmarkStart w:id="2726" w:name="_Toc535854717"/>
      <w:bookmarkStart w:id="2727" w:name="_Toc535918681"/>
      <w:bookmarkStart w:id="2728" w:name="_Toc535932544"/>
      <w:bookmarkStart w:id="2729" w:name="_Toc535932636"/>
      <w:bookmarkStart w:id="2730" w:name="_Toc535933467"/>
      <w:bookmarkStart w:id="2731" w:name="_Toc535934359"/>
      <w:bookmarkStart w:id="2732" w:name="_Toc535935110"/>
      <w:bookmarkStart w:id="2733" w:name="_Toc535935885"/>
      <w:bookmarkStart w:id="2734" w:name="_Toc535938420"/>
      <w:bookmarkStart w:id="2735" w:name="_Toc535938769"/>
      <w:bookmarkStart w:id="2736" w:name="_Toc535942455"/>
      <w:bookmarkStart w:id="2737" w:name="_Toc535942692"/>
      <w:bookmarkStart w:id="2738" w:name="_Toc535942914"/>
      <w:bookmarkStart w:id="2739" w:name="_Toc535943010"/>
      <w:bookmarkStart w:id="2740" w:name="_Toc535943106"/>
      <w:bookmarkStart w:id="2741" w:name="_Toc535947855"/>
      <w:bookmarkStart w:id="2742" w:name="_Toc536006909"/>
      <w:bookmarkStart w:id="2743" w:name="_Toc536110540"/>
      <w:bookmarkStart w:id="2744" w:name="_Toc536110916"/>
      <w:bookmarkStart w:id="2745" w:name="_Toc536112135"/>
      <w:bookmarkStart w:id="2746" w:name="_Toc536112455"/>
      <w:bookmarkStart w:id="2747" w:name="_Toc536113340"/>
      <w:bookmarkStart w:id="2748" w:name="_Toc536113552"/>
      <w:bookmarkStart w:id="2749" w:name="_Toc536113764"/>
      <w:bookmarkStart w:id="2750" w:name="_Toc536115063"/>
      <w:bookmarkStart w:id="2751" w:name="_Toc536115333"/>
      <w:bookmarkStart w:id="2752" w:name="_Toc536117523"/>
      <w:bookmarkStart w:id="2753" w:name="_Toc536117738"/>
      <w:bookmarkStart w:id="2754" w:name="_Toc536118759"/>
      <w:bookmarkStart w:id="2755" w:name="_Toc536120051"/>
      <w:bookmarkStart w:id="2756" w:name="_Toc536120267"/>
      <w:bookmarkStart w:id="2757" w:name="_Toc536127329"/>
      <w:bookmarkStart w:id="2758" w:name="_Toc536127546"/>
      <w:bookmarkStart w:id="2759" w:name="_Toc536128330"/>
      <w:bookmarkStart w:id="2760" w:name="_Toc536129453"/>
      <w:bookmarkStart w:id="2761" w:name="_Toc536129671"/>
      <w:bookmarkStart w:id="2762" w:name="_Toc536129892"/>
      <w:bookmarkStart w:id="2763" w:name="_Toc536130115"/>
      <w:bookmarkStart w:id="2764" w:name="_Toc536130341"/>
      <w:bookmarkStart w:id="2765" w:name="_Toc536130577"/>
      <w:bookmarkStart w:id="2766" w:name="_Toc536131271"/>
      <w:bookmarkStart w:id="2767" w:name="_Toc536131532"/>
      <w:bookmarkStart w:id="2768" w:name="_Toc536199945"/>
      <w:bookmarkStart w:id="2769" w:name="_Toc536200192"/>
      <w:bookmarkStart w:id="2770" w:name="_Toc536200687"/>
      <w:bookmarkStart w:id="2771" w:name="_Toc536200935"/>
      <w:bookmarkStart w:id="2772" w:name="_Toc536201182"/>
      <w:bookmarkStart w:id="2773" w:name="_Toc536201429"/>
      <w:bookmarkStart w:id="2774" w:name="_Toc536202344"/>
      <w:bookmarkStart w:id="2775" w:name="_Toc536203715"/>
      <w:bookmarkStart w:id="2776" w:name="_Toc536203961"/>
      <w:bookmarkStart w:id="2777" w:name="_Toc536204207"/>
      <w:bookmarkStart w:id="2778" w:name="_Toc536539355"/>
      <w:bookmarkStart w:id="2779" w:name="_Toc536539608"/>
      <w:bookmarkStart w:id="2780" w:name="_Toc536543384"/>
      <w:bookmarkStart w:id="2781" w:name="_Toc536543638"/>
      <w:bookmarkStart w:id="2782" w:name="_Toc536544529"/>
      <w:bookmarkStart w:id="2783" w:name="_Toc536545469"/>
      <w:bookmarkStart w:id="2784" w:name="_Toc536546620"/>
      <w:bookmarkStart w:id="2785" w:name="_Toc536626916"/>
      <w:bookmarkStart w:id="2786" w:name="_Toc536725995"/>
      <w:bookmarkStart w:id="2787" w:name="_Toc536741091"/>
      <w:bookmarkStart w:id="2788" w:name="_Toc536741348"/>
      <w:bookmarkStart w:id="2789" w:name="_Toc536741604"/>
      <w:bookmarkStart w:id="2790" w:name="_Toc536784663"/>
      <w:bookmarkStart w:id="2791" w:name="_Toc536797558"/>
      <w:bookmarkStart w:id="2792" w:name="_Toc536797821"/>
      <w:bookmarkStart w:id="2793" w:name="_Toc536798218"/>
      <w:bookmarkStart w:id="2794" w:name="_Toc536798473"/>
      <w:bookmarkStart w:id="2795" w:name="_Toc536798728"/>
      <w:bookmarkStart w:id="2796" w:name="_Toc536800431"/>
      <w:bookmarkStart w:id="2797" w:name="_Ref531012649"/>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98" w:name="_Toc534793269"/>
      <w:bookmarkStart w:id="2799" w:name="_Toc534794027"/>
      <w:bookmarkStart w:id="2800" w:name="_Toc534794122"/>
      <w:bookmarkStart w:id="2801" w:name="_Toc534794219"/>
      <w:bookmarkStart w:id="2802" w:name="_Toc534796851"/>
      <w:bookmarkStart w:id="2803" w:name="_Toc534878107"/>
      <w:bookmarkStart w:id="2804" w:name="_Toc534878201"/>
      <w:bookmarkStart w:id="2805" w:name="_Toc534880539"/>
      <w:bookmarkStart w:id="2806" w:name="_Toc534895271"/>
      <w:bookmarkStart w:id="2807" w:name="_Toc534895988"/>
      <w:bookmarkStart w:id="2808" w:name="_Toc534896542"/>
      <w:bookmarkStart w:id="2809" w:name="_Toc534896935"/>
      <w:bookmarkStart w:id="2810" w:name="_Toc534983331"/>
      <w:bookmarkStart w:id="2811" w:name="_Toc534984865"/>
      <w:bookmarkStart w:id="2812" w:name="_Toc535242957"/>
      <w:bookmarkStart w:id="2813" w:name="_Toc535243309"/>
      <w:bookmarkStart w:id="2814" w:name="_Toc535245092"/>
      <w:bookmarkStart w:id="2815" w:name="_Toc535248216"/>
      <w:bookmarkStart w:id="2816" w:name="_Toc535248633"/>
      <w:bookmarkStart w:id="2817" w:name="_Toc535250112"/>
      <w:bookmarkStart w:id="2818" w:name="_Toc535251292"/>
      <w:bookmarkStart w:id="2819" w:name="_Toc535251833"/>
      <w:bookmarkStart w:id="2820" w:name="_Toc535252187"/>
      <w:bookmarkStart w:id="2821" w:name="_Toc535346255"/>
      <w:bookmarkStart w:id="2822" w:name="_Toc535418782"/>
      <w:bookmarkStart w:id="2823" w:name="_Toc535505084"/>
      <w:bookmarkStart w:id="2824" w:name="_Toc535509404"/>
      <w:bookmarkStart w:id="2825" w:name="_Toc535510097"/>
      <w:bookmarkStart w:id="2826" w:name="_Toc535512850"/>
      <w:bookmarkStart w:id="2827" w:name="_Toc535512939"/>
      <w:bookmarkStart w:id="2828" w:name="_Toc535527963"/>
      <w:bookmarkStart w:id="2829" w:name="_Toc535536168"/>
      <w:bookmarkStart w:id="2830" w:name="_Toc535575161"/>
      <w:bookmarkStart w:id="2831" w:name="_Toc535587619"/>
      <w:bookmarkStart w:id="2832" w:name="_Toc535587876"/>
      <w:bookmarkStart w:id="2833" w:name="_Toc535588561"/>
      <w:bookmarkStart w:id="2834" w:name="_Toc535589788"/>
      <w:bookmarkStart w:id="2835" w:name="_Toc535590252"/>
      <w:bookmarkStart w:id="2836" w:name="_Toc535594682"/>
      <w:bookmarkStart w:id="2837" w:name="_Toc535832363"/>
      <w:bookmarkStart w:id="2838" w:name="_Toc535834299"/>
      <w:bookmarkStart w:id="2839" w:name="_Toc535846135"/>
      <w:bookmarkStart w:id="2840" w:name="_Toc535846327"/>
      <w:bookmarkStart w:id="2841" w:name="_Toc535853051"/>
      <w:bookmarkStart w:id="2842" w:name="_Toc535853298"/>
      <w:bookmarkStart w:id="2843" w:name="_Toc535854192"/>
      <w:bookmarkStart w:id="2844" w:name="_Toc535854718"/>
      <w:bookmarkStart w:id="2845" w:name="_Toc535918682"/>
      <w:bookmarkStart w:id="2846" w:name="_Toc535932545"/>
      <w:bookmarkStart w:id="2847" w:name="_Toc535932637"/>
      <w:bookmarkStart w:id="2848" w:name="_Toc535933468"/>
      <w:bookmarkStart w:id="2849" w:name="_Toc535934360"/>
      <w:bookmarkStart w:id="2850" w:name="_Toc535935111"/>
      <w:bookmarkStart w:id="2851" w:name="_Toc535935886"/>
      <w:bookmarkStart w:id="2852" w:name="_Toc535938421"/>
      <w:bookmarkStart w:id="2853" w:name="_Toc535938770"/>
      <w:bookmarkStart w:id="2854" w:name="_Toc535942456"/>
      <w:bookmarkStart w:id="2855" w:name="_Toc535942693"/>
      <w:bookmarkStart w:id="2856" w:name="_Toc535942915"/>
      <w:bookmarkStart w:id="2857" w:name="_Toc535943011"/>
      <w:bookmarkStart w:id="2858" w:name="_Toc535943107"/>
      <w:bookmarkStart w:id="2859" w:name="_Toc535947856"/>
      <w:bookmarkStart w:id="2860" w:name="_Toc536006910"/>
      <w:bookmarkStart w:id="2861" w:name="_Toc536110541"/>
      <w:bookmarkStart w:id="2862" w:name="_Toc536110917"/>
      <w:bookmarkStart w:id="2863" w:name="_Toc536112136"/>
      <w:bookmarkStart w:id="2864" w:name="_Toc536112456"/>
      <w:bookmarkStart w:id="2865" w:name="_Toc536113341"/>
      <w:bookmarkStart w:id="2866" w:name="_Toc536113553"/>
      <w:bookmarkStart w:id="2867" w:name="_Toc536113765"/>
      <w:bookmarkStart w:id="2868" w:name="_Toc536115064"/>
      <w:bookmarkStart w:id="2869" w:name="_Toc536115334"/>
      <w:bookmarkStart w:id="2870" w:name="_Toc536117524"/>
      <w:bookmarkStart w:id="2871" w:name="_Toc536117739"/>
      <w:bookmarkStart w:id="2872" w:name="_Toc536118760"/>
      <w:bookmarkStart w:id="2873" w:name="_Toc536120052"/>
      <w:bookmarkStart w:id="2874" w:name="_Toc536120268"/>
      <w:bookmarkStart w:id="2875" w:name="_Toc536127330"/>
      <w:bookmarkStart w:id="2876" w:name="_Toc536127547"/>
      <w:bookmarkStart w:id="2877" w:name="_Toc536128331"/>
      <w:bookmarkStart w:id="2878" w:name="_Toc536129454"/>
      <w:bookmarkStart w:id="2879" w:name="_Toc536129672"/>
      <w:bookmarkStart w:id="2880" w:name="_Toc536129893"/>
      <w:bookmarkStart w:id="2881" w:name="_Toc536130116"/>
      <w:bookmarkStart w:id="2882" w:name="_Toc536130342"/>
      <w:bookmarkStart w:id="2883" w:name="_Toc536130578"/>
      <w:bookmarkStart w:id="2884" w:name="_Toc536131272"/>
      <w:bookmarkStart w:id="2885" w:name="_Toc536131533"/>
      <w:bookmarkStart w:id="2886" w:name="_Toc536199946"/>
      <w:bookmarkStart w:id="2887" w:name="_Toc536200193"/>
      <w:bookmarkStart w:id="2888" w:name="_Toc536200688"/>
      <w:bookmarkStart w:id="2889" w:name="_Toc536200936"/>
      <w:bookmarkStart w:id="2890" w:name="_Toc536201183"/>
      <w:bookmarkStart w:id="2891" w:name="_Toc536201430"/>
      <w:bookmarkStart w:id="2892" w:name="_Toc536202345"/>
      <w:bookmarkStart w:id="2893" w:name="_Toc536203716"/>
      <w:bookmarkStart w:id="2894" w:name="_Toc536203962"/>
      <w:bookmarkStart w:id="2895" w:name="_Toc536204208"/>
      <w:bookmarkStart w:id="2896" w:name="_Toc536539356"/>
      <w:bookmarkStart w:id="2897" w:name="_Toc536539609"/>
      <w:bookmarkStart w:id="2898" w:name="_Toc536543385"/>
      <w:bookmarkStart w:id="2899" w:name="_Toc536543639"/>
      <w:bookmarkStart w:id="2900" w:name="_Toc536544530"/>
      <w:bookmarkStart w:id="2901" w:name="_Toc536545470"/>
      <w:bookmarkStart w:id="2902" w:name="_Toc536546621"/>
      <w:bookmarkStart w:id="2903" w:name="_Toc536626917"/>
      <w:bookmarkStart w:id="2904" w:name="_Toc536725996"/>
      <w:bookmarkStart w:id="2905" w:name="_Toc536741092"/>
      <w:bookmarkStart w:id="2906" w:name="_Toc536741349"/>
      <w:bookmarkStart w:id="2907" w:name="_Toc536741605"/>
      <w:bookmarkStart w:id="2908" w:name="_Toc536784664"/>
      <w:bookmarkStart w:id="2909" w:name="_Toc536797559"/>
      <w:bookmarkStart w:id="2910" w:name="_Toc536797822"/>
      <w:bookmarkStart w:id="2911" w:name="_Toc536798219"/>
      <w:bookmarkStart w:id="2912" w:name="_Toc536798474"/>
      <w:bookmarkStart w:id="2913" w:name="_Toc536798729"/>
      <w:bookmarkStart w:id="2914" w:name="_Toc536800432"/>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p>
    <w:p w14:paraId="58616707" w14:textId="31864B3D" w:rsidR="006F4286" w:rsidRDefault="006F4286" w:rsidP="0062290B">
      <w:pPr>
        <w:pStyle w:val="Titre2"/>
        <w:spacing w:after="240"/>
        <w:ind w:left="708" w:hanging="578"/>
      </w:pPr>
      <w:bookmarkStart w:id="2915" w:name="_Toc536800433"/>
      <w:r>
        <w:t xml:space="preserve">Méthode d’analyse de la </w:t>
      </w:r>
      <w:bookmarkEnd w:id="2797"/>
      <w:r>
        <w:t>stabilité</w:t>
      </w:r>
      <w:bookmarkEnd w:id="2915"/>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A64375"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916" w:name="_Toc536800434"/>
      <w:r>
        <w:t>Coefficients d’influence de l’effet Morton</w:t>
      </w:r>
      <w:bookmarkEnd w:id="2916"/>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A64375"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917" w:name="_Ref536438342"/>
            <w:r w:rsidRPr="00822191">
              <w:rPr>
                <w:rFonts w:ascii="Times New Roman" w:eastAsia="Times New Roman" w:hAnsi="Times New Roman"/>
                <w:b/>
                <w:iCs w:val="0"/>
                <w:color w:val="auto"/>
                <w:sz w:val="22"/>
                <w:szCs w:val="22"/>
                <w:lang w:eastAsia="fr-FR"/>
              </w:rPr>
              <w:t xml:space="preserve"> </w:t>
            </w:r>
            <w:bookmarkEnd w:id="2917"/>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918" w:name="_Ref518574219"/>
            <w:r w:rsidRPr="00B70EB0">
              <w:rPr>
                <w:rFonts w:ascii="Times New Roman" w:eastAsia="Times New Roman" w:hAnsi="Times New Roman"/>
                <w:b/>
                <w:iCs w:val="0"/>
                <w:color w:val="auto"/>
                <w:sz w:val="22"/>
                <w:szCs w:val="22"/>
                <w:lang w:eastAsia="fr-FR"/>
              </w:rPr>
              <w:t xml:space="preserve"> </w:t>
            </w:r>
            <w:bookmarkEnd w:id="2918"/>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A64375"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919" w:name="_Ref534201420"/>
            <w:r>
              <w:rPr>
                <w:rFonts w:ascii="Times New Roman" w:eastAsia="Times New Roman" w:hAnsi="Times New Roman"/>
                <w:b/>
                <w:iCs w:val="0"/>
                <w:color w:val="auto"/>
                <w:sz w:val="22"/>
                <w:szCs w:val="22"/>
                <w:lang w:val="en-US" w:eastAsia="fr-FR"/>
              </w:rPr>
              <w:t xml:space="preserve"> </w:t>
            </w:r>
            <w:bookmarkEnd w:id="2919"/>
          </w:p>
        </w:tc>
      </w:tr>
    </w:tbl>
    <w:p w14:paraId="00974CFA" w14:textId="58F2A63C" w:rsidR="006F4286" w:rsidRPr="00FA40FE" w:rsidRDefault="006F4286" w:rsidP="006F4286">
      <w:pPr>
        <w:pStyle w:val="Titre3"/>
        <w:spacing w:before="240" w:after="240"/>
        <w:ind w:left="709"/>
      </w:pPr>
      <w:bookmarkStart w:id="2920" w:name="_Toc536800435"/>
      <w:r>
        <w:t>Critère de stabilité</w:t>
      </w:r>
      <w:bookmarkEnd w:id="2920"/>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921" w:name="_Ref530059670"/>
            <w:r w:rsidRPr="00E03861">
              <w:rPr>
                <w:rFonts w:ascii="Times New Roman" w:eastAsiaTheme="minorEastAsia" w:hAnsi="Times New Roman"/>
                <w:b/>
                <w:i/>
              </w:rPr>
              <w:t xml:space="preserve"> </w:t>
            </w:r>
            <w:bookmarkEnd w:id="2921"/>
          </w:p>
        </w:tc>
      </w:tr>
    </w:tbl>
    <w:p w14:paraId="31C1FF5D" w14:textId="34E0638E"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A64375"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922" w:name="_Ref530060431"/>
            <w:r w:rsidRPr="00E03861">
              <w:rPr>
                <w:rFonts w:ascii="Times New Roman" w:eastAsiaTheme="minorEastAsia" w:hAnsi="Times New Roman"/>
                <w:b/>
                <w:i/>
              </w:rPr>
              <w:t xml:space="preserve"> </w:t>
            </w:r>
            <w:bookmarkEnd w:id="2922"/>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923" w:name="_Ref531096466"/>
            <w:r w:rsidRPr="00E03861">
              <w:rPr>
                <w:rFonts w:ascii="Times New Roman" w:eastAsiaTheme="minorEastAsia" w:hAnsi="Times New Roman"/>
                <w:b/>
                <w:i/>
              </w:rPr>
              <w:t xml:space="preserve"> </w:t>
            </w:r>
            <w:bookmarkEnd w:id="2923"/>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924" w:name="_Toc536800436"/>
      <w:r>
        <w:t>Approche Lorenz et Murphy</w:t>
      </w:r>
      <w:bookmarkEnd w:id="2924"/>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925" w:name="_Ref518572565"/>
            <w:r w:rsidRPr="008C024E">
              <w:rPr>
                <w:rFonts w:ascii="Times New Roman" w:eastAsia="Times New Roman" w:hAnsi="Times New Roman"/>
                <w:b/>
                <w:iCs w:val="0"/>
                <w:color w:val="auto"/>
                <w:sz w:val="22"/>
                <w:szCs w:val="22"/>
                <w:lang w:eastAsia="fr-FR"/>
              </w:rPr>
              <w:t xml:space="preserve"> </w:t>
            </w:r>
            <w:bookmarkEnd w:id="2925"/>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926" w:name="_Toc536800437"/>
      <w:r>
        <w:t>Approche analytique améliorée</w:t>
      </w:r>
      <w:bookmarkEnd w:id="2926"/>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927" w:name="_Ref531204113"/>
      <w:bookmarkStart w:id="2928" w:name="_Toc536112276"/>
      <w:bookmarkStart w:id="2929"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92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928"/>
      <w:bookmarkEnd w:id="2929"/>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A64375"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930" w:name="_Toc536800438"/>
      <w:r w:rsidRPr="00EA3D98">
        <w:t xml:space="preserve">Application au Banc de l’effet Morton </w:t>
      </w:r>
      <w:r>
        <w:t>(BEM)</w:t>
      </w:r>
      <w:bookmarkEnd w:id="2930"/>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931" w:name="_Toc536800439"/>
      <w:r>
        <w:lastRenderedPageBreak/>
        <w:t>Configuration du rotor</w:t>
      </w:r>
      <w:r w:rsidR="003F464C">
        <w:t xml:space="preserve"> court</w:t>
      </w:r>
      <w:r>
        <w:t xml:space="preserve"> 430mm</w:t>
      </w:r>
      <w:bookmarkEnd w:id="2931"/>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2932" w:name="_Ref531015477"/>
            <w:bookmarkStart w:id="2933" w:name="_Toc536112252"/>
            <w:bookmarkStart w:id="2934"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932"/>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933"/>
            <w:bookmarkEnd w:id="2934"/>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935" w:name="_Ref531019019"/>
            <w:bookmarkStart w:id="2936" w:name="_Toc536112253"/>
            <w:bookmarkStart w:id="2937"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2935"/>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936"/>
            <w:bookmarkEnd w:id="2937"/>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938" w:name="_Ref534218071"/>
      <w:bookmarkStart w:id="2939" w:name="_Toc536112277"/>
      <w:bookmarkStart w:id="2940"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2938"/>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939"/>
      <w:bookmarkEnd w:id="2940"/>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941" w:name="_Ref531193074"/>
            <w:bookmarkStart w:id="2942" w:name="_Toc536112254"/>
            <w:bookmarkStart w:id="2943"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2941"/>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942"/>
            <w:bookmarkEnd w:id="2943"/>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2944" w:name="_Ref535497157"/>
      <w:bookmarkStart w:id="2945" w:name="_Toc536112255"/>
      <w:bookmarkStart w:id="2946"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944"/>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945"/>
      <w:bookmarkEnd w:id="2946"/>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2947" w:name="_Ref531095594"/>
      <w:bookmarkStart w:id="2948" w:name="_Toc536112256"/>
      <w:bookmarkStart w:id="2949"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2947"/>
      <w:r w:rsidRPr="00FC14C6">
        <w:rPr>
          <w:sz w:val="22"/>
        </w:rPr>
        <w:t> : champ de température imposé au modèle thermomécanique</w:t>
      </w:r>
      <w:bookmarkEnd w:id="2948"/>
      <w:bookmarkEnd w:id="2949"/>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950" w:name="_Ref531096885"/>
      <w:bookmarkStart w:id="2951" w:name="_Toc536112258"/>
      <w:bookmarkStart w:id="2952"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95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951"/>
      <w:bookmarkEnd w:id="2952"/>
    </w:p>
    <w:p w14:paraId="46F1C6C6" w14:textId="03C6BD99" w:rsidR="00AE4728" w:rsidRPr="00FC14C6" w:rsidRDefault="00AE4728" w:rsidP="0037172D">
      <w:pPr>
        <w:pStyle w:val="Default"/>
        <w:spacing w:before="240" w:after="240" w:line="360" w:lineRule="auto"/>
        <w:ind w:firstLine="709"/>
        <w:jc w:val="both"/>
        <w:rPr>
          <w:sz w:val="22"/>
        </w:rPr>
      </w:pPr>
      <w:bookmarkStart w:id="2953"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954" w:name="_Ref535593984"/>
      <w:bookmarkStart w:id="2955" w:name="_Toc536800440"/>
      <w:r>
        <w:lastRenderedPageBreak/>
        <w:t xml:space="preserve">Configuration du rotor </w:t>
      </w:r>
      <w:bookmarkEnd w:id="2953"/>
      <w:r w:rsidR="008A6682">
        <w:t>long 700mm</w:t>
      </w:r>
      <w:bookmarkEnd w:id="2954"/>
      <w:bookmarkEnd w:id="2955"/>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2956" w:name="_Ref531189711"/>
            <w:bookmarkStart w:id="2957" w:name="_Toc536112259"/>
            <w:bookmarkStart w:id="2958"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956"/>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957"/>
            <w:bookmarkEnd w:id="2958"/>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959" w:name="_Ref534232364"/>
            <w:bookmarkStart w:id="2960" w:name="_Toc536112260"/>
            <w:bookmarkStart w:id="2961"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2959"/>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960"/>
            <w:bookmarkEnd w:id="2961"/>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962" w:name="_Ref531186850"/>
      <w:bookmarkStart w:id="2963" w:name="_Ref534380440"/>
      <w:bookmarkStart w:id="2964" w:name="_Toc536112278"/>
      <w:bookmarkStart w:id="2965"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962"/>
      <w:bookmarkEnd w:id="2963"/>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964"/>
      <w:bookmarkEnd w:id="2965"/>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966" w:name="_Ref534295302"/>
            <w:bookmarkStart w:id="2967" w:name="_Toc536112261"/>
            <w:bookmarkStart w:id="2968"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296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967"/>
            <w:bookmarkEnd w:id="2968"/>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969" w:name="_Ref531186145"/>
      <w:bookmarkStart w:id="2970" w:name="_Toc536112262"/>
      <w:bookmarkStart w:id="2971"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96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970"/>
      <w:bookmarkEnd w:id="2971"/>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972" w:name="_Ref531184866"/>
      <w:bookmarkStart w:id="2973" w:name="_Toc536112263"/>
      <w:bookmarkStart w:id="2974"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972"/>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973"/>
      <w:bookmarkEnd w:id="2974"/>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975" w:name="_Ref534382904"/>
      <w:bookmarkStart w:id="2976" w:name="_Toc536112279"/>
      <w:bookmarkStart w:id="2977"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975"/>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976"/>
      <w:bookmarkEnd w:id="2977"/>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978" w:name="_Toc536800441"/>
      <w:bookmarkStart w:id="2979" w:name="_Toc534984877"/>
      <w:r>
        <w:rPr>
          <w:lang w:eastAsia="zh-CN"/>
        </w:rPr>
        <w:t>Tech</w:t>
      </w:r>
      <w:r w:rsidR="0052000A">
        <w:rPr>
          <w:lang w:eastAsia="zh-CN"/>
        </w:rPr>
        <w:t>niques à mettre en oeuvre pour é</w:t>
      </w:r>
      <w:r>
        <w:rPr>
          <w:lang w:eastAsia="zh-CN"/>
        </w:rPr>
        <w:t>viter l’instabilite de l’effet Morton</w:t>
      </w:r>
      <w:bookmarkEnd w:id="2978"/>
      <w:r>
        <w:rPr>
          <w:lang w:eastAsia="zh-CN"/>
        </w:rPr>
        <w:t xml:space="preserve"> </w:t>
      </w:r>
      <w:bookmarkEnd w:id="2979"/>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980"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980"/>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6CFC75A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w:ins w:id="2981" w:author="HASSINI Mohamed-amine" w:date="2019-03-12T10:29:00Z">
            <w:rPr>
              <w:rFonts w:ascii="Cambria Math" w:hAnsi="Cambria Math"/>
            </w:rPr>
            <m:t xml:space="preserve"> </m:t>
          </w:ins>
        </m:r>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982" w:name="_Ref536721498"/>
      <w:bookmarkStart w:id="2983" w:name="_Toc536112264"/>
      <w:bookmarkStart w:id="2984"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982"/>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2983"/>
      <w:bookmarkEnd w:id="2984"/>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llustre ce rotor supporté par deux paliers circulaires identiques. La masse des disques montés en porte à faux est de 20kg et la distance entre le disque et le palier est de 200 mm</w:t>
      </w:r>
      <w:del w:id="2985" w:author="HASSINI Mohamed-amine" w:date="2019-03-12T10:29:00Z">
        <w:r w:rsidR="001436E0" w:rsidDel="00D2695E">
          <w:rPr>
            <w:szCs w:val="22"/>
          </w:rPr>
          <w:delText xml:space="preserve"> </w:delText>
        </w:r>
      </w:del>
      <w:r w:rsidR="001436E0">
        <w:rPr>
          <w:szCs w:val="22"/>
        </w:rPr>
        <w:t xml:space="preserve">.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986" w:name="_Ref536452193"/>
      <w:bookmarkStart w:id="2987"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986"/>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2987"/>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988" w:name="_Ref536798917"/>
      <w:bookmarkStart w:id="2989"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988"/>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2989"/>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990" w:name="_Ref535589702"/>
      <w:bookmarkStart w:id="2991" w:name="_Toc536112265"/>
      <w:bookmarkStart w:id="2992"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990"/>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991"/>
      <w:bookmarkEnd w:id="2992"/>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993" w:name="_Ref532235910"/>
      <w:bookmarkStart w:id="2994" w:name="_Toc536112266"/>
      <w:bookmarkStart w:id="2995"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993"/>
      <w:r w:rsidRPr="002344CF">
        <w:rPr>
          <w:rFonts w:ascii="Calibri" w:eastAsia="Times New Roman" w:hAnsi="Calibri" w:cs="Times New Roman"/>
          <w:i w:val="0"/>
          <w:iCs w:val="0"/>
          <w:color w:val="auto"/>
          <w:sz w:val="22"/>
          <w:szCs w:val="22"/>
        </w:rPr>
        <w:t> : Comparaison des coefficients d’influence de l’effet Morton entre les cas d’études</w:t>
      </w:r>
      <w:bookmarkEnd w:id="2994"/>
      <w:bookmarkEnd w:id="2995"/>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2996" w:name="_Ref532235878"/>
      <w:bookmarkStart w:id="2997" w:name="_Toc536112267"/>
      <w:bookmarkStart w:id="2998"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996"/>
      <w:r w:rsidRPr="00872B75">
        <w:rPr>
          <w:rFonts w:ascii="Calibri" w:eastAsia="Times New Roman" w:hAnsi="Calibri" w:cs="Times New Roman"/>
          <w:i w:val="0"/>
          <w:iCs w:val="0"/>
          <w:color w:val="auto"/>
          <w:sz w:val="22"/>
          <w:szCs w:val="22"/>
        </w:rPr>
        <w:t> : Résultat de l’analyse de l’effet Morton des cas</w:t>
      </w:r>
      <w:bookmarkEnd w:id="2997"/>
      <w:bookmarkEnd w:id="2998"/>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999" w:name="_Toc534984879"/>
      <w:bookmarkStart w:id="3000"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999"/>
      <w:bookmarkEnd w:id="3000"/>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3001" w:name="_Toc536800444"/>
      <w:r>
        <w:rPr>
          <w:lang w:eastAsia="zh-CN"/>
        </w:rPr>
        <w:t xml:space="preserve">Parametres influents sur le coefficient </w:t>
      </w:r>
      <m:oMath>
        <m:r>
          <m:rPr>
            <m:sty m:val="bi"/>
          </m:rPr>
          <w:rPr>
            <w:rFonts w:ascii="Cambria Math" w:hAnsi="Cambria Math"/>
            <w:lang w:eastAsia="zh-CN"/>
          </w:rPr>
          <m:t>B</m:t>
        </m:r>
      </m:oMath>
      <w:bookmarkEnd w:id="3001"/>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43DB5F3A"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potentiellement une augmentation d</w:t>
      </w:r>
      <w:ins w:id="3002" w:author="HASSINI Mohamed-amine" w:date="2019-03-12T10:34:00Z">
        <w:r w:rsidR="006F4F39">
          <w:rPr>
            <w:lang w:eastAsia="zh-CN"/>
          </w:rPr>
          <w:t>es</w:t>
        </w:r>
      </w:ins>
      <w:del w:id="3003" w:author="HASSINI Mohamed-amine" w:date="2019-03-12T10:34:00Z">
        <w:r w:rsidDel="006F4F39">
          <w:rPr>
            <w:lang w:eastAsia="zh-CN"/>
          </w:rPr>
          <w:delText>u</w:delText>
        </w:r>
      </w:del>
      <w:r>
        <w:rPr>
          <w:lang w:eastAsia="zh-CN"/>
        </w:rPr>
        <w:t xml:space="preserve"> coefficient</w:t>
      </w:r>
      <w:ins w:id="3004" w:author="HASSINI Mohamed-amine" w:date="2019-03-12T10:34:00Z">
        <w:r w:rsidR="006F4F39">
          <w:rPr>
            <w:lang w:eastAsia="zh-CN"/>
          </w:rPr>
          <w:t>s</w:t>
        </w:r>
      </w:ins>
      <w:r>
        <w:rPr>
          <w:lang w:eastAsia="zh-CN"/>
        </w:rPr>
        <w:t xml:space="preserve">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3005" w:name="_Toc536800445"/>
      <w:r>
        <w:rPr>
          <w:lang w:eastAsia="zh-CN"/>
        </w:rPr>
        <w:t xml:space="preserve">Parametres influents sur le coefficient </w:t>
      </w:r>
      <m:oMath>
        <m:r>
          <m:rPr>
            <m:sty m:val="bi"/>
          </m:rPr>
          <w:rPr>
            <w:rFonts w:ascii="Cambria Math" w:hAnsi="Cambria Math"/>
            <w:lang w:eastAsia="zh-CN"/>
          </w:rPr>
          <m:t>A</m:t>
        </m:r>
      </m:oMath>
      <w:bookmarkEnd w:id="3005"/>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3006" w:name="_Ref532298509"/>
      <w:bookmarkStart w:id="3007" w:name="_Toc536112280"/>
      <w:bookmarkStart w:id="3008" w:name="_Toc536627097"/>
      <w:bookmarkStart w:id="3009"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3006"/>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3007"/>
      <w:bookmarkEnd w:id="3008"/>
      <w:bookmarkEnd w:id="3009"/>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3010" w:name="_Toc536800446"/>
      <w:r>
        <w:t>Conclusion</w:t>
      </w:r>
      <w:bookmarkEnd w:id="3010"/>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3011" w:name="_Toc536800447"/>
      <w:r w:rsidRPr="005B6FDA">
        <w:lastRenderedPageBreak/>
        <w:t>Conclusion</w:t>
      </w:r>
      <w:r w:rsidR="005C2433" w:rsidRPr="005B6FDA">
        <w:t xml:space="preserve"> générale</w:t>
      </w:r>
      <w:bookmarkEnd w:id="3011"/>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3012" w:name="_Annexe_A_:"/>
      <w:bookmarkStart w:id="3013" w:name="_Ref535938142"/>
      <w:bookmarkStart w:id="3014" w:name="_Toc536800448"/>
      <w:bookmarkEnd w:id="3012"/>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3013"/>
      <w:bookmarkEnd w:id="3014"/>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3015" w:name="_Ref536127479"/>
      <w:bookmarkStart w:id="3016"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3015"/>
      <w:r w:rsidR="007B25CC" w:rsidRPr="005320DE">
        <w:rPr>
          <w:rFonts w:eastAsia="Times New Roman" w:cs="Times New Roman"/>
          <w:i w:val="0"/>
          <w:iCs w:val="0"/>
          <w:color w:val="auto"/>
          <w:sz w:val="22"/>
          <w:szCs w:val="20"/>
          <w:lang w:eastAsia="fr-FR"/>
        </w:rPr>
        <w:t>: Le patin incliné 1D</w:t>
      </w:r>
      <w:bookmarkEnd w:id="3016"/>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3017" w:name="_Ref536128481"/>
      <w:bookmarkStart w:id="3018"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017"/>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3018"/>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3019"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3019"/>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3020" w:name="_Ref536129341"/>
      <w:bookmarkStart w:id="3021"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020"/>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3021"/>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A64375"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A64375"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3022" w:name="_Ref536008842"/>
            <w:r w:rsidRPr="005600FC">
              <w:rPr>
                <w:rFonts w:ascii="Times New Roman" w:eastAsia="Times New Roman" w:hAnsi="Times New Roman"/>
                <w:b/>
                <w:iCs w:val="0"/>
                <w:color w:val="auto"/>
                <w:sz w:val="22"/>
                <w:szCs w:val="22"/>
                <w:lang w:eastAsia="fr-FR"/>
              </w:rPr>
              <w:t xml:space="preserve"> </w:t>
            </w:r>
            <w:bookmarkEnd w:id="3022"/>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3023" w:name="_Ref536129823"/>
      <w:bookmarkStart w:id="3024"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023"/>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3024"/>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3025" w:name="_Ref536129824"/>
      <w:bookmarkStart w:id="3026"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3025"/>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3026"/>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3027" w:name="_Ref536129825"/>
      <w:bookmarkStart w:id="3028"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3027"/>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3028"/>
    </w:p>
    <w:p w14:paraId="377A807A" w14:textId="701C29A8" w:rsidR="00704E8C" w:rsidRDefault="00704E8C" w:rsidP="00E0308D">
      <w:pPr>
        <w:pStyle w:val="Titre2"/>
        <w:numPr>
          <w:ilvl w:val="1"/>
          <w:numId w:val="33"/>
        </w:numPr>
        <w:ind w:left="709"/>
        <w:rPr>
          <w:caps w:val="0"/>
        </w:rPr>
      </w:pPr>
      <w:bookmarkStart w:id="3029" w:name="_Toc536800450"/>
      <w:r w:rsidRPr="00704E8C">
        <w:rPr>
          <w:caps w:val="0"/>
        </w:rPr>
        <w:t>Discrétisation quand la température e</w:t>
      </w:r>
      <w:r>
        <w:rPr>
          <w:caps w:val="0"/>
        </w:rPr>
        <w:t xml:space="preserve">st approximée par des polynômes </w:t>
      </w:r>
      <w:r w:rsidRPr="00704E8C">
        <w:rPr>
          <w:caps w:val="0"/>
        </w:rPr>
        <w:t>de Legendre</w:t>
      </w:r>
      <w:bookmarkEnd w:id="3029"/>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3030" w:name="_Ref536130758"/>
      <w:bookmarkStart w:id="3031"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030"/>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3031"/>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3032" w:name="_Ref536130759"/>
      <w:bookmarkStart w:id="3033" w:name="_Ref524006384"/>
      <w:bookmarkStart w:id="3034"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032"/>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3033"/>
      <w:bookmarkEnd w:id="3034"/>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3035" w:name="_Ref536130760"/>
      <w:bookmarkStart w:id="3036" w:name="_Ref524006726"/>
      <w:bookmarkStart w:id="3037"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035"/>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3036"/>
      <w:bookmarkEnd w:id="3037"/>
    </w:p>
    <w:p w14:paraId="11FDD87F" w14:textId="62A3C2F2" w:rsidR="009564B9" w:rsidRPr="00642BE2" w:rsidRDefault="00431295" w:rsidP="00E0308D">
      <w:pPr>
        <w:pStyle w:val="Titre2"/>
        <w:numPr>
          <w:ilvl w:val="1"/>
          <w:numId w:val="33"/>
        </w:numPr>
        <w:spacing w:after="240"/>
        <w:ind w:left="709" w:hanging="709"/>
        <w:rPr>
          <w:caps w:val="0"/>
        </w:rPr>
      </w:pPr>
      <w:bookmarkStart w:id="3038" w:name="_Toc536800451"/>
      <w:r w:rsidRPr="00431295">
        <w:rPr>
          <w:caps w:val="0"/>
        </w:rPr>
        <w:t xml:space="preserve">Comparaison </w:t>
      </w:r>
      <w:r>
        <w:rPr>
          <w:caps w:val="0"/>
        </w:rPr>
        <w:t>supplémentaires</w:t>
      </w:r>
      <w:r w:rsidRPr="00431295">
        <w:rPr>
          <w:caps w:val="0"/>
        </w:rPr>
        <w:t xml:space="preserve"> des résultats numériques</w:t>
      </w:r>
      <w:bookmarkEnd w:id="3038"/>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3039" w:name="_Ref536130802"/>
      <w:bookmarkStart w:id="3040"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039"/>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3040"/>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3041" w:name="_Ref536130851"/>
      <w:bookmarkStart w:id="3042"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041"/>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3042"/>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3043" w:name="_Ref536130807"/>
      <w:bookmarkStart w:id="3044"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043"/>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3044"/>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3045" w:name="_Ref536130944"/>
      <w:bookmarkStart w:id="3046"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3045"/>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046"/>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3047" w:name="_Ref536130958"/>
      <w:bookmarkStart w:id="3048"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3047"/>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048"/>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3049" w:name="_Ref536130965"/>
      <w:bookmarkStart w:id="3050"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3049"/>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3050"/>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3051" w:name="_Ref536131451"/>
      <w:bookmarkStart w:id="3052"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3051"/>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3052"/>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3053" w:name="_Ref536131452"/>
      <w:bookmarkStart w:id="3054"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3053"/>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3054"/>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3055" w:name="_Ref536131453"/>
      <w:bookmarkStart w:id="3056"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3055"/>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056"/>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3057" w:name="_Ref536131454"/>
      <w:bookmarkStart w:id="3058"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3057"/>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058"/>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3059" w:name="_Ref536106071"/>
      <w:bookmarkStart w:id="3060" w:name="_Toc536800452"/>
      <w:r>
        <w:rPr>
          <w:caps w:val="0"/>
        </w:rPr>
        <w:lastRenderedPageBreak/>
        <w:t>Figures des champs de température des cas de calcul</w:t>
      </w:r>
      <w:bookmarkEnd w:id="3059"/>
      <w:bookmarkEnd w:id="3060"/>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3061" w:name="_Ref536130761"/>
            <w:bookmarkStart w:id="3062"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3061"/>
            <w:r w:rsidR="005656F1" w:rsidRPr="008D6A91">
              <w:rPr>
                <w:i w:val="0"/>
                <w:sz w:val="20"/>
              </w:rPr>
              <w:t>: LPCM, N</w:t>
            </w:r>
            <w:r w:rsidR="005656F1">
              <w:rPr>
                <w:i w:val="0"/>
                <w:sz w:val="20"/>
              </w:rPr>
              <w:t>=12</w:t>
            </w:r>
            <w:bookmarkEnd w:id="3062"/>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3063" w:name="_Ref536130762"/>
            <w:bookmarkStart w:id="3064"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3063"/>
            <w:r w:rsidR="005656F1" w:rsidRPr="008D6A91">
              <w:rPr>
                <w:i w:val="0"/>
                <w:sz w:val="20"/>
              </w:rPr>
              <w:t>: NDM, N</w:t>
            </w:r>
            <w:r w:rsidR="005656F1" w:rsidRPr="00CB4979">
              <w:rPr>
                <w:i w:val="0"/>
                <w:sz w:val="20"/>
              </w:rPr>
              <w:t>y</w:t>
            </w:r>
            <w:r w:rsidR="005656F1" w:rsidRPr="008D6A91">
              <w:rPr>
                <w:i w:val="0"/>
                <w:sz w:val="20"/>
              </w:rPr>
              <w:t>=80</w:t>
            </w:r>
            <w:bookmarkEnd w:id="3064"/>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3065" w:name="_Ref536131133"/>
            <w:bookmarkStart w:id="3066"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3065"/>
            <w:r w:rsidR="005656F1" w:rsidRPr="008D6A91">
              <w:rPr>
                <w:i w:val="0"/>
                <w:sz w:val="20"/>
              </w:rPr>
              <w:t>: LPCM, N</w:t>
            </w:r>
            <w:r w:rsidR="005656F1">
              <w:rPr>
                <w:i w:val="0"/>
                <w:sz w:val="20"/>
              </w:rPr>
              <w:t>=16</w:t>
            </w:r>
            <w:bookmarkEnd w:id="3066"/>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3067"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3067"/>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3068"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3068"/>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3069" w:name="_Ref536131144"/>
            <w:bookmarkStart w:id="3070"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3069"/>
            <w:r w:rsidR="005656F1" w:rsidRPr="008D6A91">
              <w:rPr>
                <w:i w:val="0"/>
                <w:sz w:val="20"/>
              </w:rPr>
              <w:t>: NDM, N</w:t>
            </w:r>
            <w:r w:rsidR="005656F1" w:rsidRPr="00CB4979">
              <w:rPr>
                <w:i w:val="0"/>
                <w:sz w:val="20"/>
              </w:rPr>
              <w:t>y</w:t>
            </w:r>
            <w:r w:rsidR="005656F1" w:rsidRPr="008D6A91">
              <w:rPr>
                <w:i w:val="0"/>
                <w:sz w:val="20"/>
              </w:rPr>
              <w:t>=160</w:t>
            </w:r>
            <w:bookmarkEnd w:id="3070"/>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3071" w:name="_Ref536131455"/>
            <w:bookmarkStart w:id="3072"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3071"/>
            <w:r w:rsidR="005656F1" w:rsidRPr="005403DE">
              <w:rPr>
                <w:i w:val="0"/>
                <w:sz w:val="20"/>
              </w:rPr>
              <w:t>: LPCM, N</w:t>
            </w:r>
            <w:r w:rsidR="005656F1">
              <w:rPr>
                <w:i w:val="0"/>
                <w:sz w:val="20"/>
              </w:rPr>
              <w:t>=16</w:t>
            </w:r>
            <w:bookmarkEnd w:id="3072"/>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3073"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3073"/>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3074"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3074"/>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3075" w:name="_Ref536131456"/>
            <w:bookmarkStart w:id="3076"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3075"/>
            <w:r w:rsidR="005656F1" w:rsidRPr="005403DE">
              <w:rPr>
                <w:i w:val="0"/>
                <w:sz w:val="20"/>
              </w:rPr>
              <w:t>: NDM, N</w:t>
            </w:r>
            <w:r w:rsidR="005656F1" w:rsidRPr="005403DE">
              <w:rPr>
                <w:i w:val="0"/>
                <w:sz w:val="20"/>
                <w:vertAlign w:val="subscript"/>
              </w:rPr>
              <w:t>y</w:t>
            </w:r>
            <w:r w:rsidR="005656F1" w:rsidRPr="005403DE">
              <w:rPr>
                <w:i w:val="0"/>
                <w:sz w:val="20"/>
              </w:rPr>
              <w:t>=160</w:t>
            </w:r>
            <w:bookmarkEnd w:id="3076"/>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3077" w:name="_Ref536104119"/>
      <w:bookmarkStart w:id="3078" w:name="_Toc536800453"/>
      <w:r w:rsidRPr="002D11AE">
        <w:rPr>
          <w:caps w:val="0"/>
        </w:rPr>
        <w:lastRenderedPageBreak/>
        <w:t>Valeurs de référence</w:t>
      </w:r>
      <w:r>
        <w:rPr>
          <w:caps w:val="0"/>
        </w:rPr>
        <w:t xml:space="preserve"> à l’issu des cas numériques</w:t>
      </w:r>
      <w:bookmarkEnd w:id="3077"/>
      <w:bookmarkEnd w:id="3078"/>
    </w:p>
    <w:p w14:paraId="456510C5" w14:textId="77777777" w:rsidR="00886DA9" w:rsidRDefault="00886DA9" w:rsidP="00886DA9"/>
    <w:p w14:paraId="251EFA5D" w14:textId="4CBD85DB" w:rsidR="00B63BB3" w:rsidRDefault="00B63BB3" w:rsidP="00B63BB3">
      <w:pPr>
        <w:pStyle w:val="Lgende"/>
        <w:keepNext/>
        <w:jc w:val="center"/>
      </w:pPr>
      <w:bookmarkStart w:id="3079" w:name="_Ref536130757"/>
      <w:bookmarkStart w:id="3080"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079"/>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3080"/>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A64375"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3081" w:name="_Ref536130763"/>
      <w:bookmarkStart w:id="3082"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3081"/>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3082"/>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A64375"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3083" w:name="_Annexe_B_:"/>
      <w:bookmarkStart w:id="3084" w:name="_Toc536800454"/>
      <w:bookmarkEnd w:id="3083"/>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3084"/>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085" w:name="_Toc535932562"/>
      <w:bookmarkStart w:id="3086" w:name="_Toc535932654"/>
      <w:bookmarkStart w:id="3087" w:name="_Toc535933485"/>
      <w:bookmarkStart w:id="3088" w:name="_Toc535934377"/>
      <w:bookmarkStart w:id="3089" w:name="_Toc535935128"/>
      <w:bookmarkStart w:id="3090" w:name="_Toc535935903"/>
      <w:bookmarkStart w:id="3091" w:name="_Toc535938441"/>
      <w:bookmarkStart w:id="3092" w:name="_Toc535938790"/>
      <w:bookmarkStart w:id="3093" w:name="_Toc535942619"/>
      <w:bookmarkStart w:id="3094" w:name="_Toc535942841"/>
      <w:bookmarkStart w:id="3095" w:name="_Toc535942937"/>
      <w:bookmarkStart w:id="3096" w:name="_Toc535943033"/>
      <w:bookmarkStart w:id="3097" w:name="_Toc535943129"/>
      <w:bookmarkStart w:id="3098" w:name="_Toc535947878"/>
      <w:bookmarkStart w:id="3099" w:name="_Toc536006932"/>
      <w:bookmarkStart w:id="3100" w:name="_Toc536110564"/>
      <w:bookmarkStart w:id="3101" w:name="_Toc536110940"/>
      <w:bookmarkStart w:id="3102" w:name="_Toc536112159"/>
      <w:bookmarkStart w:id="3103" w:name="_Toc536112479"/>
      <w:bookmarkStart w:id="3104" w:name="_Toc536113364"/>
      <w:bookmarkStart w:id="3105" w:name="_Toc536113576"/>
      <w:bookmarkStart w:id="3106" w:name="_Toc536113788"/>
      <w:bookmarkStart w:id="3107" w:name="_Toc536115087"/>
      <w:bookmarkStart w:id="3108" w:name="_Toc536115357"/>
      <w:bookmarkStart w:id="3109" w:name="_Toc536117547"/>
      <w:bookmarkStart w:id="3110" w:name="_Toc536117762"/>
      <w:bookmarkStart w:id="3111" w:name="_Toc536118783"/>
      <w:bookmarkStart w:id="3112" w:name="_Toc536120075"/>
      <w:bookmarkStart w:id="3113" w:name="_Toc536120291"/>
      <w:bookmarkStart w:id="3114" w:name="_Toc536127353"/>
      <w:bookmarkStart w:id="3115" w:name="_Toc536127570"/>
      <w:bookmarkStart w:id="3116" w:name="_Toc536128354"/>
      <w:bookmarkStart w:id="3117" w:name="_Toc536129477"/>
      <w:bookmarkStart w:id="3118" w:name="_Toc536129695"/>
      <w:bookmarkStart w:id="3119" w:name="_Toc536129916"/>
      <w:bookmarkStart w:id="3120" w:name="_Toc536130139"/>
      <w:bookmarkStart w:id="3121" w:name="_Toc536130365"/>
      <w:bookmarkStart w:id="3122" w:name="_Toc536130601"/>
      <w:bookmarkStart w:id="3123" w:name="_Toc536131295"/>
      <w:bookmarkStart w:id="3124" w:name="_Toc536131556"/>
      <w:bookmarkStart w:id="3125" w:name="_Toc536199969"/>
      <w:bookmarkStart w:id="3126" w:name="_Toc536200216"/>
      <w:bookmarkStart w:id="3127" w:name="_Toc536200711"/>
      <w:bookmarkStart w:id="3128" w:name="_Toc536200959"/>
      <w:bookmarkStart w:id="3129" w:name="_Toc536201206"/>
      <w:bookmarkStart w:id="3130" w:name="_Toc536201453"/>
      <w:bookmarkStart w:id="3131" w:name="_Toc536202368"/>
      <w:bookmarkStart w:id="3132" w:name="_Toc536203739"/>
      <w:bookmarkStart w:id="3133" w:name="_Toc536203985"/>
      <w:bookmarkStart w:id="3134" w:name="_Toc536204231"/>
      <w:bookmarkStart w:id="3135" w:name="_Toc536539379"/>
      <w:bookmarkStart w:id="3136" w:name="_Toc536539632"/>
      <w:bookmarkStart w:id="3137" w:name="_Toc536543408"/>
      <w:bookmarkStart w:id="3138" w:name="_Toc536543662"/>
      <w:bookmarkStart w:id="3139" w:name="_Toc536544553"/>
      <w:bookmarkStart w:id="3140" w:name="_Toc536545493"/>
      <w:bookmarkStart w:id="3141" w:name="_Toc536546644"/>
      <w:bookmarkStart w:id="3142" w:name="_Toc536626940"/>
      <w:bookmarkStart w:id="3143" w:name="_Toc536726019"/>
      <w:bookmarkStart w:id="3144" w:name="_Toc536741115"/>
      <w:bookmarkStart w:id="3145" w:name="_Toc536741372"/>
      <w:bookmarkStart w:id="3146" w:name="_Toc536741628"/>
      <w:bookmarkStart w:id="3147" w:name="_Toc536784687"/>
      <w:bookmarkStart w:id="3148" w:name="_Toc536797582"/>
      <w:bookmarkStart w:id="3149" w:name="_Toc536797845"/>
      <w:bookmarkStart w:id="3150" w:name="_Toc536798242"/>
      <w:bookmarkStart w:id="3151" w:name="_Toc536798497"/>
      <w:bookmarkStart w:id="3152" w:name="_Toc536798752"/>
      <w:bookmarkStart w:id="3153" w:name="_Toc536800455"/>
      <w:bookmarkStart w:id="3154" w:name="_Ref535834176"/>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155" w:name="_Toc535938442"/>
      <w:bookmarkStart w:id="3156" w:name="_Toc535938791"/>
      <w:bookmarkStart w:id="3157" w:name="_Toc535942620"/>
      <w:bookmarkStart w:id="3158" w:name="_Toc535942842"/>
      <w:bookmarkStart w:id="3159" w:name="_Toc535942938"/>
      <w:bookmarkStart w:id="3160" w:name="_Toc535943034"/>
      <w:bookmarkStart w:id="3161" w:name="_Toc535943130"/>
      <w:bookmarkStart w:id="3162" w:name="_Toc535947879"/>
      <w:bookmarkStart w:id="3163" w:name="_Toc536006933"/>
      <w:bookmarkStart w:id="3164" w:name="_Toc536110565"/>
      <w:bookmarkStart w:id="3165" w:name="_Toc536110941"/>
      <w:bookmarkStart w:id="3166" w:name="_Toc536112160"/>
      <w:bookmarkStart w:id="3167" w:name="_Toc536112480"/>
      <w:bookmarkStart w:id="3168" w:name="_Toc536113365"/>
      <w:bookmarkStart w:id="3169" w:name="_Toc536113577"/>
      <w:bookmarkStart w:id="3170" w:name="_Toc536113789"/>
      <w:bookmarkStart w:id="3171" w:name="_Toc536115088"/>
      <w:bookmarkStart w:id="3172" w:name="_Toc536115358"/>
      <w:bookmarkStart w:id="3173" w:name="_Toc536117548"/>
      <w:bookmarkStart w:id="3174" w:name="_Toc536117763"/>
      <w:bookmarkStart w:id="3175" w:name="_Toc536118784"/>
      <w:bookmarkStart w:id="3176" w:name="_Toc536120076"/>
      <w:bookmarkStart w:id="3177" w:name="_Toc536120292"/>
      <w:bookmarkStart w:id="3178" w:name="_Toc536127354"/>
      <w:bookmarkStart w:id="3179" w:name="_Toc536127571"/>
      <w:bookmarkStart w:id="3180" w:name="_Toc536128355"/>
      <w:bookmarkStart w:id="3181" w:name="_Toc536129478"/>
      <w:bookmarkStart w:id="3182" w:name="_Toc536129696"/>
      <w:bookmarkStart w:id="3183" w:name="_Toc536129917"/>
      <w:bookmarkStart w:id="3184" w:name="_Toc536130140"/>
      <w:bookmarkStart w:id="3185" w:name="_Toc536130366"/>
      <w:bookmarkStart w:id="3186" w:name="_Toc536130602"/>
      <w:bookmarkStart w:id="3187" w:name="_Toc536131296"/>
      <w:bookmarkStart w:id="3188" w:name="_Toc536131557"/>
      <w:bookmarkStart w:id="3189" w:name="_Toc536199970"/>
      <w:bookmarkStart w:id="3190" w:name="_Toc536200217"/>
      <w:bookmarkStart w:id="3191" w:name="_Toc536200712"/>
      <w:bookmarkStart w:id="3192" w:name="_Toc536200960"/>
      <w:bookmarkStart w:id="3193" w:name="_Toc536201207"/>
      <w:bookmarkStart w:id="3194" w:name="_Toc536201454"/>
      <w:bookmarkStart w:id="3195" w:name="_Toc536202369"/>
      <w:bookmarkStart w:id="3196" w:name="_Toc536203740"/>
      <w:bookmarkStart w:id="3197" w:name="_Toc536203986"/>
      <w:bookmarkStart w:id="3198" w:name="_Toc536204232"/>
      <w:bookmarkStart w:id="3199" w:name="_Toc536539380"/>
      <w:bookmarkStart w:id="3200" w:name="_Toc536539633"/>
      <w:bookmarkStart w:id="3201" w:name="_Toc536543409"/>
      <w:bookmarkStart w:id="3202" w:name="_Toc536543663"/>
      <w:bookmarkStart w:id="3203" w:name="_Toc536544554"/>
      <w:bookmarkStart w:id="3204" w:name="_Toc536545494"/>
      <w:bookmarkStart w:id="3205" w:name="_Toc536546645"/>
      <w:bookmarkStart w:id="3206" w:name="_Toc536626941"/>
      <w:bookmarkStart w:id="3207" w:name="_Toc536726020"/>
      <w:bookmarkStart w:id="3208" w:name="_Toc536741116"/>
      <w:bookmarkStart w:id="3209" w:name="_Toc536741373"/>
      <w:bookmarkStart w:id="3210" w:name="_Toc536741629"/>
      <w:bookmarkStart w:id="3211" w:name="_Toc536784688"/>
      <w:bookmarkStart w:id="3212" w:name="_Toc536797583"/>
      <w:bookmarkStart w:id="3213" w:name="_Toc536797846"/>
      <w:bookmarkStart w:id="3214" w:name="_Toc536798243"/>
      <w:bookmarkStart w:id="3215" w:name="_Toc536798498"/>
      <w:bookmarkStart w:id="3216" w:name="_Toc536798753"/>
      <w:bookmarkStart w:id="3217" w:name="_Toc536800456"/>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p>
    <w:p w14:paraId="057E0C28" w14:textId="436E9568" w:rsidR="00B429DC" w:rsidRDefault="00B429DC" w:rsidP="00E0308D">
      <w:pPr>
        <w:pStyle w:val="Titre2"/>
        <w:numPr>
          <w:ilvl w:val="1"/>
          <w:numId w:val="28"/>
        </w:numPr>
        <w:tabs>
          <w:tab w:val="clear" w:pos="0"/>
          <w:tab w:val="num" w:pos="-709"/>
        </w:tabs>
        <w:ind w:left="709"/>
      </w:pPr>
      <w:bookmarkStart w:id="3218" w:name="_Toc536800457"/>
      <w:r>
        <w:t>Formulation variationnelle du problème conduction thermique</w:t>
      </w:r>
      <w:bookmarkEnd w:id="3154"/>
      <w:bookmarkEnd w:id="3218"/>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A64375"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A64375"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A64375"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A64375"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A64375"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3219" w:name="_Ref528621363"/>
            <w:r w:rsidRPr="005600FC">
              <w:rPr>
                <w:rFonts w:ascii="Times New Roman" w:eastAsia="Times New Roman" w:hAnsi="Times New Roman"/>
                <w:b/>
                <w:iCs w:val="0"/>
                <w:color w:val="auto"/>
                <w:sz w:val="22"/>
                <w:szCs w:val="22"/>
                <w:lang w:eastAsia="fr-FR"/>
              </w:rPr>
              <w:t xml:space="preserve"> </w:t>
            </w:r>
            <w:bookmarkEnd w:id="3219"/>
          </w:p>
        </w:tc>
      </w:tr>
    </w:tbl>
    <w:p w14:paraId="534FFF4F" w14:textId="77777777" w:rsidR="00B429DC" w:rsidRPr="00E4270F" w:rsidRDefault="00B429DC" w:rsidP="00E0308D">
      <w:pPr>
        <w:pStyle w:val="Titre2"/>
        <w:numPr>
          <w:ilvl w:val="1"/>
          <w:numId w:val="28"/>
        </w:numPr>
        <w:ind w:left="709"/>
      </w:pPr>
      <w:bookmarkStart w:id="3220" w:name="_Toc536800458"/>
      <w:r>
        <w:t xml:space="preserve">Approximation </w:t>
      </w:r>
      <w:r w:rsidRPr="00E4270F">
        <w:t>nodale élémentaire</w:t>
      </w:r>
      <w:r>
        <w:t xml:space="preserve"> et assemblage final</w:t>
      </w:r>
      <w:bookmarkEnd w:id="3220"/>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A64375"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A64375"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A64375"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A64375"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A64375"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A64375"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A64375"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3221" w:name="_Annexe_C_:"/>
      <w:bookmarkStart w:id="3222" w:name="_Ref535938690"/>
      <w:bookmarkStart w:id="3223" w:name="_Toc536800459"/>
      <w:bookmarkEnd w:id="3221"/>
      <w:r>
        <w:lastRenderedPageBreak/>
        <w:t>Ann</w:t>
      </w:r>
      <w:r w:rsidR="003C3B41">
        <w:t>exe C</w:t>
      </w:r>
      <w:r w:rsidR="005B17DF">
        <w:t xml:space="preserve"> : </w:t>
      </w:r>
      <w:r w:rsidR="00A64F15">
        <w:br/>
        <w:t>Détermination du point haut</w:t>
      </w:r>
      <w:bookmarkEnd w:id="3222"/>
      <w:bookmarkEnd w:id="3223"/>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224" w:name="_Toc536113793"/>
      <w:bookmarkStart w:id="3225" w:name="_Toc536115092"/>
      <w:bookmarkStart w:id="3226" w:name="_Toc536115362"/>
      <w:bookmarkStart w:id="3227" w:name="_Toc536117552"/>
      <w:bookmarkStart w:id="3228" w:name="_Toc536117767"/>
      <w:bookmarkStart w:id="3229" w:name="_Toc536118788"/>
      <w:bookmarkStart w:id="3230" w:name="_Toc536120080"/>
      <w:bookmarkStart w:id="3231" w:name="_Toc536120296"/>
      <w:bookmarkStart w:id="3232" w:name="_Toc536127358"/>
      <w:bookmarkStart w:id="3233" w:name="_Toc536127575"/>
      <w:bookmarkStart w:id="3234" w:name="_Toc536128359"/>
      <w:bookmarkStart w:id="3235" w:name="_Toc536129482"/>
      <w:bookmarkStart w:id="3236" w:name="_Toc536129700"/>
      <w:bookmarkStart w:id="3237" w:name="_Toc536129921"/>
      <w:bookmarkStart w:id="3238" w:name="_Toc536130144"/>
      <w:bookmarkStart w:id="3239" w:name="_Toc536130370"/>
      <w:bookmarkStart w:id="3240" w:name="_Toc536130606"/>
      <w:bookmarkStart w:id="3241" w:name="_Toc536131300"/>
      <w:bookmarkStart w:id="3242" w:name="_Toc536131561"/>
      <w:bookmarkStart w:id="3243" w:name="_Toc536199974"/>
      <w:bookmarkStart w:id="3244" w:name="_Toc536200221"/>
      <w:bookmarkStart w:id="3245" w:name="_Toc536200716"/>
      <w:bookmarkStart w:id="3246" w:name="_Toc536200964"/>
      <w:bookmarkStart w:id="3247" w:name="_Toc536201211"/>
      <w:bookmarkStart w:id="3248" w:name="_Toc536201458"/>
      <w:bookmarkStart w:id="3249" w:name="_Toc536202373"/>
      <w:bookmarkStart w:id="3250" w:name="_Toc536203744"/>
      <w:bookmarkStart w:id="3251" w:name="_Toc536203990"/>
      <w:bookmarkStart w:id="3252" w:name="_Toc536204236"/>
      <w:bookmarkStart w:id="3253" w:name="_Toc536539384"/>
      <w:bookmarkStart w:id="3254" w:name="_Toc536539637"/>
      <w:bookmarkStart w:id="3255" w:name="_Toc536543413"/>
      <w:bookmarkStart w:id="3256" w:name="_Toc536543667"/>
      <w:bookmarkStart w:id="3257" w:name="_Toc536544558"/>
      <w:bookmarkStart w:id="3258" w:name="_Toc536545498"/>
      <w:bookmarkStart w:id="3259" w:name="_Toc536546649"/>
      <w:bookmarkStart w:id="3260" w:name="_Toc536626945"/>
      <w:bookmarkStart w:id="3261" w:name="_Toc536726024"/>
      <w:bookmarkStart w:id="3262" w:name="_Toc536741120"/>
      <w:bookmarkStart w:id="3263" w:name="_Toc536741377"/>
      <w:bookmarkStart w:id="3264" w:name="_Toc536741633"/>
      <w:bookmarkStart w:id="3265" w:name="_Toc536784692"/>
      <w:bookmarkStart w:id="3266" w:name="_Toc536797587"/>
      <w:bookmarkStart w:id="3267" w:name="_Toc536797850"/>
      <w:bookmarkStart w:id="3268" w:name="_Toc536798247"/>
      <w:bookmarkStart w:id="3269" w:name="_Toc536798502"/>
      <w:bookmarkStart w:id="3270" w:name="_Toc536798757"/>
      <w:bookmarkStart w:id="3271" w:name="_Toc536800460"/>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272" w:name="_Toc536113794"/>
      <w:bookmarkStart w:id="3273" w:name="_Toc536115093"/>
      <w:bookmarkStart w:id="3274" w:name="_Toc536115363"/>
      <w:bookmarkStart w:id="3275" w:name="_Toc536117553"/>
      <w:bookmarkStart w:id="3276" w:name="_Toc536117768"/>
      <w:bookmarkStart w:id="3277" w:name="_Toc536118789"/>
      <w:bookmarkStart w:id="3278" w:name="_Toc536120081"/>
      <w:bookmarkStart w:id="3279" w:name="_Toc536120297"/>
      <w:bookmarkStart w:id="3280" w:name="_Toc536127359"/>
      <w:bookmarkStart w:id="3281" w:name="_Toc536127576"/>
      <w:bookmarkStart w:id="3282" w:name="_Toc536128360"/>
      <w:bookmarkStart w:id="3283" w:name="_Toc536129483"/>
      <w:bookmarkStart w:id="3284" w:name="_Toc536129701"/>
      <w:bookmarkStart w:id="3285" w:name="_Toc536129922"/>
      <w:bookmarkStart w:id="3286" w:name="_Toc536130145"/>
      <w:bookmarkStart w:id="3287" w:name="_Toc536130371"/>
      <w:bookmarkStart w:id="3288" w:name="_Toc536130607"/>
      <w:bookmarkStart w:id="3289" w:name="_Toc536131301"/>
      <w:bookmarkStart w:id="3290" w:name="_Toc536131562"/>
      <w:bookmarkStart w:id="3291" w:name="_Toc536199975"/>
      <w:bookmarkStart w:id="3292" w:name="_Toc536200222"/>
      <w:bookmarkStart w:id="3293" w:name="_Toc536200717"/>
      <w:bookmarkStart w:id="3294" w:name="_Toc536200965"/>
      <w:bookmarkStart w:id="3295" w:name="_Toc536201212"/>
      <w:bookmarkStart w:id="3296" w:name="_Toc536201459"/>
      <w:bookmarkStart w:id="3297" w:name="_Toc536202374"/>
      <w:bookmarkStart w:id="3298" w:name="_Toc536203745"/>
      <w:bookmarkStart w:id="3299" w:name="_Toc536203991"/>
      <w:bookmarkStart w:id="3300" w:name="_Toc536204237"/>
      <w:bookmarkStart w:id="3301" w:name="_Toc536539385"/>
      <w:bookmarkStart w:id="3302" w:name="_Toc536539638"/>
      <w:bookmarkStart w:id="3303" w:name="_Toc536543414"/>
      <w:bookmarkStart w:id="3304" w:name="_Toc536543668"/>
      <w:bookmarkStart w:id="3305" w:name="_Toc536544559"/>
      <w:bookmarkStart w:id="3306" w:name="_Toc536545499"/>
      <w:bookmarkStart w:id="3307" w:name="_Toc536546650"/>
      <w:bookmarkStart w:id="3308" w:name="_Toc536626946"/>
      <w:bookmarkStart w:id="3309" w:name="_Toc536726025"/>
      <w:bookmarkStart w:id="3310" w:name="_Toc536741121"/>
      <w:bookmarkStart w:id="3311" w:name="_Toc536741378"/>
      <w:bookmarkStart w:id="3312" w:name="_Toc536741634"/>
      <w:bookmarkStart w:id="3313" w:name="_Toc536784693"/>
      <w:bookmarkStart w:id="3314" w:name="_Toc536797588"/>
      <w:bookmarkStart w:id="3315" w:name="_Toc536797851"/>
      <w:bookmarkStart w:id="3316" w:name="_Toc536798248"/>
      <w:bookmarkStart w:id="3317" w:name="_Toc536798503"/>
      <w:bookmarkStart w:id="3318" w:name="_Toc536798758"/>
      <w:bookmarkStart w:id="3319" w:name="_Toc53680046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320" w:name="_Toc536113795"/>
      <w:bookmarkStart w:id="3321" w:name="_Toc536115094"/>
      <w:bookmarkStart w:id="3322" w:name="_Toc536115364"/>
      <w:bookmarkStart w:id="3323" w:name="_Toc536117554"/>
      <w:bookmarkStart w:id="3324" w:name="_Toc536117769"/>
      <w:bookmarkStart w:id="3325" w:name="_Toc536118790"/>
      <w:bookmarkStart w:id="3326" w:name="_Toc536120082"/>
      <w:bookmarkStart w:id="3327" w:name="_Toc536120298"/>
      <w:bookmarkStart w:id="3328" w:name="_Toc536127360"/>
      <w:bookmarkStart w:id="3329" w:name="_Toc536127577"/>
      <w:bookmarkStart w:id="3330" w:name="_Toc536128361"/>
      <w:bookmarkStart w:id="3331" w:name="_Toc536129484"/>
      <w:bookmarkStart w:id="3332" w:name="_Toc536129702"/>
      <w:bookmarkStart w:id="3333" w:name="_Toc536129923"/>
      <w:bookmarkStart w:id="3334" w:name="_Toc536130146"/>
      <w:bookmarkStart w:id="3335" w:name="_Toc536130372"/>
      <w:bookmarkStart w:id="3336" w:name="_Toc536130608"/>
      <w:bookmarkStart w:id="3337" w:name="_Toc536131302"/>
      <w:bookmarkStart w:id="3338" w:name="_Toc536131563"/>
      <w:bookmarkStart w:id="3339" w:name="_Toc536199976"/>
      <w:bookmarkStart w:id="3340" w:name="_Toc536200223"/>
      <w:bookmarkStart w:id="3341" w:name="_Toc536200718"/>
      <w:bookmarkStart w:id="3342" w:name="_Toc536200966"/>
      <w:bookmarkStart w:id="3343" w:name="_Toc536201213"/>
      <w:bookmarkStart w:id="3344" w:name="_Toc536201460"/>
      <w:bookmarkStart w:id="3345" w:name="_Toc536202375"/>
      <w:bookmarkStart w:id="3346" w:name="_Toc536203746"/>
      <w:bookmarkStart w:id="3347" w:name="_Toc536203992"/>
      <w:bookmarkStart w:id="3348" w:name="_Toc536204238"/>
      <w:bookmarkStart w:id="3349" w:name="_Toc536539386"/>
      <w:bookmarkStart w:id="3350" w:name="_Toc536539639"/>
      <w:bookmarkStart w:id="3351" w:name="_Toc536543415"/>
      <w:bookmarkStart w:id="3352" w:name="_Toc536543669"/>
      <w:bookmarkStart w:id="3353" w:name="_Toc536544560"/>
      <w:bookmarkStart w:id="3354" w:name="_Toc536545500"/>
      <w:bookmarkStart w:id="3355" w:name="_Toc536546651"/>
      <w:bookmarkStart w:id="3356" w:name="_Toc536626947"/>
      <w:bookmarkStart w:id="3357" w:name="_Toc536726026"/>
      <w:bookmarkStart w:id="3358" w:name="_Toc536741122"/>
      <w:bookmarkStart w:id="3359" w:name="_Toc536741379"/>
      <w:bookmarkStart w:id="3360" w:name="_Toc536741635"/>
      <w:bookmarkStart w:id="3361" w:name="_Toc536784694"/>
      <w:bookmarkStart w:id="3362" w:name="_Toc536797589"/>
      <w:bookmarkStart w:id="3363" w:name="_Toc536797852"/>
      <w:bookmarkStart w:id="3364" w:name="_Toc536798249"/>
      <w:bookmarkStart w:id="3365" w:name="_Toc536798504"/>
      <w:bookmarkStart w:id="3366" w:name="_Toc536798759"/>
      <w:bookmarkStart w:id="3367" w:name="_Toc536800462"/>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p>
    <w:p w14:paraId="5EF6F5C7" w14:textId="3C384A25" w:rsidR="00E0308D" w:rsidRDefault="00D50E82" w:rsidP="00D50E82">
      <w:pPr>
        <w:pStyle w:val="Titre2"/>
        <w:numPr>
          <w:ilvl w:val="1"/>
          <w:numId w:val="39"/>
        </w:numPr>
        <w:tabs>
          <w:tab w:val="clear" w:pos="0"/>
          <w:tab w:val="num" w:pos="-709"/>
        </w:tabs>
        <w:ind w:left="709"/>
      </w:pPr>
      <w:bookmarkStart w:id="3368" w:name="_Toc536800463"/>
      <w:r>
        <w:t>Définition du point haut</w:t>
      </w:r>
      <w:bookmarkEnd w:id="3368"/>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369" w:name="_Toc536112164"/>
      <w:bookmarkStart w:id="3370" w:name="_Toc536112484"/>
      <w:bookmarkStart w:id="3371" w:name="_Toc536113369"/>
      <w:bookmarkStart w:id="3372" w:name="_Toc536113581"/>
      <w:bookmarkStart w:id="3373" w:name="_Toc536113797"/>
      <w:bookmarkStart w:id="3374" w:name="_Toc536115096"/>
      <w:bookmarkStart w:id="3375" w:name="_Toc536115366"/>
      <w:bookmarkStart w:id="3376" w:name="_Toc536117556"/>
      <w:bookmarkStart w:id="3377" w:name="_Toc536117771"/>
      <w:bookmarkStart w:id="3378" w:name="_Toc536118792"/>
      <w:bookmarkStart w:id="3379" w:name="_Toc536120084"/>
      <w:bookmarkStart w:id="3380" w:name="_Toc536120300"/>
      <w:bookmarkStart w:id="3381" w:name="_Toc536127362"/>
      <w:bookmarkStart w:id="3382" w:name="_Toc536127579"/>
      <w:bookmarkStart w:id="3383" w:name="_Toc536128363"/>
      <w:bookmarkStart w:id="3384" w:name="_Toc536129486"/>
      <w:bookmarkStart w:id="3385" w:name="_Toc536129704"/>
      <w:bookmarkStart w:id="3386" w:name="_Toc536129925"/>
      <w:bookmarkStart w:id="3387" w:name="_Toc536130148"/>
      <w:bookmarkStart w:id="3388" w:name="_Toc536130374"/>
      <w:bookmarkStart w:id="3389" w:name="_Toc536130610"/>
      <w:bookmarkStart w:id="3390" w:name="_Toc536131304"/>
      <w:bookmarkStart w:id="3391" w:name="_Toc536131565"/>
      <w:bookmarkStart w:id="3392" w:name="_Toc536199978"/>
      <w:bookmarkStart w:id="3393" w:name="_Toc536200225"/>
      <w:bookmarkStart w:id="3394" w:name="_Toc536200720"/>
      <w:bookmarkStart w:id="3395" w:name="_Toc536200968"/>
      <w:bookmarkStart w:id="3396" w:name="_Toc536201215"/>
      <w:bookmarkStart w:id="3397" w:name="_Toc536201462"/>
      <w:bookmarkStart w:id="3398" w:name="_Toc536202377"/>
      <w:bookmarkStart w:id="3399" w:name="_Toc536203748"/>
      <w:bookmarkStart w:id="3400" w:name="_Toc536203994"/>
      <w:bookmarkStart w:id="3401" w:name="_Toc536204240"/>
      <w:bookmarkStart w:id="3402" w:name="_Toc536539388"/>
      <w:bookmarkStart w:id="3403" w:name="_Toc536539641"/>
      <w:bookmarkStart w:id="3404" w:name="_Toc536543417"/>
      <w:bookmarkStart w:id="3405" w:name="_Toc536543671"/>
      <w:bookmarkStart w:id="3406" w:name="_Toc536544562"/>
      <w:bookmarkStart w:id="3407" w:name="_Toc536545502"/>
      <w:bookmarkStart w:id="3408" w:name="_Toc536546653"/>
      <w:bookmarkStart w:id="3409" w:name="_Toc536626949"/>
      <w:bookmarkStart w:id="3410" w:name="_Toc536726028"/>
      <w:bookmarkStart w:id="3411" w:name="_Toc536741124"/>
      <w:bookmarkStart w:id="3412" w:name="_Toc536741381"/>
      <w:bookmarkStart w:id="3413" w:name="_Toc536741637"/>
      <w:bookmarkStart w:id="3414" w:name="_Toc536784696"/>
      <w:bookmarkStart w:id="3415" w:name="_Toc536797591"/>
      <w:bookmarkStart w:id="3416" w:name="_Toc536797854"/>
      <w:bookmarkStart w:id="3417" w:name="_Toc536798251"/>
      <w:bookmarkStart w:id="3418" w:name="_Toc536798506"/>
      <w:bookmarkStart w:id="3419" w:name="_Toc536798761"/>
      <w:bookmarkStart w:id="3420" w:name="_Toc536800464"/>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421" w:name="_Toc536112165"/>
      <w:bookmarkStart w:id="3422" w:name="_Toc536112485"/>
      <w:bookmarkStart w:id="3423" w:name="_Toc536113370"/>
      <w:bookmarkStart w:id="3424" w:name="_Toc536113582"/>
      <w:bookmarkStart w:id="3425" w:name="_Toc536113798"/>
      <w:bookmarkStart w:id="3426" w:name="_Toc536115097"/>
      <w:bookmarkStart w:id="3427" w:name="_Toc536115367"/>
      <w:bookmarkStart w:id="3428" w:name="_Toc536117557"/>
      <w:bookmarkStart w:id="3429" w:name="_Toc536117772"/>
      <w:bookmarkStart w:id="3430" w:name="_Toc536118793"/>
      <w:bookmarkStart w:id="3431" w:name="_Toc536120085"/>
      <w:bookmarkStart w:id="3432" w:name="_Toc536120301"/>
      <w:bookmarkStart w:id="3433" w:name="_Toc536127363"/>
      <w:bookmarkStart w:id="3434" w:name="_Toc536127580"/>
      <w:bookmarkStart w:id="3435" w:name="_Toc536128364"/>
      <w:bookmarkStart w:id="3436" w:name="_Toc536129487"/>
      <w:bookmarkStart w:id="3437" w:name="_Toc536129705"/>
      <w:bookmarkStart w:id="3438" w:name="_Toc536129926"/>
      <w:bookmarkStart w:id="3439" w:name="_Toc536130149"/>
      <w:bookmarkStart w:id="3440" w:name="_Toc536130375"/>
      <w:bookmarkStart w:id="3441" w:name="_Toc536130611"/>
      <w:bookmarkStart w:id="3442" w:name="_Toc536131305"/>
      <w:bookmarkStart w:id="3443" w:name="_Toc536131566"/>
      <w:bookmarkStart w:id="3444" w:name="_Toc536199979"/>
      <w:bookmarkStart w:id="3445" w:name="_Toc536200226"/>
      <w:bookmarkStart w:id="3446" w:name="_Toc536200721"/>
      <w:bookmarkStart w:id="3447" w:name="_Toc536200969"/>
      <w:bookmarkStart w:id="3448" w:name="_Toc536201216"/>
      <w:bookmarkStart w:id="3449" w:name="_Toc536201463"/>
      <w:bookmarkStart w:id="3450" w:name="_Toc536202378"/>
      <w:bookmarkStart w:id="3451" w:name="_Toc536203749"/>
      <w:bookmarkStart w:id="3452" w:name="_Toc536203995"/>
      <w:bookmarkStart w:id="3453" w:name="_Toc536204241"/>
      <w:bookmarkStart w:id="3454" w:name="_Toc536539389"/>
      <w:bookmarkStart w:id="3455" w:name="_Toc536539642"/>
      <w:bookmarkStart w:id="3456" w:name="_Toc536543418"/>
      <w:bookmarkStart w:id="3457" w:name="_Toc536543672"/>
      <w:bookmarkStart w:id="3458" w:name="_Toc536544563"/>
      <w:bookmarkStart w:id="3459" w:name="_Toc536545503"/>
      <w:bookmarkStart w:id="3460" w:name="_Toc536546654"/>
      <w:bookmarkStart w:id="3461" w:name="_Toc536626950"/>
      <w:bookmarkStart w:id="3462" w:name="_Toc536726029"/>
      <w:bookmarkStart w:id="3463" w:name="_Toc536741125"/>
      <w:bookmarkStart w:id="3464" w:name="_Toc536741382"/>
      <w:bookmarkStart w:id="3465" w:name="_Toc536741638"/>
      <w:bookmarkStart w:id="3466" w:name="_Toc536784697"/>
      <w:bookmarkStart w:id="3467" w:name="_Toc536797592"/>
      <w:bookmarkStart w:id="3468" w:name="_Toc536797855"/>
      <w:bookmarkStart w:id="3469" w:name="_Toc536798252"/>
      <w:bookmarkStart w:id="3470" w:name="_Toc536798507"/>
      <w:bookmarkStart w:id="3471" w:name="_Toc536798762"/>
      <w:bookmarkStart w:id="3472" w:name="_Toc536800465"/>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473" w:name="_Toc536112166"/>
      <w:bookmarkStart w:id="3474" w:name="_Toc536112486"/>
      <w:bookmarkStart w:id="3475" w:name="_Toc536113371"/>
      <w:bookmarkStart w:id="3476" w:name="_Toc536113583"/>
      <w:bookmarkStart w:id="3477" w:name="_Toc536113799"/>
      <w:bookmarkStart w:id="3478" w:name="_Toc536115098"/>
      <w:bookmarkStart w:id="3479" w:name="_Toc536115368"/>
      <w:bookmarkStart w:id="3480" w:name="_Toc536117558"/>
      <w:bookmarkStart w:id="3481" w:name="_Toc536117773"/>
      <w:bookmarkStart w:id="3482" w:name="_Toc536118794"/>
      <w:bookmarkStart w:id="3483" w:name="_Toc536120086"/>
      <w:bookmarkStart w:id="3484" w:name="_Toc536120302"/>
      <w:bookmarkStart w:id="3485" w:name="_Toc536127364"/>
      <w:bookmarkStart w:id="3486" w:name="_Toc536127581"/>
      <w:bookmarkStart w:id="3487" w:name="_Toc536128365"/>
      <w:bookmarkStart w:id="3488" w:name="_Toc536129488"/>
      <w:bookmarkStart w:id="3489" w:name="_Toc536129706"/>
      <w:bookmarkStart w:id="3490" w:name="_Toc536129927"/>
      <w:bookmarkStart w:id="3491" w:name="_Toc536130150"/>
      <w:bookmarkStart w:id="3492" w:name="_Toc536130376"/>
      <w:bookmarkStart w:id="3493" w:name="_Toc536130612"/>
      <w:bookmarkStart w:id="3494" w:name="_Toc536131306"/>
      <w:bookmarkStart w:id="3495" w:name="_Toc536131567"/>
      <w:bookmarkStart w:id="3496" w:name="_Toc536199980"/>
      <w:bookmarkStart w:id="3497" w:name="_Toc536200227"/>
      <w:bookmarkStart w:id="3498" w:name="_Toc536200722"/>
      <w:bookmarkStart w:id="3499" w:name="_Toc536200970"/>
      <w:bookmarkStart w:id="3500" w:name="_Toc536201217"/>
      <w:bookmarkStart w:id="3501" w:name="_Toc536201464"/>
      <w:bookmarkStart w:id="3502" w:name="_Toc536202379"/>
      <w:bookmarkStart w:id="3503" w:name="_Toc536203750"/>
      <w:bookmarkStart w:id="3504" w:name="_Toc536203996"/>
      <w:bookmarkStart w:id="3505" w:name="_Toc536204242"/>
      <w:bookmarkStart w:id="3506" w:name="_Toc536539390"/>
      <w:bookmarkStart w:id="3507" w:name="_Toc536539643"/>
      <w:bookmarkStart w:id="3508" w:name="_Toc536543419"/>
      <w:bookmarkStart w:id="3509" w:name="_Toc536543673"/>
      <w:bookmarkStart w:id="3510" w:name="_Toc536544564"/>
      <w:bookmarkStart w:id="3511" w:name="_Toc536545504"/>
      <w:bookmarkStart w:id="3512" w:name="_Toc536546655"/>
      <w:bookmarkStart w:id="3513" w:name="_Toc536626951"/>
      <w:bookmarkStart w:id="3514" w:name="_Toc536726030"/>
      <w:bookmarkStart w:id="3515" w:name="_Toc536741126"/>
      <w:bookmarkStart w:id="3516" w:name="_Toc536741383"/>
      <w:bookmarkStart w:id="3517" w:name="_Toc536741639"/>
      <w:bookmarkStart w:id="3518" w:name="_Toc536784698"/>
      <w:bookmarkStart w:id="3519" w:name="_Toc536797593"/>
      <w:bookmarkStart w:id="3520" w:name="_Toc536797856"/>
      <w:bookmarkStart w:id="3521" w:name="_Toc536798253"/>
      <w:bookmarkStart w:id="3522" w:name="_Toc536798508"/>
      <w:bookmarkStart w:id="3523" w:name="_Toc536798763"/>
      <w:bookmarkStart w:id="3524" w:name="_Toc536800466"/>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3525" w:name="_Toc536800467"/>
      <w:r>
        <w:t>Relations géométriques</w:t>
      </w:r>
      <w:bookmarkEnd w:id="3525"/>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A64375"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A64375"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A64375"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3526" w:name="_Ref525656363"/>
            <w:r w:rsidRPr="00E37D96">
              <w:rPr>
                <w:rFonts w:eastAsiaTheme="minorHAnsi"/>
              </w:rPr>
              <w:t xml:space="preserve"> </w:t>
            </w:r>
            <w:bookmarkEnd w:id="3526"/>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1"/>
          <w:footerReference w:type="default" r:id="rId162"/>
          <w:footerReference w:type="first" r:id="rId163"/>
          <w:type w:val="continuous"/>
          <w:pgSz w:w="11906" w:h="16838"/>
          <w:pgMar w:top="1417" w:right="1417" w:bottom="1417" w:left="1417" w:header="708" w:footer="708" w:gutter="0"/>
          <w:cols w:space="708"/>
          <w:titlePg/>
          <w:docGrid w:linePitch="360"/>
        </w:sectPr>
      </w:pPr>
      <w:bookmarkStart w:id="3527" w:name="_Ref525659754"/>
      <w:bookmarkStart w:id="3528" w:name="_Toc536112268"/>
      <w:bookmarkStart w:id="3529"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527"/>
      <w:r w:rsidR="001B7C74">
        <w:rPr>
          <w:i w:val="0"/>
          <w:sz w:val="22"/>
        </w:rPr>
        <w:t> : R</w:t>
      </w:r>
      <w:r>
        <w:rPr>
          <w:i w:val="0"/>
          <w:sz w:val="22"/>
        </w:rPr>
        <w:t>elation géométrique pour déterminer le point haut à la surface du rotor</w:t>
      </w:r>
      <w:bookmarkEnd w:id="3528"/>
      <w:bookmarkEnd w:id="3529"/>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3530" w:name="_Annexe_D_:"/>
      <w:bookmarkStart w:id="3531" w:name="_Toc536800468"/>
      <w:bookmarkEnd w:id="3530"/>
      <w:r>
        <w:lastRenderedPageBreak/>
        <w:t xml:space="preserve">Annexe D : </w:t>
      </w:r>
      <w:r>
        <w:br/>
        <w:t>Valeurs des coefficients d’influence de l’effet Morton</w:t>
      </w:r>
      <w:bookmarkEnd w:id="3531"/>
    </w:p>
    <w:p w14:paraId="353A6254" w14:textId="25BC3C04" w:rsidR="00B055A9" w:rsidRPr="00D13F67" w:rsidRDefault="00B055A9" w:rsidP="0030526A">
      <w:pPr>
        <w:pStyle w:val="Lgende"/>
        <w:keepNext/>
        <w:spacing w:before="240" w:after="120"/>
        <w:jc w:val="center"/>
        <w:rPr>
          <w:i w:val="0"/>
          <w:noProof/>
          <w:sz w:val="28"/>
        </w:rPr>
      </w:pPr>
      <w:bookmarkStart w:id="3532"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3532"/>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A64375"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3533"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3533"/>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A64375"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3534"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3534"/>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A64375"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3535" w:name="_Toc536800469"/>
      <w:r>
        <w:lastRenderedPageBreak/>
        <w:t>Liste des figures</w:t>
      </w:r>
      <w:bookmarkEnd w:id="3535"/>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3536" w:name="_Toc536800470"/>
      <w:r>
        <w:lastRenderedPageBreak/>
        <w:t>Liste des tableaux</w:t>
      </w:r>
      <w:bookmarkEnd w:id="3536"/>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A64375">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3537" w:name="_Toc536800471"/>
      <w:r>
        <w:lastRenderedPageBreak/>
        <w:t>Références</w:t>
      </w:r>
      <w:bookmarkEnd w:id="3537"/>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3538" w:name="_Ref526346265"/>
      <w:bookmarkStart w:id="3539" w:name="_Ref534794244"/>
      <w:bookmarkStart w:id="3540" w:name="_Ref533094789"/>
      <w:bookmarkStart w:id="3541"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3538"/>
    </w:p>
    <w:p w14:paraId="20BD8504" w14:textId="597D1526" w:rsidR="0054208F" w:rsidRDefault="004E03AF" w:rsidP="00E0308D">
      <w:pPr>
        <w:pStyle w:val="Paragraphedeliste"/>
        <w:numPr>
          <w:ilvl w:val="0"/>
          <w:numId w:val="30"/>
        </w:numPr>
        <w:spacing w:line="360" w:lineRule="auto"/>
        <w:jc w:val="both"/>
        <w:rPr>
          <w:lang w:val="en-US"/>
        </w:rPr>
      </w:pPr>
      <w:bookmarkStart w:id="3542"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3539"/>
      <w:bookmarkEnd w:id="3542"/>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3543"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3543"/>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3544"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3544"/>
    </w:p>
    <w:p w14:paraId="22F6FDEE" w14:textId="77777777" w:rsidR="00851955" w:rsidRDefault="00851955" w:rsidP="00E0308D">
      <w:pPr>
        <w:pStyle w:val="Paragraphedeliste"/>
        <w:numPr>
          <w:ilvl w:val="0"/>
          <w:numId w:val="30"/>
        </w:numPr>
        <w:spacing w:line="360" w:lineRule="auto"/>
        <w:jc w:val="both"/>
        <w:rPr>
          <w:lang w:val="en-US"/>
        </w:rPr>
      </w:pPr>
      <w:bookmarkStart w:id="3545" w:name="_Ref534794429"/>
      <w:bookmarkEnd w:id="3540"/>
      <w:r>
        <w:rPr>
          <w:lang w:val="en-US"/>
        </w:rPr>
        <w:t>D</w:t>
      </w:r>
      <w:r w:rsidRPr="004638BF">
        <w:rPr>
          <w:lang w:val="en-US"/>
        </w:rPr>
        <w:t>e Jongh, Frits. (2018). The Synchronous Rotor Instability Phenomenon - Morton Effect - (update 2018).</w:t>
      </w:r>
      <w:bookmarkEnd w:id="3545"/>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46"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3546"/>
    </w:p>
    <w:p w14:paraId="60D06719" w14:textId="347A2917" w:rsidR="00851955" w:rsidRDefault="00BB4BF1" w:rsidP="00E0308D">
      <w:pPr>
        <w:pStyle w:val="Paragraphedeliste"/>
        <w:numPr>
          <w:ilvl w:val="0"/>
          <w:numId w:val="30"/>
        </w:numPr>
        <w:spacing w:line="360" w:lineRule="auto"/>
        <w:jc w:val="both"/>
        <w:rPr>
          <w:lang w:val="en-US"/>
        </w:rPr>
      </w:pPr>
      <w:bookmarkStart w:id="3547"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3547"/>
    </w:p>
    <w:p w14:paraId="3FCE7534" w14:textId="435D680D" w:rsidR="002B0F67" w:rsidRDefault="006400B9" w:rsidP="002B0F67">
      <w:pPr>
        <w:pStyle w:val="Paragraphedeliste"/>
        <w:numPr>
          <w:ilvl w:val="0"/>
          <w:numId w:val="30"/>
        </w:numPr>
        <w:spacing w:line="360" w:lineRule="auto"/>
        <w:jc w:val="both"/>
      </w:pPr>
      <w:bookmarkStart w:id="3548"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3548"/>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49" w:name="_Ref533092212"/>
      <w:bookmarkEnd w:id="3541"/>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3549"/>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550" w:name="_Ref534796769"/>
      <w:r w:rsidRPr="001B73DC">
        <w:rPr>
          <w:rFonts w:asciiTheme="minorHAnsi" w:hAnsiTheme="minorHAnsi"/>
          <w:lang w:val="en-US"/>
        </w:rPr>
        <w:t>Muszynska, A. (2005). Rotordynamics. Boca Raton: CRC Press.</w:t>
      </w:r>
      <w:bookmarkEnd w:id="3550"/>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51"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3551"/>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52"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3552"/>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3553"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3553"/>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54"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3554"/>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55" w:name="_Ref534632381"/>
      <w:r>
        <w:rPr>
          <w:rFonts w:asciiTheme="minorHAnsi" w:hAnsiTheme="minorHAnsi"/>
          <w:lang w:val="en-US"/>
        </w:rPr>
        <w:t xml:space="preserve"> </w:t>
      </w:r>
      <w:bookmarkStart w:id="3556"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3555"/>
      <w:bookmarkEnd w:id="3556"/>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557"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3557"/>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558"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3558"/>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3559" w:name="_Ref533096146"/>
      <w:r>
        <w:rPr>
          <w:rFonts w:asciiTheme="minorHAnsi" w:hAnsiTheme="minorHAnsi"/>
          <w:lang w:val="en-US"/>
        </w:rPr>
        <w:t xml:space="preserve"> </w:t>
      </w:r>
      <w:bookmarkStart w:id="3560"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3559"/>
      <w:bookmarkEnd w:id="3560"/>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561"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3561"/>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562"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3562"/>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563"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3563"/>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64" w:name="_Ref533096550"/>
      <w:r>
        <w:rPr>
          <w:rFonts w:asciiTheme="minorHAnsi" w:hAnsiTheme="minorHAnsi"/>
          <w:lang w:val="en-US"/>
        </w:rPr>
        <w:t xml:space="preserve"> </w:t>
      </w:r>
      <w:bookmarkStart w:id="3565"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3564"/>
      <w:bookmarkEnd w:id="3565"/>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66"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3566"/>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67" w:name="_Ref533096918"/>
      <w:r>
        <w:rPr>
          <w:rFonts w:asciiTheme="minorHAnsi" w:hAnsiTheme="minorHAnsi"/>
          <w:lang w:val="en-US"/>
        </w:rPr>
        <w:t xml:space="preserve"> </w:t>
      </w:r>
      <w:bookmarkStart w:id="3568"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3567"/>
      <w:bookmarkEnd w:id="3568"/>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69"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3569"/>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70"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3570"/>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571"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3571"/>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72" w:name="_Ref534635218"/>
      <w:r>
        <w:rPr>
          <w:rFonts w:asciiTheme="minorHAnsi" w:hAnsiTheme="minorHAnsi"/>
          <w:lang w:val="en-US"/>
        </w:rPr>
        <w:t xml:space="preserve"> </w:t>
      </w:r>
      <w:bookmarkStart w:id="3573"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3572"/>
      <w:bookmarkEnd w:id="3573"/>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74"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3574"/>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575" w:name="_Ref533115138"/>
      <w:bookmarkStart w:id="3576"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3575"/>
      <w:bookmarkEnd w:id="3576"/>
    </w:p>
    <w:p w14:paraId="5DF0CFC4" w14:textId="49D75779" w:rsidR="006A4449" w:rsidRPr="005F2035" w:rsidRDefault="006A4449" w:rsidP="006A4449">
      <w:pPr>
        <w:pStyle w:val="Paragraphedeliste"/>
        <w:numPr>
          <w:ilvl w:val="0"/>
          <w:numId w:val="30"/>
        </w:numPr>
        <w:spacing w:line="360" w:lineRule="auto"/>
        <w:jc w:val="both"/>
      </w:pPr>
      <w:bookmarkStart w:id="3577"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3577"/>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3578" w:name="_Ref528660528"/>
      <w:bookmarkStart w:id="3579"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3578"/>
      <w:bookmarkEnd w:id="3579"/>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3580"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3580"/>
    </w:p>
    <w:p w14:paraId="7F03D491" w14:textId="38DB6578" w:rsidR="00AE0E1B" w:rsidRDefault="00AE0E1B" w:rsidP="00AE0E1B">
      <w:pPr>
        <w:pStyle w:val="Paragraphedeliste"/>
        <w:numPr>
          <w:ilvl w:val="0"/>
          <w:numId w:val="30"/>
        </w:numPr>
        <w:spacing w:line="360" w:lineRule="auto"/>
        <w:jc w:val="both"/>
        <w:rPr>
          <w:lang w:val="en-US"/>
        </w:rPr>
      </w:pPr>
      <w:bookmarkStart w:id="3581" w:name="_Ref526263911"/>
      <w:r>
        <w:rPr>
          <w:lang w:val="en-US"/>
        </w:rPr>
        <w:t xml:space="preserve"> </w:t>
      </w:r>
      <w:bookmarkStart w:id="3582"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3581"/>
      <w:bookmarkEnd w:id="3582"/>
    </w:p>
    <w:p w14:paraId="08B4D7ED" w14:textId="009028A4" w:rsidR="00670DF5" w:rsidRDefault="003273AF" w:rsidP="00670DF5">
      <w:pPr>
        <w:pStyle w:val="Paragraphedeliste"/>
        <w:numPr>
          <w:ilvl w:val="0"/>
          <w:numId w:val="30"/>
        </w:numPr>
        <w:spacing w:line="360" w:lineRule="auto"/>
        <w:jc w:val="both"/>
      </w:pPr>
      <w:bookmarkStart w:id="3583" w:name="_Ref525750678"/>
      <w:bookmarkStart w:id="3584"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3583"/>
      <w:bookmarkEnd w:id="3584"/>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3585" w:name="_Ref526330394"/>
      <w:r>
        <w:t xml:space="preserve"> </w:t>
      </w:r>
      <w:r w:rsidR="00AE0E1B" w:rsidRPr="00CD63D5">
        <w:t>Bonneau, D. ; Fatu, A. ; Souchet, D. “Paliers hydrodynamiques1 and 2, équations, modèles numériques isothermes et lubrification mixte”, Lavoisier, Paris, 2011, ISBN 978-2-7462-32990</w:t>
      </w:r>
      <w:bookmarkEnd w:id="3585"/>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3586"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3586"/>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3587"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3587"/>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3588"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3588"/>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3589"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3589"/>
    </w:p>
    <w:p w14:paraId="3C9EC656" w14:textId="2ED4FC1E" w:rsidR="00AE0E1B" w:rsidRDefault="00082A93" w:rsidP="00AE0E1B">
      <w:pPr>
        <w:pStyle w:val="Paragraphedeliste"/>
        <w:numPr>
          <w:ilvl w:val="0"/>
          <w:numId w:val="30"/>
        </w:numPr>
        <w:spacing w:line="360" w:lineRule="auto"/>
        <w:jc w:val="both"/>
        <w:rPr>
          <w:lang w:val="en-US"/>
        </w:rPr>
      </w:pPr>
      <w:bookmarkStart w:id="3590"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3590"/>
    </w:p>
    <w:p w14:paraId="5EB8D043" w14:textId="2F7615C1" w:rsidR="0071775C" w:rsidRDefault="00082A93" w:rsidP="0071775C">
      <w:pPr>
        <w:pStyle w:val="Paragraphedeliste"/>
        <w:numPr>
          <w:ilvl w:val="0"/>
          <w:numId w:val="30"/>
        </w:numPr>
        <w:spacing w:line="360" w:lineRule="auto"/>
        <w:rPr>
          <w:lang w:val="en-US"/>
        </w:rPr>
      </w:pPr>
      <w:bookmarkStart w:id="3591"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3591"/>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3592"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3592"/>
    </w:p>
    <w:p w14:paraId="18A0E002" w14:textId="153A8DB3" w:rsidR="00710DF8" w:rsidRDefault="00710DF8" w:rsidP="00710DF8">
      <w:pPr>
        <w:pStyle w:val="Paragraphedeliste"/>
        <w:numPr>
          <w:ilvl w:val="0"/>
          <w:numId w:val="30"/>
        </w:numPr>
        <w:spacing w:line="360" w:lineRule="auto"/>
        <w:jc w:val="both"/>
        <w:rPr>
          <w:lang w:val="en-US"/>
        </w:rPr>
      </w:pPr>
      <w:bookmarkStart w:id="3593" w:name="_Ref528171614"/>
      <w:r>
        <w:rPr>
          <w:lang w:val="en-US"/>
        </w:rPr>
        <w:t xml:space="preserve"> </w:t>
      </w:r>
      <w:bookmarkStart w:id="3594"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3593"/>
      <w:bookmarkEnd w:id="3594"/>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3595" w:name="_Ref535834134"/>
      <w:r>
        <w:t xml:space="preserve">Code Aster : </w:t>
      </w:r>
      <w:hyperlink r:id="rId165" w:history="1">
        <w:r w:rsidR="00AA6353" w:rsidRPr="001A225B">
          <w:rPr>
            <w:rStyle w:val="Lienhypertexte"/>
          </w:rPr>
          <w:t>https://www.code-aster.org/</w:t>
        </w:r>
      </w:hyperlink>
      <w:r w:rsidR="00AA6353">
        <w:t xml:space="preserve"> </w:t>
      </w:r>
      <w:r>
        <w:rPr>
          <w:b/>
          <w:bCs/>
        </w:rPr>
        <w:t>.</w:t>
      </w:r>
      <w:r>
        <w:t xml:space="preserve"> (en ligne)</w:t>
      </w:r>
      <w:bookmarkEnd w:id="3595"/>
      <w:r>
        <w:t xml:space="preserve"> </w:t>
      </w:r>
    </w:p>
    <w:p w14:paraId="0AA299A1" w14:textId="1AEC690B" w:rsidR="00CA41D6" w:rsidRDefault="00CA41D6" w:rsidP="00CA41D6">
      <w:pPr>
        <w:pStyle w:val="Paragraphedeliste"/>
        <w:numPr>
          <w:ilvl w:val="0"/>
          <w:numId w:val="30"/>
        </w:numPr>
        <w:spacing w:line="360" w:lineRule="auto"/>
        <w:jc w:val="both"/>
      </w:pPr>
      <w:bookmarkStart w:id="3596" w:name="_Ref528232242"/>
      <w:r>
        <w:t xml:space="preserve"> </w:t>
      </w:r>
      <w:r w:rsidRPr="00034058">
        <w:t>CodeAster</w:t>
      </w:r>
      <w:r>
        <w:t xml:space="preserve">© Référence </w:t>
      </w:r>
      <w:r w:rsidRPr="00034058">
        <w:t>R5.02.01</w:t>
      </w:r>
      <w:r>
        <w:t xml:space="preserve">, </w:t>
      </w:r>
      <w:r w:rsidRPr="00034058">
        <w:t>“Algorithme de thermique linéaire transitoire”</w:t>
      </w:r>
      <w:bookmarkEnd w:id="3596"/>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597"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3597"/>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3598" w:name="_Ref528255279"/>
      <w:r w:rsidR="00902415">
        <w:t>CodeAster© Référence R</w:t>
      </w:r>
      <w:r w:rsidR="00902415" w:rsidRPr="00866FE3">
        <w:t>3.03.08</w:t>
      </w:r>
      <w:r w:rsidR="00902415">
        <w:t>, "</w:t>
      </w:r>
      <w:r w:rsidR="00902415" w:rsidRPr="00866FE3">
        <w:t>Relations cinématiques linéaires de type RBE3</w:t>
      </w:r>
      <w:r w:rsidR="00902415">
        <w:t>"</w:t>
      </w:r>
      <w:bookmarkEnd w:id="3598"/>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599"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3599"/>
    </w:p>
    <w:p w14:paraId="7FEDAB21" w14:textId="64C8E20E" w:rsidR="00EA38FB" w:rsidRDefault="009246F4" w:rsidP="00EA38FB">
      <w:pPr>
        <w:pStyle w:val="Paragraphedeliste"/>
        <w:numPr>
          <w:ilvl w:val="0"/>
          <w:numId w:val="30"/>
        </w:numPr>
        <w:spacing w:line="360" w:lineRule="auto"/>
        <w:jc w:val="both"/>
        <w:rPr>
          <w:lang w:val="en-US"/>
        </w:rPr>
      </w:pPr>
      <w:bookmarkStart w:id="3600"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3600"/>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3601"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3601"/>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3602"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3602"/>
    </w:p>
    <w:p w14:paraId="29EB4C45" w14:textId="57A95720" w:rsidR="008C2975" w:rsidRDefault="008C2975" w:rsidP="008C2975">
      <w:pPr>
        <w:pStyle w:val="Paragraphedeliste"/>
        <w:numPr>
          <w:ilvl w:val="0"/>
          <w:numId w:val="30"/>
        </w:numPr>
        <w:spacing w:line="360" w:lineRule="auto"/>
        <w:jc w:val="both"/>
      </w:pPr>
      <w:bookmarkStart w:id="3603"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3603"/>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3604"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3604"/>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3605"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3605"/>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06" w:name="_Ref535591785"/>
      <w:r>
        <w:rPr>
          <w:lang w:val="en-US"/>
        </w:rPr>
        <w:lastRenderedPageBreak/>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3606"/>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3607"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3607"/>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608"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3608"/>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3609"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3609"/>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3610" w:name="_Toc536800472"/>
      <w:r w:rsidRPr="0065054C">
        <w:lastRenderedPageBreak/>
        <w:t>Résumé</w:t>
      </w:r>
      <w:bookmarkEnd w:id="3610"/>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3611" w:name="_Toc536800473"/>
      <w:r w:rsidRPr="00214956">
        <w:rPr>
          <w:rFonts w:eastAsiaTheme="majorEastAsia"/>
          <w:lang w:val="en-US"/>
        </w:rPr>
        <w:t>Abstract</w:t>
      </w:r>
      <w:bookmarkEnd w:id="3611"/>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2E6C5B" w14:textId="77777777" w:rsidR="00724978" w:rsidRDefault="00724978" w:rsidP="00263793">
      <w:r>
        <w:separator/>
      </w:r>
    </w:p>
  </w:endnote>
  <w:endnote w:type="continuationSeparator" w:id="0">
    <w:p w14:paraId="36DE32D1" w14:textId="77777777" w:rsidR="00724978" w:rsidRDefault="00724978"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EndPr/>
    <w:sdtContent>
      <w:p w14:paraId="6E0720FC" w14:textId="0AB93A9A" w:rsidR="00412693" w:rsidRDefault="00412693">
        <w:pPr>
          <w:pStyle w:val="Pieddepage"/>
        </w:pPr>
        <w:r>
          <w:fldChar w:fldCharType="begin"/>
        </w:r>
        <w:r>
          <w:instrText>PAGE   \* MERGEFORMAT</w:instrText>
        </w:r>
        <w:r>
          <w:fldChar w:fldCharType="separate"/>
        </w:r>
        <w:r w:rsidR="00A64375">
          <w:rPr>
            <w:noProof/>
          </w:rPr>
          <w:t>28</w:t>
        </w:r>
        <w:r>
          <w:fldChar w:fldCharType="end"/>
        </w:r>
      </w:p>
    </w:sdtContent>
  </w:sdt>
  <w:p w14:paraId="745B396C" w14:textId="77777777" w:rsidR="00412693" w:rsidRDefault="0041269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EndPr/>
    <w:sdtContent>
      <w:p w14:paraId="439ADBD1" w14:textId="565B3D2F" w:rsidR="00412693" w:rsidRDefault="00412693">
        <w:pPr>
          <w:pStyle w:val="Pieddepage"/>
          <w:jc w:val="right"/>
        </w:pPr>
        <w:r>
          <w:fldChar w:fldCharType="begin"/>
        </w:r>
        <w:r>
          <w:instrText>PAGE   \* MERGEFORMAT</w:instrText>
        </w:r>
        <w:r>
          <w:fldChar w:fldCharType="separate"/>
        </w:r>
        <w:r w:rsidR="00A64375">
          <w:rPr>
            <w:noProof/>
          </w:rPr>
          <w:t>27</w:t>
        </w:r>
        <w:r>
          <w:fldChar w:fldCharType="end"/>
        </w:r>
      </w:p>
    </w:sdtContent>
  </w:sdt>
  <w:p w14:paraId="6F7FB6C7" w14:textId="77777777" w:rsidR="00412693" w:rsidRDefault="0041269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412693" w:rsidRDefault="00412693">
    <w:pPr>
      <w:pStyle w:val="Pieddepage"/>
      <w:jc w:val="right"/>
    </w:pPr>
  </w:p>
  <w:p w14:paraId="7600F2DC" w14:textId="77777777" w:rsidR="00412693" w:rsidRDefault="004126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5E2FF" w14:textId="77777777" w:rsidR="00724978" w:rsidRDefault="00724978" w:rsidP="00263793">
      <w:r>
        <w:separator/>
      </w:r>
    </w:p>
  </w:footnote>
  <w:footnote w:type="continuationSeparator" w:id="0">
    <w:p w14:paraId="76AA1594" w14:textId="77777777" w:rsidR="00724978" w:rsidRDefault="00724978" w:rsidP="00263793">
      <w:r>
        <w:continuationSeparator/>
      </w:r>
    </w:p>
  </w:footnote>
  <w:footnote w:id="1">
    <w:p w14:paraId="4E1F30BE" w14:textId="2BD13CF5" w:rsidR="00412693" w:rsidRDefault="00412693">
      <w:pPr>
        <w:pStyle w:val="Notedebasdepage"/>
      </w:pPr>
      <w:r>
        <w:rPr>
          <w:rStyle w:val="Appelnotedebasdep"/>
        </w:rPr>
        <w:footnoteRef/>
      </w:r>
      <w:r>
        <w:t xml:space="preserve"> La conception du banc et les réalisations des essais</w:t>
      </w:r>
      <w:ins w:id="261" w:author="HASSINI Mohamed-amine" w:date="2019-03-11T14:21:00Z">
        <w:r>
          <w:t xml:space="preserve"> font partie </w:t>
        </w:r>
      </w:ins>
      <w:del w:id="262" w:author="HASSINI Mohamed-amine" w:date="2019-03-11T14:21:00Z">
        <w:r w:rsidDel="001458F9">
          <w:delText xml:space="preserve"> sont l</w:delText>
        </w:r>
      </w:del>
      <w:ins w:id="263" w:author="HASSINI Mohamed-amine" w:date="2019-03-11T14:21:00Z">
        <w:r>
          <w:t>d</w:t>
        </w:r>
      </w:ins>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412693" w:rsidRDefault="00412693"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412693" w:rsidRDefault="00412693">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412693" w:rsidRPr="00AC3448" w:rsidRDefault="00412693"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412693" w:rsidRDefault="00412693">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412693" w:rsidRDefault="00412693">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7">
    <w:p w14:paraId="305EA22A" w14:textId="586DC20A" w:rsidR="00412693" w:rsidRDefault="00412693"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412693" w:rsidRDefault="00412693"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412693" w:rsidRDefault="00412693"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412693" w:rsidRDefault="00412693"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 w:numId="44">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73B"/>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0F"/>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5F22"/>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2B"/>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5D93"/>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1D9"/>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1B2"/>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B5F"/>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3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0F9A"/>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3CC"/>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693"/>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9C2"/>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950"/>
    <w:rsid w:val="006B1AC3"/>
    <w:rsid w:val="006B1F4A"/>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4F39"/>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A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97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7F7"/>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04E"/>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D03"/>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00B"/>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3D6"/>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32F"/>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37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2EF3"/>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46"/>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385"/>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4A9"/>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2"/>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5E"/>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378A"/>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B0D"/>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2F22"/>
    <w:rsid w:val="00F93FF3"/>
    <w:rsid w:val="00F94B6B"/>
    <w:rsid w:val="00F95877"/>
    <w:rsid w:val="00F9594C"/>
    <w:rsid w:val="00F95A1D"/>
    <w:rsid w:val="00F95B53"/>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494DF-8B2E-41A9-A5E0-22DFD7072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179</Pages>
  <Words>51254</Words>
  <Characters>281898</Characters>
  <Application>Microsoft Office Word</Application>
  <DocSecurity>0</DocSecurity>
  <Lines>2349</Lines>
  <Paragraphs>664</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332488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37</cp:revision>
  <cp:lastPrinted>2019-03-06T17:01:00Z</cp:lastPrinted>
  <dcterms:created xsi:type="dcterms:W3CDTF">2019-02-01T15:19:00Z</dcterms:created>
  <dcterms:modified xsi:type="dcterms:W3CDTF">2019-03-12T17:33:00Z</dcterms:modified>
</cp:coreProperties>
</file>