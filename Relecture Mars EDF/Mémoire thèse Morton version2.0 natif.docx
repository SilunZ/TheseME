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3312735"/>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3312736"/>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3F3FBD9" w14:textId="77777777" w:rsidR="00DC788A"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3312735" w:history="1">
            <w:r w:rsidR="00DC788A" w:rsidRPr="009C0F76">
              <w:rPr>
                <w:rStyle w:val="Lienhypertexte"/>
              </w:rPr>
              <w:t>Remerciements</w:t>
            </w:r>
            <w:r w:rsidR="00DC788A">
              <w:rPr>
                <w:webHidden/>
              </w:rPr>
              <w:tab/>
            </w:r>
            <w:r w:rsidR="00DC788A">
              <w:rPr>
                <w:webHidden/>
              </w:rPr>
              <w:fldChar w:fldCharType="begin"/>
            </w:r>
            <w:r w:rsidR="00DC788A">
              <w:rPr>
                <w:webHidden/>
              </w:rPr>
              <w:instrText xml:space="preserve"> PAGEREF _Toc3312735 \h </w:instrText>
            </w:r>
            <w:r w:rsidR="00DC788A">
              <w:rPr>
                <w:webHidden/>
              </w:rPr>
            </w:r>
            <w:r w:rsidR="00DC788A">
              <w:rPr>
                <w:webHidden/>
              </w:rPr>
              <w:fldChar w:fldCharType="separate"/>
            </w:r>
            <w:r w:rsidR="00DC788A">
              <w:rPr>
                <w:webHidden/>
              </w:rPr>
              <w:t>3</w:t>
            </w:r>
            <w:r w:rsidR="00DC788A">
              <w:rPr>
                <w:webHidden/>
              </w:rPr>
              <w:fldChar w:fldCharType="end"/>
            </w:r>
          </w:hyperlink>
        </w:p>
        <w:p w14:paraId="2211A2CE" w14:textId="77777777" w:rsidR="00DC788A" w:rsidRDefault="00DC788A">
          <w:pPr>
            <w:pStyle w:val="TM1"/>
            <w:rPr>
              <w:rFonts w:asciiTheme="minorHAnsi" w:eastAsiaTheme="minorEastAsia" w:hAnsiTheme="minorHAnsi" w:cstheme="minorBidi"/>
              <w:sz w:val="22"/>
              <w:szCs w:val="22"/>
              <w:lang w:eastAsia="zh-CN"/>
            </w:rPr>
          </w:pPr>
          <w:hyperlink w:anchor="_Toc3312736" w:history="1">
            <w:r w:rsidRPr="009C0F76">
              <w:rPr>
                <w:rStyle w:val="Lienhypertexte"/>
              </w:rPr>
              <w:t>Table des matières</w:t>
            </w:r>
            <w:r>
              <w:rPr>
                <w:webHidden/>
              </w:rPr>
              <w:tab/>
            </w:r>
            <w:r>
              <w:rPr>
                <w:webHidden/>
              </w:rPr>
              <w:fldChar w:fldCharType="begin"/>
            </w:r>
            <w:r>
              <w:rPr>
                <w:webHidden/>
              </w:rPr>
              <w:instrText xml:space="preserve"> PAGEREF _Toc3312736 \h </w:instrText>
            </w:r>
            <w:r>
              <w:rPr>
                <w:webHidden/>
              </w:rPr>
            </w:r>
            <w:r>
              <w:rPr>
                <w:webHidden/>
              </w:rPr>
              <w:fldChar w:fldCharType="separate"/>
            </w:r>
            <w:r>
              <w:rPr>
                <w:webHidden/>
              </w:rPr>
              <w:t>5</w:t>
            </w:r>
            <w:r>
              <w:rPr>
                <w:webHidden/>
              </w:rPr>
              <w:fldChar w:fldCharType="end"/>
            </w:r>
          </w:hyperlink>
        </w:p>
        <w:p w14:paraId="199F6CB0" w14:textId="77777777" w:rsidR="00DC788A" w:rsidRDefault="00DC788A">
          <w:pPr>
            <w:pStyle w:val="TM1"/>
            <w:rPr>
              <w:rFonts w:asciiTheme="minorHAnsi" w:eastAsiaTheme="minorEastAsia" w:hAnsiTheme="minorHAnsi" w:cstheme="minorBidi"/>
              <w:sz w:val="22"/>
              <w:szCs w:val="22"/>
              <w:lang w:eastAsia="zh-CN"/>
            </w:rPr>
          </w:pPr>
          <w:hyperlink w:anchor="_Toc3312737" w:history="1">
            <w:r w:rsidRPr="009C0F76">
              <w:rPr>
                <w:rStyle w:val="Lienhypertexte"/>
              </w:rPr>
              <w:t>Nomenclature</w:t>
            </w:r>
            <w:r>
              <w:rPr>
                <w:webHidden/>
              </w:rPr>
              <w:tab/>
            </w:r>
            <w:r>
              <w:rPr>
                <w:webHidden/>
              </w:rPr>
              <w:fldChar w:fldCharType="begin"/>
            </w:r>
            <w:r>
              <w:rPr>
                <w:webHidden/>
              </w:rPr>
              <w:instrText xml:space="preserve"> PAGEREF _Toc3312737 \h </w:instrText>
            </w:r>
            <w:r>
              <w:rPr>
                <w:webHidden/>
              </w:rPr>
            </w:r>
            <w:r>
              <w:rPr>
                <w:webHidden/>
              </w:rPr>
              <w:fldChar w:fldCharType="separate"/>
            </w:r>
            <w:r>
              <w:rPr>
                <w:webHidden/>
              </w:rPr>
              <w:t>8</w:t>
            </w:r>
            <w:r>
              <w:rPr>
                <w:webHidden/>
              </w:rPr>
              <w:fldChar w:fldCharType="end"/>
            </w:r>
          </w:hyperlink>
        </w:p>
        <w:p w14:paraId="14196A17" w14:textId="77777777" w:rsidR="00DC788A" w:rsidRDefault="00DC788A">
          <w:pPr>
            <w:pStyle w:val="TM1"/>
            <w:rPr>
              <w:rFonts w:asciiTheme="minorHAnsi" w:eastAsiaTheme="minorEastAsia" w:hAnsiTheme="minorHAnsi" w:cstheme="minorBidi"/>
              <w:sz w:val="22"/>
              <w:szCs w:val="22"/>
              <w:lang w:eastAsia="zh-CN"/>
            </w:rPr>
          </w:pPr>
          <w:hyperlink w:anchor="_Toc3312738" w:history="1">
            <w:r w:rsidRPr="009C0F76">
              <w:rPr>
                <w:rStyle w:val="Lienhypertexte"/>
              </w:rPr>
              <w:t>Introduction générale</w:t>
            </w:r>
            <w:r>
              <w:rPr>
                <w:webHidden/>
              </w:rPr>
              <w:tab/>
            </w:r>
            <w:r>
              <w:rPr>
                <w:webHidden/>
              </w:rPr>
              <w:fldChar w:fldCharType="begin"/>
            </w:r>
            <w:r>
              <w:rPr>
                <w:webHidden/>
              </w:rPr>
              <w:instrText xml:space="preserve"> PAGEREF _Toc3312738 \h </w:instrText>
            </w:r>
            <w:r>
              <w:rPr>
                <w:webHidden/>
              </w:rPr>
            </w:r>
            <w:r>
              <w:rPr>
                <w:webHidden/>
              </w:rPr>
              <w:fldChar w:fldCharType="separate"/>
            </w:r>
            <w:r>
              <w:rPr>
                <w:webHidden/>
              </w:rPr>
              <w:t>13</w:t>
            </w:r>
            <w:r>
              <w:rPr>
                <w:webHidden/>
              </w:rPr>
              <w:fldChar w:fldCharType="end"/>
            </w:r>
          </w:hyperlink>
        </w:p>
        <w:p w14:paraId="2E07B924" w14:textId="77777777" w:rsidR="00DC788A" w:rsidRDefault="00DC788A">
          <w:pPr>
            <w:pStyle w:val="TM1"/>
            <w:rPr>
              <w:rFonts w:asciiTheme="minorHAnsi" w:eastAsiaTheme="minorEastAsia" w:hAnsiTheme="minorHAnsi" w:cstheme="minorBidi"/>
              <w:sz w:val="22"/>
              <w:szCs w:val="22"/>
              <w:lang w:eastAsia="zh-CN"/>
            </w:rPr>
          </w:pPr>
          <w:hyperlink w:anchor="_Toc3312739" w:history="1">
            <w:r w:rsidRPr="009C0F76">
              <w:rPr>
                <w:rStyle w:val="Lienhypertexte"/>
              </w:rPr>
              <w:t>Chapitre 1 :  Etude bibliographique</w:t>
            </w:r>
            <w:r>
              <w:rPr>
                <w:webHidden/>
              </w:rPr>
              <w:tab/>
            </w:r>
            <w:r>
              <w:rPr>
                <w:webHidden/>
              </w:rPr>
              <w:fldChar w:fldCharType="begin"/>
            </w:r>
            <w:r>
              <w:rPr>
                <w:webHidden/>
              </w:rPr>
              <w:instrText xml:space="preserve"> PAGEREF _Toc3312739 \h </w:instrText>
            </w:r>
            <w:r>
              <w:rPr>
                <w:webHidden/>
              </w:rPr>
            </w:r>
            <w:r>
              <w:rPr>
                <w:webHidden/>
              </w:rPr>
              <w:fldChar w:fldCharType="separate"/>
            </w:r>
            <w:r>
              <w:rPr>
                <w:webHidden/>
              </w:rPr>
              <w:t>18</w:t>
            </w:r>
            <w:r>
              <w:rPr>
                <w:webHidden/>
              </w:rPr>
              <w:fldChar w:fldCharType="end"/>
            </w:r>
          </w:hyperlink>
        </w:p>
        <w:p w14:paraId="79566A2C"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40" w:history="1">
            <w:r w:rsidRPr="009C0F76">
              <w:rPr>
                <w:rStyle w:val="Lienhypertexte"/>
                <w:noProof/>
              </w:rPr>
              <w:t>1.1</w:t>
            </w:r>
            <w:r>
              <w:rPr>
                <w:rFonts w:asciiTheme="minorHAnsi" w:eastAsiaTheme="minorEastAsia" w:hAnsiTheme="minorHAnsi" w:cstheme="minorBidi"/>
                <w:noProof/>
                <w:szCs w:val="22"/>
                <w:lang w:eastAsia="zh-CN"/>
              </w:rPr>
              <w:tab/>
            </w:r>
            <w:r w:rsidRPr="009C0F76">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_Toc3312740 \h </w:instrText>
            </w:r>
            <w:r>
              <w:rPr>
                <w:noProof/>
                <w:webHidden/>
              </w:rPr>
            </w:r>
            <w:r>
              <w:rPr>
                <w:noProof/>
                <w:webHidden/>
              </w:rPr>
              <w:fldChar w:fldCharType="separate"/>
            </w:r>
            <w:r>
              <w:rPr>
                <w:noProof/>
                <w:webHidden/>
              </w:rPr>
              <w:t>18</w:t>
            </w:r>
            <w:r>
              <w:rPr>
                <w:noProof/>
                <w:webHidden/>
              </w:rPr>
              <w:fldChar w:fldCharType="end"/>
            </w:r>
          </w:hyperlink>
        </w:p>
        <w:p w14:paraId="033420DC"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1" w:history="1">
            <w:r w:rsidRPr="009C0F76">
              <w:rPr>
                <w:rStyle w:val="Lienhypertexte"/>
                <w:noProof/>
              </w:rPr>
              <w:t>1.1.1</w:t>
            </w:r>
            <w:r>
              <w:rPr>
                <w:rFonts w:asciiTheme="minorHAnsi" w:eastAsiaTheme="minorEastAsia" w:hAnsiTheme="minorHAnsi" w:cstheme="minorBidi"/>
                <w:noProof/>
                <w:szCs w:val="22"/>
                <w:lang w:eastAsia="zh-CN"/>
              </w:rPr>
              <w:tab/>
            </w:r>
            <w:r w:rsidRPr="009C0F76">
              <w:rPr>
                <w:rStyle w:val="Lienhypertexte"/>
                <w:noProof/>
              </w:rPr>
              <w:t>Effet Newkirk</w:t>
            </w:r>
            <w:r>
              <w:rPr>
                <w:noProof/>
                <w:webHidden/>
              </w:rPr>
              <w:tab/>
            </w:r>
            <w:r>
              <w:rPr>
                <w:noProof/>
                <w:webHidden/>
              </w:rPr>
              <w:fldChar w:fldCharType="begin"/>
            </w:r>
            <w:r>
              <w:rPr>
                <w:noProof/>
                <w:webHidden/>
              </w:rPr>
              <w:instrText xml:space="preserve"> PAGEREF _Toc3312741 \h </w:instrText>
            </w:r>
            <w:r>
              <w:rPr>
                <w:noProof/>
                <w:webHidden/>
              </w:rPr>
            </w:r>
            <w:r>
              <w:rPr>
                <w:noProof/>
                <w:webHidden/>
              </w:rPr>
              <w:fldChar w:fldCharType="separate"/>
            </w:r>
            <w:r>
              <w:rPr>
                <w:noProof/>
                <w:webHidden/>
              </w:rPr>
              <w:t>18</w:t>
            </w:r>
            <w:r>
              <w:rPr>
                <w:noProof/>
                <w:webHidden/>
              </w:rPr>
              <w:fldChar w:fldCharType="end"/>
            </w:r>
          </w:hyperlink>
        </w:p>
        <w:p w14:paraId="01DD499A"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2" w:history="1">
            <w:r w:rsidRPr="009C0F76">
              <w:rPr>
                <w:rStyle w:val="Lienhypertexte"/>
                <w:noProof/>
              </w:rPr>
              <w:t>1.1.2</w:t>
            </w:r>
            <w:r>
              <w:rPr>
                <w:rFonts w:asciiTheme="minorHAnsi" w:eastAsiaTheme="minorEastAsia" w:hAnsiTheme="minorHAnsi" w:cstheme="minorBidi"/>
                <w:noProof/>
                <w:szCs w:val="22"/>
                <w:lang w:eastAsia="zh-CN"/>
              </w:rPr>
              <w:tab/>
            </w:r>
            <w:r w:rsidRPr="009C0F76">
              <w:rPr>
                <w:rStyle w:val="Lienhypertexte"/>
                <w:noProof/>
              </w:rPr>
              <w:t>Effet Morton</w:t>
            </w:r>
            <w:r>
              <w:rPr>
                <w:noProof/>
                <w:webHidden/>
              </w:rPr>
              <w:tab/>
            </w:r>
            <w:r>
              <w:rPr>
                <w:noProof/>
                <w:webHidden/>
              </w:rPr>
              <w:fldChar w:fldCharType="begin"/>
            </w:r>
            <w:r>
              <w:rPr>
                <w:noProof/>
                <w:webHidden/>
              </w:rPr>
              <w:instrText xml:space="preserve"> PAGEREF _Toc3312742 \h </w:instrText>
            </w:r>
            <w:r>
              <w:rPr>
                <w:noProof/>
                <w:webHidden/>
              </w:rPr>
            </w:r>
            <w:r>
              <w:rPr>
                <w:noProof/>
                <w:webHidden/>
              </w:rPr>
              <w:fldChar w:fldCharType="separate"/>
            </w:r>
            <w:r>
              <w:rPr>
                <w:noProof/>
                <w:webHidden/>
              </w:rPr>
              <w:t>21</w:t>
            </w:r>
            <w:r>
              <w:rPr>
                <w:noProof/>
                <w:webHidden/>
              </w:rPr>
              <w:fldChar w:fldCharType="end"/>
            </w:r>
          </w:hyperlink>
        </w:p>
        <w:p w14:paraId="215D5CD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43" w:history="1">
            <w:r w:rsidRPr="009C0F76">
              <w:rPr>
                <w:rStyle w:val="Lienhypertexte"/>
                <w:noProof/>
              </w:rPr>
              <w:t>1.2</w:t>
            </w:r>
            <w:r>
              <w:rPr>
                <w:rFonts w:asciiTheme="minorHAnsi" w:eastAsiaTheme="minorEastAsia" w:hAnsiTheme="minorHAnsi" w:cstheme="minorBidi"/>
                <w:noProof/>
                <w:szCs w:val="22"/>
                <w:lang w:eastAsia="zh-CN"/>
              </w:rPr>
              <w:tab/>
            </w:r>
            <w:r w:rsidRPr="009C0F76">
              <w:rPr>
                <w:rStyle w:val="Lienhypertexte"/>
                <w:noProof/>
              </w:rPr>
              <w:t>Etudes expérimentales et cas industriels</w:t>
            </w:r>
            <w:r>
              <w:rPr>
                <w:noProof/>
                <w:webHidden/>
              </w:rPr>
              <w:tab/>
            </w:r>
            <w:r>
              <w:rPr>
                <w:noProof/>
                <w:webHidden/>
              </w:rPr>
              <w:fldChar w:fldCharType="begin"/>
            </w:r>
            <w:r>
              <w:rPr>
                <w:noProof/>
                <w:webHidden/>
              </w:rPr>
              <w:instrText xml:space="preserve"> PAGEREF _Toc3312743 \h </w:instrText>
            </w:r>
            <w:r>
              <w:rPr>
                <w:noProof/>
                <w:webHidden/>
              </w:rPr>
            </w:r>
            <w:r>
              <w:rPr>
                <w:noProof/>
                <w:webHidden/>
              </w:rPr>
              <w:fldChar w:fldCharType="separate"/>
            </w:r>
            <w:r>
              <w:rPr>
                <w:noProof/>
                <w:webHidden/>
              </w:rPr>
              <w:t>23</w:t>
            </w:r>
            <w:r>
              <w:rPr>
                <w:noProof/>
                <w:webHidden/>
              </w:rPr>
              <w:fldChar w:fldCharType="end"/>
            </w:r>
          </w:hyperlink>
        </w:p>
        <w:p w14:paraId="15BF379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44" w:history="1">
            <w:r w:rsidRPr="009C0F76">
              <w:rPr>
                <w:rStyle w:val="Lienhypertexte"/>
                <w:noProof/>
              </w:rPr>
              <w:t>1.3</w:t>
            </w:r>
            <w:r>
              <w:rPr>
                <w:rFonts w:asciiTheme="minorHAnsi" w:eastAsiaTheme="minorEastAsia" w:hAnsiTheme="minorHAnsi" w:cstheme="minorBidi"/>
                <w:noProof/>
                <w:szCs w:val="22"/>
                <w:lang w:eastAsia="zh-CN"/>
              </w:rPr>
              <w:tab/>
            </w:r>
            <w:r w:rsidRPr="009C0F76">
              <w:rPr>
                <w:rStyle w:val="Lienhypertexte"/>
                <w:noProof/>
              </w:rPr>
              <w:t>Modeles theoriques</w:t>
            </w:r>
            <w:r>
              <w:rPr>
                <w:noProof/>
                <w:webHidden/>
              </w:rPr>
              <w:tab/>
            </w:r>
            <w:r>
              <w:rPr>
                <w:noProof/>
                <w:webHidden/>
              </w:rPr>
              <w:fldChar w:fldCharType="begin"/>
            </w:r>
            <w:r>
              <w:rPr>
                <w:noProof/>
                <w:webHidden/>
              </w:rPr>
              <w:instrText xml:space="preserve"> PAGEREF _Toc3312744 \h </w:instrText>
            </w:r>
            <w:r>
              <w:rPr>
                <w:noProof/>
                <w:webHidden/>
              </w:rPr>
            </w:r>
            <w:r>
              <w:rPr>
                <w:noProof/>
                <w:webHidden/>
              </w:rPr>
              <w:fldChar w:fldCharType="separate"/>
            </w:r>
            <w:r>
              <w:rPr>
                <w:noProof/>
                <w:webHidden/>
              </w:rPr>
              <w:t>27</w:t>
            </w:r>
            <w:r>
              <w:rPr>
                <w:noProof/>
                <w:webHidden/>
              </w:rPr>
              <w:fldChar w:fldCharType="end"/>
            </w:r>
          </w:hyperlink>
        </w:p>
        <w:p w14:paraId="63C42A04"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5" w:history="1">
            <w:r w:rsidRPr="009C0F76">
              <w:rPr>
                <w:rStyle w:val="Lienhypertexte"/>
                <w:noProof/>
              </w:rPr>
              <w:t>1.3.1</w:t>
            </w:r>
            <w:r>
              <w:rPr>
                <w:rFonts w:asciiTheme="minorHAnsi" w:eastAsiaTheme="minorEastAsia" w:hAnsiTheme="minorHAnsi" w:cstheme="minorBidi"/>
                <w:noProof/>
                <w:szCs w:val="22"/>
                <w:lang w:eastAsia="zh-CN"/>
              </w:rPr>
              <w:tab/>
            </w:r>
            <w:r w:rsidRPr="009C0F76">
              <w:rPr>
                <w:rStyle w:val="Lienhypertexte"/>
                <w:noProof/>
              </w:rPr>
              <w:t>Méthodes inspirées de la théorie dE contrôle</w:t>
            </w:r>
            <w:r>
              <w:rPr>
                <w:noProof/>
                <w:webHidden/>
              </w:rPr>
              <w:tab/>
            </w:r>
            <w:r>
              <w:rPr>
                <w:noProof/>
                <w:webHidden/>
              </w:rPr>
              <w:fldChar w:fldCharType="begin"/>
            </w:r>
            <w:r>
              <w:rPr>
                <w:noProof/>
                <w:webHidden/>
              </w:rPr>
              <w:instrText xml:space="preserve"> PAGEREF _Toc3312745 \h </w:instrText>
            </w:r>
            <w:r>
              <w:rPr>
                <w:noProof/>
                <w:webHidden/>
              </w:rPr>
            </w:r>
            <w:r>
              <w:rPr>
                <w:noProof/>
                <w:webHidden/>
              </w:rPr>
              <w:fldChar w:fldCharType="separate"/>
            </w:r>
            <w:r>
              <w:rPr>
                <w:noProof/>
                <w:webHidden/>
              </w:rPr>
              <w:t>27</w:t>
            </w:r>
            <w:r>
              <w:rPr>
                <w:noProof/>
                <w:webHidden/>
              </w:rPr>
              <w:fldChar w:fldCharType="end"/>
            </w:r>
          </w:hyperlink>
        </w:p>
        <w:p w14:paraId="778CC1F4"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6" w:history="1">
            <w:r w:rsidRPr="009C0F76">
              <w:rPr>
                <w:rStyle w:val="Lienhypertexte"/>
                <w:noProof/>
              </w:rPr>
              <w:t>1.3.2</w:t>
            </w:r>
            <w:r>
              <w:rPr>
                <w:rFonts w:asciiTheme="minorHAnsi" w:eastAsiaTheme="minorEastAsia" w:hAnsiTheme="minorHAnsi" w:cstheme="minorBidi"/>
                <w:noProof/>
                <w:szCs w:val="22"/>
                <w:lang w:eastAsia="zh-CN"/>
              </w:rPr>
              <w:tab/>
            </w:r>
            <w:r w:rsidRPr="009C0F76">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_Toc3312746 \h </w:instrText>
            </w:r>
            <w:r>
              <w:rPr>
                <w:noProof/>
                <w:webHidden/>
              </w:rPr>
            </w:r>
            <w:r>
              <w:rPr>
                <w:noProof/>
                <w:webHidden/>
              </w:rPr>
              <w:fldChar w:fldCharType="separate"/>
            </w:r>
            <w:r>
              <w:rPr>
                <w:noProof/>
                <w:webHidden/>
              </w:rPr>
              <w:t>29</w:t>
            </w:r>
            <w:r>
              <w:rPr>
                <w:noProof/>
                <w:webHidden/>
              </w:rPr>
              <w:fldChar w:fldCharType="end"/>
            </w:r>
          </w:hyperlink>
        </w:p>
        <w:p w14:paraId="6DF99A0F"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7" w:history="1">
            <w:r w:rsidRPr="009C0F76">
              <w:rPr>
                <w:rStyle w:val="Lienhypertexte"/>
                <w:noProof/>
              </w:rPr>
              <w:t>1.3.3</w:t>
            </w:r>
            <w:r>
              <w:rPr>
                <w:rFonts w:asciiTheme="minorHAnsi" w:eastAsiaTheme="minorEastAsia" w:hAnsiTheme="minorHAnsi" w:cstheme="minorBidi"/>
                <w:noProof/>
                <w:szCs w:val="22"/>
                <w:lang w:eastAsia="zh-CN"/>
              </w:rPr>
              <w:tab/>
            </w:r>
            <w:r w:rsidRPr="009C0F76">
              <w:rPr>
                <w:rStyle w:val="Lienhypertexte"/>
                <w:noProof/>
              </w:rPr>
              <w:t>Méthodes basees sur le bilan thermique</w:t>
            </w:r>
            <w:r>
              <w:rPr>
                <w:noProof/>
                <w:webHidden/>
              </w:rPr>
              <w:tab/>
            </w:r>
            <w:r>
              <w:rPr>
                <w:noProof/>
                <w:webHidden/>
              </w:rPr>
              <w:fldChar w:fldCharType="begin"/>
            </w:r>
            <w:r>
              <w:rPr>
                <w:noProof/>
                <w:webHidden/>
              </w:rPr>
              <w:instrText xml:space="preserve"> PAGEREF _Toc3312747 \h </w:instrText>
            </w:r>
            <w:r>
              <w:rPr>
                <w:noProof/>
                <w:webHidden/>
              </w:rPr>
            </w:r>
            <w:r>
              <w:rPr>
                <w:noProof/>
                <w:webHidden/>
              </w:rPr>
              <w:fldChar w:fldCharType="separate"/>
            </w:r>
            <w:r>
              <w:rPr>
                <w:noProof/>
                <w:webHidden/>
              </w:rPr>
              <w:t>30</w:t>
            </w:r>
            <w:r>
              <w:rPr>
                <w:noProof/>
                <w:webHidden/>
              </w:rPr>
              <w:fldChar w:fldCharType="end"/>
            </w:r>
          </w:hyperlink>
        </w:p>
        <w:p w14:paraId="1B982B5C"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48" w:history="1">
            <w:r w:rsidRPr="009C0F76">
              <w:rPr>
                <w:rStyle w:val="Lienhypertexte"/>
                <w:noProof/>
              </w:rPr>
              <w:t>1.3.4</w:t>
            </w:r>
            <w:r>
              <w:rPr>
                <w:rFonts w:asciiTheme="minorHAnsi" w:eastAsiaTheme="minorEastAsia" w:hAnsiTheme="minorHAnsi" w:cstheme="minorBidi"/>
                <w:noProof/>
                <w:szCs w:val="22"/>
                <w:lang w:eastAsia="zh-CN"/>
              </w:rPr>
              <w:tab/>
            </w:r>
            <w:r w:rsidRPr="009C0F76">
              <w:rPr>
                <w:rStyle w:val="Lienhypertexte"/>
                <w:noProof/>
              </w:rPr>
              <w:t>Modeles non-linéaires en régime transitoire</w:t>
            </w:r>
            <w:r>
              <w:rPr>
                <w:noProof/>
                <w:webHidden/>
              </w:rPr>
              <w:tab/>
            </w:r>
            <w:r>
              <w:rPr>
                <w:noProof/>
                <w:webHidden/>
              </w:rPr>
              <w:fldChar w:fldCharType="begin"/>
            </w:r>
            <w:r>
              <w:rPr>
                <w:noProof/>
                <w:webHidden/>
              </w:rPr>
              <w:instrText xml:space="preserve"> PAGEREF _Toc3312748 \h </w:instrText>
            </w:r>
            <w:r>
              <w:rPr>
                <w:noProof/>
                <w:webHidden/>
              </w:rPr>
            </w:r>
            <w:r>
              <w:rPr>
                <w:noProof/>
                <w:webHidden/>
              </w:rPr>
              <w:fldChar w:fldCharType="separate"/>
            </w:r>
            <w:r>
              <w:rPr>
                <w:noProof/>
                <w:webHidden/>
              </w:rPr>
              <w:t>30</w:t>
            </w:r>
            <w:r>
              <w:rPr>
                <w:noProof/>
                <w:webHidden/>
              </w:rPr>
              <w:fldChar w:fldCharType="end"/>
            </w:r>
          </w:hyperlink>
        </w:p>
        <w:p w14:paraId="37C43047"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49" w:history="1">
            <w:r w:rsidRPr="009C0F76">
              <w:rPr>
                <w:rStyle w:val="Lienhypertexte"/>
                <w:noProof/>
              </w:rPr>
              <w:t>1.4</w:t>
            </w:r>
            <w:r>
              <w:rPr>
                <w:rFonts w:asciiTheme="minorHAnsi" w:eastAsiaTheme="minorEastAsia" w:hAnsiTheme="minorHAnsi" w:cstheme="minorBidi"/>
                <w:noProof/>
                <w:szCs w:val="22"/>
                <w:lang w:eastAsia="zh-CN"/>
              </w:rPr>
              <w:tab/>
            </w:r>
            <w:r w:rsidRPr="009C0F76">
              <w:rPr>
                <w:rStyle w:val="Lienhypertexte"/>
                <w:noProof/>
              </w:rPr>
              <w:t>Stratégie de la modélisation : synthèse</w:t>
            </w:r>
            <w:r>
              <w:rPr>
                <w:noProof/>
                <w:webHidden/>
              </w:rPr>
              <w:tab/>
            </w:r>
            <w:r>
              <w:rPr>
                <w:noProof/>
                <w:webHidden/>
              </w:rPr>
              <w:fldChar w:fldCharType="begin"/>
            </w:r>
            <w:r>
              <w:rPr>
                <w:noProof/>
                <w:webHidden/>
              </w:rPr>
              <w:instrText xml:space="preserve"> PAGEREF _Toc3312749 \h </w:instrText>
            </w:r>
            <w:r>
              <w:rPr>
                <w:noProof/>
                <w:webHidden/>
              </w:rPr>
            </w:r>
            <w:r>
              <w:rPr>
                <w:noProof/>
                <w:webHidden/>
              </w:rPr>
              <w:fldChar w:fldCharType="separate"/>
            </w:r>
            <w:r>
              <w:rPr>
                <w:noProof/>
                <w:webHidden/>
              </w:rPr>
              <w:t>32</w:t>
            </w:r>
            <w:r>
              <w:rPr>
                <w:noProof/>
                <w:webHidden/>
              </w:rPr>
              <w:fldChar w:fldCharType="end"/>
            </w:r>
          </w:hyperlink>
        </w:p>
        <w:p w14:paraId="7C7CF50C"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50" w:history="1">
            <w:r w:rsidRPr="009C0F76">
              <w:rPr>
                <w:rStyle w:val="Lienhypertexte"/>
                <w:noProof/>
              </w:rPr>
              <w:t>1.5</w:t>
            </w:r>
            <w:r>
              <w:rPr>
                <w:rFonts w:asciiTheme="minorHAnsi" w:eastAsiaTheme="minorEastAsia" w:hAnsiTheme="minorHAnsi" w:cstheme="minorBidi"/>
                <w:noProof/>
                <w:szCs w:val="22"/>
                <w:lang w:eastAsia="zh-CN"/>
              </w:rPr>
              <w:tab/>
            </w:r>
            <w:r w:rsidRPr="009C0F76">
              <w:rPr>
                <w:rStyle w:val="Lienhypertexte"/>
                <w:noProof/>
              </w:rPr>
              <w:t>Conclusion</w:t>
            </w:r>
            <w:r>
              <w:rPr>
                <w:noProof/>
                <w:webHidden/>
              </w:rPr>
              <w:tab/>
            </w:r>
            <w:r>
              <w:rPr>
                <w:noProof/>
                <w:webHidden/>
              </w:rPr>
              <w:fldChar w:fldCharType="begin"/>
            </w:r>
            <w:r>
              <w:rPr>
                <w:noProof/>
                <w:webHidden/>
              </w:rPr>
              <w:instrText xml:space="preserve"> PAGEREF _Toc3312750 \h </w:instrText>
            </w:r>
            <w:r>
              <w:rPr>
                <w:noProof/>
                <w:webHidden/>
              </w:rPr>
            </w:r>
            <w:r>
              <w:rPr>
                <w:noProof/>
                <w:webHidden/>
              </w:rPr>
              <w:fldChar w:fldCharType="separate"/>
            </w:r>
            <w:r>
              <w:rPr>
                <w:noProof/>
                <w:webHidden/>
              </w:rPr>
              <w:t>35</w:t>
            </w:r>
            <w:r>
              <w:rPr>
                <w:noProof/>
                <w:webHidden/>
              </w:rPr>
              <w:fldChar w:fldCharType="end"/>
            </w:r>
          </w:hyperlink>
        </w:p>
        <w:p w14:paraId="60D1C4B8" w14:textId="77777777" w:rsidR="00DC788A" w:rsidRDefault="00DC788A">
          <w:pPr>
            <w:pStyle w:val="TM1"/>
            <w:rPr>
              <w:rFonts w:asciiTheme="minorHAnsi" w:eastAsiaTheme="minorEastAsia" w:hAnsiTheme="minorHAnsi" w:cstheme="minorBidi"/>
              <w:sz w:val="22"/>
              <w:szCs w:val="22"/>
              <w:lang w:eastAsia="zh-CN"/>
            </w:rPr>
          </w:pPr>
          <w:hyperlink w:anchor="_Toc3312751" w:history="1">
            <w:r w:rsidRPr="009C0F76">
              <w:rPr>
                <w:rStyle w:val="Lienhypertexte"/>
              </w:rPr>
              <w:t>Chapitre 2 :  Modélisation des paliers hydrodynamiques</w:t>
            </w:r>
            <w:r>
              <w:rPr>
                <w:webHidden/>
              </w:rPr>
              <w:tab/>
            </w:r>
            <w:r>
              <w:rPr>
                <w:webHidden/>
              </w:rPr>
              <w:fldChar w:fldCharType="begin"/>
            </w:r>
            <w:r>
              <w:rPr>
                <w:webHidden/>
              </w:rPr>
              <w:instrText xml:space="preserve"> PAGEREF _Toc3312751 \h </w:instrText>
            </w:r>
            <w:r>
              <w:rPr>
                <w:webHidden/>
              </w:rPr>
            </w:r>
            <w:r>
              <w:rPr>
                <w:webHidden/>
              </w:rPr>
              <w:fldChar w:fldCharType="separate"/>
            </w:r>
            <w:r>
              <w:rPr>
                <w:webHidden/>
              </w:rPr>
              <w:t>36</w:t>
            </w:r>
            <w:r>
              <w:rPr>
                <w:webHidden/>
              </w:rPr>
              <w:fldChar w:fldCharType="end"/>
            </w:r>
          </w:hyperlink>
        </w:p>
        <w:p w14:paraId="6A74AE51"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53" w:history="1">
            <w:r w:rsidRPr="009C0F76">
              <w:rPr>
                <w:rStyle w:val="Lienhypertexte"/>
                <w:noProof/>
              </w:rPr>
              <w:t>2.1</w:t>
            </w:r>
            <w:r>
              <w:rPr>
                <w:rFonts w:asciiTheme="minorHAnsi" w:eastAsiaTheme="minorEastAsia" w:hAnsiTheme="minorHAnsi" w:cstheme="minorBidi"/>
                <w:noProof/>
                <w:szCs w:val="22"/>
                <w:lang w:eastAsia="zh-CN"/>
              </w:rPr>
              <w:tab/>
            </w:r>
            <w:r w:rsidRPr="009C0F76">
              <w:rPr>
                <w:rStyle w:val="Lienhypertexte"/>
                <w:noProof/>
              </w:rPr>
              <w:t>Introduction</w:t>
            </w:r>
            <w:r>
              <w:rPr>
                <w:noProof/>
                <w:webHidden/>
              </w:rPr>
              <w:tab/>
            </w:r>
            <w:r>
              <w:rPr>
                <w:noProof/>
                <w:webHidden/>
              </w:rPr>
              <w:fldChar w:fldCharType="begin"/>
            </w:r>
            <w:r>
              <w:rPr>
                <w:noProof/>
                <w:webHidden/>
              </w:rPr>
              <w:instrText xml:space="preserve"> PAGEREF _Toc3312753 \h </w:instrText>
            </w:r>
            <w:r>
              <w:rPr>
                <w:noProof/>
                <w:webHidden/>
              </w:rPr>
            </w:r>
            <w:r>
              <w:rPr>
                <w:noProof/>
                <w:webHidden/>
              </w:rPr>
              <w:fldChar w:fldCharType="separate"/>
            </w:r>
            <w:r>
              <w:rPr>
                <w:noProof/>
                <w:webHidden/>
              </w:rPr>
              <w:t>36</w:t>
            </w:r>
            <w:r>
              <w:rPr>
                <w:noProof/>
                <w:webHidden/>
              </w:rPr>
              <w:fldChar w:fldCharType="end"/>
            </w:r>
          </w:hyperlink>
        </w:p>
        <w:p w14:paraId="195053B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54" w:history="1">
            <w:r w:rsidRPr="009C0F76">
              <w:rPr>
                <w:rStyle w:val="Lienhypertexte"/>
                <w:noProof/>
              </w:rPr>
              <w:t>2.2</w:t>
            </w:r>
            <w:r>
              <w:rPr>
                <w:rFonts w:asciiTheme="minorHAnsi" w:eastAsiaTheme="minorEastAsia" w:hAnsiTheme="minorHAnsi" w:cstheme="minorBidi"/>
                <w:noProof/>
                <w:szCs w:val="22"/>
                <w:lang w:eastAsia="zh-CN"/>
              </w:rPr>
              <w:tab/>
            </w:r>
            <w:r w:rsidRPr="009C0F76">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_Toc3312754 \h </w:instrText>
            </w:r>
            <w:r>
              <w:rPr>
                <w:noProof/>
                <w:webHidden/>
              </w:rPr>
            </w:r>
            <w:r>
              <w:rPr>
                <w:noProof/>
                <w:webHidden/>
              </w:rPr>
              <w:fldChar w:fldCharType="separate"/>
            </w:r>
            <w:r>
              <w:rPr>
                <w:noProof/>
                <w:webHidden/>
              </w:rPr>
              <w:t>37</w:t>
            </w:r>
            <w:r>
              <w:rPr>
                <w:noProof/>
                <w:webHidden/>
              </w:rPr>
              <w:fldChar w:fldCharType="end"/>
            </w:r>
          </w:hyperlink>
        </w:p>
        <w:p w14:paraId="39A83161"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55" w:history="1">
            <w:r w:rsidRPr="009C0F76">
              <w:rPr>
                <w:rStyle w:val="Lienhypertexte"/>
                <w:noProof/>
              </w:rPr>
              <w:t>2.3</w:t>
            </w:r>
            <w:r>
              <w:rPr>
                <w:rFonts w:asciiTheme="minorHAnsi" w:eastAsiaTheme="minorEastAsia" w:hAnsiTheme="minorHAnsi" w:cstheme="minorBidi"/>
                <w:noProof/>
                <w:szCs w:val="22"/>
                <w:lang w:eastAsia="zh-CN"/>
              </w:rPr>
              <w:tab/>
            </w:r>
            <w:r w:rsidRPr="009C0F76">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_Toc3312755 \h </w:instrText>
            </w:r>
            <w:r>
              <w:rPr>
                <w:noProof/>
                <w:webHidden/>
              </w:rPr>
            </w:r>
            <w:r>
              <w:rPr>
                <w:noProof/>
                <w:webHidden/>
              </w:rPr>
              <w:fldChar w:fldCharType="separate"/>
            </w:r>
            <w:r>
              <w:rPr>
                <w:noProof/>
                <w:webHidden/>
              </w:rPr>
              <w:t>39</w:t>
            </w:r>
            <w:r>
              <w:rPr>
                <w:noProof/>
                <w:webHidden/>
              </w:rPr>
              <w:fldChar w:fldCharType="end"/>
            </w:r>
          </w:hyperlink>
        </w:p>
        <w:p w14:paraId="047B1BED"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56" w:history="1">
            <w:r w:rsidRPr="009C0F76">
              <w:rPr>
                <w:rStyle w:val="Lienhypertexte"/>
                <w:noProof/>
              </w:rPr>
              <w:t>2.3.1</w:t>
            </w:r>
            <w:r>
              <w:rPr>
                <w:rFonts w:asciiTheme="minorHAnsi" w:eastAsiaTheme="minorEastAsia" w:hAnsiTheme="minorHAnsi" w:cstheme="minorBidi"/>
                <w:noProof/>
                <w:szCs w:val="22"/>
                <w:lang w:eastAsia="zh-CN"/>
              </w:rPr>
              <w:tab/>
            </w:r>
            <w:r w:rsidRPr="009C0F76">
              <w:rPr>
                <w:rStyle w:val="Lienhypertexte"/>
                <w:noProof/>
              </w:rPr>
              <w:t>Equation de Reynolds généralisée</w:t>
            </w:r>
            <w:r>
              <w:rPr>
                <w:noProof/>
                <w:webHidden/>
              </w:rPr>
              <w:tab/>
            </w:r>
            <w:r>
              <w:rPr>
                <w:noProof/>
                <w:webHidden/>
              </w:rPr>
              <w:fldChar w:fldCharType="begin"/>
            </w:r>
            <w:r>
              <w:rPr>
                <w:noProof/>
                <w:webHidden/>
              </w:rPr>
              <w:instrText xml:space="preserve"> PAGEREF _Toc3312756 \h </w:instrText>
            </w:r>
            <w:r>
              <w:rPr>
                <w:noProof/>
                <w:webHidden/>
              </w:rPr>
            </w:r>
            <w:r>
              <w:rPr>
                <w:noProof/>
                <w:webHidden/>
              </w:rPr>
              <w:fldChar w:fldCharType="separate"/>
            </w:r>
            <w:r>
              <w:rPr>
                <w:noProof/>
                <w:webHidden/>
              </w:rPr>
              <w:t>39</w:t>
            </w:r>
            <w:r>
              <w:rPr>
                <w:noProof/>
                <w:webHidden/>
              </w:rPr>
              <w:fldChar w:fldCharType="end"/>
            </w:r>
          </w:hyperlink>
        </w:p>
        <w:p w14:paraId="01EB03BB"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57" w:history="1">
            <w:r w:rsidRPr="009C0F76">
              <w:rPr>
                <w:rStyle w:val="Lienhypertexte"/>
                <w:noProof/>
              </w:rPr>
              <w:t>2.3.2</w:t>
            </w:r>
            <w:r>
              <w:rPr>
                <w:rFonts w:asciiTheme="minorHAnsi" w:eastAsiaTheme="minorEastAsia" w:hAnsiTheme="minorHAnsi" w:cstheme="minorBidi"/>
                <w:noProof/>
                <w:szCs w:val="22"/>
                <w:lang w:eastAsia="zh-CN"/>
              </w:rPr>
              <w:tab/>
            </w:r>
            <w:r w:rsidRPr="009C0F76">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_Toc3312757 \h </w:instrText>
            </w:r>
            <w:r>
              <w:rPr>
                <w:noProof/>
                <w:webHidden/>
              </w:rPr>
            </w:r>
            <w:r>
              <w:rPr>
                <w:noProof/>
                <w:webHidden/>
              </w:rPr>
              <w:fldChar w:fldCharType="separate"/>
            </w:r>
            <w:r>
              <w:rPr>
                <w:noProof/>
                <w:webHidden/>
              </w:rPr>
              <w:t>42</w:t>
            </w:r>
            <w:r>
              <w:rPr>
                <w:noProof/>
                <w:webHidden/>
              </w:rPr>
              <w:fldChar w:fldCharType="end"/>
            </w:r>
          </w:hyperlink>
        </w:p>
        <w:p w14:paraId="2FFACBFD"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58" w:history="1">
            <w:r w:rsidRPr="009C0F76">
              <w:rPr>
                <w:rStyle w:val="Lienhypertexte"/>
                <w:noProof/>
              </w:rPr>
              <w:t>2.3.3</w:t>
            </w:r>
            <w:r>
              <w:rPr>
                <w:rFonts w:asciiTheme="minorHAnsi" w:eastAsiaTheme="minorEastAsia" w:hAnsiTheme="minorHAnsi" w:cstheme="minorBidi"/>
                <w:noProof/>
                <w:szCs w:val="22"/>
                <w:lang w:eastAsia="zh-CN"/>
              </w:rPr>
              <w:tab/>
            </w:r>
            <w:r w:rsidRPr="009C0F76">
              <w:rPr>
                <w:rStyle w:val="Lienhypertexte"/>
                <w:noProof/>
              </w:rPr>
              <w:t>Equation de l’énergie</w:t>
            </w:r>
            <w:r>
              <w:rPr>
                <w:noProof/>
                <w:webHidden/>
              </w:rPr>
              <w:tab/>
            </w:r>
            <w:r>
              <w:rPr>
                <w:noProof/>
                <w:webHidden/>
              </w:rPr>
              <w:fldChar w:fldCharType="begin"/>
            </w:r>
            <w:r>
              <w:rPr>
                <w:noProof/>
                <w:webHidden/>
              </w:rPr>
              <w:instrText xml:space="preserve"> PAGEREF _Toc3312758 \h </w:instrText>
            </w:r>
            <w:r>
              <w:rPr>
                <w:noProof/>
                <w:webHidden/>
              </w:rPr>
            </w:r>
            <w:r>
              <w:rPr>
                <w:noProof/>
                <w:webHidden/>
              </w:rPr>
              <w:fldChar w:fldCharType="separate"/>
            </w:r>
            <w:r>
              <w:rPr>
                <w:noProof/>
                <w:webHidden/>
              </w:rPr>
              <w:t>44</w:t>
            </w:r>
            <w:r>
              <w:rPr>
                <w:noProof/>
                <w:webHidden/>
              </w:rPr>
              <w:fldChar w:fldCharType="end"/>
            </w:r>
          </w:hyperlink>
        </w:p>
        <w:p w14:paraId="43708573"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59" w:history="1">
            <w:r w:rsidRPr="009C0F76">
              <w:rPr>
                <w:rStyle w:val="Lienhypertexte"/>
                <w:noProof/>
              </w:rPr>
              <w:t>2.3.4</w:t>
            </w:r>
            <w:r>
              <w:rPr>
                <w:rFonts w:asciiTheme="minorHAnsi" w:eastAsiaTheme="minorEastAsia" w:hAnsiTheme="minorHAnsi" w:cstheme="minorBidi"/>
                <w:noProof/>
                <w:szCs w:val="22"/>
                <w:lang w:eastAsia="zh-CN"/>
              </w:rPr>
              <w:tab/>
            </w:r>
            <w:r w:rsidRPr="009C0F76">
              <w:rPr>
                <w:rStyle w:val="Lienhypertexte"/>
                <w:noProof/>
              </w:rPr>
              <w:t>Approximation de la temperature par des polynÔmes de legendre</w:t>
            </w:r>
            <w:r>
              <w:rPr>
                <w:noProof/>
                <w:webHidden/>
              </w:rPr>
              <w:tab/>
            </w:r>
            <w:r>
              <w:rPr>
                <w:noProof/>
                <w:webHidden/>
              </w:rPr>
              <w:fldChar w:fldCharType="begin"/>
            </w:r>
            <w:r>
              <w:rPr>
                <w:noProof/>
                <w:webHidden/>
              </w:rPr>
              <w:instrText xml:space="preserve"> PAGEREF _Toc3312759 \h </w:instrText>
            </w:r>
            <w:r>
              <w:rPr>
                <w:noProof/>
                <w:webHidden/>
              </w:rPr>
            </w:r>
            <w:r>
              <w:rPr>
                <w:noProof/>
                <w:webHidden/>
              </w:rPr>
              <w:fldChar w:fldCharType="separate"/>
            </w:r>
            <w:r>
              <w:rPr>
                <w:noProof/>
                <w:webHidden/>
              </w:rPr>
              <w:t>45</w:t>
            </w:r>
            <w:r>
              <w:rPr>
                <w:noProof/>
                <w:webHidden/>
              </w:rPr>
              <w:fldChar w:fldCharType="end"/>
            </w:r>
          </w:hyperlink>
        </w:p>
        <w:p w14:paraId="4EBC63C5"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60" w:history="1">
            <w:r w:rsidRPr="009C0F76">
              <w:rPr>
                <w:rStyle w:val="Lienhypertexte"/>
                <w:noProof/>
              </w:rPr>
              <w:t>2.3.5</w:t>
            </w:r>
            <w:r>
              <w:rPr>
                <w:rFonts w:asciiTheme="minorHAnsi" w:eastAsiaTheme="minorEastAsia" w:hAnsiTheme="minorHAnsi" w:cstheme="minorBidi"/>
                <w:noProof/>
                <w:szCs w:val="22"/>
                <w:lang w:eastAsia="zh-CN"/>
              </w:rPr>
              <w:tab/>
            </w:r>
            <w:r w:rsidRPr="009C0F76">
              <w:rPr>
                <w:rStyle w:val="Lienhypertexte"/>
                <w:noProof/>
              </w:rPr>
              <w:t>Résolution des équations couplées</w:t>
            </w:r>
            <w:r>
              <w:rPr>
                <w:noProof/>
                <w:webHidden/>
              </w:rPr>
              <w:tab/>
            </w:r>
            <w:r>
              <w:rPr>
                <w:noProof/>
                <w:webHidden/>
              </w:rPr>
              <w:fldChar w:fldCharType="begin"/>
            </w:r>
            <w:r>
              <w:rPr>
                <w:noProof/>
                <w:webHidden/>
              </w:rPr>
              <w:instrText xml:space="preserve"> PAGEREF _Toc3312760 \h </w:instrText>
            </w:r>
            <w:r>
              <w:rPr>
                <w:noProof/>
                <w:webHidden/>
              </w:rPr>
            </w:r>
            <w:r>
              <w:rPr>
                <w:noProof/>
                <w:webHidden/>
              </w:rPr>
              <w:fldChar w:fldCharType="separate"/>
            </w:r>
            <w:r>
              <w:rPr>
                <w:noProof/>
                <w:webHidden/>
              </w:rPr>
              <w:t>49</w:t>
            </w:r>
            <w:r>
              <w:rPr>
                <w:noProof/>
                <w:webHidden/>
              </w:rPr>
              <w:fldChar w:fldCharType="end"/>
            </w:r>
          </w:hyperlink>
        </w:p>
        <w:p w14:paraId="2C4C51FC"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61" w:history="1">
            <w:r w:rsidRPr="009C0F76">
              <w:rPr>
                <w:rStyle w:val="Lienhypertexte"/>
                <w:noProof/>
              </w:rPr>
              <w:t>2.4</w:t>
            </w:r>
            <w:r>
              <w:rPr>
                <w:rFonts w:asciiTheme="minorHAnsi" w:eastAsiaTheme="minorEastAsia" w:hAnsiTheme="minorHAnsi" w:cstheme="minorBidi"/>
                <w:noProof/>
                <w:szCs w:val="22"/>
                <w:lang w:eastAsia="zh-CN"/>
              </w:rPr>
              <w:tab/>
            </w:r>
            <w:r w:rsidRPr="009C0F76">
              <w:rPr>
                <w:rStyle w:val="Lienhypertexte"/>
                <w:noProof/>
              </w:rPr>
              <w:t>Etude de cas d’un patin incliné 1D</w:t>
            </w:r>
            <w:r>
              <w:rPr>
                <w:noProof/>
                <w:webHidden/>
              </w:rPr>
              <w:tab/>
            </w:r>
            <w:r>
              <w:rPr>
                <w:noProof/>
                <w:webHidden/>
              </w:rPr>
              <w:fldChar w:fldCharType="begin"/>
            </w:r>
            <w:r>
              <w:rPr>
                <w:noProof/>
                <w:webHidden/>
              </w:rPr>
              <w:instrText xml:space="preserve"> PAGEREF _Toc3312761 \h </w:instrText>
            </w:r>
            <w:r>
              <w:rPr>
                <w:noProof/>
                <w:webHidden/>
              </w:rPr>
            </w:r>
            <w:r>
              <w:rPr>
                <w:noProof/>
                <w:webHidden/>
              </w:rPr>
              <w:fldChar w:fldCharType="separate"/>
            </w:r>
            <w:r>
              <w:rPr>
                <w:noProof/>
                <w:webHidden/>
              </w:rPr>
              <w:t>56</w:t>
            </w:r>
            <w:r>
              <w:rPr>
                <w:noProof/>
                <w:webHidden/>
              </w:rPr>
              <w:fldChar w:fldCharType="end"/>
            </w:r>
          </w:hyperlink>
        </w:p>
        <w:p w14:paraId="06F20D1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62" w:history="1">
            <w:r w:rsidRPr="009C0F76">
              <w:rPr>
                <w:rStyle w:val="Lienhypertexte"/>
                <w:noProof/>
              </w:rPr>
              <w:t>2.5</w:t>
            </w:r>
            <w:r>
              <w:rPr>
                <w:rFonts w:asciiTheme="minorHAnsi" w:eastAsiaTheme="minorEastAsia" w:hAnsiTheme="minorHAnsi" w:cstheme="minorBidi"/>
                <w:noProof/>
                <w:szCs w:val="22"/>
                <w:lang w:eastAsia="zh-CN"/>
              </w:rPr>
              <w:tab/>
            </w:r>
            <w:r w:rsidRPr="009C0F76">
              <w:rPr>
                <w:rStyle w:val="Lienhypertexte"/>
                <w:noProof/>
              </w:rPr>
              <w:t>Études de cas d’un palier avec deux lobes</w:t>
            </w:r>
            <w:r>
              <w:rPr>
                <w:noProof/>
                <w:webHidden/>
              </w:rPr>
              <w:tab/>
            </w:r>
            <w:r>
              <w:rPr>
                <w:noProof/>
                <w:webHidden/>
              </w:rPr>
              <w:fldChar w:fldCharType="begin"/>
            </w:r>
            <w:r>
              <w:rPr>
                <w:noProof/>
                <w:webHidden/>
              </w:rPr>
              <w:instrText xml:space="preserve"> PAGEREF _Toc3312762 \h </w:instrText>
            </w:r>
            <w:r>
              <w:rPr>
                <w:noProof/>
                <w:webHidden/>
              </w:rPr>
            </w:r>
            <w:r>
              <w:rPr>
                <w:noProof/>
                <w:webHidden/>
              </w:rPr>
              <w:fldChar w:fldCharType="separate"/>
            </w:r>
            <w:r>
              <w:rPr>
                <w:noProof/>
                <w:webHidden/>
              </w:rPr>
              <w:t>61</w:t>
            </w:r>
            <w:r>
              <w:rPr>
                <w:noProof/>
                <w:webHidden/>
              </w:rPr>
              <w:fldChar w:fldCharType="end"/>
            </w:r>
          </w:hyperlink>
        </w:p>
        <w:p w14:paraId="0EECC4FC"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63" w:history="1">
            <w:r w:rsidRPr="009C0F76">
              <w:rPr>
                <w:rStyle w:val="Lienhypertexte"/>
                <w:noProof/>
              </w:rPr>
              <w:t>2.6</w:t>
            </w:r>
            <w:r>
              <w:rPr>
                <w:rFonts w:asciiTheme="minorHAnsi" w:eastAsiaTheme="minorEastAsia" w:hAnsiTheme="minorHAnsi" w:cstheme="minorBidi"/>
                <w:noProof/>
                <w:szCs w:val="22"/>
                <w:lang w:eastAsia="zh-CN"/>
              </w:rPr>
              <w:tab/>
            </w:r>
            <w:r w:rsidRPr="009C0F76">
              <w:rPr>
                <w:rStyle w:val="Lienhypertexte"/>
                <w:noProof/>
              </w:rPr>
              <w:t>Efforts générés dans paliers hydrodynamiques</w:t>
            </w:r>
            <w:r>
              <w:rPr>
                <w:noProof/>
                <w:webHidden/>
              </w:rPr>
              <w:tab/>
            </w:r>
            <w:r>
              <w:rPr>
                <w:noProof/>
                <w:webHidden/>
              </w:rPr>
              <w:fldChar w:fldCharType="begin"/>
            </w:r>
            <w:r>
              <w:rPr>
                <w:noProof/>
                <w:webHidden/>
              </w:rPr>
              <w:instrText xml:space="preserve"> PAGEREF _Toc3312763 \h </w:instrText>
            </w:r>
            <w:r>
              <w:rPr>
                <w:noProof/>
                <w:webHidden/>
              </w:rPr>
            </w:r>
            <w:r>
              <w:rPr>
                <w:noProof/>
                <w:webHidden/>
              </w:rPr>
              <w:fldChar w:fldCharType="separate"/>
            </w:r>
            <w:r>
              <w:rPr>
                <w:noProof/>
                <w:webHidden/>
              </w:rPr>
              <w:t>64</w:t>
            </w:r>
            <w:r>
              <w:rPr>
                <w:noProof/>
                <w:webHidden/>
              </w:rPr>
              <w:fldChar w:fldCharType="end"/>
            </w:r>
          </w:hyperlink>
        </w:p>
        <w:p w14:paraId="2C4DAFAB"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64" w:history="1">
            <w:r w:rsidRPr="009C0F76">
              <w:rPr>
                <w:rStyle w:val="Lienhypertexte"/>
                <w:noProof/>
              </w:rPr>
              <w:t>2.7</w:t>
            </w:r>
            <w:r>
              <w:rPr>
                <w:rFonts w:asciiTheme="minorHAnsi" w:eastAsiaTheme="minorEastAsia" w:hAnsiTheme="minorHAnsi" w:cstheme="minorBidi"/>
                <w:noProof/>
                <w:szCs w:val="22"/>
                <w:lang w:eastAsia="zh-CN"/>
              </w:rPr>
              <w:tab/>
            </w:r>
            <w:r w:rsidRPr="009C0F76">
              <w:rPr>
                <w:rStyle w:val="Lienhypertexte"/>
                <w:noProof/>
              </w:rPr>
              <w:t>Conclusion</w:t>
            </w:r>
            <w:r>
              <w:rPr>
                <w:noProof/>
                <w:webHidden/>
              </w:rPr>
              <w:tab/>
            </w:r>
            <w:r>
              <w:rPr>
                <w:noProof/>
                <w:webHidden/>
              </w:rPr>
              <w:fldChar w:fldCharType="begin"/>
            </w:r>
            <w:r>
              <w:rPr>
                <w:noProof/>
                <w:webHidden/>
              </w:rPr>
              <w:instrText xml:space="preserve"> PAGEREF _Toc3312764 \h </w:instrText>
            </w:r>
            <w:r>
              <w:rPr>
                <w:noProof/>
                <w:webHidden/>
              </w:rPr>
            </w:r>
            <w:r>
              <w:rPr>
                <w:noProof/>
                <w:webHidden/>
              </w:rPr>
              <w:fldChar w:fldCharType="separate"/>
            </w:r>
            <w:r>
              <w:rPr>
                <w:noProof/>
                <w:webHidden/>
              </w:rPr>
              <w:t>64</w:t>
            </w:r>
            <w:r>
              <w:rPr>
                <w:noProof/>
                <w:webHidden/>
              </w:rPr>
              <w:fldChar w:fldCharType="end"/>
            </w:r>
          </w:hyperlink>
        </w:p>
        <w:p w14:paraId="3B590ED5" w14:textId="77777777" w:rsidR="00DC788A" w:rsidRDefault="00DC788A">
          <w:pPr>
            <w:pStyle w:val="TM1"/>
            <w:rPr>
              <w:rFonts w:asciiTheme="minorHAnsi" w:eastAsiaTheme="minorEastAsia" w:hAnsiTheme="minorHAnsi" w:cstheme="minorBidi"/>
              <w:sz w:val="22"/>
              <w:szCs w:val="22"/>
              <w:lang w:eastAsia="zh-CN"/>
            </w:rPr>
          </w:pPr>
          <w:hyperlink w:anchor="_Toc3312765" w:history="1">
            <w:r w:rsidRPr="009C0F76">
              <w:rPr>
                <w:rStyle w:val="Lienhypertexte"/>
              </w:rPr>
              <w:t>Chapitre 3 :  Modélisation des rotors</w:t>
            </w:r>
            <w:r>
              <w:rPr>
                <w:webHidden/>
              </w:rPr>
              <w:tab/>
            </w:r>
            <w:r>
              <w:rPr>
                <w:webHidden/>
              </w:rPr>
              <w:fldChar w:fldCharType="begin"/>
            </w:r>
            <w:r>
              <w:rPr>
                <w:webHidden/>
              </w:rPr>
              <w:instrText xml:space="preserve"> PAGEREF _Toc3312765 \h </w:instrText>
            </w:r>
            <w:r>
              <w:rPr>
                <w:webHidden/>
              </w:rPr>
            </w:r>
            <w:r>
              <w:rPr>
                <w:webHidden/>
              </w:rPr>
              <w:fldChar w:fldCharType="separate"/>
            </w:r>
            <w:r>
              <w:rPr>
                <w:webHidden/>
              </w:rPr>
              <w:t>66</w:t>
            </w:r>
            <w:r>
              <w:rPr>
                <w:webHidden/>
              </w:rPr>
              <w:fldChar w:fldCharType="end"/>
            </w:r>
          </w:hyperlink>
        </w:p>
        <w:p w14:paraId="629AE7CE"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71" w:history="1">
            <w:r w:rsidRPr="009C0F76">
              <w:rPr>
                <w:rStyle w:val="Lienhypertexte"/>
                <w:noProof/>
              </w:rPr>
              <w:t>3.1</w:t>
            </w:r>
            <w:r>
              <w:rPr>
                <w:rFonts w:asciiTheme="minorHAnsi" w:eastAsiaTheme="minorEastAsia" w:hAnsiTheme="minorHAnsi" w:cstheme="minorBidi"/>
                <w:noProof/>
                <w:szCs w:val="22"/>
                <w:lang w:eastAsia="zh-CN"/>
              </w:rPr>
              <w:tab/>
            </w:r>
            <w:r w:rsidRPr="009C0F76">
              <w:rPr>
                <w:rStyle w:val="Lienhypertexte"/>
                <w:noProof/>
              </w:rPr>
              <w:t>Modèle thermomécanique des rotors</w:t>
            </w:r>
            <w:r>
              <w:rPr>
                <w:noProof/>
                <w:webHidden/>
              </w:rPr>
              <w:tab/>
            </w:r>
            <w:r>
              <w:rPr>
                <w:noProof/>
                <w:webHidden/>
              </w:rPr>
              <w:fldChar w:fldCharType="begin"/>
            </w:r>
            <w:r>
              <w:rPr>
                <w:noProof/>
                <w:webHidden/>
              </w:rPr>
              <w:instrText xml:space="preserve"> PAGEREF _Toc3312771 \h </w:instrText>
            </w:r>
            <w:r>
              <w:rPr>
                <w:noProof/>
                <w:webHidden/>
              </w:rPr>
            </w:r>
            <w:r>
              <w:rPr>
                <w:noProof/>
                <w:webHidden/>
              </w:rPr>
              <w:fldChar w:fldCharType="separate"/>
            </w:r>
            <w:r>
              <w:rPr>
                <w:noProof/>
                <w:webHidden/>
              </w:rPr>
              <w:t>66</w:t>
            </w:r>
            <w:r>
              <w:rPr>
                <w:noProof/>
                <w:webHidden/>
              </w:rPr>
              <w:fldChar w:fldCharType="end"/>
            </w:r>
          </w:hyperlink>
        </w:p>
        <w:p w14:paraId="6BBBAF49"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2" w:history="1">
            <w:r w:rsidRPr="009C0F76">
              <w:rPr>
                <w:rStyle w:val="Lienhypertexte"/>
                <w:noProof/>
              </w:rPr>
              <w:t>3.1.1</w:t>
            </w:r>
            <w:r>
              <w:rPr>
                <w:rFonts w:asciiTheme="minorHAnsi" w:eastAsiaTheme="minorEastAsia" w:hAnsiTheme="minorHAnsi" w:cstheme="minorBidi"/>
                <w:noProof/>
                <w:szCs w:val="22"/>
                <w:lang w:eastAsia="zh-CN"/>
              </w:rPr>
              <w:tab/>
            </w:r>
            <w:r w:rsidRPr="009C0F76">
              <w:rPr>
                <w:rStyle w:val="Lienhypertexte"/>
                <w:noProof/>
              </w:rPr>
              <w:t>Modèle thermique linéaire</w:t>
            </w:r>
            <w:r>
              <w:rPr>
                <w:noProof/>
                <w:webHidden/>
              </w:rPr>
              <w:tab/>
            </w:r>
            <w:r>
              <w:rPr>
                <w:noProof/>
                <w:webHidden/>
              </w:rPr>
              <w:fldChar w:fldCharType="begin"/>
            </w:r>
            <w:r>
              <w:rPr>
                <w:noProof/>
                <w:webHidden/>
              </w:rPr>
              <w:instrText xml:space="preserve"> PAGEREF _Toc3312772 \h </w:instrText>
            </w:r>
            <w:r>
              <w:rPr>
                <w:noProof/>
                <w:webHidden/>
              </w:rPr>
            </w:r>
            <w:r>
              <w:rPr>
                <w:noProof/>
                <w:webHidden/>
              </w:rPr>
              <w:fldChar w:fldCharType="separate"/>
            </w:r>
            <w:r>
              <w:rPr>
                <w:noProof/>
                <w:webHidden/>
              </w:rPr>
              <w:t>67</w:t>
            </w:r>
            <w:r>
              <w:rPr>
                <w:noProof/>
                <w:webHidden/>
              </w:rPr>
              <w:fldChar w:fldCharType="end"/>
            </w:r>
          </w:hyperlink>
        </w:p>
        <w:p w14:paraId="1A40817A"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3" w:history="1">
            <w:r w:rsidRPr="009C0F76">
              <w:rPr>
                <w:rStyle w:val="Lienhypertexte"/>
                <w:noProof/>
              </w:rPr>
              <w:t>3.1.2</w:t>
            </w:r>
            <w:r>
              <w:rPr>
                <w:rFonts w:asciiTheme="minorHAnsi" w:eastAsiaTheme="minorEastAsia" w:hAnsiTheme="minorHAnsi" w:cstheme="minorBidi"/>
                <w:noProof/>
                <w:szCs w:val="22"/>
                <w:lang w:eastAsia="zh-CN"/>
              </w:rPr>
              <w:tab/>
            </w:r>
            <w:r w:rsidRPr="009C0F76">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_Toc3312773 \h </w:instrText>
            </w:r>
            <w:r>
              <w:rPr>
                <w:noProof/>
                <w:webHidden/>
              </w:rPr>
            </w:r>
            <w:r>
              <w:rPr>
                <w:noProof/>
                <w:webHidden/>
              </w:rPr>
              <w:fldChar w:fldCharType="separate"/>
            </w:r>
            <w:r>
              <w:rPr>
                <w:noProof/>
                <w:webHidden/>
              </w:rPr>
              <w:t>69</w:t>
            </w:r>
            <w:r>
              <w:rPr>
                <w:noProof/>
                <w:webHidden/>
              </w:rPr>
              <w:fldChar w:fldCharType="end"/>
            </w:r>
          </w:hyperlink>
        </w:p>
        <w:p w14:paraId="37B3E5D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74" w:history="1">
            <w:r w:rsidRPr="009C0F76">
              <w:rPr>
                <w:rStyle w:val="Lienhypertexte"/>
                <w:noProof/>
              </w:rPr>
              <w:t>3.2</w:t>
            </w:r>
            <w:r>
              <w:rPr>
                <w:rFonts w:asciiTheme="minorHAnsi" w:eastAsiaTheme="minorEastAsia" w:hAnsiTheme="minorHAnsi" w:cstheme="minorBidi"/>
                <w:noProof/>
                <w:szCs w:val="22"/>
                <w:lang w:eastAsia="zh-CN"/>
              </w:rPr>
              <w:tab/>
            </w:r>
            <w:r w:rsidRPr="009C0F76">
              <w:rPr>
                <w:rStyle w:val="Lienhypertexte"/>
                <w:noProof/>
              </w:rPr>
              <w:t>Modèles de dynamique des rotors</w:t>
            </w:r>
            <w:r>
              <w:rPr>
                <w:noProof/>
                <w:webHidden/>
              </w:rPr>
              <w:tab/>
            </w:r>
            <w:r>
              <w:rPr>
                <w:noProof/>
                <w:webHidden/>
              </w:rPr>
              <w:fldChar w:fldCharType="begin"/>
            </w:r>
            <w:r>
              <w:rPr>
                <w:noProof/>
                <w:webHidden/>
              </w:rPr>
              <w:instrText xml:space="preserve"> PAGEREF _Toc3312774 \h </w:instrText>
            </w:r>
            <w:r>
              <w:rPr>
                <w:noProof/>
                <w:webHidden/>
              </w:rPr>
            </w:r>
            <w:r>
              <w:rPr>
                <w:noProof/>
                <w:webHidden/>
              </w:rPr>
              <w:fldChar w:fldCharType="separate"/>
            </w:r>
            <w:r>
              <w:rPr>
                <w:noProof/>
                <w:webHidden/>
              </w:rPr>
              <w:t>73</w:t>
            </w:r>
            <w:r>
              <w:rPr>
                <w:noProof/>
                <w:webHidden/>
              </w:rPr>
              <w:fldChar w:fldCharType="end"/>
            </w:r>
          </w:hyperlink>
        </w:p>
        <w:p w14:paraId="0B850548"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5" w:history="1">
            <w:r w:rsidRPr="009C0F76">
              <w:rPr>
                <w:rStyle w:val="Lienhypertexte"/>
                <w:noProof/>
              </w:rPr>
              <w:t>3.2.1</w:t>
            </w:r>
            <w:r>
              <w:rPr>
                <w:rFonts w:asciiTheme="minorHAnsi" w:eastAsiaTheme="minorEastAsia" w:hAnsiTheme="minorHAnsi" w:cstheme="minorBidi"/>
                <w:noProof/>
                <w:szCs w:val="22"/>
                <w:lang w:eastAsia="zh-CN"/>
              </w:rPr>
              <w:tab/>
            </w:r>
            <w:r w:rsidRPr="009C0F76">
              <w:rPr>
                <w:rStyle w:val="Lienhypertexte"/>
                <w:noProof/>
              </w:rPr>
              <w:t>Rotor rigide à quatres degrés de liberté</w:t>
            </w:r>
            <w:r>
              <w:rPr>
                <w:noProof/>
                <w:webHidden/>
              </w:rPr>
              <w:tab/>
            </w:r>
            <w:r>
              <w:rPr>
                <w:noProof/>
                <w:webHidden/>
              </w:rPr>
              <w:fldChar w:fldCharType="begin"/>
            </w:r>
            <w:r>
              <w:rPr>
                <w:noProof/>
                <w:webHidden/>
              </w:rPr>
              <w:instrText xml:space="preserve"> PAGEREF _Toc3312775 \h </w:instrText>
            </w:r>
            <w:r>
              <w:rPr>
                <w:noProof/>
                <w:webHidden/>
              </w:rPr>
            </w:r>
            <w:r>
              <w:rPr>
                <w:noProof/>
                <w:webHidden/>
              </w:rPr>
              <w:fldChar w:fldCharType="separate"/>
            </w:r>
            <w:r>
              <w:rPr>
                <w:noProof/>
                <w:webHidden/>
              </w:rPr>
              <w:t>73</w:t>
            </w:r>
            <w:r>
              <w:rPr>
                <w:noProof/>
                <w:webHidden/>
              </w:rPr>
              <w:fldChar w:fldCharType="end"/>
            </w:r>
          </w:hyperlink>
        </w:p>
        <w:p w14:paraId="09285A06"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6" w:history="1">
            <w:r w:rsidRPr="009C0F76">
              <w:rPr>
                <w:rStyle w:val="Lienhypertexte"/>
                <w:noProof/>
              </w:rPr>
              <w:t>3.2.2</w:t>
            </w:r>
            <w:r>
              <w:rPr>
                <w:rFonts w:asciiTheme="minorHAnsi" w:eastAsiaTheme="minorEastAsia" w:hAnsiTheme="minorHAnsi" w:cstheme="minorBidi"/>
                <w:noProof/>
                <w:szCs w:val="22"/>
                <w:lang w:eastAsia="zh-CN"/>
              </w:rPr>
              <w:tab/>
            </w:r>
            <w:r w:rsidRPr="009C0F76">
              <w:rPr>
                <w:rStyle w:val="Lienhypertexte"/>
                <w:noProof/>
              </w:rPr>
              <w:t xml:space="preserve">Rotor flexible à </w:t>
            </w:r>
            <m:oMath>
              <m:r>
                <m:rPr>
                  <m:sty m:val="bi"/>
                </m:rPr>
                <w:rPr>
                  <w:rStyle w:val="Lienhypertexte"/>
                  <w:rFonts w:ascii="Cambria Math" w:hAnsi="Cambria Math"/>
                  <w:noProof/>
                </w:rPr>
                <m:t>N</m:t>
              </m:r>
            </m:oMath>
            <w:r w:rsidRPr="009C0F76">
              <w:rPr>
                <w:rStyle w:val="Lienhypertexte"/>
                <w:noProof/>
              </w:rPr>
              <w:t xml:space="preserve"> degrés de liberté</w:t>
            </w:r>
            <w:r>
              <w:rPr>
                <w:noProof/>
                <w:webHidden/>
              </w:rPr>
              <w:tab/>
            </w:r>
            <w:r>
              <w:rPr>
                <w:noProof/>
                <w:webHidden/>
              </w:rPr>
              <w:fldChar w:fldCharType="begin"/>
            </w:r>
            <w:r>
              <w:rPr>
                <w:noProof/>
                <w:webHidden/>
              </w:rPr>
              <w:instrText xml:space="preserve"> PAGEREF _Toc3312776 \h </w:instrText>
            </w:r>
            <w:r>
              <w:rPr>
                <w:noProof/>
                <w:webHidden/>
              </w:rPr>
            </w:r>
            <w:r>
              <w:rPr>
                <w:noProof/>
                <w:webHidden/>
              </w:rPr>
              <w:fldChar w:fldCharType="separate"/>
            </w:r>
            <w:r>
              <w:rPr>
                <w:noProof/>
                <w:webHidden/>
              </w:rPr>
              <w:t>75</w:t>
            </w:r>
            <w:r>
              <w:rPr>
                <w:noProof/>
                <w:webHidden/>
              </w:rPr>
              <w:fldChar w:fldCharType="end"/>
            </w:r>
          </w:hyperlink>
        </w:p>
        <w:p w14:paraId="6C125ADD"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7" w:history="1">
            <w:r w:rsidRPr="009C0F76">
              <w:rPr>
                <w:rStyle w:val="Lienhypertexte"/>
                <w:noProof/>
              </w:rPr>
              <w:t>3.2.3</w:t>
            </w:r>
            <w:r>
              <w:rPr>
                <w:rFonts w:asciiTheme="minorHAnsi" w:eastAsiaTheme="minorEastAsia" w:hAnsiTheme="minorHAnsi" w:cstheme="minorBidi"/>
                <w:noProof/>
                <w:szCs w:val="22"/>
                <w:lang w:eastAsia="zh-CN"/>
              </w:rPr>
              <w:tab/>
            </w:r>
            <w:r w:rsidRPr="009C0F76">
              <w:rPr>
                <w:rStyle w:val="Lienhypertexte"/>
                <w:noProof/>
              </w:rPr>
              <w:t>Méthode numérique d’intégration temporelle</w:t>
            </w:r>
            <w:r>
              <w:rPr>
                <w:noProof/>
                <w:webHidden/>
              </w:rPr>
              <w:tab/>
            </w:r>
            <w:r>
              <w:rPr>
                <w:noProof/>
                <w:webHidden/>
              </w:rPr>
              <w:fldChar w:fldCharType="begin"/>
            </w:r>
            <w:r>
              <w:rPr>
                <w:noProof/>
                <w:webHidden/>
              </w:rPr>
              <w:instrText xml:space="preserve"> PAGEREF _Toc3312777 \h </w:instrText>
            </w:r>
            <w:r>
              <w:rPr>
                <w:noProof/>
                <w:webHidden/>
              </w:rPr>
            </w:r>
            <w:r>
              <w:rPr>
                <w:noProof/>
                <w:webHidden/>
              </w:rPr>
              <w:fldChar w:fldCharType="separate"/>
            </w:r>
            <w:r>
              <w:rPr>
                <w:noProof/>
                <w:webHidden/>
              </w:rPr>
              <w:t>75</w:t>
            </w:r>
            <w:r>
              <w:rPr>
                <w:noProof/>
                <w:webHidden/>
              </w:rPr>
              <w:fldChar w:fldCharType="end"/>
            </w:r>
          </w:hyperlink>
        </w:p>
        <w:p w14:paraId="1734C374"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78" w:history="1">
            <w:r w:rsidRPr="009C0F76">
              <w:rPr>
                <w:rStyle w:val="Lienhypertexte"/>
                <w:noProof/>
              </w:rPr>
              <w:t>3.2.4</w:t>
            </w:r>
            <w:r>
              <w:rPr>
                <w:rFonts w:asciiTheme="minorHAnsi" w:eastAsiaTheme="minorEastAsia" w:hAnsiTheme="minorHAnsi" w:cstheme="minorBidi"/>
                <w:noProof/>
                <w:szCs w:val="22"/>
                <w:lang w:eastAsia="zh-CN"/>
              </w:rPr>
              <w:tab/>
            </w:r>
            <w:r w:rsidRPr="009C0F76">
              <w:rPr>
                <w:rStyle w:val="Lienhypertexte"/>
                <w:noProof/>
              </w:rPr>
              <w:t>Vibrations synchrones et solutions périodiques</w:t>
            </w:r>
            <w:r>
              <w:rPr>
                <w:noProof/>
                <w:webHidden/>
              </w:rPr>
              <w:tab/>
            </w:r>
            <w:r>
              <w:rPr>
                <w:noProof/>
                <w:webHidden/>
              </w:rPr>
              <w:fldChar w:fldCharType="begin"/>
            </w:r>
            <w:r>
              <w:rPr>
                <w:noProof/>
                <w:webHidden/>
              </w:rPr>
              <w:instrText xml:space="preserve"> PAGEREF _Toc3312778 \h </w:instrText>
            </w:r>
            <w:r>
              <w:rPr>
                <w:noProof/>
                <w:webHidden/>
              </w:rPr>
            </w:r>
            <w:r>
              <w:rPr>
                <w:noProof/>
                <w:webHidden/>
              </w:rPr>
              <w:fldChar w:fldCharType="separate"/>
            </w:r>
            <w:r>
              <w:rPr>
                <w:noProof/>
                <w:webHidden/>
              </w:rPr>
              <w:t>79</w:t>
            </w:r>
            <w:r>
              <w:rPr>
                <w:noProof/>
                <w:webHidden/>
              </w:rPr>
              <w:fldChar w:fldCharType="end"/>
            </w:r>
          </w:hyperlink>
        </w:p>
        <w:p w14:paraId="5E3AF3A8"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79" w:history="1">
            <w:r w:rsidRPr="009C0F76">
              <w:rPr>
                <w:rStyle w:val="Lienhypertexte"/>
                <w:noProof/>
              </w:rPr>
              <w:t>3.3</w:t>
            </w:r>
            <w:r>
              <w:rPr>
                <w:rFonts w:asciiTheme="minorHAnsi" w:eastAsiaTheme="minorEastAsia" w:hAnsiTheme="minorHAnsi" w:cstheme="minorBidi"/>
                <w:noProof/>
                <w:szCs w:val="22"/>
                <w:lang w:eastAsia="zh-CN"/>
              </w:rPr>
              <w:tab/>
            </w:r>
            <w:r w:rsidRPr="009C0F76">
              <w:rPr>
                <w:rStyle w:val="Lienhypertexte"/>
                <w:noProof/>
              </w:rPr>
              <w:t>Modélisation du balourd thermique</w:t>
            </w:r>
            <w:r>
              <w:rPr>
                <w:noProof/>
                <w:webHidden/>
              </w:rPr>
              <w:tab/>
            </w:r>
            <w:r>
              <w:rPr>
                <w:noProof/>
                <w:webHidden/>
              </w:rPr>
              <w:fldChar w:fldCharType="begin"/>
            </w:r>
            <w:r>
              <w:rPr>
                <w:noProof/>
                <w:webHidden/>
              </w:rPr>
              <w:instrText xml:space="preserve"> PAGEREF _Toc3312779 \h </w:instrText>
            </w:r>
            <w:r>
              <w:rPr>
                <w:noProof/>
                <w:webHidden/>
              </w:rPr>
            </w:r>
            <w:r>
              <w:rPr>
                <w:noProof/>
                <w:webHidden/>
              </w:rPr>
              <w:fldChar w:fldCharType="separate"/>
            </w:r>
            <w:r>
              <w:rPr>
                <w:noProof/>
                <w:webHidden/>
              </w:rPr>
              <w:t>83</w:t>
            </w:r>
            <w:r>
              <w:rPr>
                <w:noProof/>
                <w:webHidden/>
              </w:rPr>
              <w:fldChar w:fldCharType="end"/>
            </w:r>
          </w:hyperlink>
        </w:p>
        <w:p w14:paraId="16A26EEB"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80" w:history="1">
            <w:r w:rsidRPr="009C0F76">
              <w:rPr>
                <w:rStyle w:val="Lienhypertexte"/>
                <w:noProof/>
              </w:rPr>
              <w:t>3.3.1</w:t>
            </w:r>
            <w:r>
              <w:rPr>
                <w:rFonts w:asciiTheme="minorHAnsi" w:eastAsiaTheme="minorEastAsia" w:hAnsiTheme="minorHAnsi" w:cstheme="minorBidi"/>
                <w:noProof/>
                <w:szCs w:val="22"/>
                <w:lang w:eastAsia="zh-CN"/>
              </w:rPr>
              <w:tab/>
            </w:r>
            <w:r w:rsidRPr="009C0F76">
              <w:rPr>
                <w:rStyle w:val="Lienhypertexte"/>
                <w:noProof/>
              </w:rPr>
              <w:t>Approche des masse concentrées</w:t>
            </w:r>
            <w:r>
              <w:rPr>
                <w:noProof/>
                <w:webHidden/>
              </w:rPr>
              <w:tab/>
            </w:r>
            <w:r>
              <w:rPr>
                <w:noProof/>
                <w:webHidden/>
              </w:rPr>
              <w:fldChar w:fldCharType="begin"/>
            </w:r>
            <w:r>
              <w:rPr>
                <w:noProof/>
                <w:webHidden/>
              </w:rPr>
              <w:instrText xml:space="preserve"> PAGEREF _Toc3312780 \h </w:instrText>
            </w:r>
            <w:r>
              <w:rPr>
                <w:noProof/>
                <w:webHidden/>
              </w:rPr>
            </w:r>
            <w:r>
              <w:rPr>
                <w:noProof/>
                <w:webHidden/>
              </w:rPr>
              <w:fldChar w:fldCharType="separate"/>
            </w:r>
            <w:r>
              <w:rPr>
                <w:noProof/>
                <w:webHidden/>
              </w:rPr>
              <w:t>84</w:t>
            </w:r>
            <w:r>
              <w:rPr>
                <w:noProof/>
                <w:webHidden/>
              </w:rPr>
              <w:fldChar w:fldCharType="end"/>
            </w:r>
          </w:hyperlink>
        </w:p>
        <w:p w14:paraId="7085DCA6"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81" w:history="1">
            <w:r w:rsidRPr="009C0F76">
              <w:rPr>
                <w:rStyle w:val="Lienhypertexte"/>
                <w:noProof/>
              </w:rPr>
              <w:t>3.3.2</w:t>
            </w:r>
            <w:r>
              <w:rPr>
                <w:rFonts w:asciiTheme="minorHAnsi" w:eastAsiaTheme="minorEastAsia" w:hAnsiTheme="minorHAnsi" w:cstheme="minorBidi"/>
                <w:noProof/>
                <w:szCs w:val="22"/>
                <w:lang w:eastAsia="zh-CN"/>
              </w:rPr>
              <w:tab/>
            </w:r>
            <w:r w:rsidRPr="009C0F76">
              <w:rPr>
                <w:rStyle w:val="Lienhypertexte"/>
                <w:noProof/>
              </w:rPr>
              <w:t>Approche du défaut de la fibre neutre</w:t>
            </w:r>
            <w:r>
              <w:rPr>
                <w:noProof/>
                <w:webHidden/>
              </w:rPr>
              <w:tab/>
            </w:r>
            <w:r>
              <w:rPr>
                <w:noProof/>
                <w:webHidden/>
              </w:rPr>
              <w:fldChar w:fldCharType="begin"/>
            </w:r>
            <w:r>
              <w:rPr>
                <w:noProof/>
                <w:webHidden/>
              </w:rPr>
              <w:instrText xml:space="preserve"> PAGEREF _Toc3312781 \h </w:instrText>
            </w:r>
            <w:r>
              <w:rPr>
                <w:noProof/>
                <w:webHidden/>
              </w:rPr>
            </w:r>
            <w:r>
              <w:rPr>
                <w:noProof/>
                <w:webHidden/>
              </w:rPr>
              <w:fldChar w:fldCharType="separate"/>
            </w:r>
            <w:r>
              <w:rPr>
                <w:noProof/>
                <w:webHidden/>
              </w:rPr>
              <w:t>86</w:t>
            </w:r>
            <w:r>
              <w:rPr>
                <w:noProof/>
                <w:webHidden/>
              </w:rPr>
              <w:fldChar w:fldCharType="end"/>
            </w:r>
          </w:hyperlink>
        </w:p>
        <w:p w14:paraId="5A6EBDBF"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82" w:history="1">
            <w:r w:rsidRPr="009C0F76">
              <w:rPr>
                <w:rStyle w:val="Lienhypertexte"/>
                <w:noProof/>
              </w:rPr>
              <w:t>3.4</w:t>
            </w:r>
            <w:r>
              <w:rPr>
                <w:rFonts w:asciiTheme="minorHAnsi" w:eastAsiaTheme="minorEastAsia" w:hAnsiTheme="minorHAnsi" w:cstheme="minorBidi"/>
                <w:noProof/>
                <w:szCs w:val="22"/>
                <w:lang w:eastAsia="zh-CN"/>
              </w:rPr>
              <w:tab/>
            </w:r>
            <w:r w:rsidRPr="009C0F76">
              <w:rPr>
                <w:rStyle w:val="Lienhypertexte"/>
                <w:noProof/>
              </w:rPr>
              <w:t>Conclusion</w:t>
            </w:r>
            <w:r>
              <w:rPr>
                <w:noProof/>
                <w:webHidden/>
              </w:rPr>
              <w:tab/>
            </w:r>
            <w:r>
              <w:rPr>
                <w:noProof/>
                <w:webHidden/>
              </w:rPr>
              <w:fldChar w:fldCharType="begin"/>
            </w:r>
            <w:r>
              <w:rPr>
                <w:noProof/>
                <w:webHidden/>
              </w:rPr>
              <w:instrText xml:space="preserve"> PAGEREF _Toc3312782 \h </w:instrText>
            </w:r>
            <w:r>
              <w:rPr>
                <w:noProof/>
                <w:webHidden/>
              </w:rPr>
            </w:r>
            <w:r>
              <w:rPr>
                <w:noProof/>
                <w:webHidden/>
              </w:rPr>
              <w:fldChar w:fldCharType="separate"/>
            </w:r>
            <w:r>
              <w:rPr>
                <w:noProof/>
                <w:webHidden/>
              </w:rPr>
              <w:t>87</w:t>
            </w:r>
            <w:r>
              <w:rPr>
                <w:noProof/>
                <w:webHidden/>
              </w:rPr>
              <w:fldChar w:fldCharType="end"/>
            </w:r>
          </w:hyperlink>
        </w:p>
        <w:p w14:paraId="65722286" w14:textId="77777777" w:rsidR="00DC788A" w:rsidRDefault="00DC788A">
          <w:pPr>
            <w:pStyle w:val="TM1"/>
            <w:rPr>
              <w:rFonts w:asciiTheme="minorHAnsi" w:eastAsiaTheme="minorEastAsia" w:hAnsiTheme="minorHAnsi" w:cstheme="minorBidi"/>
              <w:sz w:val="22"/>
              <w:szCs w:val="22"/>
              <w:lang w:eastAsia="zh-CN"/>
            </w:rPr>
          </w:pPr>
          <w:hyperlink w:anchor="_Toc3312783" w:history="1">
            <w:r w:rsidRPr="009C0F76">
              <w:rPr>
                <w:rStyle w:val="Lienhypertexte"/>
              </w:rPr>
              <w:t>Chapitre 4 :  Simulations numériques</w:t>
            </w:r>
            <w:r>
              <w:rPr>
                <w:webHidden/>
              </w:rPr>
              <w:tab/>
            </w:r>
            <w:r>
              <w:rPr>
                <w:webHidden/>
              </w:rPr>
              <w:fldChar w:fldCharType="begin"/>
            </w:r>
            <w:r>
              <w:rPr>
                <w:webHidden/>
              </w:rPr>
              <w:instrText xml:space="preserve"> PAGEREF _Toc3312783 \h </w:instrText>
            </w:r>
            <w:r>
              <w:rPr>
                <w:webHidden/>
              </w:rPr>
            </w:r>
            <w:r>
              <w:rPr>
                <w:webHidden/>
              </w:rPr>
              <w:fldChar w:fldCharType="separate"/>
            </w:r>
            <w:r>
              <w:rPr>
                <w:webHidden/>
              </w:rPr>
              <w:t>88</w:t>
            </w:r>
            <w:r>
              <w:rPr>
                <w:webHidden/>
              </w:rPr>
              <w:fldChar w:fldCharType="end"/>
            </w:r>
          </w:hyperlink>
        </w:p>
        <w:p w14:paraId="66A35C39"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85" w:history="1">
            <w:r w:rsidRPr="009C0F76">
              <w:rPr>
                <w:rStyle w:val="Lienhypertexte"/>
                <w:noProof/>
              </w:rPr>
              <w:t>4.1</w:t>
            </w:r>
            <w:r>
              <w:rPr>
                <w:rFonts w:asciiTheme="minorHAnsi" w:eastAsiaTheme="minorEastAsia" w:hAnsiTheme="minorHAnsi" w:cstheme="minorBidi"/>
                <w:noProof/>
                <w:szCs w:val="22"/>
                <w:lang w:eastAsia="zh-CN"/>
              </w:rPr>
              <w:tab/>
            </w:r>
            <w:r w:rsidRPr="009C0F76">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_Toc3312785 \h </w:instrText>
            </w:r>
            <w:r>
              <w:rPr>
                <w:noProof/>
                <w:webHidden/>
              </w:rPr>
            </w:r>
            <w:r>
              <w:rPr>
                <w:noProof/>
                <w:webHidden/>
              </w:rPr>
              <w:fldChar w:fldCharType="separate"/>
            </w:r>
            <w:r>
              <w:rPr>
                <w:noProof/>
                <w:webHidden/>
              </w:rPr>
              <w:t>88</w:t>
            </w:r>
            <w:r>
              <w:rPr>
                <w:noProof/>
                <w:webHidden/>
              </w:rPr>
              <w:fldChar w:fldCharType="end"/>
            </w:r>
          </w:hyperlink>
        </w:p>
        <w:p w14:paraId="2415E5FA"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86" w:history="1">
            <w:r w:rsidRPr="009C0F76">
              <w:rPr>
                <w:rStyle w:val="Lienhypertexte"/>
                <w:noProof/>
              </w:rPr>
              <w:t>4.1.1</w:t>
            </w:r>
            <w:r>
              <w:rPr>
                <w:rFonts w:asciiTheme="minorHAnsi" w:eastAsiaTheme="minorEastAsia" w:hAnsiTheme="minorHAnsi" w:cstheme="minorBidi"/>
                <w:noProof/>
                <w:szCs w:val="22"/>
                <w:lang w:eastAsia="zh-CN"/>
              </w:rPr>
              <w:tab/>
            </w:r>
            <w:r w:rsidRPr="009C0F76">
              <w:rPr>
                <w:rStyle w:val="Lienhypertexte"/>
                <w:noProof/>
              </w:rPr>
              <w:t>Flux thermique moyen stationnaire</w:t>
            </w:r>
            <w:r>
              <w:rPr>
                <w:noProof/>
                <w:webHidden/>
              </w:rPr>
              <w:tab/>
            </w:r>
            <w:r>
              <w:rPr>
                <w:noProof/>
                <w:webHidden/>
              </w:rPr>
              <w:fldChar w:fldCharType="begin"/>
            </w:r>
            <w:r>
              <w:rPr>
                <w:noProof/>
                <w:webHidden/>
              </w:rPr>
              <w:instrText xml:space="preserve"> PAGEREF _Toc3312786 \h </w:instrText>
            </w:r>
            <w:r>
              <w:rPr>
                <w:noProof/>
                <w:webHidden/>
              </w:rPr>
            </w:r>
            <w:r>
              <w:rPr>
                <w:noProof/>
                <w:webHidden/>
              </w:rPr>
              <w:fldChar w:fldCharType="separate"/>
            </w:r>
            <w:r>
              <w:rPr>
                <w:noProof/>
                <w:webHidden/>
              </w:rPr>
              <w:t>88</w:t>
            </w:r>
            <w:r>
              <w:rPr>
                <w:noProof/>
                <w:webHidden/>
              </w:rPr>
              <w:fldChar w:fldCharType="end"/>
            </w:r>
          </w:hyperlink>
        </w:p>
        <w:p w14:paraId="7724778A"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87" w:history="1">
            <w:r w:rsidRPr="009C0F76">
              <w:rPr>
                <w:rStyle w:val="Lienhypertexte"/>
                <w:noProof/>
              </w:rPr>
              <w:t>4.1.2</w:t>
            </w:r>
            <w:r>
              <w:rPr>
                <w:rFonts w:asciiTheme="minorHAnsi" w:eastAsiaTheme="minorEastAsia" w:hAnsiTheme="minorHAnsi" w:cstheme="minorBidi"/>
                <w:noProof/>
                <w:szCs w:val="22"/>
                <w:lang w:eastAsia="zh-CN"/>
              </w:rPr>
              <w:tab/>
            </w:r>
            <w:r w:rsidRPr="009C0F76">
              <w:rPr>
                <w:rStyle w:val="Lienhypertexte"/>
                <w:noProof/>
              </w:rPr>
              <w:t>Algorithme non stationnaire</w:t>
            </w:r>
            <w:r>
              <w:rPr>
                <w:noProof/>
                <w:webHidden/>
              </w:rPr>
              <w:tab/>
            </w:r>
            <w:r>
              <w:rPr>
                <w:noProof/>
                <w:webHidden/>
              </w:rPr>
              <w:fldChar w:fldCharType="begin"/>
            </w:r>
            <w:r>
              <w:rPr>
                <w:noProof/>
                <w:webHidden/>
              </w:rPr>
              <w:instrText xml:space="preserve"> PAGEREF _Toc3312787 \h </w:instrText>
            </w:r>
            <w:r>
              <w:rPr>
                <w:noProof/>
                <w:webHidden/>
              </w:rPr>
            </w:r>
            <w:r>
              <w:rPr>
                <w:noProof/>
                <w:webHidden/>
              </w:rPr>
              <w:fldChar w:fldCharType="separate"/>
            </w:r>
            <w:r>
              <w:rPr>
                <w:noProof/>
                <w:webHidden/>
              </w:rPr>
              <w:t>90</w:t>
            </w:r>
            <w:r>
              <w:rPr>
                <w:noProof/>
                <w:webHidden/>
              </w:rPr>
              <w:fldChar w:fldCharType="end"/>
            </w:r>
          </w:hyperlink>
        </w:p>
        <w:p w14:paraId="4D0AF386"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88" w:history="1">
            <w:r w:rsidRPr="009C0F76">
              <w:rPr>
                <w:rStyle w:val="Lienhypertexte"/>
                <w:noProof/>
              </w:rPr>
              <w:t>4.2</w:t>
            </w:r>
            <w:r>
              <w:rPr>
                <w:rFonts w:asciiTheme="minorHAnsi" w:eastAsiaTheme="minorEastAsia" w:hAnsiTheme="minorHAnsi" w:cstheme="minorBidi"/>
                <w:noProof/>
                <w:szCs w:val="22"/>
                <w:lang w:eastAsia="zh-CN"/>
              </w:rPr>
              <w:tab/>
            </w:r>
            <w:r w:rsidRPr="009C0F76">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_Toc3312788 \h </w:instrText>
            </w:r>
            <w:r>
              <w:rPr>
                <w:noProof/>
                <w:webHidden/>
              </w:rPr>
            </w:r>
            <w:r>
              <w:rPr>
                <w:noProof/>
                <w:webHidden/>
              </w:rPr>
              <w:fldChar w:fldCharType="separate"/>
            </w:r>
            <w:r>
              <w:rPr>
                <w:noProof/>
                <w:webHidden/>
              </w:rPr>
              <w:t>92</w:t>
            </w:r>
            <w:r>
              <w:rPr>
                <w:noProof/>
                <w:webHidden/>
              </w:rPr>
              <w:fldChar w:fldCharType="end"/>
            </w:r>
          </w:hyperlink>
        </w:p>
        <w:p w14:paraId="382D4867"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89" w:history="1">
            <w:r w:rsidRPr="009C0F76">
              <w:rPr>
                <w:rStyle w:val="Lienhypertexte"/>
                <w:noProof/>
              </w:rPr>
              <w:t>4.2.1</w:t>
            </w:r>
            <w:r>
              <w:rPr>
                <w:rFonts w:asciiTheme="minorHAnsi" w:eastAsiaTheme="minorEastAsia" w:hAnsiTheme="minorHAnsi" w:cstheme="minorBidi"/>
                <w:noProof/>
                <w:szCs w:val="22"/>
                <w:lang w:eastAsia="zh-CN"/>
              </w:rPr>
              <w:tab/>
            </w:r>
            <w:r w:rsidRPr="009C0F76">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_Toc3312789 \h </w:instrText>
            </w:r>
            <w:r>
              <w:rPr>
                <w:noProof/>
                <w:webHidden/>
              </w:rPr>
            </w:r>
            <w:r>
              <w:rPr>
                <w:noProof/>
                <w:webHidden/>
              </w:rPr>
              <w:fldChar w:fldCharType="separate"/>
            </w:r>
            <w:r>
              <w:rPr>
                <w:noProof/>
                <w:webHidden/>
              </w:rPr>
              <w:t>92</w:t>
            </w:r>
            <w:r>
              <w:rPr>
                <w:noProof/>
                <w:webHidden/>
              </w:rPr>
              <w:fldChar w:fldCharType="end"/>
            </w:r>
          </w:hyperlink>
        </w:p>
        <w:p w14:paraId="3C3F6066"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0" w:history="1">
            <w:r w:rsidRPr="009C0F76">
              <w:rPr>
                <w:rStyle w:val="Lienhypertexte"/>
                <w:noProof/>
              </w:rPr>
              <w:t>4.2.2</w:t>
            </w:r>
            <w:r>
              <w:rPr>
                <w:rFonts w:asciiTheme="minorHAnsi" w:eastAsiaTheme="minorEastAsia" w:hAnsiTheme="minorHAnsi" w:cstheme="minorBidi"/>
                <w:noProof/>
                <w:szCs w:val="22"/>
                <w:lang w:eastAsia="zh-CN"/>
              </w:rPr>
              <w:tab/>
            </w:r>
            <w:r w:rsidRPr="009C0F76">
              <w:rPr>
                <w:rStyle w:val="Lienhypertexte"/>
                <w:noProof/>
              </w:rPr>
              <w:t>Configuration du rotor 430mm</w:t>
            </w:r>
            <w:r>
              <w:rPr>
                <w:noProof/>
                <w:webHidden/>
              </w:rPr>
              <w:tab/>
            </w:r>
            <w:r>
              <w:rPr>
                <w:noProof/>
                <w:webHidden/>
              </w:rPr>
              <w:fldChar w:fldCharType="begin"/>
            </w:r>
            <w:r>
              <w:rPr>
                <w:noProof/>
                <w:webHidden/>
              </w:rPr>
              <w:instrText xml:space="preserve"> PAGEREF _Toc3312790 \h </w:instrText>
            </w:r>
            <w:r>
              <w:rPr>
                <w:noProof/>
                <w:webHidden/>
              </w:rPr>
            </w:r>
            <w:r>
              <w:rPr>
                <w:noProof/>
                <w:webHidden/>
              </w:rPr>
              <w:fldChar w:fldCharType="separate"/>
            </w:r>
            <w:r>
              <w:rPr>
                <w:noProof/>
                <w:webHidden/>
              </w:rPr>
              <w:t>93</w:t>
            </w:r>
            <w:r>
              <w:rPr>
                <w:noProof/>
                <w:webHidden/>
              </w:rPr>
              <w:fldChar w:fldCharType="end"/>
            </w:r>
          </w:hyperlink>
        </w:p>
        <w:p w14:paraId="6661FFBF"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1" w:history="1">
            <w:r w:rsidRPr="009C0F76">
              <w:rPr>
                <w:rStyle w:val="Lienhypertexte"/>
                <w:noProof/>
              </w:rPr>
              <w:t>4.2.3</w:t>
            </w:r>
            <w:r>
              <w:rPr>
                <w:rFonts w:asciiTheme="minorHAnsi" w:eastAsiaTheme="minorEastAsia" w:hAnsiTheme="minorHAnsi" w:cstheme="minorBidi"/>
                <w:noProof/>
                <w:szCs w:val="22"/>
                <w:lang w:eastAsia="zh-CN"/>
              </w:rPr>
              <w:tab/>
            </w:r>
            <w:r w:rsidRPr="009C0F76">
              <w:rPr>
                <w:rStyle w:val="Lienhypertexte"/>
                <w:noProof/>
              </w:rPr>
              <w:t>Configuration du rotor 700mm</w:t>
            </w:r>
            <w:r>
              <w:rPr>
                <w:noProof/>
                <w:webHidden/>
              </w:rPr>
              <w:tab/>
            </w:r>
            <w:r>
              <w:rPr>
                <w:noProof/>
                <w:webHidden/>
              </w:rPr>
              <w:fldChar w:fldCharType="begin"/>
            </w:r>
            <w:r>
              <w:rPr>
                <w:noProof/>
                <w:webHidden/>
              </w:rPr>
              <w:instrText xml:space="preserve"> PAGEREF _Toc3312791 \h </w:instrText>
            </w:r>
            <w:r>
              <w:rPr>
                <w:noProof/>
                <w:webHidden/>
              </w:rPr>
            </w:r>
            <w:r>
              <w:rPr>
                <w:noProof/>
                <w:webHidden/>
              </w:rPr>
              <w:fldChar w:fldCharType="separate"/>
            </w:r>
            <w:r>
              <w:rPr>
                <w:noProof/>
                <w:webHidden/>
              </w:rPr>
              <w:t>97</w:t>
            </w:r>
            <w:r>
              <w:rPr>
                <w:noProof/>
                <w:webHidden/>
              </w:rPr>
              <w:fldChar w:fldCharType="end"/>
            </w:r>
          </w:hyperlink>
        </w:p>
        <w:p w14:paraId="589D224B"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92" w:history="1">
            <w:r w:rsidRPr="009C0F76">
              <w:rPr>
                <w:rStyle w:val="Lienhypertexte"/>
                <w:noProof/>
              </w:rPr>
              <w:t>4.3</w:t>
            </w:r>
            <w:r>
              <w:rPr>
                <w:rFonts w:asciiTheme="minorHAnsi" w:eastAsiaTheme="minorEastAsia" w:hAnsiTheme="minorHAnsi" w:cstheme="minorBidi"/>
                <w:noProof/>
                <w:szCs w:val="22"/>
                <w:lang w:eastAsia="zh-CN"/>
              </w:rPr>
              <w:tab/>
            </w:r>
            <w:r w:rsidRPr="009C0F76">
              <w:rPr>
                <w:rStyle w:val="Lienhypertexte"/>
                <w:noProof/>
              </w:rPr>
              <w:t>Simulation du rotor 430mm</w:t>
            </w:r>
            <w:r>
              <w:rPr>
                <w:noProof/>
                <w:webHidden/>
              </w:rPr>
              <w:tab/>
            </w:r>
            <w:r>
              <w:rPr>
                <w:noProof/>
                <w:webHidden/>
              </w:rPr>
              <w:fldChar w:fldCharType="begin"/>
            </w:r>
            <w:r>
              <w:rPr>
                <w:noProof/>
                <w:webHidden/>
              </w:rPr>
              <w:instrText xml:space="preserve"> PAGEREF _Toc3312792 \h </w:instrText>
            </w:r>
            <w:r>
              <w:rPr>
                <w:noProof/>
                <w:webHidden/>
              </w:rPr>
            </w:r>
            <w:r>
              <w:rPr>
                <w:noProof/>
                <w:webHidden/>
              </w:rPr>
              <w:fldChar w:fldCharType="separate"/>
            </w:r>
            <w:r>
              <w:rPr>
                <w:noProof/>
                <w:webHidden/>
              </w:rPr>
              <w:t>100</w:t>
            </w:r>
            <w:r>
              <w:rPr>
                <w:noProof/>
                <w:webHidden/>
              </w:rPr>
              <w:fldChar w:fldCharType="end"/>
            </w:r>
          </w:hyperlink>
        </w:p>
        <w:p w14:paraId="1F398445"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3" w:history="1">
            <w:r w:rsidRPr="009C0F76">
              <w:rPr>
                <w:rStyle w:val="Lienhypertexte"/>
                <w:noProof/>
              </w:rPr>
              <w:t>4.3.1</w:t>
            </w:r>
            <w:r>
              <w:rPr>
                <w:rFonts w:asciiTheme="minorHAnsi" w:eastAsiaTheme="minorEastAsia" w:hAnsiTheme="minorHAnsi" w:cstheme="minorBidi"/>
                <w:noProof/>
                <w:szCs w:val="22"/>
                <w:lang w:eastAsia="zh-CN"/>
              </w:rPr>
              <w:tab/>
            </w:r>
            <w:r w:rsidRPr="009C0F76">
              <w:rPr>
                <w:rStyle w:val="Lienhypertexte"/>
                <w:noProof/>
              </w:rPr>
              <w:t>Vibrations synchrones</w:t>
            </w:r>
            <w:r>
              <w:rPr>
                <w:noProof/>
                <w:webHidden/>
              </w:rPr>
              <w:tab/>
            </w:r>
            <w:r>
              <w:rPr>
                <w:noProof/>
                <w:webHidden/>
              </w:rPr>
              <w:fldChar w:fldCharType="begin"/>
            </w:r>
            <w:r>
              <w:rPr>
                <w:noProof/>
                <w:webHidden/>
              </w:rPr>
              <w:instrText xml:space="preserve"> PAGEREF _Toc3312793 \h </w:instrText>
            </w:r>
            <w:r>
              <w:rPr>
                <w:noProof/>
                <w:webHidden/>
              </w:rPr>
            </w:r>
            <w:r>
              <w:rPr>
                <w:noProof/>
                <w:webHidden/>
              </w:rPr>
              <w:fldChar w:fldCharType="separate"/>
            </w:r>
            <w:r>
              <w:rPr>
                <w:noProof/>
                <w:webHidden/>
              </w:rPr>
              <w:t>100</w:t>
            </w:r>
            <w:r>
              <w:rPr>
                <w:noProof/>
                <w:webHidden/>
              </w:rPr>
              <w:fldChar w:fldCharType="end"/>
            </w:r>
          </w:hyperlink>
        </w:p>
        <w:p w14:paraId="7C94098E"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4" w:history="1">
            <w:r w:rsidRPr="009C0F76">
              <w:rPr>
                <w:rStyle w:val="Lienhypertexte"/>
                <w:noProof/>
              </w:rPr>
              <w:t>4.3.2</w:t>
            </w:r>
            <w:r>
              <w:rPr>
                <w:rFonts w:asciiTheme="minorHAnsi" w:eastAsiaTheme="minorEastAsia" w:hAnsiTheme="minorHAnsi" w:cstheme="minorBidi"/>
                <w:noProof/>
                <w:szCs w:val="22"/>
                <w:lang w:eastAsia="zh-CN"/>
              </w:rPr>
              <w:tab/>
            </w:r>
            <w:r w:rsidRPr="009C0F76">
              <w:rPr>
                <w:rStyle w:val="Lienhypertexte"/>
                <w:noProof/>
              </w:rPr>
              <w:t>Température du rotor</w:t>
            </w:r>
            <w:r>
              <w:rPr>
                <w:noProof/>
                <w:webHidden/>
              </w:rPr>
              <w:tab/>
            </w:r>
            <w:r>
              <w:rPr>
                <w:noProof/>
                <w:webHidden/>
              </w:rPr>
              <w:fldChar w:fldCharType="begin"/>
            </w:r>
            <w:r>
              <w:rPr>
                <w:noProof/>
                <w:webHidden/>
              </w:rPr>
              <w:instrText xml:space="preserve"> PAGEREF _Toc3312794 \h </w:instrText>
            </w:r>
            <w:r>
              <w:rPr>
                <w:noProof/>
                <w:webHidden/>
              </w:rPr>
            </w:r>
            <w:r>
              <w:rPr>
                <w:noProof/>
                <w:webHidden/>
              </w:rPr>
              <w:fldChar w:fldCharType="separate"/>
            </w:r>
            <w:r>
              <w:rPr>
                <w:noProof/>
                <w:webHidden/>
              </w:rPr>
              <w:t>104</w:t>
            </w:r>
            <w:r>
              <w:rPr>
                <w:noProof/>
                <w:webHidden/>
              </w:rPr>
              <w:fldChar w:fldCharType="end"/>
            </w:r>
          </w:hyperlink>
        </w:p>
        <w:p w14:paraId="563F7928"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5" w:history="1">
            <w:r w:rsidRPr="009C0F76">
              <w:rPr>
                <w:rStyle w:val="Lienhypertexte"/>
                <w:noProof/>
              </w:rPr>
              <w:t>4.3.3</w:t>
            </w:r>
            <w:r>
              <w:rPr>
                <w:rFonts w:asciiTheme="minorHAnsi" w:eastAsiaTheme="minorEastAsia" w:hAnsiTheme="minorHAnsi" w:cstheme="minorBidi"/>
                <w:noProof/>
                <w:szCs w:val="22"/>
                <w:lang w:eastAsia="zh-CN"/>
              </w:rPr>
              <w:tab/>
            </w:r>
            <w:r w:rsidRPr="009C0F76">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_Toc3312795 \h </w:instrText>
            </w:r>
            <w:r>
              <w:rPr>
                <w:noProof/>
                <w:webHidden/>
              </w:rPr>
            </w:r>
            <w:r>
              <w:rPr>
                <w:noProof/>
                <w:webHidden/>
              </w:rPr>
              <w:fldChar w:fldCharType="separate"/>
            </w:r>
            <w:r>
              <w:rPr>
                <w:noProof/>
                <w:webHidden/>
              </w:rPr>
              <w:t>107</w:t>
            </w:r>
            <w:r>
              <w:rPr>
                <w:noProof/>
                <w:webHidden/>
              </w:rPr>
              <w:fldChar w:fldCharType="end"/>
            </w:r>
          </w:hyperlink>
        </w:p>
        <w:p w14:paraId="5C17D503"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796" w:history="1">
            <w:r w:rsidRPr="009C0F76">
              <w:rPr>
                <w:rStyle w:val="Lienhypertexte"/>
                <w:noProof/>
              </w:rPr>
              <w:t>4.3.4</w:t>
            </w:r>
            <w:r>
              <w:rPr>
                <w:rFonts w:asciiTheme="minorHAnsi" w:eastAsiaTheme="minorEastAsia" w:hAnsiTheme="minorHAnsi" w:cstheme="minorBidi"/>
                <w:noProof/>
                <w:szCs w:val="22"/>
                <w:lang w:eastAsia="zh-CN"/>
              </w:rPr>
              <w:tab/>
            </w:r>
            <w:r w:rsidRPr="009C0F76">
              <w:rPr>
                <w:rStyle w:val="Lienhypertexte"/>
                <w:noProof/>
              </w:rPr>
              <w:t>Critiques des résultats</w:t>
            </w:r>
            <w:r>
              <w:rPr>
                <w:noProof/>
                <w:webHidden/>
              </w:rPr>
              <w:tab/>
            </w:r>
            <w:r>
              <w:rPr>
                <w:noProof/>
                <w:webHidden/>
              </w:rPr>
              <w:fldChar w:fldCharType="begin"/>
            </w:r>
            <w:r>
              <w:rPr>
                <w:noProof/>
                <w:webHidden/>
              </w:rPr>
              <w:instrText xml:space="preserve"> PAGEREF _Toc3312796 \h </w:instrText>
            </w:r>
            <w:r>
              <w:rPr>
                <w:noProof/>
                <w:webHidden/>
              </w:rPr>
            </w:r>
            <w:r>
              <w:rPr>
                <w:noProof/>
                <w:webHidden/>
              </w:rPr>
              <w:fldChar w:fldCharType="separate"/>
            </w:r>
            <w:r>
              <w:rPr>
                <w:noProof/>
                <w:webHidden/>
              </w:rPr>
              <w:t>107</w:t>
            </w:r>
            <w:r>
              <w:rPr>
                <w:noProof/>
                <w:webHidden/>
              </w:rPr>
              <w:fldChar w:fldCharType="end"/>
            </w:r>
          </w:hyperlink>
        </w:p>
        <w:p w14:paraId="1953B9FF"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97" w:history="1">
            <w:r w:rsidRPr="009C0F76">
              <w:rPr>
                <w:rStyle w:val="Lienhypertexte"/>
                <w:noProof/>
              </w:rPr>
              <w:t>4.4</w:t>
            </w:r>
            <w:r>
              <w:rPr>
                <w:rFonts w:asciiTheme="minorHAnsi" w:eastAsiaTheme="minorEastAsia" w:hAnsiTheme="minorHAnsi" w:cstheme="minorBidi"/>
                <w:noProof/>
                <w:szCs w:val="22"/>
                <w:lang w:eastAsia="zh-CN"/>
              </w:rPr>
              <w:tab/>
            </w:r>
            <w:r w:rsidRPr="009C0F76">
              <w:rPr>
                <w:rStyle w:val="Lienhypertexte"/>
                <w:noProof/>
              </w:rPr>
              <w:t>Simulation du rotor 700mm</w:t>
            </w:r>
            <w:r>
              <w:rPr>
                <w:noProof/>
                <w:webHidden/>
              </w:rPr>
              <w:tab/>
            </w:r>
            <w:r>
              <w:rPr>
                <w:noProof/>
                <w:webHidden/>
              </w:rPr>
              <w:fldChar w:fldCharType="begin"/>
            </w:r>
            <w:r>
              <w:rPr>
                <w:noProof/>
                <w:webHidden/>
              </w:rPr>
              <w:instrText xml:space="preserve"> PAGEREF _Toc3312797 \h </w:instrText>
            </w:r>
            <w:r>
              <w:rPr>
                <w:noProof/>
                <w:webHidden/>
              </w:rPr>
            </w:r>
            <w:r>
              <w:rPr>
                <w:noProof/>
                <w:webHidden/>
              </w:rPr>
              <w:fldChar w:fldCharType="separate"/>
            </w:r>
            <w:r>
              <w:rPr>
                <w:noProof/>
                <w:webHidden/>
              </w:rPr>
              <w:t>108</w:t>
            </w:r>
            <w:r>
              <w:rPr>
                <w:noProof/>
                <w:webHidden/>
              </w:rPr>
              <w:fldChar w:fldCharType="end"/>
            </w:r>
          </w:hyperlink>
        </w:p>
        <w:p w14:paraId="3C132050"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798" w:history="1">
            <w:r w:rsidRPr="009C0F76">
              <w:rPr>
                <w:rStyle w:val="Lienhypertexte"/>
                <w:noProof/>
              </w:rPr>
              <w:t>4.5</w:t>
            </w:r>
            <w:r>
              <w:rPr>
                <w:rFonts w:asciiTheme="minorHAnsi" w:eastAsiaTheme="minorEastAsia" w:hAnsiTheme="minorHAnsi" w:cstheme="minorBidi"/>
                <w:noProof/>
                <w:szCs w:val="22"/>
                <w:lang w:eastAsia="zh-CN"/>
              </w:rPr>
              <w:tab/>
            </w:r>
            <w:r w:rsidRPr="009C0F76">
              <w:rPr>
                <w:rStyle w:val="Lienhypertexte"/>
                <w:noProof/>
              </w:rPr>
              <w:t>Conclusion</w:t>
            </w:r>
            <w:r>
              <w:rPr>
                <w:noProof/>
                <w:webHidden/>
              </w:rPr>
              <w:tab/>
            </w:r>
            <w:r>
              <w:rPr>
                <w:noProof/>
                <w:webHidden/>
              </w:rPr>
              <w:fldChar w:fldCharType="begin"/>
            </w:r>
            <w:r>
              <w:rPr>
                <w:noProof/>
                <w:webHidden/>
              </w:rPr>
              <w:instrText xml:space="preserve"> PAGEREF _Toc3312798 \h </w:instrText>
            </w:r>
            <w:r>
              <w:rPr>
                <w:noProof/>
                <w:webHidden/>
              </w:rPr>
            </w:r>
            <w:r>
              <w:rPr>
                <w:noProof/>
                <w:webHidden/>
              </w:rPr>
              <w:fldChar w:fldCharType="separate"/>
            </w:r>
            <w:r>
              <w:rPr>
                <w:noProof/>
                <w:webHidden/>
              </w:rPr>
              <w:t>113</w:t>
            </w:r>
            <w:r>
              <w:rPr>
                <w:noProof/>
                <w:webHidden/>
              </w:rPr>
              <w:fldChar w:fldCharType="end"/>
            </w:r>
          </w:hyperlink>
        </w:p>
        <w:p w14:paraId="44CB6B23" w14:textId="77777777" w:rsidR="00DC788A" w:rsidRDefault="00DC788A">
          <w:pPr>
            <w:pStyle w:val="TM1"/>
            <w:rPr>
              <w:rFonts w:asciiTheme="minorHAnsi" w:eastAsiaTheme="minorEastAsia" w:hAnsiTheme="minorHAnsi" w:cstheme="minorBidi"/>
              <w:sz w:val="22"/>
              <w:szCs w:val="22"/>
              <w:lang w:eastAsia="zh-CN"/>
            </w:rPr>
          </w:pPr>
          <w:hyperlink w:anchor="_Toc3312799" w:history="1">
            <w:r w:rsidRPr="009C0F76">
              <w:rPr>
                <w:rStyle w:val="Lienhypertexte"/>
              </w:rPr>
              <w:t>Chapitre 5 :  Analyses de la stabilité de l’effet morton</w:t>
            </w:r>
            <w:r>
              <w:rPr>
                <w:webHidden/>
              </w:rPr>
              <w:tab/>
            </w:r>
            <w:r>
              <w:rPr>
                <w:webHidden/>
              </w:rPr>
              <w:fldChar w:fldCharType="begin"/>
            </w:r>
            <w:r>
              <w:rPr>
                <w:webHidden/>
              </w:rPr>
              <w:instrText xml:space="preserve"> PAGEREF _Toc3312799 \h </w:instrText>
            </w:r>
            <w:r>
              <w:rPr>
                <w:webHidden/>
              </w:rPr>
            </w:r>
            <w:r>
              <w:rPr>
                <w:webHidden/>
              </w:rPr>
              <w:fldChar w:fldCharType="separate"/>
            </w:r>
            <w:r>
              <w:rPr>
                <w:webHidden/>
              </w:rPr>
              <w:t>114</w:t>
            </w:r>
            <w:r>
              <w:rPr>
                <w:webHidden/>
              </w:rPr>
              <w:fldChar w:fldCharType="end"/>
            </w:r>
          </w:hyperlink>
        </w:p>
        <w:p w14:paraId="4ADA01E5"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02" w:history="1">
            <w:r w:rsidRPr="009C0F76">
              <w:rPr>
                <w:rStyle w:val="Lienhypertexte"/>
                <w:noProof/>
              </w:rPr>
              <w:t>5.1</w:t>
            </w:r>
            <w:r>
              <w:rPr>
                <w:rFonts w:asciiTheme="minorHAnsi" w:eastAsiaTheme="minorEastAsia" w:hAnsiTheme="minorHAnsi" w:cstheme="minorBidi"/>
                <w:noProof/>
                <w:szCs w:val="22"/>
                <w:lang w:eastAsia="zh-CN"/>
              </w:rPr>
              <w:tab/>
            </w:r>
            <w:r w:rsidRPr="009C0F76">
              <w:rPr>
                <w:rStyle w:val="Lienhypertexte"/>
                <w:noProof/>
              </w:rPr>
              <w:t>Méthode d’analyse de la stabilité</w:t>
            </w:r>
            <w:r>
              <w:rPr>
                <w:noProof/>
                <w:webHidden/>
              </w:rPr>
              <w:tab/>
            </w:r>
            <w:r>
              <w:rPr>
                <w:noProof/>
                <w:webHidden/>
              </w:rPr>
              <w:fldChar w:fldCharType="begin"/>
            </w:r>
            <w:r>
              <w:rPr>
                <w:noProof/>
                <w:webHidden/>
              </w:rPr>
              <w:instrText xml:space="preserve"> PAGEREF _Toc3312802 \h </w:instrText>
            </w:r>
            <w:r>
              <w:rPr>
                <w:noProof/>
                <w:webHidden/>
              </w:rPr>
            </w:r>
            <w:r>
              <w:rPr>
                <w:noProof/>
                <w:webHidden/>
              </w:rPr>
              <w:fldChar w:fldCharType="separate"/>
            </w:r>
            <w:r>
              <w:rPr>
                <w:noProof/>
                <w:webHidden/>
              </w:rPr>
              <w:t>114</w:t>
            </w:r>
            <w:r>
              <w:rPr>
                <w:noProof/>
                <w:webHidden/>
              </w:rPr>
              <w:fldChar w:fldCharType="end"/>
            </w:r>
          </w:hyperlink>
        </w:p>
        <w:p w14:paraId="2887826A"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3" w:history="1">
            <w:r w:rsidRPr="009C0F76">
              <w:rPr>
                <w:rStyle w:val="Lienhypertexte"/>
                <w:noProof/>
              </w:rPr>
              <w:t>5.1.1</w:t>
            </w:r>
            <w:r>
              <w:rPr>
                <w:rFonts w:asciiTheme="minorHAnsi" w:eastAsiaTheme="minorEastAsia" w:hAnsiTheme="minorHAnsi" w:cstheme="minorBidi"/>
                <w:noProof/>
                <w:szCs w:val="22"/>
                <w:lang w:eastAsia="zh-CN"/>
              </w:rPr>
              <w:tab/>
            </w:r>
            <w:r w:rsidRPr="009C0F76">
              <w:rPr>
                <w:rStyle w:val="Lienhypertexte"/>
                <w:noProof/>
              </w:rPr>
              <w:t>Coefficients d’influence de l’effet Morton</w:t>
            </w:r>
            <w:r>
              <w:rPr>
                <w:noProof/>
                <w:webHidden/>
              </w:rPr>
              <w:tab/>
            </w:r>
            <w:r>
              <w:rPr>
                <w:noProof/>
                <w:webHidden/>
              </w:rPr>
              <w:fldChar w:fldCharType="begin"/>
            </w:r>
            <w:r>
              <w:rPr>
                <w:noProof/>
                <w:webHidden/>
              </w:rPr>
              <w:instrText xml:space="preserve"> PAGEREF _Toc3312803 \h </w:instrText>
            </w:r>
            <w:r>
              <w:rPr>
                <w:noProof/>
                <w:webHidden/>
              </w:rPr>
            </w:r>
            <w:r>
              <w:rPr>
                <w:noProof/>
                <w:webHidden/>
              </w:rPr>
              <w:fldChar w:fldCharType="separate"/>
            </w:r>
            <w:r>
              <w:rPr>
                <w:noProof/>
                <w:webHidden/>
              </w:rPr>
              <w:t>115</w:t>
            </w:r>
            <w:r>
              <w:rPr>
                <w:noProof/>
                <w:webHidden/>
              </w:rPr>
              <w:fldChar w:fldCharType="end"/>
            </w:r>
          </w:hyperlink>
        </w:p>
        <w:p w14:paraId="71A2D646"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4" w:history="1">
            <w:r w:rsidRPr="009C0F76">
              <w:rPr>
                <w:rStyle w:val="Lienhypertexte"/>
                <w:noProof/>
              </w:rPr>
              <w:t>5.1.2</w:t>
            </w:r>
            <w:r>
              <w:rPr>
                <w:rFonts w:asciiTheme="minorHAnsi" w:eastAsiaTheme="minorEastAsia" w:hAnsiTheme="minorHAnsi" w:cstheme="minorBidi"/>
                <w:noProof/>
                <w:szCs w:val="22"/>
                <w:lang w:eastAsia="zh-CN"/>
              </w:rPr>
              <w:tab/>
            </w:r>
            <w:r w:rsidRPr="009C0F76">
              <w:rPr>
                <w:rStyle w:val="Lienhypertexte"/>
                <w:noProof/>
              </w:rPr>
              <w:t>Critère de stabilité</w:t>
            </w:r>
            <w:r>
              <w:rPr>
                <w:noProof/>
                <w:webHidden/>
              </w:rPr>
              <w:tab/>
            </w:r>
            <w:r>
              <w:rPr>
                <w:noProof/>
                <w:webHidden/>
              </w:rPr>
              <w:fldChar w:fldCharType="begin"/>
            </w:r>
            <w:r>
              <w:rPr>
                <w:noProof/>
                <w:webHidden/>
              </w:rPr>
              <w:instrText xml:space="preserve"> PAGEREF _Toc3312804 \h </w:instrText>
            </w:r>
            <w:r>
              <w:rPr>
                <w:noProof/>
                <w:webHidden/>
              </w:rPr>
            </w:r>
            <w:r>
              <w:rPr>
                <w:noProof/>
                <w:webHidden/>
              </w:rPr>
              <w:fldChar w:fldCharType="separate"/>
            </w:r>
            <w:r>
              <w:rPr>
                <w:noProof/>
                <w:webHidden/>
              </w:rPr>
              <w:t>116</w:t>
            </w:r>
            <w:r>
              <w:rPr>
                <w:noProof/>
                <w:webHidden/>
              </w:rPr>
              <w:fldChar w:fldCharType="end"/>
            </w:r>
          </w:hyperlink>
        </w:p>
        <w:p w14:paraId="0F033D5C"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5" w:history="1">
            <w:r w:rsidRPr="009C0F76">
              <w:rPr>
                <w:rStyle w:val="Lienhypertexte"/>
                <w:noProof/>
              </w:rPr>
              <w:t>5.1.3</w:t>
            </w:r>
            <w:r>
              <w:rPr>
                <w:rFonts w:asciiTheme="minorHAnsi" w:eastAsiaTheme="minorEastAsia" w:hAnsiTheme="minorHAnsi" w:cstheme="minorBidi"/>
                <w:noProof/>
                <w:szCs w:val="22"/>
                <w:lang w:eastAsia="zh-CN"/>
              </w:rPr>
              <w:tab/>
            </w:r>
            <w:r w:rsidRPr="009C0F76">
              <w:rPr>
                <w:rStyle w:val="Lienhypertexte"/>
                <w:noProof/>
              </w:rPr>
              <w:t>Approche Lorenz et Murphy</w:t>
            </w:r>
            <w:r>
              <w:rPr>
                <w:noProof/>
                <w:webHidden/>
              </w:rPr>
              <w:tab/>
            </w:r>
            <w:r>
              <w:rPr>
                <w:noProof/>
                <w:webHidden/>
              </w:rPr>
              <w:fldChar w:fldCharType="begin"/>
            </w:r>
            <w:r>
              <w:rPr>
                <w:noProof/>
                <w:webHidden/>
              </w:rPr>
              <w:instrText xml:space="preserve"> PAGEREF _Toc3312805 \h </w:instrText>
            </w:r>
            <w:r>
              <w:rPr>
                <w:noProof/>
                <w:webHidden/>
              </w:rPr>
            </w:r>
            <w:r>
              <w:rPr>
                <w:noProof/>
                <w:webHidden/>
              </w:rPr>
              <w:fldChar w:fldCharType="separate"/>
            </w:r>
            <w:r>
              <w:rPr>
                <w:noProof/>
                <w:webHidden/>
              </w:rPr>
              <w:t>117</w:t>
            </w:r>
            <w:r>
              <w:rPr>
                <w:noProof/>
                <w:webHidden/>
              </w:rPr>
              <w:fldChar w:fldCharType="end"/>
            </w:r>
          </w:hyperlink>
        </w:p>
        <w:p w14:paraId="0A55A4B4"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6" w:history="1">
            <w:r w:rsidRPr="009C0F76">
              <w:rPr>
                <w:rStyle w:val="Lienhypertexte"/>
                <w:noProof/>
              </w:rPr>
              <w:t>5.1.4</w:t>
            </w:r>
            <w:r>
              <w:rPr>
                <w:rFonts w:asciiTheme="minorHAnsi" w:eastAsiaTheme="minorEastAsia" w:hAnsiTheme="minorHAnsi" w:cstheme="minorBidi"/>
                <w:noProof/>
                <w:szCs w:val="22"/>
                <w:lang w:eastAsia="zh-CN"/>
              </w:rPr>
              <w:tab/>
            </w:r>
            <w:r w:rsidRPr="009C0F76">
              <w:rPr>
                <w:rStyle w:val="Lienhypertexte"/>
                <w:noProof/>
              </w:rPr>
              <w:t>Approche analytique améliorée</w:t>
            </w:r>
            <w:r>
              <w:rPr>
                <w:noProof/>
                <w:webHidden/>
              </w:rPr>
              <w:tab/>
            </w:r>
            <w:r>
              <w:rPr>
                <w:noProof/>
                <w:webHidden/>
              </w:rPr>
              <w:fldChar w:fldCharType="begin"/>
            </w:r>
            <w:r>
              <w:rPr>
                <w:noProof/>
                <w:webHidden/>
              </w:rPr>
              <w:instrText xml:space="preserve"> PAGEREF _Toc3312806 \h </w:instrText>
            </w:r>
            <w:r>
              <w:rPr>
                <w:noProof/>
                <w:webHidden/>
              </w:rPr>
            </w:r>
            <w:r>
              <w:rPr>
                <w:noProof/>
                <w:webHidden/>
              </w:rPr>
              <w:fldChar w:fldCharType="separate"/>
            </w:r>
            <w:r>
              <w:rPr>
                <w:noProof/>
                <w:webHidden/>
              </w:rPr>
              <w:t>119</w:t>
            </w:r>
            <w:r>
              <w:rPr>
                <w:noProof/>
                <w:webHidden/>
              </w:rPr>
              <w:fldChar w:fldCharType="end"/>
            </w:r>
          </w:hyperlink>
        </w:p>
        <w:p w14:paraId="129C3C4D"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07" w:history="1">
            <w:r w:rsidRPr="009C0F76">
              <w:rPr>
                <w:rStyle w:val="Lienhypertexte"/>
                <w:noProof/>
              </w:rPr>
              <w:t>5.2</w:t>
            </w:r>
            <w:r>
              <w:rPr>
                <w:rFonts w:asciiTheme="minorHAnsi" w:eastAsiaTheme="minorEastAsia" w:hAnsiTheme="minorHAnsi" w:cstheme="minorBidi"/>
                <w:noProof/>
                <w:szCs w:val="22"/>
                <w:lang w:eastAsia="zh-CN"/>
              </w:rPr>
              <w:tab/>
            </w:r>
            <w:r w:rsidRPr="009C0F76">
              <w:rPr>
                <w:rStyle w:val="Lienhypertexte"/>
                <w:noProof/>
              </w:rPr>
              <w:t>Application au Banc de l’effet Morton (BEM)</w:t>
            </w:r>
            <w:r>
              <w:rPr>
                <w:noProof/>
                <w:webHidden/>
              </w:rPr>
              <w:tab/>
            </w:r>
            <w:r>
              <w:rPr>
                <w:noProof/>
                <w:webHidden/>
              </w:rPr>
              <w:fldChar w:fldCharType="begin"/>
            </w:r>
            <w:r>
              <w:rPr>
                <w:noProof/>
                <w:webHidden/>
              </w:rPr>
              <w:instrText xml:space="preserve"> PAGEREF _Toc3312807 \h </w:instrText>
            </w:r>
            <w:r>
              <w:rPr>
                <w:noProof/>
                <w:webHidden/>
              </w:rPr>
            </w:r>
            <w:r>
              <w:rPr>
                <w:noProof/>
                <w:webHidden/>
              </w:rPr>
              <w:fldChar w:fldCharType="separate"/>
            </w:r>
            <w:r>
              <w:rPr>
                <w:noProof/>
                <w:webHidden/>
              </w:rPr>
              <w:t>120</w:t>
            </w:r>
            <w:r>
              <w:rPr>
                <w:noProof/>
                <w:webHidden/>
              </w:rPr>
              <w:fldChar w:fldCharType="end"/>
            </w:r>
          </w:hyperlink>
        </w:p>
        <w:p w14:paraId="0EC1FE36"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8" w:history="1">
            <w:r w:rsidRPr="009C0F76">
              <w:rPr>
                <w:rStyle w:val="Lienhypertexte"/>
                <w:noProof/>
              </w:rPr>
              <w:t>5.2.1</w:t>
            </w:r>
            <w:r>
              <w:rPr>
                <w:rFonts w:asciiTheme="minorHAnsi" w:eastAsiaTheme="minorEastAsia" w:hAnsiTheme="minorHAnsi" w:cstheme="minorBidi"/>
                <w:noProof/>
                <w:szCs w:val="22"/>
                <w:lang w:eastAsia="zh-CN"/>
              </w:rPr>
              <w:tab/>
            </w:r>
            <w:r w:rsidRPr="009C0F76">
              <w:rPr>
                <w:rStyle w:val="Lienhypertexte"/>
                <w:noProof/>
              </w:rPr>
              <w:t>Configuration du rotor court 430mm</w:t>
            </w:r>
            <w:r>
              <w:rPr>
                <w:noProof/>
                <w:webHidden/>
              </w:rPr>
              <w:tab/>
            </w:r>
            <w:r>
              <w:rPr>
                <w:noProof/>
                <w:webHidden/>
              </w:rPr>
              <w:fldChar w:fldCharType="begin"/>
            </w:r>
            <w:r>
              <w:rPr>
                <w:noProof/>
                <w:webHidden/>
              </w:rPr>
              <w:instrText xml:space="preserve"> PAGEREF _Toc3312808 \h </w:instrText>
            </w:r>
            <w:r>
              <w:rPr>
                <w:noProof/>
                <w:webHidden/>
              </w:rPr>
            </w:r>
            <w:r>
              <w:rPr>
                <w:noProof/>
                <w:webHidden/>
              </w:rPr>
              <w:fldChar w:fldCharType="separate"/>
            </w:r>
            <w:r>
              <w:rPr>
                <w:noProof/>
                <w:webHidden/>
              </w:rPr>
              <w:t>121</w:t>
            </w:r>
            <w:r>
              <w:rPr>
                <w:noProof/>
                <w:webHidden/>
              </w:rPr>
              <w:fldChar w:fldCharType="end"/>
            </w:r>
          </w:hyperlink>
        </w:p>
        <w:p w14:paraId="434225D9"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09" w:history="1">
            <w:r w:rsidRPr="009C0F76">
              <w:rPr>
                <w:rStyle w:val="Lienhypertexte"/>
                <w:noProof/>
              </w:rPr>
              <w:t>5.2.2</w:t>
            </w:r>
            <w:r>
              <w:rPr>
                <w:rFonts w:asciiTheme="minorHAnsi" w:eastAsiaTheme="minorEastAsia" w:hAnsiTheme="minorHAnsi" w:cstheme="minorBidi"/>
                <w:noProof/>
                <w:szCs w:val="22"/>
                <w:lang w:eastAsia="zh-CN"/>
              </w:rPr>
              <w:tab/>
            </w:r>
            <w:r w:rsidRPr="009C0F76">
              <w:rPr>
                <w:rStyle w:val="Lienhypertexte"/>
                <w:noProof/>
              </w:rPr>
              <w:t>Configuration du rotor long 700mm</w:t>
            </w:r>
            <w:r>
              <w:rPr>
                <w:noProof/>
                <w:webHidden/>
              </w:rPr>
              <w:tab/>
            </w:r>
            <w:r>
              <w:rPr>
                <w:noProof/>
                <w:webHidden/>
              </w:rPr>
              <w:fldChar w:fldCharType="begin"/>
            </w:r>
            <w:r>
              <w:rPr>
                <w:noProof/>
                <w:webHidden/>
              </w:rPr>
              <w:instrText xml:space="preserve"> PAGEREF _Toc3312809 \h </w:instrText>
            </w:r>
            <w:r>
              <w:rPr>
                <w:noProof/>
                <w:webHidden/>
              </w:rPr>
            </w:r>
            <w:r>
              <w:rPr>
                <w:noProof/>
                <w:webHidden/>
              </w:rPr>
              <w:fldChar w:fldCharType="separate"/>
            </w:r>
            <w:r>
              <w:rPr>
                <w:noProof/>
                <w:webHidden/>
              </w:rPr>
              <w:t>127</w:t>
            </w:r>
            <w:r>
              <w:rPr>
                <w:noProof/>
                <w:webHidden/>
              </w:rPr>
              <w:fldChar w:fldCharType="end"/>
            </w:r>
          </w:hyperlink>
        </w:p>
        <w:p w14:paraId="5BB2D391"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10" w:history="1">
            <w:r w:rsidRPr="009C0F76">
              <w:rPr>
                <w:rStyle w:val="Lienhypertexte"/>
                <w:noProof/>
                <w:lang w:eastAsia="zh-CN"/>
              </w:rPr>
              <w:t>5.3</w:t>
            </w:r>
            <w:r>
              <w:rPr>
                <w:rFonts w:asciiTheme="minorHAnsi" w:eastAsiaTheme="minorEastAsia" w:hAnsiTheme="minorHAnsi" w:cstheme="minorBidi"/>
                <w:noProof/>
                <w:szCs w:val="22"/>
                <w:lang w:eastAsia="zh-CN"/>
              </w:rPr>
              <w:tab/>
            </w:r>
            <w:r w:rsidRPr="009C0F76">
              <w:rPr>
                <w:rStyle w:val="Lienhypertexte"/>
                <w:noProof/>
                <w:lang w:eastAsia="zh-CN"/>
              </w:rPr>
              <w:t>Techniques à mettre en oeuvre pour éviter l’instabilite de l’effet Morton</w:t>
            </w:r>
            <w:r>
              <w:rPr>
                <w:noProof/>
                <w:webHidden/>
              </w:rPr>
              <w:tab/>
            </w:r>
            <w:r>
              <w:rPr>
                <w:noProof/>
                <w:webHidden/>
              </w:rPr>
              <w:fldChar w:fldCharType="begin"/>
            </w:r>
            <w:r>
              <w:rPr>
                <w:noProof/>
                <w:webHidden/>
              </w:rPr>
              <w:instrText xml:space="preserve"> PAGEREF _Toc3312810 \h </w:instrText>
            </w:r>
            <w:r>
              <w:rPr>
                <w:noProof/>
                <w:webHidden/>
              </w:rPr>
            </w:r>
            <w:r>
              <w:rPr>
                <w:noProof/>
                <w:webHidden/>
              </w:rPr>
              <w:fldChar w:fldCharType="separate"/>
            </w:r>
            <w:r>
              <w:rPr>
                <w:noProof/>
                <w:webHidden/>
              </w:rPr>
              <w:t>133</w:t>
            </w:r>
            <w:r>
              <w:rPr>
                <w:noProof/>
                <w:webHidden/>
              </w:rPr>
              <w:fldChar w:fldCharType="end"/>
            </w:r>
          </w:hyperlink>
        </w:p>
        <w:p w14:paraId="766B446E"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11" w:history="1">
            <w:r w:rsidRPr="009C0F76">
              <w:rPr>
                <w:rStyle w:val="Lienhypertexte"/>
                <w:noProof/>
                <w:lang w:eastAsia="zh-CN"/>
              </w:rPr>
              <w:t>5.3.1</w:t>
            </w:r>
            <w:r>
              <w:rPr>
                <w:rFonts w:asciiTheme="minorHAnsi" w:eastAsiaTheme="minorEastAsia" w:hAnsiTheme="minorHAnsi" w:cstheme="minorBidi"/>
                <w:noProof/>
                <w:szCs w:val="22"/>
                <w:lang w:eastAsia="zh-CN"/>
              </w:rPr>
              <w:tab/>
            </w:r>
            <w:r w:rsidRPr="009C0F7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Pr="009C0F7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_Toc3312811 \h </w:instrText>
            </w:r>
            <w:r>
              <w:rPr>
                <w:noProof/>
                <w:webHidden/>
              </w:rPr>
            </w:r>
            <w:r>
              <w:rPr>
                <w:noProof/>
                <w:webHidden/>
              </w:rPr>
              <w:fldChar w:fldCharType="separate"/>
            </w:r>
            <w:r>
              <w:rPr>
                <w:noProof/>
                <w:webHidden/>
              </w:rPr>
              <w:t>133</w:t>
            </w:r>
            <w:r>
              <w:rPr>
                <w:noProof/>
                <w:webHidden/>
              </w:rPr>
              <w:fldChar w:fldCharType="end"/>
            </w:r>
          </w:hyperlink>
        </w:p>
        <w:p w14:paraId="0C2D193D"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12" w:history="1">
            <w:r w:rsidRPr="009C0F76">
              <w:rPr>
                <w:rStyle w:val="Lienhypertexte"/>
                <w:noProof/>
                <w:lang w:eastAsia="zh-CN"/>
              </w:rPr>
              <w:t>5.3.2</w:t>
            </w:r>
            <w:r>
              <w:rPr>
                <w:rFonts w:asciiTheme="minorHAnsi" w:eastAsiaTheme="minorEastAsia" w:hAnsiTheme="minorHAnsi" w:cstheme="minorBidi"/>
                <w:noProof/>
                <w:szCs w:val="22"/>
                <w:lang w:eastAsia="zh-CN"/>
              </w:rPr>
              <w:tab/>
            </w:r>
            <w:r w:rsidRPr="009C0F7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_Toc3312812 \h </w:instrText>
            </w:r>
            <w:r>
              <w:rPr>
                <w:noProof/>
                <w:webHidden/>
              </w:rPr>
            </w:r>
            <w:r>
              <w:rPr>
                <w:noProof/>
                <w:webHidden/>
              </w:rPr>
              <w:fldChar w:fldCharType="separate"/>
            </w:r>
            <w:r>
              <w:rPr>
                <w:noProof/>
                <w:webHidden/>
              </w:rPr>
              <w:t>137</w:t>
            </w:r>
            <w:r>
              <w:rPr>
                <w:noProof/>
                <w:webHidden/>
              </w:rPr>
              <w:fldChar w:fldCharType="end"/>
            </w:r>
          </w:hyperlink>
        </w:p>
        <w:p w14:paraId="392DF494"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13" w:history="1">
            <w:r w:rsidRPr="009C0F76">
              <w:rPr>
                <w:rStyle w:val="Lienhypertexte"/>
                <w:noProof/>
                <w:lang w:eastAsia="zh-CN"/>
              </w:rPr>
              <w:t>5.3.3</w:t>
            </w:r>
            <w:r>
              <w:rPr>
                <w:rFonts w:asciiTheme="minorHAnsi" w:eastAsiaTheme="minorEastAsia" w:hAnsiTheme="minorHAnsi" w:cstheme="minorBidi"/>
                <w:noProof/>
                <w:szCs w:val="22"/>
                <w:lang w:eastAsia="zh-CN"/>
              </w:rPr>
              <w:tab/>
            </w:r>
            <w:r w:rsidRPr="009C0F7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_Toc3312813 \h </w:instrText>
            </w:r>
            <w:r>
              <w:rPr>
                <w:noProof/>
                <w:webHidden/>
              </w:rPr>
            </w:r>
            <w:r>
              <w:rPr>
                <w:noProof/>
                <w:webHidden/>
              </w:rPr>
              <w:fldChar w:fldCharType="separate"/>
            </w:r>
            <w:r>
              <w:rPr>
                <w:noProof/>
                <w:webHidden/>
              </w:rPr>
              <w:t>138</w:t>
            </w:r>
            <w:r>
              <w:rPr>
                <w:noProof/>
                <w:webHidden/>
              </w:rPr>
              <w:fldChar w:fldCharType="end"/>
            </w:r>
          </w:hyperlink>
        </w:p>
        <w:p w14:paraId="330CAD2E" w14:textId="77777777" w:rsidR="00DC788A" w:rsidRDefault="00DC788A">
          <w:pPr>
            <w:pStyle w:val="TM3"/>
            <w:tabs>
              <w:tab w:val="left" w:pos="1320"/>
              <w:tab w:val="right" w:leader="dot" w:pos="9062"/>
            </w:tabs>
            <w:rPr>
              <w:rFonts w:asciiTheme="minorHAnsi" w:eastAsiaTheme="minorEastAsia" w:hAnsiTheme="minorHAnsi" w:cstheme="minorBidi"/>
              <w:noProof/>
              <w:szCs w:val="22"/>
              <w:lang w:eastAsia="zh-CN"/>
            </w:rPr>
          </w:pPr>
          <w:hyperlink w:anchor="_Toc3312814" w:history="1">
            <w:r w:rsidRPr="009C0F76">
              <w:rPr>
                <w:rStyle w:val="Lienhypertexte"/>
                <w:noProof/>
                <w:lang w:eastAsia="zh-CN"/>
              </w:rPr>
              <w:t>5.3.4</w:t>
            </w:r>
            <w:r>
              <w:rPr>
                <w:rFonts w:asciiTheme="minorHAnsi" w:eastAsiaTheme="minorEastAsia" w:hAnsiTheme="minorHAnsi" w:cstheme="minorBidi"/>
                <w:noProof/>
                <w:szCs w:val="22"/>
                <w:lang w:eastAsia="zh-CN"/>
              </w:rPr>
              <w:tab/>
            </w:r>
            <w:r w:rsidRPr="009C0F7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_Toc3312814 \h </w:instrText>
            </w:r>
            <w:r>
              <w:rPr>
                <w:noProof/>
                <w:webHidden/>
              </w:rPr>
            </w:r>
            <w:r>
              <w:rPr>
                <w:noProof/>
                <w:webHidden/>
              </w:rPr>
              <w:fldChar w:fldCharType="separate"/>
            </w:r>
            <w:r>
              <w:rPr>
                <w:noProof/>
                <w:webHidden/>
              </w:rPr>
              <w:t>139</w:t>
            </w:r>
            <w:r>
              <w:rPr>
                <w:noProof/>
                <w:webHidden/>
              </w:rPr>
              <w:fldChar w:fldCharType="end"/>
            </w:r>
          </w:hyperlink>
        </w:p>
        <w:p w14:paraId="085C8845"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15" w:history="1">
            <w:r w:rsidRPr="009C0F76">
              <w:rPr>
                <w:rStyle w:val="Lienhypertexte"/>
                <w:noProof/>
              </w:rPr>
              <w:t>5.4</w:t>
            </w:r>
            <w:r>
              <w:rPr>
                <w:rFonts w:asciiTheme="minorHAnsi" w:eastAsiaTheme="minorEastAsia" w:hAnsiTheme="minorHAnsi" w:cstheme="minorBidi"/>
                <w:noProof/>
                <w:szCs w:val="22"/>
                <w:lang w:eastAsia="zh-CN"/>
              </w:rPr>
              <w:tab/>
            </w:r>
            <w:r w:rsidRPr="009C0F76">
              <w:rPr>
                <w:rStyle w:val="Lienhypertexte"/>
                <w:noProof/>
              </w:rPr>
              <w:t>Conclusion</w:t>
            </w:r>
            <w:r>
              <w:rPr>
                <w:noProof/>
                <w:webHidden/>
              </w:rPr>
              <w:tab/>
            </w:r>
            <w:r>
              <w:rPr>
                <w:noProof/>
                <w:webHidden/>
              </w:rPr>
              <w:fldChar w:fldCharType="begin"/>
            </w:r>
            <w:r>
              <w:rPr>
                <w:noProof/>
                <w:webHidden/>
              </w:rPr>
              <w:instrText xml:space="preserve"> PAGEREF _Toc3312815 \h </w:instrText>
            </w:r>
            <w:r>
              <w:rPr>
                <w:noProof/>
                <w:webHidden/>
              </w:rPr>
            </w:r>
            <w:r>
              <w:rPr>
                <w:noProof/>
                <w:webHidden/>
              </w:rPr>
              <w:fldChar w:fldCharType="separate"/>
            </w:r>
            <w:r>
              <w:rPr>
                <w:noProof/>
                <w:webHidden/>
              </w:rPr>
              <w:t>140</w:t>
            </w:r>
            <w:r>
              <w:rPr>
                <w:noProof/>
                <w:webHidden/>
              </w:rPr>
              <w:fldChar w:fldCharType="end"/>
            </w:r>
          </w:hyperlink>
        </w:p>
        <w:p w14:paraId="60E46846" w14:textId="77777777" w:rsidR="00DC788A" w:rsidRDefault="00DC788A">
          <w:pPr>
            <w:pStyle w:val="TM1"/>
            <w:rPr>
              <w:rFonts w:asciiTheme="minorHAnsi" w:eastAsiaTheme="minorEastAsia" w:hAnsiTheme="minorHAnsi" w:cstheme="minorBidi"/>
              <w:sz w:val="22"/>
              <w:szCs w:val="22"/>
              <w:lang w:eastAsia="zh-CN"/>
            </w:rPr>
          </w:pPr>
          <w:hyperlink w:anchor="_Toc3312816" w:history="1">
            <w:r w:rsidRPr="009C0F76">
              <w:rPr>
                <w:rStyle w:val="Lienhypertexte"/>
              </w:rPr>
              <w:t>Conclusion générale</w:t>
            </w:r>
            <w:r>
              <w:rPr>
                <w:webHidden/>
              </w:rPr>
              <w:tab/>
            </w:r>
            <w:r>
              <w:rPr>
                <w:webHidden/>
              </w:rPr>
              <w:fldChar w:fldCharType="begin"/>
            </w:r>
            <w:r>
              <w:rPr>
                <w:webHidden/>
              </w:rPr>
              <w:instrText xml:space="preserve"> PAGEREF _Toc3312816 \h </w:instrText>
            </w:r>
            <w:r>
              <w:rPr>
                <w:webHidden/>
              </w:rPr>
            </w:r>
            <w:r>
              <w:rPr>
                <w:webHidden/>
              </w:rPr>
              <w:fldChar w:fldCharType="separate"/>
            </w:r>
            <w:r>
              <w:rPr>
                <w:webHidden/>
              </w:rPr>
              <w:t>142</w:t>
            </w:r>
            <w:r>
              <w:rPr>
                <w:webHidden/>
              </w:rPr>
              <w:fldChar w:fldCharType="end"/>
            </w:r>
          </w:hyperlink>
        </w:p>
        <w:p w14:paraId="358141E3" w14:textId="77777777" w:rsidR="00DC788A" w:rsidRDefault="00DC788A">
          <w:pPr>
            <w:pStyle w:val="TM1"/>
            <w:rPr>
              <w:rFonts w:asciiTheme="minorHAnsi" w:eastAsiaTheme="minorEastAsia" w:hAnsiTheme="minorHAnsi" w:cstheme="minorBidi"/>
              <w:sz w:val="22"/>
              <w:szCs w:val="22"/>
              <w:lang w:eastAsia="zh-CN"/>
            </w:rPr>
          </w:pPr>
          <w:hyperlink w:anchor="_Toc3312817" w:history="1">
            <w:r w:rsidRPr="009C0F76">
              <w:rPr>
                <w:rStyle w:val="Lienhypertexte"/>
              </w:rPr>
              <w:t>Annexe A :  Résolution numérique de l’équation de l’énergie</w:t>
            </w:r>
            <w:r>
              <w:rPr>
                <w:webHidden/>
              </w:rPr>
              <w:tab/>
            </w:r>
            <w:r>
              <w:rPr>
                <w:webHidden/>
              </w:rPr>
              <w:fldChar w:fldCharType="begin"/>
            </w:r>
            <w:r>
              <w:rPr>
                <w:webHidden/>
              </w:rPr>
              <w:instrText xml:space="preserve"> PAGEREF _Toc3312817 \h </w:instrText>
            </w:r>
            <w:r>
              <w:rPr>
                <w:webHidden/>
              </w:rPr>
            </w:r>
            <w:r>
              <w:rPr>
                <w:webHidden/>
              </w:rPr>
              <w:fldChar w:fldCharType="separate"/>
            </w:r>
            <w:r>
              <w:rPr>
                <w:webHidden/>
              </w:rPr>
              <w:t>144</w:t>
            </w:r>
            <w:r>
              <w:rPr>
                <w:webHidden/>
              </w:rPr>
              <w:fldChar w:fldCharType="end"/>
            </w:r>
          </w:hyperlink>
        </w:p>
        <w:p w14:paraId="3AC96FFE"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18" w:history="1">
            <w:r w:rsidRPr="009C0F76">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9C0F76">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_Toc3312818 \h </w:instrText>
            </w:r>
            <w:r>
              <w:rPr>
                <w:noProof/>
                <w:webHidden/>
              </w:rPr>
            </w:r>
            <w:r>
              <w:rPr>
                <w:noProof/>
                <w:webHidden/>
              </w:rPr>
              <w:fldChar w:fldCharType="separate"/>
            </w:r>
            <w:r>
              <w:rPr>
                <w:noProof/>
                <w:webHidden/>
              </w:rPr>
              <w:t>145</w:t>
            </w:r>
            <w:r>
              <w:rPr>
                <w:noProof/>
                <w:webHidden/>
              </w:rPr>
              <w:fldChar w:fldCharType="end"/>
            </w:r>
          </w:hyperlink>
        </w:p>
        <w:p w14:paraId="5CDA2489"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19" w:history="1">
            <w:r w:rsidRPr="009C0F76">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9C0F76">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_Toc3312819 \h </w:instrText>
            </w:r>
            <w:r>
              <w:rPr>
                <w:noProof/>
                <w:webHidden/>
              </w:rPr>
            </w:r>
            <w:r>
              <w:rPr>
                <w:noProof/>
                <w:webHidden/>
              </w:rPr>
              <w:fldChar w:fldCharType="separate"/>
            </w:r>
            <w:r>
              <w:rPr>
                <w:noProof/>
                <w:webHidden/>
              </w:rPr>
              <w:t>147</w:t>
            </w:r>
            <w:r>
              <w:rPr>
                <w:noProof/>
                <w:webHidden/>
              </w:rPr>
              <w:fldChar w:fldCharType="end"/>
            </w:r>
          </w:hyperlink>
        </w:p>
        <w:p w14:paraId="37B87DA0"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20" w:history="1">
            <w:r w:rsidRPr="009C0F76">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9C0F76">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_Toc3312820 \h </w:instrText>
            </w:r>
            <w:r>
              <w:rPr>
                <w:noProof/>
                <w:webHidden/>
              </w:rPr>
            </w:r>
            <w:r>
              <w:rPr>
                <w:noProof/>
                <w:webHidden/>
              </w:rPr>
              <w:fldChar w:fldCharType="separate"/>
            </w:r>
            <w:r>
              <w:rPr>
                <w:noProof/>
                <w:webHidden/>
              </w:rPr>
              <w:t>149</w:t>
            </w:r>
            <w:r>
              <w:rPr>
                <w:noProof/>
                <w:webHidden/>
              </w:rPr>
              <w:fldChar w:fldCharType="end"/>
            </w:r>
          </w:hyperlink>
        </w:p>
        <w:p w14:paraId="3BB84582"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21" w:history="1">
            <w:r w:rsidRPr="009C0F76">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9C0F76">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_Toc3312821 \h </w:instrText>
            </w:r>
            <w:r>
              <w:rPr>
                <w:noProof/>
                <w:webHidden/>
              </w:rPr>
            </w:r>
            <w:r>
              <w:rPr>
                <w:noProof/>
                <w:webHidden/>
              </w:rPr>
              <w:fldChar w:fldCharType="separate"/>
            </w:r>
            <w:r>
              <w:rPr>
                <w:noProof/>
                <w:webHidden/>
              </w:rPr>
              <w:t>155</w:t>
            </w:r>
            <w:r>
              <w:rPr>
                <w:noProof/>
                <w:webHidden/>
              </w:rPr>
              <w:fldChar w:fldCharType="end"/>
            </w:r>
          </w:hyperlink>
        </w:p>
        <w:p w14:paraId="274F52A9"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22" w:history="1">
            <w:r w:rsidRPr="009C0F76">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9C0F76">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_Toc3312822 \h </w:instrText>
            </w:r>
            <w:r>
              <w:rPr>
                <w:noProof/>
                <w:webHidden/>
              </w:rPr>
            </w:r>
            <w:r>
              <w:rPr>
                <w:noProof/>
                <w:webHidden/>
              </w:rPr>
              <w:fldChar w:fldCharType="separate"/>
            </w:r>
            <w:r>
              <w:rPr>
                <w:noProof/>
                <w:webHidden/>
              </w:rPr>
              <w:t>157</w:t>
            </w:r>
            <w:r>
              <w:rPr>
                <w:noProof/>
                <w:webHidden/>
              </w:rPr>
              <w:fldChar w:fldCharType="end"/>
            </w:r>
          </w:hyperlink>
        </w:p>
        <w:p w14:paraId="2922ED58" w14:textId="77777777" w:rsidR="00DC788A" w:rsidRDefault="00DC788A">
          <w:pPr>
            <w:pStyle w:val="TM1"/>
            <w:rPr>
              <w:rFonts w:asciiTheme="minorHAnsi" w:eastAsiaTheme="minorEastAsia" w:hAnsiTheme="minorHAnsi" w:cstheme="minorBidi"/>
              <w:sz w:val="22"/>
              <w:szCs w:val="22"/>
              <w:lang w:eastAsia="zh-CN"/>
            </w:rPr>
          </w:pPr>
          <w:hyperlink w:anchor="_Toc3312823" w:history="1">
            <w:r w:rsidRPr="009C0F76">
              <w:rPr>
                <w:rStyle w:val="Lienhypertexte"/>
              </w:rPr>
              <w:t>Annexe B :  Méthode des éléments finis pour la conduction thermique</w:t>
            </w:r>
            <w:r>
              <w:rPr>
                <w:webHidden/>
              </w:rPr>
              <w:tab/>
            </w:r>
            <w:r>
              <w:rPr>
                <w:webHidden/>
              </w:rPr>
              <w:fldChar w:fldCharType="begin"/>
            </w:r>
            <w:r>
              <w:rPr>
                <w:webHidden/>
              </w:rPr>
              <w:instrText xml:space="preserve"> PAGEREF _Toc3312823 \h </w:instrText>
            </w:r>
            <w:r>
              <w:rPr>
                <w:webHidden/>
              </w:rPr>
            </w:r>
            <w:r>
              <w:rPr>
                <w:webHidden/>
              </w:rPr>
              <w:fldChar w:fldCharType="separate"/>
            </w:r>
            <w:r>
              <w:rPr>
                <w:webHidden/>
              </w:rPr>
              <w:t>158</w:t>
            </w:r>
            <w:r>
              <w:rPr>
                <w:webHidden/>
              </w:rPr>
              <w:fldChar w:fldCharType="end"/>
            </w:r>
          </w:hyperlink>
        </w:p>
        <w:p w14:paraId="3BF81B8A"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26" w:history="1">
            <w:r w:rsidRPr="009C0F76">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9C0F76">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_Toc3312826 \h </w:instrText>
            </w:r>
            <w:r>
              <w:rPr>
                <w:noProof/>
                <w:webHidden/>
              </w:rPr>
            </w:r>
            <w:r>
              <w:rPr>
                <w:noProof/>
                <w:webHidden/>
              </w:rPr>
              <w:fldChar w:fldCharType="separate"/>
            </w:r>
            <w:r>
              <w:rPr>
                <w:noProof/>
                <w:webHidden/>
              </w:rPr>
              <w:t>158</w:t>
            </w:r>
            <w:r>
              <w:rPr>
                <w:noProof/>
                <w:webHidden/>
              </w:rPr>
              <w:fldChar w:fldCharType="end"/>
            </w:r>
          </w:hyperlink>
        </w:p>
        <w:p w14:paraId="38455D6B"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27" w:history="1">
            <w:r w:rsidRPr="009C0F76">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9C0F76">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_Toc3312827 \h </w:instrText>
            </w:r>
            <w:r>
              <w:rPr>
                <w:noProof/>
                <w:webHidden/>
              </w:rPr>
            </w:r>
            <w:r>
              <w:rPr>
                <w:noProof/>
                <w:webHidden/>
              </w:rPr>
              <w:fldChar w:fldCharType="separate"/>
            </w:r>
            <w:r>
              <w:rPr>
                <w:noProof/>
                <w:webHidden/>
              </w:rPr>
              <w:t>158</w:t>
            </w:r>
            <w:r>
              <w:rPr>
                <w:noProof/>
                <w:webHidden/>
              </w:rPr>
              <w:fldChar w:fldCharType="end"/>
            </w:r>
          </w:hyperlink>
        </w:p>
        <w:p w14:paraId="581D9501" w14:textId="77777777" w:rsidR="00DC788A" w:rsidRDefault="00DC788A">
          <w:pPr>
            <w:pStyle w:val="TM1"/>
            <w:rPr>
              <w:rFonts w:asciiTheme="minorHAnsi" w:eastAsiaTheme="minorEastAsia" w:hAnsiTheme="minorHAnsi" w:cstheme="minorBidi"/>
              <w:sz w:val="22"/>
              <w:szCs w:val="22"/>
              <w:lang w:eastAsia="zh-CN"/>
            </w:rPr>
          </w:pPr>
          <w:hyperlink w:anchor="_Toc3312828" w:history="1">
            <w:r w:rsidRPr="009C0F76">
              <w:rPr>
                <w:rStyle w:val="Lienhypertexte"/>
              </w:rPr>
              <w:t>Annexe C :  Détermination du point haut</w:t>
            </w:r>
            <w:r>
              <w:rPr>
                <w:webHidden/>
              </w:rPr>
              <w:tab/>
            </w:r>
            <w:r>
              <w:rPr>
                <w:webHidden/>
              </w:rPr>
              <w:fldChar w:fldCharType="begin"/>
            </w:r>
            <w:r>
              <w:rPr>
                <w:webHidden/>
              </w:rPr>
              <w:instrText xml:space="preserve"> PAGEREF _Toc3312828 \h </w:instrText>
            </w:r>
            <w:r>
              <w:rPr>
                <w:webHidden/>
              </w:rPr>
            </w:r>
            <w:r>
              <w:rPr>
                <w:webHidden/>
              </w:rPr>
              <w:fldChar w:fldCharType="separate"/>
            </w:r>
            <w:r>
              <w:rPr>
                <w:webHidden/>
              </w:rPr>
              <w:t>160</w:t>
            </w:r>
            <w:r>
              <w:rPr>
                <w:webHidden/>
              </w:rPr>
              <w:fldChar w:fldCharType="end"/>
            </w:r>
          </w:hyperlink>
        </w:p>
        <w:p w14:paraId="01EA3DFB"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32" w:history="1">
            <w:r w:rsidRPr="009C0F76">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9C0F76">
              <w:rPr>
                <w:rStyle w:val="Lienhypertexte"/>
                <w:noProof/>
              </w:rPr>
              <w:t>Définition du point haut</w:t>
            </w:r>
            <w:r>
              <w:rPr>
                <w:noProof/>
                <w:webHidden/>
              </w:rPr>
              <w:tab/>
            </w:r>
            <w:r>
              <w:rPr>
                <w:noProof/>
                <w:webHidden/>
              </w:rPr>
              <w:fldChar w:fldCharType="begin"/>
            </w:r>
            <w:r>
              <w:rPr>
                <w:noProof/>
                <w:webHidden/>
              </w:rPr>
              <w:instrText xml:space="preserve"> PAGEREF _Toc3312832 \h </w:instrText>
            </w:r>
            <w:r>
              <w:rPr>
                <w:noProof/>
                <w:webHidden/>
              </w:rPr>
            </w:r>
            <w:r>
              <w:rPr>
                <w:noProof/>
                <w:webHidden/>
              </w:rPr>
              <w:fldChar w:fldCharType="separate"/>
            </w:r>
            <w:r>
              <w:rPr>
                <w:noProof/>
                <w:webHidden/>
              </w:rPr>
              <w:t>160</w:t>
            </w:r>
            <w:r>
              <w:rPr>
                <w:noProof/>
                <w:webHidden/>
              </w:rPr>
              <w:fldChar w:fldCharType="end"/>
            </w:r>
          </w:hyperlink>
        </w:p>
        <w:p w14:paraId="125867E8" w14:textId="77777777" w:rsidR="00DC788A" w:rsidRDefault="00DC788A">
          <w:pPr>
            <w:pStyle w:val="TM2"/>
            <w:tabs>
              <w:tab w:val="left" w:pos="880"/>
              <w:tab w:val="right" w:leader="dot" w:pos="9062"/>
            </w:tabs>
            <w:rPr>
              <w:rFonts w:asciiTheme="minorHAnsi" w:eastAsiaTheme="minorEastAsia" w:hAnsiTheme="minorHAnsi" w:cstheme="minorBidi"/>
              <w:noProof/>
              <w:szCs w:val="22"/>
              <w:lang w:eastAsia="zh-CN"/>
            </w:rPr>
          </w:pPr>
          <w:hyperlink w:anchor="_Toc3312836" w:history="1">
            <w:r w:rsidRPr="009C0F76">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9C0F76">
              <w:rPr>
                <w:rStyle w:val="Lienhypertexte"/>
                <w:noProof/>
              </w:rPr>
              <w:t>Relations géométriques</w:t>
            </w:r>
            <w:r>
              <w:rPr>
                <w:noProof/>
                <w:webHidden/>
              </w:rPr>
              <w:tab/>
            </w:r>
            <w:r>
              <w:rPr>
                <w:noProof/>
                <w:webHidden/>
              </w:rPr>
              <w:fldChar w:fldCharType="begin"/>
            </w:r>
            <w:r>
              <w:rPr>
                <w:noProof/>
                <w:webHidden/>
              </w:rPr>
              <w:instrText xml:space="preserve"> PAGEREF _Toc3312836 \h </w:instrText>
            </w:r>
            <w:r>
              <w:rPr>
                <w:noProof/>
                <w:webHidden/>
              </w:rPr>
            </w:r>
            <w:r>
              <w:rPr>
                <w:noProof/>
                <w:webHidden/>
              </w:rPr>
              <w:fldChar w:fldCharType="separate"/>
            </w:r>
            <w:r>
              <w:rPr>
                <w:noProof/>
                <w:webHidden/>
              </w:rPr>
              <w:t>160</w:t>
            </w:r>
            <w:r>
              <w:rPr>
                <w:noProof/>
                <w:webHidden/>
              </w:rPr>
              <w:fldChar w:fldCharType="end"/>
            </w:r>
          </w:hyperlink>
        </w:p>
        <w:p w14:paraId="6496D8B8" w14:textId="77777777" w:rsidR="00DC788A" w:rsidRDefault="00DC788A">
          <w:pPr>
            <w:pStyle w:val="TM1"/>
            <w:rPr>
              <w:rFonts w:asciiTheme="minorHAnsi" w:eastAsiaTheme="minorEastAsia" w:hAnsiTheme="minorHAnsi" w:cstheme="minorBidi"/>
              <w:sz w:val="22"/>
              <w:szCs w:val="22"/>
              <w:lang w:eastAsia="zh-CN"/>
            </w:rPr>
          </w:pPr>
          <w:hyperlink w:anchor="_Toc3312837" w:history="1">
            <w:r w:rsidRPr="009C0F76">
              <w:rPr>
                <w:rStyle w:val="Lienhypertexte"/>
              </w:rPr>
              <w:t>Annexe D :  Valeurs des coefficients d’influence de l’effet Morton</w:t>
            </w:r>
            <w:r>
              <w:rPr>
                <w:webHidden/>
              </w:rPr>
              <w:tab/>
            </w:r>
            <w:r>
              <w:rPr>
                <w:webHidden/>
              </w:rPr>
              <w:fldChar w:fldCharType="begin"/>
            </w:r>
            <w:r>
              <w:rPr>
                <w:webHidden/>
              </w:rPr>
              <w:instrText xml:space="preserve"> PAGEREF _Toc3312837 \h </w:instrText>
            </w:r>
            <w:r>
              <w:rPr>
                <w:webHidden/>
              </w:rPr>
            </w:r>
            <w:r>
              <w:rPr>
                <w:webHidden/>
              </w:rPr>
              <w:fldChar w:fldCharType="separate"/>
            </w:r>
            <w:r>
              <w:rPr>
                <w:webHidden/>
              </w:rPr>
              <w:t>162</w:t>
            </w:r>
            <w:r>
              <w:rPr>
                <w:webHidden/>
              </w:rPr>
              <w:fldChar w:fldCharType="end"/>
            </w:r>
          </w:hyperlink>
        </w:p>
        <w:p w14:paraId="0A04E67C" w14:textId="77777777" w:rsidR="00DC788A" w:rsidRDefault="00DC788A">
          <w:pPr>
            <w:pStyle w:val="TM1"/>
            <w:rPr>
              <w:rFonts w:asciiTheme="minorHAnsi" w:eastAsiaTheme="minorEastAsia" w:hAnsiTheme="minorHAnsi" w:cstheme="minorBidi"/>
              <w:sz w:val="22"/>
              <w:szCs w:val="22"/>
              <w:lang w:eastAsia="zh-CN"/>
            </w:rPr>
          </w:pPr>
          <w:hyperlink w:anchor="_Toc3312838" w:history="1">
            <w:r w:rsidRPr="009C0F76">
              <w:rPr>
                <w:rStyle w:val="Lienhypertexte"/>
              </w:rPr>
              <w:t>Liste des figures</w:t>
            </w:r>
            <w:r>
              <w:rPr>
                <w:webHidden/>
              </w:rPr>
              <w:tab/>
            </w:r>
            <w:r>
              <w:rPr>
                <w:webHidden/>
              </w:rPr>
              <w:fldChar w:fldCharType="begin"/>
            </w:r>
            <w:r>
              <w:rPr>
                <w:webHidden/>
              </w:rPr>
              <w:instrText xml:space="preserve"> PAGEREF _Toc3312838 \h </w:instrText>
            </w:r>
            <w:r>
              <w:rPr>
                <w:webHidden/>
              </w:rPr>
            </w:r>
            <w:r>
              <w:rPr>
                <w:webHidden/>
              </w:rPr>
              <w:fldChar w:fldCharType="separate"/>
            </w:r>
            <w:r>
              <w:rPr>
                <w:webHidden/>
              </w:rPr>
              <w:t>165</w:t>
            </w:r>
            <w:r>
              <w:rPr>
                <w:webHidden/>
              </w:rPr>
              <w:fldChar w:fldCharType="end"/>
            </w:r>
          </w:hyperlink>
        </w:p>
        <w:p w14:paraId="790ADC24" w14:textId="77777777" w:rsidR="00DC788A" w:rsidRDefault="00DC788A">
          <w:pPr>
            <w:pStyle w:val="TM1"/>
            <w:rPr>
              <w:rFonts w:asciiTheme="minorHAnsi" w:eastAsiaTheme="minorEastAsia" w:hAnsiTheme="minorHAnsi" w:cstheme="minorBidi"/>
              <w:sz w:val="22"/>
              <w:szCs w:val="22"/>
              <w:lang w:eastAsia="zh-CN"/>
            </w:rPr>
          </w:pPr>
          <w:hyperlink w:anchor="_Toc3312839" w:history="1">
            <w:r w:rsidRPr="009C0F76">
              <w:rPr>
                <w:rStyle w:val="Lienhypertexte"/>
              </w:rPr>
              <w:t>Liste des tableaux</w:t>
            </w:r>
            <w:r>
              <w:rPr>
                <w:webHidden/>
              </w:rPr>
              <w:tab/>
            </w:r>
            <w:r>
              <w:rPr>
                <w:webHidden/>
              </w:rPr>
              <w:fldChar w:fldCharType="begin"/>
            </w:r>
            <w:r>
              <w:rPr>
                <w:webHidden/>
              </w:rPr>
              <w:instrText xml:space="preserve"> PAGEREF _Toc3312839 \h </w:instrText>
            </w:r>
            <w:r>
              <w:rPr>
                <w:webHidden/>
              </w:rPr>
            </w:r>
            <w:r>
              <w:rPr>
                <w:webHidden/>
              </w:rPr>
              <w:fldChar w:fldCharType="separate"/>
            </w:r>
            <w:r>
              <w:rPr>
                <w:webHidden/>
              </w:rPr>
              <w:t>170</w:t>
            </w:r>
            <w:r>
              <w:rPr>
                <w:webHidden/>
              </w:rPr>
              <w:fldChar w:fldCharType="end"/>
            </w:r>
          </w:hyperlink>
        </w:p>
        <w:p w14:paraId="30AC3AA7" w14:textId="77777777" w:rsidR="00DC788A" w:rsidRDefault="00DC788A">
          <w:pPr>
            <w:pStyle w:val="TM1"/>
            <w:rPr>
              <w:rFonts w:asciiTheme="minorHAnsi" w:eastAsiaTheme="minorEastAsia" w:hAnsiTheme="minorHAnsi" w:cstheme="minorBidi"/>
              <w:sz w:val="22"/>
              <w:szCs w:val="22"/>
              <w:lang w:eastAsia="zh-CN"/>
            </w:rPr>
          </w:pPr>
          <w:hyperlink w:anchor="_Toc3312840" w:history="1">
            <w:r w:rsidRPr="009C0F76">
              <w:rPr>
                <w:rStyle w:val="Lienhypertexte"/>
              </w:rPr>
              <w:t>Références</w:t>
            </w:r>
            <w:r>
              <w:rPr>
                <w:webHidden/>
              </w:rPr>
              <w:tab/>
            </w:r>
            <w:r>
              <w:rPr>
                <w:webHidden/>
              </w:rPr>
              <w:fldChar w:fldCharType="begin"/>
            </w:r>
            <w:r>
              <w:rPr>
                <w:webHidden/>
              </w:rPr>
              <w:instrText xml:space="preserve"> PAGEREF _Toc3312840 \h </w:instrText>
            </w:r>
            <w:r>
              <w:rPr>
                <w:webHidden/>
              </w:rPr>
            </w:r>
            <w:r>
              <w:rPr>
                <w:webHidden/>
              </w:rPr>
              <w:fldChar w:fldCharType="separate"/>
            </w:r>
            <w:r>
              <w:rPr>
                <w:webHidden/>
              </w:rPr>
              <w:t>171</w:t>
            </w:r>
            <w:r>
              <w:rPr>
                <w:webHidden/>
              </w:rPr>
              <w:fldChar w:fldCharType="end"/>
            </w:r>
          </w:hyperlink>
        </w:p>
        <w:p w14:paraId="5A52EFF5" w14:textId="77777777" w:rsidR="00DC788A" w:rsidRDefault="00DC788A">
          <w:pPr>
            <w:pStyle w:val="TM1"/>
            <w:rPr>
              <w:rFonts w:asciiTheme="minorHAnsi" w:eastAsiaTheme="minorEastAsia" w:hAnsiTheme="minorHAnsi" w:cstheme="minorBidi"/>
              <w:sz w:val="22"/>
              <w:szCs w:val="22"/>
              <w:lang w:eastAsia="zh-CN"/>
            </w:rPr>
          </w:pPr>
          <w:hyperlink w:anchor="_Toc3312841" w:history="1">
            <w:r w:rsidRPr="009C0F76">
              <w:rPr>
                <w:rStyle w:val="Lienhypertexte"/>
              </w:rPr>
              <w:t>Résumé</w:t>
            </w:r>
            <w:r>
              <w:rPr>
                <w:webHidden/>
              </w:rPr>
              <w:tab/>
            </w:r>
            <w:r>
              <w:rPr>
                <w:webHidden/>
              </w:rPr>
              <w:fldChar w:fldCharType="begin"/>
            </w:r>
            <w:r>
              <w:rPr>
                <w:webHidden/>
              </w:rPr>
              <w:instrText xml:space="preserve"> PAGEREF _Toc3312841 \h </w:instrText>
            </w:r>
            <w:r>
              <w:rPr>
                <w:webHidden/>
              </w:rPr>
            </w:r>
            <w:r>
              <w:rPr>
                <w:webHidden/>
              </w:rPr>
              <w:fldChar w:fldCharType="separate"/>
            </w:r>
            <w:r>
              <w:rPr>
                <w:webHidden/>
              </w:rPr>
              <w:t>177</w:t>
            </w:r>
            <w:r>
              <w:rPr>
                <w:webHidden/>
              </w:rPr>
              <w:fldChar w:fldCharType="end"/>
            </w:r>
          </w:hyperlink>
        </w:p>
        <w:p w14:paraId="3ACC7B4C" w14:textId="77777777" w:rsidR="00DC788A" w:rsidRDefault="00DC788A">
          <w:pPr>
            <w:pStyle w:val="TM1"/>
            <w:rPr>
              <w:rFonts w:asciiTheme="minorHAnsi" w:eastAsiaTheme="minorEastAsia" w:hAnsiTheme="minorHAnsi" w:cstheme="minorBidi"/>
              <w:sz w:val="22"/>
              <w:szCs w:val="22"/>
              <w:lang w:eastAsia="zh-CN"/>
            </w:rPr>
          </w:pPr>
          <w:hyperlink w:anchor="_Toc3312842" w:history="1">
            <w:r w:rsidRPr="009C0F76">
              <w:rPr>
                <w:rStyle w:val="Lienhypertexte"/>
                <w:rFonts w:eastAsiaTheme="majorEastAsia"/>
                <w:lang w:val="en-US"/>
              </w:rPr>
              <w:t>Abstract</w:t>
            </w:r>
            <w:r>
              <w:rPr>
                <w:webHidden/>
              </w:rPr>
              <w:tab/>
            </w:r>
            <w:r>
              <w:rPr>
                <w:webHidden/>
              </w:rPr>
              <w:fldChar w:fldCharType="begin"/>
            </w:r>
            <w:r>
              <w:rPr>
                <w:webHidden/>
              </w:rPr>
              <w:instrText xml:space="preserve"> PAGEREF _Toc3312842 \h </w:instrText>
            </w:r>
            <w:r>
              <w:rPr>
                <w:webHidden/>
              </w:rPr>
            </w:r>
            <w:r>
              <w:rPr>
                <w:webHidden/>
              </w:rPr>
              <w:fldChar w:fldCharType="separate"/>
            </w:r>
            <w:r>
              <w:rPr>
                <w:webHidden/>
              </w:rPr>
              <w:t>177</w:t>
            </w:r>
            <w:r>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3312737"/>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252369"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2523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2523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2523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25236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25236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25236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25236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25236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25236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25236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25236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25236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25236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25236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25236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25236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25236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25236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25236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25236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25236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25236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25236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252369"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25236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25236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25236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25236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252369"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25236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25236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25236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252369"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25236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25236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25236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25236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25236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25236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25236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25236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25236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25236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25236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25236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25236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25236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252369"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25236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25236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25236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252369"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252369"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252369"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252369"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252369"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252369"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252369"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252369"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252369"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25236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25236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252369"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252369"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252369"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25236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25236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3312738"/>
      <w:r>
        <w:lastRenderedPageBreak/>
        <w:t>Introduction générale</w:t>
      </w:r>
      <w:bookmarkEnd w:id="4"/>
    </w:p>
    <w:p w14:paraId="15B30AEF" w14:textId="0F3C3A59" w:rsidR="00EA2A23" w:rsidRDefault="00EA2A23" w:rsidP="00EA2A23">
      <w:pPr>
        <w:spacing w:line="360" w:lineRule="auto"/>
      </w:pPr>
    </w:p>
    <w:p w14:paraId="4C221DA0" w14:textId="6553B7AB"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DC788A" w:rsidRPr="00DC788A">
        <w:rPr>
          <w:b/>
          <w:iCs/>
        </w:rPr>
        <w:t xml:space="preserve">Figure </w:t>
      </w:r>
      <w:r w:rsidR="00DC788A" w:rsidRPr="00DC788A">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proofErr w:type="gramStart"/>
      <w:r w:rsidR="00A94ED8">
        <w:t>haute</w:t>
      </w:r>
      <w:proofErr w:type="gramEnd"/>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3312843"/>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pPr>
      <w:r>
        <w:lastRenderedPageBreak/>
        <w:t>Comme les autres types de machine</w:t>
      </w:r>
      <w:r w:rsidR="004B518B">
        <w:t>s</w:t>
      </w:r>
      <w:r>
        <w:t xml:space="preserve"> tournante</w:t>
      </w:r>
      <w:r w:rsidR="004B518B">
        <w:t>s</w:t>
      </w:r>
      <w:r>
        <w:t xml:space="preserve"> (e.g.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31998184"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C788A" w:rsidRPr="00DC788A">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3312844"/>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9CBFB46"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C788A">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w:t>
      </w:r>
      <w:r w:rsidR="00806A0C">
        <w:lastRenderedPageBreak/>
        <w:t>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41C970B6"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C788A">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C788A">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C788A" w:rsidRPr="00DC788A">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C788A">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C788A">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3312845"/>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DC788A">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C788A">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5D1808">
        <w:t xml:space="preserve">les connaissances </w:t>
      </w:r>
      <w:r w:rsidR="00B40D7B" w:rsidRPr="005D1808">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lastRenderedPageBreak/>
        <w:br w:type="page"/>
      </w:r>
    </w:p>
    <w:p w14:paraId="4E9792E7" w14:textId="26E9E000" w:rsidR="00113E7B" w:rsidRDefault="00113E7B" w:rsidP="00720F73">
      <w:pPr>
        <w:pStyle w:val="Titre1"/>
        <w:numPr>
          <w:ilvl w:val="0"/>
          <w:numId w:val="0"/>
        </w:numPr>
        <w:ind w:left="567" w:hanging="567"/>
        <w:jc w:val="left"/>
      </w:pPr>
      <w:bookmarkStart w:id="15" w:name="_Toc3312739"/>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14CC1352" w14:textId="77777777" w:rsidR="008713F0" w:rsidRDefault="008713F0" w:rsidP="008713F0">
      <w:pPr>
        <w:spacing w:line="360" w:lineRule="auto"/>
      </w:pPr>
    </w:p>
    <w:p w14:paraId="740DF1F9" w14:textId="77777777" w:rsidR="008713F0" w:rsidRPr="00E81F6C" w:rsidRDefault="008713F0" w:rsidP="008713F0">
      <w:pPr>
        <w:pStyle w:val="Titre2"/>
        <w:spacing w:after="240" w:line="360" w:lineRule="auto"/>
        <w:ind w:left="578" w:hanging="578"/>
      </w:pPr>
      <w:bookmarkStart w:id="16" w:name="_Toc534294718"/>
      <w:bookmarkStart w:id="17" w:name="_Toc536800371"/>
      <w:bookmarkStart w:id="18" w:name="_Toc3312740"/>
      <w:r w:rsidRPr="00630876">
        <w:t xml:space="preserve">Instabilités </w:t>
      </w:r>
      <w:r>
        <w:t>(thermiques) liées aux</w:t>
      </w:r>
      <w:r w:rsidRPr="00630876">
        <w:t xml:space="preserve"> vibration</w:t>
      </w:r>
      <w:r>
        <w:t>s</w:t>
      </w:r>
      <w:r w:rsidRPr="00630876">
        <w:t xml:space="preserve"> synchrone</w:t>
      </w:r>
      <w:bookmarkEnd w:id="16"/>
      <w:r>
        <w:t>s</w:t>
      </w:r>
      <w:bookmarkEnd w:id="17"/>
      <w:bookmarkEnd w:id="18"/>
    </w:p>
    <w:p w14:paraId="5608DEB5" w14:textId="77777777" w:rsidR="008713F0" w:rsidRDefault="008713F0" w:rsidP="008713F0">
      <w:pPr>
        <w:spacing w:before="240" w:after="120" w:line="360" w:lineRule="auto"/>
        <w:ind w:firstLine="709"/>
      </w:pPr>
      <w:r>
        <w:rPr>
          <w:szCs w:val="22"/>
        </w:rPr>
        <w:t xml:space="preserve">Dans la littérature, l’instabilité des vibrations synchrones due à l’effet thermique est connue sous deux appellations en fonction de la source de chaleur : l’effet Newkirk et l’effet Morton. Pour l’effet de Newkirk, la source de chaleur est un contact « faible » entre le rotor et le stator, tandis que pour l’effet de Morton, </w:t>
      </w:r>
      <w:r>
        <w:t>la chaleur est générée par le cisaillement du film lubrifiant au niveau des paliers hydrodynamiques.</w:t>
      </w:r>
    </w:p>
    <w:p w14:paraId="2D54AC55" w14:textId="77777777" w:rsidR="008713F0" w:rsidRDefault="008713F0" w:rsidP="008713F0">
      <w:pPr>
        <w:pStyle w:val="Titre3"/>
        <w:spacing w:before="240" w:after="240"/>
        <w:ind w:left="709"/>
      </w:pPr>
      <w:bookmarkStart w:id="19" w:name="_Toc534294719"/>
      <w:bookmarkStart w:id="20" w:name="_Toc536800372"/>
      <w:bookmarkStart w:id="21" w:name="_Toc3312741"/>
      <w:r>
        <w:t>E</w:t>
      </w:r>
      <w:r w:rsidRPr="00814672">
        <w:t xml:space="preserve">ffet </w:t>
      </w:r>
      <w:r w:rsidRPr="00C65243">
        <w:t>Newkirk</w:t>
      </w:r>
      <w:bookmarkEnd w:id="19"/>
      <w:bookmarkEnd w:id="20"/>
      <w:bookmarkEnd w:id="21"/>
    </w:p>
    <w:p w14:paraId="246405E8" w14:textId="77777777" w:rsidR="008713F0" w:rsidRDefault="008713F0" w:rsidP="008713F0">
      <w:pPr>
        <w:spacing w:line="360" w:lineRule="auto"/>
        <w:ind w:firstLine="708"/>
      </w:pPr>
      <w:r>
        <w:t>L’effet de Newkirk peut se produire s’il existe un contact entre le rotor animé par les vibrations synchrones et un élément du stator. Le contact est suffisamment « faible » pour ne pas modifier le caractère synchrone du régime vibratoire. Par conséquent, à chaque rotation, la même zone du rotor frotte contre le stator alors que celle qui est</w:t>
      </w:r>
      <w:r w:rsidRPr="005F47AC">
        <w:t xml:space="preserve"> </w:t>
      </w:r>
      <w:r>
        <w:t xml:space="preserve">diamétralement opposée </w:t>
      </w:r>
      <w:r w:rsidRPr="005F47AC">
        <w:t xml:space="preserve">ne subit jamais </w:t>
      </w:r>
      <w:r>
        <w:t>d</w:t>
      </w:r>
      <w:r w:rsidRPr="005F47AC">
        <w:t xml:space="preserve">e contact </w:t>
      </w:r>
      <w:r>
        <w:t>(</w:t>
      </w:r>
      <w:r w:rsidRPr="0078591C">
        <w:rPr>
          <w:b/>
        </w:rPr>
        <w:fldChar w:fldCharType="begin"/>
      </w:r>
      <w:r w:rsidRPr="0078591C">
        <w:rPr>
          <w:b/>
        </w:rPr>
        <w:instrText xml:space="preserve"> REF _Ref534621765 \h  \* MERGEFORMAT </w:instrText>
      </w:r>
      <w:r w:rsidRPr="0078591C">
        <w:rPr>
          <w:b/>
        </w:rPr>
      </w:r>
      <w:r w:rsidRPr="0078591C">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1</w:t>
      </w:r>
      <w:r w:rsidRPr="0078591C">
        <w:rPr>
          <w:b/>
        </w:rPr>
        <w:fldChar w:fldCharType="end"/>
      </w:r>
      <w:r>
        <w:t>). Par conséquent, un</w:t>
      </w:r>
      <w:r w:rsidRPr="005F47AC">
        <w:t xml:space="preserve"> point chaud</w:t>
      </w:r>
      <w:r>
        <w:t xml:space="preserve"> apparaît dans la zone de contact et une température non uniforme se développe sur la surface du rotor. Ce champ non-uniforme de température produit une déformation élastique  du rotor. Cette déformation conduit à un balourd thermique (appelé aussi défaut de fibre neutre)  qui peut amplifier l’amplitude des vibrations synchrones et les forces de frottement lors du contact. Un tel couplage peut ainsi conduire à un comportement instable. </w:t>
      </w:r>
    </w:p>
    <w:p w14:paraId="2C4364A2" w14:textId="77777777" w:rsidR="008713F0" w:rsidRDefault="008713F0" w:rsidP="008713F0">
      <w:pPr>
        <w:ind w:firstLine="709"/>
      </w:pPr>
    </w:p>
    <w:p w14:paraId="30785C0A" w14:textId="77777777" w:rsidR="008713F0" w:rsidRDefault="008713F0" w:rsidP="008713F0">
      <w:pPr>
        <w:keepNext/>
        <w:spacing w:line="360" w:lineRule="auto"/>
        <w:jc w:val="center"/>
      </w:pPr>
      <w:r w:rsidRPr="00A743DB">
        <w:rPr>
          <w:noProof/>
          <w:lang w:eastAsia="zh-CN"/>
        </w:rPr>
        <w:drawing>
          <wp:inline distT="0" distB="0" distL="0" distR="0" wp14:anchorId="64443925" wp14:editId="28511EEE">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146FC686" w14:textId="77777777" w:rsidR="008713F0" w:rsidRDefault="008713F0" w:rsidP="008713F0">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3312846"/>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22"/>
      <w:r>
        <w:rPr>
          <w:rStyle w:val="shorttext"/>
          <w:rFonts w:ascii="Calibri" w:eastAsia="Times New Roman" w:hAnsi="Calibri" w:cs="Times New Roman"/>
          <w:i w:val="0"/>
          <w:iCs w:val="0"/>
          <w:noProof/>
          <w:color w:val="auto"/>
          <w:sz w:val="22"/>
          <w:szCs w:val="20"/>
          <w:lang w:eastAsia="fr-FR"/>
        </w:rPr>
        <w:t> : Contact rotor-stator lors des vibrations syncrhone</w:t>
      </w:r>
      <w:bookmarkEnd w:id="23"/>
      <w:r>
        <w:rPr>
          <w:rStyle w:val="shorttext"/>
          <w:rFonts w:ascii="Calibri" w:eastAsia="Times New Roman" w:hAnsi="Calibri" w:cs="Times New Roman"/>
          <w:i w:val="0"/>
          <w:iCs w:val="0"/>
          <w:noProof/>
          <w:color w:val="auto"/>
          <w:sz w:val="22"/>
          <w:szCs w:val="20"/>
          <w:lang w:eastAsia="fr-FR"/>
        </w:rPr>
        <w:t>s</w:t>
      </w:r>
      <w:bookmarkEnd w:id="24"/>
    </w:p>
    <w:p w14:paraId="1F1FC2D2" w14:textId="77777777" w:rsidR="008713F0" w:rsidRPr="00C93726" w:rsidRDefault="008713F0" w:rsidP="008713F0"/>
    <w:p w14:paraId="2081B859" w14:textId="77777777" w:rsidR="008713F0" w:rsidRDefault="008713F0" w:rsidP="008713F0">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C788A">
        <w:rPr>
          <w:b/>
        </w:rPr>
        <w:t>[9]</w:t>
      </w:r>
      <w:r w:rsidRPr="000441BB">
        <w:rPr>
          <w:b/>
        </w:rPr>
        <w:fldChar w:fldCharType="end"/>
      </w:r>
      <w:r>
        <w:t xml:space="preserve"> qui a</w:t>
      </w:r>
      <w:r w:rsidRPr="00253A1E">
        <w:t xml:space="preserve"> </w:t>
      </w:r>
      <w:r>
        <w:t>analysé l’augmentation progressive de l’amplitude des vibrations synchrones due au frottement entre le rotor et les joints labyrinthe d’un générateur muni d’un rouet. Lorsque  la machine fonctionnait</w:t>
      </w:r>
      <w:r w:rsidRPr="00450FB1">
        <w:t xml:space="preserve"> </w:t>
      </w:r>
      <w:r>
        <w:t>en</w:t>
      </w:r>
      <w:r w:rsidRPr="00450FB1">
        <w:t xml:space="preserve">-dessous de </w:t>
      </w:r>
      <w:r>
        <w:t>l</w:t>
      </w:r>
      <w:r w:rsidRPr="00450FB1">
        <w:t>a première vitesse critique,</w:t>
      </w:r>
      <w:r>
        <w:t xml:space="preserve"> l’amplitude des vibrations synchrones s’amplifiait progressivement à cause du balourd thermique généré par la flexion thermique en phase avec le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2</w:t>
      </w:r>
      <w:r w:rsidRPr="008528C5">
        <w:rPr>
          <w:b/>
        </w:rPr>
        <w:fldChar w:fldCharType="end"/>
      </w:r>
      <w:r>
        <w:t>.</w:t>
      </w:r>
      <w:r w:rsidRPr="00DD0408">
        <w:rPr>
          <w:b/>
        </w:rPr>
        <w:t>a</w:t>
      </w:r>
      <w:r>
        <w:t>). Par conséquent,  le contact rotor-stator s’aggravait et menait à une divergence des vibrations synchrones. Par contre, lorsque le rotor opérait à une vitesse de rotation au-delà de la première vitesse critique, le rotor se comportait de manière stable. En effet, la flexion thermique était en opposition de phase par rapport au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2</w:t>
      </w:r>
      <w:r w:rsidRPr="008528C5">
        <w:rPr>
          <w:b/>
        </w:rPr>
        <w:fldChar w:fldCharType="end"/>
      </w:r>
      <w:r>
        <w:t>.</w:t>
      </w:r>
      <w:r w:rsidRPr="00DD0408">
        <w:rPr>
          <w:b/>
        </w:rPr>
        <w:t>b</w:t>
      </w:r>
      <w:r>
        <w:t>), ce qui diminuait les amplitudes des vibrations synchrones. Ces observations ont montré que la position angulaire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713F0" w14:paraId="44B04AB7" w14:textId="77777777" w:rsidTr="00252369">
        <w:trPr>
          <w:jc w:val="center"/>
        </w:trPr>
        <w:tc>
          <w:tcPr>
            <w:tcW w:w="9062" w:type="dxa"/>
            <w:vAlign w:val="center"/>
          </w:tcPr>
          <w:p w14:paraId="2B8A01CE" w14:textId="77777777" w:rsidR="008713F0" w:rsidRDefault="008713F0" w:rsidP="00252369">
            <w:pPr>
              <w:jc w:val="center"/>
            </w:pPr>
            <w:r w:rsidRPr="00EA5E2A">
              <w:rPr>
                <w:noProof/>
                <w:lang w:eastAsia="zh-CN"/>
              </w:rPr>
              <w:drawing>
                <wp:inline distT="0" distB="0" distL="0" distR="0" wp14:anchorId="4B1C45CF" wp14:editId="16AEFCA1">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6873FCA6" w14:textId="77777777" w:rsidR="008713F0" w:rsidRDefault="008713F0" w:rsidP="00252369">
            <w:pPr>
              <w:jc w:val="center"/>
            </w:pPr>
            <w:r>
              <w:t xml:space="preserve">(a) balourd en phase avec la courbure de flexion thermique (configuration instable) </w:t>
            </w:r>
          </w:p>
        </w:tc>
      </w:tr>
      <w:tr w:rsidR="008713F0" w14:paraId="3A199EB1" w14:textId="77777777" w:rsidTr="00252369">
        <w:trPr>
          <w:jc w:val="center"/>
        </w:trPr>
        <w:tc>
          <w:tcPr>
            <w:tcW w:w="9062" w:type="dxa"/>
            <w:vAlign w:val="center"/>
          </w:tcPr>
          <w:p w14:paraId="3A2F233A" w14:textId="77777777" w:rsidR="008713F0" w:rsidRDefault="008713F0" w:rsidP="00252369">
            <w:pPr>
              <w:jc w:val="center"/>
            </w:pPr>
            <w:r w:rsidRPr="00EA5E2A">
              <w:rPr>
                <w:noProof/>
                <w:lang w:eastAsia="zh-CN"/>
              </w:rPr>
              <w:drawing>
                <wp:inline distT="0" distB="0" distL="0" distR="0" wp14:anchorId="521E6B94" wp14:editId="7411E45B">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3D672C41" w14:textId="77777777" w:rsidR="008713F0" w:rsidRDefault="008713F0" w:rsidP="00252369">
            <w:pPr>
              <w:jc w:val="center"/>
            </w:pPr>
            <w:r>
              <w:t>(b) balourd déphasé de la courbure de flexion thermique (configuration stable)</w:t>
            </w:r>
          </w:p>
        </w:tc>
      </w:tr>
      <w:tr w:rsidR="008713F0" w14:paraId="3A94028D" w14:textId="77777777" w:rsidTr="00252369">
        <w:trPr>
          <w:trHeight w:val="350"/>
          <w:jc w:val="center"/>
        </w:trPr>
        <w:tc>
          <w:tcPr>
            <w:tcW w:w="9062" w:type="dxa"/>
            <w:vAlign w:val="center"/>
          </w:tcPr>
          <w:p w14:paraId="03E9C76B" w14:textId="77777777" w:rsidR="008713F0" w:rsidRPr="00AB2C82" w:rsidRDefault="008713F0" w:rsidP="00252369">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3312847"/>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bookmarkEnd w:id="26"/>
            <w:bookmarkEnd w:id="27"/>
          </w:p>
        </w:tc>
      </w:tr>
    </w:tbl>
    <w:p w14:paraId="5B32BB48" w14:textId="77777777" w:rsidR="008713F0" w:rsidRDefault="008713F0" w:rsidP="008713F0">
      <w:pPr>
        <w:spacing w:before="240" w:after="120" w:line="360" w:lineRule="auto"/>
        <w:ind w:firstLine="709"/>
      </w:pPr>
      <w:r>
        <w:t xml:space="preserve">Une explication claire du caractère spiral de ces vibrations et cohérente avec la </w:t>
      </w:r>
      <w:r w:rsidRPr="00E95F4B">
        <w:rPr>
          <w:b/>
        </w:rPr>
        <w:fldChar w:fldCharType="begin"/>
      </w:r>
      <w:r w:rsidRPr="00E95F4B">
        <w:rPr>
          <w:b/>
        </w:rPr>
        <w:instrText xml:space="preserve"> REF _Ref534621765 \h  \* MERGEFORMAT </w:instrText>
      </w:r>
      <w:r w:rsidRPr="00E95F4B">
        <w:rPr>
          <w:b/>
        </w:rPr>
      </w:r>
      <w:r w:rsidRPr="00E95F4B">
        <w:rPr>
          <w:b/>
        </w:rPr>
        <w:fldChar w:fldCharType="separate"/>
      </w:r>
      <w:r w:rsidR="00DC788A" w:rsidRPr="00DC788A">
        <w:rPr>
          <w:rStyle w:val="shorttext"/>
          <w:b/>
        </w:rPr>
        <w:t xml:space="preserve">Figure </w:t>
      </w:r>
      <w:r w:rsidR="00DC788A" w:rsidRPr="00DC788A">
        <w:rPr>
          <w:rStyle w:val="shorttext"/>
          <w:b/>
          <w:iCs/>
          <w:noProof/>
        </w:rPr>
        <w:t>1.1</w:t>
      </w:r>
      <w:r w:rsidR="00DC788A" w:rsidRPr="00DC788A">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C788A">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où le jeu est minimale et où a lieu le contact « faible » entre le rotor et le stator) et le balourd mécanique (le point lourd). Pour une vitesse de rotation en dessous du mode propre de flexion, le déphasage entre le point lourd et le point haut 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L’amplitude des vibrations synchrones est</w:t>
      </w:r>
      <m:oMath>
        <m:r>
          <w:rPr>
            <w:rStyle w:val="shorttext"/>
            <w:rFonts w:ascii="Cambria Math" w:hAnsi="Cambria Math"/>
          </w:rPr>
          <m:t xml:space="preserve"> B</m:t>
        </m:r>
      </m:oMath>
      <w:r>
        <w:rPr>
          <w:rStyle w:val="shorttext"/>
        </w:rPr>
        <w:t>.</w:t>
      </w:r>
      <w:r>
        <w:rPr>
          <w:rStyle w:val="shorttext"/>
          <w:iCs/>
        </w:rPr>
        <w:t xml:space="preserve"> A cause du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w:t>
      </w:r>
      <w:r>
        <w:rPr>
          <w:rStyle w:val="shorttext"/>
          <w:iCs/>
        </w:rPr>
        <w:lastRenderedPageBreak/>
        <w:t xml:space="preserve">froid. La différence de température </w:t>
      </w:r>
      <m:oMath>
        <m:r>
          <m:rPr>
            <m:sty m:val="p"/>
          </m:rPr>
          <w:rPr>
            <w:rFonts w:ascii="Cambria Math" w:hAnsi="Cambria Math"/>
          </w:rPr>
          <m:t>Δ</m:t>
        </m:r>
        <m:r>
          <w:rPr>
            <w:rFonts w:ascii="Cambria Math" w:hAnsi="Cambria Math"/>
          </w:rPr>
          <m:t>T</m:t>
        </m:r>
      </m:oMath>
      <w:r>
        <w:rPr>
          <w:rStyle w:val="shorttext"/>
          <w:iCs/>
        </w:rPr>
        <w:t xml:space="preserve"> entre le point chaud et le point froid conduit à la déformation élastique du rotor. Pour un rotor dont le premier mode propre élastique est représentée sur la</w:t>
      </w:r>
      <w:r>
        <w:t xml:space="preserve"> </w:t>
      </w:r>
      <w:r w:rsidRPr="0021139D">
        <w:rPr>
          <w:b/>
        </w:rPr>
        <w:fldChar w:fldCharType="begin"/>
      </w:r>
      <w:r w:rsidRPr="0021139D">
        <w:rPr>
          <w:b/>
        </w:rPr>
        <w:instrText xml:space="preserve"> REF _Ref534621903 \h </w:instrText>
      </w:r>
      <w:r w:rsidRPr="008157BF">
        <w:rPr>
          <w:b/>
        </w:rPr>
        <w:instrText xml:space="preserve"> \* MERGEFORMAT </w:instrText>
      </w:r>
      <w:r w:rsidRPr="0021139D">
        <w:rPr>
          <w:b/>
        </w:rPr>
      </w:r>
      <w:r w:rsidRPr="0021139D">
        <w:rPr>
          <w:b/>
        </w:rPr>
        <w:fldChar w:fldCharType="separate"/>
      </w:r>
      <w:r w:rsidR="00DC788A" w:rsidRPr="00DC788A">
        <w:rPr>
          <w:rStyle w:val="shorttext"/>
          <w:b/>
        </w:rPr>
        <w:t xml:space="preserve">Figure </w:t>
      </w:r>
      <w:r w:rsidR="00DC788A" w:rsidRPr="00DC788A">
        <w:rPr>
          <w:rStyle w:val="shorttext"/>
          <w:b/>
          <w:iCs/>
          <w:noProof/>
        </w:rPr>
        <w:t>1.1</w:t>
      </w:r>
      <w:r w:rsidR="00DC788A" w:rsidRPr="00DC788A">
        <w:rPr>
          <w:rStyle w:val="shorttext"/>
          <w:b/>
          <w:iCs/>
          <w:noProof/>
        </w:rPr>
        <w:noBreakHyphen/>
        <w:t>2</w:t>
      </w:r>
      <w:r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dont l’amplitude est supérieure au balourd mécanique initial conduisant de fait à une augmentation de l’amplitude vibratoire</w:t>
      </w:r>
      <w:r w:rsidRPr="00B01964">
        <w:t xml:space="preserve"> </w:t>
      </w:r>
      <w:r>
        <w:t xml:space="preserve">Or 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 la phase du  balourd total évolue dans le même sens que la vitesse de rotation</w:t>
      </w:r>
      <m:oMath>
        <m:r>
          <w:rPr>
            <w:rStyle w:val="shorttext"/>
            <w:rFonts w:ascii="Cambria Math" w:hAnsi="Cambria Math"/>
          </w:rPr>
          <m:t xml:space="preserve"> Ω</m:t>
        </m:r>
      </m:oMath>
      <w:r>
        <w:rPr>
          <w:rStyle w:val="shorttext"/>
        </w:rPr>
        <w:t xml:space="preserve"> comme illustré par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3</w:t>
      </w:r>
      <w:r w:rsidRPr="00DC28A6">
        <w:rPr>
          <w:rStyle w:val="shorttext"/>
          <w:b/>
          <w:iCs/>
        </w:rPr>
        <w:fldChar w:fldCharType="end"/>
      </w:r>
      <w:r>
        <w:rPr>
          <w:rStyle w:val="shorttext"/>
          <w:b/>
          <w:iCs/>
        </w:rPr>
        <w:t xml:space="preserve">d. </w:t>
      </w:r>
      <w:r w:rsidRPr="00A64375">
        <w:rPr>
          <w:rStyle w:val="shorttext"/>
          <w:iCs/>
        </w:rPr>
        <w:t>Par conséquent,</w:t>
      </w:r>
      <w:r>
        <w:rPr>
          <w:rStyle w:val="shorttext"/>
          <w:b/>
          <w:iCs/>
        </w:rPr>
        <w:t xml:space="preserve"> </w:t>
      </w:r>
      <w:r>
        <w:rPr>
          <w:rStyle w:val="shorttext"/>
          <w:iCs/>
        </w:rPr>
        <w:t>u</w:t>
      </w:r>
      <w:r w:rsidRPr="00B01964">
        <w:rPr>
          <w:rStyle w:val="shorttext"/>
          <w:iCs/>
        </w:rPr>
        <w:t xml:space="preserve">n capteur de déplacement </w:t>
      </w:r>
      <w:r>
        <w:rPr>
          <w:rStyle w:val="shorttext"/>
          <w:iCs/>
        </w:rPr>
        <w:t>va enregistrer une augmentation continue de l’amplitude des vibrations synchrones et une modification continue du déphasage par rapport à une référence fixée sur le rotor. L’orbite du rotor décrit ainsi une spirale dont le sens dépend de la configuration de la machine. En effet, pour une  déformée modale telle que celle représentée par  la</w:t>
      </w:r>
      <w:r>
        <w:t xml:space="preserve"> </w:t>
      </w:r>
      <w:r w:rsidRPr="0021139D">
        <w:rPr>
          <w:b/>
        </w:rPr>
        <w:fldChar w:fldCharType="begin"/>
      </w:r>
      <w:r w:rsidRPr="0021139D">
        <w:rPr>
          <w:b/>
        </w:rPr>
        <w:instrText xml:space="preserve"> REF _Ref534621903 \h </w:instrText>
      </w:r>
      <w:r w:rsidRPr="008030F3">
        <w:rPr>
          <w:b/>
        </w:rPr>
        <w:instrText xml:space="preserve"> \* MERGEFORMAT </w:instrText>
      </w:r>
      <w:r w:rsidRPr="0021139D">
        <w:rPr>
          <w:b/>
        </w:rPr>
      </w:r>
      <w:r w:rsidRPr="0021139D">
        <w:rPr>
          <w:b/>
        </w:rPr>
        <w:fldChar w:fldCharType="separate"/>
      </w:r>
      <w:r w:rsidR="00DC788A" w:rsidRPr="00DC788A">
        <w:rPr>
          <w:rStyle w:val="shorttext"/>
          <w:b/>
        </w:rPr>
        <w:t xml:space="preserve">Figure </w:t>
      </w:r>
      <w:r w:rsidR="00DC788A" w:rsidRPr="00DC788A">
        <w:rPr>
          <w:rStyle w:val="shorttext"/>
          <w:b/>
          <w:iCs/>
          <w:noProof/>
        </w:rPr>
        <w:t>1.1</w:t>
      </w:r>
      <w:r w:rsidR="00DC788A" w:rsidRPr="00DC788A">
        <w:rPr>
          <w:rStyle w:val="shorttext"/>
          <w:b/>
          <w:iCs/>
          <w:noProof/>
        </w:rPr>
        <w:noBreakHyphen/>
        <w:t>2</w:t>
      </w:r>
      <w:r w:rsidRPr="0021139D">
        <w:rPr>
          <w:b/>
        </w:rPr>
        <w:fldChar w:fldCharType="end"/>
      </w:r>
      <w:r>
        <w:rPr>
          <w:b/>
        </w:rPr>
        <w:t>a</w:t>
      </w:r>
      <w:r>
        <w:t>, (cas où le  disque se situe  entre deux paliers), le sens de la spirale coïncide avec le sens de de rotation. Pour une configuration avec un disque en porte à faux, la déformation thermique génère un balourd qui est diamétralement opposé au point chaud. Le sens de la spirale évolue alors  dans le sens opposé à celui de de la rotation.</w:t>
      </w:r>
    </w:p>
    <w:p w14:paraId="44478DC0" w14:textId="77777777" w:rsidR="008713F0" w:rsidRDefault="008713F0" w:rsidP="008713F0">
      <w:pPr>
        <w:jc w:val="center"/>
      </w:pPr>
      <w:r w:rsidRPr="00C93726">
        <w:rPr>
          <w:noProof/>
          <w:lang w:eastAsia="zh-CN"/>
        </w:rPr>
        <w:drawing>
          <wp:inline distT="0" distB="0" distL="0" distR="0" wp14:anchorId="6D725DDC" wp14:editId="5787A2DA">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0815DB5D" w14:textId="77777777" w:rsidR="008713F0" w:rsidRPr="00C93726" w:rsidRDefault="008713F0" w:rsidP="008713F0">
      <w:pPr>
        <w:jc w:val="center"/>
      </w:pPr>
      <w:bookmarkStart w:id="28" w:name="_Ref534797277"/>
      <w:bookmarkStart w:id="29" w:name="_Toc536112178"/>
      <w:bookmarkStart w:id="30" w:name="_Toc3312848"/>
      <w:r w:rsidRPr="00C93726">
        <w:rPr>
          <w:rStyle w:val="shorttext"/>
        </w:rPr>
        <w:t xml:space="preserve">Figure </w:t>
      </w:r>
      <w:r>
        <w:rPr>
          <w:rStyle w:val="shorttext"/>
        </w:rPr>
        <w:fldChar w:fldCharType="begin"/>
      </w:r>
      <w:r>
        <w:rPr>
          <w:rStyle w:val="shorttext"/>
        </w:rPr>
        <w:instrText xml:space="preserve"> STYLEREF 2 \s </w:instrText>
      </w:r>
      <w:r>
        <w:rPr>
          <w:rStyle w:val="shorttext"/>
        </w:rPr>
        <w:fldChar w:fldCharType="separate"/>
      </w:r>
      <w:r w:rsidR="00DC788A">
        <w:rPr>
          <w:rStyle w:val="shorttext"/>
          <w:noProof/>
        </w:rPr>
        <w:t>1.1</w:t>
      </w:r>
      <w:r>
        <w:rPr>
          <w:rStyle w:val="shorttext"/>
        </w:rPr>
        <w:fldChar w:fldCharType="end"/>
      </w:r>
      <w:r>
        <w:rPr>
          <w:rStyle w:val="shorttext"/>
        </w:rPr>
        <w:noBreakHyphen/>
      </w:r>
      <w:r>
        <w:rPr>
          <w:rStyle w:val="shorttext"/>
        </w:rPr>
        <w:fldChar w:fldCharType="begin"/>
      </w:r>
      <w:r>
        <w:rPr>
          <w:rStyle w:val="shorttext"/>
        </w:rPr>
        <w:instrText xml:space="preserve"> SEQ Figure \* ARABIC \s 2 </w:instrText>
      </w:r>
      <w:r>
        <w:rPr>
          <w:rStyle w:val="shorttext"/>
        </w:rPr>
        <w:fldChar w:fldCharType="separate"/>
      </w:r>
      <w:r w:rsidR="00DC788A">
        <w:rPr>
          <w:rStyle w:val="shorttext"/>
          <w:noProof/>
        </w:rPr>
        <w:t>3</w:t>
      </w:r>
      <w:r>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DC788A" w:rsidRPr="00DC788A">
        <w:rPr>
          <w:rStyle w:val="shorttext"/>
          <w:b/>
          <w:iCs/>
        </w:rPr>
        <w:t>[10]</w:t>
      </w:r>
      <w:bookmarkEnd w:id="29"/>
      <w:bookmarkEnd w:id="30"/>
      <w:r w:rsidRPr="00FB52BF">
        <w:rPr>
          <w:rStyle w:val="shorttext"/>
          <w:b/>
          <w:iCs/>
        </w:rPr>
        <w:fldChar w:fldCharType="end"/>
      </w:r>
    </w:p>
    <w:p w14:paraId="498D45BE" w14:textId="77777777" w:rsidR="008713F0" w:rsidRDefault="008713F0" w:rsidP="008713F0"/>
    <w:p w14:paraId="4BB96463" w14:textId="77777777" w:rsidR="008713F0" w:rsidRDefault="008713F0" w:rsidP="008713F0">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C788A">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C788A">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un modèle de dynamique du rotor. Le modèle ainsi développé était constitué de deux équations différentielles non linéaires et couplées qui devaient être résolues numériquement. A l’aide de ce modèle, </w:t>
      </w:r>
      <w:r w:rsidRPr="00742C72">
        <w:rPr>
          <w:rFonts w:asciiTheme="minorHAnsi" w:hAnsiTheme="minorHAnsi"/>
        </w:rPr>
        <w:t>Dimarogonas</w:t>
      </w:r>
      <w:r w:rsidRPr="00AD3FE8">
        <w:t xml:space="preserve"> indiquait que l’effet Newkirk </w:t>
      </w:r>
      <w:r>
        <w:t xml:space="preserve">pouvait mener à </w:t>
      </w:r>
      <w:r w:rsidRPr="00AD3FE8">
        <w:t xml:space="preserve">  </w:t>
      </w:r>
      <w:r>
        <w:t>trois types de comportement dynamique</w:t>
      </w:r>
      <w:r w:rsidRPr="00AD3FE8">
        <w:t>:</w:t>
      </w:r>
      <w:r>
        <w:t xml:space="preserve"> </w:t>
      </w:r>
    </w:p>
    <w:p w14:paraId="224D060E" w14:textId="77777777" w:rsidR="008713F0" w:rsidRDefault="008713F0" w:rsidP="008713F0">
      <w:pPr>
        <w:pStyle w:val="Paragraphedeliste"/>
        <w:numPr>
          <w:ilvl w:val="0"/>
          <w:numId w:val="4"/>
        </w:numPr>
        <w:spacing w:line="360" w:lineRule="auto"/>
        <w:jc w:val="both"/>
      </w:pPr>
      <w:r>
        <w:t>vibration spirale divergente où l’amplitude des vibrations augmente de manière continue et dont  la phase  évolue au cours du temps,</w:t>
      </w:r>
    </w:p>
    <w:p w14:paraId="7FEE03A0" w14:textId="77777777" w:rsidR="008713F0" w:rsidRDefault="008713F0" w:rsidP="008713F0">
      <w:pPr>
        <w:pStyle w:val="Paragraphedeliste"/>
        <w:numPr>
          <w:ilvl w:val="0"/>
          <w:numId w:val="4"/>
        </w:numPr>
        <w:spacing w:line="360" w:lineRule="auto"/>
        <w:jc w:val="both"/>
      </w:pPr>
      <w:r>
        <w:t>vibration cyclique où le niveau de vibration oscille autour d’une amplitude constante dans le temps,</w:t>
      </w:r>
    </w:p>
    <w:p w14:paraId="690E0855" w14:textId="77777777" w:rsidR="008713F0" w:rsidRDefault="008713F0" w:rsidP="008713F0">
      <w:pPr>
        <w:pStyle w:val="Paragraphedeliste"/>
        <w:numPr>
          <w:ilvl w:val="0"/>
          <w:numId w:val="4"/>
        </w:numPr>
        <w:spacing w:line="360" w:lineRule="auto"/>
        <w:jc w:val="both"/>
      </w:pPr>
      <w:r>
        <w:t>vibration spirale stabilisée où l’amplitude des vibrations convergent vers une valeur constante.</w:t>
      </w:r>
    </w:p>
    <w:p w14:paraId="5A62A4C8" w14:textId="77777777" w:rsidR="008713F0" w:rsidRDefault="008713F0" w:rsidP="008713F0">
      <w:pPr>
        <w:spacing w:line="360" w:lineRule="auto"/>
        <w:ind w:firstLine="708"/>
      </w:pPr>
    </w:p>
    <w:p w14:paraId="155868D2" w14:textId="77777777" w:rsidR="008713F0" w:rsidRPr="00484D76" w:rsidRDefault="008713F0" w:rsidP="008713F0">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C788A">
        <w:rPr>
          <w:b/>
        </w:rPr>
        <w:t>[13]</w:t>
      </w:r>
      <w:r w:rsidRPr="005F508B">
        <w:rPr>
          <w:b/>
        </w:rPr>
        <w:fldChar w:fldCharType="end"/>
      </w:r>
      <w:r>
        <w:t xml:space="preserve"> a constaté l’apparition de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r>
        <w:t xml:space="preserve"> simplificatrices. Dans ce modèle, Kellenberger suppose  l’existence d’une relation linéaire entre</w:t>
      </w:r>
      <w:r w:rsidRPr="00075D6B">
        <w:t xml:space="preserve"> l</w:t>
      </w:r>
      <w:r>
        <w:t xml:space="preserve">a flexion thermique du rotor et </w:t>
      </w:r>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7BBA03CC" w14:textId="77777777" w:rsidR="008713F0" w:rsidRPr="00C77822" w:rsidRDefault="008713F0" w:rsidP="008713F0">
      <w:pPr>
        <w:pStyle w:val="Titre3"/>
        <w:spacing w:before="240" w:after="240"/>
        <w:ind w:left="709"/>
      </w:pPr>
      <w:bookmarkStart w:id="31" w:name="_Toc536800373"/>
      <w:bookmarkStart w:id="32" w:name="_Toc3312742"/>
      <w:r>
        <w:t>E</w:t>
      </w:r>
      <w:r w:rsidRPr="00814672">
        <w:t xml:space="preserve">ffet </w:t>
      </w:r>
      <w:r w:rsidRPr="00C65243">
        <w:t>Morton</w:t>
      </w:r>
      <w:bookmarkEnd w:id="31"/>
      <w:bookmarkEnd w:id="32"/>
    </w:p>
    <w:p w14:paraId="2A309C33" w14:textId="77777777" w:rsidR="008713F0" w:rsidRDefault="008713F0" w:rsidP="008713F0">
      <w:pPr>
        <w:spacing w:line="360" w:lineRule="auto"/>
        <w:ind w:firstLine="708"/>
      </w:pPr>
      <w:r w:rsidRPr="007D42D3">
        <w:t>En 1987</w:t>
      </w:r>
      <w:r>
        <w:t xml:space="preserve">, </w:t>
      </w:r>
      <w:r w:rsidRPr="00195FD5">
        <w:t>Schmied</w:t>
      </w:r>
      <w:r>
        <w:t xml:space="preserve"> </w:t>
      </w:r>
      <w:r w:rsidRPr="002C67E1">
        <w:rPr>
          <w:b/>
        </w:rPr>
        <w:fldChar w:fldCharType="begin"/>
      </w:r>
      <w:r w:rsidRPr="002C67E1">
        <w:rPr>
          <w:b/>
        </w:rPr>
        <w:instrText xml:space="preserve"> REF _Ref533093642 \r \h </w:instrText>
      </w:r>
      <w:r>
        <w:rPr>
          <w:b/>
        </w:rPr>
        <w:instrText xml:space="preserve"> \* MERGEFORMAT </w:instrText>
      </w:r>
      <w:r w:rsidRPr="002C67E1">
        <w:rPr>
          <w:b/>
        </w:rPr>
      </w:r>
      <w:r w:rsidRPr="002C67E1">
        <w:rPr>
          <w:b/>
        </w:rPr>
        <w:fldChar w:fldCharType="separate"/>
      </w:r>
      <w:r w:rsidR="00DC788A">
        <w:rPr>
          <w:b/>
        </w:rPr>
        <w:t>[14]</w:t>
      </w:r>
      <w:r w:rsidRPr="002C67E1">
        <w:rPr>
          <w:b/>
        </w:rPr>
        <w:fldChar w:fldCharType="end"/>
      </w:r>
      <w:r>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et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se trouve dans le film mince de lubrifiant dont l’épaisseur varie dans le temps, rend l’analyse de l’effet de Morton plus complexe. </w:t>
      </w:r>
    </w:p>
    <w:p w14:paraId="25E52A5E" w14:textId="77777777" w:rsidR="008713F0" w:rsidRDefault="008713F0" w:rsidP="008713F0">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représentant  des vibrations synchrones d’un rotor. Il est supposé que la précession du rotor se fait dans le sens direct (sens de la rotation) à vitesse constante donnée. Une zone particulière de la surface du rotor se trouve toujours à l’extérieur de l’orbite. Celle-ci est désignée par le terme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sur une période est plus petite que celle </w:t>
      </w:r>
      <w:r>
        <w:lastRenderedPageBreak/>
        <w:t>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Etant donné que la chaleur générée par le cisaillement visqueux du film mince est proportionnelle au carré de la vitesse de rotation et inversement proportionnelle à l’épaisseur du film. La surface du rotor est donc exposée à un flux de chaleur  non uniforme suivant la direction circonférentielle. Par conséquent, à l’instar de l’effet de Newkirk, une différence de température </w:t>
      </w:r>
      <m:oMath>
        <m:r>
          <m:rPr>
            <m:sty m:val="p"/>
          </m:rPr>
          <w:rPr>
            <w:rFonts w:ascii="Cambria Math" w:hAnsi="Cambria Math"/>
          </w:rPr>
          <m:t>Δ</m:t>
        </m:r>
        <m:r>
          <w:rPr>
            <w:rFonts w:ascii="Cambria Math" w:hAnsi="Cambria Math"/>
          </w:rPr>
          <m:t>T</m:t>
        </m:r>
      </m:oMath>
      <w:r>
        <w:t xml:space="preserve"> existe à la surface du rotor entre le point « chaud » et le point « froid ». Cette différence de</w:t>
      </w:r>
      <w:r w:rsidRPr="006D063A">
        <w:t xml:space="preserve"> </w:t>
      </w:r>
      <w:r>
        <w:t xml:space="preserve">température augmente avec l’amplitude des vibrations. Toutefois, et compte tenu du caractère convectif du transfert de chaleur depuis le film lubrifiant vers le rotor, le point chaud sera déphasé du point haut où l’épaisseur du film moyenne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coïncide avec le point où a lieu le contact,  il n’en est pas de même en ce qui concerne  l’effet de Morton. En effet,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DC788A">
        <w:rPr>
          <w:b/>
        </w:rPr>
        <w:t>[4]</w:t>
      </w:r>
      <w:r w:rsidRPr="009C0DCE">
        <w:rPr>
          <w:b/>
        </w:rPr>
        <w:fldChar w:fldCharType="end"/>
      </w:r>
      <w:r>
        <w:t>-</w:t>
      </w:r>
      <w:r w:rsidRPr="00AC6C5B">
        <w:rPr>
          <w:b/>
        </w:rPr>
        <w:fldChar w:fldCharType="begin"/>
      </w:r>
      <w:r w:rsidRPr="00AC6C5B">
        <w:rPr>
          <w:b/>
        </w:rPr>
        <w:instrText xml:space="preserve"> REF _Ref534794246 \r \h  \* MERGEFORMAT </w:instrText>
      </w:r>
      <w:r w:rsidRPr="00AC6C5B">
        <w:rPr>
          <w:b/>
        </w:rPr>
      </w:r>
      <w:r w:rsidRPr="00AC6C5B">
        <w:rPr>
          <w:b/>
        </w:rPr>
        <w:fldChar w:fldCharType="separate"/>
      </w:r>
      <w:r w:rsidR="00DC788A">
        <w:rPr>
          <w:b/>
        </w:rPr>
        <w:t>[7]</w:t>
      </w:r>
      <w:r w:rsidRPr="00AC6C5B">
        <w:rPr>
          <w:b/>
        </w:rPr>
        <w:fldChar w:fldCharType="end"/>
      </w:r>
      <w:r>
        <w:t xml:space="preserve">, toutes les études expérimentales confirment que le point chaud est en retard de phase par rapport au point haut d’un angle compris entre 0° et 60°. </w:t>
      </w:r>
    </w:p>
    <w:p w14:paraId="639729D2" w14:textId="77777777" w:rsidR="008713F0" w:rsidRDefault="008713F0" w:rsidP="008713F0">
      <w:pPr>
        <w:keepNext/>
        <w:spacing w:line="360" w:lineRule="auto"/>
        <w:jc w:val="center"/>
      </w:pPr>
      <w:r>
        <w:rPr>
          <w:noProof/>
          <w:lang w:eastAsia="zh-CN"/>
        </w:rPr>
        <w:drawing>
          <wp:inline distT="0" distB="0" distL="0" distR="0" wp14:anchorId="097F6EA0" wp14:editId="78C3930A">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92C36AE" w14:textId="77777777" w:rsidR="008713F0" w:rsidRPr="00120175" w:rsidRDefault="008713F0" w:rsidP="008713F0">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3312849"/>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Pr>
          <w:rStyle w:val="shorttext"/>
          <w:rFonts w:ascii="Calibri" w:eastAsia="Times New Roman" w:hAnsi="Calibri" w:cs="Times New Roman"/>
          <w:i w:val="0"/>
          <w:iCs w:val="0"/>
          <w:color w:val="auto"/>
          <w:sz w:val="22"/>
          <w:szCs w:val="20"/>
          <w:lang w:eastAsia="fr-FR"/>
        </w:rPr>
        <w:t xml:space="preserve"> </w:t>
      </w:r>
      <w:r w:rsidRPr="006770D4">
        <w:rPr>
          <w:rStyle w:val="shorttext"/>
          <w:rFonts w:ascii="Calibri" w:eastAsia="Times New Roman" w:hAnsi="Calibri" w:cs="Times New Roman"/>
          <w:b/>
          <w:i w:val="0"/>
          <w:iCs w:val="0"/>
          <w:color w:val="auto"/>
          <w:sz w:val="22"/>
          <w:szCs w:val="20"/>
          <w:lang w:eastAsia="fr-FR"/>
        </w:rPr>
        <w:fldChar w:fldCharType="begin"/>
      </w:r>
      <w:r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6770D4">
        <w:rPr>
          <w:rStyle w:val="shorttext"/>
          <w:rFonts w:ascii="Calibri" w:eastAsia="Times New Roman" w:hAnsi="Calibri" w:cs="Times New Roman"/>
          <w:b/>
          <w:i w:val="0"/>
          <w:iCs w:val="0"/>
          <w:color w:val="auto"/>
          <w:sz w:val="22"/>
          <w:szCs w:val="20"/>
          <w:lang w:eastAsia="fr-FR"/>
        </w:rPr>
      </w:r>
      <w:r w:rsidRPr="006770D4">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[4]</w:t>
      </w:r>
      <w:r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703A7F6F" w14:textId="77777777" w:rsidR="008713F0" w:rsidRDefault="008713F0" w:rsidP="008713F0">
      <w:pPr>
        <w:spacing w:line="360" w:lineRule="auto"/>
        <w:ind w:firstLine="708"/>
      </w:pPr>
    </w:p>
    <w:p w14:paraId="0F37B771" w14:textId="77777777" w:rsidR="008713F0" w:rsidRDefault="008713F0" w:rsidP="008713F0">
      <w:pPr>
        <w:keepNext/>
        <w:spacing w:line="360" w:lineRule="auto"/>
        <w:jc w:val="center"/>
      </w:pPr>
      <w:r w:rsidRPr="00FC2D7F">
        <w:rPr>
          <w:noProof/>
          <w:lang w:eastAsia="zh-CN"/>
        </w:rPr>
        <w:drawing>
          <wp:inline distT="0" distB="0" distL="0" distR="0" wp14:anchorId="01ECD934" wp14:editId="76554906">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6785361A" w14:textId="77777777" w:rsidR="008713F0" w:rsidRPr="008F42CF"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3312850"/>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7C796B4B" w14:textId="77777777" w:rsidR="008713F0" w:rsidRDefault="008713F0" w:rsidP="008713F0">
      <w:pPr>
        <w:spacing w:before="240" w:after="240" w:line="360" w:lineRule="auto"/>
        <w:ind w:firstLine="709"/>
      </w:pPr>
      <w:r>
        <w:lastRenderedPageBreak/>
        <w:t xml:space="preserve">L’existence d’un champ de température non-uniforme  à la surface du rotor </w:t>
      </w:r>
      <w:r w:rsidRPr="00FB1FE0">
        <w:t xml:space="preserve"> engendre une flexion et une dilatation thermique</w:t>
      </w:r>
      <w:r>
        <w:t xml:space="preserve"> comme illustrée par la </w:t>
      </w:r>
      <w:r w:rsidRPr="00FB1FE0">
        <w:rPr>
          <w:b/>
        </w:rPr>
        <w:fldChar w:fldCharType="begin"/>
      </w:r>
      <w:r w:rsidRPr="00FB1FE0">
        <w:rPr>
          <w:b/>
        </w:rPr>
        <w:instrText xml:space="preserve"> REF _Ref534630904 \h  \* MERGEFORMAT </w:instrText>
      </w:r>
      <w:r w:rsidRPr="00FB1FE0">
        <w:rPr>
          <w:b/>
        </w:rPr>
      </w:r>
      <w:r w:rsidRPr="00FB1FE0">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5</w:t>
      </w:r>
      <w:r w:rsidRPr="00FB1FE0">
        <w:rPr>
          <w:b/>
        </w:rPr>
        <w:fldChar w:fldCharType="end"/>
      </w:r>
      <w:r w:rsidRPr="00FB1FE0">
        <w:t>. La dilatation thermique du rotor diminue le jeu radial dans le palier, avec toutes les conséquences qui peuvent en découl</w:t>
      </w:r>
      <w:r>
        <w:t>er comme, entre autres, la modification de la portance et des caractéristiques dynamiques du palier (raideur et amortissement). La flexion thermique du rotor</w:t>
      </w:r>
      <w:r w:rsidRPr="00FB1FE0">
        <w:t xml:space="preserve"> crée un effet similaire à un balourd. Cette source d’excitation communément appelée le balourd thermique 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w:t>
      </w:r>
      <w:r>
        <w:t xml:space="preserve">Elle vient ainsi s’ajouter aux autres sources d’excitation (notamment le balourd mécanique) modifiant de fait </w:t>
      </w:r>
      <w:r w:rsidRPr="00FB1FE0">
        <w:t xml:space="preserve"> l’amplitude et la phase de</w:t>
      </w:r>
      <w:r>
        <w:t>s</w:t>
      </w:r>
      <w:r w:rsidRPr="00FB1FE0">
        <w:t xml:space="preserve"> vibration</w:t>
      </w:r>
      <w:r>
        <w:t>s</w:t>
      </w:r>
      <w:r w:rsidRPr="00FB1FE0">
        <w:t xml:space="preserve"> du rotor. </w:t>
      </w:r>
      <w:r>
        <w:t xml:space="preserve">Dans </w:t>
      </w:r>
      <w:r w:rsidRPr="00FB1FE0">
        <w:t xml:space="preserve">certaines </w:t>
      </w:r>
      <w:r>
        <w:t>conditions de fonctionnement, les</w:t>
      </w:r>
      <w:r w:rsidRPr="00FB1FE0">
        <w:t xml:space="preserve"> vibration</w:t>
      </w:r>
      <w:r>
        <w:t>s</w:t>
      </w:r>
      <w:r w:rsidRPr="00FB1FE0">
        <w:t xml:space="preserve"> synchrone</w:t>
      </w:r>
      <w:r>
        <w:t>s</w:t>
      </w:r>
      <w:r w:rsidRPr="00FB1FE0">
        <w:t xml:space="preserve"> peu</w:t>
      </w:r>
      <w:r>
        <w:t>ven</w:t>
      </w:r>
      <w:r w:rsidRPr="00FB1FE0">
        <w:t>t devenir instable</w:t>
      </w:r>
      <w:r>
        <w:t>s</w:t>
      </w:r>
      <w:r w:rsidRPr="00FB1FE0">
        <w:t>. L’effet Morton peut être synthétisé par la boucle rétroactive représentée</w:t>
      </w:r>
      <w:r>
        <w:t xml:space="preserve"> par</w:t>
      </w:r>
      <w:r w:rsidRPr="00FB1FE0">
        <w:t xml:space="preserve">  la</w:t>
      </w:r>
      <w:r w:rsidRPr="00FB1FE0">
        <w:rPr>
          <w:b/>
        </w:rPr>
        <w:t xml:space="preserve"> </w:t>
      </w:r>
      <w:r w:rsidRPr="00FB1FE0">
        <w:rPr>
          <w:b/>
        </w:rPr>
        <w:fldChar w:fldCharType="begin"/>
      </w:r>
      <w:r w:rsidRPr="00FB1FE0">
        <w:rPr>
          <w:b/>
        </w:rPr>
        <w:instrText xml:space="preserve"> REF _Ref534630975 \h  \* MERGEFORMAT </w:instrText>
      </w:r>
      <w:r w:rsidRPr="00FB1FE0">
        <w:rPr>
          <w:b/>
        </w:rPr>
      </w:r>
      <w:r w:rsidRPr="00FB1FE0">
        <w:rPr>
          <w:b/>
        </w:rPr>
        <w:fldChar w:fldCharType="separate"/>
      </w:r>
      <w:r w:rsidR="00DC788A" w:rsidRPr="00DC788A">
        <w:rPr>
          <w:rStyle w:val="shorttext"/>
          <w:b/>
          <w:iCs/>
        </w:rPr>
        <w:t xml:space="preserve">Figure </w:t>
      </w:r>
      <w:r w:rsidR="00DC788A" w:rsidRPr="00DC788A">
        <w:rPr>
          <w:rStyle w:val="shorttext"/>
          <w:b/>
          <w:iCs/>
          <w:noProof/>
        </w:rPr>
        <w:t>1.1</w:t>
      </w:r>
      <w:r w:rsidR="00DC788A" w:rsidRPr="00DC788A">
        <w:rPr>
          <w:rStyle w:val="shorttext"/>
          <w:b/>
          <w:iCs/>
          <w:noProof/>
        </w:rPr>
        <w:noBreakHyphen/>
        <w:t>6</w:t>
      </w:r>
      <w:r w:rsidRPr="00FB1FE0">
        <w:rPr>
          <w:b/>
        </w:rPr>
        <w:fldChar w:fldCharType="end"/>
      </w:r>
      <w:r w:rsidRPr="00FB1FE0">
        <w:t xml:space="preserve">. </w:t>
      </w:r>
    </w:p>
    <w:p w14:paraId="59161302" w14:textId="77777777" w:rsidR="008713F0" w:rsidRDefault="008713F0" w:rsidP="008713F0">
      <w:pPr>
        <w:keepNext/>
        <w:jc w:val="center"/>
      </w:pPr>
      <w:r w:rsidRPr="00797B54">
        <w:rPr>
          <w:noProof/>
          <w:lang w:eastAsia="zh-CN"/>
        </w:rPr>
        <w:drawing>
          <wp:inline distT="0" distB="0" distL="0" distR="0" wp14:anchorId="40DF60AB" wp14:editId="548C69D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3EE409D2" w14:textId="77777777" w:rsidR="008713F0" w:rsidRPr="00415DD1" w:rsidRDefault="008713F0" w:rsidP="008713F0">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3312851"/>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4D598BD0" w14:textId="77777777" w:rsidR="008713F0" w:rsidRDefault="008713F0" w:rsidP="008713F0">
      <w:pPr>
        <w:snapToGrid w:val="0"/>
        <w:spacing w:line="360" w:lineRule="auto"/>
        <w:ind w:firstLine="708"/>
      </w:pPr>
      <w:r>
        <w:t xml:space="preserve">Etant donné que toutes les machines tournantes sont naturellement le siège de vibrations synchrones plus ou moins prononcées, l’effet Morton pourrait apparaître sur toutes celles qui sont supportées par des paliers hydrodynamiques </w:t>
      </w:r>
      <w:r w:rsidRPr="009024DC">
        <w:rPr>
          <w:b/>
        </w:rPr>
        <w:fldChar w:fldCharType="begin"/>
      </w:r>
      <w:r w:rsidRPr="009024DC">
        <w:rPr>
          <w:b/>
        </w:rPr>
        <w:instrText xml:space="preserve"> REF _Ref534794246 \r \h </w:instrText>
      </w:r>
      <w:r>
        <w:rPr>
          <w:b/>
        </w:rPr>
        <w:instrText xml:space="preserve"> \* MERGEFORMAT </w:instrText>
      </w:r>
      <w:r w:rsidRPr="009024DC">
        <w:rPr>
          <w:b/>
        </w:rPr>
      </w:r>
      <w:r w:rsidRPr="009024DC">
        <w:rPr>
          <w:b/>
        </w:rPr>
        <w:fldChar w:fldCharType="separate"/>
      </w:r>
      <w:r w:rsidR="00DC788A">
        <w:rPr>
          <w:b/>
        </w:rPr>
        <w:t>[7]</w:t>
      </w:r>
      <w:r w:rsidRPr="009024DC">
        <w:rPr>
          <w:b/>
        </w:rPr>
        <w:fldChar w:fldCharType="end"/>
      </w:r>
      <w:r>
        <w:t>. Toutefois, la plupart des machines ne sont pas concernées et leurs et leurs niveaux vibratoires restent stables. Il en résulte que seules certaines conditions particulières peuvent déclencher cette instabilité. En revanche,</w:t>
      </w:r>
      <w:r w:rsidRPr="00C8231C">
        <w:t xml:space="preserve"> </w:t>
      </w:r>
      <w:r>
        <w:t>son</w:t>
      </w:r>
      <w:r w:rsidRPr="00C8231C">
        <w:t xml:space="preserve"> </w:t>
      </w:r>
      <w:r>
        <w:t>identification</w:t>
      </w:r>
      <w:r w:rsidRPr="00C8231C">
        <w:t xml:space="preserve"> </w:t>
      </w:r>
      <w:r>
        <w:t xml:space="preserve">est difficile du </w:t>
      </w:r>
      <w:r w:rsidRPr="00C8231C">
        <w:t>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7F55922F" w14:textId="77777777" w:rsidR="008713F0" w:rsidRDefault="008713F0" w:rsidP="008713F0">
      <w:pPr>
        <w:pStyle w:val="Titre2"/>
        <w:ind w:left="709"/>
      </w:pPr>
      <w:bookmarkStart w:id="42" w:name="_Toc534294728"/>
      <w:bookmarkStart w:id="43" w:name="_Ref536449148"/>
      <w:bookmarkStart w:id="44" w:name="_Toc536800374"/>
      <w:bookmarkStart w:id="45" w:name="_Toc3312743"/>
      <w:r>
        <w:t>Etudes</w:t>
      </w:r>
      <w:r w:rsidRPr="00DE7318">
        <w:t xml:space="preserve"> </w:t>
      </w:r>
      <w:r>
        <w:t>expérimentales</w:t>
      </w:r>
      <w:bookmarkEnd w:id="42"/>
      <w:r>
        <w:t xml:space="preserve"> et cas industriels</w:t>
      </w:r>
      <w:bookmarkEnd w:id="43"/>
      <w:bookmarkEnd w:id="44"/>
      <w:bookmarkEnd w:id="45"/>
    </w:p>
    <w:p w14:paraId="10D61D4C" w14:textId="77777777" w:rsidR="008713F0" w:rsidRPr="00B047AB" w:rsidRDefault="008713F0" w:rsidP="008713F0"/>
    <w:p w14:paraId="012EA8C8" w14:textId="77777777" w:rsidR="008713F0" w:rsidRDefault="008713F0" w:rsidP="008713F0">
      <w:pPr>
        <w:spacing w:line="360" w:lineRule="auto"/>
        <w:ind w:firstLine="708"/>
      </w:pPr>
      <w:r w:rsidRPr="00715421">
        <w:rPr>
          <w:lang w:eastAsia="zh-CN"/>
        </w:rPr>
        <w:t>En 1975,</w:t>
      </w:r>
      <w:r>
        <w:rPr>
          <w:lang w:eastAsia="zh-CN"/>
        </w:rPr>
        <w:t xml:space="preserve"> </w:t>
      </w:r>
      <w:r w:rsidRPr="00A22718">
        <w:t>Morton</w:t>
      </w:r>
      <w:r>
        <w:t xml:space="preserve"> </w:t>
      </w:r>
      <w:r w:rsidRPr="0063489E">
        <w:rPr>
          <w:b/>
        </w:rPr>
        <w:fldChar w:fldCharType="begin"/>
      </w:r>
      <w:r w:rsidRPr="0063489E">
        <w:rPr>
          <w:b/>
        </w:rPr>
        <w:instrText xml:space="preserve"> REF _Ref534880291 \r \h  \* MERGEFORMAT </w:instrText>
      </w:r>
      <w:r w:rsidRPr="0063489E">
        <w:rPr>
          <w:b/>
        </w:rPr>
      </w:r>
      <w:r w:rsidRPr="0063489E">
        <w:rPr>
          <w:b/>
        </w:rPr>
        <w:fldChar w:fldCharType="separate"/>
      </w:r>
      <w:r w:rsidR="00DC788A">
        <w:rPr>
          <w:b/>
        </w:rPr>
        <w:t>[2]</w:t>
      </w:r>
      <w:r w:rsidRPr="0063489E">
        <w:rPr>
          <w:b/>
        </w:rPr>
        <w:fldChar w:fldCharType="end"/>
      </w:r>
      <w:r w:rsidRPr="00A22718">
        <w:t xml:space="preserve"> a construit un banc d’essai</w:t>
      </w:r>
      <w:r>
        <w:t xml:space="preserve"> équipé d’un disque lubrifié par un film fluide et monté en porte-à-faux sur un rotor opérant  à une  vitesse  de</w:t>
      </w:r>
      <w:r w:rsidRPr="00A22718">
        <w:t xml:space="preserve"> 1800 tr/min. Il a également installé 12 thermocouples</w:t>
      </w:r>
      <w:r>
        <w:t xml:space="preserve"> répartis uniformément le long de la circonférence du disque</w:t>
      </w:r>
      <w:r w:rsidRPr="00A22718">
        <w:t xml:space="preserve"> afin de mesurer la température</w:t>
      </w:r>
      <w:r>
        <w:t xml:space="preserve"> à sa surface.</w:t>
      </w:r>
      <w:r w:rsidRPr="00A22718">
        <w:t xml:space="preserve"> Il a</w:t>
      </w:r>
      <w:r>
        <w:t xml:space="preserve"> ainsi</w:t>
      </w:r>
      <w:r w:rsidRPr="00A22718">
        <w:t xml:space="preserve"> constaté qu’une différence</w:t>
      </w:r>
      <w:r>
        <w:t xml:space="preserve"> de température</w:t>
      </w:r>
      <w:r w:rsidRPr="00A22718">
        <w:t xml:space="preserve"> non-négligeable </w:t>
      </w:r>
      <w:r>
        <w:t xml:space="preserve">existait </w:t>
      </w:r>
      <w:r w:rsidRPr="00A22718">
        <w:t>dans la direction circonférentielle lors du fonctionnement du rotor même</w:t>
      </w:r>
      <w:r>
        <w:t xml:space="preserve"> à faible niveau vibratoire.</w:t>
      </w:r>
      <w:r w:rsidRPr="006C2807">
        <w:rPr>
          <w:lang w:eastAsia="zh-CN"/>
        </w:rPr>
        <w:t xml:space="preserve"> </w:t>
      </w:r>
    </w:p>
    <w:p w14:paraId="760DAEA9" w14:textId="77777777" w:rsidR="008713F0" w:rsidRDefault="008713F0" w:rsidP="008713F0">
      <w:pPr>
        <w:spacing w:line="360" w:lineRule="auto"/>
        <w:ind w:firstLine="708"/>
      </w:pPr>
      <w:r w:rsidRPr="005142B2">
        <w:lastRenderedPageBreak/>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C788A">
        <w:rPr>
          <w:b/>
        </w:rPr>
        <w:t>[3]</w:t>
      </w:r>
      <w:r w:rsidRPr="003240A0">
        <w:rPr>
          <w:b/>
        </w:rPr>
        <w:fldChar w:fldCharType="end"/>
      </w:r>
      <w:r w:rsidRPr="00E81C93">
        <w:t xml:space="preserve"> a</w:t>
      </w:r>
      <w:r>
        <w:t xml:space="preserve"> poursuivi</w:t>
      </w:r>
      <w:r w:rsidRPr="00E81C93">
        <w:t xml:space="preserve"> </w:t>
      </w:r>
      <w:r>
        <w:t>l’analyse de</w:t>
      </w:r>
      <w:r w:rsidRPr="00E81C93">
        <w:t xml:space="preserve"> cette différence de la température </w:t>
      </w:r>
      <w:r>
        <w:t xml:space="preserve">et a découvert, expérimentalement, qu’elle pouvait augmenter le niveau vibratoire sous certaines conditions. </w:t>
      </w:r>
    </w:p>
    <w:p w14:paraId="05F27778" w14:textId="77777777" w:rsidR="008713F0" w:rsidRDefault="008713F0" w:rsidP="008713F0">
      <w:pPr>
        <w:spacing w:before="240" w:line="360" w:lineRule="auto"/>
        <w:ind w:firstLine="709"/>
      </w:pPr>
      <w:r w:rsidRPr="00B90B39">
        <w:t>En 1994,</w:t>
      </w:r>
      <w:r w:rsidRPr="00A22718">
        <w:t xml:space="preserve"> De Jongh 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DC788A">
        <w:rPr>
          <w:b/>
        </w:rPr>
        <w:t>[15]</w:t>
      </w:r>
      <w:r w:rsidRPr="005F1FAA">
        <w:rPr>
          <w:b/>
        </w:rPr>
        <w:fldChar w:fldCharType="end"/>
      </w:r>
      <w:r>
        <w:t xml:space="preserve"> ont étudié le problème des</w:t>
      </w:r>
      <w:r w:rsidRPr="00A22718">
        <w:t xml:space="preserve"> vibration</w:t>
      </w:r>
      <w:r>
        <w:t>s</w:t>
      </w:r>
      <w:r w:rsidRPr="00A22718">
        <w:t xml:space="preserve"> </w:t>
      </w:r>
      <w:r>
        <w:t>spirales</w:t>
      </w:r>
      <w:r w:rsidRPr="00A22718">
        <w:t xml:space="preserve"> </w:t>
      </w:r>
      <w:r>
        <w:t xml:space="preserve">rencontrées </w:t>
      </w:r>
      <w:r w:rsidRPr="00A22718">
        <w:t>dans</w:t>
      </w:r>
      <w:r>
        <w:t xml:space="preserve"> le cas d’un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Des vibrations synchrones instables apparaissaient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causes de l’effet de Newkirk) </w:t>
      </w:r>
      <w:r w:rsidRPr="00A22718">
        <w:t>ce qui montr</w:t>
      </w:r>
      <w:r>
        <w:t>ait</w:t>
      </w:r>
      <w:r w:rsidRPr="00A22718">
        <w:t xml:space="preserve"> que la </w:t>
      </w:r>
      <w:r>
        <w:t>source n’était pas le contact entre le rotor et le stator</w:t>
      </w:r>
      <w:r w:rsidRPr="00A22718">
        <w:t>. Enfin, la solution technique trouvée pour</w:t>
      </w:r>
      <w:r>
        <w:t xml:space="preserve"> résoudre le problème de</w:t>
      </w:r>
      <w:r w:rsidRPr="00A22718">
        <w:t xml:space="preserve"> cette instabilité </w:t>
      </w:r>
      <w:r>
        <w:t>a été</w:t>
      </w:r>
      <w:r w:rsidRPr="00A22718">
        <w:t xml:space="preserve"> d’alléger la partie en porte-à-faux et l’accouplement du compresseur en remplaçant les</w:t>
      </w:r>
      <w:r>
        <w:t xml:space="preserve"> parties</w:t>
      </w:r>
      <w:r w:rsidRPr="00A22718">
        <w:t xml:space="preserve"> en acier par </w:t>
      </w:r>
      <w:r>
        <w:t>d’autres en</w:t>
      </w:r>
      <w:r w:rsidRPr="00A22718">
        <w:t xml:space="preserve"> titane. </w:t>
      </w:r>
    </w:p>
    <w:p w14:paraId="41DDEF2A" w14:textId="77777777" w:rsidR="008713F0" w:rsidRPr="00FE72D9" w:rsidRDefault="008713F0" w:rsidP="008713F0">
      <w:pPr>
        <w:spacing w:line="360" w:lineRule="auto"/>
        <w:ind w:firstLine="708"/>
      </w:pPr>
      <w:r>
        <w:t xml:space="preserve">Afin de reproduire ce comportement vibratoire instable en laboratoire, </w:t>
      </w:r>
      <w:r w:rsidRPr="00A22718">
        <w:t xml:space="preserve">De Jongh </w:t>
      </w:r>
      <w:r>
        <w:t xml:space="preserve">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DC788A">
        <w:rPr>
          <w:b/>
        </w:rPr>
        <w:t>[15]</w:t>
      </w:r>
      <w:r w:rsidRPr="005F1FAA">
        <w:rPr>
          <w:b/>
        </w:rPr>
        <w:fldChar w:fldCharType="end"/>
      </w:r>
      <w:r>
        <w:rPr>
          <w:b/>
        </w:rPr>
        <w:t xml:space="preserve"> </w:t>
      </w:r>
      <w:r>
        <w:t xml:space="preserve">ont réalisé un banc d’essai représentatif du compresseur en question et ont identifié que la source du problème était un échauffement non uniforme du rotor au niveau du palier à patins oscillants. Ce diagnostic a été </w:t>
      </w:r>
      <w:r w:rsidRPr="00A22718">
        <w:t xml:space="preserve">vérifié par </w:t>
      </w:r>
      <w:r>
        <w:t xml:space="preserve">la mesure des températures à la surface du rotor  au droit </w:t>
      </w:r>
      <w:r w:rsidRPr="00A22718">
        <w:t xml:space="preserve"> </w:t>
      </w:r>
      <w:r>
        <w:t xml:space="preserve">du </w:t>
      </w:r>
      <w:r w:rsidRPr="00A22718">
        <w:t>palier</w:t>
      </w:r>
      <w:r>
        <w:t xml:space="preserve"> situé du côté opposé du  moteur</w:t>
      </w:r>
      <w:r w:rsidRPr="00A22718">
        <w:t xml:space="preserve">. </w:t>
      </w:r>
      <w:r>
        <w:t xml:space="preserve">Les températures à la surface du rotor ont été mesurées par </w:t>
      </w:r>
      <w:r w:rsidRPr="00A22718">
        <w:t xml:space="preserve">4 capteurs de température </w:t>
      </w:r>
      <w:r>
        <w:t>montés à l’intérieur</w:t>
      </w:r>
      <w:r w:rsidRPr="00A22718">
        <w:t xml:space="preserve"> </w:t>
      </w:r>
      <w:r>
        <w:t xml:space="preserve">du </w:t>
      </w:r>
      <w:r w:rsidRPr="00A22718">
        <w:t>rotor</w:t>
      </w:r>
      <w:r>
        <w:t xml:space="preserve"> en utilisant un collecteur tournant.</w:t>
      </w:r>
      <w:r w:rsidRPr="00A22718">
        <w:t xml:space="preserve"> </w:t>
      </w:r>
      <w:r>
        <w:t xml:space="preserve">Les résultats expérimentaux ont montré  que le rotor était stable lorsque la différence de température était inférieure à  3°C. </w:t>
      </w:r>
      <w:r w:rsidRPr="00FB1FE0">
        <w:t>Cette différence de température augmentait avec la vitesse de rotation</w:t>
      </w:r>
      <w:r>
        <w:t xml:space="preserve"> et engendrait des vibrations</w:t>
      </w:r>
      <w:r w:rsidRPr="00FB1FE0">
        <w:t xml:space="preserve"> spirale</w:t>
      </w:r>
      <w:r>
        <w:t>s divergentes</w:t>
      </w:r>
      <w:r w:rsidRPr="00FB1FE0">
        <w:t xml:space="preserve"> limit</w:t>
      </w:r>
      <w:r>
        <w:t xml:space="preserve">ant de fait </w:t>
      </w:r>
      <w:r w:rsidRPr="00FB1FE0">
        <w:t xml:space="preserve">la vitesse de fonctionnement. L’instabilité apparaissait de manière non répétitive. </w:t>
      </w:r>
      <w:r>
        <w:t xml:space="preserve">Grâce à ces essais, ils ont pu montrer que l’apparition de l’effet Morton instable était corrélée à l’augmentation de la différence de température à la surface du rotor. </w:t>
      </w:r>
    </w:p>
    <w:p w14:paraId="7A2CFD6A" w14:textId="77777777" w:rsidR="008713F0" w:rsidRDefault="008713F0" w:rsidP="008713F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C788A">
        <w:rPr>
          <w:b/>
        </w:rPr>
        <w:t>[16]</w:t>
      </w:r>
      <w:r w:rsidRPr="004A32CA">
        <w:rPr>
          <w:b/>
        </w:rPr>
        <w:fldChar w:fldCharType="end"/>
      </w:r>
      <w:r>
        <w:rPr>
          <w:b/>
        </w:rPr>
        <w:t xml:space="preserve"> </w:t>
      </w:r>
      <w:r w:rsidRPr="00620A4B">
        <w:t xml:space="preserve">ont publié une </w:t>
      </w:r>
      <w:r>
        <w:t>étude concernant un turbodétende</w:t>
      </w:r>
      <w:r w:rsidRPr="00620A4B">
        <w:t>ur</w:t>
      </w:r>
      <w:r>
        <w:t xml:space="preserve"> couplé avec un compresseur. Le turbo-détenteur possédait des disques massifs  en porte-à-faux et un rotor rigide qui fonctionnait à des vitesses élevées proches de 18600 tr/min. Lors d’un essai,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 suite à un léger</w:t>
      </w:r>
      <w:r w:rsidRPr="007C07AF">
        <w:t xml:space="preserve"> </w:t>
      </w:r>
      <w:r>
        <w:t xml:space="preserve"> dépassement de </w:t>
      </w:r>
      <w:r w:rsidRPr="007C07AF">
        <w:t>la vitesse nominale</w:t>
      </w:r>
      <w:r>
        <w:t xml:space="preserve"> (</w:t>
      </w:r>
      <w:r w:rsidRPr="00727BC6">
        <w:rPr>
          <w:b/>
        </w:rPr>
        <w:fldChar w:fldCharType="begin"/>
      </w:r>
      <w:r w:rsidRPr="00727BC6">
        <w:rPr>
          <w:b/>
        </w:rPr>
        <w:instrText xml:space="preserve"> REF _Ref534302406 \h  \* MERGEFORMAT </w:instrText>
      </w:r>
      <w:r w:rsidRPr="00727BC6">
        <w:rPr>
          <w:b/>
        </w:rPr>
      </w:r>
      <w:r w:rsidRPr="00727BC6">
        <w:rPr>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2</w:t>
      </w:r>
      <w:r w:rsidRPr="00727BC6">
        <w:rPr>
          <w:b/>
        </w:rPr>
        <w:fldChar w:fldCharType="end"/>
      </w:r>
      <w:r w:rsidRPr="0097606A">
        <w:rPr>
          <w:rStyle w:val="shorttext"/>
        </w:rPr>
        <w:t>)</w:t>
      </w:r>
      <w:r>
        <w:t xml:space="preserve">. Les diagrammes polaires de l’amplitude et de la phase mesurés proches  de la vitesse nominale sont présentés par  la </w:t>
      </w:r>
      <w:r w:rsidRPr="00800A93">
        <w:rPr>
          <w:b/>
        </w:rPr>
        <w:fldChar w:fldCharType="begin"/>
      </w:r>
      <w:r w:rsidRPr="00800A93">
        <w:rPr>
          <w:b/>
        </w:rPr>
        <w:instrText xml:space="preserve"> REF _Ref534631936 \h  \* MERGEFORMAT </w:instrText>
      </w:r>
      <w:r w:rsidRPr="00800A93">
        <w:rPr>
          <w:b/>
        </w:rPr>
      </w:r>
      <w:r w:rsidRPr="00800A93">
        <w:rPr>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1</w:t>
      </w:r>
      <w:r w:rsidRPr="00800A93">
        <w:rPr>
          <w:b/>
        </w:rPr>
        <w:fldChar w:fldCharType="end"/>
      </w:r>
      <w:r>
        <w:rPr>
          <w:b/>
        </w:rPr>
        <w:t xml:space="preserve">. </w:t>
      </w:r>
      <w:r>
        <w:t xml:space="preserve">Ils montrent des variations significatives suivant </w:t>
      </w:r>
      <w:r w:rsidRPr="00A90D7C">
        <w:t>une</w:t>
      </w:r>
      <w:r>
        <w:rPr>
          <w:rStyle w:val="shorttext"/>
        </w:rPr>
        <w:t xml:space="preserve"> courbe spirale et divergente. L</w:t>
      </w:r>
      <w:r w:rsidRPr="00A22718">
        <w:t xml:space="preserve">a </w:t>
      </w:r>
      <w:r w:rsidRPr="007B6170">
        <w:rPr>
          <w:rStyle w:val="shorttext"/>
          <w:b/>
        </w:rPr>
        <w:fldChar w:fldCharType="begin"/>
      </w:r>
      <w:r w:rsidRPr="007B6170">
        <w:rPr>
          <w:b/>
        </w:rPr>
        <w:instrText xml:space="preserve"> REF _Ref534302406 \h </w:instrText>
      </w:r>
      <w:r w:rsidRPr="007B6170">
        <w:rPr>
          <w:rStyle w:val="shorttext"/>
          <w:b/>
        </w:rPr>
        <w:instrText xml:space="preserve"> \* MERGEFORMAT </w:instrText>
      </w:r>
      <w:r w:rsidRPr="007B6170">
        <w:rPr>
          <w:rStyle w:val="shorttext"/>
          <w:b/>
        </w:rPr>
      </w:r>
      <w:r w:rsidRPr="007B6170">
        <w:rPr>
          <w:rStyle w:val="shorttext"/>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2</w:t>
      </w:r>
      <w:r w:rsidRPr="007B6170">
        <w:rPr>
          <w:rStyle w:val="shorttext"/>
          <w:b/>
        </w:rPr>
        <w:fldChar w:fldCharType="end"/>
      </w:r>
      <w:r>
        <w:rPr>
          <w:rStyle w:val="shorttext"/>
          <w:b/>
        </w:rPr>
        <w:t xml:space="preserve"> </w:t>
      </w:r>
      <w:r>
        <w:t xml:space="preserve">montre l’augmentation rapide de l’amplitude synchrone une fois la vitesse critique atteinte et, surtout, sa diminution progressive avec la diminution de la vitesse de rotation. Le </w:t>
      </w:r>
      <w:r w:rsidRPr="00A22718">
        <w:t>niveau élevé de</w:t>
      </w:r>
      <w:r>
        <w:t>s</w:t>
      </w:r>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w:t>
      </w:r>
      <w:r>
        <w:lastRenderedPageBreak/>
        <w:t xml:space="preserve">indique que l’échauffement du rotor est la source des vibrations synchrones car l’échelle de temps des phénomènes thermiques est beaucoup plus grande que celle des vibrations synchrones. </w:t>
      </w:r>
    </w:p>
    <w:p w14:paraId="2B02BF93" w14:textId="77777777" w:rsidR="008713F0" w:rsidRDefault="008713F0" w:rsidP="008713F0">
      <w:pPr>
        <w:keepNext/>
        <w:spacing w:line="360" w:lineRule="auto"/>
        <w:jc w:val="center"/>
      </w:pPr>
      <w:r>
        <w:rPr>
          <w:noProof/>
          <w:lang w:eastAsia="zh-CN"/>
        </w:rPr>
        <w:drawing>
          <wp:inline distT="0" distB="0" distL="0" distR="0" wp14:anchorId="29C568A0" wp14:editId="154B7DD9">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237C2BD1" w14:textId="77777777" w:rsidR="008713F0" w:rsidRPr="00EF05E6" w:rsidRDefault="008713F0" w:rsidP="008713F0">
      <w:pPr>
        <w:pStyle w:val="Lgende"/>
        <w:jc w:val="center"/>
        <w:rPr>
          <w:rFonts w:ascii="Calibri" w:eastAsia="Times New Roman" w:hAnsi="Calibri" w:cs="Times New Roman"/>
          <w:i w:val="0"/>
          <w:iCs w:val="0"/>
          <w:color w:val="auto"/>
          <w:sz w:val="22"/>
          <w:szCs w:val="20"/>
          <w:lang w:eastAsia="fr-FR"/>
        </w:rPr>
      </w:pPr>
      <w:bookmarkStart w:id="46" w:name="_Ref534631936"/>
      <w:bookmarkStart w:id="47" w:name="_Toc536112183"/>
      <w:bookmarkStart w:id="48" w:name="_Toc3312852"/>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DA9BA5A" w14:textId="77777777" w:rsidR="008713F0" w:rsidRDefault="008713F0" w:rsidP="008713F0">
      <w:pPr>
        <w:keepNext/>
        <w:jc w:val="center"/>
      </w:pPr>
      <w:r>
        <w:rPr>
          <w:noProof/>
          <w:lang w:eastAsia="zh-CN"/>
        </w:rPr>
        <w:drawing>
          <wp:inline distT="0" distB="0" distL="0" distR="0" wp14:anchorId="0C279865" wp14:editId="660E14C2">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235F0F33" w14:textId="77777777" w:rsidR="008713F0" w:rsidRDefault="008713F0" w:rsidP="008713F0">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9" w:name="_Ref534302406"/>
      <w:bookmarkStart w:id="50" w:name="_Toc536112182"/>
      <w:bookmarkStart w:id="51" w:name="_Toc3312853"/>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4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0"/>
      <w:bookmarkEnd w:id="51"/>
    </w:p>
    <w:p w14:paraId="10D6DECA" w14:textId="77777777" w:rsidR="008713F0" w:rsidRPr="00EF05E6" w:rsidRDefault="008713F0" w:rsidP="008713F0">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C788A">
        <w:rPr>
          <w:b/>
        </w:rPr>
        <w:t>[17]</w:t>
      </w:r>
      <w:r w:rsidRPr="00DD0321">
        <w:rPr>
          <w:b/>
        </w:rPr>
        <w:fldChar w:fldCharType="end"/>
      </w:r>
      <w:r>
        <w:t xml:space="preserve"> ont étudié le prototype d’une </w:t>
      </w:r>
      <w:r>
        <w:rPr>
          <w:rStyle w:val="shorttext"/>
        </w:rPr>
        <w:t xml:space="preserve">machine électrique qui équipée  d’un disque massif en porte-à-faux. Durant un </w:t>
      </w:r>
      <w:r w:rsidRPr="006F4AC6">
        <w:rPr>
          <w:rStyle w:val="shorttext"/>
        </w:rPr>
        <w:t>test</w:t>
      </w:r>
      <w:r>
        <w:rPr>
          <w:rStyle w:val="shorttext"/>
        </w:rPr>
        <w:t xml:space="preserve"> à vitesse constante de 4150 tr/min, les vibrations du rotor étaient mesurées suivant deux plans en utilisant deux capteurs/plan montés à 90 degrés. Les amplitudes synchrones mesurées au cours du temps sont illustrées sur la </w:t>
      </w:r>
      <w:r w:rsidRPr="00F62454">
        <w:rPr>
          <w:rStyle w:val="shorttext"/>
          <w:b/>
        </w:rPr>
        <w:fldChar w:fldCharType="begin"/>
      </w:r>
      <w:r w:rsidRPr="00F62454">
        <w:rPr>
          <w:rStyle w:val="shorttext"/>
          <w:b/>
        </w:rPr>
        <w:instrText xml:space="preserve"> REF _Ref534302420 \h  \* MERGEFORMAT </w:instrText>
      </w:r>
      <w:r w:rsidRPr="00F62454">
        <w:rPr>
          <w:rStyle w:val="shorttext"/>
          <w:b/>
        </w:rPr>
      </w:r>
      <w:r w:rsidRPr="00F62454">
        <w:rPr>
          <w:rStyle w:val="shorttext"/>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3</w:t>
      </w:r>
      <w:r w:rsidRPr="00F62454">
        <w:rPr>
          <w:rStyle w:val="shorttext"/>
          <w:b/>
        </w:rPr>
        <w:fldChar w:fldCharType="end"/>
      </w:r>
      <w:r>
        <w:rPr>
          <w:rStyle w:val="shorttext"/>
          <w:b/>
        </w:rPr>
        <w:t xml:space="preserve"> </w:t>
      </w:r>
      <w:r>
        <w:rPr>
          <w:rStyle w:val="shorttext"/>
        </w:rPr>
        <w:t xml:space="preserve">et </w:t>
      </w:r>
      <w:r w:rsidRPr="00343837">
        <w:rPr>
          <w:rStyle w:val="shorttext"/>
        </w:rPr>
        <w:t>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4</w:t>
      </w:r>
      <w:r w:rsidRPr="00F62454">
        <w:rPr>
          <w:rStyle w:val="shorttext"/>
          <w:b/>
        </w:rPr>
        <w:fldChar w:fldCharType="end"/>
      </w:r>
      <w:r w:rsidRPr="00343837">
        <w:rPr>
          <w:rStyle w:val="shorttext"/>
        </w:rPr>
        <w:t>.</w:t>
      </w:r>
      <w:r>
        <w:rPr>
          <w:rStyle w:val="shorttext"/>
        </w:rPr>
        <w:t xml:space="preserve"> L’amplitude synchrone augmentait lentement pendant les deux premières heures de fonctionnement avant de devenir, soudainement, excessive déclenchant ainsi l’arrêt d’urgence de la machine. En plus, le </w:t>
      </w:r>
      <w:r>
        <w:rPr>
          <w:szCs w:val="22"/>
        </w:rPr>
        <w:t xml:space="preserve">phénomène des vibrations cycliques a également été constaté dans ce cas avant l’apparition de  l’instabilité vibratoire. </w:t>
      </w:r>
      <w:r>
        <w:rPr>
          <w:rStyle w:val="shorttext"/>
        </w:rPr>
        <w:t>Les vibrations spirales divergentes mesurées dans le temps sont illustrées sur</w:t>
      </w:r>
      <w:r w:rsidRPr="00343837">
        <w:rPr>
          <w:rStyle w:val="shorttext"/>
        </w:rPr>
        <w:t xml:space="preserve"> 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4</w:t>
      </w:r>
      <w:r w:rsidRPr="00F62454">
        <w:rPr>
          <w:rStyle w:val="shorttext"/>
          <w:b/>
        </w:rPr>
        <w:fldChar w:fldCharType="end"/>
      </w:r>
      <w:r>
        <w:rPr>
          <w:rStyle w:val="shorttext"/>
        </w:rPr>
        <w:t>.</w:t>
      </w:r>
    </w:p>
    <w:p w14:paraId="1E2D94E5" w14:textId="77777777" w:rsidR="008713F0" w:rsidRDefault="008713F0" w:rsidP="008713F0">
      <w:pPr>
        <w:keepNext/>
        <w:spacing w:line="360" w:lineRule="auto"/>
        <w:jc w:val="center"/>
      </w:pPr>
      <w:r w:rsidRPr="00910663">
        <w:rPr>
          <w:rStyle w:val="shorttext"/>
          <w:noProof/>
          <w:lang w:eastAsia="zh-CN"/>
        </w:rPr>
        <w:lastRenderedPageBreak/>
        <w:drawing>
          <wp:inline distT="0" distB="0" distL="0" distR="0" wp14:anchorId="453F4DEA" wp14:editId="289CD204">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55B5E0CB" w14:textId="77777777" w:rsidR="008713F0" w:rsidRDefault="008713F0" w:rsidP="008713F0">
      <w:pPr>
        <w:pStyle w:val="Lgende"/>
        <w:jc w:val="center"/>
        <w:rPr>
          <w:rStyle w:val="shorttext"/>
        </w:rPr>
      </w:pPr>
      <w:bookmarkStart w:id="52" w:name="_Ref534302420"/>
      <w:bookmarkStart w:id="53" w:name="_Toc536112184"/>
      <w:bookmarkStart w:id="54" w:name="_Toc3312854"/>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bookmarkEnd w:id="5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D7DB027" w14:textId="77777777" w:rsidR="008713F0" w:rsidRDefault="008713F0" w:rsidP="008713F0">
      <w:pPr>
        <w:keepNext/>
        <w:spacing w:line="360" w:lineRule="auto"/>
        <w:jc w:val="center"/>
      </w:pPr>
      <w:r w:rsidRPr="00CC5642">
        <w:rPr>
          <w:rStyle w:val="shorttext"/>
          <w:noProof/>
          <w:lang w:eastAsia="zh-CN"/>
        </w:rPr>
        <w:drawing>
          <wp:inline distT="0" distB="0" distL="0" distR="0" wp14:anchorId="2331AC49" wp14:editId="43AB3546">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19DB8AEF" w14:textId="77777777" w:rsidR="008713F0" w:rsidRPr="007A2CFA"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55" w:name="_Ref534632017"/>
      <w:bookmarkStart w:id="56" w:name="_Toc536112185"/>
      <w:bookmarkStart w:id="57" w:name="_Toc3312855"/>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5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6"/>
      <w:bookmarkEnd w:id="57"/>
    </w:p>
    <w:p w14:paraId="166DA03C" w14:textId="77777777" w:rsidR="008713F0" w:rsidRDefault="008713F0" w:rsidP="008713F0">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C788A">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C788A">
        <w:rPr>
          <w:b/>
        </w:rPr>
        <w:t>[17]</w:t>
      </w:r>
      <w:r w:rsidRPr="00DD0321">
        <w:rPr>
          <w:b/>
        </w:rPr>
        <w:fldChar w:fldCharType="end"/>
      </w:r>
      <w:r>
        <w:rPr>
          <w:b/>
        </w:rPr>
        <w:t xml:space="preserve"> </w:t>
      </w:r>
      <w:r>
        <w:rPr>
          <w:szCs w:val="22"/>
        </w:rPr>
        <w:t xml:space="preserve">mettent bien en évidence les symptômes caractéristiques de l’effet Morton instable qui peuvent se développer à vitesse constante. Contrairement aux autres instabilités vibratoires classiques, celles engendrées par les effets thermiques  n’apparaît qu’après un certain du temps de fonctionnement. L’évolution lente et progressive des vibrations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 MERGEFORMAT </w:instrText>
      </w:r>
      <w:r w:rsidRPr="0078052B">
        <w:rPr>
          <w:b/>
          <w:szCs w:val="22"/>
        </w:rPr>
      </w:r>
      <w:r w:rsidRPr="0078052B">
        <w:rPr>
          <w:b/>
          <w:szCs w:val="22"/>
        </w:rPr>
        <w:fldChar w:fldCharType="separate"/>
      </w:r>
      <w:r w:rsidR="00DC788A" w:rsidRPr="00DC788A">
        <w:rPr>
          <w:rStyle w:val="shorttext"/>
          <w:b/>
          <w:iCs/>
        </w:rPr>
        <w:t xml:space="preserve">Figure </w:t>
      </w:r>
      <w:r w:rsidR="00DC788A" w:rsidRPr="00DC788A">
        <w:rPr>
          <w:rStyle w:val="shorttext"/>
          <w:b/>
          <w:iCs/>
          <w:noProof/>
        </w:rPr>
        <w:t>1.2</w:t>
      </w:r>
      <w:r w:rsidR="00DC788A" w:rsidRPr="00DC788A">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 MERGEFORMAT </w:instrText>
      </w:r>
      <w:r w:rsidRPr="0078052B">
        <w:rPr>
          <w:b/>
          <w:szCs w:val="22"/>
        </w:rPr>
      </w:r>
      <w:r w:rsidRPr="0078052B">
        <w:rPr>
          <w:b/>
          <w:szCs w:val="22"/>
        </w:rPr>
        <w:fldChar w:fldCharType="separate"/>
      </w:r>
      <w:r w:rsidR="00DC788A" w:rsidRPr="00DC788A">
        <w:rPr>
          <w:rStyle w:val="shorttext"/>
          <w:b/>
          <w:iCs/>
        </w:rPr>
        <w:t xml:space="preserve">Figure </w:t>
      </w:r>
      <w:r w:rsidR="00DC788A" w:rsidRPr="00DC788A">
        <w:rPr>
          <w:rStyle w:val="shorttext"/>
          <w:b/>
          <w:iCs/>
          <w:noProof/>
        </w:rPr>
        <w:lastRenderedPageBreak/>
        <w:t>1.2</w:t>
      </w:r>
      <w:r w:rsidR="00DC788A" w:rsidRPr="00DC788A">
        <w:rPr>
          <w:rStyle w:val="shorttext"/>
          <w:b/>
          <w:iCs/>
          <w:noProof/>
        </w:rPr>
        <w:noBreakHyphen/>
        <w:t>3</w:t>
      </w:r>
      <w:r w:rsidRPr="0078052B">
        <w:rPr>
          <w:b/>
          <w:szCs w:val="22"/>
        </w:rPr>
        <w:fldChar w:fldCharType="end"/>
      </w:r>
      <w:r>
        <w:rPr>
          <w:szCs w:val="22"/>
        </w:rPr>
        <w:t>) sont souvent décrites dans la littérature comme des signatures de cette instabilité vibratoire à l’origine thermique.</w:t>
      </w:r>
      <w:r w:rsidRPr="00A22718">
        <w:t xml:space="preserve"> </w:t>
      </w:r>
    </w:p>
    <w:p w14:paraId="06A8D420" w14:textId="77777777" w:rsidR="008713F0" w:rsidRDefault="008713F0" w:rsidP="008713F0">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C788A">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C788A">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décrivant les vibrations et la différence de température </w:t>
      </w:r>
      <m:oMath>
        <m:r>
          <w:rPr>
            <w:rFonts w:ascii="Cambria Math" w:hAnsi="Cambria Math"/>
          </w:rPr>
          <m:t>∆T</m:t>
        </m:r>
      </m:oMath>
      <w:r>
        <w:t xml:space="preserve"> à la surface du rotor. Ce coefficient est difficile à obtenir à partir des calculs notamment en l’absence de modèles physiques assez fins pour représenter l’écoulement du film lubrifiant dans les paliers. Pour cette raison, </w:t>
      </w:r>
      <w:r w:rsidRPr="00124FD8">
        <w:t>Panara et al.</w:t>
      </w:r>
      <w:r>
        <w:t xml:space="preserve"> </w:t>
      </w:r>
      <w:proofErr w:type="gramStart"/>
      <w:r>
        <w:t>l’ont</w:t>
      </w:r>
      <w:proofErr w:type="gramEnd"/>
      <w:r>
        <w:t xml:space="preserve"> obtenu à partir des données expérimentales. Le rotor était instrumenté à l’aide de  huit thermocouples disposés uniformément le long de la circonférence du rotor au droit du palier et</w:t>
      </w:r>
      <w:r w:rsidRPr="00AF6740">
        <w:t xml:space="preserve"> </w:t>
      </w:r>
      <w:r>
        <w:t xml:space="preserve">reliés à </w:t>
      </w:r>
      <w:r w:rsidRPr="00AF6740">
        <w:t>un</w:t>
      </w:r>
      <w:r>
        <w:t xml:space="preserve"> collecteur tournant</w:t>
      </w:r>
      <w:r w:rsidRPr="00AF6740">
        <w:t xml:space="preserve"> sans fil</w:t>
      </w:r>
      <w:r>
        <w:t>.</w:t>
      </w:r>
      <w:r w:rsidRPr="00AF6740">
        <w:t xml:space="preserve"> </w:t>
      </w:r>
      <w:r>
        <w:t>Trois masses différentes en porte-à-faux (7.3%, 8.4%, 12.4% de la masse du rotor) ont été testées. Les auteurs ont observé que la vitesse d’amorçage de l’effet Morton diminuait de 13600 tr/min à 10200tr/min puis à moins de 10000 tr/min avec l’augmentation de la masse</w:t>
      </w:r>
      <w:r w:rsidRPr="0081521C">
        <w:t xml:space="preserve"> </w:t>
      </w:r>
      <w:r>
        <w:t xml:space="preserve">en porte-à-faux. Ils ont conclu que ce paramètre pouvait être directement lié à l’instabilité vibratoire. Panara et al. </w:t>
      </w:r>
      <w:proofErr w:type="gramStart"/>
      <w:r>
        <w:t>ont</w:t>
      </w:r>
      <w:proofErr w:type="gramEnd"/>
      <w:r>
        <w:t xml:space="preserve"> également montré que le rotor pouvait retrouver un comportement vibratoire stable lorsqu’il opérait avec une marge suffisante au-delà de la vitesse critique. </w:t>
      </w:r>
    </w:p>
    <w:p w14:paraId="15DE7731" w14:textId="77777777" w:rsidR="008713F0" w:rsidRDefault="008713F0" w:rsidP="008713F0">
      <w:pPr>
        <w:pStyle w:val="Titre2"/>
        <w:ind w:left="709"/>
      </w:pPr>
      <w:bookmarkStart w:id="58" w:name="_Toc536800375"/>
      <w:bookmarkStart w:id="59" w:name="_Toc3312744"/>
      <w:r>
        <w:t>Modeles theoriques</w:t>
      </w:r>
      <w:bookmarkEnd w:id="58"/>
      <w:bookmarkEnd w:id="59"/>
      <w:r>
        <w:t xml:space="preserve"> </w:t>
      </w:r>
    </w:p>
    <w:p w14:paraId="128F42AF" w14:textId="77777777" w:rsidR="008713F0" w:rsidRPr="00E92234" w:rsidRDefault="008713F0" w:rsidP="008713F0"/>
    <w:p w14:paraId="1CFDE9AD" w14:textId="77777777" w:rsidR="008713F0" w:rsidRPr="004B4CB9" w:rsidRDefault="008713F0" w:rsidP="008713F0">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aux vibrations synchrones de celui-ci. Par la suite, les modèles théoriques sont groupés en quatre catégories. </w:t>
      </w:r>
    </w:p>
    <w:p w14:paraId="53FA4ADE" w14:textId="77777777" w:rsidR="008713F0" w:rsidRPr="00D8108D" w:rsidRDefault="008713F0" w:rsidP="008713F0">
      <w:pPr>
        <w:pStyle w:val="Titre3"/>
        <w:spacing w:before="240" w:after="240" w:line="360" w:lineRule="auto"/>
        <w:ind w:left="709"/>
      </w:pPr>
      <w:bookmarkStart w:id="60" w:name="_Toc534294730"/>
      <w:bookmarkStart w:id="61" w:name="_Toc536800376"/>
      <w:bookmarkStart w:id="62" w:name="_Toc3312745"/>
      <w:r w:rsidRPr="00675419">
        <w:t xml:space="preserve">Méthodes inspirées </w:t>
      </w:r>
      <w:r>
        <w:t>de</w:t>
      </w:r>
      <w:r w:rsidRPr="00675419">
        <w:t xml:space="preserve"> la </w:t>
      </w:r>
      <w:r w:rsidRPr="004106D7">
        <w:t>théorie</w:t>
      </w:r>
      <w:r w:rsidRPr="00675419">
        <w:t xml:space="preserve"> d</w:t>
      </w:r>
      <w:r>
        <w:t>E</w:t>
      </w:r>
      <w:r w:rsidRPr="00675419">
        <w:t xml:space="preserve"> </w:t>
      </w:r>
      <w:r>
        <w:t>contrôle</w:t>
      </w:r>
      <w:bookmarkEnd w:id="60"/>
      <w:bookmarkEnd w:id="61"/>
      <w:bookmarkEnd w:id="62"/>
    </w:p>
    <w:p w14:paraId="44170941" w14:textId="77777777" w:rsidR="008713F0" w:rsidRDefault="008713F0" w:rsidP="008713F0">
      <w:pPr>
        <w:spacing w:after="120" w:line="360" w:lineRule="auto"/>
        <w:ind w:firstLine="709"/>
      </w:pPr>
      <w:r w:rsidRPr="00861772">
        <w:t>En 1993,</w:t>
      </w:r>
      <w:r w:rsidRPr="00A22718">
        <w:t xml:space="preserve"> K</w:t>
      </w:r>
      <w:r>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C788A">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les vibrations du rotor dans le palier</w:t>
      </w:r>
      <w:r w:rsidRPr="00A22718">
        <w:t>. Cette</w:t>
      </w:r>
      <w:r>
        <w:t xml:space="preserve"> technique vise à  mettre en place  d</w:t>
      </w:r>
      <w:r w:rsidRPr="00A22718">
        <w:t>es relations mathématiques</w:t>
      </w:r>
      <w:r>
        <w:t xml:space="preserve"> simples</w:t>
      </w:r>
      <w:r w:rsidRPr="00A22718">
        <w:t xml:space="preserve"> et</w:t>
      </w:r>
      <w:r>
        <w:t xml:space="preserve"> d’évaluer</w:t>
      </w:r>
      <w:r w:rsidRPr="00A22718">
        <w:t xml:space="preserve"> l</w:t>
      </w:r>
      <w:r>
        <w:t>’</w:t>
      </w:r>
      <w:r w:rsidRPr="00A22718">
        <w:t>influence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Les hypothèses</w:t>
      </w:r>
      <w:r w:rsidRPr="00A22718">
        <w:t xml:space="preserve"> du palier court </w:t>
      </w:r>
      <w:r>
        <w:t>et d’une</w:t>
      </w:r>
      <w:r w:rsidRPr="00A22718">
        <w:t xml:space="preserve"> viscosité constante</w:t>
      </w:r>
      <w:r>
        <w:t xml:space="preserve"> sont utilisées </w:t>
      </w:r>
      <w:r w:rsidRPr="00A22718">
        <w:t xml:space="preserve"> </w:t>
      </w:r>
      <w:r>
        <w:t xml:space="preserve"> afin de 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DC788A">
        <w:rPr>
          <w:b/>
        </w:rPr>
        <w:t>[11]</w:t>
      </w:r>
      <w:r>
        <w:rPr>
          <w:b/>
        </w:rPr>
        <w:fldChar w:fldCharType="end"/>
      </w:r>
      <w:r w:rsidRPr="00A22718">
        <w:t>. Enfin,</w:t>
      </w:r>
      <w:r>
        <w:t xml:space="preserve"> inspiré de la théorie de </w:t>
      </w:r>
      <w:r>
        <w:lastRenderedPageBreak/>
        <w:t>contrôle, la stabilité  de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Pr>
          <w:b/>
        </w:rPr>
        <w:t xml:space="preserve"> </w:t>
      </w:r>
      <w:r w:rsidRPr="00C61ECD">
        <w:t>décrivant</w:t>
      </w:r>
      <w:r w:rsidRPr="00A22718">
        <w:t xml:space="preserve">  </w:t>
      </w:r>
      <w:r>
        <w:t xml:space="preserve">le </w:t>
      </w:r>
      <w:r w:rsidRPr="00A22718">
        <w:t xml:space="preserve">rapport entre la </w:t>
      </w:r>
      <w:r>
        <w:t>déflection</w:t>
      </w:r>
      <w:r w:rsidRPr="00A22718">
        <w:t xml:space="preserve"> initiale du rotor</w:t>
      </w:r>
      <w:r>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 xml:space="preserve">après la déformation thermique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713F0" w:rsidRPr="0081010A" w14:paraId="67E98DC3" w14:textId="77777777" w:rsidTr="00252369">
        <w:trPr>
          <w:trHeight w:val="635"/>
          <w:jc w:val="center"/>
        </w:trPr>
        <w:tc>
          <w:tcPr>
            <w:tcW w:w="7943" w:type="dxa"/>
            <w:vAlign w:val="center"/>
          </w:tcPr>
          <w:p w14:paraId="42CADDF3" w14:textId="77777777" w:rsidR="008713F0" w:rsidRPr="00E60259" w:rsidRDefault="008713F0" w:rsidP="0025236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7BB19D39" w14:textId="77777777" w:rsidR="008713F0" w:rsidRPr="009E33E3" w:rsidRDefault="008713F0" w:rsidP="00252369">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05F06E00" w14:textId="77777777" w:rsidR="008713F0" w:rsidRPr="004B4CB9" w:rsidRDefault="008713F0" w:rsidP="008713F0">
      <w:pPr>
        <w:spacing w:before="120" w:line="360" w:lineRule="auto"/>
      </w:pPr>
      <w:r>
        <w:t>S</w:t>
      </w:r>
      <w:r w:rsidRPr="00A22718">
        <w:t xml:space="preserve">i </w:t>
      </w:r>
      <w:proofErr w:type="gramStart"/>
      <w:r w:rsidRPr="00A22718">
        <w:t>Re(</w:t>
      </w:r>
      <w:proofErr w:type="gramEnd"/>
      <m:oMath>
        <m:r>
          <m:rPr>
            <m:sty m:val="bi"/>
          </m:rPr>
          <w:rPr>
            <w:rFonts w:ascii="Cambria Math" w:hAnsi="Cambria Math"/>
          </w:rPr>
          <m:t>G</m:t>
        </m:r>
      </m:oMath>
      <w:r w:rsidRPr="00A22718">
        <w:t>)</w:t>
      </w:r>
      <w:r>
        <w:t xml:space="preserve"> </w:t>
      </w:r>
      <w:r w:rsidRPr="00A22718">
        <w:t>&gt;</w:t>
      </w:r>
      <w:r>
        <w:t xml:space="preserve"> </w:t>
      </w:r>
      <w:r w:rsidRPr="00A22718">
        <w:t>1, l’instabilité sera amplifiée alors que si Re(</w:t>
      </w:r>
      <m:oMath>
        <m:r>
          <m:rPr>
            <m:sty m:val="bi"/>
          </m:rPr>
          <w:rPr>
            <w:rFonts w:ascii="Cambria Math" w:hAnsi="Cambria Math"/>
          </w:rPr>
          <m:t>G</m:t>
        </m:r>
      </m:oMath>
      <w:r w:rsidRPr="00A22718">
        <w:t>) &lt;1,</w:t>
      </w:r>
      <w:r>
        <w:t xml:space="preserve"> l’effet Morton sera stable.</w:t>
      </w:r>
      <w:r w:rsidRPr="00A22718">
        <w:t>.</w:t>
      </w:r>
      <w:r w:rsidRPr="002165A2">
        <w:t xml:space="preserve"> </w:t>
      </w:r>
    </w:p>
    <w:p w14:paraId="73B8A8A6" w14:textId="77777777" w:rsidR="008713F0" w:rsidRPr="004B4CB9" w:rsidRDefault="008713F0" w:rsidP="008713F0">
      <w:pPr>
        <w:spacing w:before="120" w:after="120" w:line="360" w:lineRule="auto"/>
        <w:ind w:firstLine="709"/>
      </w:pPr>
      <w:r w:rsidRPr="00D40424">
        <w:t>Un an après</w:t>
      </w:r>
      <w:r w:rsidRPr="00A22718">
        <w:t>, K</w:t>
      </w:r>
      <w:r>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C788A">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r>
        <w:t xml:space="preserve"> à l’aide d’un</w:t>
      </w:r>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0E2AE06B" w14:textId="77777777" w:rsidR="008713F0" w:rsidRDefault="008713F0" w:rsidP="008713F0">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C788A">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DF022F1" w14:textId="77777777" w:rsidR="008713F0" w:rsidRDefault="008713F0"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Pr="004D1CA9">
        <w:rPr>
          <w:b/>
        </w:rPr>
        <w:t>,</w:t>
      </w:r>
      <w:r w:rsidRPr="00101C5D">
        <w:t xml:space="preserve"> décrit </w:t>
      </w:r>
      <w:r>
        <w:t>la relation entre les vibrations synchrones et le balourd,</w:t>
      </w:r>
    </w:p>
    <w:p w14:paraId="207948A0" w14:textId="77777777" w:rsidR="008713F0" w:rsidRDefault="008713F0" w:rsidP="008713F0">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Pr="004D1CA9">
        <w:rPr>
          <w:b/>
        </w:rPr>
        <w:t>,</w:t>
      </w:r>
      <w:r w:rsidRPr="00071054">
        <w:t xml:space="preserve"> décrit </w:t>
      </w:r>
      <w:r>
        <w:t xml:space="preserve">la relation entre </w:t>
      </w:r>
      <w:r w:rsidRPr="0021189E">
        <w:t>la différence de température</w:t>
      </w:r>
      <w:r>
        <w:t xml:space="preserve"> Δ</w:t>
      </w:r>
      <w:r w:rsidRPr="004D1CA9">
        <w:rPr>
          <w:rFonts w:ascii="Cambria Math" w:hAnsi="Cambria Math" w:cs="Cambria Math"/>
        </w:rPr>
        <w:t>𝑇</w:t>
      </w:r>
      <w:r w:rsidRPr="0021189E">
        <w:t xml:space="preserve"> à la surface de rotor</w:t>
      </w:r>
      <w:r>
        <w:t xml:space="preserve"> et les vibrations synchrones,</w:t>
      </w:r>
    </w:p>
    <w:p w14:paraId="67E3EA21" w14:textId="77777777" w:rsidR="008713F0" w:rsidRPr="004D1CA9" w:rsidRDefault="008713F0"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Pr="004D1CA9">
        <w:rPr>
          <w:b/>
        </w:rPr>
        <w:t>,</w:t>
      </w:r>
      <w:r w:rsidRPr="004B582A">
        <w:t xml:space="preserve"> </w:t>
      </w:r>
      <w:r>
        <w:t>exprime le balourd thermique</w:t>
      </w:r>
      <w:r w:rsidRPr="0021189E">
        <w:t xml:space="preserve"> </w:t>
      </w:r>
      <w:r>
        <w:t xml:space="preserve">généré par une </w:t>
      </w:r>
      <w:r w:rsidRPr="0021189E">
        <w:t>différence de température</w:t>
      </w:r>
      <w:r>
        <w:t xml:space="preserve"> </w:t>
      </w:r>
      <m:oMath>
        <m:r>
          <m:rPr>
            <m:sty m:val="p"/>
          </m:rPr>
          <w:rPr>
            <w:rFonts w:ascii="Cambria Math" w:hAnsi="Cambria Math"/>
          </w:rPr>
          <m:t>Δ</m:t>
        </m:r>
        <m:r>
          <w:rPr>
            <w:rFonts w:ascii="Cambria Math" w:hAnsi="Cambria Math"/>
          </w:rPr>
          <m:t>T=1°C</m:t>
        </m:r>
      </m:oMath>
      <w:r>
        <w:t xml:space="preserve"> sur</w:t>
      </w:r>
      <w:r w:rsidRPr="0021189E">
        <w:t xml:space="preserve"> la surface de rotor</w:t>
      </w:r>
      <w:r>
        <w:t xml:space="preserve">. </w:t>
      </w:r>
    </w:p>
    <w:p w14:paraId="2D99E32F" w14:textId="77777777" w:rsidR="008713F0" w:rsidRDefault="008713F0" w:rsidP="008713F0">
      <w:pPr>
        <w:spacing w:before="120" w:after="240" w:line="360" w:lineRule="auto"/>
      </w:pPr>
      <w:r>
        <w:t xml:space="preserve">Les vibrations synchrones dans les paliers hydrodynamiques sont déterminées par le calcul de réponse au balourd total. Comme illustré dans la "structure 2"  de la </w:t>
      </w:r>
      <w:r w:rsidRPr="00CE3BE5">
        <w:rPr>
          <w:b/>
        </w:rPr>
        <w:fldChar w:fldCharType="begin"/>
      </w:r>
      <w:r w:rsidRPr="00CE3BE5">
        <w:rPr>
          <w:b/>
        </w:rPr>
        <w:instrText xml:space="preserve"> REF _Ref534633049 \h  \* MERGEFORMAT </w:instrText>
      </w:r>
      <w:r w:rsidRPr="00CE3BE5">
        <w:rPr>
          <w:b/>
        </w:rPr>
      </w:r>
      <w:r w:rsidRPr="00CE3BE5">
        <w:rPr>
          <w:b/>
        </w:rPr>
        <w:fldChar w:fldCharType="separate"/>
      </w:r>
      <w:r w:rsidR="00DC788A" w:rsidRPr="00DC788A">
        <w:rPr>
          <w:rStyle w:val="shorttext"/>
          <w:b/>
          <w:iCs/>
        </w:rPr>
        <w:t xml:space="preserve">Figure </w:t>
      </w:r>
      <w:r w:rsidR="00DC788A" w:rsidRPr="00DC788A">
        <w:rPr>
          <w:rStyle w:val="shorttext"/>
          <w:b/>
          <w:iCs/>
          <w:noProof/>
        </w:rPr>
        <w:t>1.3</w:t>
      </w:r>
      <w:r w:rsidR="00DC788A" w:rsidRPr="00DC788A">
        <w:rPr>
          <w:rStyle w:val="shorttext"/>
          <w:b/>
          <w:iCs/>
          <w:noProof/>
        </w:rPr>
        <w:noBreakHyphen/>
        <w:t>1</w:t>
      </w:r>
      <w:r w:rsidRPr="00CE3BE5">
        <w:rPr>
          <w:b/>
        </w:rPr>
        <w:fldChar w:fldCharType="end"/>
      </w:r>
      <w:r w:rsidRPr="00CE3BE5">
        <w:t>,</w:t>
      </w:r>
      <w:r>
        <w:t xml:space="preserve"> </w:t>
      </w:r>
      <w:r w:rsidRPr="00CE3BE5">
        <w:t>les</w:t>
      </w:r>
      <w:r>
        <w:t xml:space="preserve"> fonctions de transfert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t xml:space="preserve"> caractérisent un rapport qui est équivalent au ratio </w:t>
      </w:r>
      <m:oMath>
        <m:r>
          <m:rPr>
            <m:sty m:val="bi"/>
          </m:rPr>
          <w:rPr>
            <w:rFonts w:ascii="Cambria Math" w:hAnsi="Cambria Math"/>
          </w:rPr>
          <m:t>G</m:t>
        </m:r>
      </m:oMath>
      <w:r>
        <w:t xml:space="preserve"> dans la "structure 1" proposé par </w:t>
      </w:r>
      <w:r w:rsidRPr="00A22718">
        <w:t>Keogh et Morton</w:t>
      </w:r>
      <w:r>
        <w:t xml:space="preserve">. Dans le modèle de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C788A">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muni</w:t>
      </w:r>
      <w:r w:rsidRPr="00A75749">
        <w:t xml:space="preserve"> </w:t>
      </w:r>
      <w:r>
        <w:t xml:space="preserve">de deux disques symétriques disposés en porte à faux  </w:t>
      </w:r>
      <w:r w:rsidRPr="00DE169A">
        <w:rPr>
          <w:b/>
        </w:rPr>
        <w:fldChar w:fldCharType="begin"/>
      </w:r>
      <w:r w:rsidRPr="00DE169A">
        <w:rPr>
          <w:b/>
        </w:rPr>
        <w:instrText xml:space="preserve"> REF _Ref534632381 \r \h </w:instrText>
      </w:r>
      <w:r>
        <w:rPr>
          <w:b/>
        </w:rPr>
        <w:instrText xml:space="preserve"> \* MERGEFORMAT </w:instrText>
      </w:r>
      <w:r w:rsidRPr="00DE169A">
        <w:rPr>
          <w:b/>
        </w:rPr>
      </w:r>
      <w:r w:rsidRPr="00DE169A">
        <w:rPr>
          <w:b/>
        </w:rPr>
        <w:fldChar w:fldCharType="separate"/>
      </w:r>
      <w:r w:rsidR="00DC788A">
        <w:rPr>
          <w:b/>
        </w:rPr>
        <w:t>[15]</w:t>
      </w:r>
      <w:r w:rsidRPr="00DE169A">
        <w:rPr>
          <w:b/>
        </w:rPr>
        <w:fldChar w:fldCharType="end"/>
      </w:r>
      <w:r>
        <w:rPr>
          <w:b/>
        </w:rPr>
        <w:t xml:space="preserve">. </w:t>
      </w:r>
      <w:r>
        <w:t>L</w:t>
      </w:r>
      <w:r w:rsidRPr="00A75749">
        <w:t>a vitesse</w:t>
      </w:r>
      <w:r>
        <w:t xml:space="preserve"> à laquelle</w:t>
      </w:r>
      <w:r w:rsidRPr="00A75749">
        <w:t xml:space="preserve"> </w:t>
      </w:r>
      <w:r>
        <w:t>l</w:t>
      </w:r>
      <w:r w:rsidRPr="00A75749">
        <w:t>'instabilité</w:t>
      </w:r>
      <w:r>
        <w:t xml:space="preserve"> est</w:t>
      </w:r>
      <w:r w:rsidRPr="00A75749">
        <w:t xml:space="preserve"> prédite</w:t>
      </w:r>
      <w:r>
        <w:t xml:space="preserve"> est</w:t>
      </w:r>
      <w:r w:rsidRPr="00A75749">
        <w:t xml:space="preserve">  d'environ 10 500 tr / min, ce qui concordait avec l'observation.</w:t>
      </w:r>
    </w:p>
    <w:p w14:paraId="03AD4AD5" w14:textId="77777777" w:rsidR="008713F0" w:rsidRDefault="008713F0" w:rsidP="008713F0">
      <w:pPr>
        <w:keepNext/>
        <w:spacing w:line="360" w:lineRule="auto"/>
        <w:jc w:val="center"/>
      </w:pPr>
      <w:r>
        <w:rPr>
          <w:noProof/>
          <w:lang w:eastAsia="zh-CN"/>
        </w:rPr>
        <w:lastRenderedPageBreak/>
        <w:drawing>
          <wp:inline distT="0" distB="0" distL="0" distR="0" wp14:anchorId="1A27A695" wp14:editId="7E2E6809">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2A1C8F2B" w14:textId="77777777" w:rsidR="008713F0" w:rsidRPr="00113A61"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63" w:name="_Ref534633049"/>
      <w:bookmarkStart w:id="64" w:name="_Toc536112186"/>
      <w:bookmarkStart w:id="65" w:name="_Toc3312856"/>
      <w:r w:rsidRPr="005E708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1.3</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C788A">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6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C788A">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4"/>
      <w:bookmarkEnd w:id="65"/>
    </w:p>
    <w:p w14:paraId="24AD2A88" w14:textId="77777777" w:rsidR="008713F0" w:rsidRDefault="008713F0" w:rsidP="008713F0">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C788A">
        <w:rPr>
          <w:b/>
        </w:rPr>
        <w:t>[19]</w:t>
      </w:r>
      <w:r w:rsidRPr="003A7568">
        <w:rPr>
          <w:b/>
        </w:rPr>
        <w:fldChar w:fldCharType="end"/>
      </w:r>
      <w:r>
        <w:t xml:space="preserve"> ont complété le modèle de De Jongh et ont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C788A">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la différence de température </w:t>
      </w:r>
      <m:oMath>
        <m:r>
          <m:rPr>
            <m:sty m:val="bi"/>
          </m:rPr>
          <w:rPr>
            <w:rFonts w:ascii="Cambria Math" w:hAnsi="Cambria Math"/>
          </w:rPr>
          <m:t>T</m:t>
        </m:r>
      </m:oMath>
      <w:r>
        <w:t>. Le module des coefficients représente la sensibilité des phénomènes physiques qui contribuent au déclenchement de l’instabilité</w:t>
      </w:r>
      <w:proofErr w:type="gramStart"/>
      <w:r>
        <w:t>..</w:t>
      </w:r>
      <w:proofErr w:type="gramEnd"/>
      <w:r>
        <w:t xml:space="preserve"> La stabilité est déterminée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C788A">
        <w:rPr>
          <w:b/>
        </w:rPr>
        <w:t>[22]</w:t>
      </w:r>
      <w:r w:rsidRPr="00411F22">
        <w:rPr>
          <w:b/>
          <w:lang w:val="en-US"/>
        </w:rPr>
        <w:fldChar w:fldCharType="end"/>
      </w:r>
      <w:r>
        <w:t xml:space="preserve">.  Grâce aux coefficients d’influence, l’analyse de l’effet Morton devient possible avec les outils numériques usuels de dynamique de rotor et de lubrification. Cependant, ces coefficients sont calculés de manière linéaire et en régime stationnaire. Ainsi, les calculs sont peu précis. Cette méthode est reprise avec une description plus détaillée au </w:t>
      </w:r>
      <w:hyperlink w:anchor="_Chapitre_5_:" w:history="1">
        <w:r w:rsidRPr="00550648">
          <w:rPr>
            <w:rStyle w:val="Lienhypertexte"/>
            <w:color w:val="000000" w:themeColor="text1"/>
            <w:u w:val="none"/>
          </w:rPr>
          <w:t>chapitre 5</w:t>
        </w:r>
      </w:hyperlink>
      <w:r>
        <w:t xml:space="preserve"> de cette thèse.</w:t>
      </w:r>
    </w:p>
    <w:p w14:paraId="224568F1" w14:textId="77777777" w:rsidR="008713F0" w:rsidRPr="00ED53DD" w:rsidRDefault="008713F0" w:rsidP="008713F0">
      <w:pPr>
        <w:pStyle w:val="Titre3"/>
        <w:spacing w:before="240" w:after="240"/>
        <w:ind w:left="709"/>
      </w:pPr>
      <w:bookmarkStart w:id="66" w:name="_Toc534294731"/>
      <w:bookmarkStart w:id="67" w:name="_Toc536800377"/>
      <w:bookmarkStart w:id="68" w:name="_Toc3312746"/>
      <w:r>
        <w:t>Méthode basée sur un balourd critique prédéfini</w:t>
      </w:r>
      <w:bookmarkEnd w:id="66"/>
      <w:bookmarkEnd w:id="67"/>
      <w:bookmarkEnd w:id="68"/>
    </w:p>
    <w:p w14:paraId="5BD7AE9B" w14:textId="77777777" w:rsidR="008713F0" w:rsidRDefault="008713F0" w:rsidP="008713F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C788A">
        <w:rPr>
          <w:b/>
        </w:rPr>
        <w:t>[24]</w:t>
      </w:r>
      <w:r w:rsidRPr="00350947">
        <w:rPr>
          <w:b/>
        </w:rPr>
        <w:fldChar w:fldCharType="end"/>
      </w:r>
      <w:r w:rsidRPr="00A22718">
        <w:t xml:space="preserve"> </w:t>
      </w:r>
      <w:r w:rsidRPr="00C64243">
        <w:t xml:space="preserve">ont </w:t>
      </w:r>
      <w:r>
        <w:t>proposé une méthode pour déterminer le balourd critique au-delà du quel l’effet Morton devient instable</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3B8FEB36" w14:textId="77777777" w:rsidTr="00252369">
        <w:trPr>
          <w:trHeight w:val="635"/>
          <w:jc w:val="center"/>
        </w:trPr>
        <w:tc>
          <w:tcPr>
            <w:tcW w:w="7214" w:type="dxa"/>
            <w:vAlign w:val="center"/>
          </w:tcPr>
          <w:p w14:paraId="7C524DF7" w14:textId="77777777" w:rsidR="008713F0" w:rsidRPr="007C7D68" w:rsidRDefault="008713F0" w:rsidP="00252369">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7C85FEE1"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1B3F38A2" w14:textId="77777777" w:rsidR="008713F0" w:rsidRDefault="008713F0" w:rsidP="008713F0">
      <w:pPr>
        <w:spacing w:before="120" w:line="360" w:lineRule="auto"/>
      </w:pPr>
      <w:r>
        <w:t>C</w:t>
      </w:r>
      <w:r w:rsidRPr="00093FB1">
        <w:t xml:space="preserve">e </w:t>
      </w:r>
      <w:r>
        <w:t>balourd</w:t>
      </w:r>
      <w:r w:rsidRPr="00093FB1">
        <w:t xml:space="preserve"> mécanique </w:t>
      </w:r>
      <w:r>
        <w:t>initial est</w:t>
      </w:r>
      <w:r w:rsidRPr="00093FB1">
        <w:t xml:space="preserve"> ensuite utilisé pour prédire l’orbite </w:t>
      </w:r>
      <w:r>
        <w:t>synchrone</w:t>
      </w:r>
      <w:r w:rsidRPr="00093FB1">
        <w:t xml:space="preserv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thermique engendré</w:t>
      </w:r>
      <w:r w:rsidRPr="00093FB1">
        <w:t xml:space="preserve"> par la flexion thermique </w:t>
      </w:r>
      <w:r>
        <w:t>du rotor est</w:t>
      </w:r>
      <w:r w:rsidRPr="00093FB1">
        <w:t xml:space="preserve"> calculé en multipliant la masse </w:t>
      </w:r>
      <w:r>
        <w:t>du disque</w:t>
      </w:r>
      <w:r w:rsidRPr="00093FB1">
        <w:t xml:space="preserve"> et la </w:t>
      </w:r>
      <w:r>
        <w:t xml:space="preserve">déflexion de l’axe du rotor déformé. La phase de ce balourd thermique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636C534D" w14:textId="77777777" w:rsidR="008713F0" w:rsidRDefault="008713F0" w:rsidP="008713F0">
      <w:pPr>
        <w:spacing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DC788A">
        <w:rPr>
          <w:b/>
        </w:rPr>
        <w:t>[25]</w:t>
      </w:r>
      <w:r w:rsidRPr="009E0BDF">
        <w:rPr>
          <w:b/>
        </w:rPr>
        <w:fldChar w:fldCharType="end"/>
      </w:r>
      <w:r w:rsidRPr="00A22718">
        <w:t xml:space="preserve"> ont </w:t>
      </w:r>
      <w:r>
        <w:t xml:space="preserve">analysé </w:t>
      </w:r>
      <w:r w:rsidRPr="00A22718">
        <w:t xml:space="preserve">le rotor </w:t>
      </w:r>
      <w:r>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DC788A">
        <w:rPr>
          <w:b/>
        </w:rPr>
        <w:t>[20]</w:t>
      </w:r>
      <w:r>
        <w:rPr>
          <w:b/>
        </w:rPr>
        <w:fldChar w:fldCharType="end"/>
      </w:r>
      <w:r w:rsidRPr="00A22718">
        <w:t>, le compresseur  présenté par de Jongh et Morton</w:t>
      </w:r>
      <w:r>
        <w:t xml:space="preserve"> </w:t>
      </w:r>
      <w:r w:rsidRPr="00AC7ABC">
        <w:rPr>
          <w:b/>
        </w:rPr>
        <w:fldChar w:fldCharType="begin"/>
      </w:r>
      <w:r w:rsidRPr="00AC7ABC">
        <w:rPr>
          <w:b/>
        </w:rPr>
        <w:instrText xml:space="preserve"> REF _Ref534632381 \r \h </w:instrText>
      </w:r>
      <w:r>
        <w:rPr>
          <w:b/>
        </w:rPr>
        <w:instrText xml:space="preserve"> \* MERGEFORMAT </w:instrText>
      </w:r>
      <w:r w:rsidRPr="00AC7ABC">
        <w:rPr>
          <w:b/>
        </w:rPr>
      </w:r>
      <w:r w:rsidRPr="00AC7ABC">
        <w:rPr>
          <w:b/>
        </w:rPr>
        <w:fldChar w:fldCharType="separate"/>
      </w:r>
      <w:r w:rsidR="00DC788A">
        <w:rPr>
          <w:b/>
        </w:rPr>
        <w:t>[15]</w:t>
      </w:r>
      <w:r w:rsidRPr="00AC7ABC">
        <w:rPr>
          <w:b/>
        </w:rPr>
        <w:fldChar w:fldCharType="end"/>
      </w:r>
      <w:r>
        <w:t xml:space="preserve"> </w:t>
      </w:r>
      <w:r w:rsidRPr="00A22718">
        <w:t>et le compresseur de pipe</w:t>
      </w:r>
      <w:r>
        <w:t>line étudié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DC788A">
        <w:rPr>
          <w:b/>
        </w:rPr>
        <w:t>[22]</w:t>
      </w:r>
      <w:r>
        <w:rPr>
          <w:b/>
        </w:rPr>
        <w:fldChar w:fldCharType="end"/>
      </w:r>
      <w:r w:rsidRPr="00A22718">
        <w:t>.</w:t>
      </w:r>
      <w:r>
        <w:t xml:space="preserve"> Ces cas utilisent aussi bien des</w:t>
      </w:r>
      <w:r w:rsidRPr="00A22718">
        <w:t xml:space="preserve"> paliers circulaires que des paliers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4DC49081" w14:textId="77777777" w:rsidR="008713F0" w:rsidRPr="00965050" w:rsidRDefault="008713F0" w:rsidP="008713F0">
      <w:pPr>
        <w:pStyle w:val="Titre3"/>
        <w:spacing w:before="240" w:after="240"/>
        <w:ind w:left="567"/>
      </w:pPr>
      <w:bookmarkStart w:id="69" w:name="_Toc534294732"/>
      <w:bookmarkStart w:id="70" w:name="_Toc536800378"/>
      <w:bookmarkStart w:id="71" w:name="_Toc3312747"/>
      <w:r w:rsidRPr="00E160FB">
        <w:t>Méthode</w:t>
      </w:r>
      <w:r>
        <w:t>s</w:t>
      </w:r>
      <w:r w:rsidRPr="00E160FB">
        <w:t xml:space="preserve"> </w:t>
      </w:r>
      <w:r>
        <w:t xml:space="preserve">basees sur le bilan </w:t>
      </w:r>
      <w:bookmarkEnd w:id="69"/>
      <w:r>
        <w:t>thermique</w:t>
      </w:r>
      <w:bookmarkEnd w:id="70"/>
      <w:bookmarkEnd w:id="71"/>
    </w:p>
    <w:p w14:paraId="08E89569" w14:textId="77777777" w:rsidR="008713F0" w:rsidRDefault="008713F0" w:rsidP="008713F0">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C788A">
        <w:rPr>
          <w:b/>
        </w:rPr>
        <w:t>[14]</w:t>
      </w:r>
      <w:r w:rsidRPr="00D27342">
        <w:rPr>
          <w:b/>
        </w:rPr>
        <w:fldChar w:fldCharType="end"/>
      </w:r>
      <w:r w:rsidRPr="008D5D0E">
        <w:t xml:space="preserve"> </w:t>
      </w:r>
      <w:r w:rsidRPr="00D27342">
        <w:t>en 1987</w:t>
      </w:r>
      <w:r>
        <w:t xml:space="preserve"> pour calculer l’in</w:t>
      </w:r>
      <w:r w:rsidRPr="00606480">
        <w:t xml:space="preserve">stabilité </w:t>
      </w:r>
      <w:r>
        <w:t xml:space="preserve">des vibrations synchrones sans distinction entre les sources d’échauffement du rotor, i.e. le contact avec le stator ou le cisaillement visqueux du lubrifiant dans un palier. La méthode s’appuie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C788A">
        <w:rPr>
          <w:b/>
        </w:rPr>
        <w:t>[13]</w:t>
      </w:r>
      <w:r w:rsidRPr="00204740">
        <w:rPr>
          <w:b/>
        </w:rPr>
        <w:fldChar w:fldCharType="end"/>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6B63428D" w14:textId="77777777" w:rsidTr="00252369">
        <w:trPr>
          <w:trHeight w:val="635"/>
          <w:jc w:val="center"/>
        </w:trPr>
        <w:tc>
          <w:tcPr>
            <w:tcW w:w="7214" w:type="dxa"/>
            <w:vAlign w:val="center"/>
          </w:tcPr>
          <w:p w14:paraId="5DB889E0"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0B8E4114"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59FD1475" w14:textId="77777777" w:rsidR="008713F0" w:rsidRDefault="008713F0" w:rsidP="008713F0">
      <w:pPr>
        <w:spacing w:before="240" w:after="240" w:line="360" w:lineRule="auto"/>
      </w:pPr>
      <w:r w:rsidRPr="000A573A">
        <w:t>La chaleur générée</w:t>
      </w:r>
      <w:r>
        <w:t xml:space="preserve">et (représentée par le </w:t>
      </w:r>
      <w:proofErr w:type="gramStart"/>
      <w:r>
        <w:t xml:space="preserve">terme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Pr="00C61ECD">
        <w:t>)</w:t>
      </w:r>
      <w:r w:rsidRPr="00D67C2B">
        <w:t>,</w:t>
      </w:r>
      <w:r w:rsidRPr="000A573A">
        <w:t xml:space="preserve"> est supposée proportionnelle à la vitesse de rotation </w:t>
      </w:r>
      <m:oMath>
        <m:r>
          <w:rPr>
            <w:rFonts w:ascii="Cambria Math" w:hAnsi="Cambria Math"/>
          </w:rPr>
          <m:t>ω</m:t>
        </m:r>
      </m:oMath>
      <w:r w:rsidRPr="000A573A">
        <w:t xml:space="preserve"> et à l’amplitude de</w:t>
      </w:r>
      <w:r>
        <w:t>s</w:t>
      </w:r>
      <w:r w:rsidRPr="000A573A">
        <w:t xml:space="preserve"> vibration</w:t>
      </w:r>
      <w:r>
        <w:t>s</w:t>
      </w:r>
      <w:r w:rsidRPr="000A573A">
        <w:t xml:space="preserve"> </w:t>
      </w:r>
      <m:oMath>
        <m:r>
          <m:rPr>
            <m:sty m:val="bi"/>
          </m:rPr>
          <w:rPr>
            <w:rFonts w:ascii="Cambria Math" w:hAnsi="Cambria Math"/>
          </w:rPr>
          <m:t>x</m:t>
        </m:r>
      </m:oMath>
      <w:r w:rsidRPr="000A573A">
        <w:t xml:space="preserve"> au point chaud, </w:t>
      </w:r>
      <w:r>
        <w:t xml:space="preserve">tandis </w:t>
      </w:r>
      <w:r w:rsidRPr="000A573A">
        <w:t>que la chaleur dégagée</w:t>
      </w:r>
      <w:r>
        <w:t xml:space="preserve"> ( représentée par le terme </w:t>
      </w:r>
      <m:oMath>
        <m:r>
          <w:rPr>
            <w:rFonts w:ascii="Cambria Math" w:hAnsi="Cambria Math" w:cs="Cambria Math"/>
          </w:rPr>
          <m:t>Q</m:t>
        </m:r>
        <m:r>
          <m:rPr>
            <m:sty m:val="bi"/>
          </m:rPr>
          <w:rPr>
            <w:rFonts w:ascii="Cambria Math" w:hAnsi="Cambria Math" w:cs="Cambria Math"/>
          </w:rPr>
          <m:t>Bx</m:t>
        </m:r>
      </m:oMath>
      <w:r w:rsidRPr="00C61ECD">
        <w:t>)</w:t>
      </w:r>
      <w:r>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La valeur critique de la stabilité est donnée</w:t>
      </w:r>
      <w:r>
        <w:t xml:space="preserve"> par</w:t>
      </w:r>
      <w:r w:rsidRPr="000A573A">
        <w:t xml:space="preserve"> 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r>
        <w:t xml:space="preserve">concernant </w:t>
      </w:r>
      <w:r w:rsidRPr="000A573A">
        <w:t xml:space="preserve"> la chaleur générée et la chaleur dégagée sont calculés </w:t>
      </w:r>
      <w:r>
        <w:t xml:space="preserve">en fonction </w:t>
      </w:r>
      <w:r w:rsidRPr="000A573A">
        <w:t xml:space="preserve"> </w:t>
      </w:r>
      <w:r>
        <w:t xml:space="preserve"> du </w:t>
      </w:r>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C788A">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5D06A272" w14:textId="77777777" w:rsidR="008713F0" w:rsidRDefault="008713F0" w:rsidP="008713F0">
      <w:pPr>
        <w:pStyle w:val="Titre3"/>
        <w:spacing w:before="240" w:after="240"/>
        <w:ind w:left="709"/>
      </w:pPr>
      <w:bookmarkStart w:id="72" w:name="_Toc534294733"/>
      <w:bookmarkStart w:id="73" w:name="_Toc536800379"/>
      <w:bookmarkStart w:id="74" w:name="_Toc3312748"/>
      <w:r>
        <w:rPr>
          <w:rFonts w:hint="eastAsia"/>
        </w:rPr>
        <w:t>M</w:t>
      </w:r>
      <w:r>
        <w:t>odeles non-linéaires en régime transitoire</w:t>
      </w:r>
      <w:bookmarkEnd w:id="72"/>
      <w:bookmarkEnd w:id="73"/>
      <w:bookmarkEnd w:id="74"/>
      <w:r>
        <w:t xml:space="preserve"> </w:t>
      </w:r>
    </w:p>
    <w:p w14:paraId="6292D65D" w14:textId="77777777" w:rsidR="008713F0" w:rsidRDefault="008713F0" w:rsidP="008713F0">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qui permettent d’étudier la stabilité de l’effet Morton. Elles prédisent le déclenchement ou non de l’instabilité  mais pas l’évolution dans le temps de l’effet de Morton.</w:t>
      </w:r>
      <w:r w:rsidRPr="005205D5">
        <w:t xml:space="preserve"> </w:t>
      </w:r>
      <w:r>
        <w:t xml:space="preserve">Ces méthodes pourraient génériquement être désignées comme étant « linéaires » même si dans une étape ou une autre elles utilisent des algorithmes non-linéaires. Les simulations en régime transitoire de l’effet de Morton nécessitent des algorithmes non-linéaires, rapides et des couplages robustes. </w:t>
      </w:r>
    </w:p>
    <w:p w14:paraId="36369DA7" w14:textId="77777777" w:rsidR="008713F0" w:rsidRDefault="008713F0" w:rsidP="008713F0">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DC788A">
        <w:rPr>
          <w:b/>
        </w:rPr>
        <w:t>[26]</w:t>
      </w:r>
      <w:r>
        <w:rPr>
          <w:b/>
        </w:rPr>
        <w:fldChar w:fldCharType="end"/>
      </w:r>
      <w:r w:rsidRPr="00A22718">
        <w:t xml:space="preserve"> </w:t>
      </w:r>
      <w:r>
        <w:t xml:space="preserve">ont utilisé un modèle éléments finis pour résoudre l’équation de Reynolds non-stationnaire couplée avec l’équation de l’énergie du film lubrifiant ainsi que l’équation de transfert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C788A">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C788A">
        <w:rPr>
          <w:b/>
        </w:rPr>
        <w:t>[24]</w:t>
      </w:r>
      <w:r w:rsidRPr="003E323A">
        <w:rPr>
          <w:b/>
        </w:rPr>
        <w:fldChar w:fldCharType="end"/>
      </w:r>
      <w:r>
        <w:rPr>
          <w:b/>
        </w:rPr>
        <w:t xml:space="preserve">, </w:t>
      </w:r>
      <w:r>
        <w:t xml:space="preserve">le balourd thermique a été modélisé à l’aide de la masse concentrée au niveau du disque en porte-à-faux. La simulation de l’effet Morton en régime transitoire nécessite un effort de calcul assez important à cause de la différence entre l’échelle de temps de la conduction thermique dans le rotor et celle des vibrations synchrones. </w:t>
      </w:r>
    </w:p>
    <w:p w14:paraId="684AF0C6" w14:textId="77777777" w:rsidR="008713F0" w:rsidRDefault="008713F0" w:rsidP="008713F0">
      <w:pPr>
        <w:spacing w:line="360" w:lineRule="auto"/>
        <w:ind w:firstLine="708"/>
      </w:pPr>
      <w:r>
        <w:t xml:space="preserve">Afin de réduire le temps de calcul, un schéma alternant les deux temps caractéristiques et présentée sur la </w:t>
      </w:r>
      <w:r w:rsidRPr="00431111">
        <w:rPr>
          <w:b/>
        </w:rPr>
        <w:fldChar w:fldCharType="begin"/>
      </w:r>
      <w:r w:rsidRPr="00431111">
        <w:rPr>
          <w:b/>
        </w:rPr>
        <w:instrText xml:space="preserve"> REF _Ref534634267 \h  \* MERGEFORMAT </w:instrText>
      </w:r>
      <w:r w:rsidRPr="00431111">
        <w:rPr>
          <w:b/>
        </w:rPr>
      </w:r>
      <w:r w:rsidRPr="00431111">
        <w:rPr>
          <w:b/>
        </w:rPr>
        <w:fldChar w:fldCharType="separate"/>
      </w:r>
      <w:r w:rsidR="00DC788A" w:rsidRPr="00DC788A">
        <w:rPr>
          <w:rStyle w:val="shorttext"/>
          <w:b/>
          <w:iCs/>
        </w:rPr>
        <w:t xml:space="preserve">Figure </w:t>
      </w:r>
      <w:r w:rsidR="00DC788A" w:rsidRPr="00DC788A">
        <w:rPr>
          <w:rStyle w:val="shorttext"/>
          <w:b/>
          <w:iCs/>
          <w:noProof/>
        </w:rPr>
        <w:t>1.3</w:t>
      </w:r>
      <w:r w:rsidR="00DC788A" w:rsidRPr="00DC788A">
        <w:rPr>
          <w:rStyle w:val="shorttext"/>
          <w:b/>
          <w:iCs/>
          <w:noProof/>
        </w:rPr>
        <w:noBreakHyphen/>
        <w:t>2</w:t>
      </w:r>
      <w:r w:rsidRPr="00431111">
        <w:rPr>
          <w:b/>
        </w:rPr>
        <w:fldChar w:fldCharType="end"/>
      </w:r>
      <w:r>
        <w:t xml:space="preserve"> a été utilisé. Chaque cycle comporte deux étapes. Durant</w:t>
      </w:r>
      <w:r w:rsidRPr="00854F8B">
        <w:t xml:space="preserve"> la  </w:t>
      </w:r>
      <w:r>
        <w:t xml:space="preserve">première </w:t>
      </w:r>
      <w:r w:rsidRPr="00854F8B">
        <w:t>étape, les éq</w:t>
      </w:r>
      <w:r>
        <w:t>uations de Reynolds, de l’énergie,</w:t>
      </w:r>
      <w:r w:rsidRPr="00854F8B">
        <w:t xml:space="preserve"> </w:t>
      </w:r>
      <w:r>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au niveau  de chaque point de la surface du rotor est moyenné sur une période. La deuxième étape est l’intégration temporelle de l’équation de transfert de chaleur dans le rotor avec le flux thermique déduit à partir de  la première étape. Dans ce cas, le pas de temps utilisé est adapté au transfert de chaleur par conduction dans le rotor, c’est-à-dire quelques ordres de grandeur supérieure à celui utilisé pendant la première étape.</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mises à jour  l’issue de la deuxième étape.</w:t>
      </w:r>
      <w:r w:rsidRPr="00854F8B">
        <w:t xml:space="preserve"> </w:t>
      </w:r>
    </w:p>
    <w:p w14:paraId="1E03C55B" w14:textId="77777777" w:rsidR="008713F0" w:rsidRDefault="008713F0" w:rsidP="008713F0">
      <w:pPr>
        <w:keepNext/>
        <w:spacing w:line="360" w:lineRule="auto"/>
        <w:jc w:val="center"/>
      </w:pPr>
      <w:r w:rsidRPr="004F4E02">
        <w:rPr>
          <w:noProof/>
          <w:lang w:eastAsia="zh-CN"/>
        </w:rPr>
        <w:drawing>
          <wp:inline distT="0" distB="0" distL="0" distR="0" wp14:anchorId="555A0D2A" wp14:editId="7AB7F3AC">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11B6FD57" w14:textId="77777777" w:rsidR="008713F0" w:rsidRPr="0015482E" w:rsidRDefault="008713F0" w:rsidP="008713F0">
      <w:pPr>
        <w:pStyle w:val="Lgende"/>
        <w:spacing w:line="360" w:lineRule="auto"/>
        <w:jc w:val="center"/>
        <w:rPr>
          <w:rFonts w:ascii="Calibri" w:eastAsia="Times New Roman" w:hAnsi="Calibri" w:cs="Times New Roman"/>
          <w:i w:val="0"/>
          <w:iCs w:val="0"/>
          <w:sz w:val="22"/>
          <w:szCs w:val="20"/>
          <w:lang w:eastAsia="fr-FR"/>
        </w:rPr>
      </w:pPr>
      <w:bookmarkStart w:id="75" w:name="_Ref534634267"/>
      <w:bookmarkStart w:id="76" w:name="_Toc536112187"/>
      <w:bookmarkStart w:id="77" w:name="_Toc3312857"/>
      <w:r w:rsidRPr="005E7081">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DC788A">
        <w:rPr>
          <w:rStyle w:val="shorttext"/>
          <w:rFonts w:ascii="Calibri" w:eastAsia="Times New Roman" w:hAnsi="Calibri" w:cs="Times New Roman"/>
          <w:i w:val="0"/>
          <w:iCs w:val="0"/>
          <w:noProof/>
          <w:sz w:val="22"/>
          <w:szCs w:val="20"/>
          <w:lang w:eastAsia="fr-FR"/>
        </w:rPr>
        <w:t>1.3</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DC788A">
        <w:rPr>
          <w:rStyle w:val="shorttext"/>
          <w:rFonts w:ascii="Calibri" w:eastAsia="Times New Roman" w:hAnsi="Calibri" w:cs="Times New Roman"/>
          <w:i w:val="0"/>
          <w:iCs w:val="0"/>
          <w:noProof/>
          <w:sz w:val="22"/>
          <w:szCs w:val="20"/>
          <w:lang w:eastAsia="fr-FR"/>
        </w:rPr>
        <w:t>2</w:t>
      </w:r>
      <w:r>
        <w:rPr>
          <w:rStyle w:val="shorttext"/>
          <w:rFonts w:ascii="Calibri" w:eastAsia="Times New Roman" w:hAnsi="Calibri" w:cs="Times New Roman"/>
          <w:i w:val="0"/>
          <w:iCs w:val="0"/>
          <w:sz w:val="22"/>
          <w:szCs w:val="20"/>
          <w:lang w:eastAsia="fr-FR"/>
        </w:rPr>
        <w:fldChar w:fldCharType="end"/>
      </w:r>
      <w:bookmarkEnd w:id="7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
      <w:bookmarkEnd w:id="77"/>
    </w:p>
    <w:p w14:paraId="3421BECF" w14:textId="77777777" w:rsidR="008713F0" w:rsidRDefault="008713F0" w:rsidP="008713F0">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DC788A">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en ce qui concerne </w:t>
      </w:r>
      <w:r w:rsidRPr="00A22718">
        <w:t>la distribution non-uniforme de la température. Cependant, l</w:t>
      </w:r>
      <w:r>
        <w:t>a différence de la température</w:t>
      </w:r>
      <w:r w:rsidRPr="00A22718">
        <w:t xml:space="preserve"> est légèrement plus</w:t>
      </w:r>
      <w:r>
        <w:t xml:space="preserve"> importante</w:t>
      </w:r>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DC788A">
        <w:rPr>
          <w:b/>
        </w:rPr>
        <w:t>[27]</w:t>
      </w:r>
      <w:r>
        <w:rPr>
          <w:b/>
        </w:rPr>
        <w:fldChar w:fldCharType="end"/>
      </w:r>
      <w:r w:rsidRPr="00A22718">
        <w:t xml:space="preserve">. </w:t>
      </w:r>
      <w:r>
        <w:t xml:space="preserve">Ceci est dû aux conditions aux limites adiabatiques utilisées à l’interface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p>
    <w:p w14:paraId="0DA1DAA0" w14:textId="77777777" w:rsidR="008713F0" w:rsidRDefault="008713F0" w:rsidP="008713F0">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C788A">
        <w:rPr>
          <w:b/>
        </w:rPr>
        <w:t>[28]</w:t>
      </w:r>
      <w:r w:rsidRPr="007F5E26">
        <w:rPr>
          <w:b/>
        </w:rPr>
        <w:fldChar w:fldCharType="end"/>
      </w:r>
      <w:r w:rsidRPr="00A22718">
        <w:t xml:space="preserve"> </w:t>
      </w:r>
      <w:r>
        <w:t xml:space="preserve">ont publié une version améliorée du modèle précédent. L’équation de l’énergie dans le film lubrifiant est tridimensionnelle tout comme les modèles thermomécaniques du rotor et des patins du palier lubrifié. L’hypothèse d’une paroi adiabatique au niveau du coussinet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C788A">
        <w:rPr>
          <w:b/>
        </w:rPr>
        <w:t>[26]</w:t>
      </w:r>
      <w:r w:rsidRPr="00904279">
        <w:rPr>
          <w:b/>
        </w:rPr>
        <w:fldChar w:fldCharType="end"/>
      </w:r>
      <w:r>
        <w:rPr>
          <w:b/>
        </w:rPr>
        <w:t xml:space="preserve"> </w:t>
      </w:r>
      <w:r>
        <w:t xml:space="preserve">a été remplacée par un  couplage entre l’équation de l’énergie dans le film mince et l’équation de la chaleur dans le coussinet. Le flux thermique et la température sont supposés continus à l’interface. Le couplage entre le modèle thermomécanique du rotor et l’équation de la </w:t>
      </w:r>
      <w:r>
        <w:lastRenderedPageBreak/>
        <w:t>chaleur dans le film mince se fait toujours via le flux thermique moyenné sur une orbite.</w:t>
      </w:r>
      <w:r w:rsidRPr="00856D68">
        <w:t xml:space="preserve"> </w:t>
      </w:r>
      <w:r>
        <w:t xml:space="preserve">Dans ce modèle, l’hypothèse d’un balourd concentré au niveau du disque en porte à faux a été relaxée en introduisant l’ensemble des balourds thermiques générés par la déformation de la fibre neutre au droit de chaque nœud du modèle. </w:t>
      </w:r>
    </w:p>
    <w:p w14:paraId="154CF449" w14:textId="11BF3DD4" w:rsidR="008713F0" w:rsidRDefault="008713F0" w:rsidP="008713F0">
      <w:pPr>
        <w:spacing w:before="120" w:after="120" w:line="360" w:lineRule="auto"/>
        <w:ind w:firstLine="709"/>
      </w:pPr>
      <w:r w:rsidRPr="00B65ED1">
        <w:t>En 2016,</w:t>
      </w:r>
      <w:r>
        <w:t xml:space="preserve"> Tong et Palazzolo </w:t>
      </w:r>
      <w:r w:rsidRPr="00B86F7B">
        <w:rPr>
          <w:b/>
        </w:rPr>
        <w:fldChar w:fldCharType="begin"/>
      </w:r>
      <w:r w:rsidRPr="00B86F7B">
        <w:rPr>
          <w:b/>
        </w:rPr>
        <w:instrText xml:space="preserve"> REF _Ref534635218 \r \h  \* MERGEFORMAT </w:instrText>
      </w:r>
      <w:r w:rsidRPr="00B86F7B">
        <w:rPr>
          <w:b/>
        </w:rPr>
      </w:r>
      <w:r w:rsidRPr="00B86F7B">
        <w:rPr>
          <w:b/>
        </w:rPr>
        <w:fldChar w:fldCharType="separate"/>
      </w:r>
      <w:r w:rsidR="00DC788A">
        <w:rPr>
          <w:b/>
        </w:rPr>
        <w:t>[29]</w:t>
      </w:r>
      <w:r w:rsidRPr="00B86F7B">
        <w:rPr>
          <w:b/>
        </w:rPr>
        <w:fldChar w:fldCharType="end"/>
      </w:r>
      <w:r>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C788A">
        <w:rPr>
          <w:b/>
        </w:rPr>
        <w:t>[28]</w:t>
      </w:r>
      <w:r w:rsidRPr="007F5E26">
        <w:rPr>
          <w:b/>
        </w:rPr>
        <w:fldChar w:fldCharType="end"/>
      </w:r>
      <w:r>
        <w:t xml:space="preserve"> en utilisant un modèle éléments finis hybride 1D/3D pour modéliser le transfert thermique dans le rotor. D’après Tong et Palazzolo, la modélisation du balourd thermique en utilisant des  masses concentrées surestime la différence de la température à la surface  rotor. 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C788A">
        <w:rPr>
          <w:b/>
        </w:rPr>
        <w:t>[30]</w:t>
      </w:r>
      <w:r w:rsidRPr="000B512B">
        <w:rPr>
          <w:b/>
        </w:rPr>
        <w:fldChar w:fldCharType="end"/>
      </w:r>
      <w:r w:rsidRPr="00101C5D">
        <w:t xml:space="preserve"> qui </w:t>
      </w:r>
      <w:r>
        <w:t>ont modélisé  le balourd thermique comme étant un défaut de fibre neutre. Ainsi, les moments introduits par les déformations thermiques de l’axe du rotor sont également pris en compte. Cette amélioration permet de traiter d’une manière rigoureuse tous les cas de déformation thermiques de l’axe du rotor.</w:t>
      </w:r>
      <w:r w:rsidR="00732EE0">
        <w:t xml:space="preserve"> </w:t>
      </w:r>
    </w:p>
    <w:p w14:paraId="27440D2A" w14:textId="77777777" w:rsidR="00252369" w:rsidRDefault="00252369" w:rsidP="00252369">
      <w:pPr>
        <w:spacing w:before="120" w:after="120" w:line="360" w:lineRule="auto"/>
      </w:pPr>
    </w:p>
    <w:p w14:paraId="47B60344" w14:textId="77777777" w:rsidR="008713F0" w:rsidRPr="007E756F" w:rsidRDefault="008713F0" w:rsidP="008713F0">
      <w:pPr>
        <w:pStyle w:val="Titre2"/>
        <w:spacing w:after="240"/>
        <w:ind w:left="708" w:hanging="578"/>
      </w:pPr>
      <w:bookmarkStart w:id="78" w:name="_Toc534294734"/>
      <w:bookmarkStart w:id="79" w:name="_Toc536800380"/>
      <w:bookmarkStart w:id="80" w:name="_Toc3312749"/>
      <w:r>
        <w:t>Stratégie de la modélisation</w:t>
      </w:r>
      <w:bookmarkEnd w:id="78"/>
      <w:r>
        <w:t> : synthèse</w:t>
      </w:r>
      <w:bookmarkEnd w:id="79"/>
      <w:bookmarkEnd w:id="80"/>
    </w:p>
    <w:p w14:paraId="2CA830C1" w14:textId="77777777" w:rsidR="008713F0" w:rsidRDefault="008713F0" w:rsidP="008713F0">
      <w:pPr>
        <w:spacing w:line="360" w:lineRule="auto"/>
        <w:ind w:firstLine="708"/>
      </w:pPr>
      <w:r>
        <w:t>De manière générale, toutes les méthodes destinées à l’analyse de  l’effet de Morton et présentées précédemment sont basées sur trois modèles physiques couplés dans une boucle de rétroaction (</w:t>
      </w:r>
      <w:r w:rsidRPr="00062791">
        <w:rPr>
          <w:b/>
        </w:rPr>
        <w:fldChar w:fldCharType="begin"/>
      </w:r>
      <w:r w:rsidRPr="00062791">
        <w:rPr>
          <w:b/>
        </w:rPr>
        <w:instrText xml:space="preserve"> REF _Ref534635418 \h  \* MERGEFORMAT </w:instrText>
      </w:r>
      <w:r w:rsidRPr="00062791">
        <w:rPr>
          <w:b/>
        </w:rPr>
      </w:r>
      <w:r w:rsidRPr="00062791">
        <w:rPr>
          <w:b/>
        </w:rPr>
        <w:fldChar w:fldCharType="separate"/>
      </w:r>
      <w:r w:rsidR="00DC788A" w:rsidRPr="00DC788A">
        <w:rPr>
          <w:rStyle w:val="shorttext"/>
          <w:b/>
          <w:iCs/>
        </w:rPr>
        <w:t xml:space="preserve">Figure </w:t>
      </w:r>
      <w:r w:rsidR="00DC788A" w:rsidRPr="00DC788A">
        <w:rPr>
          <w:rStyle w:val="shorttext"/>
          <w:b/>
          <w:iCs/>
          <w:noProof/>
        </w:rPr>
        <w:t>1.4</w:t>
      </w:r>
      <w:r w:rsidR="00DC788A" w:rsidRPr="00DC788A">
        <w:rPr>
          <w:rStyle w:val="shorttext"/>
          <w:b/>
          <w:iCs/>
          <w:noProof/>
        </w:rPr>
        <w:noBreakHyphen/>
        <w:t>1</w:t>
      </w:r>
      <w:r w:rsidRPr="00062791">
        <w:rPr>
          <w:b/>
        </w:rPr>
        <w:fldChar w:fldCharType="end"/>
      </w:r>
      <w:r>
        <w:t xml:space="preserve">) : </w:t>
      </w:r>
    </w:p>
    <w:p w14:paraId="4B6328EA" w14:textId="77777777" w:rsidR="008713F0" w:rsidRDefault="008713F0" w:rsidP="008713F0">
      <w:pPr>
        <w:pStyle w:val="Paragraphedeliste"/>
        <w:numPr>
          <w:ilvl w:val="0"/>
          <w:numId w:val="25"/>
        </w:numPr>
        <w:spacing w:line="360" w:lineRule="auto"/>
        <w:jc w:val="both"/>
      </w:pPr>
      <w:r>
        <w:t>le balourd total (mécanique et thermique) entraine une précession synchrone du rotor,</w:t>
      </w:r>
    </w:p>
    <w:p w14:paraId="362579D1" w14:textId="77777777" w:rsidR="008713F0" w:rsidRDefault="008713F0" w:rsidP="008713F0">
      <w:pPr>
        <w:pStyle w:val="Paragraphedeliste"/>
        <w:numPr>
          <w:ilvl w:val="0"/>
          <w:numId w:val="25"/>
        </w:numPr>
        <w:spacing w:line="360" w:lineRule="auto"/>
      </w:pPr>
      <w:r>
        <w:t>le cisaillement du lubrifiant dans le palier induit une température et un flux de chaleur non-uniforme à la surface du rotor</w:t>
      </w:r>
    </w:p>
    <w:p w14:paraId="56BF147A" w14:textId="77777777" w:rsidR="008713F0" w:rsidRDefault="008713F0" w:rsidP="008713F0">
      <w:pPr>
        <w:pStyle w:val="Paragraphedeliste"/>
        <w:numPr>
          <w:ilvl w:val="0"/>
          <w:numId w:val="25"/>
        </w:numPr>
        <w:spacing w:line="360" w:lineRule="auto"/>
      </w:pPr>
      <w:r>
        <w:t xml:space="preserve">la déformation thermique du rotor engendre un balourd thermique qui s’ajoute au balourd mécanique du rotor. </w:t>
      </w:r>
    </w:p>
    <w:p w14:paraId="7B816615" w14:textId="77777777" w:rsidR="008713F0" w:rsidRDefault="008713F0" w:rsidP="008713F0">
      <w:pPr>
        <w:spacing w:line="360" w:lineRule="auto"/>
      </w:pPr>
    </w:p>
    <w:p w14:paraId="2E3624B2" w14:textId="77777777" w:rsidR="008713F0" w:rsidRDefault="008713F0" w:rsidP="008713F0">
      <w:pPr>
        <w:keepNext/>
        <w:spacing w:line="360" w:lineRule="auto"/>
        <w:jc w:val="center"/>
      </w:pPr>
      <w:r>
        <w:rPr>
          <w:noProof/>
          <w:lang w:eastAsia="zh-CN"/>
        </w:rPr>
        <w:drawing>
          <wp:inline distT="0" distB="0" distL="0" distR="0" wp14:anchorId="7E0C1181" wp14:editId="3008842A">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6E2A9E3F" w14:textId="77777777" w:rsidR="008713F0" w:rsidRPr="00893C90" w:rsidRDefault="008713F0" w:rsidP="008713F0">
      <w:pPr>
        <w:pStyle w:val="Lgende"/>
        <w:spacing w:after="120" w:line="360" w:lineRule="auto"/>
        <w:jc w:val="center"/>
        <w:rPr>
          <w:rFonts w:ascii="Calibri" w:eastAsia="Times New Roman" w:hAnsi="Calibri" w:cs="Times New Roman"/>
          <w:i w:val="0"/>
          <w:iCs w:val="0"/>
          <w:sz w:val="22"/>
          <w:szCs w:val="20"/>
          <w:lang w:eastAsia="fr-FR"/>
        </w:rPr>
      </w:pPr>
      <w:bookmarkStart w:id="81" w:name="_Ref534635418"/>
      <w:bookmarkStart w:id="82" w:name="_Toc536112188"/>
      <w:bookmarkStart w:id="83" w:name="_Toc3312858"/>
      <w:r w:rsidRPr="00186652">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DC788A">
        <w:rPr>
          <w:rStyle w:val="shorttext"/>
          <w:rFonts w:ascii="Calibri" w:eastAsia="Times New Roman" w:hAnsi="Calibri" w:cs="Times New Roman"/>
          <w:i w:val="0"/>
          <w:iCs w:val="0"/>
          <w:noProof/>
          <w:sz w:val="22"/>
          <w:szCs w:val="20"/>
          <w:lang w:eastAsia="fr-FR"/>
        </w:rPr>
        <w:t>1.4</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DC788A">
        <w:rPr>
          <w:rStyle w:val="shorttext"/>
          <w:rFonts w:ascii="Calibri" w:eastAsia="Times New Roman" w:hAnsi="Calibri" w:cs="Times New Roman"/>
          <w:i w:val="0"/>
          <w:iCs w:val="0"/>
          <w:noProof/>
          <w:sz w:val="22"/>
          <w:szCs w:val="20"/>
          <w:lang w:eastAsia="fr-FR"/>
        </w:rPr>
        <w:t>1</w:t>
      </w:r>
      <w:r>
        <w:rPr>
          <w:rStyle w:val="shorttext"/>
          <w:rFonts w:ascii="Calibri" w:eastAsia="Times New Roman" w:hAnsi="Calibri" w:cs="Times New Roman"/>
          <w:i w:val="0"/>
          <w:iCs w:val="0"/>
          <w:sz w:val="22"/>
          <w:szCs w:val="20"/>
          <w:lang w:eastAsia="fr-FR"/>
        </w:rPr>
        <w:fldChar w:fldCharType="end"/>
      </w:r>
      <w:bookmarkEnd w:id="81"/>
      <w:r>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2"/>
      <w:bookmarkEnd w:id="83"/>
      <w:r>
        <w:rPr>
          <w:rStyle w:val="shorttext"/>
          <w:rFonts w:ascii="Calibri" w:eastAsia="Times New Roman" w:hAnsi="Calibri" w:cs="Times New Roman"/>
          <w:i w:val="0"/>
          <w:iCs w:val="0"/>
          <w:sz w:val="22"/>
          <w:szCs w:val="20"/>
          <w:lang w:eastAsia="fr-FR"/>
        </w:rPr>
        <w:t xml:space="preserve"> </w:t>
      </w:r>
    </w:p>
    <w:p w14:paraId="7405D211" w14:textId="77777777" w:rsidR="008713F0" w:rsidRDefault="008713F0" w:rsidP="008713F0">
      <w:pPr>
        <w:spacing w:before="240" w:line="360" w:lineRule="auto"/>
      </w:pPr>
      <w:r>
        <w:lastRenderedPageBreak/>
        <w:t xml:space="preserve">Ces trois modèles physiques pourraient être représentés par les fonctions de transfert ou les coefficients d’influence </w:t>
      </w:r>
      <m:oMath>
        <m:r>
          <m:rPr>
            <m:sty m:val="bi"/>
          </m:rPr>
          <w:rPr>
            <w:rFonts w:ascii="Cambria Math" w:hAnsi="Cambria Math"/>
          </w:rPr>
          <m:t>A,B,C</m:t>
        </m:r>
      </m:oMath>
      <w:r>
        <w:t xml:space="preserve"> comme proposé respectivement par De Jongh </w:t>
      </w:r>
      <w:r w:rsidRPr="00024FA1">
        <w:rPr>
          <w:b/>
        </w:rPr>
        <w:fldChar w:fldCharType="begin"/>
      </w:r>
      <w:r w:rsidRPr="00024FA1">
        <w:rPr>
          <w:b/>
        </w:rPr>
        <w:instrText xml:space="preserve"> REF _Ref534635419 \r \h </w:instrText>
      </w:r>
      <w:r>
        <w:rPr>
          <w:b/>
        </w:rPr>
        <w:instrText xml:space="preserve"> \* MERGEFORMAT </w:instrText>
      </w:r>
      <w:r w:rsidRPr="00024FA1">
        <w:rPr>
          <w:b/>
        </w:rPr>
      </w:r>
      <w:r w:rsidRPr="00024FA1">
        <w:rPr>
          <w:b/>
        </w:rPr>
        <w:fldChar w:fldCharType="separate"/>
      </w:r>
      <w:r w:rsidR="00DC788A">
        <w:rPr>
          <w:b/>
        </w:rPr>
        <w:t>[22]</w:t>
      </w:r>
      <w:r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C788A">
        <w:rPr>
          <w:b/>
        </w:rPr>
        <w:t>[19]</w:t>
      </w:r>
      <w:r w:rsidRPr="00D03177">
        <w:rPr>
          <w:b/>
        </w:rPr>
        <w:fldChar w:fldCharType="end"/>
      </w:r>
      <w:r>
        <w:t xml:space="preserve"> pour analyser la stabilité de l’effet Morton. D’autre part, ces trois modèles pourraient être couplés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C788A">
        <w:rPr>
          <w:b/>
        </w:rPr>
        <w:t>[28]</w:t>
      </w:r>
      <w:r w:rsidRPr="00D03177">
        <w:rPr>
          <w:b/>
        </w:rPr>
        <w:fldChar w:fldCharType="end"/>
      </w:r>
      <w:r>
        <w:t>.</w:t>
      </w:r>
    </w:p>
    <w:p w14:paraId="1E58C7B2" w14:textId="77777777" w:rsidR="008713F0" w:rsidRDefault="008713F0" w:rsidP="008713F0">
      <w:pPr>
        <w:spacing w:before="240" w:after="240" w:line="360" w:lineRule="auto"/>
        <w:ind w:firstLine="709"/>
      </w:pPr>
      <w:r>
        <w:t xml:space="preserve">Une synthèse des méthodes numériques utilisées pour chacun de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t xml:space="preserve"> et leur couplage est présentée dans ce qui suit.</w:t>
      </w:r>
    </w:p>
    <w:p w14:paraId="4EF1B255"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29534956" w14:textId="77777777" w:rsidR="008713F0" w:rsidRDefault="008713F0" w:rsidP="008713F0">
      <w:pPr>
        <w:spacing w:before="240" w:after="240" w:line="360" w:lineRule="auto"/>
        <w:ind w:firstLine="709"/>
      </w:pPr>
      <w:r>
        <w:t>Un calcul de réponse au balourd est nécessaire pour déterminer</w:t>
      </w:r>
      <m:oMath>
        <m:r>
          <w:rPr>
            <w:rFonts w:ascii="Cambria Math" w:hAnsi="Cambria Math"/>
          </w:rPr>
          <m:t xml:space="preserve"> </m:t>
        </m:r>
        <m:r>
          <m:rPr>
            <m:sty m:val="bi"/>
          </m:rPr>
          <w:rPr>
            <w:rFonts w:ascii="Cambria Math" w:hAnsi="Cambria Math"/>
          </w:rPr>
          <m:t>A</m:t>
        </m:r>
      </m:oMath>
      <w:r>
        <w:t>. Ceci suppose la résolution des équations de mouvement de rotor (</w:t>
      </w:r>
      <w:r w:rsidRPr="00BE16E5">
        <w:rPr>
          <w:b/>
        </w:rPr>
        <w:fldChar w:fldCharType="begin"/>
      </w:r>
      <w:r w:rsidRPr="00BE16E5">
        <w:rPr>
          <w:b/>
        </w:rPr>
        <w:instrText xml:space="preserve"> REF _Ref534635639 \r \h  \* MERGEFORMAT </w:instrText>
      </w:r>
      <w:r w:rsidRPr="00BE16E5">
        <w:rPr>
          <w:b/>
        </w:rPr>
      </w:r>
      <w:r w:rsidRPr="00BE16E5">
        <w:rPr>
          <w:b/>
        </w:rPr>
        <w:fldChar w:fldCharType="separate"/>
      </w:r>
      <w:r w:rsidR="00DC788A">
        <w:rPr>
          <w:b/>
        </w:rPr>
        <w:t>Eq. 1.4</w:t>
      </w:r>
      <w:r w:rsidRPr="00BE16E5">
        <w:rPr>
          <w:b/>
        </w:rPr>
        <w:fldChar w:fldCharType="end"/>
      </w:r>
      <w:r>
        <w:t>) pour obtenir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224D4684" w14:textId="77777777" w:rsidTr="00252369">
        <w:trPr>
          <w:trHeight w:val="635"/>
          <w:jc w:val="center"/>
        </w:trPr>
        <w:tc>
          <w:tcPr>
            <w:tcW w:w="7214" w:type="dxa"/>
            <w:vAlign w:val="center"/>
          </w:tcPr>
          <w:p w14:paraId="7B3135A4"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29E3C6C5"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4" w:name="_Ref534635639"/>
            <w:r>
              <w:rPr>
                <w:rFonts w:ascii="Times New Roman" w:eastAsia="Times New Roman" w:hAnsi="Times New Roman"/>
                <w:b/>
                <w:iCs w:val="0"/>
                <w:color w:val="auto"/>
                <w:sz w:val="22"/>
                <w:szCs w:val="22"/>
                <w:lang w:eastAsia="fr-FR"/>
              </w:rPr>
              <w:t xml:space="preserve"> </w:t>
            </w:r>
            <w:bookmarkEnd w:id="84"/>
          </w:p>
        </w:tc>
      </w:tr>
    </w:tbl>
    <w:p w14:paraId="0996EC5B" w14:textId="53543CFC" w:rsidR="008713F0" w:rsidRDefault="008713F0" w:rsidP="008713F0">
      <w:pPr>
        <w:spacing w:before="120" w:line="360" w:lineRule="auto"/>
        <w:ind w:firstLine="709"/>
      </w:pPr>
      <w:r>
        <w:t xml:space="preserve">La différence principale, pour </w:t>
      </w:r>
      <w:r w:rsidR="00110D44">
        <w:t>calculer</w:t>
      </w:r>
      <m:oMath>
        <m:r>
          <w:rPr>
            <w:rFonts w:ascii="Cambria Math" w:hAnsi="Cambria Math"/>
          </w:rPr>
          <m:t xml:space="preserve"> </m:t>
        </m:r>
        <m:r>
          <m:rPr>
            <m:sty m:val="bi"/>
          </m:rPr>
          <w:rPr>
            <w:rFonts w:ascii="Cambria Math" w:hAnsi="Cambria Math"/>
          </w:rPr>
          <m:t>A</m:t>
        </m:r>
      </m:oMath>
      <w:r w:rsidRPr="00110D44">
        <w:t>,</w:t>
      </w:r>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C788A">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C788A">
        <w:rPr>
          <w:b/>
        </w:rPr>
        <w:t>[24]</w:t>
      </w:r>
      <w:r w:rsidRPr="008C04D6">
        <w:rPr>
          <w:b/>
        </w:rPr>
        <w:fldChar w:fldCharType="end"/>
      </w:r>
      <w:r>
        <w:t xml:space="preserve"> et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C788A">
        <w:rPr>
          <w:b/>
        </w:rPr>
        <w:t>[19]</w:t>
      </w:r>
      <w:r w:rsidRPr="008C04D6">
        <w:rPr>
          <w:b/>
        </w:rPr>
        <w:fldChar w:fldCharType="end"/>
      </w:r>
      <w:r w:rsidRPr="00110D44">
        <w:t>,</w:t>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fluides n’est plus valable et donc l’utilisation des coefficients dynamiques introduit des écarts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C788A">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C788A">
        <w:rPr>
          <w:b/>
        </w:rPr>
        <w:t>[31]</w:t>
      </w:r>
      <w:r w:rsidRPr="000D799D">
        <w:rPr>
          <w:b/>
        </w:rPr>
        <w:fldChar w:fldCharType="end"/>
      </w:r>
      <w:r>
        <w:t xml:space="preserve"> est basée sur le couplage du modèle thermo-hydrodynamique du palier avec le modèle de dynamique du rotor. Cette approche impose la résolution de l’équation de Reynolds couplée avec l’équation de l’énergie pour obtenir les efforts au  palier à chaque pas de temps lors de l’intégration de l’équation de mouvement. Par conséquent, le calcul est précis mais très couteux en temps de calcul. </w:t>
      </w:r>
    </w:p>
    <w:p w14:paraId="7DF60D96"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63742BFA" w14:textId="77777777" w:rsidR="008713F0" w:rsidRDefault="008713F0" w:rsidP="008713F0">
      <w:pPr>
        <w:spacing w:line="360" w:lineRule="auto"/>
        <w:ind w:firstLine="708"/>
      </w:pPr>
      <w:r>
        <w:t xml:space="preserve">La détermination de </w:t>
      </w:r>
      <m:oMath>
        <m:r>
          <m:rPr>
            <m:sty m:val="bi"/>
          </m:rPr>
          <w:rPr>
            <w:rFonts w:ascii="Cambria Math" w:hAnsi="Cambria Math"/>
          </w:rPr>
          <m:t>B</m:t>
        </m:r>
      </m:oMath>
      <w:r>
        <w:t xml:space="preserve"> consiste à calculer la différence de la température à la surface du rotor</w:t>
      </w:r>
      <m:oMath>
        <m:r>
          <w:rPr>
            <w:rFonts w:ascii="Cambria Math" w:hAnsi="Cambria Math"/>
          </w:rPr>
          <m:t xml:space="preserve"> ∆T</m:t>
        </m:r>
      </m:oMath>
      <w:r>
        <w:t xml:space="preserve"> pour une orbite synchrone donnée. Sa détermination précise est capitale pour la simulation de l’effet Morton. Il s’agit de résoudre un problème de transfert convectif et transitoire de chaleur à l’interface rotor-lubrifiant. D’une manière générale, il est nécessaire de faire intervenir deux échelles de temps différentes. La dissipation due au cisaillement visqueux du lubrifiant est gouvernée par l’échelle de temps relative à la dynamique du rotor (millisecondes) tandis que le transfert de chaleur dans le rotor a lieu suivant l’échelle de temps thermique (minutes, voir plus). Ainsi, le coût de la </w:t>
      </w:r>
      <w:r>
        <w:lastRenderedPageBreak/>
        <w:t>simulation de l’effet Morton en régime transitoire peut devenir onéreux. En fonction de l’objectif de l’étude, plusieurs méthodes de simplicité, efficacité et fiabilité</w:t>
      </w:r>
      <w:r w:rsidDel="00822490">
        <w:t xml:space="preserve"> </w:t>
      </w:r>
      <w:r>
        <w:t>différentes ont été proposées.</w:t>
      </w:r>
    </w:p>
    <w:p w14:paraId="7AC7F2A7" w14:textId="77777777" w:rsidR="008713F0" w:rsidRDefault="008713F0" w:rsidP="008713F0">
      <w:pPr>
        <w:spacing w:line="360" w:lineRule="auto"/>
        <w:ind w:firstLine="708"/>
      </w:pPr>
      <w:r>
        <w:t>K</w:t>
      </w:r>
      <w:r w:rsidRPr="00DA2B66">
        <w:t>e</w:t>
      </w:r>
      <w:r>
        <w:t>o</w:t>
      </w:r>
      <w:r w:rsidRPr="00DA2B66">
        <w:t>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C788A">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w:t>
      </w:r>
      <w:r>
        <w:t>u</w:t>
      </w:r>
      <w:r w:rsidRPr="00B25777">
        <w:t xml:space="preserve"> palier court. Ils ont utilisé la méthode de perturbati</w:t>
      </w:r>
      <w:r>
        <w:t xml:space="preserve">on pour calculer la 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C788A">
        <w:rPr>
          <w:b/>
        </w:rPr>
        <w:t>[24]</w:t>
      </w:r>
      <w:r>
        <w:rPr>
          <w:b/>
        </w:rPr>
        <w:fldChar w:fldCharType="end"/>
      </w:r>
      <w:r w:rsidRPr="00B25777">
        <w:t xml:space="preserve"> ont résolu l’équation de l’énergie simplifiée 1D en se basant sur </w:t>
      </w:r>
      <w:r>
        <w:t>une</w:t>
      </w:r>
      <w:r w:rsidRPr="00B25777">
        <w:t xml:space="preserve"> relation géométrique pour approximer </w:t>
      </w:r>
      <w:r>
        <w:t>la</w:t>
      </w:r>
      <w:r w:rsidRPr="00B25777">
        <w:t xml:space="preserve"> différence de la température</w:t>
      </w:r>
      <w:r>
        <w:t xml:space="preserve"> à la surface du rotor.</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C788A">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DC788A">
        <w:rPr>
          <w:b/>
        </w:rPr>
        <w:t>[31]</w:t>
      </w:r>
      <w:r>
        <w:rPr>
          <w:b/>
        </w:rPr>
        <w:fldChar w:fldCharType="end"/>
      </w:r>
      <w:r>
        <w:rPr>
          <w:b/>
        </w:rPr>
        <w:t xml:space="preserve"> </w:t>
      </w:r>
      <w:r w:rsidRPr="00B25777">
        <w:t>ont utilisé la méthode de</w:t>
      </w:r>
      <w:r>
        <w:t>s</w:t>
      </w:r>
      <w:r w:rsidRPr="00B25777">
        <w:t xml:space="preserve"> volumes finis pour résoudre l’équation de l’énergie en 2D et la méthode des éléments finis pour résoudre l’équation de conduction thermique d</w:t>
      </w:r>
      <w:r>
        <w:t>ans</w:t>
      </w:r>
      <w:r w:rsidRPr="00B25777">
        <w:t xml:space="preserve"> </w:t>
      </w:r>
      <w:r>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DC788A">
        <w:rPr>
          <w:b/>
        </w:rPr>
        <w:t>[28]</w:t>
      </w:r>
      <w:r>
        <w:rPr>
          <w:b/>
        </w:rPr>
        <w:fldChar w:fldCharType="end"/>
      </w:r>
      <w:r>
        <w:rPr>
          <w:b/>
        </w:rPr>
        <w:t xml:space="preserve"> </w:t>
      </w:r>
      <w:r w:rsidRPr="00B25777">
        <w:t xml:space="preserve">ont </w:t>
      </w:r>
      <w:r>
        <w:t>mis au point un couplage alternant les deux échelles de temps du problème. Un pas de temps consiste en deux étapes. Dans une première étape l’équation de l’énergie dans le film lubrifiant est couplée à l’équation de la dynamique du rotor</w:t>
      </w:r>
      <w:r w:rsidRPr="00B25777">
        <w:t xml:space="preserve">. </w:t>
      </w:r>
      <w:r>
        <w:t>Dans une deuxième étape l’équation de conduction de la chaleur dans le rotor est intégrée avec un pas de temps beaucoup plus grand en adéquation avec le temps caractéristique des transferts thermiques dans le rotor. La condition initiale de la deuxième étape utilise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63B4F2E4"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2FD70958" w14:textId="77777777" w:rsidR="008713F0" w:rsidRPr="00800CFD" w:rsidRDefault="008713F0" w:rsidP="008713F0">
      <w:pPr>
        <w:spacing w:line="360" w:lineRule="auto"/>
        <w:ind w:firstLine="708"/>
      </w:pPr>
      <w:r>
        <w:t xml:space="preserve">La présence d’un champ de température non-uniforme à la surface du rotor génère une déformation élastique  Selon les cas, cette déformation amplifie ou diminue les vibrations synchrones du rotor. Deux approches différentes sont utilisées pour modéliser l’excitation générée r : une </w:t>
      </w:r>
      <w:r w:rsidRPr="00800CFD">
        <w:t>approche</w:t>
      </w:r>
      <w:r>
        <w:t xml:space="preserve"> simplifiée</w:t>
      </w:r>
      <w:r w:rsidRPr="00800CFD">
        <w:t xml:space="preserve"> </w:t>
      </w:r>
      <w:r>
        <w:t xml:space="preserve">de type </w:t>
      </w:r>
      <w:r w:rsidRPr="00800CFD">
        <w:t xml:space="preserve">de masse concentrée </w:t>
      </w:r>
      <w:r>
        <w:t xml:space="preserve">(balourd thermique) </w:t>
      </w:r>
      <w:r w:rsidRPr="00800CFD">
        <w:t>et l’approche</w:t>
      </w:r>
      <w:r>
        <w:t xml:space="preserve"> rigoureuse</w:t>
      </w:r>
      <w:r w:rsidRPr="00800CFD">
        <w:t xml:space="preserve"> du défaut de la fibre neutre</w:t>
      </w:r>
      <w:r>
        <w:t xml:space="preserve"> du rotor</w:t>
      </w:r>
      <w:r w:rsidRPr="00800CFD">
        <w:t xml:space="preserve">. </w:t>
      </w:r>
    </w:p>
    <w:p w14:paraId="678E39C0" w14:textId="77777777" w:rsidR="008713F0" w:rsidRDefault="008713F0" w:rsidP="008713F0">
      <w:pPr>
        <w:spacing w:line="360" w:lineRule="auto"/>
        <w:ind w:firstLine="708"/>
      </w:pPr>
      <w:r>
        <w:t>L’approche de masse concentrée modélise la contribution dynamique de la déformation thermique du rotor comme étant un balourd qui vient s’ajouter  au balourd mécanique initial. En considérant que la masse du disque</w:t>
      </w:r>
      <w:r w:rsidRPr="00C10C24">
        <w:t xml:space="preserve"> </w:t>
      </w:r>
      <w:r>
        <w:t>située en porte à faux est prépondérante par rapport à la masse du rotor, la déformation thermique du rotor génère un balourd thermique au niveau du centre de masse du disque. Le balourd thermique</w:t>
      </w:r>
      <w:r w:rsidDel="00C10C24">
        <w:t xml:space="preserve"> </w:t>
      </w:r>
      <w:r>
        <w:t xml:space="preserve">est alors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C788A">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C788A">
        <w:rPr>
          <w:b/>
        </w:rPr>
        <w:t>[19]</w:t>
      </w:r>
      <w:r>
        <w:rPr>
          <w:b/>
        </w:rPr>
        <w:fldChar w:fldCharType="end"/>
      </w:r>
      <w:r>
        <w:t xml:space="preserve">, de Jongh </w:t>
      </w:r>
      <w:r w:rsidRPr="00422CA7">
        <w:rPr>
          <w:b/>
        </w:rPr>
        <w:fldChar w:fldCharType="begin"/>
      </w:r>
      <w:r w:rsidRPr="00422CA7">
        <w:rPr>
          <w:b/>
        </w:rPr>
        <w:instrText xml:space="preserve"> REF _Ref534794245 \r \h </w:instrText>
      </w:r>
      <w:r>
        <w:rPr>
          <w:b/>
        </w:rPr>
        <w:instrText xml:space="preserve"> \* MERGEFORMAT </w:instrText>
      </w:r>
      <w:r w:rsidRPr="00422CA7">
        <w:rPr>
          <w:b/>
        </w:rPr>
      </w:r>
      <w:r w:rsidRPr="00422CA7">
        <w:rPr>
          <w:b/>
        </w:rPr>
        <w:fldChar w:fldCharType="separate"/>
      </w:r>
      <w:r w:rsidR="00DC788A">
        <w:rPr>
          <w:b/>
        </w:rPr>
        <w:t>[4]</w:t>
      </w:r>
      <w:r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C788A">
        <w:rPr>
          <w:b/>
        </w:rPr>
        <w:t>[26]</w:t>
      </w:r>
      <w:r>
        <w:rPr>
          <w:b/>
        </w:rPr>
        <w:fldChar w:fldCharType="end"/>
      </w:r>
      <w:r>
        <w:t xml:space="preserve">. Palazzolo et Suh </w:t>
      </w:r>
      <w:r w:rsidRPr="00DE07B0">
        <w:rPr>
          <w:b/>
        </w:rPr>
        <w:fldChar w:fldCharType="begin"/>
      </w:r>
      <w:r w:rsidRPr="00DE07B0">
        <w:rPr>
          <w:b/>
        </w:rPr>
        <w:instrText xml:space="preserve"> REF _Ref533097655 \r \h </w:instrText>
      </w:r>
      <w:r>
        <w:rPr>
          <w:b/>
        </w:rPr>
        <w:instrText xml:space="preserve"> \* MERGEFORMAT </w:instrText>
      </w:r>
      <w:r w:rsidRPr="00DE07B0">
        <w:rPr>
          <w:b/>
        </w:rPr>
      </w:r>
      <w:r w:rsidRPr="00DE07B0">
        <w:rPr>
          <w:b/>
        </w:rPr>
        <w:fldChar w:fldCharType="separate"/>
      </w:r>
      <w:r w:rsidR="00DC788A">
        <w:rPr>
          <w:b/>
        </w:rPr>
        <w:t>[28]</w:t>
      </w:r>
      <w:r w:rsidRPr="00DE07B0">
        <w:rPr>
          <w:b/>
        </w:rPr>
        <w:fldChar w:fldCharType="end"/>
      </w:r>
      <w:r>
        <w:rPr>
          <w:b/>
        </w:rPr>
        <w:t xml:space="preserve"> </w:t>
      </w:r>
      <w:r>
        <w:t xml:space="preserve">ont amélioré cette approche en l’appliquant sur tous les nœuds du rotor. </w:t>
      </w:r>
    </w:p>
    <w:p w14:paraId="564A7136" w14:textId="77777777" w:rsidR="008713F0" w:rsidRDefault="008713F0" w:rsidP="008713F0">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C788A">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C788A">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C788A">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C788A">
        <w:rPr>
          <w:b/>
        </w:rPr>
        <w:t>[31]</w:t>
      </w:r>
      <w:r w:rsidRPr="00D92F99">
        <w:rPr>
          <w:b/>
        </w:rPr>
        <w:fldChar w:fldCharType="end"/>
      </w:r>
      <w:r w:rsidRPr="00D92F99">
        <w:t xml:space="preserve"> et </w:t>
      </w:r>
      <w:r>
        <w:t xml:space="preserve">Palazzolo et al.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DC788A">
        <w:rPr>
          <w:b/>
        </w:rPr>
        <w:t>[29]</w:t>
      </w:r>
      <w:r w:rsidRPr="00307425">
        <w:rPr>
          <w:b/>
        </w:rPr>
        <w:fldChar w:fldCharType="end"/>
      </w:r>
      <w:r>
        <w:t xml:space="preserve"> </w:t>
      </w:r>
      <w:r>
        <w:rPr>
          <w:b/>
        </w:rPr>
        <w:t>.</w:t>
      </w:r>
      <w:r>
        <w:t xml:space="preserve"> Contrairement à l’approche précédente qui ne considère que la force centrifuge générée par une masse concentrée, cette approche prend en </w:t>
      </w:r>
      <w:r>
        <w:lastRenderedPageBreak/>
        <w:t xml:space="preserve">compte le moment engendré par la flexion thermique du rotor. Ces deux approches sont comparées dans l’article de Tong et Palazzolo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DC788A">
        <w:rPr>
          <w:b/>
        </w:rPr>
        <w:t>[29]</w:t>
      </w:r>
      <w:r w:rsidRPr="00307425">
        <w:rPr>
          <w:b/>
        </w:rPr>
        <w:fldChar w:fldCharType="end"/>
      </w:r>
      <w:r>
        <w:rPr>
          <w:b/>
        </w:rPr>
        <w:t xml:space="preserve"> </w:t>
      </w:r>
      <w:r>
        <w:t xml:space="preserve">qui ont conclu que l’approche basée sur le défaut de la fibre neutre est recommandée. Le fait que l’approche utilisant des masses concentrées néglige les moments engendrés par la déformation thermique du rotor conduit à aux surestimations  de l’amplitude vibratoire au droit du palier et de la différence de température à la surface du rotor. </w:t>
      </w:r>
    </w:p>
    <w:p w14:paraId="00E60521" w14:textId="77777777" w:rsidR="008713F0" w:rsidRDefault="008713F0" w:rsidP="008713F0">
      <w:pPr>
        <w:spacing w:line="360" w:lineRule="auto"/>
      </w:pPr>
    </w:p>
    <w:p w14:paraId="500B8802" w14:textId="77777777" w:rsidR="008713F0" w:rsidRDefault="008713F0" w:rsidP="008713F0">
      <w:pPr>
        <w:pStyle w:val="Titre2"/>
        <w:spacing w:after="240"/>
        <w:ind w:left="708" w:hanging="578"/>
      </w:pPr>
      <w:bookmarkStart w:id="85" w:name="_Toc534294735"/>
      <w:bookmarkStart w:id="86" w:name="_Toc536800381"/>
      <w:bookmarkStart w:id="87" w:name="_Toc3312750"/>
      <w:r>
        <w:t>Conclusion</w:t>
      </w:r>
      <w:bookmarkEnd w:id="85"/>
      <w:bookmarkEnd w:id="86"/>
      <w:bookmarkEnd w:id="87"/>
    </w:p>
    <w:p w14:paraId="656D896E" w14:textId="77777777" w:rsidR="008713F0" w:rsidRDefault="008713F0" w:rsidP="008713F0">
      <w:pPr>
        <w:spacing w:before="120" w:line="360" w:lineRule="auto"/>
        <w:ind w:firstLine="709"/>
      </w:pPr>
      <w:r>
        <w:t xml:space="preserve">Ce chapitre a introduit le phénomène de l’instabilité des vibrations synchrones due à l’effet thermique. Deux effets thermiques peuvent être à l’origine de cette instabilité : l’effet Newkirk ou l’effet Morton. Ces effets ont été expliqués de manière qualitative. </w:t>
      </w:r>
    </w:p>
    <w:p w14:paraId="363E3B3F" w14:textId="77777777" w:rsidR="008713F0" w:rsidRDefault="008713F0" w:rsidP="008713F0">
      <w:pPr>
        <w:spacing w:line="360" w:lineRule="auto"/>
        <w:ind w:firstLine="708"/>
      </w:pPr>
      <w:r>
        <w:t xml:space="preserve">Les principales études expérimentales et numériques consacrées à la compréhension et à l’analyse de la stabilité de l’effet Morton ont été présentées. La synthèse de ces études permet de mettre en évidence une stratégie générale pour modéliser l’effet Morton basée en s’appuyant sur trois modèles physiques. </w:t>
      </w:r>
    </w:p>
    <w:p w14:paraId="0C73A426" w14:textId="77777777" w:rsidR="008713F0" w:rsidRDefault="008713F0" w:rsidP="008713F0">
      <w:pPr>
        <w:spacing w:line="360" w:lineRule="auto"/>
        <w:ind w:firstLine="708"/>
      </w:pPr>
      <w:r>
        <w:t>Ces modèles seront détaillés dans les chapitres 2 et 3 dédiés respectivement aux problèmes de lubrification hydrodynamique et aux comportements dynamique et thermomécanique de rotor. Une fois les outils numériques mis aux points, les simulations et les analyses de la stabilité de l’effet Morton seront ensuite présentés dans les chapitres 4 et 5.</w:t>
      </w:r>
    </w:p>
    <w:p w14:paraId="4B6D0B7D" w14:textId="77777777" w:rsidR="008713F0" w:rsidRDefault="008713F0" w:rsidP="008713F0">
      <w:pPr>
        <w:spacing w:line="360" w:lineRule="auto"/>
      </w:pPr>
    </w:p>
    <w:p w14:paraId="315E9167" w14:textId="77777777" w:rsidR="008713F0" w:rsidRDefault="008713F0" w:rsidP="008713F0">
      <w:pPr>
        <w:overflowPunct/>
        <w:autoSpaceDE/>
        <w:autoSpaceDN/>
        <w:adjustRightInd/>
        <w:spacing w:after="160" w:line="259" w:lineRule="auto"/>
        <w:jc w:val="left"/>
        <w:textAlignment w:val="auto"/>
      </w:pPr>
    </w:p>
    <w:p w14:paraId="13FCF1D7" w14:textId="77777777" w:rsidR="008713F0" w:rsidRDefault="008713F0" w:rsidP="008713F0">
      <w:pPr>
        <w:overflowPunct/>
        <w:autoSpaceDE/>
        <w:autoSpaceDN/>
        <w:adjustRightInd/>
        <w:spacing w:after="160" w:line="259" w:lineRule="auto"/>
        <w:jc w:val="left"/>
        <w:textAlignment w:val="auto"/>
      </w:pPr>
    </w:p>
    <w:p w14:paraId="54C5B567" w14:textId="36973D80" w:rsidR="00271BF0" w:rsidRDefault="008713F0">
      <w:pPr>
        <w:overflowPunct/>
        <w:autoSpaceDE/>
        <w:autoSpaceDN/>
        <w:adjustRightInd/>
        <w:spacing w:after="160" w:line="259" w:lineRule="auto"/>
        <w:jc w:val="left"/>
        <w:textAlignment w:val="auto"/>
      </w:pPr>
      <w:r>
        <w:br w:type="page"/>
      </w:r>
    </w:p>
    <w:p w14:paraId="5B6C0D20" w14:textId="77777777" w:rsidR="00B54964" w:rsidRDefault="00B54964" w:rsidP="00B54964">
      <w:pPr>
        <w:pStyle w:val="Titre1"/>
        <w:numPr>
          <w:ilvl w:val="0"/>
          <w:numId w:val="0"/>
        </w:numPr>
        <w:ind w:left="567" w:hanging="567"/>
        <w:jc w:val="left"/>
      </w:pPr>
      <w:bookmarkStart w:id="88" w:name="_Chapitre_2_:"/>
      <w:bookmarkStart w:id="89" w:name="_Ref536103204"/>
      <w:bookmarkStart w:id="90" w:name="_Ref536103212"/>
      <w:bookmarkStart w:id="91" w:name="_Ref536103216"/>
      <w:bookmarkStart w:id="92" w:name="_Toc536800382"/>
      <w:bookmarkStart w:id="93" w:name="_Toc3312751"/>
      <w:bookmarkEnd w:id="88"/>
      <w:r>
        <w:lastRenderedPageBreak/>
        <w:t>Chapitre 2</w:t>
      </w:r>
      <w:r w:rsidRPr="00493D1F">
        <w:t> </w:t>
      </w:r>
      <w:r>
        <w:t xml:space="preserve">: </w:t>
      </w:r>
      <w:r>
        <w:br/>
      </w:r>
      <w:r w:rsidRPr="00720F73">
        <w:t>Modélisation</w:t>
      </w:r>
      <w:r>
        <w:t xml:space="preserve"> des paliers </w:t>
      </w:r>
      <w:r w:rsidRPr="00493D1F">
        <w:t>hydrodynamiques</w:t>
      </w:r>
      <w:bookmarkEnd w:id="89"/>
      <w:bookmarkEnd w:id="90"/>
      <w:bookmarkEnd w:id="91"/>
      <w:bookmarkEnd w:id="92"/>
      <w:bookmarkEnd w:id="93"/>
    </w:p>
    <w:p w14:paraId="5B405DCA" w14:textId="77777777" w:rsidR="00B54964" w:rsidRDefault="00B54964" w:rsidP="00B54964">
      <w:pPr>
        <w:spacing w:line="360" w:lineRule="auto"/>
      </w:pPr>
    </w:p>
    <w:p w14:paraId="4F5AEE11" w14:textId="77777777" w:rsidR="00B54964" w:rsidRPr="00166F02" w:rsidRDefault="00B54964" w:rsidP="00B54964">
      <w:pPr>
        <w:spacing w:line="360" w:lineRule="auto"/>
      </w:pPr>
      <w:bookmarkStart w:id="94" w:name="_Toc533165043"/>
      <w:bookmarkStart w:id="95" w:name="_Toc533165498"/>
      <w:bookmarkStart w:id="96" w:name="_Toc533165854"/>
      <w:bookmarkStart w:id="97" w:name="_Toc533165905"/>
      <w:bookmarkStart w:id="98" w:name="_Toc533166093"/>
      <w:bookmarkStart w:id="99" w:name="_Toc533166127"/>
      <w:bookmarkStart w:id="100" w:name="_Toc533167316"/>
      <w:bookmarkStart w:id="101" w:name="_Toc533168739"/>
      <w:bookmarkStart w:id="102" w:name="_Toc533168965"/>
      <w:bookmarkStart w:id="103" w:name="_Toc533169249"/>
      <w:bookmarkStart w:id="104" w:name="_Toc533169500"/>
      <w:bookmarkStart w:id="105" w:name="_Toc533170191"/>
      <w:bookmarkStart w:id="106" w:name="_Toc533170329"/>
      <w:bookmarkStart w:id="107" w:name="_Toc533171274"/>
      <w:bookmarkStart w:id="108" w:name="_Toc533172556"/>
      <w:bookmarkStart w:id="109" w:name="_Toc533172735"/>
      <w:bookmarkStart w:id="110" w:name="_Toc533173191"/>
      <w:bookmarkStart w:id="111" w:name="_Toc533173483"/>
      <w:bookmarkStart w:id="112" w:name="_Toc533173685"/>
      <w:bookmarkStart w:id="113" w:name="_Toc533173936"/>
      <w:bookmarkStart w:id="114" w:name="_Toc533173989"/>
      <w:bookmarkStart w:id="115" w:name="_Toc533174155"/>
      <w:bookmarkStart w:id="116" w:name="_Toc533768820"/>
      <w:bookmarkStart w:id="117" w:name="_Toc533769119"/>
      <w:bookmarkStart w:id="118" w:name="_Toc533769291"/>
      <w:bookmarkStart w:id="119" w:name="_Toc533769343"/>
      <w:bookmarkStart w:id="120" w:name="_Toc533769742"/>
      <w:bookmarkStart w:id="121" w:name="_Toc533771803"/>
      <w:bookmarkStart w:id="122" w:name="_Toc533772291"/>
      <w:bookmarkStart w:id="123" w:name="_Toc533774363"/>
      <w:bookmarkStart w:id="124" w:name="_Toc533775555"/>
      <w:bookmarkStart w:id="125" w:name="_Toc533776199"/>
      <w:bookmarkStart w:id="126" w:name="_Toc533776326"/>
      <w:bookmarkStart w:id="127" w:name="_Toc533777551"/>
      <w:bookmarkStart w:id="128" w:name="_Toc534279459"/>
      <w:bookmarkStart w:id="129" w:name="_Toc534279557"/>
      <w:bookmarkStart w:id="130" w:name="_Toc534279635"/>
      <w:bookmarkStart w:id="131" w:name="_Toc534290931"/>
      <w:bookmarkStart w:id="132" w:name="_Toc534293213"/>
      <w:bookmarkStart w:id="133" w:name="_Toc534293497"/>
      <w:bookmarkStart w:id="134" w:name="_Toc534293575"/>
      <w:bookmarkStart w:id="135" w:name="_Toc534387874"/>
      <w:bookmarkStart w:id="136" w:name="_Toc534410845"/>
      <w:bookmarkStart w:id="137" w:name="_Toc534620759"/>
      <w:bookmarkStart w:id="138" w:name="_Toc534621245"/>
      <w:bookmarkStart w:id="139" w:name="_Toc534621350"/>
      <w:bookmarkStart w:id="140" w:name="_Toc534621457"/>
      <w:bookmarkStart w:id="141" w:name="_Toc534625116"/>
      <w:bookmarkStart w:id="142" w:name="_Toc534631416"/>
      <w:bookmarkStart w:id="143" w:name="_Toc534631516"/>
      <w:bookmarkStart w:id="144" w:name="_Toc534631869"/>
      <w:bookmarkStart w:id="145" w:name="_Toc534632102"/>
      <w:bookmarkStart w:id="146" w:name="_Toc534632314"/>
      <w:bookmarkStart w:id="147" w:name="_Toc534632436"/>
      <w:bookmarkStart w:id="148" w:name="_Toc534632535"/>
      <w:bookmarkStart w:id="149" w:name="_Toc534633828"/>
      <w:bookmarkStart w:id="150" w:name="_Toc534634172"/>
      <w:bookmarkStart w:id="151" w:name="_Toc534634576"/>
      <w:bookmarkStart w:id="152" w:name="_Toc534634951"/>
      <w:bookmarkStart w:id="153" w:name="_Toc534635051"/>
      <w:bookmarkStart w:id="154" w:name="_Toc534635151"/>
      <w:bookmarkStart w:id="155" w:name="_Toc534635251"/>
      <w:bookmarkStart w:id="156" w:name="_Toc534635351"/>
      <w:bookmarkStart w:id="157" w:name="_Toc534635472"/>
      <w:bookmarkStart w:id="158" w:name="_Toc534635571"/>
      <w:bookmarkStart w:id="159" w:name="_Toc534636621"/>
      <w:bookmarkStart w:id="160" w:name="_Toc534638249"/>
      <w:bookmarkStart w:id="161" w:name="_Toc534638335"/>
      <w:bookmarkStart w:id="162" w:name="_Toc534638702"/>
      <w:bookmarkStart w:id="163" w:name="_Toc534640557"/>
      <w:bookmarkStart w:id="164" w:name="_Toc534650367"/>
      <w:bookmarkStart w:id="165" w:name="_Toc534707643"/>
      <w:bookmarkStart w:id="166" w:name="_Toc534719948"/>
      <w:bookmarkStart w:id="167" w:name="_Toc534720631"/>
      <w:bookmarkStart w:id="168" w:name="_Toc534721403"/>
      <w:bookmarkStart w:id="169" w:name="_Toc534723181"/>
      <w:bookmarkStart w:id="170" w:name="_Toc534724093"/>
      <w:bookmarkStart w:id="171" w:name="_Toc534724638"/>
      <w:bookmarkStart w:id="172" w:name="_Toc534724942"/>
      <w:bookmarkStart w:id="173" w:name="_Toc534725613"/>
      <w:bookmarkStart w:id="174" w:name="_Toc534729696"/>
      <w:bookmarkStart w:id="175" w:name="_Toc534792245"/>
      <w:bookmarkStart w:id="176" w:name="_Toc534792894"/>
      <w:bookmarkStart w:id="177" w:name="_Toc534793218"/>
      <w:bookmarkStart w:id="178" w:name="_Toc534793976"/>
      <w:bookmarkStart w:id="179" w:name="_Toc534794071"/>
      <w:bookmarkStart w:id="180" w:name="_Toc534794168"/>
      <w:bookmarkStart w:id="181" w:name="_Toc534796800"/>
      <w:bookmarkStart w:id="182" w:name="_Toc534878056"/>
      <w:bookmarkStart w:id="183" w:name="_Toc534878150"/>
      <w:bookmarkStart w:id="184" w:name="_Toc534880488"/>
      <w:bookmarkStart w:id="185" w:name="_Toc534895220"/>
      <w:bookmarkStart w:id="186" w:name="_Toc534895937"/>
      <w:bookmarkStart w:id="187" w:name="_Toc534896491"/>
      <w:bookmarkStart w:id="188" w:name="_Toc534896884"/>
      <w:bookmarkStart w:id="189" w:name="_Toc534983280"/>
      <w:bookmarkStart w:id="190" w:name="_Toc534984814"/>
      <w:bookmarkStart w:id="191" w:name="_Toc535242906"/>
      <w:bookmarkStart w:id="192" w:name="_Toc535243258"/>
      <w:bookmarkStart w:id="193" w:name="_Toc53524504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E6BDA4A" w14:textId="77777777" w:rsidR="00B54964" w:rsidRPr="0008634E" w:rsidRDefault="00B54964" w:rsidP="00B54964">
      <w:pPr>
        <w:spacing w:line="360" w:lineRule="auto"/>
      </w:pPr>
      <w:bookmarkStart w:id="194" w:name="_Toc533768821"/>
      <w:bookmarkStart w:id="195" w:name="_Toc533769120"/>
      <w:bookmarkStart w:id="196" w:name="_Toc533769292"/>
      <w:bookmarkStart w:id="197" w:name="_Toc533769344"/>
      <w:bookmarkStart w:id="198" w:name="_Toc533769743"/>
      <w:bookmarkStart w:id="199" w:name="_Toc533771804"/>
      <w:bookmarkStart w:id="200" w:name="_Toc533772292"/>
      <w:bookmarkStart w:id="201" w:name="_Toc533774364"/>
      <w:bookmarkStart w:id="202" w:name="_Toc533775556"/>
      <w:bookmarkStart w:id="203" w:name="_Toc533776200"/>
      <w:bookmarkStart w:id="204" w:name="_Toc533776327"/>
      <w:bookmarkStart w:id="205" w:name="_Toc533777552"/>
      <w:bookmarkStart w:id="206" w:name="_Toc534279460"/>
      <w:bookmarkStart w:id="207" w:name="_Toc534279558"/>
      <w:bookmarkStart w:id="208" w:name="_Toc534279636"/>
      <w:bookmarkStart w:id="209" w:name="_Toc534290932"/>
      <w:bookmarkStart w:id="210" w:name="_Toc534293214"/>
      <w:bookmarkStart w:id="211" w:name="_Toc534293498"/>
      <w:bookmarkStart w:id="212" w:name="_Toc534293576"/>
      <w:bookmarkStart w:id="213" w:name="_Toc534387875"/>
      <w:bookmarkStart w:id="214" w:name="_Toc534410846"/>
      <w:bookmarkStart w:id="215" w:name="_Toc534620760"/>
      <w:bookmarkStart w:id="216" w:name="_Toc534621246"/>
      <w:bookmarkStart w:id="217" w:name="_Toc534621351"/>
      <w:bookmarkStart w:id="218" w:name="_Toc534621458"/>
      <w:bookmarkStart w:id="219" w:name="_Toc534625117"/>
      <w:bookmarkStart w:id="220" w:name="_Toc534631417"/>
      <w:bookmarkStart w:id="221" w:name="_Toc534631517"/>
      <w:bookmarkStart w:id="222" w:name="_Toc534631870"/>
      <w:bookmarkStart w:id="223" w:name="_Toc534632103"/>
      <w:bookmarkStart w:id="224" w:name="_Toc534632315"/>
      <w:bookmarkStart w:id="225" w:name="_Toc534632437"/>
      <w:bookmarkStart w:id="226" w:name="_Toc534632536"/>
      <w:bookmarkStart w:id="227" w:name="_Toc534633829"/>
      <w:bookmarkStart w:id="228" w:name="_Toc534634173"/>
      <w:bookmarkStart w:id="229" w:name="_Toc534634577"/>
      <w:bookmarkStart w:id="230" w:name="_Toc534634952"/>
      <w:bookmarkStart w:id="231" w:name="_Toc534635052"/>
      <w:bookmarkStart w:id="232" w:name="_Toc534635152"/>
      <w:bookmarkStart w:id="233" w:name="_Toc534635252"/>
      <w:bookmarkStart w:id="234" w:name="_Toc534635352"/>
      <w:bookmarkStart w:id="235" w:name="_Toc534635473"/>
      <w:bookmarkStart w:id="236" w:name="_Toc534635572"/>
      <w:bookmarkStart w:id="237" w:name="_Toc534636622"/>
      <w:bookmarkStart w:id="238" w:name="_Toc534638250"/>
      <w:bookmarkStart w:id="239" w:name="_Toc534638336"/>
      <w:bookmarkStart w:id="240" w:name="_Toc534638703"/>
      <w:bookmarkStart w:id="241" w:name="_Toc534640558"/>
      <w:bookmarkStart w:id="242" w:name="_Toc534650368"/>
      <w:bookmarkStart w:id="243" w:name="_Toc534707644"/>
      <w:bookmarkStart w:id="244" w:name="_Toc534719949"/>
      <w:bookmarkStart w:id="245" w:name="_Toc534720632"/>
      <w:bookmarkStart w:id="246" w:name="_Toc534721404"/>
      <w:bookmarkStart w:id="247" w:name="_Toc534723182"/>
      <w:bookmarkStart w:id="248" w:name="_Toc534724094"/>
      <w:bookmarkStart w:id="249" w:name="_Toc534724639"/>
      <w:bookmarkStart w:id="250" w:name="_Toc534724943"/>
      <w:bookmarkStart w:id="251" w:name="_Toc534725614"/>
      <w:bookmarkStart w:id="252" w:name="_Toc534729697"/>
      <w:bookmarkStart w:id="253" w:name="_Toc534792246"/>
      <w:bookmarkStart w:id="254" w:name="_Toc534792895"/>
      <w:bookmarkStart w:id="255" w:name="_Toc534793219"/>
      <w:bookmarkStart w:id="256" w:name="_Toc534793977"/>
      <w:bookmarkStart w:id="257" w:name="_Toc534794072"/>
      <w:bookmarkStart w:id="258" w:name="_Toc534794169"/>
      <w:bookmarkStart w:id="259" w:name="_Toc534796801"/>
      <w:bookmarkStart w:id="260" w:name="_Toc534878057"/>
      <w:bookmarkStart w:id="261" w:name="_Toc534878151"/>
      <w:bookmarkStart w:id="262" w:name="_Toc534880489"/>
      <w:bookmarkStart w:id="263" w:name="_Toc534895221"/>
      <w:bookmarkStart w:id="264" w:name="_Toc534895938"/>
      <w:bookmarkStart w:id="265" w:name="_Toc534896492"/>
      <w:bookmarkStart w:id="266" w:name="_Toc534896885"/>
      <w:bookmarkStart w:id="267" w:name="_Toc534983281"/>
      <w:bookmarkStart w:id="268" w:name="_Toc534984815"/>
      <w:bookmarkStart w:id="269" w:name="_Toc535242907"/>
      <w:bookmarkStart w:id="270" w:name="_Toc535243259"/>
      <w:bookmarkStart w:id="271" w:name="_Toc53524504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AA23A1A" w14:textId="77777777" w:rsidR="00B54964" w:rsidRDefault="00B54964" w:rsidP="00B54964">
      <w:pPr>
        <w:spacing w:line="360" w:lineRule="auto"/>
      </w:pPr>
      <w:bookmarkStart w:id="272" w:name="_Toc534793220"/>
      <w:bookmarkStart w:id="273" w:name="_Toc534793978"/>
      <w:bookmarkStart w:id="274" w:name="_Toc534794073"/>
      <w:bookmarkStart w:id="275" w:name="_Toc534794170"/>
      <w:bookmarkStart w:id="276" w:name="_Toc534796802"/>
      <w:bookmarkStart w:id="277" w:name="_Toc534878058"/>
      <w:bookmarkStart w:id="278" w:name="_Toc534878152"/>
      <w:bookmarkStart w:id="279" w:name="_Toc534880490"/>
      <w:bookmarkStart w:id="280" w:name="_Toc534895222"/>
      <w:bookmarkStart w:id="281" w:name="_Toc534895939"/>
      <w:bookmarkStart w:id="282" w:name="_Toc534896493"/>
      <w:bookmarkStart w:id="283" w:name="_Toc534896886"/>
      <w:bookmarkStart w:id="284" w:name="_Toc534983282"/>
      <w:bookmarkStart w:id="285" w:name="_Toc534984816"/>
      <w:bookmarkStart w:id="286" w:name="_Toc535242908"/>
      <w:bookmarkStart w:id="287" w:name="_Toc535243260"/>
      <w:bookmarkStart w:id="288" w:name="_Toc53524504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C9BBC9A" w14:textId="77777777" w:rsidR="00B54964" w:rsidRPr="003A178B" w:rsidRDefault="00B54964" w:rsidP="00B54964">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9" w:name="_Toc535248167"/>
      <w:bookmarkStart w:id="290" w:name="_Toc535248584"/>
      <w:bookmarkStart w:id="291" w:name="_Toc535250063"/>
      <w:bookmarkStart w:id="292" w:name="_Toc535251243"/>
      <w:bookmarkStart w:id="293" w:name="_Toc535251784"/>
      <w:bookmarkStart w:id="294" w:name="_Toc535252138"/>
      <w:bookmarkStart w:id="295" w:name="_Toc535346206"/>
      <w:bookmarkStart w:id="296" w:name="_Toc535418733"/>
      <w:bookmarkStart w:id="297" w:name="_Toc535505035"/>
      <w:bookmarkStart w:id="298" w:name="_Toc535509355"/>
      <w:bookmarkStart w:id="299" w:name="_Toc535510048"/>
      <w:bookmarkStart w:id="300" w:name="_Toc535512801"/>
      <w:bookmarkStart w:id="301" w:name="_Toc535512890"/>
      <w:bookmarkStart w:id="302" w:name="_Toc535527914"/>
      <w:bookmarkStart w:id="303" w:name="_Toc535536119"/>
      <w:bookmarkStart w:id="304" w:name="_Toc535575112"/>
      <w:bookmarkStart w:id="305" w:name="_Toc535587570"/>
      <w:bookmarkStart w:id="306" w:name="_Toc535587827"/>
      <w:bookmarkStart w:id="307" w:name="_Toc535588512"/>
      <w:bookmarkStart w:id="308" w:name="_Toc535589739"/>
      <w:bookmarkStart w:id="309" w:name="_Toc535590203"/>
      <w:bookmarkStart w:id="310" w:name="_Toc535594633"/>
      <w:bookmarkStart w:id="311" w:name="_Toc535832314"/>
      <w:bookmarkStart w:id="312" w:name="_Toc535834250"/>
      <w:bookmarkStart w:id="313" w:name="_Toc535846086"/>
      <w:bookmarkStart w:id="314" w:name="_Toc535846278"/>
      <w:bookmarkStart w:id="315" w:name="_Toc535853002"/>
      <w:bookmarkStart w:id="316" w:name="_Toc535853249"/>
      <w:bookmarkStart w:id="317" w:name="_Toc535854143"/>
      <w:bookmarkStart w:id="318" w:name="_Toc535854669"/>
      <w:bookmarkStart w:id="319" w:name="_Toc535918632"/>
      <w:bookmarkStart w:id="320" w:name="_Toc535932495"/>
      <w:bookmarkStart w:id="321" w:name="_Toc535932587"/>
      <w:bookmarkStart w:id="322" w:name="_Toc535933418"/>
      <w:bookmarkStart w:id="323" w:name="_Toc535934310"/>
      <w:bookmarkStart w:id="324" w:name="_Toc535935061"/>
      <w:bookmarkStart w:id="325" w:name="_Toc535935837"/>
      <w:bookmarkStart w:id="326" w:name="_Toc535938372"/>
      <w:bookmarkStart w:id="327" w:name="_Toc535938721"/>
      <w:bookmarkStart w:id="328" w:name="_Toc535942407"/>
      <w:bookmarkStart w:id="329" w:name="_Toc535942644"/>
      <w:bookmarkStart w:id="330" w:name="_Toc535942866"/>
      <w:bookmarkStart w:id="331" w:name="_Toc535942962"/>
      <w:bookmarkStart w:id="332" w:name="_Toc535943058"/>
      <w:bookmarkStart w:id="333" w:name="_Toc535947807"/>
      <w:bookmarkStart w:id="334" w:name="_Toc536006861"/>
      <w:bookmarkStart w:id="335" w:name="_Toc536110492"/>
      <w:bookmarkStart w:id="336" w:name="_Toc536110868"/>
      <w:bookmarkStart w:id="337" w:name="_Toc536112087"/>
      <w:bookmarkStart w:id="338" w:name="_Toc536112407"/>
      <w:bookmarkStart w:id="339" w:name="_Toc536113292"/>
      <w:bookmarkStart w:id="340" w:name="_Toc536113504"/>
      <w:bookmarkStart w:id="341" w:name="_Toc536113716"/>
      <w:bookmarkStart w:id="342" w:name="_Toc536115015"/>
      <w:bookmarkStart w:id="343" w:name="_Toc536115285"/>
      <w:bookmarkStart w:id="344" w:name="_Toc536117475"/>
      <w:bookmarkStart w:id="345" w:name="_Toc536117690"/>
      <w:bookmarkStart w:id="346" w:name="_Toc536118711"/>
      <w:bookmarkStart w:id="347" w:name="_Toc536120003"/>
      <w:bookmarkStart w:id="348" w:name="_Toc536120219"/>
      <w:bookmarkStart w:id="349" w:name="_Toc536127281"/>
      <w:bookmarkStart w:id="350" w:name="_Toc536127498"/>
      <w:bookmarkStart w:id="351" w:name="_Toc536128282"/>
      <w:bookmarkStart w:id="352" w:name="_Toc536129405"/>
      <w:bookmarkStart w:id="353" w:name="_Toc536129623"/>
      <w:bookmarkStart w:id="354" w:name="_Toc536129844"/>
      <w:bookmarkStart w:id="355" w:name="_Toc536130067"/>
      <w:bookmarkStart w:id="356" w:name="_Toc536130293"/>
      <w:bookmarkStart w:id="357" w:name="_Toc536130529"/>
      <w:bookmarkStart w:id="358" w:name="_Toc536131223"/>
      <w:bookmarkStart w:id="359" w:name="_Toc536131484"/>
      <w:bookmarkStart w:id="360" w:name="_Toc536199897"/>
      <w:bookmarkStart w:id="361" w:name="_Toc536200144"/>
      <w:bookmarkStart w:id="362" w:name="_Toc536200639"/>
      <w:bookmarkStart w:id="363" w:name="_Toc536200887"/>
      <w:bookmarkStart w:id="364" w:name="_Toc536201134"/>
      <w:bookmarkStart w:id="365" w:name="_Toc536201381"/>
      <w:bookmarkStart w:id="366" w:name="_Toc536202296"/>
      <w:bookmarkStart w:id="367" w:name="_Toc536203667"/>
      <w:bookmarkStart w:id="368" w:name="_Toc536203913"/>
      <w:bookmarkStart w:id="369" w:name="_Toc536204159"/>
      <w:bookmarkStart w:id="370" w:name="_Toc536539307"/>
      <w:bookmarkStart w:id="371" w:name="_Toc536539560"/>
      <w:bookmarkStart w:id="372" w:name="_Toc536543336"/>
      <w:bookmarkStart w:id="373" w:name="_Toc536543590"/>
      <w:bookmarkStart w:id="374" w:name="_Toc536544481"/>
      <w:bookmarkStart w:id="375" w:name="_Toc536545421"/>
      <w:bookmarkStart w:id="376" w:name="_Toc536546572"/>
      <w:bookmarkStart w:id="377" w:name="_Toc536626868"/>
      <w:bookmarkStart w:id="378" w:name="_Toc536725947"/>
      <w:bookmarkStart w:id="379" w:name="_Toc536741043"/>
      <w:bookmarkStart w:id="380" w:name="_Toc536741300"/>
      <w:bookmarkStart w:id="381" w:name="_Toc536741556"/>
      <w:bookmarkStart w:id="382" w:name="_Toc536784615"/>
      <w:bookmarkStart w:id="383" w:name="_Toc536797510"/>
      <w:bookmarkStart w:id="384" w:name="_Toc536797773"/>
      <w:bookmarkStart w:id="385" w:name="_Toc536798170"/>
      <w:bookmarkStart w:id="386" w:name="_Toc536798425"/>
      <w:bookmarkStart w:id="387" w:name="_Toc536798680"/>
      <w:bookmarkStart w:id="388" w:name="_Toc536800383"/>
      <w:bookmarkStart w:id="389" w:name="_Toc3309890"/>
      <w:bookmarkStart w:id="390" w:name="_Toc3310144"/>
      <w:bookmarkStart w:id="391" w:name="_Toc3311901"/>
      <w:bookmarkStart w:id="392" w:name="_Toc3312155"/>
      <w:bookmarkStart w:id="393" w:name="_Toc3312752"/>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7D9F52E2" w14:textId="77777777" w:rsidR="00B54964" w:rsidRDefault="00B54964" w:rsidP="00B54964">
      <w:pPr>
        <w:pStyle w:val="Titre2"/>
        <w:ind w:left="709"/>
      </w:pPr>
      <w:bookmarkStart w:id="394" w:name="_Toc536800384"/>
      <w:bookmarkStart w:id="395" w:name="_Toc3312753"/>
      <w:r>
        <w:t>Introduction</w:t>
      </w:r>
      <w:bookmarkEnd w:id="394"/>
      <w:bookmarkEnd w:id="395"/>
    </w:p>
    <w:p w14:paraId="643B9A84" w14:textId="4DED0076" w:rsidR="00B54964" w:rsidRDefault="00B54964" w:rsidP="00B54964">
      <w:pPr>
        <w:spacing w:before="240" w:after="240" w:line="360" w:lineRule="auto"/>
        <w:ind w:firstLine="709"/>
      </w:pPr>
      <w:r w:rsidRPr="005D4068">
        <w:t>Le palier hydrodynamique est un organe de supportage utilisé dans les machines tournantes (turbines à</w:t>
      </w:r>
      <w:r>
        <w:t xml:space="preserve"> vapeur, turbomachines, etc…). 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C788A" w:rsidRPr="00DC788A">
        <w:rPr>
          <w:b/>
        </w:rPr>
        <w:t>Figure 2.1</w:t>
      </w:r>
      <w:r w:rsidR="00DC788A" w:rsidRPr="00DC788A">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t>qui remplit le jeu radial</w:t>
      </w:r>
      <w:r w:rsidRPr="005D4068">
        <w:t xml:space="preserve"> entre le rotor et le stator. </w:t>
      </w:r>
      <w:r>
        <w:t xml:space="preserve">Le </w:t>
      </w:r>
      <w:r w:rsidRPr="005D4068">
        <w:t>« fil</w:t>
      </w:r>
      <w:r>
        <w:t>m</w:t>
      </w:r>
      <w:r w:rsidRPr="005D4068">
        <w:t xml:space="preserve"> mince » </w:t>
      </w:r>
      <w:r>
        <w:t>a une</w:t>
      </w:r>
      <w:r w:rsidRPr="005D4068">
        <w:t xml:space="preserve"> très faible épaisseur (à l’échelle de micro mètre). Lors de la mise en rotation et avec l’augmentation de la vitesse</w:t>
      </w:r>
      <w:r>
        <w:t>,</w:t>
      </w:r>
      <w:r w:rsidRPr="004C7361">
        <w:t xml:space="preserve"> </w:t>
      </w:r>
      <w:r w:rsidRPr="005D4068">
        <w:t>l’arbre se soulève</w:t>
      </w:r>
      <w:r>
        <w:t xml:space="preserve"> </w:t>
      </w:r>
      <w:r w:rsidRPr="005D4068">
        <w:t xml:space="preserve">sous l’effet de </w:t>
      </w:r>
      <w:r>
        <w:t xml:space="preserve">la </w:t>
      </w:r>
      <w:r w:rsidRPr="005D4068">
        <w:t>portance généré</w:t>
      </w:r>
      <w:r>
        <w:t>e</w:t>
      </w:r>
      <w:r w:rsidRPr="005D4068">
        <w:t xml:space="preserve"> par le film d’</w:t>
      </w:r>
      <w:r>
        <w:t>huile</w:t>
      </w:r>
      <w:r w:rsidRPr="005D4068">
        <w:t xml:space="preserve">. Une fois la vitesse nominale atteinte, le rotor se place à </w:t>
      </w:r>
      <w:r>
        <w:t>une</w:t>
      </w:r>
      <w:r w:rsidRPr="005D4068">
        <w:t xml:space="preserve"> position d’équilibre où la force hydrodynamique générée permet de compenser </w:t>
      </w:r>
      <w:r>
        <w:t>son poids et les efforts extérieurs</w:t>
      </w:r>
      <w:r w:rsidRPr="005D4068">
        <w:t xml:space="preserve">. </w:t>
      </w:r>
      <w:r>
        <w:t xml:space="preserve">En même temps que la génération de pression, l’énergie dissipée par le cisaillement du lubrifiant visqueux conduit à l’augmentation des températures du lubrifiant, du rotor et du coussinet. Ces deux derniers, sous l’effet de la chaleur se déforment. Les caractéristiques géométriques du rotor et du coussinet sont ainsi modifiées. </w:t>
      </w:r>
    </w:p>
    <w:p w14:paraId="5DA3A1E1" w14:textId="77777777" w:rsidR="00B54964" w:rsidRDefault="00B54964" w:rsidP="00B54964">
      <w:pPr>
        <w:keepNext/>
        <w:spacing w:line="360" w:lineRule="auto"/>
        <w:jc w:val="center"/>
      </w:pPr>
      <w:r>
        <w:rPr>
          <w:noProof/>
          <w:lang w:eastAsia="zh-CN"/>
        </w:rPr>
        <w:drawing>
          <wp:inline distT="0" distB="0" distL="0" distR="0" wp14:anchorId="3B758559" wp14:editId="268975B5">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69860C1A" w14:textId="77777777" w:rsidR="00B54964" w:rsidRPr="00657B2B" w:rsidRDefault="00B54964" w:rsidP="00B54964">
      <w:pPr>
        <w:pStyle w:val="Lgende"/>
        <w:jc w:val="center"/>
        <w:rPr>
          <w:i w:val="0"/>
          <w:sz w:val="22"/>
        </w:rPr>
      </w:pPr>
      <w:bookmarkStart w:id="396" w:name="_Ref525808327"/>
      <w:bookmarkStart w:id="397" w:name="_Toc536112189"/>
      <w:bookmarkStart w:id="398" w:name="_Toc536800490"/>
      <w:bookmarkStart w:id="399" w:name="_Toc3312859"/>
      <w:r w:rsidRPr="00657B2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2.1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1</w:t>
      </w:r>
      <w:r>
        <w:rPr>
          <w:i w:val="0"/>
          <w:sz w:val="22"/>
        </w:rPr>
        <w:fldChar w:fldCharType="end"/>
      </w:r>
      <w:bookmarkEnd w:id="396"/>
      <w:r>
        <w:rPr>
          <w:i w:val="0"/>
          <w:sz w:val="22"/>
        </w:rPr>
        <w:t> :</w:t>
      </w:r>
      <w:r w:rsidRPr="00FD3405">
        <w:t xml:space="preserve"> </w:t>
      </w:r>
      <w:r>
        <w:rPr>
          <w:i w:val="0"/>
          <w:sz w:val="22"/>
        </w:rPr>
        <w:t>F</w:t>
      </w:r>
      <w:r w:rsidRPr="00FD3405">
        <w:rPr>
          <w:i w:val="0"/>
          <w:sz w:val="22"/>
        </w:rPr>
        <w:t>orces hydrodynamiques et distribution de pression dans un palier</w:t>
      </w:r>
      <w:bookmarkEnd w:id="397"/>
      <w:r>
        <w:rPr>
          <w:i w:val="0"/>
          <w:sz w:val="22"/>
        </w:rPr>
        <w:t xml:space="preserve"> </w:t>
      </w:r>
      <w:r>
        <w:rPr>
          <w:i w:val="0"/>
          <w:sz w:val="22"/>
        </w:rPr>
        <w:br/>
        <w:t xml:space="preserve">(image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DC788A">
        <w:rPr>
          <w:b/>
          <w:i w:val="0"/>
          <w:sz w:val="22"/>
        </w:rPr>
        <w:t>[32]</w:t>
      </w:r>
      <w:r w:rsidRPr="002711C1">
        <w:rPr>
          <w:b/>
          <w:i w:val="0"/>
          <w:sz w:val="22"/>
        </w:rPr>
        <w:fldChar w:fldCharType="end"/>
      </w:r>
      <w:r w:rsidRPr="002711C1">
        <w:rPr>
          <w:i w:val="0"/>
          <w:sz w:val="22"/>
        </w:rPr>
        <w:t>)</w:t>
      </w:r>
      <w:bookmarkEnd w:id="398"/>
      <w:bookmarkEnd w:id="399"/>
    </w:p>
    <w:p w14:paraId="568B39B4" w14:textId="77777777" w:rsidR="00B54964" w:rsidRDefault="00B54964" w:rsidP="00B54964">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t>à l’aide de</w:t>
      </w:r>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Pr>
          <w:b/>
        </w:rPr>
        <w:instrText xml:space="preserve"> \* MERGEFORMAT </w:instrText>
      </w:r>
      <w:r w:rsidRPr="005B2E1D">
        <w:rPr>
          <w:b/>
        </w:rPr>
      </w:r>
      <w:r w:rsidRPr="005B2E1D">
        <w:rPr>
          <w:b/>
        </w:rPr>
        <w:fldChar w:fldCharType="separate"/>
      </w:r>
      <w:r w:rsidR="00DC788A">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t xml:space="preserve">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 La résolution numérique de cette dernière nécessite une discrétisation suffisamment fine pour capter les gradients de température suivant l’épaisseur du film.</w:t>
      </w:r>
      <w:r w:rsidRPr="00F44F45">
        <w:t xml:space="preserve"> </w:t>
      </w:r>
      <w:r>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t xml:space="preserve">e cas d’une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319CB0" w14:textId="77777777" w:rsidR="00B54964" w:rsidRDefault="00B54964" w:rsidP="00B54964">
      <w:pPr>
        <w:spacing w:before="240" w:after="240" w:line="360" w:lineRule="auto"/>
        <w:ind w:firstLine="709"/>
      </w:pPr>
      <w:r>
        <w:t>U</w:t>
      </w:r>
      <w:r w:rsidRPr="006213C9">
        <w:t xml:space="preserve">ne approche spectrale </w:t>
      </w:r>
      <w:r>
        <w:t>connue sous le nom de "méthode de collocation utilisant les</w:t>
      </w:r>
      <w:r w:rsidRPr="006213C9">
        <w:t xml:space="preserve"> point</w:t>
      </w:r>
      <w:r>
        <w:t>s</w:t>
      </w:r>
      <w:r w:rsidRPr="006213C9">
        <w:t xml:space="preserve"> de Lobatto (LPCM)</w:t>
      </w:r>
      <w:r>
        <w:t xml:space="preserve"> " </w:t>
      </w:r>
      <w:r w:rsidRPr="001D2D3F">
        <w:rPr>
          <w:b/>
        </w:rPr>
        <w:fldChar w:fldCharType="begin"/>
      </w:r>
      <w:r w:rsidRPr="001D2D3F">
        <w:rPr>
          <w:b/>
        </w:rPr>
        <w:instrText xml:space="preserve"> REF _Ref526263891 \r \h </w:instrText>
      </w:r>
      <w:r>
        <w:rPr>
          <w:b/>
        </w:rPr>
        <w:instrText xml:space="preserve"> \* MERGEFORMAT </w:instrText>
      </w:r>
      <w:r w:rsidRPr="001D2D3F">
        <w:rPr>
          <w:b/>
        </w:rPr>
      </w:r>
      <w:r w:rsidRPr="001D2D3F">
        <w:rPr>
          <w:b/>
        </w:rPr>
        <w:fldChar w:fldCharType="separate"/>
      </w:r>
      <w:r w:rsidR="00DC788A">
        <w:rPr>
          <w:b/>
        </w:rPr>
        <w:t>[34]</w:t>
      </w:r>
      <w:r w:rsidRPr="001D2D3F">
        <w:rPr>
          <w:b/>
        </w:rPr>
        <w:fldChar w:fldCharType="end"/>
      </w:r>
      <w:r>
        <w:t xml:space="preserve"> est utilisée pour réduire l’effort de calcul nécessaire à la résolution numérique de l’équation de l’énergie. Cette méthode permet de réduire considérablement le nombre de points nécessaires pour décrire le champ de température suivant l’épaisseur du film. La méthode est également couplée avec </w:t>
      </w:r>
      <w:r w:rsidRPr="005F1517">
        <w:t xml:space="preserve">un algorithme de cavitation </w:t>
      </w:r>
      <w:r w:rsidRPr="005F1517">
        <w:fldChar w:fldCharType="begin"/>
      </w:r>
      <w:r w:rsidRPr="005F1517">
        <w:instrText xml:space="preserve"> REF _Ref526263911 \r \h  \* MERGEFORMAT </w:instrText>
      </w:r>
      <w:r w:rsidRPr="005F1517">
        <w:fldChar w:fldCharType="separate"/>
      </w:r>
      <w:r w:rsidR="00DC788A" w:rsidRPr="00DC788A">
        <w:rPr>
          <w:b/>
        </w:rPr>
        <w:t>[35</w:t>
      </w:r>
      <w:r w:rsidR="00DC788A">
        <w:t>]</w:t>
      </w:r>
      <w:r w:rsidRPr="005F1517">
        <w:fldChar w:fldCharType="end"/>
      </w:r>
      <w:r>
        <w:t xml:space="preserve">  qui permet de traiter la zone de rupture de film lors du fonctionnement de palier hydrodynamique. </w:t>
      </w:r>
    </w:p>
    <w:p w14:paraId="2854CDCD" w14:textId="77777777" w:rsidR="00B54964" w:rsidRDefault="00B54964" w:rsidP="00B54964">
      <w:pPr>
        <w:spacing w:line="360" w:lineRule="auto"/>
        <w:ind w:firstLine="708"/>
      </w:pPr>
      <w:r>
        <w:t>Dans la suite, différents éléments nécessaires à la mise au point du solveur pour le palier hydrodynamique sont présentés. L’épaisseur du film intégrant le désalignement du rotor dans le palier est décrite dans un premier temps. Puis la résolution classique par volumes finis des équations de la lubrification thermo-hydrodynamique est présentée. Ensuite, la méthode de collocation aux</w:t>
      </w:r>
      <w:r w:rsidRPr="006213C9">
        <w:t xml:space="preserve"> points de Lobatto</w:t>
      </w:r>
      <w:r>
        <w:t xml:space="preserve"> est détaillée. Puis une comparaison de cette méthode avec la méthode de résolution classique est décrite en s’appuyant sur une étude de cas d’un palier incliné 1D. Enfin, des études de cas d’un palier à géométrie fixe à deux lobes sont exposées pour valider le solveur du palier hydrodynamique en régime stationnaire. </w:t>
      </w:r>
    </w:p>
    <w:p w14:paraId="5867FE59" w14:textId="77777777" w:rsidR="00B54964" w:rsidRDefault="00B54964" w:rsidP="00B54964">
      <w:pPr>
        <w:pStyle w:val="Titre2"/>
        <w:ind w:left="709"/>
      </w:pPr>
      <w:bookmarkStart w:id="400" w:name="_Toc536800385"/>
      <w:bookmarkStart w:id="401" w:name="_Toc3312754"/>
      <w:r>
        <w:t>Epaisseur du film mince en présence d’un désalignement</w:t>
      </w:r>
      <w:bookmarkEnd w:id="400"/>
      <w:bookmarkEnd w:id="401"/>
    </w:p>
    <w:p w14:paraId="2895841C" w14:textId="77777777" w:rsidR="00B54964" w:rsidRDefault="00B54964" w:rsidP="00B54964">
      <w:pPr>
        <w:spacing w:before="240" w:after="240" w:line="360" w:lineRule="auto"/>
        <w:ind w:firstLine="709"/>
      </w:pPr>
      <w:r>
        <w:t>L’épaisseur du film mince est déterminée par la géométrie du palier et la position du rotor. Une première approximation prend en compte l’épaisseur du film dans le plan médian de palier (</w:t>
      </w:r>
      <w:r w:rsidRPr="001A0326">
        <w:rPr>
          <w:b/>
        </w:rPr>
        <w:fldChar w:fldCharType="begin"/>
      </w:r>
      <w:r w:rsidRPr="001A0326">
        <w:rPr>
          <w:b/>
        </w:rPr>
        <w:instrText xml:space="preserve"> REF _Ref526328409 \h  \* MERGEFORMAT </w:instrText>
      </w:r>
      <w:r w:rsidRPr="001A0326">
        <w:rPr>
          <w:b/>
        </w:rPr>
      </w:r>
      <w:r w:rsidRPr="001A0326">
        <w:rPr>
          <w:b/>
        </w:rPr>
        <w:fldChar w:fldCharType="separate"/>
      </w:r>
      <w:r w:rsidR="00DC788A" w:rsidRPr="00DC788A">
        <w:rPr>
          <w:b/>
        </w:rPr>
        <w:t xml:space="preserve">Figure </w:t>
      </w:r>
      <w:r w:rsidR="00DC788A" w:rsidRPr="00DC788A">
        <w:rPr>
          <w:b/>
          <w:noProof/>
        </w:rPr>
        <w:t>2.2</w:t>
      </w:r>
      <w:r w:rsidR="00DC788A" w:rsidRPr="00DC788A">
        <w:rPr>
          <w:b/>
          <w:noProof/>
        </w:rPr>
        <w:noBreakHyphen/>
        <w:t>1</w:t>
      </w:r>
      <w:r w:rsidRPr="001A0326">
        <w:rPr>
          <w:b/>
        </w:rPr>
        <w:fldChar w:fldCharType="end"/>
      </w:r>
      <w:r>
        <w:t>).</w:t>
      </w:r>
    </w:p>
    <w:p w14:paraId="0AF9EF9B" w14:textId="77777777" w:rsidR="00B54964" w:rsidRDefault="00B54964" w:rsidP="00B54964">
      <w:pPr>
        <w:spacing w:line="360" w:lineRule="auto"/>
      </w:pPr>
    </w:p>
    <w:p w14:paraId="3169C116" w14:textId="77777777" w:rsidR="00B54964" w:rsidRPr="006A4E1C" w:rsidRDefault="00B54964" w:rsidP="00B54964">
      <w:pPr>
        <w:keepNext/>
        <w:spacing w:line="360" w:lineRule="auto"/>
        <w:jc w:val="center"/>
      </w:pPr>
      <w:r w:rsidRPr="006A4E1C">
        <w:rPr>
          <w:noProof/>
          <w:lang w:eastAsia="zh-CN"/>
        </w:rPr>
        <w:lastRenderedPageBreak/>
        <w:drawing>
          <wp:inline distT="0" distB="0" distL="0" distR="0" wp14:anchorId="02757A72" wp14:editId="6FE72B26">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4121302D" w14:textId="77777777" w:rsidR="00B54964" w:rsidRDefault="00B54964" w:rsidP="00B54964">
      <w:pPr>
        <w:pStyle w:val="Lgende"/>
        <w:jc w:val="center"/>
      </w:pPr>
      <w:bookmarkStart w:id="402" w:name="_Ref526328409"/>
      <w:bookmarkStart w:id="403" w:name="_Toc536112190"/>
      <w:bookmarkStart w:id="404" w:name="_Toc536800491"/>
      <w:bookmarkStart w:id="405" w:name="_Toc3312860"/>
      <w:r w:rsidRPr="006A4E1C">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1</w:t>
      </w:r>
      <w:r>
        <w:rPr>
          <w:i w:val="0"/>
          <w:sz w:val="22"/>
        </w:rPr>
        <w:fldChar w:fldCharType="end"/>
      </w:r>
      <w:bookmarkEnd w:id="402"/>
      <w:r w:rsidRPr="006A4E1C">
        <w:rPr>
          <w:i w:val="0"/>
          <w:sz w:val="22"/>
        </w:rPr>
        <w:t> : Mouvement du rotor au plan médian du palier</w:t>
      </w:r>
      <w:bookmarkEnd w:id="403"/>
      <w:bookmarkEnd w:id="404"/>
      <w:bookmarkEnd w:id="405"/>
    </w:p>
    <w:p w14:paraId="3141F741" w14:textId="77777777" w:rsidR="00B54964" w:rsidRDefault="00B54964" w:rsidP="00B54964">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Pr="001E6A32">
        <w:rPr>
          <w:b/>
        </w:rPr>
        <w:fldChar w:fldCharType="begin"/>
      </w:r>
      <w:r w:rsidRPr="001E6A32">
        <w:rPr>
          <w:b/>
        </w:rPr>
        <w:instrText xml:space="preserve"> REF _Ref533168788 \r \h </w:instrText>
      </w:r>
      <w:r>
        <w:rPr>
          <w:b/>
        </w:rPr>
        <w:instrText xml:space="preserve"> \* MERGEFORMAT </w:instrText>
      </w:r>
      <w:r w:rsidRPr="001E6A32">
        <w:rPr>
          <w:b/>
        </w:rPr>
      </w:r>
      <w:r w:rsidRPr="001E6A32">
        <w:rPr>
          <w:b/>
        </w:rPr>
        <w:fldChar w:fldCharType="separate"/>
      </w:r>
      <w:r w:rsidR="00DC788A">
        <w:rPr>
          <w:b/>
        </w:rPr>
        <w:t>Eq.2-1</w:t>
      </w:r>
      <w:r w:rsidRPr="001E6A32">
        <w:rPr>
          <w:b/>
        </w:rPr>
        <w:fldChar w:fldCharType="end"/>
      </w:r>
      <w:r>
        <w:t xml:space="preserve">) </w:t>
      </w:r>
      <w:r w:rsidRPr="000D5358">
        <w:rPr>
          <w:b/>
        </w:rPr>
        <w:fldChar w:fldCharType="begin"/>
      </w:r>
      <w:r w:rsidRPr="000D5358">
        <w:rPr>
          <w:b/>
        </w:rPr>
        <w:instrText xml:space="preserve"> REF _Ref525750678 \r \h </w:instrText>
      </w:r>
      <w:r>
        <w:rPr>
          <w:b/>
        </w:rPr>
        <w:instrText xml:space="preserve"> \* MERGEFORMAT </w:instrText>
      </w:r>
      <w:r w:rsidRPr="000D5358">
        <w:rPr>
          <w:b/>
        </w:rPr>
      </w:r>
      <w:r w:rsidRPr="000D5358">
        <w:rPr>
          <w:b/>
        </w:rPr>
        <w:fldChar w:fldCharType="separate"/>
      </w:r>
      <w:r w:rsidR="00DC788A">
        <w:rPr>
          <w:b/>
        </w:rPr>
        <w:t>[36]</w:t>
      </w:r>
      <w:r w:rsidRPr="000D5358">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4BDF7867" w14:textId="77777777" w:rsidTr="00956887">
        <w:trPr>
          <w:trHeight w:val="635"/>
          <w:tblHeader/>
          <w:jc w:val="center"/>
        </w:trPr>
        <w:tc>
          <w:tcPr>
            <w:tcW w:w="7943" w:type="dxa"/>
            <w:vAlign w:val="center"/>
          </w:tcPr>
          <w:p w14:paraId="4AB74856" w14:textId="77777777" w:rsidR="00B54964" w:rsidRPr="007F3145" w:rsidRDefault="00B54964" w:rsidP="00956887">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45EEF45"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406" w:name="_Ref525744182"/>
          </w:p>
          <w:p w14:paraId="790E16B6"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C8A2CA5"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33168788"/>
            <w:r w:rsidRPr="005600FC">
              <w:rPr>
                <w:rFonts w:ascii="Times New Roman" w:eastAsia="Times New Roman" w:hAnsi="Times New Roman"/>
                <w:b/>
                <w:iCs w:val="0"/>
                <w:color w:val="auto"/>
                <w:sz w:val="22"/>
                <w:szCs w:val="22"/>
                <w:lang w:eastAsia="fr-FR"/>
              </w:rPr>
              <w:t xml:space="preserve"> </w:t>
            </w:r>
            <w:bookmarkEnd w:id="406"/>
            <w:bookmarkEnd w:id="407"/>
          </w:p>
        </w:tc>
      </w:tr>
    </w:tbl>
    <w:p w14:paraId="571AE5AD" w14:textId="77777777" w:rsidR="00B54964" w:rsidRDefault="00B54964" w:rsidP="00B54964">
      <w:pPr>
        <w:spacing w:before="240" w:after="240" w:line="360" w:lineRule="auto"/>
      </w:pPr>
      <w:r>
        <w:t xml:space="preserve">Cependant, à cause des déformations thermiques ou mécaniques et en présence d’un désalignement du rotor, l’épaisseur du film lubrifiant </w:t>
      </w:r>
      <m:oMath>
        <m:r>
          <w:rPr>
            <w:rFonts w:ascii="Cambria Math" w:hAnsi="Cambria Math"/>
          </w:rPr>
          <m:t>h</m:t>
        </m:r>
      </m:oMath>
      <w:r>
        <w:t xml:space="preserve"> varie en dehors du plan médian du palier. Le désalignement du rotor dans le palier est décrit par des rotations de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 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w:t>
      </w:r>
      <w:r w:rsidRPr="00FA4F26">
        <w:rPr>
          <w:b/>
        </w:rPr>
        <w:fldChar w:fldCharType="begin"/>
      </w:r>
      <w:r w:rsidRPr="00FA4F26">
        <w:rPr>
          <w:b/>
        </w:rPr>
        <w:instrText xml:space="preserve"> REF _Ref526342507 \h  \* MERGEFORMAT </w:instrText>
      </w:r>
      <w:r w:rsidRPr="00FA4F26">
        <w:rPr>
          <w:b/>
        </w:rPr>
      </w:r>
      <w:r w:rsidRPr="00FA4F26">
        <w:rPr>
          <w:b/>
        </w:rPr>
        <w:fldChar w:fldCharType="separate"/>
      </w:r>
      <w:r w:rsidR="00DC788A" w:rsidRPr="00DC788A">
        <w:rPr>
          <w:b/>
        </w:rPr>
        <w:t xml:space="preserve">Figure </w:t>
      </w:r>
      <w:r w:rsidR="00DC788A" w:rsidRPr="00DC788A">
        <w:rPr>
          <w:b/>
          <w:noProof/>
        </w:rPr>
        <w:t>2.2</w:t>
      </w:r>
      <w:r w:rsidR="00DC788A" w:rsidRPr="00DC788A">
        <w:rPr>
          <w:b/>
          <w:noProof/>
        </w:rPr>
        <w:noBreakHyphen/>
        <w:t>2</w:t>
      </w:r>
      <w:r w:rsidRPr="00FA4F26">
        <w:rPr>
          <w:b/>
        </w:rPr>
        <w:fldChar w:fldCharType="end"/>
      </w:r>
      <w:r>
        <w:t xml:space="preserve">). Ces mouvements de rotation autour des axes </w:t>
      </w:r>
      <m:oMath>
        <m:r>
          <w:rPr>
            <w:rFonts w:ascii="Cambria Math" w:hAnsi="Cambria Math"/>
          </w:rPr>
          <m:t>X</m:t>
        </m:r>
      </m:oMath>
      <w:r>
        <w:t xml:space="preserve"> et  </w:t>
      </w:r>
      <m:oMath>
        <m:r>
          <w:rPr>
            <w:rFonts w:ascii="Cambria Math" w:hAnsi="Cambria Math"/>
          </w:rPr>
          <m:t>Y</m:t>
        </m:r>
      </m:oMath>
      <w:r>
        <w:t xml:space="preserve"> modifient l’épaisseur du film et les forces et moments dans le palier. </w:t>
      </w:r>
    </w:p>
    <w:p w14:paraId="3DEA0B05" w14:textId="77777777" w:rsidR="00B54964" w:rsidRDefault="00B54964" w:rsidP="00B54964">
      <w:pPr>
        <w:keepNext/>
        <w:spacing w:line="360" w:lineRule="auto"/>
        <w:jc w:val="center"/>
      </w:pPr>
      <w:r w:rsidRPr="00D74259">
        <w:rPr>
          <w:noProof/>
          <w:lang w:eastAsia="zh-CN"/>
        </w:rPr>
        <w:drawing>
          <wp:inline distT="0" distB="0" distL="0" distR="0" wp14:anchorId="126F3271" wp14:editId="4EEED72A">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56B58B3E" w14:textId="77777777" w:rsidR="00B54964" w:rsidRPr="003D7DC1" w:rsidRDefault="00B54964" w:rsidP="00B54964">
      <w:pPr>
        <w:pStyle w:val="Lgende"/>
        <w:jc w:val="center"/>
        <w:rPr>
          <w:i w:val="0"/>
          <w:sz w:val="22"/>
        </w:rPr>
      </w:pPr>
      <w:bookmarkStart w:id="408" w:name="_Ref526342507"/>
      <w:bookmarkStart w:id="409" w:name="_Toc536112191"/>
      <w:bookmarkStart w:id="410" w:name="_Toc536800492"/>
      <w:bookmarkStart w:id="411" w:name="_Toc3312861"/>
      <w:r w:rsidRPr="003D7DC1">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2</w:t>
      </w:r>
      <w:r>
        <w:rPr>
          <w:i w:val="0"/>
          <w:sz w:val="22"/>
        </w:rPr>
        <w:fldChar w:fldCharType="end"/>
      </w:r>
      <w:bookmarkEnd w:id="40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409"/>
      <w:bookmarkEnd w:id="410"/>
      <w:bookmarkEnd w:id="411"/>
    </w:p>
    <w:p w14:paraId="0DABADDB" w14:textId="77777777" w:rsidR="00B54964" w:rsidRPr="00AC0E7C" w:rsidRDefault="00B54964" w:rsidP="00B54964">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la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Pr="00AC0E7C">
        <w:t>l’épaisseur du film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18AF0CF" w14:textId="77777777" w:rsidTr="00956887">
        <w:trPr>
          <w:trHeight w:val="635"/>
          <w:tblHeader/>
          <w:jc w:val="center"/>
        </w:trPr>
        <w:tc>
          <w:tcPr>
            <w:tcW w:w="7943" w:type="dxa"/>
            <w:vAlign w:val="center"/>
          </w:tcPr>
          <w:p w14:paraId="0E39665B" w14:textId="77777777" w:rsidR="00B54964" w:rsidRPr="00BD7BB7" w:rsidRDefault="00B54964" w:rsidP="00956887">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B18629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A44E048" w14:textId="77777777" w:rsidR="00B54964" w:rsidRDefault="00B54964" w:rsidP="00B54964">
      <w:pPr>
        <w:spacing w:before="240" w:after="240" w:line="360" w:lineRule="auto"/>
      </w:pPr>
      <w:proofErr w:type="gramStart"/>
      <w:r>
        <w:t>en</w:t>
      </w:r>
      <w:proofErr w:type="gramEnd"/>
      <w:r>
        <w:t xml:space="preserve"> régime non-stationnaire, </w:t>
      </w:r>
      <w:r w:rsidRPr="00F90FB8">
        <w:t>la variation de l’épaisseur du film avec le temps s’écrit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238A47C" w14:textId="77777777" w:rsidTr="00956887">
        <w:trPr>
          <w:trHeight w:val="635"/>
          <w:tblHeader/>
          <w:jc w:val="center"/>
        </w:trPr>
        <w:tc>
          <w:tcPr>
            <w:tcW w:w="7943" w:type="dxa"/>
            <w:vAlign w:val="center"/>
          </w:tcPr>
          <w:p w14:paraId="4F5D1501" w14:textId="77777777" w:rsidR="00B54964" w:rsidRPr="00BD7BB7" w:rsidRDefault="00B54964" w:rsidP="00956887">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0FBAD6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35400220"/>
            <w:r w:rsidRPr="005600FC">
              <w:rPr>
                <w:rFonts w:ascii="Times New Roman" w:eastAsia="Times New Roman" w:hAnsi="Times New Roman"/>
                <w:b/>
                <w:iCs w:val="0"/>
                <w:color w:val="auto"/>
                <w:sz w:val="22"/>
                <w:szCs w:val="22"/>
                <w:lang w:eastAsia="fr-FR"/>
              </w:rPr>
              <w:t xml:space="preserve"> </w:t>
            </w:r>
            <w:bookmarkEnd w:id="412"/>
          </w:p>
        </w:tc>
      </w:tr>
    </w:tbl>
    <w:p w14:paraId="220AEEE2" w14:textId="77777777" w:rsidR="00B54964" w:rsidRDefault="00B54964" w:rsidP="00B54964">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font partie des variables d’état du modèle dynamique du rotor. Ils peuvent être obtenus au niveau du nœud où le palier est modélisé.</w:t>
      </w:r>
    </w:p>
    <w:p w14:paraId="187B12AB" w14:textId="77777777" w:rsidR="00B54964" w:rsidRDefault="00B54964" w:rsidP="00B54964">
      <w:pPr>
        <w:spacing w:before="240" w:line="360" w:lineRule="auto"/>
      </w:pPr>
    </w:p>
    <w:p w14:paraId="4487F74C" w14:textId="77777777" w:rsidR="00B54964" w:rsidRDefault="00B54964" w:rsidP="00B54964">
      <w:pPr>
        <w:pStyle w:val="Titre2"/>
        <w:spacing w:after="240"/>
        <w:ind w:left="708" w:hanging="578"/>
      </w:pPr>
      <w:bookmarkStart w:id="413" w:name="_Toc536800386"/>
      <w:bookmarkStart w:id="414" w:name="_Toc3312755"/>
      <w:r>
        <w:t>Equations de la lubrification thermohydrodynamique</w:t>
      </w:r>
      <w:bookmarkEnd w:id="413"/>
      <w:bookmarkEnd w:id="414"/>
    </w:p>
    <w:p w14:paraId="2F26FBE5" w14:textId="77777777" w:rsidR="00B54964" w:rsidRDefault="00B54964" w:rsidP="00B54964">
      <w:pPr>
        <w:spacing w:before="240" w:after="240" w:line="360" w:lineRule="auto"/>
        <w:ind w:firstLine="567"/>
      </w:pPr>
      <w:r>
        <w:t xml:space="preserve">Le problème de la lubrification thermo-hydrodynamique consiste à résoudre simultanément l’équation de Reynolds et l’équation de l’énergie. Dans le cas du palier hydrodynamique, le phénomène de </w:t>
      </w:r>
      <w:r w:rsidRPr="00C569A6">
        <w:t>ruptu</w:t>
      </w:r>
      <w:r>
        <w:t xml:space="preserve">re et de reformation du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 ces équations. </w:t>
      </w:r>
    </w:p>
    <w:p w14:paraId="059A5F81" w14:textId="77777777" w:rsidR="00B54964" w:rsidRDefault="00B54964" w:rsidP="00B54964">
      <w:pPr>
        <w:pStyle w:val="Titre3"/>
        <w:ind w:left="709"/>
      </w:pPr>
      <w:bookmarkStart w:id="415" w:name="_Toc536800387"/>
      <w:bookmarkStart w:id="416" w:name="_Toc3312756"/>
      <w:r>
        <w:t xml:space="preserve">Equation de Reynolds </w:t>
      </w:r>
      <w:r w:rsidRPr="0078195A">
        <w:t>généralisée</w:t>
      </w:r>
      <w:bookmarkEnd w:id="415"/>
      <w:bookmarkEnd w:id="416"/>
    </w:p>
    <w:p w14:paraId="0E4E8D24" w14:textId="77777777" w:rsidR="00B54964" w:rsidRDefault="00B54964" w:rsidP="00B54964">
      <w:pPr>
        <w:spacing w:before="240" w:after="240" w:line="360" w:lineRule="auto"/>
        <w:ind w:firstLine="709"/>
        <w:rPr>
          <w:szCs w:val="22"/>
        </w:rPr>
      </w:pPr>
      <w:r>
        <w:t xml:space="preserve">L’équation de Reynolds généralisée est </w:t>
      </w:r>
      <w:r w:rsidRPr="002267F6">
        <w:rPr>
          <w:szCs w:val="22"/>
        </w:rPr>
        <w:t>écrite dans l’espace</w:t>
      </w:r>
      <w:r>
        <w:rPr>
          <w:szCs w:val="22"/>
        </w:rPr>
        <w:t xml:space="preserve"> 3D</w:t>
      </w:r>
      <w:r w:rsidRPr="002267F6">
        <w:rPr>
          <w:szCs w:val="22"/>
        </w:rPr>
        <w:t xml:space="preserve"> qui représente le domaine </w:t>
      </w:r>
      <w:r>
        <w:rPr>
          <w:szCs w:val="22"/>
        </w:rPr>
        <w:t xml:space="preserve">développé du palier </w:t>
      </w:r>
      <w:r w:rsidRPr="002267F6">
        <w:rPr>
          <w:szCs w:val="22"/>
        </w:rPr>
        <w:t>(</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DC788A" w:rsidRPr="00DC788A">
        <w:rPr>
          <w:b/>
          <w:szCs w:val="22"/>
        </w:rPr>
        <w:t xml:space="preserve">Figure </w:t>
      </w:r>
      <w:r w:rsidR="00DC788A" w:rsidRPr="00DC788A">
        <w:rPr>
          <w:b/>
          <w:noProof/>
          <w:szCs w:val="22"/>
        </w:rPr>
        <w:t>2.3</w:t>
      </w:r>
      <w:r w:rsidR="00DC788A" w:rsidRPr="00DC788A">
        <w:rPr>
          <w:b/>
          <w:noProof/>
          <w:szCs w:val="22"/>
        </w:rPr>
        <w:noBreakHyphen/>
        <w:t>1</w:t>
      </w:r>
      <w:r w:rsidRPr="00F36A6E">
        <w:rPr>
          <w:b/>
          <w:szCs w:val="22"/>
        </w:rPr>
        <w:fldChar w:fldCharType="end"/>
      </w:r>
      <w:r w:rsidRPr="002267F6">
        <w:rPr>
          <w:szCs w:val="22"/>
        </w:rPr>
        <w:t xml:space="preserve">). </w:t>
      </w:r>
      <w:r>
        <w:rPr>
          <w:szCs w:val="22"/>
        </w:rPr>
        <w:t xml:space="preserve">Ce domaine </w:t>
      </w:r>
      <w:r w:rsidRPr="002267F6">
        <w:rPr>
          <w:szCs w:val="22"/>
        </w:rPr>
        <w:t xml:space="preserve">est délimité par deux parois </w:t>
      </w:r>
      <w:r>
        <w:rPr>
          <w:szCs w:val="22"/>
        </w:rPr>
        <w:t xml:space="preserve">très rapprochées </w:t>
      </w:r>
      <w:r w:rsidRPr="002267F6">
        <w:rPr>
          <w:szCs w:val="22"/>
        </w:rPr>
        <w:t xml:space="preserve">entre lesquelles est intercalé un film </w:t>
      </w:r>
      <w:r>
        <w:rPr>
          <w:szCs w:val="22"/>
        </w:rPr>
        <w:t>lubrifiant</w:t>
      </w:r>
      <w:r w:rsidRPr="002267F6">
        <w:rPr>
          <w:szCs w:val="22"/>
        </w:rPr>
        <w:t xml:space="preserv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w:t>
      </w:r>
      <w:r>
        <w:rPr>
          <w:szCs w:val="22"/>
        </w:rPr>
        <w:t>Le</w:t>
      </w:r>
      <w:r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sur la paroi supérieure</w:t>
      </w:r>
      <w:r>
        <w:rPr>
          <w:szCs w:val="22"/>
        </w:rPr>
        <w:t xml:space="preserve"> possède</w:t>
      </w:r>
      <w:r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7689572C" w14:textId="77777777" w:rsidR="00B54964" w:rsidRDefault="00B54964" w:rsidP="00B54964">
      <w:pPr>
        <w:pStyle w:val="Paragraphedeliste"/>
        <w:keepNext/>
        <w:spacing w:line="360" w:lineRule="auto"/>
        <w:ind w:left="0"/>
        <w:jc w:val="center"/>
      </w:pPr>
      <w:r w:rsidRPr="0065305A">
        <w:rPr>
          <w:noProof/>
          <w:lang w:eastAsia="zh-CN"/>
        </w:rPr>
        <w:lastRenderedPageBreak/>
        <w:drawing>
          <wp:inline distT="0" distB="0" distL="0" distR="0" wp14:anchorId="3BC1565A" wp14:editId="031A8A59">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0DE21C90" w14:textId="77777777" w:rsidR="00B54964" w:rsidRPr="00CA5952" w:rsidRDefault="00B54964" w:rsidP="00B54964">
      <w:pPr>
        <w:pStyle w:val="Lgende"/>
        <w:spacing w:line="360" w:lineRule="auto"/>
        <w:jc w:val="center"/>
        <w:rPr>
          <w:i w:val="0"/>
          <w:sz w:val="22"/>
        </w:rPr>
      </w:pPr>
      <w:bookmarkStart w:id="417" w:name="_Ref525808346"/>
      <w:bookmarkStart w:id="418" w:name="_Toc536112192"/>
      <w:bookmarkStart w:id="419" w:name="_Toc536800493"/>
      <w:bookmarkStart w:id="420" w:name="_Toc3312862"/>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1</w:t>
      </w:r>
      <w:r>
        <w:rPr>
          <w:i w:val="0"/>
          <w:sz w:val="22"/>
        </w:rPr>
        <w:fldChar w:fldCharType="end"/>
      </w:r>
      <w:bookmarkEnd w:id="417"/>
      <w:r w:rsidRPr="0065305A">
        <w:rPr>
          <w:i w:val="0"/>
          <w:sz w:val="22"/>
        </w:rPr>
        <w:t xml:space="preserve"> : domaine d’étude </w:t>
      </w:r>
      <w:r>
        <w:rPr>
          <w:i w:val="0"/>
          <w:sz w:val="22"/>
        </w:rPr>
        <w:t>entre deux parois</w:t>
      </w:r>
      <w:bookmarkEnd w:id="418"/>
      <w:r>
        <w:rPr>
          <w:i w:val="0"/>
          <w:sz w:val="22"/>
        </w:rPr>
        <w:t xml:space="preserve"> (image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DC788A">
        <w:rPr>
          <w:b/>
          <w:i w:val="0"/>
          <w:sz w:val="22"/>
        </w:rPr>
        <w:t>[32]</w:t>
      </w:r>
      <w:r w:rsidRPr="002711C1">
        <w:rPr>
          <w:b/>
          <w:i w:val="0"/>
          <w:sz w:val="22"/>
        </w:rPr>
        <w:fldChar w:fldCharType="end"/>
      </w:r>
      <w:r w:rsidRPr="002711C1">
        <w:rPr>
          <w:i w:val="0"/>
          <w:sz w:val="22"/>
        </w:rPr>
        <w:t>)</w:t>
      </w:r>
      <w:bookmarkEnd w:id="419"/>
      <w:bookmarkEnd w:id="420"/>
    </w:p>
    <w:p w14:paraId="366E713E" w14:textId="77777777" w:rsidR="00B54964" w:rsidRDefault="00B54964" w:rsidP="00B54964">
      <w:pPr>
        <w:spacing w:before="240" w:line="360" w:lineRule="auto"/>
      </w:pPr>
      <w:r>
        <w:tab/>
        <w:t xml:space="preserve">L’équation de Reynolds généralisée est une forme simplifiée des équations </w:t>
      </w:r>
      <w:r w:rsidRPr="0059608D">
        <w:t>de Navier-Stokes</w:t>
      </w:r>
      <w:r>
        <w:t xml:space="preserve">. Elle en est déduite en considérant les hypothèses </w:t>
      </w:r>
      <w:r w:rsidRPr="00ED4BE4">
        <w:rPr>
          <w:b/>
        </w:rPr>
        <w:fldChar w:fldCharType="begin"/>
      </w:r>
      <w:r w:rsidRPr="00ED4BE4">
        <w:rPr>
          <w:b/>
        </w:rPr>
        <w:instrText xml:space="preserve"> REF _Ref526330394 \r \h  \* MERGEFORMAT </w:instrText>
      </w:r>
      <w:r w:rsidRPr="00ED4BE4">
        <w:rPr>
          <w:b/>
        </w:rPr>
      </w:r>
      <w:r w:rsidRPr="00ED4BE4">
        <w:rPr>
          <w:b/>
        </w:rPr>
        <w:fldChar w:fldCharType="separate"/>
      </w:r>
      <w:r w:rsidR="00DC788A">
        <w:rPr>
          <w:b/>
        </w:rPr>
        <w:t>[37]</w:t>
      </w:r>
      <w:r w:rsidRPr="00ED4BE4">
        <w:rPr>
          <w:b/>
        </w:rPr>
        <w:fldChar w:fldCharType="end"/>
      </w:r>
      <w:r>
        <w:t xml:space="preserve"> ci-dessous :</w:t>
      </w:r>
    </w:p>
    <w:p w14:paraId="45FB2274" w14:textId="77777777" w:rsidR="00B54964" w:rsidRDefault="00B54964" w:rsidP="00B54964">
      <w:pPr>
        <w:pStyle w:val="Paragraphedeliste"/>
        <w:numPr>
          <w:ilvl w:val="0"/>
          <w:numId w:val="7"/>
        </w:numPr>
        <w:spacing w:line="360" w:lineRule="auto"/>
      </w:pPr>
      <w:r>
        <w:t>L’épaisseur de film est très faible devant la longueur et la largeur du domaine.</w:t>
      </w:r>
    </w:p>
    <w:p w14:paraId="4E658831" w14:textId="77777777" w:rsidR="00B54964" w:rsidRDefault="00B54964" w:rsidP="00B54964">
      <w:pPr>
        <w:pStyle w:val="Paragraphedeliste"/>
        <w:numPr>
          <w:ilvl w:val="0"/>
          <w:numId w:val="7"/>
        </w:numPr>
        <w:spacing w:line="360" w:lineRule="auto"/>
      </w:pPr>
      <w:r>
        <w:t>La courbure générale du film est négligée (cas des paliers radiaux),</w:t>
      </w:r>
    </w:p>
    <w:p w14:paraId="2826A7A7" w14:textId="77777777" w:rsidR="00B54964" w:rsidRDefault="00B54964" w:rsidP="00B54964">
      <w:pPr>
        <w:pStyle w:val="Paragraphedeliste"/>
        <w:numPr>
          <w:ilvl w:val="0"/>
          <w:numId w:val="7"/>
        </w:numPr>
        <w:spacing w:line="360" w:lineRule="auto"/>
      </w:pPr>
      <w:r>
        <w:t>Le milieu fluide est un milieu continu,</w:t>
      </w:r>
    </w:p>
    <w:p w14:paraId="6DFA8210" w14:textId="77777777" w:rsidR="00B54964" w:rsidRDefault="00B54964" w:rsidP="00B54964">
      <w:pPr>
        <w:pStyle w:val="Paragraphedeliste"/>
        <w:numPr>
          <w:ilvl w:val="0"/>
          <w:numId w:val="7"/>
        </w:numPr>
        <w:spacing w:line="360" w:lineRule="auto"/>
      </w:pPr>
      <w:r>
        <w:t>Le fluide est newtonien ; il n’existe pas de glissement entre le fluide et les parois,</w:t>
      </w:r>
    </w:p>
    <w:p w14:paraId="3E5C9C32" w14:textId="77777777" w:rsidR="00B54964" w:rsidRDefault="00B54964" w:rsidP="00B54964">
      <w:pPr>
        <w:pStyle w:val="Paragraphedeliste"/>
        <w:numPr>
          <w:ilvl w:val="0"/>
          <w:numId w:val="7"/>
        </w:numPr>
        <w:spacing w:line="360" w:lineRule="auto"/>
      </w:pPr>
      <w:r>
        <w:t>L’écoulement est laminaire,</w:t>
      </w:r>
    </w:p>
    <w:p w14:paraId="01E0F1BA" w14:textId="77777777" w:rsidR="00B54964" w:rsidRDefault="00B54964" w:rsidP="00B54964">
      <w:pPr>
        <w:pStyle w:val="Paragraphedeliste"/>
        <w:numPr>
          <w:ilvl w:val="0"/>
          <w:numId w:val="7"/>
        </w:numPr>
        <w:spacing w:line="360" w:lineRule="auto"/>
      </w:pPr>
      <w:r>
        <w:t>Les forces extérieures massiques dans le fluide sont négligeables,</w:t>
      </w:r>
    </w:p>
    <w:p w14:paraId="2DA60B98" w14:textId="77777777" w:rsidR="00B54964" w:rsidRDefault="00B54964" w:rsidP="00B54964">
      <w:pPr>
        <w:pStyle w:val="Paragraphedeliste"/>
        <w:numPr>
          <w:ilvl w:val="0"/>
          <w:numId w:val="7"/>
        </w:numPr>
        <w:spacing w:line="360" w:lineRule="auto"/>
      </w:pPr>
      <w:r>
        <w:t>Les forces d’inertie sont négligeables devant les forces de viscosité et de pression,</w:t>
      </w:r>
    </w:p>
    <w:p w14:paraId="56178157" w14:textId="77777777" w:rsidR="00B54964" w:rsidRPr="002267F6" w:rsidRDefault="00B54964" w:rsidP="00B54964">
      <w:pPr>
        <w:spacing w:line="360" w:lineRule="auto"/>
        <w:rPr>
          <w:szCs w:val="23"/>
        </w:rPr>
      </w:pPr>
      <w:r w:rsidRPr="002267F6">
        <w:rPr>
          <w:szCs w:val="23"/>
        </w:rPr>
        <w:t>Avec ces hypothèses, les équations</w:t>
      </w:r>
      <w:r>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0449D32" w14:textId="77777777" w:rsidTr="00956887">
        <w:trPr>
          <w:trHeight w:val="635"/>
          <w:tblHeader/>
          <w:jc w:val="center"/>
        </w:trPr>
        <w:tc>
          <w:tcPr>
            <w:tcW w:w="7943" w:type="dxa"/>
            <w:vAlign w:val="center"/>
          </w:tcPr>
          <w:p w14:paraId="5EC9BD25" w14:textId="77777777" w:rsidR="00B54964" w:rsidRPr="00BD7BB7" w:rsidRDefault="00B54964" w:rsidP="00956887">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7C6A2CC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25751376"/>
            <w:r w:rsidRPr="005600FC">
              <w:rPr>
                <w:rFonts w:ascii="Times New Roman" w:eastAsia="Times New Roman" w:hAnsi="Times New Roman"/>
                <w:b/>
                <w:iCs w:val="0"/>
                <w:color w:val="auto"/>
                <w:sz w:val="22"/>
                <w:szCs w:val="22"/>
                <w:lang w:eastAsia="fr-FR"/>
              </w:rPr>
              <w:t xml:space="preserve"> </w:t>
            </w:r>
            <w:bookmarkEnd w:id="421"/>
          </w:p>
        </w:tc>
      </w:tr>
    </w:tbl>
    <w:p w14:paraId="334F44FB" w14:textId="77777777" w:rsidR="00B54964" w:rsidRDefault="00B54964" w:rsidP="00B54964">
      <w:pPr>
        <w:spacing w:before="120" w:after="120" w:line="360" w:lineRule="auto"/>
        <w:rPr>
          <w:szCs w:val="22"/>
        </w:rPr>
      </w:pPr>
      <w:r>
        <w:rPr>
          <w:szCs w:val="22"/>
        </w:rPr>
        <w:t xml:space="preserve">La pression est donc constante suivant l’épaisseur du film. </w:t>
      </w: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w:t>
      </w:r>
      <w:r>
        <w:rPr>
          <w:szCs w:val="22"/>
        </w:rPr>
        <w:t>s</w:t>
      </w:r>
      <w:r w:rsidRPr="001B0A51">
        <w:rPr>
          <w:szCs w:val="22"/>
        </w:rPr>
        <w:t xml:space="preserve"> équation</w:t>
      </w:r>
      <w:r>
        <w:rPr>
          <w:szCs w:val="22"/>
        </w:rPr>
        <w:t>s</w:t>
      </w:r>
      <w:r w:rsidRPr="001B0A51">
        <w:rPr>
          <w:szCs w:val="22"/>
        </w:rPr>
        <w:t xml:space="preserve">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DC788A">
        <w:rPr>
          <w:b/>
          <w:szCs w:val="22"/>
        </w:rPr>
        <w:t>Eq.2-4</w:t>
      </w:r>
      <w:r w:rsidRPr="000873FC">
        <w:rPr>
          <w:b/>
          <w:szCs w:val="22"/>
        </w:rPr>
        <w:fldChar w:fldCharType="end"/>
      </w:r>
      <w:r w:rsidRPr="001B0A51">
        <w:rPr>
          <w:szCs w:val="22"/>
        </w:rPr>
        <w:t xml:space="preserve">). En </w:t>
      </w:r>
      <w:r>
        <w:rPr>
          <w:szCs w:val="22"/>
        </w:rPr>
        <w:t xml:space="preserve">les </w:t>
      </w:r>
      <w:r w:rsidRPr="001B0A51">
        <w:rPr>
          <w:szCs w:val="22"/>
        </w:rPr>
        <w:t>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w:t>
      </w:r>
      <w:r>
        <w:rPr>
          <w:szCs w:val="22"/>
        </w:rPr>
        <w:t xml:space="preserve">s’écrivent </w:t>
      </w:r>
      <w:r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8D8BCCB" w14:textId="77777777" w:rsidTr="00956887">
        <w:trPr>
          <w:trHeight w:val="635"/>
          <w:tblHeader/>
          <w:jc w:val="center"/>
        </w:trPr>
        <w:tc>
          <w:tcPr>
            <w:tcW w:w="7943" w:type="dxa"/>
            <w:vAlign w:val="center"/>
          </w:tcPr>
          <w:p w14:paraId="03162568" w14:textId="77777777" w:rsidR="00B54964" w:rsidRPr="00BD7BB7" w:rsidRDefault="00B54964" w:rsidP="00956887">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03A5C08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25824932"/>
            <w:r w:rsidRPr="005600FC">
              <w:rPr>
                <w:rFonts w:ascii="Times New Roman" w:eastAsia="Times New Roman" w:hAnsi="Times New Roman"/>
                <w:b/>
                <w:iCs w:val="0"/>
                <w:color w:val="auto"/>
                <w:sz w:val="22"/>
                <w:szCs w:val="22"/>
                <w:lang w:eastAsia="fr-FR"/>
              </w:rPr>
              <w:t xml:space="preserve"> </w:t>
            </w:r>
            <w:bookmarkEnd w:id="422"/>
          </w:p>
        </w:tc>
      </w:tr>
    </w:tbl>
    <w:p w14:paraId="7DCF5A80" w14:textId="77777777" w:rsidR="00B54964" w:rsidRDefault="00B54964" w:rsidP="00B54964">
      <w:pPr>
        <w:spacing w:before="240" w:line="360" w:lineRule="auto"/>
        <w:rPr>
          <w:szCs w:val="22"/>
        </w:rPr>
      </w:pPr>
      <w:proofErr w:type="gramStart"/>
      <w:r>
        <w:rPr>
          <w:szCs w:val="22"/>
        </w:rPr>
        <w:lastRenderedPageBreak/>
        <w:t>où</w:t>
      </w:r>
      <w:proofErr w:type="gramEnd"/>
      <w:r>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Pr>
          <w:szCs w:val="22"/>
        </w:rPr>
        <w:t xml:space="preserve"> dite de Dowson :</w:t>
      </w:r>
      <w:r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316D075" w14:textId="77777777" w:rsidTr="00956887">
        <w:trPr>
          <w:trHeight w:val="635"/>
          <w:tblHeader/>
          <w:jc w:val="center"/>
        </w:trPr>
        <w:tc>
          <w:tcPr>
            <w:tcW w:w="7943" w:type="dxa"/>
            <w:vAlign w:val="center"/>
          </w:tcPr>
          <w:p w14:paraId="16CFDC3D" w14:textId="77777777" w:rsidR="00B54964" w:rsidRPr="00D51381" w:rsidRDefault="00B54964"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3F40C6C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772474"/>
            <w:r w:rsidRPr="005600FC">
              <w:rPr>
                <w:rFonts w:ascii="Times New Roman" w:eastAsia="Times New Roman" w:hAnsi="Times New Roman"/>
                <w:b/>
                <w:iCs w:val="0"/>
                <w:color w:val="auto"/>
                <w:sz w:val="22"/>
                <w:szCs w:val="22"/>
                <w:lang w:eastAsia="fr-FR"/>
              </w:rPr>
              <w:t xml:space="preserve"> </w:t>
            </w:r>
            <w:bookmarkEnd w:id="423"/>
          </w:p>
        </w:tc>
      </w:tr>
    </w:tbl>
    <w:p w14:paraId="0D47DE44" w14:textId="77777777" w:rsidR="00B54964" w:rsidRPr="001B0A51" w:rsidRDefault="00B54964" w:rsidP="00B54964">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88DC0FA" w14:textId="77777777" w:rsidTr="00956887">
        <w:trPr>
          <w:trHeight w:val="635"/>
          <w:tblHeader/>
          <w:jc w:val="center"/>
        </w:trPr>
        <w:tc>
          <w:tcPr>
            <w:tcW w:w="7943" w:type="dxa"/>
            <w:vAlign w:val="center"/>
          </w:tcPr>
          <w:p w14:paraId="19268E4D" w14:textId="77777777" w:rsidR="00B54964" w:rsidRPr="00BD7BB7" w:rsidRDefault="00B54964" w:rsidP="00956887">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772DF144"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08447"/>
            <w:r w:rsidRPr="005600FC">
              <w:rPr>
                <w:rFonts w:ascii="Times New Roman" w:eastAsia="Times New Roman" w:hAnsi="Times New Roman"/>
                <w:b/>
                <w:iCs w:val="0"/>
                <w:color w:val="auto"/>
                <w:sz w:val="22"/>
                <w:szCs w:val="22"/>
                <w:lang w:eastAsia="fr-FR"/>
              </w:rPr>
              <w:t xml:space="preserve"> </w:t>
            </w:r>
            <w:bookmarkEnd w:id="424"/>
          </w:p>
        </w:tc>
      </w:tr>
    </w:tbl>
    <w:p w14:paraId="313119A7" w14:textId="77777777" w:rsidR="00B54964" w:rsidRPr="00FE5119" w:rsidRDefault="00B54964" w:rsidP="00B54964">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C788A">
        <w:rPr>
          <w:b/>
          <w:szCs w:val="22"/>
        </w:rPr>
        <w:t>Eq.2-7</w:t>
      </w:r>
      <w:r w:rsidRPr="005257E7">
        <w:rPr>
          <w:b/>
          <w:szCs w:val="22"/>
        </w:rPr>
        <w:fldChar w:fldCharType="end"/>
      </w:r>
      <w:r w:rsidRPr="001B0A51">
        <w:rPr>
          <w:szCs w:val="22"/>
        </w:rPr>
        <w:t>) est intégrée selon l’épaisseur de film</w:t>
      </w:r>
      <w:r>
        <w:rPr>
          <w:szCs w:val="22"/>
        </w:rPr>
        <w:t xml:space="preserve"> pour obtenir</w:t>
      </w:r>
      <w:r w:rsidRPr="00FE5119">
        <w:rPr>
          <w:szCs w:val="22"/>
        </w:rPr>
        <w:t xml:space="preserve"> l’équation de Reynolds généralisée</w:t>
      </w:r>
      <w:r>
        <w:rPr>
          <w:szCs w:val="22"/>
        </w:rPr>
        <w:t xml:space="preserve"> </w:t>
      </w:r>
      <w:r w:rsidRPr="0063315D">
        <w:rPr>
          <w:b/>
          <w:szCs w:val="22"/>
        </w:rPr>
        <w:fldChar w:fldCharType="begin"/>
      </w:r>
      <w:r w:rsidRPr="0063315D">
        <w:rPr>
          <w:b/>
          <w:szCs w:val="22"/>
        </w:rPr>
        <w:instrText xml:space="preserve"> REF _Ref525750678 \r \h </w:instrText>
      </w:r>
      <w:r>
        <w:rPr>
          <w:b/>
          <w:szCs w:val="22"/>
        </w:rPr>
        <w:instrText xml:space="preserve"> \* MERGEFORMAT </w:instrText>
      </w:r>
      <w:r w:rsidRPr="0063315D">
        <w:rPr>
          <w:b/>
          <w:szCs w:val="22"/>
        </w:rPr>
      </w:r>
      <w:r w:rsidRPr="0063315D">
        <w:rPr>
          <w:b/>
          <w:szCs w:val="22"/>
        </w:rPr>
        <w:fldChar w:fldCharType="separate"/>
      </w:r>
      <w:r w:rsidR="00DC788A">
        <w:rPr>
          <w:b/>
          <w:szCs w:val="22"/>
        </w:rPr>
        <w:t>[36]</w:t>
      </w:r>
      <w:r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54372F3B" w14:textId="77777777" w:rsidTr="00956887">
        <w:trPr>
          <w:trHeight w:val="635"/>
          <w:tblHeader/>
          <w:jc w:val="center"/>
        </w:trPr>
        <w:tc>
          <w:tcPr>
            <w:tcW w:w="7943" w:type="dxa"/>
            <w:vAlign w:val="center"/>
          </w:tcPr>
          <w:p w14:paraId="43B1E58C" w14:textId="77777777" w:rsidR="00B54964" w:rsidRPr="000C14F1" w:rsidRDefault="00B54964" w:rsidP="00956887">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1AC00973"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41BDBF3" w14:textId="77777777" w:rsidR="00B54964" w:rsidRPr="001F3A1F" w:rsidRDefault="00B54964" w:rsidP="00B54964">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BF3C10B" w14:textId="77777777" w:rsidTr="00956887">
        <w:trPr>
          <w:trHeight w:val="635"/>
          <w:tblHeader/>
          <w:jc w:val="center"/>
        </w:trPr>
        <w:tc>
          <w:tcPr>
            <w:tcW w:w="7943" w:type="dxa"/>
            <w:vAlign w:val="center"/>
          </w:tcPr>
          <w:p w14:paraId="1BD1DA3D" w14:textId="77777777" w:rsidR="00B54964" w:rsidRPr="00213FE4" w:rsidRDefault="00B54964" w:rsidP="00956887">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5CAE0B48"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1418E72" w14:textId="77777777" w:rsidR="00B54964" w:rsidRPr="0020509C" w:rsidRDefault="00B54964" w:rsidP="00B54964">
      <w:pPr>
        <w:spacing w:before="240" w:after="240" w:line="360" w:lineRule="auto"/>
        <w:ind w:firstLine="709"/>
        <w:rPr>
          <w:szCs w:val="23"/>
        </w:rPr>
      </w:pPr>
      <w:r w:rsidRPr="001C4698">
        <w:rPr>
          <w:szCs w:val="23"/>
        </w:rPr>
        <w:t>La surface inférieure est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1C4698">
        <w:rPr>
          <w:szCs w:val="23"/>
        </w:rPr>
        <w:t xml:space="preserve">) comme référence pour les vitesses dans les directions </w:t>
      </w:r>
      <m:oMath>
        <m:r>
          <w:rPr>
            <w:rFonts w:ascii="Cambria Math" w:hAnsi="Cambria Math"/>
            <w:szCs w:val="23"/>
          </w:rPr>
          <m:t>x</m:t>
        </m:r>
      </m:oMath>
      <w:r w:rsidRPr="001C4698">
        <w:rPr>
          <w:szCs w:val="23"/>
        </w:rPr>
        <w:t xml:space="preserve"> et</w:t>
      </w:r>
      <m:oMath>
        <m:r>
          <w:rPr>
            <w:rFonts w:ascii="Cambria Math" w:hAnsi="Cambria Math"/>
            <w:szCs w:val="23"/>
          </w:rPr>
          <m:t xml:space="preserve"> z</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1C4698">
        <w:rPr>
          <w:szCs w:val="23"/>
        </w:rPr>
        <w:t xml:space="preserve"> suivant </w:t>
      </w:r>
      <m:oMath>
        <m:r>
          <w:rPr>
            <w:rFonts w:ascii="Cambria Math" w:hAnsi="Cambria Math"/>
            <w:szCs w:val="23"/>
          </w:rPr>
          <m:t>x</m:t>
        </m:r>
      </m:oMath>
      <w:r w:rsidRPr="001C4698">
        <w:rPr>
          <w:szCs w:val="23"/>
        </w:rPr>
        <w:t xml:space="preserve"> et </w:t>
      </w:r>
      <m:oMath>
        <m:r>
          <w:rPr>
            <w:rFonts w:ascii="Cambria Math" w:hAnsi="Cambria Math"/>
            <w:szCs w:val="23"/>
          </w:rPr>
          <m:t>z</m:t>
        </m:r>
      </m:oMath>
      <w:r w:rsidRPr="001C4698">
        <w:rPr>
          <w:szCs w:val="23"/>
        </w:rPr>
        <w:t xml:space="preserve"> de la vitesse d’un point de la </w:t>
      </w:r>
      <w:r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1C4698">
        <w:rPr>
          <w:szCs w:val="23"/>
        </w:rPr>
        <w:t>. Compte tenu de ces nouvelles</w:t>
      </w:r>
      <w:r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22814AB" w14:textId="77777777" w:rsidTr="00956887">
        <w:trPr>
          <w:trHeight w:val="635"/>
          <w:tblHeader/>
          <w:jc w:val="center"/>
        </w:trPr>
        <w:tc>
          <w:tcPr>
            <w:tcW w:w="7938" w:type="dxa"/>
            <w:vAlign w:val="center"/>
          </w:tcPr>
          <w:p w14:paraId="7B02A83E" w14:textId="77777777" w:rsidR="00B54964" w:rsidRPr="00DD3440" w:rsidRDefault="00B54964"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2FFD440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ADA036" w14:textId="77777777" w:rsidR="00B54964" w:rsidRPr="008317A9" w:rsidRDefault="00B54964" w:rsidP="00B54964">
      <w:pPr>
        <w:spacing w:before="240" w:after="240" w:line="360" w:lineRule="auto"/>
        <w:ind w:firstLine="709"/>
        <w:rPr>
          <w:szCs w:val="22"/>
        </w:rPr>
      </w:pPr>
      <w:r>
        <w:rPr>
          <w:szCs w:val="22"/>
        </w:rPr>
        <w:t>Pour un</w:t>
      </w:r>
      <w:r w:rsidRPr="008317A9">
        <w:rPr>
          <w:szCs w:val="22"/>
        </w:rPr>
        <w:t xml:space="preserve">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considérant que</w:t>
      </w:r>
      <w:r w:rsidRPr="008317A9">
        <w:rPr>
          <w:szCs w:val="22"/>
        </w:rPr>
        <w:t xml:space="preserve"> la densité </w:t>
      </w:r>
      <m:oMath>
        <m:r>
          <w:rPr>
            <w:rFonts w:ascii="Cambria Math" w:hAnsi="Cambria Math"/>
            <w:szCs w:val="22"/>
          </w:rPr>
          <m:t>ρ</m:t>
        </m:r>
      </m:oMath>
      <w:r w:rsidRPr="008317A9">
        <w:rPr>
          <w:szCs w:val="22"/>
        </w:rPr>
        <w:t xml:space="preserve"> est constante</w:t>
      </w:r>
      <w:r>
        <w:rPr>
          <w:szCs w:val="22"/>
        </w:rPr>
        <w:t xml:space="preserve"> </w:t>
      </w:r>
      <w:r w:rsidRPr="00020FD8">
        <w:rPr>
          <w:szCs w:val="22"/>
        </w:rPr>
        <w:t>suivant l’épaisseur du film</w:t>
      </w:r>
      <w:r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066A0DA" w14:textId="77777777" w:rsidTr="00956887">
        <w:trPr>
          <w:trHeight w:val="635"/>
          <w:tblHeader/>
          <w:jc w:val="center"/>
        </w:trPr>
        <w:tc>
          <w:tcPr>
            <w:tcW w:w="7938" w:type="dxa"/>
            <w:vAlign w:val="center"/>
          </w:tcPr>
          <w:p w14:paraId="7DE82B61" w14:textId="77777777" w:rsidR="00B54964" w:rsidRPr="00DD3440" w:rsidRDefault="00B54964"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ED51A81"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28678284"/>
            <w:r w:rsidRPr="005600FC">
              <w:rPr>
                <w:rFonts w:ascii="Times New Roman" w:eastAsia="Times New Roman" w:hAnsi="Times New Roman"/>
                <w:b/>
                <w:iCs w:val="0"/>
                <w:color w:val="auto"/>
                <w:sz w:val="22"/>
                <w:szCs w:val="22"/>
                <w:lang w:eastAsia="fr-FR"/>
              </w:rPr>
              <w:t xml:space="preserve"> </w:t>
            </w:r>
            <w:bookmarkEnd w:id="425"/>
          </w:p>
        </w:tc>
      </w:tr>
    </w:tbl>
    <w:p w14:paraId="5C35AACD" w14:textId="77777777" w:rsidR="00B54964" w:rsidRPr="008317A9" w:rsidRDefault="00B54964" w:rsidP="00B54964">
      <w:pPr>
        <w:contextualSpacing/>
        <w:rPr>
          <w:szCs w:val="23"/>
        </w:rPr>
      </w:pPr>
      <w:proofErr w:type="gramStart"/>
      <w:r>
        <w:rPr>
          <w:szCs w:val="23"/>
        </w:rPr>
        <w:t>a</w:t>
      </w:r>
      <w:r w:rsidRPr="008317A9">
        <w:rPr>
          <w:szCs w:val="23"/>
        </w:rPr>
        <w:t>vec</w:t>
      </w:r>
      <w:proofErr w:type="gramEnd"/>
      <w:r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7C879C63" w14:textId="77777777" w:rsidTr="00956887">
        <w:trPr>
          <w:trHeight w:val="635"/>
          <w:tblHeader/>
          <w:jc w:val="center"/>
        </w:trPr>
        <w:tc>
          <w:tcPr>
            <w:tcW w:w="7938" w:type="dxa"/>
            <w:vAlign w:val="center"/>
          </w:tcPr>
          <w:p w14:paraId="11E671FD" w14:textId="77777777" w:rsidR="00B54964" w:rsidRPr="00842FCA" w:rsidRDefault="00B54964" w:rsidP="00956887">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50AF9F85" w14:textId="77777777" w:rsidR="00B54964" w:rsidRPr="005600FC" w:rsidRDefault="00B54964" w:rsidP="00956887">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26" w:name="_Ref534719748"/>
            <w:r w:rsidRPr="005600FC">
              <w:rPr>
                <w:rFonts w:ascii="Times New Roman" w:eastAsia="Times New Roman" w:hAnsi="Times New Roman"/>
                <w:b/>
                <w:iCs w:val="0"/>
                <w:color w:val="auto"/>
                <w:sz w:val="22"/>
                <w:szCs w:val="22"/>
                <w:lang w:eastAsia="fr-FR"/>
              </w:rPr>
              <w:t xml:space="preserve"> </w:t>
            </w:r>
            <w:bookmarkEnd w:id="426"/>
          </w:p>
        </w:tc>
      </w:tr>
    </w:tbl>
    <w:p w14:paraId="79877174" w14:textId="77777777" w:rsidR="00B54964" w:rsidRDefault="00B54964" w:rsidP="00B54964"/>
    <w:p w14:paraId="5C187A22" w14:textId="77777777" w:rsidR="00B54964" w:rsidRDefault="00B54964" w:rsidP="00B54964">
      <w:pPr>
        <w:pStyle w:val="Titre3"/>
        <w:ind w:left="709"/>
      </w:pPr>
      <w:bookmarkStart w:id="427" w:name="_Toc536800388"/>
      <w:bookmarkStart w:id="428" w:name="_Toc3312757"/>
      <w:r>
        <w:t>Modèles de rupture et reformation du film (cavitation)</w:t>
      </w:r>
      <w:bookmarkEnd w:id="427"/>
      <w:bookmarkEnd w:id="428"/>
    </w:p>
    <w:p w14:paraId="32124218" w14:textId="77777777" w:rsidR="00B54964" w:rsidRDefault="00B54964" w:rsidP="00B54964">
      <w:pPr>
        <w:rPr>
          <w:sz w:val="23"/>
          <w:szCs w:val="23"/>
        </w:rPr>
      </w:pPr>
    </w:p>
    <w:p w14:paraId="017E6119" w14:textId="77777777" w:rsidR="00B54964" w:rsidRPr="00020FD8" w:rsidRDefault="00B54964" w:rsidP="00B54964">
      <w:pPr>
        <w:spacing w:line="360" w:lineRule="auto"/>
        <w:ind w:firstLine="708"/>
        <w:rPr>
          <w:szCs w:val="23"/>
        </w:rPr>
      </w:pPr>
      <w:r w:rsidRPr="008317A9">
        <w:rPr>
          <w:szCs w:val="23"/>
        </w:rPr>
        <w:t xml:space="preserve">Lors du fonctionnement </w:t>
      </w:r>
      <w:r>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d’une autre </w:t>
      </w:r>
      <w:r w:rsidRPr="008317A9">
        <w:rPr>
          <w:szCs w:val="23"/>
        </w:rPr>
        <w:t>divergente</w:t>
      </w:r>
      <w:r>
        <w:rPr>
          <w:szCs w:val="23"/>
        </w:rPr>
        <w:t xml:space="preserve"> (</w:t>
      </w:r>
      <w:r w:rsidRPr="00062FB9">
        <w:rPr>
          <w:b/>
          <w:szCs w:val="23"/>
        </w:rPr>
        <w:fldChar w:fldCharType="begin"/>
      </w:r>
      <w:r w:rsidRPr="00062FB9">
        <w:rPr>
          <w:b/>
          <w:szCs w:val="23"/>
        </w:rPr>
        <w:instrText xml:space="preserve"> REF _Ref534652550 \h  \* MERGEFORMAT </w:instrText>
      </w:r>
      <w:r w:rsidRPr="00062FB9">
        <w:rPr>
          <w:b/>
          <w:szCs w:val="23"/>
        </w:rPr>
      </w:r>
      <w:r w:rsidRPr="00062FB9">
        <w:rPr>
          <w:b/>
          <w:szCs w:val="23"/>
        </w:rPr>
        <w:fldChar w:fldCharType="separate"/>
      </w:r>
      <w:r w:rsidR="00DC788A" w:rsidRPr="00DC788A">
        <w:rPr>
          <w:b/>
          <w:noProof/>
          <w:szCs w:val="22"/>
        </w:rPr>
        <w:t>Figure 2.3</w:t>
      </w:r>
      <w:r w:rsidR="00DC788A" w:rsidRPr="00DC788A">
        <w:rPr>
          <w:b/>
          <w:noProof/>
          <w:szCs w:val="22"/>
        </w:rPr>
        <w:noBreakHyphen/>
        <w:t>2</w:t>
      </w:r>
      <w:r w:rsidRPr="00062FB9">
        <w:rPr>
          <w:b/>
          <w:szCs w:val="23"/>
        </w:rPr>
        <w:fldChar w:fldCharType="end"/>
      </w:r>
      <w:r>
        <w:rPr>
          <w:szCs w:val="23"/>
        </w:rPr>
        <w:t>)</w:t>
      </w:r>
      <w:r w:rsidRPr="008317A9">
        <w:rPr>
          <w:szCs w:val="23"/>
        </w:rPr>
        <w:t>. L</w:t>
      </w:r>
      <w:r>
        <w:rPr>
          <w:szCs w:val="23"/>
        </w:rPr>
        <w:t>a</w:t>
      </w:r>
      <w:r w:rsidRPr="008317A9">
        <w:rPr>
          <w:szCs w:val="23"/>
        </w:rPr>
        <w:t xml:space="preserve"> zone convergente correspond</w:t>
      </w:r>
      <w:r>
        <w:rPr>
          <w:szCs w:val="23"/>
        </w:rPr>
        <w:t xml:space="preserve"> au coin d’huile</w:t>
      </w:r>
      <w:r w:rsidRPr="008317A9">
        <w:rPr>
          <w:szCs w:val="23"/>
        </w:rPr>
        <w:t xml:space="preserve"> où l’épaisseur de film</w:t>
      </w:r>
      <w:r>
        <w:rPr>
          <w:szCs w:val="23"/>
        </w:rPr>
        <w:t xml:space="preserve"> diminue suivant la direction circonférentielle.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Pr="00020FD8">
        <w:rPr>
          <w:szCs w:val="23"/>
        </w:rPr>
        <w:t>En lubrification hydrodynamique, le phénomène de rupture et de reformation du film dans paliers est souvent appelé cavitation.</w:t>
      </w:r>
    </w:p>
    <w:p w14:paraId="685FAF68" w14:textId="77777777" w:rsidR="00B54964" w:rsidRDefault="00B54964" w:rsidP="00B54964">
      <w:pPr>
        <w:spacing w:line="360" w:lineRule="auto"/>
        <w:ind w:firstLine="708"/>
        <w:rPr>
          <w:szCs w:val="23"/>
        </w:rPr>
      </w:pPr>
    </w:p>
    <w:p w14:paraId="39D912E2" w14:textId="77777777" w:rsidR="00B54964" w:rsidRDefault="00B54964" w:rsidP="00B54964">
      <w:pPr>
        <w:keepNext/>
        <w:spacing w:line="360" w:lineRule="auto"/>
        <w:ind w:firstLine="708"/>
        <w:jc w:val="center"/>
      </w:pPr>
      <w:r>
        <w:rPr>
          <w:noProof/>
          <w:szCs w:val="23"/>
          <w:lang w:eastAsia="zh-CN"/>
        </w:rPr>
        <w:drawing>
          <wp:inline distT="0" distB="0" distL="0" distR="0" wp14:anchorId="2C3A2F08" wp14:editId="4F2B1050">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57B62ED5" w14:textId="77777777" w:rsidR="00B54964" w:rsidRPr="000325F0" w:rsidRDefault="00B54964" w:rsidP="00B54964">
      <w:pPr>
        <w:pStyle w:val="Lgende"/>
        <w:jc w:val="center"/>
        <w:rPr>
          <w:i w:val="0"/>
          <w:noProof/>
          <w:sz w:val="22"/>
          <w:szCs w:val="22"/>
        </w:rPr>
      </w:pPr>
      <w:bookmarkStart w:id="429" w:name="_Ref534652550"/>
      <w:bookmarkStart w:id="430" w:name="_Toc536112193"/>
      <w:bookmarkStart w:id="431" w:name="_Toc536800494"/>
      <w:bookmarkStart w:id="432" w:name="_Toc3312863"/>
      <w:r w:rsidRPr="000325F0">
        <w:rPr>
          <w:i w:val="0"/>
          <w:noProof/>
          <w:sz w:val="22"/>
          <w:szCs w:val="22"/>
        </w:rPr>
        <w:t xml:space="preserve">Figure </w:t>
      </w:r>
      <w:r>
        <w:rPr>
          <w:i w:val="0"/>
          <w:noProof/>
          <w:sz w:val="22"/>
          <w:szCs w:val="22"/>
        </w:rPr>
        <w:fldChar w:fldCharType="begin"/>
      </w:r>
      <w:r>
        <w:rPr>
          <w:i w:val="0"/>
          <w:noProof/>
          <w:sz w:val="22"/>
          <w:szCs w:val="22"/>
        </w:rPr>
        <w:instrText xml:space="preserve"> STYLEREF 2 \s </w:instrText>
      </w:r>
      <w:r>
        <w:rPr>
          <w:i w:val="0"/>
          <w:noProof/>
          <w:sz w:val="22"/>
          <w:szCs w:val="22"/>
        </w:rPr>
        <w:fldChar w:fldCharType="separate"/>
      </w:r>
      <w:r w:rsidR="00DC788A">
        <w:rPr>
          <w:i w:val="0"/>
          <w:noProof/>
          <w:sz w:val="22"/>
          <w:szCs w:val="22"/>
        </w:rPr>
        <w:t>2.3</w:t>
      </w:r>
      <w:r>
        <w:rPr>
          <w:i w:val="0"/>
          <w:noProof/>
          <w:sz w:val="22"/>
          <w:szCs w:val="22"/>
        </w:rPr>
        <w:fldChar w:fldCharType="end"/>
      </w:r>
      <w:r>
        <w:rPr>
          <w:i w:val="0"/>
          <w:noProof/>
          <w:sz w:val="22"/>
          <w:szCs w:val="22"/>
        </w:rPr>
        <w:noBreakHyphen/>
      </w:r>
      <w:r>
        <w:rPr>
          <w:i w:val="0"/>
          <w:noProof/>
          <w:sz w:val="22"/>
          <w:szCs w:val="22"/>
        </w:rPr>
        <w:fldChar w:fldCharType="begin"/>
      </w:r>
      <w:r>
        <w:rPr>
          <w:i w:val="0"/>
          <w:noProof/>
          <w:sz w:val="22"/>
          <w:szCs w:val="22"/>
        </w:rPr>
        <w:instrText xml:space="preserve"> SEQ Figure \* ARABIC \s 2 </w:instrText>
      </w:r>
      <w:r>
        <w:rPr>
          <w:i w:val="0"/>
          <w:noProof/>
          <w:sz w:val="22"/>
          <w:szCs w:val="22"/>
        </w:rPr>
        <w:fldChar w:fldCharType="separate"/>
      </w:r>
      <w:r w:rsidR="00DC788A">
        <w:rPr>
          <w:i w:val="0"/>
          <w:noProof/>
          <w:sz w:val="22"/>
          <w:szCs w:val="22"/>
        </w:rPr>
        <w:t>2</w:t>
      </w:r>
      <w:r>
        <w:rPr>
          <w:i w:val="0"/>
          <w:noProof/>
          <w:sz w:val="22"/>
          <w:szCs w:val="22"/>
        </w:rPr>
        <w:fldChar w:fldCharType="end"/>
      </w:r>
      <w:bookmarkEnd w:id="429"/>
      <w:r>
        <w:rPr>
          <w:i w:val="0"/>
          <w:noProof/>
          <w:sz w:val="22"/>
          <w:szCs w:val="22"/>
        </w:rPr>
        <w:t> : Schéma de la zone convergente et divergente dans un palier hydrodynamique</w:t>
      </w:r>
      <w:bookmarkEnd w:id="430"/>
      <w:bookmarkEnd w:id="431"/>
      <w:bookmarkEnd w:id="432"/>
    </w:p>
    <w:p w14:paraId="032F8D34" w14:textId="77777777" w:rsidR="00B54964" w:rsidRDefault="00B54964" w:rsidP="00B54964">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DC788A">
        <w:rPr>
          <w:b/>
          <w:szCs w:val="23"/>
        </w:rPr>
        <w:t>[38]</w:t>
      </w:r>
      <w:r w:rsidRPr="009E69BE">
        <w:rPr>
          <w:b/>
          <w:szCs w:val="23"/>
        </w:rPr>
        <w:fldChar w:fldCharType="end"/>
      </w:r>
      <w:r w:rsidRPr="008317A9">
        <w:rPr>
          <w:szCs w:val="23"/>
        </w:rPr>
        <w:t>. Il suppose que dans la zone cavitante</w:t>
      </w:r>
      <w:r>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511AB5C" w14:textId="77777777" w:rsidTr="00956887">
        <w:trPr>
          <w:trHeight w:val="635"/>
          <w:tblHeader/>
          <w:jc w:val="center"/>
        </w:trPr>
        <w:tc>
          <w:tcPr>
            <w:tcW w:w="7938" w:type="dxa"/>
            <w:vAlign w:val="center"/>
          </w:tcPr>
          <w:p w14:paraId="5248C5FA" w14:textId="77777777" w:rsidR="00B54964" w:rsidRPr="00DD3440" w:rsidRDefault="00B54964"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4CDFE99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25835347"/>
            <w:r w:rsidRPr="005600FC">
              <w:rPr>
                <w:rFonts w:ascii="Times New Roman" w:eastAsia="Times New Roman" w:hAnsi="Times New Roman"/>
                <w:b/>
                <w:iCs w:val="0"/>
                <w:color w:val="auto"/>
                <w:sz w:val="22"/>
                <w:szCs w:val="22"/>
                <w:lang w:eastAsia="fr-FR"/>
              </w:rPr>
              <w:t xml:space="preserve"> </w:t>
            </w:r>
            <w:bookmarkEnd w:id="433"/>
          </w:p>
        </w:tc>
      </w:tr>
    </w:tbl>
    <w:p w14:paraId="51E7D046" w14:textId="77777777" w:rsidR="00B54964" w:rsidRPr="008317A9" w:rsidRDefault="00B54964" w:rsidP="00B54964">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C788A">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C788A">
        <w:rPr>
          <w:b/>
          <w:szCs w:val="23"/>
        </w:rPr>
        <w:t>Eq.2-14</w:t>
      </w:r>
      <w:r w:rsidRPr="00EB63B2">
        <w:rPr>
          <w:b/>
          <w:szCs w:val="23"/>
        </w:rPr>
        <w:fldChar w:fldCharType="end"/>
      </w:r>
      <w:r w:rsidRPr="00EB63B2">
        <w:rPr>
          <w:b/>
          <w:szCs w:val="23"/>
        </w:rPr>
        <w:t xml:space="preserve"> </w:t>
      </w:r>
      <w:r w:rsidRPr="008317A9">
        <w:rPr>
          <w:szCs w:val="23"/>
        </w:rPr>
        <w:t>en deux étape</w:t>
      </w:r>
      <w:r>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96FF4D4" w14:textId="77777777" w:rsidTr="00956887">
        <w:trPr>
          <w:trHeight w:val="635"/>
          <w:tblHeader/>
          <w:jc w:val="center"/>
        </w:trPr>
        <w:tc>
          <w:tcPr>
            <w:tcW w:w="7938" w:type="dxa"/>
            <w:vAlign w:val="center"/>
          </w:tcPr>
          <w:p w14:paraId="452DDDD4" w14:textId="77777777" w:rsidR="00B54964" w:rsidRPr="00DD3440" w:rsidRDefault="00B54964" w:rsidP="00956887">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Pr>
                <w:sz w:val="23"/>
                <w:szCs w:val="23"/>
              </w:rPr>
              <w:t xml:space="preserve"> et </w:t>
            </w:r>
            <m:oMath>
              <m:r>
                <w:rPr>
                  <w:rFonts w:ascii="Cambria Math" w:hAnsi="Cambria Math"/>
                  <w:sz w:val="23"/>
                  <w:szCs w:val="23"/>
                </w:rPr>
                <m:t xml:space="preserve"> </m:t>
              </m:r>
              <m:r>
                <w:rPr>
                  <w:rFonts w:ascii="Cambria Math" w:hAnsi="Cambria Math" w:cs="Cambria Math"/>
                  <w:sz w:val="23"/>
                  <w:szCs w:val="23"/>
                </w:rPr>
                <m:t>θ ≥0</m:t>
              </m:r>
            </m:oMath>
            <w:r>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tc>
        <w:tc>
          <w:tcPr>
            <w:tcW w:w="1134" w:type="dxa"/>
            <w:vAlign w:val="center"/>
          </w:tcPr>
          <w:p w14:paraId="0BA3E40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4" w:name="_Ref525840140"/>
            <w:r w:rsidRPr="005600FC">
              <w:rPr>
                <w:rFonts w:ascii="Times New Roman" w:eastAsia="Times New Roman" w:hAnsi="Times New Roman"/>
                <w:b/>
                <w:iCs w:val="0"/>
                <w:color w:val="auto"/>
                <w:sz w:val="22"/>
                <w:szCs w:val="22"/>
                <w:lang w:eastAsia="fr-FR"/>
              </w:rPr>
              <w:t xml:space="preserve"> </w:t>
            </w:r>
            <w:bookmarkEnd w:id="434"/>
          </w:p>
        </w:tc>
      </w:tr>
    </w:tbl>
    <w:p w14:paraId="47102E66" w14:textId="77777777" w:rsidR="00B54964" w:rsidRPr="008317A9" w:rsidRDefault="00B54964" w:rsidP="00B54964">
      <w:pPr>
        <w:spacing w:before="240" w:after="240" w:line="360" w:lineRule="auto"/>
        <w:rPr>
          <w:szCs w:val="23"/>
        </w:rPr>
      </w:pPr>
      <w:r w:rsidRPr="008317A9">
        <w:rPr>
          <w:szCs w:val="23"/>
        </w:rPr>
        <w:t>La solution non triviale de cette contrainte implique</w:t>
      </w:r>
      <w:r>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7D91A86" w14:textId="77777777" w:rsidTr="00956887">
        <w:trPr>
          <w:trHeight w:val="635"/>
          <w:tblHeader/>
          <w:jc w:val="center"/>
        </w:trPr>
        <w:tc>
          <w:tcPr>
            <w:tcW w:w="7938" w:type="dxa"/>
            <w:vAlign w:val="center"/>
          </w:tcPr>
          <w:p w14:paraId="52D0E089" w14:textId="77777777" w:rsidR="00B54964" w:rsidRPr="008A0F07" w:rsidRDefault="00B54964" w:rsidP="00956887">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3242CDAC"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DB54C1" w14:textId="77777777" w:rsidR="00B54964" w:rsidRDefault="00B54964" w:rsidP="00B54964">
      <w:pPr>
        <w:snapToGrid w:val="0"/>
        <w:spacing w:before="120" w:after="120"/>
        <w:rPr>
          <w:szCs w:val="23"/>
        </w:rPr>
      </w:pPr>
      <w:r w:rsidRPr="008317A9">
        <w:rPr>
          <w:szCs w:val="23"/>
        </w:rPr>
        <w:t>Dans la première étape, la contrainte est remplacée par une équation équivalente</w:t>
      </w:r>
      <w:r>
        <w:rPr>
          <w:szCs w:val="23"/>
        </w:rPr>
        <w:t xml:space="preserve"> 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7B2B650" w14:textId="77777777" w:rsidTr="00956887">
        <w:trPr>
          <w:trHeight w:val="635"/>
          <w:tblHeader/>
        </w:trPr>
        <w:tc>
          <w:tcPr>
            <w:tcW w:w="7938" w:type="dxa"/>
            <w:vAlign w:val="center"/>
          </w:tcPr>
          <w:p w14:paraId="6F4F544A" w14:textId="77777777" w:rsidR="00B54964" w:rsidRPr="00C30A8D" w:rsidRDefault="00B54964" w:rsidP="00956887">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5161958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25842533"/>
            <w:r w:rsidRPr="005600FC">
              <w:rPr>
                <w:rFonts w:ascii="Times New Roman" w:eastAsia="Times New Roman" w:hAnsi="Times New Roman"/>
                <w:b/>
                <w:iCs w:val="0"/>
                <w:color w:val="auto"/>
                <w:sz w:val="22"/>
                <w:szCs w:val="22"/>
                <w:lang w:eastAsia="fr-FR"/>
              </w:rPr>
              <w:t xml:space="preserve"> </w:t>
            </w:r>
            <w:bookmarkEnd w:id="435"/>
          </w:p>
        </w:tc>
      </w:tr>
    </w:tbl>
    <w:p w14:paraId="0E08D31D" w14:textId="77777777" w:rsidR="00B54964" w:rsidRPr="008317A9" w:rsidRDefault="00B54964" w:rsidP="00B54964">
      <w:pPr>
        <w:spacing w:before="240" w:after="120" w:line="360" w:lineRule="auto"/>
        <w:rPr>
          <w:szCs w:val="23"/>
        </w:rPr>
      </w:pPr>
      <w:r w:rsidRPr="008317A9">
        <w:rPr>
          <w:szCs w:val="23"/>
        </w:rPr>
        <w:t xml:space="preserve">L’équation de Reynolds qui contient </w:t>
      </w:r>
      <w:r>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Pr>
          <w:szCs w:val="23"/>
        </w:rPr>
        <w:t>. Ceci permet 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 MERGEFORMAT </w:instrText>
      </w:r>
      <w:r w:rsidRPr="006F22D5">
        <w:rPr>
          <w:b/>
          <w:szCs w:val="23"/>
        </w:rPr>
      </w:r>
      <w:r w:rsidRPr="006F22D5">
        <w:rPr>
          <w:b/>
          <w:szCs w:val="23"/>
        </w:rPr>
        <w:fldChar w:fldCharType="separate"/>
      </w:r>
      <w:r w:rsidR="00DC788A">
        <w:rPr>
          <w:b/>
          <w:szCs w:val="23"/>
        </w:rPr>
        <w:t>2.3.5.1</w:t>
      </w:r>
      <w:r w:rsidRPr="006F22D5">
        <w:rPr>
          <w:b/>
          <w:szCs w:val="23"/>
        </w:rPr>
        <w:fldChar w:fldCharType="end"/>
      </w:r>
      <w:r>
        <w:rPr>
          <w:szCs w:val="23"/>
        </w:rPr>
        <w:t>.</w:t>
      </w:r>
    </w:p>
    <w:p w14:paraId="0397ADEB" w14:textId="77777777" w:rsidR="00B54964" w:rsidRPr="00613AE5" w:rsidRDefault="00B54964" w:rsidP="00B54964">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Pr>
          <w:szCs w:val="23"/>
        </w:rPr>
        <w:t xml:space="preserv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C788A">
        <w:rPr>
          <w:b/>
          <w:szCs w:val="23"/>
        </w:rPr>
        <w:t>Eq.2-14</w:t>
      </w:r>
      <w:r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3B31C4F2" w14:textId="77777777" w:rsidTr="00956887">
        <w:trPr>
          <w:trHeight w:val="635"/>
          <w:tblHeader/>
          <w:jc w:val="center"/>
        </w:trPr>
        <w:tc>
          <w:tcPr>
            <w:tcW w:w="7938" w:type="dxa"/>
            <w:vAlign w:val="center"/>
          </w:tcPr>
          <w:p w14:paraId="6CF7D48E" w14:textId="77777777" w:rsidR="00B54964" w:rsidRPr="00FE3B93" w:rsidRDefault="00B54964" w:rsidP="00956887">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7AA230A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26267109"/>
            <w:r w:rsidRPr="005600FC">
              <w:rPr>
                <w:rFonts w:ascii="Times New Roman" w:eastAsia="Times New Roman" w:hAnsi="Times New Roman"/>
                <w:b/>
                <w:iCs w:val="0"/>
                <w:color w:val="auto"/>
                <w:sz w:val="22"/>
                <w:szCs w:val="22"/>
                <w:lang w:eastAsia="fr-FR"/>
              </w:rPr>
              <w:t xml:space="preserve"> </w:t>
            </w:r>
            <w:bookmarkEnd w:id="436"/>
          </w:p>
        </w:tc>
      </w:tr>
    </w:tbl>
    <w:p w14:paraId="7F5D53FF" w14:textId="77777777" w:rsidR="00B54964" w:rsidRPr="008E021D" w:rsidRDefault="00B54964" w:rsidP="00B54964">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C788A">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Pr>
          <w:szCs w:val="23"/>
        </w:rPr>
        <w:t>approché</w:t>
      </w:r>
      <w:r w:rsidRPr="008E021D">
        <w:rPr>
          <w:szCs w:val="23"/>
        </w:rPr>
        <w:t xml:space="preserve"> par une loi régularisée</w:t>
      </w:r>
      <w:r>
        <w:rPr>
          <w:szCs w:val="23"/>
        </w:rPr>
        <w:t>,</w:t>
      </w:r>
      <w:r w:rsidRPr="008E021D">
        <w:rPr>
          <w:szCs w:val="23"/>
        </w:rPr>
        <w:t xml:space="preserve"> </w:t>
      </w:r>
      <w:r>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0BE30275" w14:textId="77777777" w:rsidTr="00956887">
        <w:trPr>
          <w:trHeight w:val="635"/>
          <w:tblHeader/>
          <w:jc w:val="center"/>
        </w:trPr>
        <w:tc>
          <w:tcPr>
            <w:tcW w:w="7938" w:type="dxa"/>
            <w:vAlign w:val="center"/>
          </w:tcPr>
          <w:p w14:paraId="3A6C66E8" w14:textId="77777777" w:rsidR="00B54964" w:rsidRPr="008E4D9C"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6BB4A320"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6267143"/>
            <w:r w:rsidRPr="005600FC">
              <w:rPr>
                <w:rFonts w:ascii="Times New Roman" w:eastAsia="Times New Roman" w:hAnsi="Times New Roman"/>
                <w:b/>
                <w:iCs w:val="0"/>
                <w:color w:val="auto"/>
                <w:sz w:val="22"/>
                <w:szCs w:val="22"/>
                <w:lang w:eastAsia="fr-FR"/>
              </w:rPr>
              <w:t xml:space="preserve"> </w:t>
            </w:r>
            <w:bookmarkEnd w:id="437"/>
          </w:p>
        </w:tc>
      </w:tr>
    </w:tbl>
    <w:p w14:paraId="1EE1F17C" w14:textId="77777777" w:rsidR="00B54964" w:rsidRDefault="00B54964" w:rsidP="00B54964">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un paramètre de régularisation</w:t>
      </w:r>
      <w:r>
        <w:rPr>
          <w:szCs w:val="23"/>
        </w:rPr>
        <w:t>.</w:t>
      </w:r>
    </w:p>
    <w:p w14:paraId="5CF9F79D" w14:textId="77777777" w:rsidR="00B54964" w:rsidRDefault="00B54964" w:rsidP="00B54964">
      <w:pPr>
        <w:pStyle w:val="Titre3"/>
        <w:spacing w:before="240" w:after="240"/>
        <w:ind w:left="709"/>
      </w:pPr>
      <w:bookmarkStart w:id="438" w:name="_Toc536800389"/>
      <w:bookmarkStart w:id="439" w:name="_Toc3312758"/>
      <w:r>
        <w:t>Equation de l’énergie</w:t>
      </w:r>
      <w:bookmarkEnd w:id="438"/>
      <w:bookmarkEnd w:id="439"/>
    </w:p>
    <w:p w14:paraId="7C9D2C81" w14:textId="77777777" w:rsidR="00B54964" w:rsidRDefault="00B54964" w:rsidP="00B54964">
      <w:pPr>
        <w:spacing w:before="240" w:after="240" w:line="360" w:lineRule="auto"/>
        <w:ind w:firstLine="709"/>
      </w:pPr>
      <w:r>
        <w:t xml:space="preserve">L’équation de l’énergie permet de déterminer le champ de température dans le film lubrifiant. En mécanique des films minces visqueux, l’équation de l’énergie peut se simplifier, étant donné que l’épaisseur du film est très faible devant les autres dimensions caractéristiques du palier. Tenant compte de cette hypothèse et en supposant le coefficient de conductivité thermique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Pr>
          <w:b/>
        </w:rPr>
        <w:instrText xml:space="preserve"> \* MERGEFORMAT </w:instrText>
      </w:r>
      <w:r w:rsidRPr="005C1F1B">
        <w:rPr>
          <w:b/>
        </w:rPr>
      </w:r>
      <w:r w:rsidRPr="005C1F1B">
        <w:rPr>
          <w:b/>
        </w:rPr>
        <w:fldChar w:fldCharType="separate"/>
      </w:r>
      <w:r w:rsidR="00DC788A">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8D353FD" w14:textId="77777777" w:rsidTr="00956887">
        <w:trPr>
          <w:trHeight w:val="635"/>
          <w:tblHeader/>
          <w:jc w:val="center"/>
        </w:trPr>
        <w:tc>
          <w:tcPr>
            <w:tcW w:w="7938" w:type="dxa"/>
            <w:vAlign w:val="center"/>
          </w:tcPr>
          <w:p w14:paraId="34C15556" w14:textId="77777777" w:rsidR="00B54964" w:rsidRPr="003E7B59"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77F3A37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0" w:name="_Ref525825321"/>
            <w:r w:rsidRPr="005600FC">
              <w:rPr>
                <w:rFonts w:ascii="Times New Roman" w:eastAsia="Times New Roman" w:hAnsi="Times New Roman"/>
                <w:b/>
                <w:iCs w:val="0"/>
                <w:color w:val="auto"/>
                <w:sz w:val="22"/>
                <w:szCs w:val="22"/>
                <w:lang w:eastAsia="fr-FR"/>
              </w:rPr>
              <w:t xml:space="preserve"> </w:t>
            </w:r>
            <w:bookmarkEnd w:id="440"/>
          </w:p>
        </w:tc>
      </w:tr>
    </w:tbl>
    <w:p w14:paraId="3E49F4A4" w14:textId="77777777" w:rsidR="00B54964" w:rsidRDefault="00B54964" w:rsidP="00B54964">
      <w:pPr>
        <w:spacing w:before="240" w:after="240" w:line="360" w:lineRule="auto"/>
      </w:pPr>
      <w:r>
        <w:t xml:space="preserve">Le premier membre de cette équation correspond au flux de chaleur évacué par convection, le deuxième représente le flux de chaleur évacué par conduction et le troisième est la dissipation visqueuse. </w:t>
      </w:r>
    </w:p>
    <w:p w14:paraId="363B085A" w14:textId="77777777" w:rsidR="00B54964" w:rsidRDefault="00B54964" w:rsidP="00B54964">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Pr>
          <w:b/>
        </w:rPr>
        <w:instrText xml:space="preserve"> \* MERGEFORMAT </w:instrText>
      </w:r>
      <w:r w:rsidRPr="002D2F3F">
        <w:rPr>
          <w:b/>
        </w:rPr>
      </w:r>
      <w:r w:rsidRPr="002D2F3F">
        <w:rPr>
          <w:b/>
        </w:rPr>
        <w:fldChar w:fldCharType="separate"/>
      </w:r>
      <w:r w:rsidR="00DC788A">
        <w:rPr>
          <w:b/>
        </w:rPr>
        <w:t>Eq.2-5</w:t>
      </w:r>
      <w:r w:rsidRPr="002D2F3F">
        <w:rPr>
          <w:b/>
        </w:rPr>
        <w:fldChar w:fldCharType="end"/>
      </w:r>
      <w:r>
        <w:t>. Pour un palier hydrodynamique,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B0F4227" w14:textId="77777777" w:rsidTr="00956887">
        <w:trPr>
          <w:trHeight w:val="635"/>
          <w:tblHeader/>
          <w:jc w:val="center"/>
        </w:trPr>
        <w:tc>
          <w:tcPr>
            <w:tcW w:w="7938" w:type="dxa"/>
            <w:vAlign w:val="center"/>
          </w:tcPr>
          <w:p w14:paraId="11BC3732" w14:textId="77777777" w:rsidR="00B54964" w:rsidRPr="003E7B59"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7C9E2C1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9C87A" w14:textId="77777777" w:rsidR="00B54964" w:rsidRDefault="00B54964" w:rsidP="00B54964">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Pr>
          <w:b/>
        </w:rPr>
        <w:instrText xml:space="preserve"> \* MERGEFORMAT </w:instrText>
      </w:r>
      <w:r w:rsidRPr="002D2F3F">
        <w:rPr>
          <w:b/>
        </w:rPr>
      </w:r>
      <w:r w:rsidRPr="002D2F3F">
        <w:rPr>
          <w:b/>
        </w:rPr>
        <w:fldChar w:fldCharType="separate"/>
      </w:r>
      <w:r w:rsidR="00DC788A">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891F46E" w14:textId="77777777" w:rsidTr="00956887">
        <w:trPr>
          <w:trHeight w:val="635"/>
          <w:tblHeader/>
          <w:jc w:val="center"/>
        </w:trPr>
        <w:tc>
          <w:tcPr>
            <w:tcW w:w="7938" w:type="dxa"/>
            <w:vAlign w:val="center"/>
          </w:tcPr>
          <w:p w14:paraId="3C3CE941" w14:textId="77777777" w:rsidR="00B54964" w:rsidRPr="003E7B59"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07CD430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B0E55" w14:textId="77777777" w:rsidR="00B54964" w:rsidRDefault="00B54964" w:rsidP="00B54964">
      <w:pPr>
        <w:spacing w:before="240" w:after="240" w:line="360" w:lineRule="auto"/>
        <w:ind w:firstLine="709"/>
      </w:pPr>
      <w:r>
        <w:lastRenderedPageBreak/>
        <w:t>Dans la zone cavitante, 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C788A">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cavitante du film </w:t>
      </w:r>
      <w:r w:rsidRPr="00C053DB">
        <w:rPr>
          <w:b/>
        </w:rPr>
        <w:fldChar w:fldCharType="begin"/>
      </w:r>
      <w:r w:rsidRPr="00C053DB">
        <w:rPr>
          <w:b/>
        </w:rPr>
        <w:instrText xml:space="preserve"> REF _Ref526330394 \r \h </w:instrText>
      </w:r>
      <w:r>
        <w:rPr>
          <w:b/>
        </w:rPr>
        <w:instrText xml:space="preserve"> \* MERGEFORMAT </w:instrText>
      </w:r>
      <w:r w:rsidRPr="00C053DB">
        <w:rPr>
          <w:b/>
        </w:rPr>
      </w:r>
      <w:r w:rsidRPr="00C053DB">
        <w:rPr>
          <w:b/>
        </w:rPr>
        <w:fldChar w:fldCharType="separate"/>
      </w:r>
      <w:r w:rsidR="00DC788A">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ED17728" w14:textId="77777777" w:rsidTr="00956887">
        <w:trPr>
          <w:trHeight w:val="635"/>
          <w:tblHeader/>
          <w:jc w:val="center"/>
        </w:trPr>
        <w:tc>
          <w:tcPr>
            <w:tcW w:w="7938" w:type="dxa"/>
            <w:vAlign w:val="center"/>
          </w:tcPr>
          <w:p w14:paraId="3A419BB6" w14:textId="77777777" w:rsidR="00B54964"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1FF5DE0" w14:textId="77777777" w:rsidR="00B54964" w:rsidRPr="00D4770D"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3CC11C2A" w14:textId="77777777" w:rsidR="00B54964" w:rsidRPr="00D4770D" w:rsidRDefault="00B54964" w:rsidP="00956887">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57623D2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51FE1" w14:textId="77777777" w:rsidR="00B54964" w:rsidRDefault="00B54964" w:rsidP="00B54964">
      <w:pPr>
        <w:pStyle w:val="Titre3"/>
        <w:spacing w:before="240" w:after="240"/>
        <w:ind w:left="709"/>
      </w:pPr>
      <w:bookmarkStart w:id="441" w:name="_Ref536009631"/>
      <w:bookmarkStart w:id="442" w:name="_Ref536009632"/>
      <w:bookmarkStart w:id="443" w:name="_Toc536800390"/>
      <w:bookmarkStart w:id="444" w:name="_Ref528670063"/>
      <w:bookmarkStart w:id="445" w:name="_Toc3312759"/>
      <w:r>
        <w:t>Approximation de la temperature par des polynÔmes de legendre</w:t>
      </w:r>
      <w:bookmarkEnd w:id="441"/>
      <w:bookmarkEnd w:id="442"/>
      <w:bookmarkEnd w:id="443"/>
      <w:bookmarkEnd w:id="445"/>
    </w:p>
    <w:p w14:paraId="2F34FFBD" w14:textId="77777777" w:rsidR="00B54964" w:rsidRDefault="00B54964" w:rsidP="00B54964">
      <w:pPr>
        <w:spacing w:before="240" w:line="360" w:lineRule="auto"/>
        <w:ind w:firstLine="709"/>
      </w:pPr>
      <w:r>
        <w:t xml:space="preserve">L’approximation de la température par des polynômes de Legendre a été initialement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DC788A">
        <w:rPr>
          <w:b/>
        </w:rPr>
        <w:t>[39]</w:t>
      </w:r>
      <w:r w:rsidRPr="00C5391E">
        <w:rPr>
          <w:b/>
        </w:rPr>
        <w:fldChar w:fldCharType="end"/>
      </w:r>
      <w:r>
        <w:t xml:space="preserve"> en 1986 dans le contexte de la résolution de l’équation de Reynolds couplée à l’équation de l’énergie 2D. Dans cette approche, les variations de la</w:t>
      </w:r>
      <w:r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t xml:space="preserve">des </w:t>
      </w:r>
      <w:r w:rsidRPr="00643917">
        <w:t>intégrales</w:t>
      </w:r>
      <w:r>
        <w:t xml:space="preserve"> (</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C788A">
        <w:rPr>
          <w:b/>
        </w:rPr>
        <w:t>Eq.2-6</w:t>
      </w:r>
      <w:r w:rsidRPr="00B16C1B">
        <w:rPr>
          <w:b/>
        </w:rPr>
        <w:fldChar w:fldCharType="end"/>
      </w:r>
      <w:r>
        <w:t xml:space="preserve">) </w:t>
      </w:r>
      <w:r w:rsidRPr="00643917">
        <w:t>sont approximées par des polynômes de Legendre de troisième ordre.</w:t>
      </w:r>
      <w:r w:rsidRPr="00F26D4F">
        <w:t xml:space="preserve"> </w:t>
      </w:r>
      <w:r>
        <w:t>Les variations de la</w:t>
      </w:r>
      <w:r w:rsidRPr="0008089E">
        <w:t xml:space="preserve"> pression et la température dans les </w:t>
      </w:r>
      <w:r>
        <w:t xml:space="preserve">deux </w:t>
      </w:r>
      <w:r w:rsidRPr="0008089E">
        <w:t>autres directions sont discrétisées en utili</w:t>
      </w:r>
      <w:r>
        <w:t>sant les méthodes classiques (différences, volumes ou éléments finis)</w:t>
      </w:r>
      <w:r w:rsidRPr="0008089E">
        <w:t>.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DC788A">
        <w:rPr>
          <w:b/>
        </w:rPr>
        <w:t>[40]</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F43B906" w14:textId="77777777" w:rsidR="00B54964" w:rsidRDefault="00B54964" w:rsidP="00B54964">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C788A">
        <w:rPr>
          <w:b/>
        </w:rPr>
        <w:t>[41]</w:t>
      </w:r>
      <w:r w:rsidRPr="00B16C1B">
        <w:rPr>
          <w:b/>
        </w:rPr>
        <w:fldChar w:fldCharType="end"/>
      </w:r>
      <w:r w:rsidRPr="0082282C">
        <w:t xml:space="preserve"> étend l'approche présentée par Elrod aux fluides compressibles et prend en compte </w:t>
      </w:r>
      <w:r>
        <w:t>la variation de</w:t>
      </w:r>
      <w:r w:rsidRPr="0082282C">
        <w:t xml:space="preserve"> densité </w:t>
      </w:r>
      <w:r>
        <w:t>avec</w:t>
      </w:r>
      <w:r w:rsidRPr="0082282C">
        <w:t xml:space="preserve"> la température. </w:t>
      </w:r>
      <w:r>
        <w:t>L</w:t>
      </w:r>
      <w:r w:rsidRPr="0082282C">
        <w:t xml:space="preserve">a densité est également </w:t>
      </w:r>
      <w:r>
        <w:t>approximée</w:t>
      </w:r>
      <w:r w:rsidRPr="0082282C">
        <w:t xml:space="preserve"> par des polynômes de Legendre </w:t>
      </w:r>
      <w:r>
        <w:t>suivant</w:t>
      </w:r>
      <w:r w:rsidRPr="0082282C">
        <w:t xml:space="preserve"> l'épaisseur du film fluide.</w:t>
      </w:r>
      <w:r>
        <w:t xml:space="preserve"> L’équation de Reynolds est seulement 1D et l’équation de l’énergie est 2D car les variations axiales sont négligées</w:t>
      </w:r>
      <w:r w:rsidRPr="0082282C">
        <w:t>. Les équations aux dérivées partielles sont résolues par des méthodes de différence</w:t>
      </w:r>
      <w:r>
        <w:t>s</w:t>
      </w:r>
      <w:r w:rsidRPr="0082282C">
        <w:t xml:space="preserve"> finie</w:t>
      </w:r>
      <w:r>
        <w:t>s</w:t>
      </w:r>
      <w:r w:rsidRPr="0082282C">
        <w:t xml:space="preserve"> avec un schéma </w:t>
      </w:r>
      <w:r>
        <w:t>Upwind pour assurer la stabilité numérique</w:t>
      </w:r>
      <w:r w:rsidRPr="0082282C">
        <w:t>.</w:t>
      </w:r>
    </w:p>
    <w:p w14:paraId="041DD9F9" w14:textId="77777777" w:rsidR="00B54964" w:rsidRDefault="00B54964" w:rsidP="00B54964">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C788A">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083FE12E" w14:textId="77777777" w:rsidR="00B54964" w:rsidRDefault="00B54964" w:rsidP="00B54964">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C788A">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Ils ont utilisé les polynômes de Legendre pour calculer les termes des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C788A">
        <w:rPr>
          <w:b/>
        </w:rPr>
        <w:t>Eq.2-6</w:t>
      </w:r>
      <w:r w:rsidRPr="00373637">
        <w:rPr>
          <w:b/>
        </w:rPr>
        <w:fldChar w:fldCharType="end"/>
      </w:r>
      <w:r>
        <w:t>) et pour évaluer la densité et la fluidité et ont comparé plusieurs méthodes de résolution.</w:t>
      </w:r>
    </w:p>
    <w:p w14:paraId="15AE4C46" w14:textId="77777777" w:rsidR="00B54964" w:rsidRDefault="00B54964" w:rsidP="00B54964">
      <w:pPr>
        <w:spacing w:line="360" w:lineRule="auto"/>
        <w:ind w:firstLine="709"/>
      </w:pPr>
    </w:p>
    <w:p w14:paraId="5AB0D37F" w14:textId="77777777" w:rsidR="00B54964" w:rsidRDefault="00B54964" w:rsidP="00B54964">
      <w:pPr>
        <w:spacing w:line="360" w:lineRule="auto"/>
        <w:ind w:firstLine="709"/>
      </w:pPr>
    </w:p>
    <w:p w14:paraId="4CAEA692" w14:textId="77777777" w:rsidR="00B54964" w:rsidRDefault="00B54964" w:rsidP="00B54964">
      <w:pPr>
        <w:spacing w:before="240" w:after="240" w:line="360" w:lineRule="auto"/>
        <w:ind w:firstLine="709"/>
      </w:pPr>
      <w:r>
        <w:lastRenderedPageBreak/>
        <w:t>Les six premiers polynômes de Legendre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566F893" w14:textId="77777777" w:rsidTr="00956887">
        <w:trPr>
          <w:trHeight w:val="635"/>
          <w:tblHeader/>
          <w:jc w:val="center"/>
        </w:trPr>
        <w:tc>
          <w:tcPr>
            <w:tcW w:w="7440" w:type="dxa"/>
            <w:vAlign w:val="center"/>
          </w:tcPr>
          <w:p w14:paraId="63391D68" w14:textId="77777777" w:rsidR="00B54964" w:rsidRPr="003E2624" w:rsidRDefault="00B54964"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212A0DFA"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A5B078E" w14:textId="77777777" w:rsidR="00B54964" w:rsidRDefault="00B54964" w:rsidP="00B54964">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Pr="005922D9">
        <w:t>le plus élevé</w:t>
      </w:r>
      <w:r w:rsidRPr="006C578D">
        <w:t>.</w:t>
      </w:r>
      <w:r>
        <w:t xml:space="preserve"> Ces polynômes sont </w:t>
      </w:r>
      <w:r w:rsidRPr="00982E9F">
        <w:t>définis sur l'intervalle</w:t>
      </w:r>
      <w:r>
        <w:t xml:space="preserve"> </w:t>
      </w:r>
      <m:oMath>
        <m:r>
          <w:rPr>
            <w:rFonts w:ascii="Cambria Math" w:hAnsi="Cambria Math"/>
          </w:rPr>
          <m:t>[-1,1]</m:t>
        </m:r>
      </m:oMath>
      <w:r>
        <w:t xml:space="preserve"> et obtenus grâce à une relation de récurrence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DC788A">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8B6608A" w14:textId="77777777" w:rsidTr="00956887">
        <w:trPr>
          <w:trHeight w:val="635"/>
          <w:tblHeader/>
          <w:jc w:val="center"/>
        </w:trPr>
        <w:tc>
          <w:tcPr>
            <w:tcW w:w="7440" w:type="dxa"/>
            <w:vAlign w:val="center"/>
          </w:tcPr>
          <w:p w14:paraId="513D987E" w14:textId="77777777" w:rsidR="00B54964" w:rsidRPr="003E2624" w:rsidRDefault="00B54964" w:rsidP="00956887">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431005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7A26BCB" w14:textId="77777777" w:rsidR="00B54964" w:rsidRDefault="00B54964" w:rsidP="00B54964">
      <w:pPr>
        <w:spacing w:before="240" w:after="240" w:line="360" w:lineRule="auto"/>
      </w:pPr>
      <w:r>
        <w:t>Ces polynômes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1C390D" w14:paraId="4402C5CE" w14:textId="77777777" w:rsidTr="00956887">
        <w:trPr>
          <w:cantSplit/>
          <w:trHeight w:val="635"/>
          <w:jc w:val="center"/>
        </w:trPr>
        <w:tc>
          <w:tcPr>
            <w:tcW w:w="7440" w:type="dxa"/>
            <w:vAlign w:val="center"/>
          </w:tcPr>
          <w:p w14:paraId="5D0E2688" w14:textId="77777777" w:rsidR="00B54964" w:rsidRPr="007C3A40" w:rsidRDefault="00B54964"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2E91CC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96B47CE" w14:textId="77777777" w:rsidR="00B54964" w:rsidRDefault="00B54964" w:rsidP="00B54964">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un changement </w:t>
      </w:r>
      <w:r w:rsidRPr="00982E9F">
        <w:t xml:space="preserve">de </w:t>
      </w:r>
      <w:r>
        <w:t>variable est nécessaire</w:t>
      </w:r>
      <w:r w:rsidRPr="00982E9F">
        <w:t xml:space="preserve"> </w:t>
      </w:r>
      <w:r>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868FB59" w14:textId="77777777" w:rsidTr="00956887">
        <w:trPr>
          <w:trHeight w:val="635"/>
          <w:tblHeader/>
          <w:jc w:val="center"/>
        </w:trPr>
        <w:tc>
          <w:tcPr>
            <w:tcW w:w="7938" w:type="dxa"/>
            <w:vAlign w:val="center"/>
          </w:tcPr>
          <w:p w14:paraId="63AE7DC1" w14:textId="77777777" w:rsidR="00B54964" w:rsidRPr="008E09D9" w:rsidRDefault="00B54964" w:rsidP="0095688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381B3FBD"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6" w:name="_Ref534709750"/>
            <w:r w:rsidRPr="00134F70">
              <w:rPr>
                <w:rFonts w:ascii="Times New Roman" w:eastAsia="Times New Roman" w:hAnsi="Times New Roman"/>
                <w:b/>
                <w:iCs w:val="0"/>
                <w:color w:val="auto"/>
                <w:sz w:val="22"/>
                <w:szCs w:val="22"/>
                <w:lang w:eastAsia="fr-FR"/>
              </w:rPr>
              <w:t xml:space="preserve"> </w:t>
            </w:r>
            <w:bookmarkEnd w:id="446"/>
          </w:p>
        </w:tc>
      </w:tr>
    </w:tbl>
    <w:p w14:paraId="3E7F35F6" w14:textId="77777777" w:rsidR="00B54964" w:rsidRPr="007678E2" w:rsidRDefault="00B54964" w:rsidP="00B54964">
      <w:pPr>
        <w:spacing w:before="240" w:after="120" w:line="360" w:lineRule="auto"/>
        <w:ind w:firstLine="709"/>
      </w:pPr>
      <w:r>
        <w:t>L</w:t>
      </w:r>
      <w:r w:rsidRPr="007678E2">
        <w:t xml:space="preserve">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xml:space="preserve"> approximées</w:t>
      </w:r>
      <w:r>
        <w:t xml:space="preserve"> par des polynômes de Legendre sont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C5427EF" w14:textId="77777777" w:rsidTr="00956887">
        <w:trPr>
          <w:trHeight w:val="635"/>
          <w:tblHeader/>
          <w:jc w:val="center"/>
        </w:trPr>
        <w:tc>
          <w:tcPr>
            <w:tcW w:w="7938" w:type="dxa"/>
            <w:vAlign w:val="center"/>
          </w:tcPr>
          <w:p w14:paraId="3145F3C9" w14:textId="77777777" w:rsidR="00B54964" w:rsidRPr="008E09D9" w:rsidRDefault="00B54964" w:rsidP="0095688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63A6428E"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7" w:name="_Ref526242254"/>
            <w:r w:rsidRPr="00134F70">
              <w:rPr>
                <w:rFonts w:ascii="Times New Roman" w:eastAsia="Times New Roman" w:hAnsi="Times New Roman"/>
                <w:b/>
                <w:iCs w:val="0"/>
                <w:color w:val="auto"/>
                <w:sz w:val="22"/>
                <w:szCs w:val="22"/>
                <w:lang w:eastAsia="fr-FR"/>
              </w:rPr>
              <w:t xml:space="preserve"> </w:t>
            </w:r>
            <w:bookmarkEnd w:id="447"/>
          </w:p>
        </w:tc>
      </w:tr>
    </w:tbl>
    <w:p w14:paraId="438D00AC" w14:textId="77777777" w:rsidR="00B54964" w:rsidRDefault="00B54964" w:rsidP="00B54964">
      <w:pPr>
        <w:spacing w:before="120" w:after="240" w:line="360" w:lineRule="auto"/>
      </w:pPr>
      <w:proofErr w:type="gramStart"/>
      <w:r>
        <w:t xml:space="preserve">où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les coefficients de Legendre pour la fluidité et la température.</w:t>
      </w:r>
      <w:r w:rsidRPr="00456035">
        <w:t xml:space="preserve"> </w:t>
      </w:r>
    </w:p>
    <w:p w14:paraId="135FA246" w14:textId="77777777" w:rsidR="00B54964" w:rsidRDefault="00B54964" w:rsidP="00B54964">
      <w:pPr>
        <w:pStyle w:val="Titre4"/>
        <w:ind w:left="709"/>
      </w:pPr>
      <w:r>
        <w:t>Re-formulation de l’équation de Reynolds</w:t>
      </w:r>
    </w:p>
    <w:p w14:paraId="56E11E76" w14:textId="77777777" w:rsidR="00B54964" w:rsidRDefault="00B54964" w:rsidP="00B54964">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C788A">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C788A">
        <w:rPr>
          <w:b/>
        </w:rPr>
        <w:t>Eq.2-12</w:t>
      </w:r>
      <w:r w:rsidRPr="002C4DAD">
        <w:rPr>
          <w:b/>
        </w:rPr>
        <w:fldChar w:fldCharType="end"/>
      </w:r>
      <w:r>
        <w:t>. 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C788A">
        <w:rPr>
          <w:b/>
        </w:rPr>
        <w:t>Eq.2-26</w:t>
      </w:r>
      <w:r w:rsidRPr="00EA70BA">
        <w:rPr>
          <w:b/>
        </w:rPr>
        <w:fldChar w:fldCharType="end"/>
      </w:r>
      <w:r w:rsidRPr="004E4C1D">
        <w:t>,</w:t>
      </w:r>
      <w:r w:rsidRPr="005C489E">
        <w:t> </w:t>
      </w:r>
      <w:r>
        <w:t>les intégrales de Dowson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759814B" w14:textId="77777777" w:rsidTr="00956887">
        <w:trPr>
          <w:trHeight w:val="635"/>
          <w:tblHeader/>
          <w:jc w:val="center"/>
        </w:trPr>
        <w:tc>
          <w:tcPr>
            <w:tcW w:w="7440" w:type="dxa"/>
            <w:vAlign w:val="center"/>
          </w:tcPr>
          <w:p w14:paraId="155A7634" w14:textId="77777777" w:rsidR="00B54964" w:rsidRPr="00FA5827" w:rsidRDefault="00B54964"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4A755A7E" w14:textId="77777777" w:rsidR="00B54964" w:rsidRPr="00FA5827" w:rsidRDefault="00B54964"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1D770E" w14:textId="77777777" w:rsidR="00B54964" w:rsidRPr="00FA5827" w:rsidRDefault="00B54964"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6C6D2169" w14:textId="77777777" w:rsidR="00B54964" w:rsidRPr="00FA5827" w:rsidRDefault="00B54964"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31A7A45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48" w:name="_Ref534712804"/>
            <w:r w:rsidRPr="001C390D">
              <w:rPr>
                <w:rFonts w:ascii="Calibri" w:eastAsia="Times New Roman" w:hAnsi="Calibri" w:cs="Times New Roman"/>
                <w:i w:val="0"/>
                <w:iCs w:val="0"/>
                <w:color w:val="auto"/>
                <w:sz w:val="22"/>
                <w:szCs w:val="20"/>
                <w:lang w:eastAsia="fr-FR"/>
              </w:rPr>
              <w:t xml:space="preserve"> </w:t>
            </w:r>
            <w:bookmarkEnd w:id="448"/>
          </w:p>
        </w:tc>
      </w:tr>
    </w:tbl>
    <w:p w14:paraId="0FC1D73E" w14:textId="77777777" w:rsidR="00B54964" w:rsidRDefault="00B54964" w:rsidP="00B54964">
      <w:pPr>
        <w:spacing w:before="240" w:after="240" w:line="360" w:lineRule="auto"/>
        <w:ind w:firstLine="709"/>
      </w:pPr>
      <w:r>
        <w:t xml:space="preserve">Après le remplacement de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C788A">
        <w:rPr>
          <w:b/>
        </w:rPr>
        <w:t>Eq.2-28</w:t>
      </w:r>
      <w:r w:rsidRPr="009564F0">
        <w:rPr>
          <w:b/>
        </w:rPr>
        <w:fldChar w:fldCharType="end"/>
      </w:r>
      <w:r w:rsidRPr="009564F0">
        <w:t xml:space="preserve"> par </w:t>
      </w:r>
      <w:r>
        <w:t>la fluidité 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C788A">
        <w:rPr>
          <w:b/>
        </w:rPr>
        <w:t>Eq.2-27</w:t>
      </w:r>
      <w:r w:rsidRPr="00BC0440">
        <w:rPr>
          <w:b/>
        </w:rPr>
        <w:fldChar w:fldCharType="end"/>
      </w:r>
      <w:r>
        <w:rPr>
          <w:b/>
        </w:rPr>
        <w:t xml:space="preserve">, </w:t>
      </w:r>
      <w:r>
        <w:t xml:space="preserve">les intégrales peuvent être évaluées grâce à l’orthogonalité des polynômes de Legendre et aux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DC788A">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DC788A">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C0591F6" w14:textId="77777777" w:rsidTr="00956887">
        <w:trPr>
          <w:cantSplit/>
          <w:trHeight w:val="635"/>
          <w:jc w:val="center"/>
        </w:trPr>
        <w:tc>
          <w:tcPr>
            <w:tcW w:w="7440" w:type="dxa"/>
            <w:vAlign w:val="center"/>
          </w:tcPr>
          <w:p w14:paraId="1A6B1375" w14:textId="77777777" w:rsidR="00B54964" w:rsidRPr="007C3A40" w:rsidRDefault="00B54964" w:rsidP="0095688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8D6303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49" w:name="_Ref534722716"/>
            <w:r w:rsidRPr="001C390D">
              <w:rPr>
                <w:rFonts w:ascii="Calibri" w:eastAsia="Times New Roman" w:hAnsi="Calibri" w:cs="Times New Roman"/>
                <w:i w:val="0"/>
                <w:iCs w:val="0"/>
                <w:color w:val="auto"/>
                <w:sz w:val="22"/>
                <w:szCs w:val="20"/>
                <w:lang w:eastAsia="fr-FR"/>
              </w:rPr>
              <w:t xml:space="preserve"> </w:t>
            </w:r>
            <w:bookmarkEnd w:id="449"/>
          </w:p>
        </w:tc>
      </w:tr>
    </w:tbl>
    <w:p w14:paraId="2CBD8999" w14:textId="77777777" w:rsidR="00B54964" w:rsidRDefault="00B54964" w:rsidP="00B54964">
      <w:pPr>
        <w:spacing w:before="240" w:after="240" w:line="360" w:lineRule="auto"/>
      </w:pPr>
      <w:r>
        <w:t>Ceux-ci permettent de simplifier le calcul des intégrales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Ainsi les intégrales dans un intervalle borné [-1,1]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A25C1C0" w14:textId="77777777" w:rsidTr="00956887">
        <w:trPr>
          <w:cantSplit/>
          <w:trHeight w:val="635"/>
          <w:jc w:val="center"/>
        </w:trPr>
        <w:tc>
          <w:tcPr>
            <w:tcW w:w="7440" w:type="dxa"/>
            <w:vAlign w:val="center"/>
          </w:tcPr>
          <w:p w14:paraId="7E54768A" w14:textId="77777777" w:rsidR="00B54964" w:rsidRPr="00FA5827" w:rsidRDefault="00B54964"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95482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0" w:name="_Ref534721791"/>
            <w:r w:rsidRPr="001C390D">
              <w:rPr>
                <w:rFonts w:ascii="Calibri" w:eastAsia="Times New Roman" w:hAnsi="Calibri" w:cs="Times New Roman"/>
                <w:i w:val="0"/>
                <w:iCs w:val="0"/>
                <w:color w:val="auto"/>
                <w:sz w:val="22"/>
                <w:szCs w:val="20"/>
                <w:lang w:eastAsia="fr-FR"/>
              </w:rPr>
              <w:t xml:space="preserve"> </w:t>
            </w:r>
            <w:bookmarkEnd w:id="450"/>
          </w:p>
        </w:tc>
      </w:tr>
    </w:tbl>
    <w:p w14:paraId="65869E3E" w14:textId="77777777" w:rsidR="00B54964" w:rsidRDefault="00B54964" w:rsidP="00B54964">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C788A">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DC788A">
        <w:rPr>
          <w:b/>
        </w:rPr>
        <w:t>Eq.2-29</w:t>
      </w:r>
      <w:r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à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s’annulent suite à l’intégration. </w:t>
      </w:r>
    </w:p>
    <w:p w14:paraId="787192E7" w14:textId="77777777" w:rsidR="00B54964" w:rsidRDefault="00B54964" w:rsidP="00B54964">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Pr>
          <w:b/>
        </w:rPr>
        <w:instrText xml:space="preserve"> \* MERGEFORMAT </w:instrText>
      </w:r>
      <w:r w:rsidRPr="00653707">
        <w:rPr>
          <w:b/>
        </w:rPr>
      </w:r>
      <w:r w:rsidRPr="00653707">
        <w:rPr>
          <w:b/>
        </w:rPr>
        <w:fldChar w:fldCharType="separate"/>
      </w:r>
      <w:r w:rsidR="00DC788A">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Pr>
          <w:b/>
        </w:rPr>
        <w:instrText xml:space="preserve"> \* MERGEFORMAT </w:instrText>
      </w:r>
      <w:r w:rsidRPr="00653707">
        <w:rPr>
          <w:b/>
        </w:rPr>
      </w:r>
      <w:r w:rsidRPr="00653707">
        <w:rPr>
          <w:b/>
        </w:rPr>
        <w:fldChar w:fldCharType="separate"/>
      </w:r>
      <w:r w:rsidR="00DC788A">
        <w:rPr>
          <w:b/>
        </w:rPr>
        <w:t>Eq.2-28</w:t>
      </w:r>
      <w:r w:rsidRPr="00653707">
        <w:rPr>
          <w:b/>
        </w:rPr>
        <w:fldChar w:fldCharType="end"/>
      </w:r>
      <w:r>
        <w:t xml:space="preserve">, les termes des 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3204E88" w14:textId="77777777" w:rsidTr="00956887">
        <w:trPr>
          <w:trHeight w:val="635"/>
          <w:tblHeader/>
          <w:jc w:val="center"/>
        </w:trPr>
        <w:tc>
          <w:tcPr>
            <w:tcW w:w="7440" w:type="dxa"/>
            <w:vAlign w:val="center"/>
          </w:tcPr>
          <w:p w14:paraId="381D94B7" w14:textId="77777777" w:rsidR="00B54964" w:rsidRPr="00D51381" w:rsidRDefault="00B54964"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61DF006D"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97197B0" w14:textId="77777777" w:rsidR="00B54964" w:rsidRDefault="00B54964" w:rsidP="00B54964">
      <w:pPr>
        <w:spacing w:before="240" w:after="240" w:line="360" w:lineRule="auto"/>
      </w:pPr>
      <w:proofErr w:type="gramStart"/>
      <w:r>
        <w:t>et</w:t>
      </w:r>
      <w:proofErr w:type="gramEnd"/>
      <w:r>
        <w:t xml:space="preserve"> l’équation de Reynolds généralisée sans prise en compte de la cavitation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56E3B45" w14:textId="77777777" w:rsidTr="00956887">
        <w:trPr>
          <w:trHeight w:val="635"/>
          <w:tblHeader/>
          <w:jc w:val="center"/>
        </w:trPr>
        <w:tc>
          <w:tcPr>
            <w:tcW w:w="7943" w:type="dxa"/>
            <w:vAlign w:val="center"/>
          </w:tcPr>
          <w:p w14:paraId="25D52470" w14:textId="77777777" w:rsidR="00B54964" w:rsidRPr="00D51381" w:rsidRDefault="00B54964" w:rsidP="0095688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7CE3ACE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0E49604" w14:textId="77777777" w:rsidR="00B54964" w:rsidRDefault="00B54964" w:rsidP="00B54964">
      <w:pPr>
        <w:spacing w:before="240" w:line="360" w:lineRule="auto"/>
        <w:ind w:firstLine="709"/>
      </w:pPr>
      <w:r>
        <w:t>Les composantes de vitesse sont également exprimées avec les coefficients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070405D" w14:textId="77777777" w:rsidTr="00956887">
        <w:trPr>
          <w:trHeight w:val="635"/>
          <w:tblHeader/>
          <w:jc w:val="center"/>
        </w:trPr>
        <w:tc>
          <w:tcPr>
            <w:tcW w:w="7440" w:type="dxa"/>
            <w:vAlign w:val="center"/>
          </w:tcPr>
          <w:p w14:paraId="4C5BEA06" w14:textId="77777777" w:rsidR="00B54964" w:rsidRPr="00D51381" w:rsidRDefault="00B54964"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7D2DC876"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D622665" w14:textId="77777777" w:rsidR="00B54964" w:rsidRDefault="00B54964" w:rsidP="00B54964">
      <w:pPr>
        <w:spacing w:line="360" w:lineRule="auto"/>
      </w:pPr>
      <w:proofErr w:type="gramStart"/>
      <w:r>
        <w:t>avec</w:t>
      </w:r>
      <w:proofErr w:type="gram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1F4B996" w14:textId="77777777" w:rsidTr="00956887">
        <w:trPr>
          <w:trHeight w:val="635"/>
          <w:tblHeader/>
          <w:jc w:val="center"/>
        </w:trPr>
        <w:tc>
          <w:tcPr>
            <w:tcW w:w="7943" w:type="dxa"/>
            <w:vAlign w:val="center"/>
          </w:tcPr>
          <w:p w14:paraId="4967DF23" w14:textId="77777777" w:rsidR="00B54964" w:rsidRPr="00D51381" w:rsidRDefault="00B54964" w:rsidP="00956887">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30E81184"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4809805" w14:textId="77777777" w:rsidR="00B54964" w:rsidRDefault="00B54964" w:rsidP="00B54964">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C788A">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B76BA00" w14:textId="77777777" w:rsidTr="00956887">
        <w:trPr>
          <w:trHeight w:val="635"/>
          <w:tblHeader/>
          <w:jc w:val="center"/>
        </w:trPr>
        <w:tc>
          <w:tcPr>
            <w:tcW w:w="7943" w:type="dxa"/>
            <w:vAlign w:val="center"/>
          </w:tcPr>
          <w:p w14:paraId="4454BA34" w14:textId="77777777" w:rsidR="00B54964" w:rsidRPr="00D51381" w:rsidRDefault="00B54964" w:rsidP="0095688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01783430"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CA846B" w14:textId="77777777" w:rsidR="00B54964" w:rsidRDefault="00B54964" w:rsidP="00B54964">
      <w:pPr>
        <w:pStyle w:val="Titre4"/>
        <w:ind w:left="709"/>
      </w:pPr>
      <w:r>
        <w:t>Formulation de l’équation de l’énergie</w:t>
      </w:r>
    </w:p>
    <w:p w14:paraId="3846C9F9" w14:textId="77777777" w:rsidR="00B54964" w:rsidRDefault="00B54964" w:rsidP="00B54964">
      <w:pPr>
        <w:spacing w:before="240" w:after="240" w:line="360" w:lineRule="auto"/>
      </w:pPr>
      <w:r>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C788A">
        <w:rPr>
          <w:b/>
        </w:rPr>
        <w:t>Eq.2-26</w:t>
      </w:r>
      <w:r w:rsidRPr="00EA70BA">
        <w:rPr>
          <w:b/>
        </w:rPr>
        <w:fldChar w:fldCharType="end"/>
      </w:r>
      <w:r>
        <w:t>, l’équation de l’énergie sous forme conservative (</w:t>
      </w:r>
      <w:r w:rsidRPr="006D338D">
        <w:rPr>
          <w:b/>
        </w:rPr>
        <w:fldChar w:fldCharType="begin"/>
      </w:r>
      <w:r w:rsidRPr="006D338D">
        <w:rPr>
          <w:b/>
        </w:rPr>
        <w:instrText xml:space="preserve"> REF _Ref525825321 \r \h </w:instrText>
      </w:r>
      <w:r>
        <w:rPr>
          <w:b/>
        </w:rPr>
        <w:instrText xml:space="preserve"> \* MERGEFORMAT </w:instrText>
      </w:r>
      <w:r w:rsidRPr="006D338D">
        <w:rPr>
          <w:b/>
        </w:rPr>
      </w:r>
      <w:r w:rsidRPr="006D338D">
        <w:rPr>
          <w:b/>
        </w:rPr>
        <w:fldChar w:fldCharType="separate"/>
      </w:r>
      <w:r w:rsidR="00DC788A">
        <w:rPr>
          <w:b/>
        </w:rPr>
        <w:t>Eq.2-19</w:t>
      </w:r>
      <w:r w:rsidRPr="006D338D">
        <w:rPr>
          <w:b/>
        </w:rPr>
        <w:fldChar w:fldCharType="end"/>
      </w:r>
      <w:r>
        <w:t>) s’écrit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16A25AB0" w14:textId="77777777" w:rsidTr="00956887">
        <w:trPr>
          <w:trHeight w:val="635"/>
          <w:tblHeader/>
          <w:jc w:val="center"/>
        </w:trPr>
        <w:tc>
          <w:tcPr>
            <w:tcW w:w="7440" w:type="dxa"/>
            <w:vAlign w:val="center"/>
          </w:tcPr>
          <w:p w14:paraId="0EBF2BC7" w14:textId="77777777" w:rsidR="00B54964" w:rsidRPr="00D51381" w:rsidRDefault="00B54964" w:rsidP="00956887">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56FF2E5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1" w:name="_Ref528678596"/>
            <w:r w:rsidRPr="001C390D">
              <w:rPr>
                <w:rFonts w:ascii="Calibri" w:eastAsia="Times New Roman" w:hAnsi="Calibri" w:cs="Times New Roman"/>
                <w:i w:val="0"/>
                <w:iCs w:val="0"/>
                <w:color w:val="auto"/>
                <w:sz w:val="22"/>
                <w:szCs w:val="20"/>
                <w:lang w:eastAsia="fr-FR"/>
              </w:rPr>
              <w:t xml:space="preserve"> </w:t>
            </w:r>
            <w:bookmarkEnd w:id="451"/>
          </w:p>
        </w:tc>
      </w:tr>
    </w:tbl>
    <w:p w14:paraId="6D7DCE8D" w14:textId="77777777" w:rsidR="00B54964" w:rsidRDefault="00B54964" w:rsidP="00B54964">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C788A">
        <w:rPr>
          <w:b/>
        </w:rPr>
        <w:t>Eq.2-36</w:t>
      </w:r>
      <w:r w:rsidRPr="00A61859">
        <w:rPr>
          <w:b/>
        </w:rPr>
        <w:fldChar w:fldCharType="end"/>
      </w:r>
      <w:r>
        <w:t xml:space="preserve"> sera approximée par des polynômes de Legendre. Le calcul de champ de température est alors plus rapide et précis</w:t>
      </w:r>
      <w:r w:rsidRPr="00070685">
        <w:t xml:space="preserve"> </w:t>
      </w:r>
      <w:r>
        <w:t>p</w:t>
      </w:r>
      <w:r w:rsidRPr="00C440AC">
        <w:t xml:space="preserve">ar rapport à la </w:t>
      </w:r>
      <w:r>
        <w:t>méthode classique où les variations de température suivant l’épaisseur du film sont décrites par des différences ou éléments finis, surtout si les gradients de température aux parois sont nécessaires. L</w:t>
      </w:r>
      <w:r w:rsidRPr="00A1355E">
        <w:t xml:space="preserve">es coefficients </w:t>
      </w:r>
      <w:r>
        <w:t>des polynômes de Legendre pour</w:t>
      </w:r>
      <w:r w:rsidRPr="00A1355E">
        <w:t xml:space="preserve"> </w:t>
      </w:r>
      <w:r>
        <w:t xml:space="preserve">la </w:t>
      </w:r>
      <w:r w:rsidRPr="00A1355E">
        <w:t>température</w:t>
      </w:r>
      <w:r>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t>,</w:t>
      </w:r>
      <w:proofErr w:type="gramEnd"/>
      <w:r>
        <w:t xml:space="preserve"> seront calculés avec une méthode de collocation.</w:t>
      </w:r>
    </w:p>
    <w:p w14:paraId="0E69F568" w14:textId="77777777" w:rsidR="00B54964" w:rsidRPr="00646D8F" w:rsidRDefault="00B54964" w:rsidP="00B54964">
      <w:pPr>
        <w:pStyle w:val="Titre3"/>
        <w:ind w:left="709"/>
      </w:pPr>
      <w:bookmarkStart w:id="452" w:name="_Toc536800391"/>
      <w:bookmarkStart w:id="453" w:name="_Toc3312760"/>
      <w:r>
        <w:t>Résolution des équations couplées</w:t>
      </w:r>
      <w:bookmarkEnd w:id="444"/>
      <w:bookmarkEnd w:id="452"/>
      <w:bookmarkEnd w:id="453"/>
    </w:p>
    <w:p w14:paraId="11F845C4" w14:textId="77777777" w:rsidR="00B54964" w:rsidRDefault="00B54964" w:rsidP="00B54964">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Pr>
          <w:b/>
        </w:rPr>
        <w:instrText xml:space="preserve"> \* MERGEFORMAT </w:instrText>
      </w:r>
      <w:r w:rsidRPr="000706F0">
        <w:rPr>
          <w:b/>
        </w:rPr>
      </w:r>
      <w:r w:rsidRPr="000706F0">
        <w:rPr>
          <w:b/>
        </w:rPr>
        <w:fldChar w:fldCharType="separate"/>
      </w:r>
      <w:r w:rsidR="00DC788A">
        <w:rPr>
          <w:b/>
        </w:rPr>
        <w:t>[43]</w:t>
      </w:r>
      <w:r w:rsidRPr="000706F0">
        <w:rPr>
          <w:b/>
        </w:rPr>
        <w:fldChar w:fldCharType="end"/>
      </w:r>
      <w:r>
        <w:t>, la méthode de volumes finis est souvent préférable pour discrétiser le domaine de fluide. En fait, en assurant la conservation de quantités physiques (débit, flux etc…), elle est plus adaptée pour assurer la convergence durant la résolution. En outre, tous les termes approximés par la méthode ont une signification physique. Cette simplicité de compréhension facilite l’implémentation numérique. Ainsi, la méthode des volumes finis est utilisée pour discrétiser les équations de Reynolds et de l’énergie dans les deux directions du film mince.</w:t>
      </w:r>
    </w:p>
    <w:p w14:paraId="7C991F68" w14:textId="77777777" w:rsidR="00B54964" w:rsidRDefault="00B54964" w:rsidP="00B54964">
      <w:pPr>
        <w:pStyle w:val="Titre4"/>
        <w:spacing w:before="240" w:after="240"/>
        <w:ind w:left="709" w:hanging="862"/>
      </w:pPr>
      <w:bookmarkStart w:id="454" w:name="_Ref528671596"/>
      <w:r>
        <w:t>Discrétisation de l’équation de Reynolds avec cavitation</w:t>
      </w:r>
      <w:bookmarkEnd w:id="454"/>
    </w:p>
    <w:p w14:paraId="1956C342" w14:textId="77777777" w:rsidR="00B54964" w:rsidRDefault="00B54964" w:rsidP="00B54964">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C788A" w:rsidRPr="00DC788A">
        <w:rPr>
          <w:b/>
          <w:noProof/>
        </w:rPr>
        <w:t>Figure 2.3</w:t>
      </w:r>
      <w:r w:rsidR="00DC788A" w:rsidRPr="00DC788A">
        <w:rPr>
          <w:b/>
          <w:noProof/>
        </w:rPr>
        <w:noBreakHyphen/>
        <w:t>3</w:t>
      </w:r>
      <w:r w:rsidRPr="004854D1">
        <w:rPr>
          <w:b/>
        </w:rPr>
        <w:fldChar w:fldCharType="end"/>
      </w:r>
      <w:r>
        <w:t xml:space="preserve"> décrit le domaine développé du palier dans le plan</w:t>
      </w:r>
      <m:oMath>
        <m:r>
          <w:rPr>
            <w:rFonts w:ascii="Cambria Math" w:hAnsi="Cambria Math"/>
          </w:rPr>
          <m:t xml:space="preserve"> </m:t>
        </m:r>
      </m:oMath>
      <w:r w:rsidRPr="00882065">
        <w:t>x-z</w:t>
      </w:r>
      <w:r>
        <w:t xml:space="preserve"> et discrétisé par des cellules rectangulaires. Les cellules du maillage sont les volumes finis. Chaque cellule </w:t>
      </w:r>
      <w:r w:rsidRPr="00A7636D">
        <w:t>a quatre faces planes, représentées par des lettres minuscules correspondant à leur direction (e, w, n, s) par rapport au nœud central P</w:t>
      </w:r>
      <w:r>
        <w:t xml:space="preserve">. </w:t>
      </w:r>
    </w:p>
    <w:p w14:paraId="308D72CD" w14:textId="77777777" w:rsidR="00B54964" w:rsidRDefault="00B54964" w:rsidP="00B54964">
      <w:pPr>
        <w:keepNext/>
        <w:spacing w:line="360" w:lineRule="auto"/>
        <w:jc w:val="center"/>
      </w:pPr>
      <w:r w:rsidRPr="00DE401B">
        <w:rPr>
          <w:noProof/>
          <w:lang w:eastAsia="zh-CN"/>
        </w:rPr>
        <w:drawing>
          <wp:inline distT="0" distB="0" distL="0" distR="0" wp14:anchorId="421DA5B4" wp14:editId="066ABFAA">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3D79E250" w14:textId="77777777" w:rsidR="00B54964" w:rsidRPr="00444EB6" w:rsidRDefault="00B54964" w:rsidP="00B54964">
      <w:pPr>
        <w:pStyle w:val="Lgende"/>
        <w:spacing w:line="360" w:lineRule="auto"/>
        <w:jc w:val="center"/>
        <w:rPr>
          <w:i w:val="0"/>
          <w:noProof/>
          <w:sz w:val="22"/>
        </w:rPr>
      </w:pPr>
      <w:bookmarkStart w:id="455" w:name="_Ref525899785"/>
      <w:bookmarkStart w:id="456" w:name="_Toc536112194"/>
      <w:bookmarkStart w:id="457" w:name="_Toc536800495"/>
      <w:bookmarkStart w:id="458" w:name="_Toc33128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DC788A">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DC788A">
        <w:rPr>
          <w:i w:val="0"/>
          <w:noProof/>
          <w:sz w:val="22"/>
        </w:rPr>
        <w:t>3</w:t>
      </w:r>
      <w:r>
        <w:rPr>
          <w:i w:val="0"/>
          <w:noProof/>
          <w:sz w:val="22"/>
        </w:rPr>
        <w:fldChar w:fldCharType="end"/>
      </w:r>
      <w:bookmarkEnd w:id="455"/>
      <w:r>
        <w:rPr>
          <w:i w:val="0"/>
          <w:noProof/>
          <w:sz w:val="22"/>
        </w:rPr>
        <w:t> : le maillge 2D utilisé pour l’équation de Reynolds</w:t>
      </w:r>
      <w:bookmarkEnd w:id="456"/>
      <w:bookmarkEnd w:id="457"/>
      <w:bookmarkEnd w:id="458"/>
    </w:p>
    <w:p w14:paraId="07EBE79D" w14:textId="77777777" w:rsidR="00B54964" w:rsidRDefault="00B54964" w:rsidP="00B54964">
      <w:pPr>
        <w:spacing w:before="120" w:after="120" w:line="360" w:lineRule="auto"/>
        <w:ind w:firstLine="709"/>
      </w:pPr>
      <w:r>
        <w:t xml:space="preserve">L’équation de Reynolds généralisée où la cavitation est prise en compte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DC788A">
        <w:rPr>
          <w:b/>
        </w:rPr>
        <w:t>Eq.2-13</w:t>
      </w:r>
      <w:r w:rsidRPr="00451C54">
        <w:rPr>
          <w:b/>
        </w:rPr>
        <w:fldChar w:fldCharType="end"/>
      </w:r>
      <w:r>
        <w:t xml:space="preserve"> est intégrée sur une cellule du maillage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1B6B8EF9" w14:textId="77777777" w:rsidTr="00956887">
        <w:trPr>
          <w:trHeight w:val="635"/>
          <w:tblHeader/>
          <w:jc w:val="center"/>
        </w:trPr>
        <w:tc>
          <w:tcPr>
            <w:tcW w:w="7938" w:type="dxa"/>
            <w:vAlign w:val="center"/>
          </w:tcPr>
          <w:p w14:paraId="00212FA1" w14:textId="77777777" w:rsidR="00B54964" w:rsidRPr="009E6468" w:rsidRDefault="00B54964" w:rsidP="00956887">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142CF2C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858A8E7" w14:textId="77777777" w:rsidR="00B54964" w:rsidRDefault="00B54964" w:rsidP="00B54964">
      <w:pPr>
        <w:spacing w:before="240" w:after="240" w:line="360" w:lineRule="auto"/>
      </w:pPr>
      <w:r>
        <w:t>Si le terme pour traiter le régime non-stationnaire est négligé dans un premier temps, la forme discrétisée de l’</w:t>
      </w:r>
      <w:r w:rsidRPr="0071791A">
        <w:t>équation</w:t>
      </w:r>
      <w:r>
        <w:t xml:space="preserve"> Reynolds</w:t>
      </w:r>
      <w:r w:rsidRPr="0071791A">
        <w:t xml:space="preserve"> </w:t>
      </w:r>
      <w:r>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A85243E" w14:textId="77777777" w:rsidTr="00956887">
        <w:trPr>
          <w:trHeight w:val="635"/>
          <w:tblHeader/>
          <w:jc w:val="center"/>
        </w:trPr>
        <w:tc>
          <w:tcPr>
            <w:tcW w:w="7938" w:type="dxa"/>
            <w:vAlign w:val="center"/>
          </w:tcPr>
          <w:p w14:paraId="4C5465AE" w14:textId="77777777" w:rsidR="00B54964" w:rsidRPr="004919C2" w:rsidRDefault="00B54964" w:rsidP="00956887">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5CCDB427"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0CC43D4" w14:textId="77777777" w:rsidR="00B54964" w:rsidRDefault="00B54964" w:rsidP="00B54964">
      <w:proofErr w:type="gramStart"/>
      <w:r>
        <w:t>avec</w:t>
      </w:r>
      <w:proofErr w:type="gram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7E6511B" w14:textId="77777777" w:rsidTr="00956887">
        <w:trPr>
          <w:trHeight w:val="635"/>
          <w:tblHeader/>
          <w:jc w:val="center"/>
        </w:trPr>
        <w:tc>
          <w:tcPr>
            <w:tcW w:w="7938" w:type="dxa"/>
            <w:vAlign w:val="center"/>
          </w:tcPr>
          <w:p w14:paraId="7752E5AB" w14:textId="77777777" w:rsidR="00B54964" w:rsidRDefault="00B54964" w:rsidP="00956887">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4241C02A" w14:textId="77777777" w:rsidR="00B54964" w:rsidRPr="00F577E8" w:rsidRDefault="00B54964" w:rsidP="00956887">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6F75EC96" w14:textId="77777777" w:rsidR="00B54964" w:rsidRPr="0054532E" w:rsidRDefault="00B54964"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1A0234D3" w14:textId="77777777" w:rsidR="00B54964" w:rsidRPr="00134F70" w:rsidRDefault="00B54964" w:rsidP="00956887">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61B13F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59" w:name="_Ref535854114"/>
            <w:r w:rsidRPr="00134F70">
              <w:rPr>
                <w:rFonts w:ascii="Times New Roman" w:eastAsia="Times New Roman" w:hAnsi="Times New Roman"/>
                <w:b/>
                <w:iCs w:val="0"/>
                <w:color w:val="auto"/>
                <w:sz w:val="22"/>
                <w:szCs w:val="22"/>
                <w:lang w:eastAsia="fr-FR"/>
              </w:rPr>
              <w:t xml:space="preserve"> </w:t>
            </w:r>
            <w:bookmarkEnd w:id="459"/>
          </w:p>
        </w:tc>
      </w:tr>
    </w:tbl>
    <w:p w14:paraId="09C25BCB" w14:textId="77777777" w:rsidR="00B54964" w:rsidRDefault="00B54964" w:rsidP="00B54964">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par l’algorithme de cavitation FBNS comme une inconnue dans l’équation. Ce facteur de remplissage est exprimé aux faces de la cellule. </w:t>
      </w:r>
      <w:r>
        <w:rPr>
          <w:szCs w:val="23"/>
        </w:rPr>
        <w:t>Le schéma « u</w:t>
      </w:r>
      <w:r w:rsidRPr="005D4068">
        <w:rPr>
          <w:szCs w:val="23"/>
        </w:rPr>
        <w:t>pwind</w:t>
      </w:r>
      <w:r>
        <w:rPr>
          <w:szCs w:val="23"/>
        </w:rPr>
        <w:t> »</w:t>
      </w:r>
      <w:r w:rsidRPr="005D4068">
        <w:rPr>
          <w:szCs w:val="23"/>
        </w:rPr>
        <w:t xml:space="preserve"> est utilisé pour </w:t>
      </w:r>
      <w:r>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Pr>
          <w:szCs w:val="23"/>
        </w:rPr>
        <w:t>avec les valeurs aux</w:t>
      </w:r>
      <w:r w:rsidRPr="005D4068">
        <w:rPr>
          <w:szCs w:val="23"/>
        </w:rPr>
        <w:t xml:space="preserve"> nœuds du centre de </w:t>
      </w:r>
      <w:r>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7A143A0" w14:textId="77777777" w:rsidTr="00956887">
        <w:trPr>
          <w:trHeight w:val="635"/>
          <w:tblHeader/>
          <w:jc w:val="center"/>
        </w:trPr>
        <w:tc>
          <w:tcPr>
            <w:tcW w:w="7938" w:type="dxa"/>
            <w:vAlign w:val="center"/>
          </w:tcPr>
          <w:p w14:paraId="00482C34" w14:textId="77777777" w:rsidR="00B54964" w:rsidRPr="005B62EF" w:rsidRDefault="00B54964"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6BD475DE" w14:textId="77777777" w:rsidR="00B54964" w:rsidRPr="00134F70" w:rsidRDefault="00B54964"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50BAC19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0" w:name="_Ref525844214"/>
            <w:r w:rsidRPr="00134F70">
              <w:rPr>
                <w:rFonts w:ascii="Times New Roman" w:eastAsia="Times New Roman" w:hAnsi="Times New Roman"/>
                <w:b/>
                <w:iCs w:val="0"/>
                <w:color w:val="auto"/>
                <w:sz w:val="22"/>
                <w:szCs w:val="22"/>
                <w:lang w:eastAsia="fr-FR"/>
              </w:rPr>
              <w:t xml:space="preserve"> </w:t>
            </w:r>
            <w:bookmarkEnd w:id="460"/>
          </w:p>
        </w:tc>
      </w:tr>
    </w:tbl>
    <w:p w14:paraId="70AC2A70" w14:textId="77777777" w:rsidR="00B54964" w:rsidRDefault="00B54964" w:rsidP="00B54964">
      <w:pPr>
        <w:spacing w:before="12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les faces est et ouest. </w:t>
      </w:r>
    </w:p>
    <w:p w14:paraId="17E4F84F" w14:textId="77777777" w:rsidR="00B54964" w:rsidRDefault="00B54964" w:rsidP="00B54964">
      <w:pPr>
        <w:spacing w:line="360" w:lineRule="auto"/>
        <w:ind w:firstLine="708"/>
      </w:pPr>
      <w:r>
        <w:t xml:space="preserve">Une fois que l’expression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C788A">
        <w:rPr>
          <w:b/>
        </w:rPr>
        <w:t>Eq.2-40</w:t>
      </w:r>
      <w:r w:rsidRPr="00F94B6B">
        <w:rPr>
          <w:b/>
        </w:rPr>
        <w:fldChar w:fldCharType="end"/>
      </w:r>
      <w:r>
        <w:t xml:space="preserve"> est injectée dans le terme</w:t>
      </w:r>
      <m:oMath>
        <m:r>
          <w:rPr>
            <w:rFonts w:ascii="Cambria Math" w:hAnsi="Cambria Math"/>
          </w:rPr>
          <m:t xml:space="preserve"> B(θ)</m:t>
        </m:r>
      </m:oMath>
      <w:r>
        <w:t>, celui-ci peut être écrit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46D49A9" w14:textId="77777777" w:rsidTr="00956887">
        <w:trPr>
          <w:trHeight w:val="635"/>
          <w:tblHeader/>
          <w:jc w:val="center"/>
        </w:trPr>
        <w:tc>
          <w:tcPr>
            <w:tcW w:w="7938" w:type="dxa"/>
            <w:vAlign w:val="center"/>
          </w:tcPr>
          <w:p w14:paraId="4616BEA6" w14:textId="77777777" w:rsidR="00B54964" w:rsidRPr="00134F70" w:rsidRDefault="00B54964" w:rsidP="00956887">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719CB8D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FAF9B9C" w14:textId="77777777" w:rsidR="00B54964" w:rsidRDefault="00B54964" w:rsidP="00B54964">
      <w:proofErr w:type="gramStart"/>
      <w: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12D88C" w14:textId="77777777" w:rsidTr="00956887">
        <w:trPr>
          <w:trHeight w:val="635"/>
          <w:tblHeader/>
          <w:jc w:val="center"/>
        </w:trPr>
        <w:tc>
          <w:tcPr>
            <w:tcW w:w="7938" w:type="dxa"/>
            <w:vAlign w:val="center"/>
          </w:tcPr>
          <w:p w14:paraId="5EF16086" w14:textId="77777777" w:rsidR="00B54964" w:rsidRPr="0004614E" w:rsidRDefault="00B54964"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6D10DF00" w14:textId="77777777" w:rsidR="00B54964" w:rsidRPr="0004614E" w:rsidRDefault="00B54964"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B47F98A" w14:textId="77777777" w:rsidR="00B54964" w:rsidRPr="00134F70" w:rsidRDefault="00B54964"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533CE46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1" w:name="_Ref535400579"/>
            <w:r w:rsidRPr="00134F70">
              <w:rPr>
                <w:rFonts w:ascii="Times New Roman" w:eastAsia="Times New Roman" w:hAnsi="Times New Roman"/>
                <w:b/>
                <w:iCs w:val="0"/>
                <w:color w:val="auto"/>
                <w:sz w:val="22"/>
                <w:szCs w:val="22"/>
                <w:lang w:eastAsia="fr-FR"/>
              </w:rPr>
              <w:t xml:space="preserve"> </w:t>
            </w:r>
            <w:bookmarkEnd w:id="461"/>
          </w:p>
        </w:tc>
      </w:tr>
    </w:tbl>
    <w:p w14:paraId="080A553E" w14:textId="77777777" w:rsidR="00B54964" w:rsidRDefault="00B54964" w:rsidP="00B54964">
      <w:pPr>
        <w:spacing w:before="240" w:after="120" w:line="360" w:lineRule="auto"/>
        <w:ind w:firstLine="708"/>
      </w:pPr>
      <w:r>
        <w:lastRenderedPageBreak/>
        <w:t xml:space="preserve">Quand le régime non-stationnaire est considéré, la discrétisation temporelle fait intervenir les informations aux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ainsi le pas de temps</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Le facteur de remplissage </w:t>
      </w:r>
      <m:oMath>
        <m:r>
          <w:rPr>
            <w:rFonts w:ascii="Cambria Math" w:hAnsi="Cambria Math"/>
          </w:rPr>
          <m:t>θ</m:t>
        </m:r>
      </m:oMath>
      <w:r>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La dérivée de l’épaisseur du film par rapport au temps est calculée selon </w:t>
      </w:r>
      <w:r w:rsidRPr="005B2104">
        <w:rPr>
          <w:b/>
        </w:rPr>
        <w:fldChar w:fldCharType="begin"/>
      </w:r>
      <w:r w:rsidRPr="005B2104">
        <w:rPr>
          <w:b/>
        </w:rPr>
        <w:instrText xml:space="preserve"> REF _Ref535400220 \r \h </w:instrText>
      </w:r>
      <w:r>
        <w:rPr>
          <w:b/>
        </w:rPr>
        <w:instrText xml:space="preserve"> \* MERGEFORMAT </w:instrText>
      </w:r>
      <w:r w:rsidRPr="005B2104">
        <w:rPr>
          <w:b/>
        </w:rPr>
      </w:r>
      <w:r w:rsidRPr="005B2104">
        <w:rPr>
          <w:b/>
        </w:rPr>
        <w:fldChar w:fldCharType="separate"/>
      </w:r>
      <w:r w:rsidR="00DC788A">
        <w:rPr>
          <w:b/>
        </w:rPr>
        <w:t>Eq.2-3</w:t>
      </w:r>
      <w:r w:rsidRPr="005B2104">
        <w:rPr>
          <w:b/>
        </w:rPr>
        <w:fldChar w:fldCharType="end"/>
      </w:r>
      <w:r>
        <w:t>. Ainsi, le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DD14A37" w14:textId="77777777" w:rsidTr="00956887">
        <w:trPr>
          <w:trHeight w:val="635"/>
          <w:tblHeader/>
          <w:jc w:val="center"/>
        </w:trPr>
        <w:tc>
          <w:tcPr>
            <w:tcW w:w="7938" w:type="dxa"/>
            <w:vAlign w:val="center"/>
          </w:tcPr>
          <w:p w14:paraId="0F74F1F6" w14:textId="77777777" w:rsidR="00B54964" w:rsidRPr="00134F70" w:rsidRDefault="00B54964"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147313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35400601"/>
            <w:r w:rsidRPr="00134F70">
              <w:rPr>
                <w:rFonts w:ascii="Times New Roman" w:eastAsia="Times New Roman" w:hAnsi="Times New Roman"/>
                <w:b/>
                <w:iCs w:val="0"/>
                <w:color w:val="auto"/>
                <w:sz w:val="22"/>
                <w:szCs w:val="22"/>
                <w:lang w:eastAsia="fr-FR"/>
              </w:rPr>
              <w:t xml:space="preserve"> </w:t>
            </w:r>
            <w:bookmarkEnd w:id="462"/>
          </w:p>
        </w:tc>
      </w:tr>
    </w:tbl>
    <w:p w14:paraId="0118D9E7" w14:textId="77777777" w:rsidR="00B54964" w:rsidRDefault="00B54964" w:rsidP="00B54964">
      <w:pPr>
        <w:spacing w:before="240" w:after="120" w:line="360" w:lineRule="auto"/>
      </w:pPr>
      <w:r>
        <w:t xml:space="preserve">Les termes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t xml:space="preserve"> 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C788A">
        <w:rPr>
          <w:b/>
        </w:rPr>
        <w:t>Eq.2-43</w:t>
      </w:r>
      <w:r w:rsidRPr="000E7CA2">
        <w:rPr>
          <w:b/>
        </w:rPr>
        <w:fldChar w:fldCharType="end"/>
      </w:r>
      <w:r>
        <w:t xml:space="preserve"> s’ajoutent avec </w:t>
      </w:r>
      <m:oMath>
        <m:r>
          <w:rPr>
            <w:rFonts w:ascii="Cambria Math" w:hAnsi="Cambria Math"/>
          </w:rPr>
          <m:t>c</m:t>
        </m:r>
      </m:oMath>
      <w:r>
        <w:t xml:space="preserve"> de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sidR="00DC788A">
        <w:rPr>
          <w:b/>
        </w:rPr>
        <w:t>Eq.2-39</w:t>
      </w:r>
      <w:r w:rsidRPr="00BA1D80">
        <w:rPr>
          <w:b/>
        </w:rPr>
        <w:fldChar w:fldCharType="end"/>
      </w:r>
      <w:r>
        <w:t xml:space="preserve"> 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t xml:space="preserve"> 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C788A">
        <w:rPr>
          <w:b/>
        </w:rPr>
        <w:t>Eq.2-42</w:t>
      </w:r>
      <w:r w:rsidRPr="000E7CA2">
        <w:rPr>
          <w:b/>
        </w:rPr>
        <w:fldChar w:fldCharType="end"/>
      </w:r>
      <w:r>
        <w:rPr>
          <w:b/>
        </w:rPr>
        <w:t xml:space="preserve">, </w:t>
      </w:r>
      <w:r w:rsidRPr="000E7CA2">
        <w:t xml:space="preserve">ce qui </w:t>
      </w:r>
      <w:r>
        <w:t>permet d’obtenir la formulation discrétisée finale de l’équation de Reynolds en régime non stationnaire. Enfin, le système matriciel de l’équation de Reynolds à résoudre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EEC1D4" w14:textId="77777777" w:rsidTr="00956887">
        <w:trPr>
          <w:trHeight w:val="635"/>
          <w:tblHeader/>
          <w:jc w:val="center"/>
        </w:trPr>
        <w:tc>
          <w:tcPr>
            <w:tcW w:w="7938" w:type="dxa"/>
            <w:vAlign w:val="center"/>
          </w:tcPr>
          <w:p w14:paraId="316C360E" w14:textId="77777777" w:rsidR="00B54964" w:rsidRPr="00745D76" w:rsidRDefault="00B54964" w:rsidP="00956887">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1F628756"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3" w:name="_Ref525898126"/>
            <w:r w:rsidRPr="00134F70">
              <w:rPr>
                <w:rFonts w:ascii="Times New Roman" w:eastAsia="Times New Roman" w:hAnsi="Times New Roman"/>
                <w:b/>
                <w:iCs w:val="0"/>
                <w:color w:val="auto"/>
                <w:sz w:val="22"/>
                <w:szCs w:val="22"/>
                <w:lang w:eastAsia="fr-FR"/>
              </w:rPr>
              <w:t xml:space="preserve"> </w:t>
            </w:r>
            <w:bookmarkEnd w:id="463"/>
          </w:p>
        </w:tc>
      </w:tr>
    </w:tbl>
    <w:p w14:paraId="5F8E9A19" w14:textId="77777777" w:rsidR="00B54964" w:rsidRDefault="00B54964" w:rsidP="00B54964">
      <w:pPr>
        <w:spacing w:before="240" w:after="240" w:line="360" w:lineRule="auto"/>
      </w:pPr>
      <w:proofErr w:type="gramStart"/>
      <w:r>
        <w:t>où</w:t>
      </w:r>
      <w:proofErr w:type="gramEnd"/>
      <w:r>
        <w:t xml:space="preserve">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des termes qui contient le terme de l’écoulement de Couette et les conditions aux limites.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0A387B">
        <w:t xml:space="preserve">est construit </w:t>
      </w:r>
      <w:r>
        <w:t>en couplant l’équation de Reynolds avec l’équation des contraintes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DC788A">
        <w:rPr>
          <w:b/>
        </w:rPr>
        <w:t>Eq.2-16</w:t>
      </w:r>
      <w:r w:rsidRPr="00314374">
        <w:rPr>
          <w:b/>
        </w:rPr>
        <w:fldChar w:fldCharType="end"/>
      </w:r>
      <w:r>
        <w:t xml:space="preserve">).  </w:t>
      </w:r>
    </w:p>
    <w:p w14:paraId="7CBA9C7D" w14:textId="77777777" w:rsidR="00B54964" w:rsidRDefault="00B54964" w:rsidP="00B54964">
      <w:pPr>
        <w:spacing w:before="240" w:after="240" w:line="360" w:lineRule="auto"/>
        <w:ind w:firstLine="709"/>
      </w:pPr>
      <w:r>
        <w:t xml:space="preserve">Ce système est résolu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28548E" w14:textId="77777777" w:rsidTr="00956887">
        <w:trPr>
          <w:trHeight w:val="635"/>
          <w:tblHeader/>
          <w:jc w:val="center"/>
        </w:trPr>
        <w:tc>
          <w:tcPr>
            <w:tcW w:w="7938" w:type="dxa"/>
            <w:vAlign w:val="center"/>
          </w:tcPr>
          <w:p w14:paraId="1E12630B" w14:textId="77777777" w:rsidR="00B54964" w:rsidRPr="008E09D9" w:rsidRDefault="00B54964" w:rsidP="00956887">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426E6BB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40A115" w14:textId="77777777" w:rsidR="00B54964" w:rsidRDefault="00B54964" w:rsidP="00B54964">
      <w:pPr>
        <w:spacing w:line="360" w:lineRule="auto"/>
      </w:pPr>
      <w:proofErr w:type="gramStart"/>
      <w:r>
        <w:t>où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D3A72F8" w14:textId="77777777" w:rsidTr="00956887">
        <w:trPr>
          <w:trHeight w:val="635"/>
          <w:tblHeader/>
          <w:jc w:val="center"/>
        </w:trPr>
        <w:tc>
          <w:tcPr>
            <w:tcW w:w="7938" w:type="dxa"/>
            <w:vAlign w:val="center"/>
          </w:tcPr>
          <w:p w14:paraId="01705FC6" w14:textId="77777777" w:rsidR="00B54964" w:rsidRPr="00847CA1" w:rsidRDefault="00B54964" w:rsidP="00956887">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4F16EAC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65977C1" w14:textId="77777777" w:rsidR="00B54964" w:rsidRDefault="00B54964" w:rsidP="00B54964">
      <w:pPr>
        <w:pStyle w:val="Titre4"/>
        <w:spacing w:before="240" w:after="240"/>
        <w:ind w:left="709" w:hanging="862"/>
      </w:pPr>
      <w:bookmarkStart w:id="464" w:name="_Ref534738787"/>
      <w:r>
        <w:t>Discrétisation de l’équation de l’énergie</w:t>
      </w:r>
      <w:bookmarkEnd w:id="464"/>
      <w:r>
        <w:t xml:space="preserve"> </w:t>
      </w:r>
    </w:p>
    <w:p w14:paraId="3153CA8E" w14:textId="77777777" w:rsidR="00B54964" w:rsidRDefault="00B54964" w:rsidP="00B54964">
      <w:pPr>
        <w:spacing w:before="240" w:after="240" w:line="360" w:lineRule="auto"/>
        <w:ind w:firstLine="709"/>
      </w:pPr>
      <w:r>
        <w:t xml:space="preserve">L’équation de l’énergie peut être résolue numériquement soit par la méthode des volumes finis en trois dimensions, soit en utilisant l’approximation des températures par des polynômes de Legendre et une méthode de collocation aux points Lobatto. Une comparaison systématique des deux types de résolution a été publiée dans </w:t>
      </w:r>
      <w:r w:rsidRPr="00384436">
        <w:rPr>
          <w:b/>
        </w:rPr>
        <w:fldChar w:fldCharType="begin"/>
      </w:r>
      <w:r w:rsidRPr="00384436">
        <w:rPr>
          <w:b/>
        </w:rPr>
        <w:instrText xml:space="preserve"> REF _Ref534808738 \r \h </w:instrText>
      </w:r>
      <w:r>
        <w:rPr>
          <w:b/>
        </w:rPr>
        <w:instrText xml:space="preserve"> \* MERGEFORMAT </w:instrText>
      </w:r>
      <w:r w:rsidRPr="00384436">
        <w:rPr>
          <w:b/>
        </w:rPr>
      </w:r>
      <w:r w:rsidRPr="00384436">
        <w:rPr>
          <w:b/>
        </w:rPr>
        <w:fldChar w:fldCharType="separate"/>
      </w:r>
      <w:r w:rsidR="00DC788A">
        <w:rPr>
          <w:b/>
        </w:rPr>
        <w:t>[33]</w:t>
      </w:r>
      <w:r w:rsidRPr="00384436">
        <w:rPr>
          <w:b/>
        </w:rPr>
        <w:fldChar w:fldCharType="end"/>
      </w:r>
      <w:r>
        <w:rPr>
          <w:b/>
        </w:rPr>
        <w:t xml:space="preserve"> , elle est exposée </w:t>
      </w:r>
      <w:r w:rsidRPr="00CB503B">
        <w:t>à l’</w:t>
      </w:r>
      <w:hyperlink w:anchor="_Annexe_A_:" w:history="1">
        <w:r>
          <w:rPr>
            <w:rStyle w:val="Lienhypertexte"/>
            <w:b/>
            <w:color w:val="000000" w:themeColor="text1"/>
            <w:u w:val="none"/>
          </w:rPr>
          <w:t>A</w:t>
        </w:r>
        <w:r w:rsidRPr="00CB503B">
          <w:rPr>
            <w:rStyle w:val="Lienhypertexte"/>
            <w:b/>
            <w:color w:val="000000" w:themeColor="text1"/>
            <w:u w:val="none"/>
          </w:rPr>
          <w:t>nnexe A</w:t>
        </w:r>
      </w:hyperlink>
      <w:r>
        <w:rPr>
          <w:b/>
        </w:rPr>
        <w:t>.</w:t>
      </w:r>
      <w:r>
        <w:t xml:space="preserve"> </w:t>
      </w:r>
    </w:p>
    <w:p w14:paraId="768E8033" w14:textId="77777777" w:rsidR="00B54964" w:rsidRPr="00B07615" w:rsidRDefault="00B54964" w:rsidP="00B54964">
      <w:pPr>
        <w:pStyle w:val="Paragraphedeliste"/>
        <w:numPr>
          <w:ilvl w:val="0"/>
          <w:numId w:val="26"/>
        </w:numPr>
        <w:spacing w:line="360" w:lineRule="auto"/>
        <w:rPr>
          <w:b/>
        </w:rPr>
      </w:pPr>
      <w:r w:rsidRPr="00B07615">
        <w:rPr>
          <w:b/>
        </w:rPr>
        <w:lastRenderedPageBreak/>
        <w:t>Discrétisation classique par la méthode des volumes finis 3D</w:t>
      </w:r>
    </w:p>
    <w:p w14:paraId="53D923D4" w14:textId="77777777" w:rsidR="00B54964" w:rsidRDefault="00B54964" w:rsidP="00B54964">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C788A">
        <w:rPr>
          <w:b/>
        </w:rPr>
        <w:t>Eq.2-19</w:t>
      </w:r>
      <w:r w:rsidRPr="00F355AE">
        <w:rPr>
          <w:b/>
        </w:rPr>
        <w:fldChar w:fldCharType="end"/>
      </w:r>
      <w:r>
        <w:t xml:space="preserve"> est discrétisée d’une manière similaire à l’équation de Reynolds. Toutefois, le volume de contrôle possède trois dimensions (</w:t>
      </w:r>
      <w:r w:rsidRPr="00384EFB">
        <w:rPr>
          <w:b/>
        </w:rPr>
        <w:fldChar w:fldCharType="begin"/>
      </w:r>
      <w:r w:rsidRPr="00384EFB">
        <w:rPr>
          <w:b/>
        </w:rPr>
        <w:instrText xml:space="preserve"> REF _Ref535416936 \h  \* MERGEFORMAT </w:instrText>
      </w:r>
      <w:r w:rsidRPr="00384EFB">
        <w:rPr>
          <w:b/>
        </w:rPr>
      </w:r>
      <w:r w:rsidRPr="00384EFB">
        <w:rPr>
          <w:b/>
        </w:rPr>
        <w:fldChar w:fldCharType="separate"/>
      </w:r>
      <w:r w:rsidR="00DC788A" w:rsidRPr="00DC788A">
        <w:rPr>
          <w:b/>
          <w:noProof/>
        </w:rPr>
        <w:t>Figure 2.3</w:t>
      </w:r>
      <w:r w:rsidR="00DC788A" w:rsidRPr="00DC788A">
        <w:rPr>
          <w:b/>
          <w:noProof/>
        </w:rPr>
        <w:noBreakHyphen/>
        <w:t>4</w:t>
      </w:r>
      <w:r w:rsidRPr="00384EFB">
        <w:rPr>
          <w:b/>
        </w:rPr>
        <w:fldChar w:fldCharType="end"/>
      </w:r>
      <w:r>
        <w:rPr>
          <w:b/>
        </w:rPr>
        <w:t>)</w:t>
      </w:r>
      <w:r>
        <w:t xml:space="preserve">. </w:t>
      </w:r>
    </w:p>
    <w:p w14:paraId="4C406D3B" w14:textId="77777777" w:rsidR="00B54964" w:rsidRDefault="00B54964" w:rsidP="00B54964">
      <w:pPr>
        <w:keepNext/>
        <w:spacing w:line="360" w:lineRule="auto"/>
        <w:ind w:firstLine="709"/>
        <w:jc w:val="center"/>
      </w:pPr>
      <w:r w:rsidRPr="008C6155">
        <w:rPr>
          <w:noProof/>
          <w:lang w:eastAsia="zh-CN"/>
        </w:rPr>
        <w:drawing>
          <wp:inline distT="0" distB="0" distL="0" distR="0" wp14:anchorId="484784FE" wp14:editId="7AC5F2DD">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5EAB5BE1" w14:textId="77777777" w:rsidR="00B54964" w:rsidRPr="00687415" w:rsidRDefault="00B54964" w:rsidP="00B54964">
      <w:pPr>
        <w:pStyle w:val="Lgende"/>
        <w:spacing w:line="360" w:lineRule="auto"/>
        <w:jc w:val="center"/>
        <w:rPr>
          <w:i w:val="0"/>
          <w:noProof/>
          <w:sz w:val="22"/>
        </w:rPr>
      </w:pPr>
      <w:bookmarkStart w:id="465" w:name="_Ref535416936"/>
      <w:bookmarkStart w:id="466" w:name="_Toc536112195"/>
      <w:bookmarkStart w:id="467" w:name="_Toc536800496"/>
      <w:bookmarkStart w:id="468" w:name="_Toc3312865"/>
      <w:r w:rsidRPr="008C615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DC788A">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DC788A">
        <w:rPr>
          <w:i w:val="0"/>
          <w:noProof/>
          <w:sz w:val="22"/>
        </w:rPr>
        <w:t>4</w:t>
      </w:r>
      <w:r>
        <w:rPr>
          <w:i w:val="0"/>
          <w:noProof/>
          <w:sz w:val="22"/>
        </w:rPr>
        <w:fldChar w:fldCharType="end"/>
      </w:r>
      <w:bookmarkEnd w:id="465"/>
      <w:r>
        <w:rPr>
          <w:i w:val="0"/>
          <w:noProof/>
          <w:sz w:val="22"/>
        </w:rPr>
        <w:t> : Le volume de contrôle 3D utilisé pour l’équation  de l’énergie</w:t>
      </w:r>
      <w:bookmarkEnd w:id="466"/>
      <w:bookmarkEnd w:id="467"/>
      <w:bookmarkEnd w:id="468"/>
    </w:p>
    <w:p w14:paraId="6EF0B2B5" w14:textId="77777777" w:rsidR="00B54964" w:rsidRDefault="00B54964" w:rsidP="00B54964">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673CF8F" w14:textId="77777777" w:rsidTr="00956887">
        <w:trPr>
          <w:trHeight w:val="635"/>
          <w:tblHeader/>
          <w:jc w:val="center"/>
        </w:trPr>
        <w:tc>
          <w:tcPr>
            <w:tcW w:w="7938" w:type="dxa"/>
            <w:vAlign w:val="center"/>
          </w:tcPr>
          <w:p w14:paraId="2304C025" w14:textId="77777777" w:rsidR="00B54964" w:rsidRPr="008E09D9" w:rsidRDefault="00B54964" w:rsidP="00956887">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084BFE9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9" w:name="_Ref526268159"/>
            <w:r w:rsidRPr="00134F70">
              <w:rPr>
                <w:rFonts w:ascii="Times New Roman" w:eastAsia="Times New Roman" w:hAnsi="Times New Roman"/>
                <w:b/>
                <w:iCs w:val="0"/>
                <w:color w:val="auto"/>
                <w:sz w:val="22"/>
                <w:szCs w:val="22"/>
                <w:lang w:eastAsia="fr-FR"/>
              </w:rPr>
              <w:t xml:space="preserve"> </w:t>
            </w:r>
            <w:bookmarkEnd w:id="469"/>
          </w:p>
        </w:tc>
      </w:tr>
    </w:tbl>
    <w:p w14:paraId="03EE8AD4" w14:textId="77777777" w:rsidR="00B54964" w:rsidRDefault="00B54964" w:rsidP="00B5496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80C7D04" w14:textId="77777777" w:rsidTr="00956887">
        <w:trPr>
          <w:trHeight w:val="635"/>
          <w:tblHeader/>
          <w:jc w:val="center"/>
        </w:trPr>
        <w:tc>
          <w:tcPr>
            <w:tcW w:w="7938" w:type="dxa"/>
            <w:vAlign w:val="center"/>
          </w:tcPr>
          <w:p w14:paraId="71508D60" w14:textId="77777777" w:rsidR="00B54964" w:rsidRPr="008E09D9" w:rsidRDefault="00B54964" w:rsidP="00956887">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3A4C9C1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224BC74"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Cette 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92011E4" w14:textId="77777777" w:rsidTr="00956887">
        <w:trPr>
          <w:trHeight w:val="635"/>
          <w:tblHeader/>
          <w:jc w:val="center"/>
        </w:trPr>
        <w:tc>
          <w:tcPr>
            <w:tcW w:w="7938" w:type="dxa"/>
            <w:vAlign w:val="center"/>
          </w:tcPr>
          <w:p w14:paraId="565E51E1" w14:textId="77777777" w:rsidR="00B54964" w:rsidRPr="008E09D9" w:rsidRDefault="00B54964"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7B78173A"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5B418D" w14:textId="77777777" w:rsidR="00B54964" w:rsidRDefault="00B54964" w:rsidP="00B54964">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où</w:t>
      </w:r>
      <w:proofErr w:type="gramEnd"/>
      <w:r>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BEBF6AA" w14:textId="77777777" w:rsidTr="00956887">
        <w:trPr>
          <w:trHeight w:val="635"/>
          <w:tblHeader/>
          <w:jc w:val="center"/>
        </w:trPr>
        <w:tc>
          <w:tcPr>
            <w:tcW w:w="7938" w:type="dxa"/>
            <w:vAlign w:val="center"/>
          </w:tcPr>
          <w:p w14:paraId="3DEEA360" w14:textId="77777777" w:rsidR="00B54964" w:rsidRPr="008E09D9" w:rsidRDefault="00B54964"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06FE7C1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662D650" w14:textId="77777777" w:rsidR="00B54964" w:rsidRDefault="00B54964" w:rsidP="00B5496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 upwind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C788A">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sur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 e</w:t>
      </w:r>
      <w:r w:rsidRPr="00483BA9">
        <w:rPr>
          <w:rFonts w:ascii="Calibri" w:hAnsi="Calibri"/>
          <w:snapToGrid/>
          <w:color w:val="auto"/>
          <w:sz w:val="22"/>
          <w:szCs w:val="20"/>
          <w:lang w:val="fr-FR" w:eastAsia="fr-FR" w:bidi="ar-SA"/>
        </w:rPr>
        <w:t>st</w:t>
      </w:r>
      <w:r>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 xml:space="preserve">exprimée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C4D28D5" w14:textId="77777777" w:rsidTr="00956887">
        <w:trPr>
          <w:trHeight w:val="635"/>
          <w:tblHeader/>
          <w:jc w:val="center"/>
        </w:trPr>
        <w:tc>
          <w:tcPr>
            <w:tcW w:w="7938" w:type="dxa"/>
            <w:vAlign w:val="center"/>
          </w:tcPr>
          <w:p w14:paraId="28C48CF6" w14:textId="77777777" w:rsidR="00B54964" w:rsidRPr="008E09D9" w:rsidRDefault="00B54964" w:rsidP="00956887">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1760814D"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724669E"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L’équation de l’énergie 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5F9865D" w14:textId="77777777" w:rsidTr="00956887">
        <w:trPr>
          <w:trHeight w:val="635"/>
          <w:tblHeader/>
          <w:jc w:val="center"/>
        </w:trPr>
        <w:tc>
          <w:tcPr>
            <w:tcW w:w="7938" w:type="dxa"/>
            <w:vAlign w:val="center"/>
          </w:tcPr>
          <w:p w14:paraId="7A81A352" w14:textId="77777777" w:rsidR="00B54964" w:rsidRPr="008E09D9" w:rsidRDefault="00B54964" w:rsidP="00956887">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5A637E8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0A473A7"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76EC1C3" w14:textId="77777777" w:rsidTr="00956887">
        <w:trPr>
          <w:trHeight w:val="635"/>
          <w:tblHeader/>
          <w:jc w:val="center"/>
        </w:trPr>
        <w:tc>
          <w:tcPr>
            <w:tcW w:w="7938" w:type="dxa"/>
            <w:vAlign w:val="center"/>
          </w:tcPr>
          <w:p w14:paraId="7FF5ADA6" w14:textId="77777777" w:rsidR="00B54964" w:rsidRDefault="00B54964"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F13AD4C" w14:textId="77777777" w:rsidR="00B54964" w:rsidRPr="008E09D9" w:rsidRDefault="00B54964"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00EBF6F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F0C5A16" w14:textId="77777777" w:rsidR="00B54964" w:rsidRPr="00B07615" w:rsidRDefault="00B54964" w:rsidP="00B54964">
      <w:pPr>
        <w:pStyle w:val="Paragraphedeliste"/>
        <w:numPr>
          <w:ilvl w:val="0"/>
          <w:numId w:val="26"/>
        </w:numPr>
        <w:spacing w:before="240" w:after="240" w:line="360" w:lineRule="auto"/>
        <w:ind w:left="714" w:hanging="357"/>
        <w:rPr>
          <w:b/>
        </w:rPr>
      </w:pPr>
      <w:r w:rsidRPr="00B07615">
        <w:rPr>
          <w:b/>
        </w:rPr>
        <w:t>Discrétisation quand la température est approximée par des polynômes de Legendre</w:t>
      </w:r>
    </w:p>
    <w:p w14:paraId="47E8FA4C" w14:textId="77777777" w:rsidR="00B54964" w:rsidRDefault="00B54964" w:rsidP="00B54964">
      <w:pPr>
        <w:spacing w:before="240" w:after="240" w:line="360" w:lineRule="auto"/>
        <w:ind w:firstLine="709"/>
      </w:pPr>
      <w:r>
        <w:t xml:space="preserve">L’équation de l’énergie reformulée en approximant la variation de la température par des polynômes de Legendre </w:t>
      </w:r>
      <w:r w:rsidRPr="001331DF">
        <w:rPr>
          <w:b/>
        </w:rPr>
        <w:fldChar w:fldCharType="begin"/>
      </w:r>
      <w:r w:rsidRPr="001331DF">
        <w:rPr>
          <w:b/>
        </w:rPr>
        <w:instrText xml:space="preserve"> REF _Ref528678596 \r \h  \* MERGEFORMAT </w:instrText>
      </w:r>
      <w:r w:rsidRPr="001331DF">
        <w:rPr>
          <w:b/>
        </w:rPr>
      </w:r>
      <w:r w:rsidRPr="001331DF">
        <w:rPr>
          <w:b/>
        </w:rPr>
        <w:fldChar w:fldCharType="separate"/>
      </w:r>
      <w:r w:rsidR="00DC788A">
        <w:rPr>
          <w:b/>
        </w:rPr>
        <w:t>Eq.2-36</w:t>
      </w:r>
      <w:r w:rsidRPr="001331DF">
        <w:rPr>
          <w:b/>
        </w:rPr>
        <w:fldChar w:fldCharType="end"/>
      </w:r>
      <w:r>
        <w:rPr>
          <w:b/>
        </w:rPr>
        <w:t xml:space="preserve"> </w:t>
      </w:r>
      <w:r>
        <w:t xml:space="preserve">est </w:t>
      </w:r>
      <w:r w:rsidRPr="004375FC">
        <w:t>discrétisé</w:t>
      </w:r>
      <w:r>
        <w:t>e</w:t>
      </w:r>
      <w:r w:rsidRPr="004375FC">
        <w:t xml:space="preserve"> de manière hybride</w:t>
      </w:r>
      <w:r>
        <w:t>. Cette discrétisation utilise la méthode de collocation aux points de Lobatto dans la direction de</w:t>
      </w:r>
      <w:r w:rsidRPr="002A1358">
        <w:t xml:space="preserve"> l’épaisseur du film</w:t>
      </w:r>
      <w:r>
        <w:t xml:space="preserve"> </w:t>
      </w:r>
      <m:oMath>
        <m:r>
          <w:rPr>
            <w:rFonts w:ascii="Cambria Math" w:hAnsi="Cambria Math"/>
          </w:rPr>
          <m:t>ζ</m:t>
        </m:r>
      </m:oMath>
      <w:r>
        <w:t xml:space="preserve"> pour déterminer les coefficients des polynômes de Legendre, ainsi que la méthode de v</w:t>
      </w:r>
      <w:r w:rsidRPr="002A1358">
        <w:t xml:space="preserve">olumes finis dans </w:t>
      </w:r>
      <w:r>
        <w:t>les deux autres</w:t>
      </w:r>
      <w:r w:rsidRPr="002A1358">
        <w:t xml:space="preserve"> direction</w:t>
      </w:r>
      <w:r>
        <w:t>s</w:t>
      </w:r>
      <w:r w:rsidRPr="002A1358">
        <w:t xml:space="preserve"> </w:t>
      </w:r>
      <m:oMath>
        <m:r>
          <w:rPr>
            <w:rFonts w:ascii="Cambria Math" w:hAnsi="Cambria Math"/>
          </w:rPr>
          <m:t>x</m:t>
        </m:r>
      </m:oMath>
      <w:r w:rsidRPr="002A1358">
        <w:t xml:space="preserve"> et</w:t>
      </w:r>
      <w:r>
        <w:t xml:space="preserve"> </w:t>
      </w:r>
      <m:oMath>
        <m:r>
          <w:rPr>
            <w:rFonts w:ascii="Cambria Math" w:hAnsi="Cambria Math"/>
          </w:rPr>
          <m:t>z</m:t>
        </m:r>
      </m:oMath>
      <w:r>
        <w:t xml:space="preserve">. Par conséquent, le volume de contrôle est délimité par les quatre faces </w:t>
      </w:r>
      <w:proofErr w:type="gramStart"/>
      <w:r>
        <w:t>( e,w,n,s</w:t>
      </w:r>
      <w:proofErr w:type="gramEnd"/>
      <w:r>
        <w:t xml:space="preserve"> ) et une ligne P au centre du volume, suivant l’épaisseur film. Pour faciliter la représentation, la discrétisation hybride d’une section perpendiculaire à l’axe </w:t>
      </w:r>
      <m:oMath>
        <m:r>
          <w:rPr>
            <w:rFonts w:ascii="Cambria Math" w:hAnsi="Cambria Math"/>
          </w:rPr>
          <m:t>z</m:t>
        </m:r>
      </m:oMath>
      <w:r>
        <w:t xml:space="preserve"> est illustrée à la </w:t>
      </w:r>
      <w:r w:rsidRPr="00D356A7">
        <w:rPr>
          <w:b/>
        </w:rPr>
        <w:fldChar w:fldCharType="begin"/>
      </w:r>
      <w:r w:rsidRPr="00D356A7">
        <w:rPr>
          <w:b/>
        </w:rPr>
        <w:instrText xml:space="preserve"> REF _Ref534729764 \h  \* MERGEFORMAT </w:instrText>
      </w:r>
      <w:r w:rsidRPr="00D356A7">
        <w:rPr>
          <w:b/>
        </w:rPr>
      </w:r>
      <w:r w:rsidRPr="00D356A7">
        <w:rPr>
          <w:b/>
        </w:rPr>
        <w:fldChar w:fldCharType="separate"/>
      </w:r>
      <w:r w:rsidR="00DC788A" w:rsidRPr="00DC788A">
        <w:rPr>
          <w:b/>
          <w:noProof/>
        </w:rPr>
        <w:t>Figure 2.3</w:t>
      </w:r>
      <w:r w:rsidR="00DC788A" w:rsidRPr="00DC788A">
        <w:rPr>
          <w:b/>
          <w:noProof/>
        </w:rPr>
        <w:noBreakHyphen/>
        <w:t>5</w:t>
      </w:r>
      <w:r w:rsidRPr="00D356A7">
        <w:rPr>
          <w:b/>
        </w:rPr>
        <w:fldChar w:fldCharType="end"/>
      </w:r>
      <w:r>
        <w:t xml:space="preserve">.  </w:t>
      </w:r>
    </w:p>
    <w:p w14:paraId="4FD71CA3" w14:textId="77777777" w:rsidR="00B54964" w:rsidRDefault="00B54964" w:rsidP="00B54964">
      <w:pPr>
        <w:keepNext/>
        <w:spacing w:line="360" w:lineRule="auto"/>
        <w:jc w:val="center"/>
      </w:pPr>
      <w:r w:rsidRPr="00D929D0">
        <w:rPr>
          <w:noProof/>
          <w:lang w:eastAsia="zh-CN"/>
        </w:rPr>
        <w:lastRenderedPageBreak/>
        <w:drawing>
          <wp:inline distT="0" distB="0" distL="0" distR="0" wp14:anchorId="17030C63" wp14:editId="6AFEEE6E">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0A7269B1" w14:textId="77777777" w:rsidR="00B54964" w:rsidRPr="00DF06F6" w:rsidRDefault="00B54964" w:rsidP="00B54964">
      <w:pPr>
        <w:pStyle w:val="Lgende"/>
        <w:spacing w:line="360" w:lineRule="auto"/>
        <w:jc w:val="center"/>
        <w:rPr>
          <w:i w:val="0"/>
          <w:noProof/>
          <w:sz w:val="22"/>
        </w:rPr>
      </w:pPr>
      <w:bookmarkStart w:id="470" w:name="_Ref534729764"/>
      <w:bookmarkStart w:id="471" w:name="_Toc536112196"/>
      <w:bookmarkStart w:id="472" w:name="_Toc536800497"/>
      <w:bookmarkStart w:id="473" w:name="_Toc3312866"/>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DC788A">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DC788A">
        <w:rPr>
          <w:i w:val="0"/>
          <w:noProof/>
          <w:sz w:val="22"/>
        </w:rPr>
        <w:t>5</w:t>
      </w:r>
      <w:r>
        <w:rPr>
          <w:i w:val="0"/>
          <w:noProof/>
          <w:sz w:val="22"/>
        </w:rPr>
        <w:fldChar w:fldCharType="end"/>
      </w:r>
      <w:bookmarkEnd w:id="470"/>
      <w:r>
        <w:rPr>
          <w:i w:val="0"/>
          <w:noProof/>
          <w:sz w:val="22"/>
        </w:rPr>
        <w:t> : Discrétsation hybride d’une section 2D</w:t>
      </w:r>
      <w:bookmarkEnd w:id="471"/>
      <w:bookmarkEnd w:id="472"/>
      <w:bookmarkEnd w:id="473"/>
    </w:p>
    <w:p w14:paraId="624D61EC" w14:textId="77777777" w:rsidR="00B54964" w:rsidRDefault="00B54964" w:rsidP="00B54964">
      <w:pPr>
        <w:spacing w:before="240" w:after="240"/>
      </w:pPr>
      <w:r w:rsidRPr="00ED3D61">
        <w:rPr>
          <w:snapToGrid w:val="0"/>
        </w:rPr>
        <w:t xml:space="preserve">Suite à cette discrétisation hybride, l’équation de l’énergie </w:t>
      </w:r>
      <w:r w:rsidRPr="00ED3D61">
        <w:rPr>
          <w:b/>
          <w:snapToGrid w:val="0"/>
        </w:rPr>
        <w:fldChar w:fldCharType="begin"/>
      </w:r>
      <w:r w:rsidRPr="00ED3D61">
        <w:rPr>
          <w:b/>
          <w:snapToGrid w:val="0"/>
        </w:rPr>
        <w:instrText xml:space="preserve"> REF _Ref528678596 \r \h  \* MERGEFORMAT </w:instrText>
      </w:r>
      <w:r w:rsidRPr="00ED3D61">
        <w:rPr>
          <w:b/>
          <w:snapToGrid w:val="0"/>
        </w:rPr>
      </w:r>
      <w:r w:rsidRPr="00ED3D61">
        <w:rPr>
          <w:b/>
          <w:snapToGrid w:val="0"/>
        </w:rPr>
        <w:fldChar w:fldCharType="separate"/>
      </w:r>
      <w:r w:rsidR="00DC788A">
        <w:rPr>
          <w:b/>
          <w:snapToGrid w:val="0"/>
        </w:rPr>
        <w:t>Eq.2-36</w:t>
      </w:r>
      <w:r w:rsidRPr="00ED3D61">
        <w:rPr>
          <w:b/>
          <w:snapToGrid w:val="0"/>
        </w:rPr>
        <w:fldChar w:fldCharType="end"/>
      </w:r>
      <w:r w:rsidRPr="00ED3D61">
        <w:rPr>
          <w:snapToGrid w:val="0"/>
        </w:rPr>
        <w:t xml:space="preserve"> est intégrée suivant </w:t>
      </w:r>
      <m:oMath>
        <m:r>
          <w:rPr>
            <w:rFonts w:ascii="Cambria Math" w:hAnsi="Cambria Math"/>
            <w:snapToGrid w:val="0"/>
          </w:rPr>
          <m:t>x</m:t>
        </m:r>
      </m:oMath>
      <w:r w:rsidRPr="00ED3D61">
        <w:rPr>
          <w:snapToGrid w:val="0"/>
        </w:rPr>
        <w:t xml:space="preserve"> et</w:t>
      </w:r>
      <m:oMath>
        <m:r>
          <w:rPr>
            <w:rFonts w:ascii="Cambria Math" w:hAnsi="Cambria Math"/>
            <w:snapToGrid w:val="0"/>
          </w:rPr>
          <m:t xml:space="preserve"> z</m:t>
        </m:r>
      </m:oMath>
      <w:r w:rsidRPr="00ED3D61">
        <w:rPr>
          <w:snapToGrid w:val="0"/>
        </w:rPr>
        <w:t>.</w:t>
      </w:r>
      <w:r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3045B601" w14:textId="77777777" w:rsidTr="00956887">
        <w:trPr>
          <w:trHeight w:val="635"/>
          <w:tblHeader/>
          <w:jc w:val="center"/>
        </w:trPr>
        <w:tc>
          <w:tcPr>
            <w:tcW w:w="8080" w:type="dxa"/>
            <w:vAlign w:val="center"/>
          </w:tcPr>
          <w:p w14:paraId="4DB28488" w14:textId="77777777" w:rsidR="00B54964" w:rsidRPr="00D51381" w:rsidRDefault="00B54964"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54934187"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D6415A8" w14:textId="77777777" w:rsidR="00B54964" w:rsidRDefault="00B54964" w:rsidP="00B54964">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Pr="00727238">
        <w:rPr>
          <w:rFonts w:ascii="Calibri" w:hAnsi="Calibri"/>
          <w:snapToGrid/>
          <w:color w:val="auto"/>
          <w:sz w:val="22"/>
          <w:szCs w:val="20"/>
          <w:lang w:val="fr-FR" w:eastAsia="fr-FR" w:bidi="ar-SA"/>
        </w:rPr>
        <w:t>e</w:t>
      </w:r>
      <w:r>
        <w:rPr>
          <w:rFonts w:ascii="Calibri" w:hAnsi="Calibri"/>
          <w:snapToGrid/>
          <w:color w:val="auto"/>
          <w:sz w:val="22"/>
          <w:szCs w:val="20"/>
          <w:lang w:val="fr-FR" w:eastAsia="fr-FR" w:bidi="ar-SA"/>
        </w:rPr>
        <w:t xml:space="preserve"> terme</w:t>
      </w:r>
      <w:r w:rsidRPr="00727238">
        <w:rPr>
          <w:rFonts w:ascii="Calibri" w:hAnsi="Calibri"/>
          <w:snapToGrid/>
          <w:color w:val="auto"/>
          <w:sz w:val="22"/>
          <w:szCs w:val="20"/>
          <w:lang w:val="fr-FR" w:eastAsia="fr-FR" w:bidi="ar-SA"/>
        </w:rPr>
        <w:t xml:space="preserve"> de transport convecti</w:t>
      </w:r>
      <w:r>
        <w:rPr>
          <w:rFonts w:ascii="Calibri" w:hAnsi="Calibri"/>
          <w:snapToGrid/>
          <w:color w:val="auto"/>
          <w:sz w:val="22"/>
          <w:szCs w:val="20"/>
          <w:lang w:val="fr-FR" w:eastAsia="fr-FR" w:bidi="ar-SA"/>
        </w:rPr>
        <w:t>f dans la</w:t>
      </w:r>
      <w:r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Pr>
          <w:rFonts w:ascii="Calibri" w:hAnsi="Calibri"/>
          <w:snapToGrid/>
          <w:color w:val="auto"/>
          <w:sz w:val="22"/>
          <w:szCs w:val="20"/>
          <w:lang w:val="fr-FR" w:eastAsia="fr-FR" w:bidi="ar-SA"/>
        </w:rPr>
        <w:t>,</w:t>
      </w:r>
      <w:r w:rsidRPr="00506CB5">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par exemple,</w:t>
      </w:r>
      <w:r>
        <w:rPr>
          <w:rFonts w:ascii="Calibri" w:hAnsi="Calibri"/>
          <w:snapToGrid/>
          <w:color w:val="auto"/>
          <w:sz w:val="22"/>
          <w:szCs w:val="20"/>
          <w:lang w:val="fr-FR" w:eastAsia="fr-FR" w:bidi="ar-SA"/>
        </w:rPr>
        <w:t xml:space="preserve"> est exprimé </w:t>
      </w:r>
      <w:r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5D9ABB80" w14:textId="77777777" w:rsidTr="00956887">
        <w:trPr>
          <w:trHeight w:val="635"/>
          <w:tblHeader/>
          <w:jc w:val="center"/>
        </w:trPr>
        <w:tc>
          <w:tcPr>
            <w:tcW w:w="8080" w:type="dxa"/>
            <w:vAlign w:val="center"/>
          </w:tcPr>
          <w:p w14:paraId="039FD14F" w14:textId="77777777" w:rsidR="00B54964" w:rsidRPr="00D51381" w:rsidRDefault="00B54964"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252D802B"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17FB17"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Les termes convectifs discrétisés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97DB284" w14:textId="77777777" w:rsidTr="00956887">
        <w:trPr>
          <w:trHeight w:val="635"/>
          <w:tblHeader/>
          <w:jc w:val="center"/>
        </w:trPr>
        <w:tc>
          <w:tcPr>
            <w:tcW w:w="7938" w:type="dxa"/>
            <w:vAlign w:val="center"/>
          </w:tcPr>
          <w:p w14:paraId="77084FCF" w14:textId="77777777" w:rsidR="00B54964" w:rsidRPr="008E09D9" w:rsidRDefault="00B54964" w:rsidP="00956887">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14EAA9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6362E0C"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5A98DF03" w14:textId="77777777" w:rsidTr="00956887">
        <w:trPr>
          <w:trHeight w:val="635"/>
          <w:tblHeader/>
          <w:jc w:val="center"/>
        </w:trPr>
        <w:tc>
          <w:tcPr>
            <w:tcW w:w="7938" w:type="dxa"/>
            <w:vAlign w:val="center"/>
          </w:tcPr>
          <w:p w14:paraId="57914FC2" w14:textId="77777777" w:rsidR="00B54964" w:rsidRDefault="00B54964"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7CADB7AA" w14:textId="77777777" w:rsidR="00B54964" w:rsidRPr="008E09D9" w:rsidRDefault="00B54964"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F6BEE11"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5B051F4" w14:textId="77777777" w:rsidR="00B54964" w:rsidRDefault="00B54964" w:rsidP="00B54964">
      <w:pPr>
        <w:spacing w:before="120" w:after="120" w:line="360" w:lineRule="auto"/>
      </w:pPr>
      <w:r>
        <w:t xml:space="preserve">Le terme de conduction thermique est plus simple à traiter. Son intégration donne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34730BA" w14:textId="77777777" w:rsidTr="00956887">
        <w:trPr>
          <w:trHeight w:val="635"/>
          <w:tblHeader/>
          <w:jc w:val="center"/>
        </w:trPr>
        <w:tc>
          <w:tcPr>
            <w:tcW w:w="7938" w:type="dxa"/>
            <w:vAlign w:val="center"/>
          </w:tcPr>
          <w:p w14:paraId="4844CBA4" w14:textId="77777777" w:rsidR="00B54964" w:rsidRPr="008E09D9" w:rsidRDefault="00B54964" w:rsidP="00956887">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12452FCB"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2508F7" w14:textId="77777777" w:rsidR="00B54964" w:rsidRDefault="00B54964" w:rsidP="00B54964">
      <w:pPr>
        <w:spacing w:before="120" w:after="120" w:line="360" w:lineRule="auto"/>
      </w:pPr>
      <w:r>
        <w:lastRenderedPageBreak/>
        <w:t>Après la discrétisation par la méthode des volumes finis, il faut injecter l’approximation polynomiale de la température suivant l’épaisseur du film. Ainsi, la température est remplacée 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t>, ce qui mène à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F5DD4DD" w14:textId="77777777" w:rsidTr="00956887">
        <w:trPr>
          <w:trHeight w:val="635"/>
          <w:tblHeader/>
          <w:jc w:val="center"/>
        </w:trPr>
        <w:tc>
          <w:tcPr>
            <w:tcW w:w="7938" w:type="dxa"/>
            <w:vAlign w:val="center"/>
          </w:tcPr>
          <w:p w14:paraId="70D5CAD0" w14:textId="77777777" w:rsidR="00B54964" w:rsidRPr="00436345" w:rsidRDefault="00B54964" w:rsidP="00956887">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54D291A9" w14:textId="77777777" w:rsidR="00B54964" w:rsidRDefault="00B54964" w:rsidP="00956887">
            <w:pPr>
              <w:spacing w:line="360" w:lineRule="auto"/>
            </w:pPr>
            <w:r>
              <w:t>avec</w:t>
            </w:r>
          </w:p>
          <w:p w14:paraId="2D2AE33A" w14:textId="77777777" w:rsidR="00B54964" w:rsidRPr="00C60FE0" w:rsidRDefault="00B54964" w:rsidP="00956887">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615BF1F3"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4" w:name="_Ref535418455"/>
            <w:r w:rsidRPr="00134F70">
              <w:rPr>
                <w:rFonts w:ascii="Times New Roman" w:eastAsia="Times New Roman" w:hAnsi="Times New Roman"/>
                <w:b/>
                <w:iCs w:val="0"/>
                <w:color w:val="auto"/>
                <w:sz w:val="22"/>
                <w:szCs w:val="22"/>
                <w:lang w:eastAsia="fr-FR"/>
              </w:rPr>
              <w:t xml:space="preserve"> </w:t>
            </w:r>
            <w:bookmarkEnd w:id="474"/>
          </w:p>
        </w:tc>
      </w:tr>
    </w:tbl>
    <w:p w14:paraId="6DBBF71A" w14:textId="77777777" w:rsidR="00B54964" w:rsidRDefault="00B54964" w:rsidP="00B54964">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w:t>
      </w:r>
      <m:oMath>
        <m:r>
          <w:rPr>
            <w:rFonts w:ascii="Cambria Math" w:hAnsi="Cambria Math"/>
          </w:rPr>
          <m:t xml:space="preserve"> j∈[0,N]</m:t>
        </m:r>
      </m:oMath>
      <w:r>
        <w:t xml:space="preserve">. Ces coefficients sont déduits par la méthode de collocation. On impose donc que l’équation </w:t>
      </w:r>
      <w:r w:rsidRPr="00FB5D23">
        <w:rPr>
          <w:b/>
        </w:rPr>
        <w:fldChar w:fldCharType="begin"/>
      </w:r>
      <w:r w:rsidRPr="00FB5D23">
        <w:rPr>
          <w:b/>
        </w:rPr>
        <w:instrText xml:space="preserve"> REF _Ref535418455 \r \h </w:instrText>
      </w:r>
      <w:r>
        <w:rPr>
          <w:b/>
        </w:rPr>
        <w:instrText xml:space="preserve"> \* MERGEFORMAT </w:instrText>
      </w:r>
      <w:r w:rsidRPr="00FB5D23">
        <w:rPr>
          <w:b/>
        </w:rPr>
      </w:r>
      <w:r w:rsidRPr="00FB5D23">
        <w:rPr>
          <w:b/>
        </w:rPr>
        <w:fldChar w:fldCharType="separate"/>
      </w:r>
      <w:r w:rsidR="00DC788A">
        <w:rPr>
          <w:b/>
        </w:rPr>
        <w:t>Eq.2-59</w:t>
      </w:r>
      <w:r w:rsidRPr="00FB5D23">
        <w:rPr>
          <w:b/>
        </w:rPr>
        <w:fldChar w:fldCharType="end"/>
      </w:r>
      <w:r>
        <w:t xml:space="preserve"> soit aux </w:t>
      </w:r>
      <m:oMath>
        <m:r>
          <w:rPr>
            <w:rFonts w:ascii="Cambria Math" w:hAnsi="Cambria Math"/>
          </w:rPr>
          <m:t>N+1</m:t>
        </m:r>
      </m:oMath>
      <w:r>
        <w:t xml:space="preserve"> points distincts suivant l’épaisseur du film. La précision de l’approximation dépend du choix du nombre de ces points. La meilleure approximation est obtenue en choisissant comme points de collocation</w:t>
      </w:r>
      <w:proofErr w:type="gramStart"/>
      <w:r>
        <w:t>,les</w:t>
      </w:r>
      <w:proofErr w:type="gramEnd"/>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aussi appelées points de Lobatto. </w:t>
      </w:r>
      <w:r>
        <w:rPr>
          <w:rStyle w:val="Appelnotedebasdep"/>
        </w:rPr>
        <w:footnoteReference w:id="4"/>
      </w:r>
      <w:r w:rsidRPr="00AC3448">
        <w:t xml:space="preserve"> </w:t>
      </w:r>
      <w:r>
        <w:t>La résolution de l’équation de l’énergie (</w:t>
      </w:r>
      <w:r w:rsidRPr="002C4D7E">
        <w:rPr>
          <w:b/>
        </w:rPr>
        <w:t>Eq.2-59</w:t>
      </w:r>
      <w:r>
        <w:t xml:space="preserve">) </w:t>
      </w:r>
      <w:r w:rsidRPr="004D208A">
        <w:t xml:space="preserve">est appliquée </w:t>
      </w:r>
      <w:r>
        <w:t>à</w:t>
      </w:r>
      <w:r w:rsidRPr="004D208A">
        <w:t xml:space="preserve"> chaque point</w:t>
      </w:r>
      <w:r>
        <w:t xml:space="preserve"> intérieur</w:t>
      </w:r>
      <w:r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Ce</w:t>
      </w:r>
      <w:r>
        <w:t>ci</w:t>
      </w:r>
      <w:r w:rsidRPr="004D208A">
        <w:t xml:space="preserve"> conduit </w:t>
      </w:r>
      <w:r w:rsidRPr="001C390D">
        <w:t>à</w:t>
      </w:r>
      <w:r w:rsidRPr="004D208A">
        <w:t xml:space="preserve"> N-1 équations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Pr="004D208A">
        <w:t>. Les conditions</w:t>
      </w:r>
      <w:r>
        <w:t xml:space="preserve"> aux</w:t>
      </w:r>
      <w:r w:rsidRPr="004D208A">
        <w:t xml:space="preserve"> limit</w:t>
      </w:r>
      <w:r>
        <w:t>es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w:t>
      </w:r>
      <w:proofErr w:type="gramStart"/>
      <w:r w:rsidRPr="004D208A">
        <w:t xml:space="preserve">et </w:t>
      </w:r>
      <w:proofErr w:type="gramEnd"/>
      <m:oMath>
        <m:r>
          <w:rPr>
            <w:rFonts w:ascii="Cambria Math" w:hAnsi="Cambria Math"/>
          </w:rPr>
          <m:t>ζ</m:t>
        </m:r>
        <m:r>
          <m:rPr>
            <m:sty m:val="p"/>
          </m:rPr>
          <w:rPr>
            <w:rFonts w:ascii="Cambria Math" w:hAnsi="Cambria Math"/>
          </w:rPr>
          <m:t>=1</m:t>
        </m:r>
      </m:oMath>
      <w:r w:rsidRPr="004D208A">
        <w:t>, condui</w:t>
      </w:r>
      <w:r>
        <w:t>sen</w:t>
      </w:r>
      <w:r w:rsidRPr="004D208A">
        <w:t xml:space="preserve">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rsidRPr="00AC3448">
        <w:t xml:space="preserve"> </w:t>
      </w:r>
    </w:p>
    <w:p w14:paraId="5F0391F6" w14:textId="77777777" w:rsidR="00B54964" w:rsidRDefault="00B54964" w:rsidP="00B54964">
      <w:pPr>
        <w:pStyle w:val="Titre4"/>
        <w:ind w:left="709"/>
      </w:pPr>
      <w:bookmarkStart w:id="476" w:name="_Ref535860528"/>
      <w:r w:rsidRPr="003519E6">
        <w:t>Algorithme</w:t>
      </w:r>
      <w:r>
        <w:t xml:space="preserve"> de résolution des équations couplées.</w:t>
      </w:r>
      <w:bookmarkEnd w:id="476"/>
    </w:p>
    <w:p w14:paraId="27036B67" w14:textId="77777777" w:rsidR="00B54964" w:rsidRDefault="00B54964" w:rsidP="00B54964"/>
    <w:p w14:paraId="493C0A83" w14:textId="77777777" w:rsidR="00B54964" w:rsidRDefault="00B54964" w:rsidP="00B54964">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C788A" w:rsidRPr="00DC788A">
        <w:rPr>
          <w:b/>
          <w:noProof/>
        </w:rPr>
        <w:t>Figure 2.3</w:t>
      </w:r>
      <w:r w:rsidR="00DC788A" w:rsidRPr="00DC788A">
        <w:rPr>
          <w:b/>
          <w:noProof/>
        </w:rPr>
        <w:noBreakHyphen/>
        <w:t>6</w:t>
      </w:r>
      <w:r w:rsidRPr="00102744">
        <w:rPr>
          <w:b/>
        </w:rPr>
        <w:fldChar w:fldCharType="end"/>
      </w:r>
      <w:r>
        <w:t xml:space="preserve">. Cet algorithme a 4 étapes successives : </w:t>
      </w:r>
    </w:p>
    <w:p w14:paraId="1F6C10FE" w14:textId="77777777" w:rsidR="00B54964" w:rsidRDefault="00B54964" w:rsidP="00B54964">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FD4AC1B" w14:textId="77777777" w:rsidR="00B54964" w:rsidRDefault="00B54964" w:rsidP="00B54964">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6CDB3463" w14:textId="77777777" w:rsidR="00B54964" w:rsidRDefault="00B54964" w:rsidP="00B54964">
      <w:pPr>
        <w:spacing w:line="360" w:lineRule="auto"/>
        <w:ind w:firstLine="708"/>
      </w:pPr>
      <w:r>
        <w:lastRenderedPageBreak/>
        <w:t>Etape 3 : Les composantes du champ de vitesse sont calculées à partir des résultats des champs de pression et de viscosité.</w:t>
      </w:r>
    </w:p>
    <w:p w14:paraId="3075BD17" w14:textId="77777777" w:rsidR="00B54964" w:rsidRDefault="00B54964" w:rsidP="00B54964">
      <w:pPr>
        <w:spacing w:line="360" w:lineRule="auto"/>
        <w:ind w:firstLine="708"/>
      </w:pPr>
      <w:r>
        <w:t>Etape 4 : L’équation de l’énergie 3D est résolue à partir du champ de vitesse.</w:t>
      </w:r>
    </w:p>
    <w:p w14:paraId="2FE3F066" w14:textId="77777777" w:rsidR="00B54964" w:rsidRDefault="00B54964" w:rsidP="00B54964">
      <w:pPr>
        <w:spacing w:line="360" w:lineRule="auto"/>
      </w:pPr>
      <w:r>
        <w:t xml:space="preserve">Tant que les champs de pression et température ne sont pas stabilisés, ces 4 étapes se répètent avec une mise à jour du fluide à l’issue de chaque itération. A la fin de la résolution, les champs de température et pression sont obtenus, ainsi que le flux thermique aux parois. Ces flux servent de conditions aux limites au modèle thermique des solides.  </w:t>
      </w:r>
    </w:p>
    <w:p w14:paraId="568A591D" w14:textId="77777777" w:rsidR="00B54964" w:rsidRDefault="00B54964" w:rsidP="00B54964">
      <w:pPr>
        <w:spacing w:line="360" w:lineRule="auto"/>
      </w:pPr>
    </w:p>
    <w:p w14:paraId="14898222" w14:textId="77777777" w:rsidR="00B54964" w:rsidRDefault="00B54964" w:rsidP="00B54964">
      <w:pPr>
        <w:keepNext/>
        <w:spacing w:line="360" w:lineRule="auto"/>
        <w:jc w:val="center"/>
      </w:pPr>
      <w:r>
        <w:rPr>
          <w:noProof/>
          <w:lang w:eastAsia="zh-CN"/>
        </w:rPr>
        <w:drawing>
          <wp:inline distT="0" distB="0" distL="0" distR="0" wp14:anchorId="510DE234" wp14:editId="1CABC2A1">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7A520899" w14:textId="77777777" w:rsidR="00B54964" w:rsidRDefault="00B54964" w:rsidP="00B54964">
      <w:pPr>
        <w:pStyle w:val="Lgende"/>
        <w:spacing w:line="360" w:lineRule="auto"/>
        <w:jc w:val="center"/>
        <w:rPr>
          <w:i w:val="0"/>
          <w:noProof/>
          <w:sz w:val="22"/>
        </w:rPr>
      </w:pPr>
      <w:bookmarkStart w:id="477" w:name="_Ref525914764"/>
      <w:bookmarkStart w:id="478" w:name="_Toc536112197"/>
      <w:bookmarkStart w:id="479" w:name="_Toc536800498"/>
      <w:bookmarkStart w:id="480" w:name="_Toc3312867"/>
      <w:r w:rsidRPr="005841B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DC788A">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DC788A">
        <w:rPr>
          <w:i w:val="0"/>
          <w:noProof/>
          <w:sz w:val="22"/>
        </w:rPr>
        <w:t>6</w:t>
      </w:r>
      <w:r>
        <w:rPr>
          <w:i w:val="0"/>
          <w:noProof/>
          <w:sz w:val="22"/>
        </w:rPr>
        <w:fldChar w:fldCharType="end"/>
      </w:r>
      <w:bookmarkEnd w:id="477"/>
      <w:r>
        <w:rPr>
          <w:i w:val="0"/>
          <w:noProof/>
          <w:sz w:val="22"/>
        </w:rPr>
        <w:t> : algorithme du calcul THD</w:t>
      </w:r>
      <w:bookmarkEnd w:id="478"/>
      <w:bookmarkEnd w:id="479"/>
      <w:bookmarkEnd w:id="480"/>
    </w:p>
    <w:p w14:paraId="3820C2E7" w14:textId="77777777" w:rsidR="00B54964" w:rsidRDefault="00B54964" w:rsidP="00B54964">
      <w:pPr>
        <w:rPr>
          <w:lang w:eastAsia="zh-CN"/>
        </w:rPr>
      </w:pPr>
    </w:p>
    <w:p w14:paraId="5BE1F25B" w14:textId="77777777" w:rsidR="00B54964" w:rsidRPr="00837727" w:rsidRDefault="00B54964" w:rsidP="00B54964">
      <w:pPr>
        <w:rPr>
          <w:lang w:eastAsia="zh-CN"/>
        </w:rPr>
      </w:pPr>
    </w:p>
    <w:p w14:paraId="061B701E" w14:textId="77777777" w:rsidR="00B54964" w:rsidRPr="006957CA" w:rsidRDefault="00B54964" w:rsidP="00B54964">
      <w:pPr>
        <w:pStyle w:val="Titre2"/>
      </w:pPr>
      <w:bookmarkStart w:id="481" w:name="_Ref536005250"/>
      <w:bookmarkStart w:id="482" w:name="_Toc536800392"/>
      <w:bookmarkStart w:id="483" w:name="_Toc3312761"/>
      <w:r>
        <w:t>Etude de cas d’un patin incliné 1D</w:t>
      </w:r>
      <w:bookmarkEnd w:id="481"/>
      <w:bookmarkEnd w:id="482"/>
      <w:bookmarkEnd w:id="483"/>
      <w:r w:rsidRPr="006957CA">
        <w:t xml:space="preserve"> </w:t>
      </w:r>
    </w:p>
    <w:p w14:paraId="65A8E751" w14:textId="77777777" w:rsidR="00B54964" w:rsidRDefault="00B54964" w:rsidP="00B54964">
      <w:pPr>
        <w:spacing w:before="240" w:after="240" w:line="360" w:lineRule="auto"/>
        <w:ind w:firstLine="709"/>
      </w:pPr>
      <w:r>
        <w:t xml:space="preserve">Dans cette section, une étude basée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C788A">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DC788A">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1BBF0604" w14:textId="77777777" w:rsidR="00B54964" w:rsidRPr="00EA140C" w:rsidRDefault="00B54964" w:rsidP="00B54964">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DC788A" w:rsidRPr="00DC788A">
        <w:rPr>
          <w:b/>
          <w:iCs/>
        </w:rPr>
        <w:t>Figure 2.4</w:t>
      </w:r>
      <w:r w:rsidR="00DC788A" w:rsidRPr="00DC788A">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w:t>
      </w:r>
      <w:commentRangeStart w:id="484"/>
      <w:r>
        <w:t xml:space="preserve">massive </w:t>
      </w:r>
      <w:commentRangeEnd w:id="484"/>
      <w:r>
        <w:rPr>
          <w:rStyle w:val="Marquedecommentaire"/>
        </w:rPr>
        <w:commentReference w:id="484"/>
      </w:r>
      <w:r>
        <w:t xml:space="preserve">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3C1456D" w14:textId="77777777" w:rsidTr="00956887">
        <w:trPr>
          <w:trHeight w:val="635"/>
          <w:tblHeader/>
          <w:jc w:val="center"/>
        </w:trPr>
        <w:tc>
          <w:tcPr>
            <w:tcW w:w="7938" w:type="dxa"/>
            <w:vAlign w:val="center"/>
          </w:tcPr>
          <w:p w14:paraId="0A567709" w14:textId="77777777" w:rsidR="00B54964" w:rsidRPr="008E09D9" w:rsidRDefault="00B54964" w:rsidP="00956887">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322154D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89147B4" w14:textId="77777777" w:rsidR="00B54964" w:rsidRDefault="00B54964" w:rsidP="00B54964">
      <w:pPr>
        <w:keepNext/>
        <w:spacing w:before="240"/>
        <w:jc w:val="center"/>
      </w:pPr>
      <w:r w:rsidRPr="00D82632">
        <w:rPr>
          <w:noProof/>
          <w:lang w:eastAsia="zh-CN"/>
        </w:rPr>
        <w:drawing>
          <wp:inline distT="0" distB="0" distL="0" distR="0" wp14:anchorId="045656E2" wp14:editId="7F4FDF02">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2878ADD1" w14:textId="77777777" w:rsidR="00B54964" w:rsidRPr="00D82632"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85" w:name="_Ref535859015"/>
      <w:bookmarkStart w:id="486" w:name="_Toc536112198"/>
      <w:bookmarkStart w:id="487" w:name="_Toc536800499"/>
      <w:bookmarkStart w:id="488" w:name="_Toc3312868"/>
      <w:r w:rsidRPr="00D8263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485"/>
      <w:r>
        <w:rPr>
          <w:rFonts w:ascii="Calibri" w:eastAsia="Times New Roman" w:hAnsi="Calibri" w:cs="Times New Roman"/>
          <w:i w:val="0"/>
          <w:iCs w:val="0"/>
          <w:color w:val="auto"/>
          <w:sz w:val="22"/>
          <w:szCs w:val="20"/>
          <w:lang w:eastAsia="fr-FR"/>
        </w:rPr>
        <w:t> : Le patin incliné 1D</w:t>
      </w:r>
      <w:bookmarkEnd w:id="486"/>
      <w:bookmarkEnd w:id="487"/>
      <w:bookmarkEnd w:id="488"/>
    </w:p>
    <w:p w14:paraId="38B0F435" w14:textId="77777777" w:rsidR="00B54964" w:rsidRDefault="00B54964" w:rsidP="00B54964">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C788A">
        <w:rPr>
          <w:b/>
        </w:rPr>
        <w:t>[39]</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utilisés par la NDM tandis que </w:t>
      </w:r>
      <w:r w:rsidRPr="00B117CF">
        <w:t>10 points Lobatto</w:t>
      </w:r>
      <w:r>
        <w:t xml:space="preserve"> sont utilisés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sidR="00DC788A">
        <w:rPr>
          <w:b/>
        </w:rPr>
        <w:t>2.3.5.3</w:t>
      </w:r>
      <w:r w:rsidRPr="00050ECF">
        <w:rPr>
          <w:b/>
        </w:rPr>
        <w:fldChar w:fldCharType="end"/>
      </w:r>
      <w:r w:rsidRPr="00050ECF">
        <w:t>.</w:t>
      </w:r>
      <w:r>
        <w:t xml:space="preserve"> </w:t>
      </w:r>
    </w:p>
    <w:p w14:paraId="77956174" w14:textId="77777777" w:rsidR="00B54964" w:rsidRDefault="00B54964" w:rsidP="00B54964">
      <w:pPr>
        <w:keepNext/>
        <w:spacing w:before="240" w:line="360" w:lineRule="auto"/>
        <w:jc w:val="center"/>
      </w:pPr>
      <w:r>
        <w:rPr>
          <w:noProof/>
          <w:lang w:eastAsia="zh-CN"/>
        </w:rPr>
        <w:drawing>
          <wp:inline distT="0" distB="0" distL="0" distR="0" wp14:anchorId="362B57CC" wp14:editId="37D4018E">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857" cy="2801039"/>
                    </a:xfrm>
                    <a:prstGeom prst="rect">
                      <a:avLst/>
                    </a:prstGeom>
                  </pic:spPr>
                </pic:pic>
              </a:graphicData>
            </a:graphic>
          </wp:inline>
        </w:drawing>
      </w:r>
    </w:p>
    <w:p w14:paraId="38C894EE" w14:textId="77777777" w:rsidR="00B54964" w:rsidRPr="0045673F" w:rsidRDefault="00B54964" w:rsidP="00B54964">
      <w:pPr>
        <w:pStyle w:val="Lgende"/>
        <w:jc w:val="center"/>
        <w:rPr>
          <w:rFonts w:ascii="Calibri" w:eastAsia="Times New Roman" w:hAnsi="Calibri" w:cs="Times New Roman"/>
          <w:i w:val="0"/>
          <w:iCs w:val="0"/>
          <w:color w:val="auto"/>
          <w:sz w:val="22"/>
          <w:szCs w:val="20"/>
          <w:lang w:eastAsia="fr-FR"/>
        </w:rPr>
      </w:pPr>
      <w:bookmarkStart w:id="489" w:name="_Ref535915060"/>
      <w:bookmarkStart w:id="490" w:name="_Toc536112199"/>
      <w:bookmarkStart w:id="491" w:name="_Toc536800500"/>
      <w:bookmarkStart w:id="492" w:name="_Toc3312869"/>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489"/>
      <w:r>
        <w:rPr>
          <w:rFonts w:ascii="Calibri" w:eastAsia="Times New Roman" w:hAnsi="Calibri" w:cs="Times New Roman"/>
          <w:i w:val="0"/>
          <w:iCs w:val="0"/>
          <w:color w:val="auto"/>
          <w:sz w:val="22"/>
          <w:szCs w:val="20"/>
          <w:lang w:eastAsia="fr-FR"/>
        </w:rPr>
        <w:t> : Résultats du champ de pression du patin incliné 1D</w:t>
      </w:r>
      <w:bookmarkEnd w:id="490"/>
      <w:bookmarkEnd w:id="491"/>
      <w:bookmarkEnd w:id="492"/>
    </w:p>
    <w:p w14:paraId="0206369F" w14:textId="77777777" w:rsidR="00B54964" w:rsidRDefault="00B54964" w:rsidP="00B54964">
      <w:pPr>
        <w:keepNext/>
        <w:spacing w:before="240" w:line="360" w:lineRule="auto"/>
        <w:jc w:val="center"/>
      </w:pPr>
      <w:r w:rsidRPr="0045673F">
        <w:rPr>
          <w:noProof/>
          <w:lang w:eastAsia="zh-CN"/>
        </w:rPr>
        <w:lastRenderedPageBreak/>
        <w:drawing>
          <wp:inline distT="0" distB="0" distL="0" distR="0" wp14:anchorId="5B4C7342" wp14:editId="1EEEA08B">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8"/>
                    <a:stretch>
                      <a:fillRect/>
                    </a:stretch>
                  </pic:blipFill>
                  <pic:spPr>
                    <a:xfrm>
                      <a:off x="0" y="0"/>
                      <a:ext cx="4429331" cy="2651641"/>
                    </a:xfrm>
                    <a:prstGeom prst="rect">
                      <a:avLst/>
                    </a:prstGeom>
                  </pic:spPr>
                </pic:pic>
              </a:graphicData>
            </a:graphic>
          </wp:inline>
        </w:drawing>
      </w:r>
    </w:p>
    <w:p w14:paraId="436A222A" w14:textId="77777777" w:rsidR="00B54964" w:rsidRPr="00003586" w:rsidRDefault="00B54964" w:rsidP="00B54964">
      <w:pPr>
        <w:pStyle w:val="Lgende"/>
        <w:jc w:val="center"/>
        <w:rPr>
          <w:rFonts w:ascii="Calibri" w:eastAsia="Times New Roman" w:hAnsi="Calibri" w:cs="Times New Roman"/>
          <w:i w:val="0"/>
          <w:iCs w:val="0"/>
          <w:color w:val="auto"/>
          <w:sz w:val="22"/>
          <w:szCs w:val="20"/>
          <w:lang w:eastAsia="fr-FR"/>
        </w:rPr>
      </w:pPr>
      <w:bookmarkStart w:id="493" w:name="_Ref535915082"/>
      <w:bookmarkStart w:id="494" w:name="_Toc536112200"/>
      <w:bookmarkStart w:id="495" w:name="_Toc536800501"/>
      <w:bookmarkStart w:id="496" w:name="_Toc3312870"/>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493"/>
      <w:r>
        <w:rPr>
          <w:rFonts w:ascii="Calibri" w:eastAsia="Times New Roman" w:hAnsi="Calibri" w:cs="Times New Roman"/>
          <w:i w:val="0"/>
          <w:iCs w:val="0"/>
          <w:color w:val="auto"/>
          <w:sz w:val="22"/>
          <w:szCs w:val="20"/>
          <w:lang w:eastAsia="fr-FR"/>
        </w:rPr>
        <w:t> : Résultats du champ de température à la sortie du patin incliné 1D</w:t>
      </w:r>
      <w:bookmarkEnd w:id="494"/>
      <w:bookmarkEnd w:id="495"/>
      <w:bookmarkEnd w:id="496"/>
    </w:p>
    <w:p w14:paraId="59AD8C23" w14:textId="77777777" w:rsidR="00B54964" w:rsidRDefault="00B54964" w:rsidP="00B54964">
      <w:pPr>
        <w:spacing w:before="240" w:after="240" w:line="360" w:lineRule="auto"/>
        <w:ind w:firstLine="709"/>
      </w:pPr>
      <w:r>
        <w:t xml:space="preserve">La </w:t>
      </w:r>
      <w:r w:rsidRPr="0045673F">
        <w:rPr>
          <w:b/>
        </w:rPr>
        <w:fldChar w:fldCharType="begin"/>
      </w:r>
      <w:r w:rsidRPr="0045673F">
        <w:rPr>
          <w:b/>
        </w:rPr>
        <w:instrText xml:space="preserve"> REF _Ref535915060 \h  \* MERGEFORMAT </w:instrText>
      </w:r>
      <w:r w:rsidRPr="0045673F">
        <w:rPr>
          <w:b/>
        </w:rPr>
      </w:r>
      <w:r w:rsidRPr="0045673F">
        <w:rPr>
          <w:b/>
        </w:rPr>
        <w:fldChar w:fldCharType="separate"/>
      </w:r>
      <w:r w:rsidR="00DC788A" w:rsidRPr="00DC788A">
        <w:rPr>
          <w:b/>
          <w:iCs/>
        </w:rPr>
        <w:t xml:space="preserve">Figure </w:t>
      </w:r>
      <w:r w:rsidR="00DC788A" w:rsidRPr="00DC788A">
        <w:rPr>
          <w:b/>
          <w:iCs/>
          <w:noProof/>
        </w:rPr>
        <w:t>2.4</w:t>
      </w:r>
      <w:r w:rsidR="00DC788A" w:rsidRPr="00DC788A">
        <w:rPr>
          <w:b/>
          <w:iCs/>
          <w:noProof/>
        </w:rPr>
        <w:noBreakHyphen/>
        <w:t>2</w:t>
      </w:r>
      <w:r w:rsidRPr="0045673F">
        <w:rPr>
          <w:b/>
        </w:rPr>
        <w:fldChar w:fldCharType="end"/>
      </w:r>
      <w:r w:rsidRPr="0045673F">
        <w:rPr>
          <w:b/>
        </w:rPr>
        <w:t xml:space="preserve"> </w:t>
      </w:r>
      <w:r>
        <w:t xml:space="preserve">illustre la </w:t>
      </w:r>
      <w:r w:rsidRPr="00837727">
        <w:t>compar</w:t>
      </w:r>
      <w:r>
        <w:t>aison du champ de pression 1D</w:t>
      </w:r>
      <w:r w:rsidRPr="00837727">
        <w:t xml:space="preserve"> obtenu avec l</w:t>
      </w:r>
      <w:r>
        <w:t>a</w:t>
      </w:r>
      <w:r w:rsidRPr="00837727">
        <w:t xml:space="preserve"> LPCM,</w:t>
      </w:r>
      <w:r>
        <w:t xml:space="preserve"> la NDM et celle donnée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C788A">
        <w:rPr>
          <w:b/>
        </w:rPr>
        <w:t>[39]</w:t>
      </w:r>
      <w:r w:rsidRPr="003A3A1A">
        <w:rPr>
          <w:b/>
        </w:rPr>
        <w:fldChar w:fldCharType="end"/>
      </w:r>
      <w:r w:rsidRPr="00837727">
        <w:t xml:space="preserve">. La </w:t>
      </w:r>
      <w:r w:rsidRPr="0045673F">
        <w:rPr>
          <w:b/>
        </w:rPr>
        <w:fldChar w:fldCharType="begin"/>
      </w:r>
      <w:r w:rsidRPr="0045673F">
        <w:rPr>
          <w:b/>
        </w:rPr>
        <w:instrText xml:space="preserve"> REF _Ref535915082 \h  \* MERGEFORMAT </w:instrText>
      </w:r>
      <w:r w:rsidRPr="0045673F">
        <w:rPr>
          <w:b/>
        </w:rPr>
      </w:r>
      <w:r w:rsidRPr="0045673F">
        <w:rPr>
          <w:b/>
        </w:rPr>
        <w:fldChar w:fldCharType="separate"/>
      </w:r>
      <w:r w:rsidR="00DC788A" w:rsidRPr="00DC788A">
        <w:rPr>
          <w:b/>
          <w:iCs/>
        </w:rPr>
        <w:t>Figure 2.4</w:t>
      </w:r>
      <w:r w:rsidR="00DC788A" w:rsidRPr="00DC788A">
        <w:rPr>
          <w:b/>
          <w:iCs/>
        </w:rPr>
        <w:noBreakHyphen/>
        <w:t>3</w:t>
      </w:r>
      <w:r w:rsidRPr="0045673F">
        <w:rPr>
          <w:b/>
        </w:rPr>
        <w:fldChar w:fldCharType="end"/>
      </w:r>
      <w:r>
        <w:t xml:space="preserve"> </w:t>
      </w:r>
      <w:r w:rsidRPr="00837727">
        <w:t>présente la variation d</w:t>
      </w:r>
      <w:r>
        <w:t>u champ</w:t>
      </w:r>
      <w:r w:rsidRPr="00837727">
        <w:t xml:space="preserve"> de température</w:t>
      </w:r>
      <w:r>
        <w:t xml:space="preserve"> à la</w:t>
      </w:r>
      <w:r w:rsidRPr="00837727">
        <w:t xml:space="preserve"> sortie</w:t>
      </w:r>
      <w:r>
        <w:t xml:space="preserve"> du patin selon</w:t>
      </w:r>
      <w:r w:rsidRPr="00837727">
        <w:t xml:space="preserve"> l'épaisseur du film. Les </w:t>
      </w:r>
      <w:r>
        <w:t xml:space="preserve">résultats numériques obtenus </w:t>
      </w:r>
      <w:r w:rsidRPr="00837727">
        <w:t xml:space="preserve">sont en accord avec la </w:t>
      </w:r>
      <w:r>
        <w:t>référence, ce qui permet de valider l’algorithme du calcul THD.</w:t>
      </w:r>
    </w:p>
    <w:p w14:paraId="71E5F440" w14:textId="77777777" w:rsidR="00B54964" w:rsidRDefault="00B54964" w:rsidP="00B54964">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réalisés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98714D" w14:textId="77777777" w:rsidTr="00956887">
        <w:trPr>
          <w:trHeight w:val="635"/>
          <w:tblHeader/>
          <w:jc w:val="center"/>
        </w:trPr>
        <w:tc>
          <w:tcPr>
            <w:tcW w:w="7938" w:type="dxa"/>
            <w:vAlign w:val="center"/>
          </w:tcPr>
          <w:p w14:paraId="1DD83DC7" w14:textId="77777777" w:rsidR="00B54964" w:rsidRPr="008E09D9" w:rsidRDefault="00B54964" w:rsidP="00956887">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0BC6BE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3F8EF0" w14:textId="77777777" w:rsidR="00B54964" w:rsidRDefault="00B54964" w:rsidP="00B54964">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5A5B393E" w14:textId="77777777" w:rsidR="00B54964" w:rsidRDefault="00B54964" w:rsidP="00B54964">
      <w:pPr>
        <w:spacing w:before="240" w:after="240" w:line="360" w:lineRule="auto"/>
      </w:pPr>
      <w:r>
        <w:tab/>
      </w:r>
      <w:r w:rsidRPr="00003586">
        <w:t xml:space="preserve">La </w:t>
      </w:r>
      <w:r w:rsidRPr="00F54967">
        <w:rPr>
          <w:b/>
        </w:rPr>
        <w:fldChar w:fldCharType="begin"/>
      </w:r>
      <w:r w:rsidRPr="00F54967">
        <w:rPr>
          <w:b/>
        </w:rPr>
        <w:instrText xml:space="preserve"> REF _Ref535917419 \h  \* MERGEFORMAT </w:instrText>
      </w:r>
      <w:r w:rsidRPr="00F54967">
        <w:rPr>
          <w:b/>
        </w:rPr>
      </w:r>
      <w:r w:rsidRPr="00F54967">
        <w:rPr>
          <w:b/>
        </w:rPr>
        <w:fldChar w:fldCharType="separate"/>
      </w:r>
      <w:r w:rsidR="00DC788A" w:rsidRPr="00DC788A">
        <w:rPr>
          <w:b/>
          <w:iCs/>
        </w:rPr>
        <w:t>Figure 2.4</w:t>
      </w:r>
      <w:r w:rsidR="00DC788A" w:rsidRPr="00DC788A">
        <w:rPr>
          <w:b/>
          <w:iCs/>
        </w:rPr>
        <w:noBreakHyphen/>
        <w:t>4</w:t>
      </w:r>
      <w:r w:rsidRPr="00F54967">
        <w:rPr>
          <w:b/>
        </w:rPr>
        <w:fldChar w:fldCharType="end"/>
      </w:r>
      <w:r>
        <w:t xml:space="preserve"> </w:t>
      </w:r>
      <w:r w:rsidRPr="00003586">
        <w:t xml:space="preserve">montre qu'un nombre minimum de 40 </w:t>
      </w:r>
      <w:r>
        <w:t>volumes</w:t>
      </w:r>
      <w:r w:rsidRPr="00003586">
        <w:t xml:space="preserve"> dans la direction y es</w:t>
      </w:r>
      <w:r>
        <w:t>t nécessaire pour parvenir à la convergence du maillage avec la méthode NDM</w:t>
      </w:r>
      <w:r w:rsidRPr="00003586">
        <w:t>. Le te</w:t>
      </w:r>
      <w:r>
        <w:t>mps de calcul est représenté sur</w:t>
      </w:r>
      <w:r w:rsidRPr="00003586">
        <w:t xml:space="preserve"> la</w:t>
      </w:r>
      <w:r>
        <w:t xml:space="preserve"> </w:t>
      </w:r>
      <w:r w:rsidRPr="00F5391B">
        <w:rPr>
          <w:b/>
        </w:rPr>
        <w:fldChar w:fldCharType="begin"/>
      </w:r>
      <w:r w:rsidRPr="00F5391B">
        <w:rPr>
          <w:b/>
        </w:rPr>
        <w:instrText xml:space="preserve"> REF _Ref535917499 \h  \* MERGEFORMAT </w:instrText>
      </w:r>
      <w:r w:rsidRPr="00F5391B">
        <w:rPr>
          <w:b/>
        </w:rPr>
      </w:r>
      <w:r w:rsidRPr="00F5391B">
        <w:rPr>
          <w:b/>
        </w:rPr>
        <w:fldChar w:fldCharType="separate"/>
      </w:r>
      <w:r w:rsidR="00DC788A" w:rsidRPr="00DC788A">
        <w:rPr>
          <w:b/>
          <w:iCs/>
        </w:rPr>
        <w:t>Figure 2.4</w:t>
      </w:r>
      <w:r w:rsidR="00DC788A" w:rsidRPr="00DC788A">
        <w:rPr>
          <w:b/>
          <w:iCs/>
        </w:rPr>
        <w:noBreakHyphen/>
        <w:t>5</w:t>
      </w:r>
      <w:r w:rsidRPr="00F5391B">
        <w:rPr>
          <w:b/>
        </w:rPr>
        <w:fldChar w:fldCharType="end"/>
      </w:r>
      <w:r w:rsidRPr="00003586">
        <w:t xml:space="preserve">. </w:t>
      </w:r>
      <w:r>
        <w:t>Etant donné que l</w:t>
      </w:r>
      <w:r w:rsidRPr="00003586">
        <w:t xml:space="preserve">a solution obtenue par le NDM avec 120 </w:t>
      </w:r>
      <w:r>
        <w:t>volumes</w:t>
      </w:r>
      <w:r w:rsidRPr="00003586">
        <w:t xml:space="preserve"> est </w:t>
      </w:r>
      <w:r>
        <w:t xml:space="preserve">la plus précise, elle est </w:t>
      </w:r>
      <w:r w:rsidRPr="00003586">
        <w:t>cons</w:t>
      </w:r>
      <w:r>
        <w:t xml:space="preserve">idérée comme une référence pour les comparaisons avec les solutions obtenues par la LPCM. </w:t>
      </w:r>
    </w:p>
    <w:p w14:paraId="78AFF83B" w14:textId="77777777" w:rsidR="00B54964" w:rsidRDefault="00B54964" w:rsidP="00B54964">
      <w:pPr>
        <w:spacing w:before="240" w:after="240" w:line="360" w:lineRule="auto"/>
        <w:jc w:val="center"/>
      </w:pPr>
      <w:r>
        <w:rPr>
          <w:noProof/>
          <w:lang w:eastAsia="zh-CN"/>
        </w:rPr>
        <w:lastRenderedPageBreak/>
        <w:drawing>
          <wp:inline distT="0" distB="0" distL="0" distR="0" wp14:anchorId="4391A7BF" wp14:editId="45DD2D84">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11D2E12E" w14:textId="77777777" w:rsidR="00B54964" w:rsidRPr="001753F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97" w:name="_Ref535917419"/>
      <w:bookmarkStart w:id="498" w:name="_Toc536112201"/>
      <w:bookmarkStart w:id="499" w:name="_Toc536800502"/>
      <w:bookmarkStart w:id="500" w:name="_Toc3312871"/>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49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98"/>
      <w:r>
        <w:rPr>
          <w:rFonts w:ascii="Calibri" w:eastAsia="Times New Roman" w:hAnsi="Calibri" w:cs="Times New Roman"/>
          <w:i w:val="0"/>
          <w:iCs w:val="0"/>
          <w:color w:val="auto"/>
          <w:sz w:val="22"/>
          <w:szCs w:val="20"/>
          <w:lang w:eastAsia="fr-FR"/>
        </w:rPr>
        <w:t>successifs</w:t>
      </w:r>
      <w:bookmarkEnd w:id="499"/>
      <w:bookmarkEnd w:id="500"/>
    </w:p>
    <w:p w14:paraId="62154AFF" w14:textId="77777777" w:rsidR="00B54964" w:rsidRDefault="00B54964" w:rsidP="00B54964">
      <w:pPr>
        <w:keepNext/>
        <w:spacing w:before="240" w:line="360" w:lineRule="auto"/>
        <w:jc w:val="center"/>
      </w:pPr>
      <w:r>
        <w:rPr>
          <w:noProof/>
          <w:lang w:eastAsia="zh-CN"/>
        </w:rPr>
        <w:drawing>
          <wp:inline distT="0" distB="0" distL="0" distR="0" wp14:anchorId="512806B4" wp14:editId="07961ADC">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65EAF5B2" w14:textId="77777777" w:rsidR="00B54964"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1" w:name="_Ref535917499"/>
      <w:bookmarkStart w:id="502" w:name="_Toc536112202"/>
      <w:bookmarkStart w:id="503" w:name="_Toc536800503"/>
      <w:bookmarkStart w:id="504" w:name="_Toc3312872"/>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50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502"/>
      <w:bookmarkEnd w:id="503"/>
      <w:bookmarkEnd w:id="504"/>
    </w:p>
    <w:p w14:paraId="01E09E6F" w14:textId="77777777" w:rsidR="00B54964" w:rsidRDefault="00B54964" w:rsidP="00B54964">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DC788A" w:rsidRPr="00DC788A">
        <w:rPr>
          <w:b/>
          <w:iCs/>
        </w:rPr>
        <w:t xml:space="preserve">Figure </w:t>
      </w:r>
      <w:r w:rsidR="00DC788A" w:rsidRPr="00DC788A">
        <w:rPr>
          <w:b/>
          <w:iCs/>
          <w:noProof/>
        </w:rPr>
        <w:t>2.4</w:t>
      </w:r>
      <w:r w:rsidR="00DC788A" w:rsidRPr="00DC788A">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DC788A" w:rsidRPr="00DC788A">
        <w:rPr>
          <w:b/>
          <w:iCs/>
        </w:rPr>
        <w:t xml:space="preserve">Figure </w:t>
      </w:r>
      <w:r w:rsidR="00DC788A" w:rsidRPr="00DC788A">
        <w:rPr>
          <w:b/>
          <w:iCs/>
          <w:noProof/>
        </w:rPr>
        <w:t>2.4</w:t>
      </w:r>
      <w:r w:rsidR="00DC788A" w:rsidRPr="00DC788A">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212AC9F7" w14:textId="77777777" w:rsidR="00B54964" w:rsidRDefault="00B54964" w:rsidP="00B54964">
      <w:pPr>
        <w:keepNext/>
        <w:spacing w:line="360" w:lineRule="auto"/>
        <w:jc w:val="center"/>
      </w:pPr>
      <w:r w:rsidRPr="002368E4">
        <w:rPr>
          <w:noProof/>
          <w:lang w:eastAsia="zh-CN"/>
        </w:rPr>
        <w:lastRenderedPageBreak/>
        <w:drawing>
          <wp:inline distT="0" distB="0" distL="0" distR="0" wp14:anchorId="249119E1" wp14:editId="6D9A89CD">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0192C0B5" w14:textId="77777777" w:rsidR="00B54964" w:rsidRPr="00CE21C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5" w:name="_Ref536543969"/>
      <w:bookmarkStart w:id="506" w:name="_Toc536112203"/>
      <w:bookmarkStart w:id="507" w:name="_Toc536800504"/>
      <w:bookmarkStart w:id="508" w:name="_Toc3312873"/>
      <w:r w:rsidRPr="00CE21C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505"/>
      <w:r>
        <w:rPr>
          <w:rFonts w:ascii="Calibri" w:eastAsia="Times New Roman" w:hAnsi="Calibri" w:cs="Times New Roman"/>
          <w:i w:val="0"/>
          <w:iCs w:val="0"/>
          <w:color w:val="auto"/>
          <w:sz w:val="22"/>
          <w:szCs w:val="20"/>
          <w:lang w:eastAsia="fr-FR"/>
        </w:rPr>
        <w:t xml:space="preserve"> : 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Pr="009448CD">
        <w:rPr>
          <w:rFonts w:ascii="Calibri" w:eastAsia="Times New Roman" w:hAnsi="Calibri" w:cs="Times New Roman"/>
          <w:i w:val="0"/>
          <w:iCs w:val="0"/>
          <w:color w:val="auto"/>
          <w:sz w:val="22"/>
          <w:szCs w:val="20"/>
          <w:lang w:eastAsia="fr-FR"/>
        </w:rPr>
        <w:t xml:space="preserve"> entre l</w:t>
      </w:r>
      <w:r>
        <w:rPr>
          <w:rFonts w:ascii="Calibri" w:eastAsia="Times New Roman" w:hAnsi="Calibri" w:cs="Times New Roman"/>
          <w:i w:val="0"/>
          <w:iCs w:val="0"/>
          <w:color w:val="auto"/>
          <w:sz w:val="22"/>
          <w:szCs w:val="20"/>
          <w:lang w:eastAsia="fr-FR"/>
        </w:rPr>
        <w:t>a</w:t>
      </w:r>
      <w:r w:rsidRPr="009448CD">
        <w:rPr>
          <w:rFonts w:ascii="Calibri" w:eastAsia="Times New Roman" w:hAnsi="Calibri" w:cs="Times New Roman"/>
          <w:i w:val="0"/>
          <w:iCs w:val="0"/>
          <w:color w:val="auto"/>
          <w:sz w:val="22"/>
          <w:szCs w:val="20"/>
          <w:lang w:eastAsia="fr-FR"/>
        </w:rPr>
        <w:t xml:space="preserve"> LPCM et l</w:t>
      </w:r>
      <w:r>
        <w:rPr>
          <w:rFonts w:ascii="Calibri" w:eastAsia="Times New Roman" w:hAnsi="Calibri" w:cs="Times New Roman"/>
          <w:i w:val="0"/>
          <w:iCs w:val="0"/>
          <w:color w:val="auto"/>
          <w:sz w:val="22"/>
          <w:szCs w:val="20"/>
          <w:lang w:eastAsia="fr-FR"/>
        </w:rPr>
        <w:t>a NDM de référence</w:t>
      </w:r>
      <w:bookmarkEnd w:id="506"/>
      <w:r>
        <w:rPr>
          <w:rFonts w:ascii="Calibri" w:eastAsia="Times New Roman" w:hAnsi="Calibri" w:cs="Times New Roman"/>
          <w:i w:val="0"/>
          <w:iCs w:val="0"/>
          <w:color w:val="auto"/>
          <w:sz w:val="22"/>
          <w:szCs w:val="20"/>
          <w:lang w:eastAsia="fr-FR"/>
        </w:rPr>
        <w:t xml:space="preserve"> (</w:t>
      </w:r>
      <w:r w:rsidRPr="009448CD">
        <w:rPr>
          <w:rFonts w:ascii="Calibri" w:eastAsia="Times New Roman" w:hAnsi="Calibri" w:cs="Times New Roman"/>
          <w:i w:val="0"/>
          <w:iCs w:val="0"/>
          <w:color w:val="auto"/>
          <w:sz w:val="22"/>
          <w:szCs w:val="20"/>
          <w:lang w:eastAsia="fr-FR"/>
        </w:rPr>
        <w:t>Ny = 120</w:t>
      </w:r>
      <w:r>
        <w:rPr>
          <w:rFonts w:ascii="Calibri" w:eastAsia="Times New Roman" w:hAnsi="Calibri" w:cs="Times New Roman"/>
          <w:i w:val="0"/>
          <w:iCs w:val="0"/>
          <w:color w:val="auto"/>
          <w:sz w:val="22"/>
          <w:szCs w:val="20"/>
          <w:lang w:eastAsia="fr-FR"/>
        </w:rPr>
        <w:t>)</w:t>
      </w:r>
      <w:bookmarkEnd w:id="507"/>
      <w:bookmarkEnd w:id="508"/>
    </w:p>
    <w:p w14:paraId="75F79E2B" w14:textId="77777777" w:rsidR="00B54964" w:rsidRDefault="00B54964" w:rsidP="00B54964">
      <w:pPr>
        <w:keepNext/>
        <w:spacing w:line="360" w:lineRule="auto"/>
        <w:jc w:val="center"/>
      </w:pPr>
      <w:r w:rsidRPr="002368E4">
        <w:rPr>
          <w:noProof/>
          <w:lang w:eastAsia="zh-CN"/>
        </w:rPr>
        <w:drawing>
          <wp:inline distT="0" distB="0" distL="0" distR="0" wp14:anchorId="5CA57F19" wp14:editId="5409C536">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377BBD3A" w14:textId="77777777" w:rsidR="00B54964" w:rsidRPr="009448CD" w:rsidRDefault="00B54964" w:rsidP="00B54964">
      <w:pPr>
        <w:pStyle w:val="Lgende"/>
        <w:jc w:val="center"/>
        <w:rPr>
          <w:rFonts w:ascii="Calibri" w:eastAsia="Times New Roman" w:hAnsi="Calibri" w:cs="Times New Roman"/>
          <w:i w:val="0"/>
          <w:iCs w:val="0"/>
          <w:color w:val="auto"/>
          <w:sz w:val="22"/>
          <w:szCs w:val="20"/>
          <w:lang w:eastAsia="fr-FR"/>
        </w:rPr>
      </w:pPr>
      <w:bookmarkStart w:id="509" w:name="_Ref536543985"/>
      <w:bookmarkStart w:id="510" w:name="_Toc536112204"/>
      <w:bookmarkStart w:id="511" w:name="_Toc536800505"/>
      <w:bookmarkStart w:id="512" w:name="_Toc3312874"/>
      <w:r w:rsidRPr="009448C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509"/>
      <w:r>
        <w:rPr>
          <w:rFonts w:ascii="Calibri" w:eastAsia="Times New Roman" w:hAnsi="Calibri" w:cs="Times New Roman"/>
          <w:i w:val="0"/>
          <w:iCs w:val="0"/>
          <w:color w:val="auto"/>
          <w:sz w:val="22"/>
          <w:szCs w:val="20"/>
          <w:lang w:eastAsia="fr-FR"/>
        </w:rPr>
        <w:t> : T</w:t>
      </w:r>
      <w:r w:rsidRPr="009448CD">
        <w:rPr>
          <w:rFonts w:ascii="Calibri" w:eastAsia="Times New Roman" w:hAnsi="Calibri" w:cs="Times New Roman"/>
          <w:i w:val="0"/>
          <w:iCs w:val="0"/>
          <w:color w:val="auto"/>
          <w:sz w:val="22"/>
          <w:szCs w:val="20"/>
          <w:lang w:eastAsia="fr-FR"/>
        </w:rPr>
        <w:t>emps de calcul d</w:t>
      </w:r>
      <w:r>
        <w:rPr>
          <w:rFonts w:ascii="Calibri" w:eastAsia="Times New Roman" w:hAnsi="Calibri" w:cs="Times New Roman"/>
          <w:i w:val="0"/>
          <w:iCs w:val="0"/>
          <w:color w:val="auto"/>
          <w:sz w:val="22"/>
          <w:szCs w:val="20"/>
          <w:lang w:eastAsia="fr-FR"/>
        </w:rPr>
        <w:t>e la</w:t>
      </w:r>
      <w:r w:rsidRPr="009448CD">
        <w:rPr>
          <w:rFonts w:ascii="Calibri" w:eastAsia="Times New Roman" w:hAnsi="Calibri" w:cs="Times New Roman"/>
          <w:i w:val="0"/>
          <w:iCs w:val="0"/>
          <w:color w:val="auto"/>
          <w:sz w:val="22"/>
          <w:szCs w:val="20"/>
          <w:lang w:eastAsia="fr-FR"/>
        </w:rPr>
        <w:t xml:space="preserve"> LPCM par rapport </w:t>
      </w:r>
      <w:r>
        <w:rPr>
          <w:rFonts w:ascii="Calibri" w:eastAsia="Times New Roman" w:hAnsi="Calibri" w:cs="Times New Roman"/>
          <w:i w:val="0"/>
          <w:iCs w:val="0"/>
          <w:color w:val="auto"/>
          <w:sz w:val="22"/>
          <w:szCs w:val="20"/>
          <w:lang w:eastAsia="fr-FR"/>
        </w:rPr>
        <w:t>à la NDM de référence Ny = 120</w:t>
      </w:r>
      <w:bookmarkEnd w:id="510"/>
      <w:bookmarkEnd w:id="511"/>
      <w:bookmarkEnd w:id="512"/>
    </w:p>
    <w:p w14:paraId="211724C7" w14:textId="77777777" w:rsidR="00B54964" w:rsidRDefault="00B54964" w:rsidP="00B54964">
      <w:pPr>
        <w:spacing w:before="240" w:after="240" w:line="360" w:lineRule="auto"/>
        <w:ind w:firstLine="709"/>
      </w:pPr>
      <w:r w:rsidRPr="009F33EB">
        <w:t>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En outre</w:t>
      </w:r>
      <w:r>
        <w:t xml:space="preserve">, une comparaison systématique entre la NDM et la LPCM est présentée en </w:t>
      </w:r>
      <w:hyperlink w:anchor="_Annexe_A_:" w:history="1">
        <w:r w:rsidRPr="00E947EE">
          <w:rPr>
            <w:rStyle w:val="Lienhypertexte"/>
            <w:b/>
            <w:color w:val="000000" w:themeColor="text1"/>
            <w:u w:val="none"/>
          </w:rPr>
          <w:t>Annexe A</w:t>
        </w:r>
      </w:hyperlink>
      <w:r>
        <w:t xml:space="preserve">. La comparaison supplémentaire présentée en annexe se concentre sur la résolution de l’équation de l’énergie sans la couplée avec l’équation de Reynolds. Les résultats confirment de nouveau l’intérêt de l’utilisation de la LPCM dans le calcul THD.  </w:t>
      </w:r>
    </w:p>
    <w:p w14:paraId="0FEA9D72" w14:textId="77777777" w:rsidR="00B54964" w:rsidRDefault="00B54964" w:rsidP="00B54964">
      <w:pPr>
        <w:pStyle w:val="Titre2"/>
        <w:spacing w:after="240"/>
        <w:ind w:left="567" w:hanging="578"/>
      </w:pPr>
      <w:bookmarkStart w:id="513" w:name="_Toc536800393"/>
      <w:bookmarkStart w:id="514" w:name="_Toc3312762"/>
      <w:r>
        <w:lastRenderedPageBreak/>
        <w:t>Études de cas d’un palier avec deux lobes</w:t>
      </w:r>
      <w:bookmarkEnd w:id="513"/>
      <w:bookmarkEnd w:id="514"/>
    </w:p>
    <w:p w14:paraId="36A6C5E7" w14:textId="77777777" w:rsidR="00B54964" w:rsidRDefault="00B54964" w:rsidP="00B54964">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Pr>
          <w:b/>
        </w:rPr>
        <w:instrText xml:space="preserve"> \* MERGEFORMAT </w:instrText>
      </w:r>
      <w:r w:rsidRPr="00B50692">
        <w:rPr>
          <w:b/>
        </w:rPr>
      </w:r>
      <w:r w:rsidRPr="00B50692">
        <w:rPr>
          <w:b/>
        </w:rPr>
        <w:fldChar w:fldCharType="separate"/>
      </w:r>
      <w:r w:rsidR="00DC788A">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DC788A" w:rsidRPr="00DC788A">
        <w:rPr>
          <w:b/>
          <w:szCs w:val="22"/>
        </w:rPr>
        <w:t xml:space="preserve">Figure </w:t>
      </w:r>
      <w:r w:rsidR="00DC788A" w:rsidRPr="00DC788A">
        <w:rPr>
          <w:b/>
          <w:iCs/>
          <w:noProof/>
          <w:szCs w:val="22"/>
        </w:rPr>
        <w:t>2.5</w:t>
      </w:r>
      <w:r w:rsidR="00DC788A" w:rsidRPr="00DC788A">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DC788A" w:rsidRPr="00DC788A">
        <w:rPr>
          <w:b/>
          <w:szCs w:val="22"/>
        </w:rPr>
        <w:t xml:space="preserve">Tableau </w:t>
      </w:r>
      <w:r w:rsidR="00DC788A" w:rsidRPr="00DC788A">
        <w:rPr>
          <w:b/>
          <w:iCs/>
          <w:noProof/>
          <w:szCs w:val="22"/>
        </w:rPr>
        <w:t>2.5</w:t>
      </w:r>
      <w:r w:rsidR="00DC788A" w:rsidRPr="00DC788A">
        <w:rPr>
          <w:b/>
          <w:iCs/>
          <w:noProof/>
          <w:szCs w:val="22"/>
        </w:rPr>
        <w:noBreakHyphen/>
        <w:t>1</w:t>
      </w:r>
      <w:r w:rsidRPr="00282DCC">
        <w:rPr>
          <w:b/>
        </w:rPr>
        <w:fldChar w:fldCharType="end"/>
      </w:r>
      <w:r>
        <w:t xml:space="preserve">. </w:t>
      </w:r>
    </w:p>
    <w:p w14:paraId="3702FE31" w14:textId="77777777" w:rsidR="00B54964" w:rsidRDefault="00B54964" w:rsidP="00B54964">
      <w:pPr>
        <w:keepNext/>
        <w:spacing w:line="360" w:lineRule="auto"/>
        <w:jc w:val="center"/>
      </w:pPr>
      <w:r>
        <w:rPr>
          <w:noProof/>
          <w:lang w:eastAsia="zh-CN"/>
        </w:rPr>
        <w:drawing>
          <wp:inline distT="0" distB="0" distL="0" distR="0" wp14:anchorId="15DF8E5F" wp14:editId="3C659F9D">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08DE7E63" w14:textId="77777777" w:rsidR="00B54964" w:rsidRPr="004447C8" w:rsidRDefault="00B54964" w:rsidP="00B54964">
      <w:pPr>
        <w:pStyle w:val="Lgende"/>
        <w:spacing w:line="360" w:lineRule="auto"/>
        <w:jc w:val="center"/>
        <w:rPr>
          <w:i w:val="0"/>
          <w:iCs w:val="0"/>
          <w:color w:val="auto"/>
          <w:sz w:val="22"/>
          <w:szCs w:val="22"/>
        </w:rPr>
      </w:pPr>
      <w:bookmarkStart w:id="515" w:name="_Ref476837092"/>
      <w:bookmarkStart w:id="516" w:name="_Toc536112205"/>
      <w:bookmarkStart w:id="517" w:name="_Toc536800506"/>
      <w:bookmarkStart w:id="518" w:name="_Toc3312875"/>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C788A">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DC788A">
        <w:rPr>
          <w:i w:val="0"/>
          <w:iCs w:val="0"/>
          <w:noProof/>
          <w:color w:val="auto"/>
          <w:sz w:val="22"/>
          <w:szCs w:val="22"/>
        </w:rPr>
        <w:t>1</w:t>
      </w:r>
      <w:r>
        <w:rPr>
          <w:i w:val="0"/>
          <w:iCs w:val="0"/>
          <w:color w:val="auto"/>
          <w:sz w:val="22"/>
          <w:szCs w:val="22"/>
        </w:rPr>
        <w:fldChar w:fldCharType="end"/>
      </w:r>
      <w:bookmarkEnd w:id="515"/>
      <w:r>
        <w:rPr>
          <w:i w:val="0"/>
          <w:iCs w:val="0"/>
          <w:color w:val="auto"/>
          <w:sz w:val="22"/>
          <w:szCs w:val="22"/>
        </w:rPr>
        <w:t xml:space="preserve"> la géométrie du palier</w:t>
      </w:r>
      <w:bookmarkEnd w:id="516"/>
      <w:bookmarkEnd w:id="517"/>
      <w:bookmarkEnd w:id="518"/>
    </w:p>
    <w:p w14:paraId="5AA3549C" w14:textId="77777777" w:rsidR="00B54964" w:rsidRDefault="00B54964" w:rsidP="00B54964">
      <w:pPr>
        <w:pStyle w:val="Lgende"/>
        <w:spacing w:after="0"/>
        <w:jc w:val="center"/>
        <w:rPr>
          <w:i w:val="0"/>
          <w:iCs w:val="0"/>
          <w:color w:val="auto"/>
          <w:sz w:val="22"/>
          <w:szCs w:val="22"/>
        </w:rPr>
      </w:pPr>
      <w:bookmarkStart w:id="519" w:name="_Ref476837107"/>
      <w:bookmarkStart w:id="520" w:name="_Toc536112269"/>
      <w:bookmarkStart w:id="521" w:name="_Toc536800602"/>
      <w:bookmarkStart w:id="522" w:name="_Toc3312971"/>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C788A">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DC788A">
        <w:rPr>
          <w:i w:val="0"/>
          <w:iCs w:val="0"/>
          <w:noProof/>
          <w:color w:val="auto"/>
          <w:sz w:val="22"/>
          <w:szCs w:val="22"/>
        </w:rPr>
        <w:t>1</w:t>
      </w:r>
      <w:r>
        <w:rPr>
          <w:i w:val="0"/>
          <w:iCs w:val="0"/>
          <w:color w:val="auto"/>
          <w:sz w:val="22"/>
          <w:szCs w:val="22"/>
        </w:rPr>
        <w:fldChar w:fldCharType="end"/>
      </w:r>
      <w:bookmarkEnd w:id="519"/>
      <w:r>
        <w:rPr>
          <w:i w:val="0"/>
          <w:iCs w:val="0"/>
          <w:color w:val="auto"/>
          <w:sz w:val="22"/>
          <w:szCs w:val="22"/>
        </w:rPr>
        <w:t> : Caractéristiques géométriques et du lubrifiant</w:t>
      </w:r>
      <w:bookmarkEnd w:id="520"/>
      <w:bookmarkEnd w:id="521"/>
      <w:bookmarkEnd w:id="522"/>
    </w:p>
    <w:tbl>
      <w:tblPr>
        <w:tblStyle w:val="Grilledutableau"/>
        <w:tblW w:w="4750" w:type="pct"/>
        <w:jc w:val="center"/>
        <w:tblLook w:val="0420" w:firstRow="1" w:lastRow="0" w:firstColumn="0" w:lastColumn="0" w:noHBand="0" w:noVBand="1"/>
      </w:tblPr>
      <w:tblGrid>
        <w:gridCol w:w="4460"/>
        <w:gridCol w:w="1641"/>
        <w:gridCol w:w="2489"/>
      </w:tblGrid>
      <w:tr w:rsidR="00B54964" w:rsidRPr="009610F4" w14:paraId="5C98AD69"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46F1CACD" w14:textId="77777777" w:rsidR="00B54964" w:rsidRPr="002A1B18" w:rsidRDefault="00B54964" w:rsidP="00956887">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4FDE40D" w14:textId="77777777" w:rsidR="00B54964" w:rsidRPr="002A1B18" w:rsidRDefault="00B54964" w:rsidP="00956887">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5B22AECC" w14:textId="77777777" w:rsidR="00B54964" w:rsidRPr="002A1B18" w:rsidRDefault="00B54964" w:rsidP="00956887">
            <w:pPr>
              <w:spacing w:line="360" w:lineRule="auto"/>
              <w:jc w:val="center"/>
              <w:rPr>
                <w:lang w:eastAsia="zh-CN"/>
              </w:rPr>
            </w:pPr>
            <w:r w:rsidRPr="002A1B18">
              <w:rPr>
                <w:b/>
                <w:bCs/>
                <w:lang w:eastAsia="zh-CN"/>
              </w:rPr>
              <w:t>Acier régulé</w:t>
            </w:r>
          </w:p>
        </w:tc>
      </w:tr>
      <w:tr w:rsidR="00B54964" w:rsidRPr="009610F4" w14:paraId="181A028B" w14:textId="77777777" w:rsidTr="00956887">
        <w:trPr>
          <w:trHeight w:val="227"/>
          <w:jc w:val="center"/>
        </w:trPr>
        <w:tc>
          <w:tcPr>
            <w:tcW w:w="2596" w:type="pct"/>
            <w:tcBorders>
              <w:top w:val="single" w:sz="12" w:space="0" w:color="auto"/>
            </w:tcBorders>
            <w:vAlign w:val="center"/>
            <w:hideMark/>
          </w:tcPr>
          <w:p w14:paraId="68418529" w14:textId="77777777" w:rsidR="00B54964" w:rsidRPr="002A1B18" w:rsidRDefault="00B54964" w:rsidP="00956887">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349E64F0"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3B932C5F" w14:textId="77777777" w:rsidR="00B54964" w:rsidRPr="002A1B18" w:rsidRDefault="00B54964" w:rsidP="00956887">
            <w:pPr>
              <w:spacing w:line="360" w:lineRule="auto"/>
              <w:jc w:val="center"/>
              <w:rPr>
                <w:lang w:eastAsia="zh-CN"/>
              </w:rPr>
            </w:pPr>
            <w:r w:rsidRPr="002A1B18">
              <w:rPr>
                <w:lang w:eastAsia="zh-CN"/>
              </w:rPr>
              <w:t>99.908 mm</w:t>
            </w:r>
          </w:p>
        </w:tc>
      </w:tr>
      <w:tr w:rsidR="00B54964" w:rsidRPr="009610F4" w14:paraId="3CADFD51" w14:textId="77777777" w:rsidTr="00956887">
        <w:trPr>
          <w:trHeight w:val="227"/>
          <w:jc w:val="center"/>
        </w:trPr>
        <w:tc>
          <w:tcPr>
            <w:tcW w:w="2596" w:type="pct"/>
            <w:vAlign w:val="center"/>
            <w:hideMark/>
          </w:tcPr>
          <w:p w14:paraId="38E053A8" w14:textId="77777777" w:rsidR="00B54964" w:rsidRPr="002A1B18" w:rsidRDefault="00B54964" w:rsidP="00956887">
            <w:pPr>
              <w:spacing w:line="360" w:lineRule="auto"/>
              <w:jc w:val="center"/>
              <w:rPr>
                <w:lang w:eastAsia="zh-CN"/>
              </w:rPr>
            </w:pPr>
            <w:r w:rsidRPr="002A1B18">
              <w:rPr>
                <w:lang w:eastAsia="zh-CN"/>
              </w:rPr>
              <w:t>Diamètre d’usinage du coussinet</w:t>
            </w:r>
          </w:p>
        </w:tc>
        <w:tc>
          <w:tcPr>
            <w:tcW w:w="955" w:type="pct"/>
            <w:vAlign w:val="center"/>
            <w:hideMark/>
          </w:tcPr>
          <w:p w14:paraId="10F6209C"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4D4DCC93" w14:textId="77777777" w:rsidR="00B54964" w:rsidRPr="002A1B18" w:rsidRDefault="00B54964" w:rsidP="00956887">
            <w:pPr>
              <w:spacing w:line="360" w:lineRule="auto"/>
              <w:jc w:val="center"/>
              <w:rPr>
                <w:lang w:eastAsia="zh-CN"/>
              </w:rPr>
            </w:pPr>
            <w:r w:rsidRPr="002A1B18">
              <w:rPr>
                <w:lang w:eastAsia="zh-CN"/>
              </w:rPr>
              <w:t>100.058 mm</w:t>
            </w:r>
          </w:p>
        </w:tc>
      </w:tr>
      <w:tr w:rsidR="00B54964" w:rsidRPr="009610F4" w14:paraId="48AA976D" w14:textId="77777777" w:rsidTr="00956887">
        <w:trPr>
          <w:trHeight w:val="227"/>
          <w:jc w:val="center"/>
        </w:trPr>
        <w:tc>
          <w:tcPr>
            <w:tcW w:w="2596" w:type="pct"/>
            <w:vAlign w:val="center"/>
            <w:hideMark/>
          </w:tcPr>
          <w:p w14:paraId="79DBE510" w14:textId="77777777" w:rsidR="00B54964" w:rsidRPr="002A1B18" w:rsidRDefault="00B54964" w:rsidP="00956887">
            <w:pPr>
              <w:spacing w:line="360" w:lineRule="auto"/>
              <w:jc w:val="center"/>
              <w:rPr>
                <w:lang w:eastAsia="zh-CN"/>
              </w:rPr>
            </w:pPr>
            <w:r w:rsidRPr="002A1B18">
              <w:rPr>
                <w:lang w:eastAsia="zh-CN"/>
              </w:rPr>
              <w:t>Diamètre de l’arbre</w:t>
            </w:r>
          </w:p>
        </w:tc>
        <w:tc>
          <w:tcPr>
            <w:tcW w:w="955" w:type="pct"/>
            <w:vAlign w:val="center"/>
            <w:hideMark/>
          </w:tcPr>
          <w:p w14:paraId="03EF9273"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8D1EE2B" w14:textId="77777777" w:rsidR="00B54964" w:rsidRPr="002A1B18" w:rsidRDefault="00B54964" w:rsidP="00956887">
            <w:pPr>
              <w:spacing w:line="360" w:lineRule="auto"/>
              <w:jc w:val="center"/>
              <w:rPr>
                <w:lang w:eastAsia="zh-CN"/>
              </w:rPr>
            </w:pPr>
            <w:r w:rsidRPr="002A1B18">
              <w:rPr>
                <w:lang w:eastAsia="zh-CN"/>
              </w:rPr>
              <w:t>99.772 mm</w:t>
            </w:r>
          </w:p>
        </w:tc>
      </w:tr>
      <w:tr w:rsidR="00B54964" w:rsidRPr="009610F4" w14:paraId="1ADAC41B" w14:textId="77777777" w:rsidTr="00956887">
        <w:trPr>
          <w:trHeight w:val="227"/>
          <w:jc w:val="center"/>
        </w:trPr>
        <w:tc>
          <w:tcPr>
            <w:tcW w:w="2596" w:type="pct"/>
            <w:vAlign w:val="center"/>
            <w:hideMark/>
          </w:tcPr>
          <w:p w14:paraId="53800617" w14:textId="77777777" w:rsidR="00B54964" w:rsidRPr="002A1B18" w:rsidRDefault="00B54964" w:rsidP="00956887">
            <w:pPr>
              <w:spacing w:line="360" w:lineRule="auto"/>
              <w:jc w:val="center"/>
              <w:rPr>
                <w:lang w:eastAsia="zh-CN"/>
              </w:rPr>
            </w:pPr>
            <w:r w:rsidRPr="002A1B18">
              <w:rPr>
                <w:lang w:eastAsia="zh-CN"/>
              </w:rPr>
              <w:t>Longueur de l’arbre</w:t>
            </w:r>
          </w:p>
        </w:tc>
        <w:tc>
          <w:tcPr>
            <w:tcW w:w="955" w:type="pct"/>
            <w:vAlign w:val="center"/>
            <w:hideMark/>
          </w:tcPr>
          <w:p w14:paraId="717683DC"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6AAD7127" w14:textId="77777777" w:rsidR="00B54964" w:rsidRPr="002A1B18" w:rsidRDefault="00B54964" w:rsidP="00956887">
            <w:pPr>
              <w:spacing w:line="360" w:lineRule="auto"/>
              <w:jc w:val="center"/>
              <w:rPr>
                <w:lang w:eastAsia="zh-CN"/>
              </w:rPr>
            </w:pPr>
            <w:r w:rsidRPr="002A1B18">
              <w:rPr>
                <w:lang w:eastAsia="zh-CN"/>
              </w:rPr>
              <w:t>68.4 mm</w:t>
            </w:r>
          </w:p>
        </w:tc>
      </w:tr>
      <w:tr w:rsidR="00B54964" w:rsidRPr="009610F4" w14:paraId="63BD426C" w14:textId="77777777" w:rsidTr="00956887">
        <w:trPr>
          <w:trHeight w:val="227"/>
          <w:jc w:val="center"/>
        </w:trPr>
        <w:tc>
          <w:tcPr>
            <w:tcW w:w="2596" w:type="pct"/>
            <w:vAlign w:val="center"/>
            <w:hideMark/>
          </w:tcPr>
          <w:p w14:paraId="55A1F89A" w14:textId="77777777" w:rsidR="00B54964" w:rsidRPr="002A1B18" w:rsidRDefault="00B54964" w:rsidP="00956887">
            <w:pPr>
              <w:spacing w:line="360" w:lineRule="auto"/>
              <w:jc w:val="center"/>
              <w:rPr>
                <w:lang w:eastAsia="zh-CN"/>
              </w:rPr>
            </w:pPr>
            <w:r w:rsidRPr="002A1B18">
              <w:rPr>
                <w:lang w:eastAsia="zh-CN"/>
              </w:rPr>
              <w:t>Diamètre extérieur du coussinet</w:t>
            </w:r>
          </w:p>
        </w:tc>
        <w:tc>
          <w:tcPr>
            <w:tcW w:w="955" w:type="pct"/>
            <w:vAlign w:val="center"/>
            <w:hideMark/>
          </w:tcPr>
          <w:p w14:paraId="41CB2002" w14:textId="77777777" w:rsidR="00B54964" w:rsidRPr="002A1B18" w:rsidRDefault="00B54964" w:rsidP="00956887">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2897D46E" w14:textId="77777777" w:rsidR="00B54964" w:rsidRPr="002A1B18" w:rsidRDefault="00B54964" w:rsidP="00956887">
            <w:pPr>
              <w:spacing w:line="360" w:lineRule="auto"/>
              <w:jc w:val="center"/>
              <w:rPr>
                <w:lang w:eastAsia="zh-CN"/>
              </w:rPr>
            </w:pPr>
            <w:r w:rsidRPr="002A1B18">
              <w:rPr>
                <w:lang w:eastAsia="zh-CN"/>
              </w:rPr>
              <w:t>140 mm</w:t>
            </w:r>
          </w:p>
        </w:tc>
      </w:tr>
      <w:tr w:rsidR="00B54964" w:rsidRPr="009610F4" w14:paraId="01287ECF" w14:textId="77777777" w:rsidTr="00956887">
        <w:trPr>
          <w:trHeight w:val="227"/>
          <w:jc w:val="center"/>
        </w:trPr>
        <w:tc>
          <w:tcPr>
            <w:tcW w:w="2596" w:type="pct"/>
            <w:vAlign w:val="center"/>
            <w:hideMark/>
          </w:tcPr>
          <w:p w14:paraId="6EAA077E" w14:textId="77777777" w:rsidR="00B54964" w:rsidRPr="002A1B18" w:rsidRDefault="00B54964" w:rsidP="00956887">
            <w:pPr>
              <w:spacing w:line="360" w:lineRule="auto"/>
              <w:jc w:val="center"/>
              <w:rPr>
                <w:lang w:eastAsia="zh-CN"/>
              </w:rPr>
            </w:pPr>
            <w:r w:rsidRPr="002A1B18">
              <w:rPr>
                <w:lang w:eastAsia="zh-CN"/>
              </w:rPr>
              <w:t>Diamètre externe de la bague support</w:t>
            </w:r>
          </w:p>
        </w:tc>
        <w:tc>
          <w:tcPr>
            <w:tcW w:w="955" w:type="pct"/>
            <w:vAlign w:val="center"/>
            <w:hideMark/>
          </w:tcPr>
          <w:p w14:paraId="0BEE59F3"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51FD656A" w14:textId="77777777" w:rsidR="00B54964" w:rsidRPr="002A1B18" w:rsidRDefault="00B54964" w:rsidP="00956887">
            <w:pPr>
              <w:spacing w:line="360" w:lineRule="auto"/>
              <w:jc w:val="center"/>
              <w:rPr>
                <w:lang w:eastAsia="zh-CN"/>
              </w:rPr>
            </w:pPr>
            <w:r w:rsidRPr="002A1B18">
              <w:rPr>
                <w:lang w:eastAsia="zh-CN"/>
              </w:rPr>
              <w:t>200 mm</w:t>
            </w:r>
          </w:p>
        </w:tc>
      </w:tr>
      <w:tr w:rsidR="00B54964" w:rsidRPr="009610F4" w14:paraId="1011A486" w14:textId="77777777" w:rsidTr="00956887">
        <w:trPr>
          <w:trHeight w:val="227"/>
          <w:jc w:val="center"/>
        </w:trPr>
        <w:tc>
          <w:tcPr>
            <w:tcW w:w="2596" w:type="pct"/>
            <w:vAlign w:val="center"/>
            <w:hideMark/>
          </w:tcPr>
          <w:p w14:paraId="099582E0" w14:textId="77777777" w:rsidR="00B54964" w:rsidRPr="002A1B18" w:rsidRDefault="00B54964" w:rsidP="00956887">
            <w:pPr>
              <w:spacing w:line="360" w:lineRule="auto"/>
              <w:jc w:val="center"/>
              <w:rPr>
                <w:lang w:eastAsia="zh-CN"/>
              </w:rPr>
            </w:pPr>
            <w:r w:rsidRPr="002A1B18">
              <w:rPr>
                <w:lang w:eastAsia="zh-CN"/>
              </w:rPr>
              <w:t>Jeu radial d’usinage (jeu radial horizontal)</w:t>
            </w:r>
          </w:p>
        </w:tc>
        <w:tc>
          <w:tcPr>
            <w:tcW w:w="955" w:type="pct"/>
            <w:vAlign w:val="center"/>
            <w:hideMark/>
          </w:tcPr>
          <w:p w14:paraId="47CA7D47"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3E34F116" w14:textId="77777777" w:rsidR="00B54964" w:rsidRPr="002A1B18" w:rsidRDefault="00B54964" w:rsidP="00956887">
            <w:pPr>
              <w:spacing w:line="360" w:lineRule="auto"/>
              <w:jc w:val="center"/>
              <w:rPr>
                <w:lang w:eastAsia="zh-CN"/>
              </w:rPr>
            </w:pPr>
            <w:r w:rsidRPr="002A1B18">
              <w:rPr>
                <w:lang w:eastAsia="zh-CN"/>
              </w:rPr>
              <w:t>143µm</w:t>
            </w:r>
          </w:p>
        </w:tc>
      </w:tr>
      <w:tr w:rsidR="00B54964" w:rsidRPr="009610F4" w14:paraId="28DA521E" w14:textId="77777777" w:rsidTr="00956887">
        <w:trPr>
          <w:trHeight w:val="227"/>
          <w:jc w:val="center"/>
        </w:trPr>
        <w:tc>
          <w:tcPr>
            <w:tcW w:w="2596" w:type="pct"/>
            <w:vAlign w:val="center"/>
            <w:hideMark/>
          </w:tcPr>
          <w:p w14:paraId="0FE15FC1" w14:textId="77777777" w:rsidR="00B54964" w:rsidRPr="002A1B18" w:rsidRDefault="00B54964" w:rsidP="00956887">
            <w:pPr>
              <w:spacing w:line="360" w:lineRule="auto"/>
              <w:jc w:val="center"/>
              <w:rPr>
                <w:lang w:eastAsia="zh-CN"/>
              </w:rPr>
            </w:pPr>
            <w:r w:rsidRPr="002A1B18">
              <w:rPr>
                <w:lang w:eastAsia="zh-CN"/>
              </w:rPr>
              <w:t>Jeu radial d’assemblage (jeu radial vertical)</w:t>
            </w:r>
          </w:p>
        </w:tc>
        <w:tc>
          <w:tcPr>
            <w:tcW w:w="955" w:type="pct"/>
            <w:vAlign w:val="center"/>
            <w:hideMark/>
          </w:tcPr>
          <w:p w14:paraId="542335FF"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65DB4B08" w14:textId="77777777" w:rsidR="00B54964" w:rsidRPr="002A1B18" w:rsidRDefault="00B54964" w:rsidP="00956887">
            <w:pPr>
              <w:spacing w:line="360" w:lineRule="auto"/>
              <w:jc w:val="center"/>
              <w:rPr>
                <w:lang w:eastAsia="zh-CN"/>
              </w:rPr>
            </w:pPr>
            <w:r w:rsidRPr="002A1B18">
              <w:rPr>
                <w:lang w:eastAsia="zh-CN"/>
              </w:rPr>
              <w:t>68 µm</w:t>
            </w:r>
          </w:p>
        </w:tc>
      </w:tr>
      <w:tr w:rsidR="00B54964" w:rsidRPr="009610F4" w14:paraId="41CD8112" w14:textId="77777777" w:rsidTr="00956887">
        <w:trPr>
          <w:trHeight w:val="227"/>
          <w:jc w:val="center"/>
        </w:trPr>
        <w:tc>
          <w:tcPr>
            <w:tcW w:w="2596" w:type="pct"/>
            <w:tcBorders>
              <w:bottom w:val="single" w:sz="12" w:space="0" w:color="auto"/>
            </w:tcBorders>
            <w:vAlign w:val="center"/>
            <w:hideMark/>
          </w:tcPr>
          <w:p w14:paraId="5A8D0511" w14:textId="77777777" w:rsidR="00B54964" w:rsidRPr="002A1B18" w:rsidRDefault="00B54964" w:rsidP="00956887">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6F08318B"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28618F91" w14:textId="77777777" w:rsidR="00B54964" w:rsidRPr="002A1B18" w:rsidRDefault="00B54964" w:rsidP="00956887">
            <w:pPr>
              <w:spacing w:line="360" w:lineRule="auto"/>
              <w:jc w:val="center"/>
              <w:rPr>
                <w:lang w:eastAsia="zh-CN"/>
              </w:rPr>
            </w:pPr>
            <w:r w:rsidRPr="002A1B18">
              <w:rPr>
                <w:lang w:eastAsia="zh-CN"/>
              </w:rPr>
              <w:t>0.524</w:t>
            </w:r>
          </w:p>
        </w:tc>
      </w:tr>
      <w:tr w:rsidR="00B54964" w:rsidRPr="009610F4" w14:paraId="631DB3BA"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03DD6FC0" w14:textId="77777777" w:rsidR="00B54964" w:rsidRPr="002A1B18" w:rsidRDefault="00B54964" w:rsidP="00956887">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6114D4EA" w14:textId="77777777" w:rsidR="00B54964" w:rsidRPr="002A1B18" w:rsidRDefault="00B54964" w:rsidP="00956887">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77390FBD" w14:textId="77777777" w:rsidR="00B54964" w:rsidRPr="002A1B18" w:rsidRDefault="00B54964" w:rsidP="00956887">
            <w:pPr>
              <w:spacing w:line="360" w:lineRule="auto"/>
              <w:jc w:val="center"/>
              <w:rPr>
                <w:lang w:eastAsia="zh-CN"/>
              </w:rPr>
            </w:pPr>
            <w:r w:rsidRPr="002A1B18">
              <w:rPr>
                <w:b/>
                <w:bCs/>
                <w:lang w:eastAsia="zh-CN"/>
              </w:rPr>
              <w:t>ISO VG 46</w:t>
            </w:r>
          </w:p>
        </w:tc>
      </w:tr>
      <w:tr w:rsidR="00B54964" w:rsidRPr="009610F4" w14:paraId="279F7C08" w14:textId="77777777" w:rsidTr="00956887">
        <w:trPr>
          <w:trHeight w:val="227"/>
          <w:jc w:val="center"/>
        </w:trPr>
        <w:tc>
          <w:tcPr>
            <w:tcW w:w="2596" w:type="pct"/>
            <w:tcBorders>
              <w:top w:val="single" w:sz="12" w:space="0" w:color="auto"/>
            </w:tcBorders>
            <w:vAlign w:val="center"/>
            <w:hideMark/>
          </w:tcPr>
          <w:p w14:paraId="0584E055" w14:textId="77777777" w:rsidR="00B54964" w:rsidRPr="002A1B18" w:rsidRDefault="00B54964" w:rsidP="00956887">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59ED6B9"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9A059BD" w14:textId="77777777" w:rsidR="00B54964" w:rsidRPr="002A1B18" w:rsidRDefault="00B54964" w:rsidP="00956887">
            <w:pPr>
              <w:spacing w:line="360" w:lineRule="auto"/>
              <w:jc w:val="center"/>
              <w:rPr>
                <w:lang w:eastAsia="zh-CN"/>
              </w:rPr>
            </w:pPr>
            <w:r w:rsidRPr="002A1B18">
              <w:rPr>
                <w:lang w:eastAsia="zh-CN"/>
              </w:rPr>
              <w:t>43°C</w:t>
            </w:r>
          </w:p>
        </w:tc>
      </w:tr>
      <w:tr w:rsidR="00B54964" w:rsidRPr="009610F4" w14:paraId="32CA1E43" w14:textId="77777777" w:rsidTr="00956887">
        <w:trPr>
          <w:trHeight w:val="227"/>
          <w:jc w:val="center"/>
        </w:trPr>
        <w:tc>
          <w:tcPr>
            <w:tcW w:w="2596" w:type="pct"/>
            <w:vAlign w:val="center"/>
            <w:hideMark/>
          </w:tcPr>
          <w:p w14:paraId="2C66069D" w14:textId="77777777" w:rsidR="00B54964" w:rsidRPr="002A1B18" w:rsidRDefault="00B54964" w:rsidP="00956887">
            <w:pPr>
              <w:spacing w:line="360" w:lineRule="auto"/>
              <w:jc w:val="center"/>
              <w:rPr>
                <w:lang w:eastAsia="zh-CN"/>
              </w:rPr>
            </w:pPr>
            <w:r w:rsidRPr="002A1B18">
              <w:rPr>
                <w:lang w:eastAsia="zh-CN"/>
              </w:rPr>
              <w:t>Pression d’alimentation du lubrificant</w:t>
            </w:r>
          </w:p>
        </w:tc>
        <w:tc>
          <w:tcPr>
            <w:tcW w:w="955" w:type="pct"/>
            <w:vAlign w:val="center"/>
            <w:hideMark/>
          </w:tcPr>
          <w:p w14:paraId="6118885B"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0533E44D" w14:textId="77777777" w:rsidR="00B54964" w:rsidRPr="002A1B18" w:rsidRDefault="00B54964" w:rsidP="00956887">
            <w:pPr>
              <w:spacing w:line="360" w:lineRule="auto"/>
              <w:jc w:val="center"/>
              <w:rPr>
                <w:lang w:eastAsia="zh-CN"/>
              </w:rPr>
            </w:pPr>
            <w:r w:rsidRPr="002A1B18">
              <w:rPr>
                <w:lang w:eastAsia="zh-CN"/>
              </w:rPr>
              <w:t>0.17 MPa</w:t>
            </w:r>
          </w:p>
        </w:tc>
      </w:tr>
      <w:tr w:rsidR="00B54964" w:rsidRPr="009610F4" w14:paraId="01A1AEB0" w14:textId="77777777" w:rsidTr="00956887">
        <w:trPr>
          <w:trHeight w:val="227"/>
          <w:jc w:val="center"/>
        </w:trPr>
        <w:tc>
          <w:tcPr>
            <w:tcW w:w="2596" w:type="pct"/>
            <w:vAlign w:val="center"/>
            <w:hideMark/>
          </w:tcPr>
          <w:p w14:paraId="0EF7C456" w14:textId="77777777" w:rsidR="00B54964" w:rsidRPr="002A1B18" w:rsidRDefault="00B54964" w:rsidP="00956887">
            <w:pPr>
              <w:spacing w:line="360" w:lineRule="auto"/>
              <w:jc w:val="center"/>
              <w:rPr>
                <w:lang w:eastAsia="zh-CN"/>
              </w:rPr>
            </w:pPr>
            <w:r w:rsidRPr="002A1B18">
              <w:rPr>
                <w:lang w:eastAsia="zh-CN"/>
              </w:rPr>
              <w:t>Masse volumique du lubrifiant</w:t>
            </w:r>
          </w:p>
        </w:tc>
        <w:tc>
          <w:tcPr>
            <w:tcW w:w="955" w:type="pct"/>
            <w:vAlign w:val="center"/>
            <w:hideMark/>
          </w:tcPr>
          <w:p w14:paraId="5233E278"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2B83FD85" w14:textId="77777777" w:rsidR="00B54964" w:rsidRPr="002A1B18" w:rsidRDefault="00B54964" w:rsidP="00956887">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B54964" w:rsidRPr="009610F4" w14:paraId="239A815D" w14:textId="77777777" w:rsidTr="00956887">
        <w:trPr>
          <w:trHeight w:val="227"/>
          <w:jc w:val="center"/>
        </w:trPr>
        <w:tc>
          <w:tcPr>
            <w:tcW w:w="2596" w:type="pct"/>
            <w:vAlign w:val="center"/>
            <w:hideMark/>
          </w:tcPr>
          <w:p w14:paraId="32B74179" w14:textId="77777777" w:rsidR="00B54964" w:rsidRPr="002A1B18" w:rsidRDefault="00B54964" w:rsidP="00956887">
            <w:pPr>
              <w:spacing w:line="360" w:lineRule="auto"/>
              <w:jc w:val="center"/>
              <w:rPr>
                <w:lang w:eastAsia="zh-CN"/>
              </w:rPr>
            </w:pPr>
            <w:r w:rsidRPr="002A1B18">
              <w:rPr>
                <w:lang w:eastAsia="zh-CN"/>
              </w:rPr>
              <w:t>Viscosité dynamique du lubrifiant à 40°C</w:t>
            </w:r>
          </w:p>
        </w:tc>
        <w:tc>
          <w:tcPr>
            <w:tcW w:w="955" w:type="pct"/>
            <w:vAlign w:val="center"/>
            <w:hideMark/>
          </w:tcPr>
          <w:p w14:paraId="3B5786E4"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27DEA632" w14:textId="77777777" w:rsidR="00B54964" w:rsidRPr="002A1B18" w:rsidRDefault="00B54964" w:rsidP="00956887">
            <w:pPr>
              <w:spacing w:line="360" w:lineRule="auto"/>
              <w:jc w:val="center"/>
              <w:rPr>
                <w:lang w:eastAsia="zh-CN"/>
              </w:rPr>
            </w:pPr>
            <w:r w:rsidRPr="002A1B18">
              <w:rPr>
                <w:lang w:eastAsia="zh-CN"/>
              </w:rPr>
              <w:t>0.0416 Pa.s</w:t>
            </w:r>
          </w:p>
        </w:tc>
      </w:tr>
      <w:tr w:rsidR="00B54964" w:rsidRPr="009610F4" w14:paraId="19C4D914" w14:textId="77777777" w:rsidTr="00956887">
        <w:trPr>
          <w:trHeight w:val="227"/>
          <w:jc w:val="center"/>
        </w:trPr>
        <w:tc>
          <w:tcPr>
            <w:tcW w:w="2596" w:type="pct"/>
            <w:vAlign w:val="center"/>
            <w:hideMark/>
          </w:tcPr>
          <w:p w14:paraId="7961A546" w14:textId="77777777" w:rsidR="00B54964" w:rsidRPr="002A1B18" w:rsidRDefault="00B54964" w:rsidP="00956887">
            <w:pPr>
              <w:spacing w:line="360" w:lineRule="auto"/>
              <w:jc w:val="center"/>
              <w:rPr>
                <w:lang w:eastAsia="zh-CN"/>
              </w:rPr>
            </w:pPr>
            <w:r w:rsidRPr="002A1B18">
              <w:rPr>
                <w:lang w:eastAsia="zh-CN"/>
              </w:rPr>
              <w:t>Viscosité dynamique du lubrifiant à 60°C</w:t>
            </w:r>
          </w:p>
        </w:tc>
        <w:tc>
          <w:tcPr>
            <w:tcW w:w="955" w:type="pct"/>
            <w:vAlign w:val="center"/>
            <w:hideMark/>
          </w:tcPr>
          <w:p w14:paraId="320E5C20" w14:textId="77777777" w:rsidR="00B54964" w:rsidRPr="002A1B18" w:rsidRDefault="00B54964"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6BF10E77" w14:textId="77777777" w:rsidR="00B54964" w:rsidRPr="002A1B18" w:rsidRDefault="00B54964" w:rsidP="00956887">
            <w:pPr>
              <w:spacing w:line="360" w:lineRule="auto"/>
              <w:jc w:val="center"/>
              <w:rPr>
                <w:lang w:eastAsia="zh-CN"/>
              </w:rPr>
            </w:pPr>
            <w:r w:rsidRPr="002A1B18">
              <w:rPr>
                <w:lang w:eastAsia="zh-CN"/>
              </w:rPr>
              <w:t>0.0191 Pa.s</w:t>
            </w:r>
          </w:p>
        </w:tc>
      </w:tr>
    </w:tbl>
    <w:p w14:paraId="2FC892D5" w14:textId="77777777" w:rsidR="00B54964" w:rsidRPr="001440A9" w:rsidRDefault="00B54964" w:rsidP="00B54964">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3CB5C28E" w14:textId="77777777" w:rsidR="00B54964" w:rsidRDefault="00B54964" w:rsidP="00B54964">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C788A" w:rsidRPr="00DC788A">
        <w:rPr>
          <w:b/>
          <w:bCs/>
          <w:iCs/>
        </w:rPr>
        <w:t xml:space="preserve">Tableau </w:t>
      </w:r>
      <w:r w:rsidR="00DC788A" w:rsidRPr="00DC788A">
        <w:rPr>
          <w:b/>
          <w:bCs/>
          <w:iCs/>
          <w:noProof/>
        </w:rPr>
        <w:t>2.5</w:t>
      </w:r>
      <w:r w:rsidR="00DC788A" w:rsidRPr="00DC788A">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23F59EE0" w14:textId="77777777" w:rsidR="00B54964" w:rsidRPr="00092B1D" w:rsidRDefault="00B54964" w:rsidP="00B54964">
      <w:pPr>
        <w:pStyle w:val="Lgende"/>
        <w:spacing w:after="0" w:line="360" w:lineRule="auto"/>
        <w:jc w:val="center"/>
        <w:rPr>
          <w:rFonts w:ascii="Calibri" w:eastAsia="Times New Roman" w:hAnsi="Calibri" w:cs="Times New Roman"/>
          <w:bCs/>
          <w:i w:val="0"/>
          <w:iCs w:val="0"/>
          <w:color w:val="auto"/>
          <w:sz w:val="22"/>
          <w:szCs w:val="20"/>
          <w:lang w:eastAsia="fr-FR"/>
        </w:rPr>
      </w:pPr>
      <w:bookmarkStart w:id="523" w:name="_Ref528707371"/>
      <w:bookmarkStart w:id="524" w:name="_Toc536112270"/>
      <w:bookmarkStart w:id="525" w:name="_Toc536800603"/>
      <w:bookmarkStart w:id="526" w:name="_Toc3312972"/>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DC788A">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DC788A">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3"/>
      <w:r>
        <w:rPr>
          <w:rFonts w:ascii="Calibri" w:eastAsia="Times New Roman" w:hAnsi="Calibri" w:cs="Times New Roman"/>
          <w:bCs/>
          <w:i w:val="0"/>
          <w:iCs w:val="0"/>
          <w:color w:val="auto"/>
          <w:sz w:val="22"/>
          <w:szCs w:val="20"/>
          <w:lang w:eastAsia="fr-FR"/>
        </w:rPr>
        <w:t> : Trois configurations de calcul avec leurs conditions aux limites</w:t>
      </w:r>
      <w:bookmarkEnd w:id="524"/>
      <w:bookmarkEnd w:id="525"/>
      <w:bookmarkEnd w:id="526"/>
    </w:p>
    <w:tbl>
      <w:tblPr>
        <w:tblStyle w:val="TableauListe3"/>
        <w:tblW w:w="0" w:type="auto"/>
        <w:jc w:val="center"/>
        <w:tblLook w:val="0480" w:firstRow="0" w:lastRow="0" w:firstColumn="1" w:lastColumn="0" w:noHBand="0" w:noVBand="1"/>
      </w:tblPr>
      <w:tblGrid>
        <w:gridCol w:w="2125"/>
        <w:gridCol w:w="1987"/>
        <w:gridCol w:w="1984"/>
      </w:tblGrid>
      <w:tr w:rsidR="00B54964" w:rsidRPr="002A1B18" w14:paraId="5A67C0A9" w14:textId="77777777" w:rsidTr="0095688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20DCB053" w14:textId="77777777" w:rsidR="00B54964" w:rsidRPr="002A1B18" w:rsidRDefault="00B54964" w:rsidP="00956887">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4D65156D"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9F3D60F"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B54964" w14:paraId="5A67539B" w14:textId="77777777" w:rsidTr="00956887">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5956EA9C" w14:textId="77777777" w:rsidR="00B54964" w:rsidRPr="002A1B18" w:rsidRDefault="00B54964" w:rsidP="00956887">
            <w:pPr>
              <w:jc w:val="center"/>
              <w:rPr>
                <w:b w:val="0"/>
                <w:noProof/>
              </w:rPr>
            </w:pPr>
            <w:r w:rsidRPr="002A1B18">
              <w:rPr>
                <w:b w:val="0"/>
                <w:noProof/>
              </w:rPr>
              <w:t>Chrage 10kN</w:t>
            </w:r>
          </w:p>
          <w:p w14:paraId="76734CFE" w14:textId="77777777" w:rsidR="00B54964" w:rsidRPr="002A1B18" w:rsidRDefault="00B54964" w:rsidP="00956887">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05DA2CF"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633BC6D3"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7476E83" w14:textId="77777777" w:rsidR="00B54964" w:rsidRPr="006939F9" w:rsidRDefault="00B54964" w:rsidP="00956887">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B54964" w14:paraId="47FC9E76" w14:textId="77777777" w:rsidTr="00956887">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8FF4E1B" w14:textId="77777777" w:rsidR="00B54964" w:rsidRPr="002A1B18" w:rsidRDefault="00B54964" w:rsidP="00956887">
            <w:pPr>
              <w:jc w:val="center"/>
              <w:rPr>
                <w:b w:val="0"/>
                <w:noProof/>
              </w:rPr>
            </w:pPr>
            <w:r w:rsidRPr="002A1B18">
              <w:rPr>
                <w:b w:val="0"/>
                <w:noProof/>
              </w:rPr>
              <w:t>Chrage 8kN</w:t>
            </w:r>
          </w:p>
          <w:p w14:paraId="056431C3" w14:textId="77777777" w:rsidR="00B54964" w:rsidRPr="002A1B18" w:rsidRDefault="00B54964" w:rsidP="00956887">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6FD5B20C" w14:textId="77777777" w:rsidR="00B54964" w:rsidRPr="00B0477C" w:rsidRDefault="00B54964" w:rsidP="00956887">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41C56A4" w14:textId="77777777" w:rsidR="00B54964"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7E34BB26" w14:textId="77777777" w:rsidR="00B54964" w:rsidRPr="006939F9"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B54964" w14:paraId="23FF1F2C" w14:textId="77777777" w:rsidTr="00956887">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157DFDF" w14:textId="77777777" w:rsidR="00B54964" w:rsidRPr="002A1B18" w:rsidRDefault="00B54964" w:rsidP="00956887">
            <w:pPr>
              <w:jc w:val="center"/>
              <w:rPr>
                <w:b w:val="0"/>
                <w:noProof/>
              </w:rPr>
            </w:pPr>
            <w:r w:rsidRPr="002A1B18">
              <w:rPr>
                <w:b w:val="0"/>
                <w:noProof/>
              </w:rPr>
              <w:t>Charge 6kN</w:t>
            </w:r>
          </w:p>
          <w:p w14:paraId="63344108" w14:textId="77777777" w:rsidR="00B54964" w:rsidRPr="002A1B18" w:rsidRDefault="00B54964" w:rsidP="00956887">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66AFB3A2"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7D8B44FC"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62E27068" w14:textId="77777777" w:rsidR="00B54964" w:rsidRPr="006939F9" w:rsidRDefault="00B54964" w:rsidP="00956887">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D5BA937" w14:textId="77777777" w:rsidR="00B54964" w:rsidRDefault="00B54964" w:rsidP="00B54964">
      <w:pPr>
        <w:spacing w:line="360" w:lineRule="auto"/>
        <w:ind w:firstLine="708"/>
        <w:rPr>
          <w:lang w:eastAsia="zh-CN"/>
        </w:rPr>
      </w:pPr>
    </w:p>
    <w:p w14:paraId="1077485F" w14:textId="77777777" w:rsidR="00B54964" w:rsidRDefault="00B54964" w:rsidP="00B54964">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r>
        <w:rPr>
          <w:sz w:val="23"/>
          <w:szCs w:val="23"/>
        </w:rPr>
        <w:t xml:space="preserve"> de</w:t>
      </w:r>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4B20307D" w14:textId="77777777" w:rsidR="00B54964" w:rsidRDefault="00B54964" w:rsidP="00B54964">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C788A" w:rsidRPr="00DC788A">
        <w:rPr>
          <w:b/>
        </w:rPr>
        <w:t xml:space="preserve">Figure </w:t>
      </w:r>
      <w:r w:rsidR="00DC788A" w:rsidRPr="00DC788A">
        <w:rPr>
          <w:b/>
          <w:noProof/>
        </w:rPr>
        <w:t>2.5</w:t>
      </w:r>
      <w:r w:rsidR="00DC788A" w:rsidRPr="00DC788A">
        <w:rPr>
          <w:b/>
          <w:noProof/>
        </w:rPr>
        <w:noBreakHyphen/>
        <w:t>2</w:t>
      </w:r>
      <w:r w:rsidRPr="001B7FB7">
        <w:rPr>
          <w:b/>
          <w:lang w:eastAsia="zh-CN"/>
        </w:rPr>
        <w:fldChar w:fldCharType="end"/>
      </w:r>
      <w:r w:rsidRPr="00846B55">
        <w:rPr>
          <w:lang w:eastAsia="zh-CN"/>
        </w:rPr>
        <w:t xml:space="preserve"> à</w:t>
      </w:r>
      <w:r>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C788A" w:rsidRPr="00DC788A">
        <w:rPr>
          <w:b/>
        </w:rPr>
        <w:t>Figure</w:t>
      </w:r>
      <w:r w:rsidR="00DC788A" w:rsidRPr="00DC788A">
        <w:rPr>
          <w:b/>
          <w:noProof/>
        </w:rPr>
        <w:t xml:space="preserve"> 2.5</w:t>
      </w:r>
      <w:r w:rsidR="00DC788A" w:rsidRPr="00DC788A">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CF10C4B" w14:textId="77777777" w:rsidR="00B54964" w:rsidRDefault="00B54964" w:rsidP="00B54964">
      <w:pPr>
        <w:spacing w:line="360" w:lineRule="auto"/>
        <w:ind w:firstLine="708"/>
        <w:rPr>
          <w:lang w:eastAsia="zh-CN"/>
        </w:rPr>
      </w:pPr>
    </w:p>
    <w:tbl>
      <w:tblPr>
        <w:tblW w:w="0" w:type="auto"/>
        <w:tblLook w:val="04A0" w:firstRow="1" w:lastRow="0" w:firstColumn="1" w:lastColumn="0" w:noHBand="0" w:noVBand="1"/>
      </w:tblPr>
      <w:tblGrid>
        <w:gridCol w:w="9072"/>
      </w:tblGrid>
      <w:tr w:rsidR="00B54964" w:rsidRPr="00217472" w14:paraId="388CCDD9" w14:textId="77777777" w:rsidTr="00956887">
        <w:tc>
          <w:tcPr>
            <w:tcW w:w="9072" w:type="dxa"/>
          </w:tcPr>
          <w:p w14:paraId="36716DC4" w14:textId="77777777" w:rsidR="00B54964" w:rsidRPr="00FB7FFE" w:rsidRDefault="00B54964" w:rsidP="00956887">
            <w:pPr>
              <w:pStyle w:val="MDPI52figure"/>
              <w:keepNext/>
              <w:adjustRightInd w:val="0"/>
              <w:snapToGrid w:val="0"/>
              <w:rPr>
                <w:lang w:val="fr-FR"/>
              </w:rPr>
            </w:pPr>
            <w:r>
              <w:rPr>
                <w:noProof/>
                <w:lang w:val="fr-FR" w:eastAsia="zh-CN" w:bidi="ar-SA"/>
              </w:rPr>
              <w:lastRenderedPageBreak/>
              <w:drawing>
                <wp:inline distT="0" distB="0" distL="0" distR="0" wp14:anchorId="21A9205B" wp14:editId="704B001F">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B54964" w:rsidRPr="00217472" w14:paraId="01456CA3" w14:textId="77777777" w:rsidTr="00956887">
        <w:tc>
          <w:tcPr>
            <w:tcW w:w="9072" w:type="dxa"/>
          </w:tcPr>
          <w:p w14:paraId="0CC1C8EA" w14:textId="77777777" w:rsidR="00B54964" w:rsidRPr="00216F98" w:rsidRDefault="00B54964" w:rsidP="00956887">
            <w:pPr>
              <w:jc w:val="center"/>
              <w:rPr>
                <w:b/>
                <w:noProof/>
              </w:rPr>
            </w:pPr>
            <w:r w:rsidRPr="00216F98">
              <w:rPr>
                <w:b/>
                <w:noProof/>
              </w:rPr>
              <w:t>Lobe inférieur</w:t>
            </w:r>
          </w:p>
        </w:tc>
      </w:tr>
      <w:tr w:rsidR="00B54964" w:rsidRPr="00217472" w14:paraId="4F7F1A04" w14:textId="77777777" w:rsidTr="00956887">
        <w:tc>
          <w:tcPr>
            <w:tcW w:w="9072" w:type="dxa"/>
          </w:tcPr>
          <w:p w14:paraId="5F656275" w14:textId="77777777" w:rsidR="00B54964" w:rsidRPr="00E33A5C" w:rsidRDefault="00B54964" w:rsidP="00956887">
            <w:pPr>
              <w:pStyle w:val="MDPI52figure"/>
              <w:keepNext/>
              <w:adjustRightInd w:val="0"/>
              <w:snapToGrid w:val="0"/>
              <w:rPr>
                <w:lang w:val="fr-FR"/>
              </w:rPr>
            </w:pPr>
            <w:r w:rsidRPr="004E635A">
              <w:rPr>
                <w:noProof/>
                <w:lang w:val="fr-FR" w:eastAsia="zh-CN" w:bidi="ar-SA"/>
              </w:rPr>
              <w:drawing>
                <wp:inline distT="0" distB="0" distL="0" distR="0" wp14:anchorId="0850A6E4" wp14:editId="191F3599">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B54964" w:rsidRPr="00217472" w14:paraId="15213EE3" w14:textId="77777777" w:rsidTr="00956887">
        <w:tc>
          <w:tcPr>
            <w:tcW w:w="9072" w:type="dxa"/>
          </w:tcPr>
          <w:p w14:paraId="5A15E5E4" w14:textId="77777777" w:rsidR="00B54964" w:rsidRPr="00216F98" w:rsidRDefault="00B54964" w:rsidP="00956887">
            <w:pPr>
              <w:jc w:val="center"/>
              <w:rPr>
                <w:b/>
                <w:noProof/>
              </w:rPr>
            </w:pPr>
            <w:r w:rsidRPr="00216F98">
              <w:rPr>
                <w:b/>
                <w:noProof/>
              </w:rPr>
              <w:t>Lobe supérieur</w:t>
            </w:r>
          </w:p>
        </w:tc>
      </w:tr>
    </w:tbl>
    <w:p w14:paraId="377642E3" w14:textId="77777777" w:rsidR="00B54964" w:rsidRDefault="00B54964" w:rsidP="00B54964">
      <w:pPr>
        <w:jc w:val="center"/>
      </w:pPr>
      <w:bookmarkStart w:id="527" w:name="_Ref524006364"/>
      <w:bookmarkStart w:id="528" w:name="_Toc536112206"/>
      <w:bookmarkStart w:id="529" w:name="_Toc536800507"/>
      <w:bookmarkStart w:id="530" w:name="_Toc3312876"/>
      <w:r w:rsidRPr="003B2745">
        <w:t xml:space="preserve">Figure </w:t>
      </w:r>
      <w:r>
        <w:rPr>
          <w:noProof/>
        </w:rPr>
        <w:fldChar w:fldCharType="begin"/>
      </w:r>
      <w:r>
        <w:rPr>
          <w:noProof/>
        </w:rPr>
        <w:instrText xml:space="preserve"> STYLEREF 2 \s </w:instrText>
      </w:r>
      <w:r>
        <w:rPr>
          <w:noProof/>
        </w:rPr>
        <w:fldChar w:fldCharType="separate"/>
      </w:r>
      <w:r w:rsidR="00DC788A">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DC788A">
        <w:rPr>
          <w:noProof/>
        </w:rPr>
        <w:t>2</w:t>
      </w:r>
      <w:r>
        <w:rPr>
          <w:noProof/>
        </w:rPr>
        <w:fldChar w:fldCharType="end"/>
      </w:r>
      <w:bookmarkEnd w:id="527"/>
      <w:r w:rsidRPr="003B2745">
        <w:t xml:space="preserve"> : </w:t>
      </w:r>
      <w:r>
        <w:t>Champs de</w:t>
      </w:r>
      <w:r w:rsidRPr="003B2745">
        <w:t xml:space="preserve"> pression et </w:t>
      </w:r>
      <w:r>
        <w:t xml:space="preserve">de </w:t>
      </w:r>
      <w:r w:rsidRPr="003B2745">
        <w:t>température</w:t>
      </w:r>
      <w:r>
        <w:t xml:space="preserve"> des deux lobes à 500tr/min avec la charge 10kN</w:t>
      </w:r>
      <w:bookmarkEnd w:id="528"/>
      <w:bookmarkEnd w:id="529"/>
      <w:bookmarkEnd w:id="530"/>
    </w:p>
    <w:tbl>
      <w:tblPr>
        <w:tblW w:w="0" w:type="auto"/>
        <w:tblLook w:val="04A0" w:firstRow="1" w:lastRow="0" w:firstColumn="1" w:lastColumn="0" w:noHBand="0" w:noVBand="1"/>
      </w:tblPr>
      <w:tblGrid>
        <w:gridCol w:w="9072"/>
      </w:tblGrid>
      <w:tr w:rsidR="00B54964" w:rsidRPr="00217472" w14:paraId="075C68E2" w14:textId="77777777" w:rsidTr="00956887">
        <w:tc>
          <w:tcPr>
            <w:tcW w:w="9072" w:type="dxa"/>
          </w:tcPr>
          <w:p w14:paraId="4EF0CFB0" w14:textId="77777777" w:rsidR="00B54964" w:rsidRPr="00A61245" w:rsidRDefault="00B54964" w:rsidP="00956887">
            <w:pPr>
              <w:pStyle w:val="MDPI52figure"/>
              <w:keepNext/>
              <w:adjustRightInd w:val="0"/>
              <w:snapToGrid w:val="0"/>
            </w:pPr>
            <w:r w:rsidRPr="00C210DA">
              <w:rPr>
                <w:noProof/>
                <w:lang w:val="fr-FR" w:eastAsia="zh-CN" w:bidi="ar-SA"/>
              </w:rPr>
              <w:drawing>
                <wp:inline distT="0" distB="0" distL="0" distR="0" wp14:anchorId="5D57EDF8" wp14:editId="11513690">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B54964" w:rsidRPr="00217472" w14:paraId="7EE05DCD" w14:textId="77777777" w:rsidTr="00956887">
        <w:tc>
          <w:tcPr>
            <w:tcW w:w="9072" w:type="dxa"/>
          </w:tcPr>
          <w:p w14:paraId="7F3066B0" w14:textId="77777777" w:rsidR="00B54964" w:rsidRPr="00216F98" w:rsidRDefault="00B54964" w:rsidP="00956887">
            <w:pPr>
              <w:jc w:val="center"/>
              <w:rPr>
                <w:b/>
                <w:noProof/>
              </w:rPr>
            </w:pPr>
            <w:r w:rsidRPr="00216F98">
              <w:rPr>
                <w:b/>
                <w:noProof/>
              </w:rPr>
              <w:t>Lobe inférieur</w:t>
            </w:r>
          </w:p>
        </w:tc>
      </w:tr>
      <w:tr w:rsidR="00B54964" w:rsidRPr="00217472" w14:paraId="1E444EEC" w14:textId="77777777" w:rsidTr="00956887">
        <w:tc>
          <w:tcPr>
            <w:tcW w:w="9072" w:type="dxa"/>
          </w:tcPr>
          <w:p w14:paraId="007B8906" w14:textId="77777777" w:rsidR="00B54964" w:rsidRPr="00E33A5C" w:rsidRDefault="00B54964" w:rsidP="00956887">
            <w:pPr>
              <w:pStyle w:val="MDPI52figure"/>
              <w:keepNext/>
              <w:adjustRightInd w:val="0"/>
              <w:snapToGrid w:val="0"/>
              <w:rPr>
                <w:lang w:val="fr-FR"/>
              </w:rPr>
            </w:pPr>
            <w:r w:rsidRPr="00FD4B39">
              <w:rPr>
                <w:noProof/>
                <w:lang w:val="fr-FR" w:eastAsia="zh-CN" w:bidi="ar-SA"/>
              </w:rPr>
              <w:drawing>
                <wp:inline distT="0" distB="0" distL="0" distR="0" wp14:anchorId="73A6E244" wp14:editId="64432E22">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B54964" w:rsidRPr="00217472" w14:paraId="04FA153F" w14:textId="77777777" w:rsidTr="00956887">
        <w:tc>
          <w:tcPr>
            <w:tcW w:w="9072" w:type="dxa"/>
          </w:tcPr>
          <w:p w14:paraId="3D947FDD" w14:textId="77777777" w:rsidR="00B54964" w:rsidRPr="00216F98" w:rsidRDefault="00B54964" w:rsidP="00956887">
            <w:pPr>
              <w:jc w:val="center"/>
              <w:rPr>
                <w:b/>
                <w:noProof/>
              </w:rPr>
            </w:pPr>
            <w:r w:rsidRPr="00216F98">
              <w:rPr>
                <w:b/>
                <w:noProof/>
              </w:rPr>
              <w:t>Lobe supérieur</w:t>
            </w:r>
          </w:p>
        </w:tc>
      </w:tr>
    </w:tbl>
    <w:p w14:paraId="090DC67D" w14:textId="77777777" w:rsidR="00B54964" w:rsidRPr="003B2745" w:rsidRDefault="00B54964" w:rsidP="00B54964">
      <w:pPr>
        <w:jc w:val="center"/>
      </w:pPr>
      <w:bookmarkStart w:id="531" w:name="_Toc536112207"/>
      <w:bookmarkStart w:id="532" w:name="_Toc536800508"/>
      <w:bookmarkStart w:id="533" w:name="_Toc3312877"/>
      <w:r w:rsidRPr="003B2745">
        <w:t xml:space="preserve">Figure </w:t>
      </w:r>
      <w:r>
        <w:rPr>
          <w:noProof/>
        </w:rPr>
        <w:fldChar w:fldCharType="begin"/>
      </w:r>
      <w:r>
        <w:rPr>
          <w:noProof/>
        </w:rPr>
        <w:instrText xml:space="preserve"> STYLEREF 2 \s </w:instrText>
      </w:r>
      <w:r>
        <w:rPr>
          <w:noProof/>
        </w:rPr>
        <w:fldChar w:fldCharType="separate"/>
      </w:r>
      <w:r w:rsidR="00DC788A">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DC788A">
        <w:rPr>
          <w:noProof/>
        </w:rPr>
        <w:t>3</w:t>
      </w:r>
      <w:r>
        <w:rPr>
          <w:noProof/>
        </w:rPr>
        <w:fldChar w:fldCharType="end"/>
      </w:r>
      <w:r w:rsidRPr="003B2745">
        <w:t xml:space="preserve"> : </w:t>
      </w:r>
      <w:r>
        <w:t>Champs de</w:t>
      </w:r>
      <w:r w:rsidRPr="003B2745">
        <w:t xml:space="preserve"> pression et </w:t>
      </w:r>
      <w:r>
        <w:t xml:space="preserve">de </w:t>
      </w:r>
      <w:r w:rsidRPr="003B2745">
        <w:t>température</w:t>
      </w:r>
      <w:r>
        <w:t xml:space="preserve"> des deux lobes à 2000tr/min avec la charge 8kN</w:t>
      </w:r>
      <w:bookmarkEnd w:id="531"/>
      <w:bookmarkEnd w:id="532"/>
      <w:bookmarkEnd w:id="533"/>
    </w:p>
    <w:tbl>
      <w:tblPr>
        <w:tblW w:w="0" w:type="auto"/>
        <w:tblLook w:val="04A0" w:firstRow="1" w:lastRow="0" w:firstColumn="1" w:lastColumn="0" w:noHBand="0" w:noVBand="1"/>
      </w:tblPr>
      <w:tblGrid>
        <w:gridCol w:w="9072"/>
      </w:tblGrid>
      <w:tr w:rsidR="00B54964" w:rsidRPr="00217472" w14:paraId="23DD6041" w14:textId="77777777" w:rsidTr="00956887">
        <w:tc>
          <w:tcPr>
            <w:tcW w:w="9072" w:type="dxa"/>
          </w:tcPr>
          <w:p w14:paraId="70847084" w14:textId="77777777" w:rsidR="00B54964" w:rsidRPr="00A61245" w:rsidRDefault="00B54964" w:rsidP="00956887">
            <w:pPr>
              <w:pStyle w:val="MDPI52figure"/>
              <w:keepNext/>
              <w:adjustRightInd w:val="0"/>
              <w:snapToGrid w:val="0"/>
            </w:pPr>
            <w:r w:rsidRPr="003B091B">
              <w:rPr>
                <w:noProof/>
                <w:lang w:val="fr-FR" w:eastAsia="zh-CN" w:bidi="ar-SA"/>
              </w:rPr>
              <w:lastRenderedPageBreak/>
              <w:drawing>
                <wp:inline distT="0" distB="0" distL="0" distR="0" wp14:anchorId="004DA9B2" wp14:editId="3E73AEE3">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392099" cy="1839566"/>
                          </a:xfrm>
                          <a:prstGeom prst="rect">
                            <a:avLst/>
                          </a:prstGeom>
                        </pic:spPr>
                      </pic:pic>
                    </a:graphicData>
                  </a:graphic>
                </wp:inline>
              </w:drawing>
            </w:r>
          </w:p>
        </w:tc>
      </w:tr>
      <w:tr w:rsidR="00B54964" w:rsidRPr="00217472" w14:paraId="0487792A" w14:textId="77777777" w:rsidTr="00956887">
        <w:tc>
          <w:tcPr>
            <w:tcW w:w="9072" w:type="dxa"/>
          </w:tcPr>
          <w:p w14:paraId="7EC27174" w14:textId="77777777" w:rsidR="00B54964" w:rsidRPr="00216F98" w:rsidRDefault="00B54964" w:rsidP="00956887">
            <w:pPr>
              <w:jc w:val="center"/>
              <w:rPr>
                <w:b/>
                <w:noProof/>
              </w:rPr>
            </w:pPr>
            <w:r w:rsidRPr="00216F98">
              <w:rPr>
                <w:b/>
                <w:noProof/>
              </w:rPr>
              <w:t>Lobe inférieur</w:t>
            </w:r>
          </w:p>
        </w:tc>
      </w:tr>
      <w:tr w:rsidR="00B54964" w:rsidRPr="00217472" w14:paraId="1A14E063" w14:textId="77777777" w:rsidTr="00956887">
        <w:tc>
          <w:tcPr>
            <w:tcW w:w="9072" w:type="dxa"/>
          </w:tcPr>
          <w:p w14:paraId="5C3FE3D9" w14:textId="77777777" w:rsidR="00B54964" w:rsidRPr="00E33A5C" w:rsidRDefault="00B54964" w:rsidP="00956887">
            <w:pPr>
              <w:pStyle w:val="MDPI52figure"/>
              <w:keepNext/>
              <w:adjustRightInd w:val="0"/>
              <w:snapToGrid w:val="0"/>
              <w:rPr>
                <w:lang w:val="fr-FR"/>
              </w:rPr>
            </w:pPr>
            <w:r w:rsidRPr="003B091B">
              <w:rPr>
                <w:noProof/>
                <w:lang w:val="fr-FR" w:eastAsia="zh-CN" w:bidi="ar-SA"/>
              </w:rPr>
              <w:drawing>
                <wp:inline distT="0" distB="0" distL="0" distR="0" wp14:anchorId="77090E28" wp14:editId="31711F00">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419625" cy="1730520"/>
                          </a:xfrm>
                          <a:prstGeom prst="rect">
                            <a:avLst/>
                          </a:prstGeom>
                        </pic:spPr>
                      </pic:pic>
                    </a:graphicData>
                  </a:graphic>
                </wp:inline>
              </w:drawing>
            </w:r>
          </w:p>
        </w:tc>
      </w:tr>
      <w:tr w:rsidR="00B54964" w:rsidRPr="00217472" w14:paraId="1299734A" w14:textId="77777777" w:rsidTr="00956887">
        <w:trPr>
          <w:trHeight w:val="188"/>
        </w:trPr>
        <w:tc>
          <w:tcPr>
            <w:tcW w:w="9072" w:type="dxa"/>
          </w:tcPr>
          <w:p w14:paraId="2DF106AA" w14:textId="77777777" w:rsidR="00B54964" w:rsidRPr="00216F98" w:rsidRDefault="00B54964" w:rsidP="00956887">
            <w:pPr>
              <w:jc w:val="center"/>
              <w:rPr>
                <w:b/>
                <w:noProof/>
              </w:rPr>
            </w:pPr>
            <w:r w:rsidRPr="00216F98">
              <w:rPr>
                <w:b/>
                <w:noProof/>
              </w:rPr>
              <w:t>Lobe supérieur</w:t>
            </w:r>
          </w:p>
        </w:tc>
      </w:tr>
    </w:tbl>
    <w:p w14:paraId="23E894F5" w14:textId="77777777" w:rsidR="00B54964" w:rsidRDefault="00B54964" w:rsidP="00B54964">
      <w:pPr>
        <w:jc w:val="center"/>
      </w:pPr>
      <w:bookmarkStart w:id="534" w:name="_Ref526272542"/>
      <w:bookmarkStart w:id="535" w:name="_Toc536112208"/>
      <w:bookmarkStart w:id="536" w:name="_Toc536800509"/>
      <w:bookmarkStart w:id="537" w:name="_Toc3312878"/>
      <w:r w:rsidRPr="003B2745">
        <w:t xml:space="preserve">Figure </w:t>
      </w:r>
      <w:r>
        <w:rPr>
          <w:noProof/>
        </w:rPr>
        <w:fldChar w:fldCharType="begin"/>
      </w:r>
      <w:r>
        <w:rPr>
          <w:noProof/>
        </w:rPr>
        <w:instrText xml:space="preserve"> STYLEREF 2 \s </w:instrText>
      </w:r>
      <w:r>
        <w:rPr>
          <w:noProof/>
        </w:rPr>
        <w:fldChar w:fldCharType="separate"/>
      </w:r>
      <w:r w:rsidR="00DC788A">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DC788A">
        <w:rPr>
          <w:noProof/>
        </w:rPr>
        <w:t>4</w:t>
      </w:r>
      <w:r>
        <w:rPr>
          <w:noProof/>
        </w:rPr>
        <w:fldChar w:fldCharType="end"/>
      </w:r>
      <w:bookmarkEnd w:id="534"/>
      <w:r w:rsidRPr="003B2745">
        <w:t xml:space="preserve"> : </w:t>
      </w:r>
      <w:r>
        <w:t>Champs de</w:t>
      </w:r>
      <w:r w:rsidRPr="003B2745">
        <w:t xml:space="preserve"> pression et </w:t>
      </w:r>
      <w:r>
        <w:t xml:space="preserve">de </w:t>
      </w:r>
      <w:r w:rsidRPr="003B2745">
        <w:t>température</w:t>
      </w:r>
      <w:r>
        <w:t xml:space="preserve"> des deux lobes à 3500tr/min avec la charge 6kN</w:t>
      </w:r>
      <w:bookmarkEnd w:id="535"/>
      <w:bookmarkEnd w:id="536"/>
      <w:bookmarkEnd w:id="537"/>
    </w:p>
    <w:p w14:paraId="2CA741E3" w14:textId="77777777" w:rsidR="00B54964" w:rsidRDefault="00B54964" w:rsidP="00B54964">
      <w:pPr>
        <w:jc w:val="center"/>
      </w:pPr>
    </w:p>
    <w:p w14:paraId="279774DD" w14:textId="77777777" w:rsidR="00B54964" w:rsidRDefault="00B54964" w:rsidP="00B54964">
      <w:pPr>
        <w:pStyle w:val="Titre2"/>
        <w:ind w:left="567"/>
      </w:pPr>
      <w:bookmarkStart w:id="538" w:name="_Toc536800394"/>
      <w:bookmarkStart w:id="539" w:name="_Toc3312763"/>
      <w:r>
        <w:t>Efforts générés dans paliers hydrodynamiques</w:t>
      </w:r>
      <w:bookmarkEnd w:id="538"/>
      <w:bookmarkEnd w:id="539"/>
    </w:p>
    <w:p w14:paraId="786AFC20" w14:textId="77777777" w:rsidR="00B54964" w:rsidRPr="000B533E" w:rsidRDefault="00B54964" w:rsidP="00B54964"/>
    <w:p w14:paraId="3B576085" w14:textId="77777777" w:rsidR="00B54964" w:rsidRPr="00D14956" w:rsidRDefault="00B54964" w:rsidP="00B54964">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DC788A" w:rsidRPr="00DC788A">
        <w:rPr>
          <w:b/>
        </w:rPr>
        <w:t>Figure 2.2</w:t>
      </w:r>
      <w:r w:rsidR="00DC788A" w:rsidRPr="00DC788A">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C165426" w14:textId="77777777" w:rsidTr="00956887">
        <w:trPr>
          <w:trHeight w:val="635"/>
          <w:tblHeader/>
          <w:jc w:val="center"/>
        </w:trPr>
        <w:tc>
          <w:tcPr>
            <w:tcW w:w="7943" w:type="dxa"/>
            <w:vAlign w:val="center"/>
          </w:tcPr>
          <w:p w14:paraId="221EA2C3" w14:textId="77777777" w:rsidR="00B54964" w:rsidRPr="00D51381" w:rsidRDefault="00B54964"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C56E185"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FA735C7" w14:textId="77777777" w:rsidR="00B54964" w:rsidRPr="00D14956" w:rsidRDefault="00B54964" w:rsidP="00B54964">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4CC71CC9" w14:textId="77777777" w:rsidR="00B54964" w:rsidRDefault="00B54964" w:rsidP="00B54964"/>
    <w:p w14:paraId="0DA830DA" w14:textId="77777777" w:rsidR="00B54964" w:rsidRDefault="00B54964" w:rsidP="00B54964">
      <w:pPr>
        <w:pStyle w:val="Titre2"/>
        <w:ind w:left="567"/>
      </w:pPr>
      <w:bookmarkStart w:id="540" w:name="_Toc536800395"/>
      <w:bookmarkStart w:id="541" w:name="_Toc3312764"/>
      <w:r w:rsidRPr="00CC16EF">
        <w:t>Conclusion</w:t>
      </w:r>
      <w:bookmarkEnd w:id="540"/>
      <w:bookmarkEnd w:id="541"/>
    </w:p>
    <w:p w14:paraId="0866C8E8" w14:textId="77777777" w:rsidR="00B54964" w:rsidRDefault="00B54964" w:rsidP="00B54964"/>
    <w:p w14:paraId="6A36181D" w14:textId="30A5D25D" w:rsidR="00B54964" w:rsidRPr="004A663B" w:rsidRDefault="00B54964" w:rsidP="00B54964">
      <w:pPr>
        <w:spacing w:before="240" w:after="240" w:line="360" w:lineRule="auto"/>
        <w:ind w:firstLine="709"/>
        <w:rPr>
          <w:szCs w:val="22"/>
        </w:rPr>
      </w:pPr>
      <w:r w:rsidRPr="004A663B">
        <w:rPr>
          <w:szCs w:val="22"/>
        </w:rPr>
        <w:t>Ce chapitre a présenté</w:t>
      </w:r>
      <w:r w:rsidR="004A663B">
        <w:rPr>
          <w:szCs w:val="22"/>
        </w:rPr>
        <w:t xml:space="preserve"> </w:t>
      </w:r>
      <w:r w:rsidRPr="004A663B">
        <w:rPr>
          <w:szCs w:val="22"/>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de l’équation de l’énergie a été présentée. Afin de prendre en compte la rupture et la reformation de film mince, l’algorithme FBNS a été intégré dans le solveur. </w:t>
      </w:r>
      <w:r w:rsidRPr="004A663B">
        <w:rPr>
          <w:szCs w:val="22"/>
        </w:rPr>
        <w:lastRenderedPageBreak/>
        <w:t xml:space="preserve">Ensuite, afin de réduire le temps de calcul, la variation de la température suivant l’épaisseur du film a été approximée par des polynômes de Legendre et l’équation de l’énergie a été résolue avec la méthode de collocation aux points de Lobatto. Enfin les résultats obtenus par ce solveur ont été validés par des comparaisons avec des données expérimentales issues de la littérature pour un palier à géométrie fixe à deux lobes. </w:t>
      </w:r>
    </w:p>
    <w:p w14:paraId="3847F457" w14:textId="77777777" w:rsidR="00B54964" w:rsidRPr="004A663B" w:rsidRDefault="00B54964" w:rsidP="00B54964">
      <w:pPr>
        <w:spacing w:line="360" w:lineRule="auto"/>
        <w:ind w:firstLine="708"/>
        <w:rPr>
          <w:szCs w:val="22"/>
        </w:rPr>
      </w:pPr>
      <w:r w:rsidRPr="004A663B">
        <w:rPr>
          <w:szCs w:val="22"/>
        </w:rPr>
        <w:t xml:space="preserve">La modélisation du palier hydrodynamique permet d’évaluer la force et la chaleur générées au sein du palier. Ces deux informations sont ensuite utilisées par les modèles de rotor pour modéliser son comportement dynamique et sa déformation thermique. Comme mentionné dans le chapitre 1, l’effet Morton peut engendrer une instabilité vibratoire due à l’échauffement du rotor.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0546D820" w14:textId="77777777" w:rsidR="00B8341E" w:rsidRDefault="00B8341E" w:rsidP="00B8341E">
      <w:pPr>
        <w:pStyle w:val="Titre1"/>
        <w:numPr>
          <w:ilvl w:val="0"/>
          <w:numId w:val="0"/>
        </w:numPr>
        <w:ind w:left="567" w:hanging="567"/>
        <w:jc w:val="left"/>
      </w:pPr>
      <w:bookmarkStart w:id="542" w:name="_Toc536800396"/>
      <w:bookmarkStart w:id="543" w:name="_Toc3312765"/>
      <w:r>
        <w:lastRenderedPageBreak/>
        <w:t xml:space="preserve">Chapitre 3 : </w:t>
      </w:r>
      <w:r>
        <w:br/>
        <w:t>Modélisation des rotors</w:t>
      </w:r>
      <w:bookmarkEnd w:id="542"/>
      <w:bookmarkEnd w:id="543"/>
    </w:p>
    <w:p w14:paraId="09DDF05C" w14:textId="77777777" w:rsidR="00B8341E" w:rsidRDefault="00B8341E" w:rsidP="00B8341E"/>
    <w:p w14:paraId="225ABDC2" w14:textId="77777777" w:rsidR="00B8341E" w:rsidRDefault="00B8341E" w:rsidP="00B8341E"/>
    <w:p w14:paraId="0E2E8822" w14:textId="77777777" w:rsidR="00B8341E" w:rsidRDefault="00B8341E" w:rsidP="00B8341E"/>
    <w:p w14:paraId="2A292CDC" w14:textId="77777777" w:rsidR="00B8341E" w:rsidRPr="00A60B6F" w:rsidRDefault="00B8341E" w:rsidP="00B8341E">
      <w:pPr>
        <w:spacing w:line="360" w:lineRule="auto"/>
        <w:ind w:firstLine="708"/>
        <w:rPr>
          <w:rFonts w:asciiTheme="minorHAnsi" w:hAnsiTheme="minorHAnsi"/>
          <w:szCs w:val="22"/>
        </w:rPr>
      </w:pPr>
      <w:r w:rsidRPr="00A60B6F">
        <w:rPr>
          <w:rFonts w:asciiTheme="minorHAnsi" w:hAnsiTheme="minorHAnsi"/>
          <w:szCs w:val="22"/>
        </w:rPr>
        <w:t xml:space="preserve">La résolution des équations de Reynolds et de l’énergie présentée au </w:t>
      </w:r>
      <w:hyperlink w:anchor="_Chapitre_2_:" w:history="1">
        <w:r w:rsidRPr="00E80E4B">
          <w:rPr>
            <w:rStyle w:val="Lienhypertexte"/>
            <w:rFonts w:asciiTheme="minorHAnsi" w:hAnsiTheme="minorHAnsi"/>
            <w:b/>
            <w:color w:val="000000" w:themeColor="text1"/>
            <w:szCs w:val="22"/>
            <w:u w:val="none"/>
          </w:rPr>
          <w:t>chapitre 2</w:t>
        </w:r>
      </w:hyperlink>
      <w:r w:rsidRPr="00A60B6F">
        <w:rPr>
          <w:rFonts w:asciiTheme="minorHAnsi" w:hAnsiTheme="minorHAnsi"/>
          <w:szCs w:val="22"/>
        </w:rPr>
        <w:t xml:space="preserve"> a conduit au</w:t>
      </w:r>
      <w:r>
        <w:rPr>
          <w:rFonts w:asciiTheme="minorHAnsi" w:hAnsiTheme="minorHAnsi"/>
          <w:szCs w:val="22"/>
        </w:rPr>
        <w:t>x</w:t>
      </w:r>
      <w:r w:rsidRPr="00A60B6F">
        <w:rPr>
          <w:rFonts w:asciiTheme="minorHAnsi" w:hAnsiTheme="minorHAnsi"/>
          <w:szCs w:val="22"/>
        </w:rPr>
        <w:t xml:space="preserve"> calcul</w:t>
      </w:r>
      <w:r>
        <w:rPr>
          <w:rFonts w:asciiTheme="minorHAnsi" w:hAnsiTheme="minorHAnsi"/>
          <w:szCs w:val="22"/>
        </w:rPr>
        <w:t>s</w:t>
      </w:r>
      <w:r w:rsidRPr="00A60B6F">
        <w:rPr>
          <w:rFonts w:asciiTheme="minorHAnsi" w:hAnsiTheme="minorHAnsi"/>
          <w:szCs w:val="22"/>
        </w:rPr>
        <w:t xml:space="preserve"> de la force hydrodynamique et </w:t>
      </w:r>
      <w:r>
        <w:rPr>
          <w:rFonts w:asciiTheme="minorHAnsi" w:hAnsiTheme="minorHAnsi"/>
          <w:szCs w:val="22"/>
        </w:rPr>
        <w:t>d</w:t>
      </w:r>
      <w:r w:rsidRPr="00A60B6F">
        <w:rPr>
          <w:rFonts w:asciiTheme="minorHAnsi" w:hAnsiTheme="minorHAnsi"/>
          <w:szCs w:val="22"/>
        </w:rPr>
        <w:t xml:space="preserve">es flux thermiques dans le palier. Ces deux informations sont utilisées par les modèles thermomécanique et dynamique du rotor pour la simulation numérique et l’analyse de </w:t>
      </w:r>
      <w:r>
        <w:rPr>
          <w:rFonts w:asciiTheme="minorHAnsi" w:hAnsiTheme="minorHAnsi"/>
          <w:szCs w:val="22"/>
        </w:rPr>
        <w:t xml:space="preserve">la </w:t>
      </w:r>
      <w:r w:rsidRPr="00A60B6F">
        <w:rPr>
          <w:rFonts w:asciiTheme="minorHAnsi" w:hAnsiTheme="minorHAnsi"/>
          <w:szCs w:val="22"/>
        </w:rPr>
        <w:t xml:space="preserve">stabilité de l’effet Morton. </w:t>
      </w:r>
    </w:p>
    <w:p w14:paraId="08AAC9B8" w14:textId="77777777" w:rsidR="00B8341E" w:rsidRPr="00A60B6F" w:rsidRDefault="00B8341E" w:rsidP="00B8341E">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Pr>
          <w:rFonts w:asciiTheme="minorHAnsi" w:hAnsiTheme="minorHAnsi"/>
          <w:szCs w:val="22"/>
        </w:rPr>
        <w:t xml:space="preserve">es </w:t>
      </w:r>
      <w:r w:rsidRPr="00A60B6F">
        <w:rPr>
          <w:rFonts w:asciiTheme="minorHAnsi" w:hAnsiTheme="minorHAnsi"/>
          <w:szCs w:val="22"/>
        </w:rPr>
        <w:t xml:space="preserve">éléments finis est présenté. </w:t>
      </w:r>
      <w:r>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Pr>
          <w:rFonts w:asciiTheme="minorHAnsi" w:hAnsiTheme="minorHAnsi"/>
          <w:szCs w:val="22"/>
        </w:rPr>
        <w:t xml:space="preserve">est </w:t>
      </w:r>
      <w:r w:rsidRPr="00A60B6F">
        <w:rPr>
          <w:rFonts w:asciiTheme="minorHAnsi" w:hAnsiTheme="minorHAnsi"/>
          <w:szCs w:val="22"/>
        </w:rPr>
        <w:t xml:space="preserve"> décrite. Deux modèles</w:t>
      </w:r>
      <w:r>
        <w:rPr>
          <w:rFonts w:asciiTheme="minorHAnsi" w:hAnsiTheme="minorHAnsi"/>
          <w:szCs w:val="22"/>
        </w:rPr>
        <w:t xml:space="preserve"> de</w:t>
      </w:r>
      <w:r w:rsidRPr="00A60B6F">
        <w:rPr>
          <w:rFonts w:asciiTheme="minorHAnsi" w:hAnsiTheme="minorHAnsi"/>
          <w:szCs w:val="22"/>
        </w:rPr>
        <w:t xml:space="preserve"> dynamique des rotors sont </w:t>
      </w:r>
      <w:r>
        <w:rPr>
          <w:rFonts w:asciiTheme="minorHAnsi" w:hAnsiTheme="minorHAnsi"/>
          <w:szCs w:val="22"/>
        </w:rPr>
        <w:t>introduits</w:t>
      </w:r>
      <w:r w:rsidRPr="00A60B6F">
        <w:rPr>
          <w:rFonts w:asciiTheme="minorHAnsi" w:hAnsiTheme="minorHAnsi"/>
          <w:szCs w:val="22"/>
        </w:rPr>
        <w:t xml:space="preserve"> : 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La méthode de Newmark</w:t>
      </w:r>
      <w:r>
        <w:rPr>
          <w:rFonts w:asciiTheme="minorHAnsi" w:hAnsiTheme="minorHAnsi"/>
          <w:szCs w:val="22"/>
        </w:rPr>
        <w:t xml:space="preserve"> -</w:t>
      </w:r>
      <w:r w:rsidRPr="00A60B6F">
        <w:rPr>
          <w:rFonts w:asciiTheme="minorHAnsi" w:hAnsiTheme="minorHAnsi"/>
          <w:szCs w:val="22"/>
        </w:rPr>
        <w:t xml:space="preserve"> combinée </w:t>
      </w:r>
      <w:r>
        <w:rPr>
          <w:rFonts w:asciiTheme="minorHAnsi" w:hAnsiTheme="minorHAnsi"/>
          <w:szCs w:val="22"/>
        </w:rPr>
        <w:t>avec</w:t>
      </w:r>
      <w:r w:rsidRPr="00A60B6F">
        <w:rPr>
          <w:rFonts w:asciiTheme="minorHAnsi" w:hAnsiTheme="minorHAnsi"/>
          <w:szCs w:val="22"/>
        </w:rPr>
        <w:t xml:space="preserve"> la méthode de Newton-Raphson</w:t>
      </w:r>
      <w:r>
        <w:rPr>
          <w:rFonts w:asciiTheme="minorHAnsi" w:hAnsiTheme="minorHAnsi"/>
          <w:szCs w:val="22"/>
        </w:rPr>
        <w:t xml:space="preserve"> -</w:t>
      </w:r>
      <w:r w:rsidRPr="00A60B6F">
        <w:rPr>
          <w:rFonts w:asciiTheme="minorHAnsi" w:hAnsiTheme="minorHAnsi"/>
          <w:szCs w:val="22"/>
        </w:rPr>
        <w:t xml:space="preserve"> </w:t>
      </w:r>
      <w:r>
        <w:rPr>
          <w:rFonts w:asciiTheme="minorHAnsi" w:hAnsiTheme="minorHAnsi"/>
          <w:szCs w:val="22"/>
        </w:rPr>
        <w:t xml:space="preserve">est  utilisée pour l’intégration </w:t>
      </w:r>
      <w:r w:rsidRPr="00A60B6F">
        <w:rPr>
          <w:rFonts w:asciiTheme="minorHAnsi" w:hAnsiTheme="minorHAnsi"/>
          <w:szCs w:val="22"/>
        </w:rPr>
        <w:t>temporelle. Enfin, deux modélisation</w:t>
      </w:r>
      <w:r>
        <w:rPr>
          <w:rFonts w:asciiTheme="minorHAnsi" w:hAnsiTheme="minorHAnsi"/>
          <w:szCs w:val="22"/>
        </w:rPr>
        <w:t>s</w:t>
      </w:r>
      <w:r w:rsidRPr="00A60B6F">
        <w:rPr>
          <w:rFonts w:asciiTheme="minorHAnsi" w:hAnsiTheme="minorHAnsi"/>
          <w:szCs w:val="22"/>
        </w:rPr>
        <w:t xml:space="preserve"> du balourd thermique sont </w:t>
      </w:r>
      <w:r>
        <w:rPr>
          <w:rFonts w:asciiTheme="minorHAnsi" w:hAnsiTheme="minorHAnsi"/>
          <w:szCs w:val="22"/>
        </w:rPr>
        <w:t>présentées</w:t>
      </w:r>
      <w:r w:rsidRPr="00A60B6F">
        <w:rPr>
          <w:rFonts w:asciiTheme="minorHAnsi" w:hAnsiTheme="minorHAnsi"/>
          <w:szCs w:val="22"/>
        </w:rPr>
        <w:t xml:space="preserve">. </w:t>
      </w:r>
    </w:p>
    <w:p w14:paraId="1B094A7F" w14:textId="77777777" w:rsidR="00B8341E" w:rsidRPr="00FE1458" w:rsidRDefault="00B8341E" w:rsidP="00B8341E">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544" w:name="_Toc533768834"/>
      <w:bookmarkStart w:id="545" w:name="_Toc533769133"/>
      <w:bookmarkStart w:id="546" w:name="_Toc533769305"/>
      <w:bookmarkStart w:id="547" w:name="_Toc533769357"/>
      <w:bookmarkStart w:id="548" w:name="_Toc533769756"/>
      <w:bookmarkStart w:id="549" w:name="_Toc533771817"/>
      <w:bookmarkStart w:id="550" w:name="_Toc533772305"/>
      <w:bookmarkStart w:id="551" w:name="_Toc533774377"/>
      <w:bookmarkStart w:id="552" w:name="_Toc533775569"/>
      <w:bookmarkStart w:id="553" w:name="_Toc533776213"/>
      <w:bookmarkStart w:id="554" w:name="_Toc533776340"/>
      <w:bookmarkStart w:id="555" w:name="_Toc533777565"/>
      <w:bookmarkStart w:id="556" w:name="_Toc534279473"/>
      <w:bookmarkStart w:id="557" w:name="_Toc534279571"/>
      <w:bookmarkStart w:id="558" w:name="_Toc534279649"/>
      <w:bookmarkStart w:id="559" w:name="_Toc534290945"/>
      <w:bookmarkStart w:id="560" w:name="_Toc534293227"/>
      <w:bookmarkStart w:id="561" w:name="_Toc534293511"/>
      <w:bookmarkStart w:id="562" w:name="_Toc534293589"/>
      <w:bookmarkStart w:id="563" w:name="_Toc534387888"/>
      <w:bookmarkStart w:id="564" w:name="_Toc534410859"/>
      <w:bookmarkStart w:id="565" w:name="_Toc534620773"/>
      <w:bookmarkStart w:id="566" w:name="_Toc534621259"/>
      <w:bookmarkStart w:id="567" w:name="_Toc534621364"/>
      <w:bookmarkStart w:id="568" w:name="_Toc534621471"/>
      <w:bookmarkStart w:id="569" w:name="_Toc534625130"/>
      <w:bookmarkStart w:id="570" w:name="_Toc534631430"/>
      <w:bookmarkStart w:id="571" w:name="_Toc534631530"/>
      <w:bookmarkStart w:id="572" w:name="_Toc534631883"/>
      <w:bookmarkStart w:id="573" w:name="_Toc534632116"/>
      <w:bookmarkStart w:id="574" w:name="_Toc534632328"/>
      <w:bookmarkStart w:id="575" w:name="_Toc534632450"/>
      <w:bookmarkStart w:id="576" w:name="_Toc534632549"/>
      <w:bookmarkStart w:id="577" w:name="_Toc534633842"/>
      <w:bookmarkStart w:id="578" w:name="_Toc534634186"/>
      <w:bookmarkStart w:id="579" w:name="_Toc534634590"/>
      <w:bookmarkStart w:id="580" w:name="_Toc534634965"/>
      <w:bookmarkStart w:id="581" w:name="_Toc534635065"/>
      <w:bookmarkStart w:id="582" w:name="_Toc534635165"/>
      <w:bookmarkStart w:id="583" w:name="_Toc534635265"/>
      <w:bookmarkStart w:id="584" w:name="_Toc534635365"/>
      <w:bookmarkStart w:id="585" w:name="_Toc534635486"/>
      <w:bookmarkStart w:id="586" w:name="_Toc534635585"/>
      <w:bookmarkStart w:id="587" w:name="_Toc534636635"/>
      <w:bookmarkStart w:id="588" w:name="_Toc534638263"/>
      <w:bookmarkStart w:id="589" w:name="_Toc534638349"/>
      <w:bookmarkStart w:id="590" w:name="_Toc534638716"/>
      <w:bookmarkStart w:id="591" w:name="_Toc534640571"/>
      <w:bookmarkStart w:id="592" w:name="_Toc534650381"/>
      <w:bookmarkStart w:id="593" w:name="_Toc534707657"/>
      <w:bookmarkStart w:id="594" w:name="_Toc534719962"/>
      <w:bookmarkStart w:id="595" w:name="_Toc534720645"/>
      <w:bookmarkStart w:id="596" w:name="_Toc534721417"/>
      <w:bookmarkStart w:id="597" w:name="_Toc534723195"/>
      <w:bookmarkStart w:id="598" w:name="_Toc534724107"/>
      <w:bookmarkStart w:id="599" w:name="_Toc534724652"/>
      <w:bookmarkStart w:id="600" w:name="_Toc534724956"/>
      <w:bookmarkStart w:id="601" w:name="_Toc534725627"/>
      <w:bookmarkStart w:id="602" w:name="_Toc534729710"/>
      <w:bookmarkStart w:id="603" w:name="_Toc534792259"/>
      <w:bookmarkStart w:id="604" w:name="_Toc534792908"/>
      <w:bookmarkStart w:id="605" w:name="_Toc534793233"/>
      <w:bookmarkStart w:id="606" w:name="_Toc534793991"/>
      <w:bookmarkStart w:id="607" w:name="_Toc534794086"/>
      <w:bookmarkStart w:id="608" w:name="_Toc534794183"/>
      <w:bookmarkStart w:id="609" w:name="_Toc534796815"/>
      <w:bookmarkStart w:id="610" w:name="_Toc534878071"/>
      <w:bookmarkStart w:id="611" w:name="_Toc534878165"/>
      <w:bookmarkStart w:id="612" w:name="_Toc534880503"/>
      <w:bookmarkStart w:id="613" w:name="_Toc534895235"/>
      <w:bookmarkStart w:id="614" w:name="_Toc534895952"/>
      <w:bookmarkStart w:id="615" w:name="_Toc534896506"/>
      <w:bookmarkStart w:id="616" w:name="_Toc534896899"/>
      <w:bookmarkStart w:id="617" w:name="_Toc534983295"/>
      <w:bookmarkStart w:id="618" w:name="_Toc534984829"/>
      <w:bookmarkStart w:id="619" w:name="_Toc535242921"/>
      <w:bookmarkStart w:id="620" w:name="_Toc535243273"/>
      <w:bookmarkStart w:id="621" w:name="_Toc535245056"/>
      <w:bookmarkStart w:id="622" w:name="_Toc535248180"/>
      <w:bookmarkStart w:id="623" w:name="_Toc535248597"/>
      <w:bookmarkStart w:id="624" w:name="_Toc535250076"/>
      <w:bookmarkStart w:id="625" w:name="_Toc535251256"/>
      <w:bookmarkStart w:id="626" w:name="_Toc535251797"/>
      <w:bookmarkStart w:id="627" w:name="_Toc535252151"/>
      <w:bookmarkStart w:id="628" w:name="_Toc535346219"/>
      <w:bookmarkStart w:id="629" w:name="_Toc535418746"/>
      <w:bookmarkStart w:id="630" w:name="_Toc535505048"/>
      <w:bookmarkStart w:id="631" w:name="_Toc535509368"/>
      <w:bookmarkStart w:id="632" w:name="_Toc535510061"/>
      <w:bookmarkStart w:id="633" w:name="_Toc535512814"/>
      <w:bookmarkStart w:id="634" w:name="_Toc535512903"/>
      <w:bookmarkStart w:id="635" w:name="_Toc535527927"/>
      <w:bookmarkStart w:id="636" w:name="_Toc535536132"/>
      <w:bookmarkStart w:id="637" w:name="_Toc535575125"/>
      <w:bookmarkStart w:id="638" w:name="_Toc535587583"/>
      <w:bookmarkStart w:id="639" w:name="_Toc535587840"/>
      <w:bookmarkStart w:id="640" w:name="_Toc535588525"/>
      <w:bookmarkStart w:id="641" w:name="_Toc535589752"/>
      <w:bookmarkStart w:id="642" w:name="_Toc535590216"/>
      <w:bookmarkStart w:id="643" w:name="_Toc535594646"/>
      <w:bookmarkStart w:id="644" w:name="_Toc535832327"/>
      <w:bookmarkStart w:id="645" w:name="_Toc535834263"/>
      <w:bookmarkStart w:id="646" w:name="_Toc535846099"/>
      <w:bookmarkStart w:id="647" w:name="_Toc535846291"/>
      <w:bookmarkStart w:id="648" w:name="_Toc535853015"/>
      <w:bookmarkStart w:id="649" w:name="_Toc535853262"/>
      <w:bookmarkStart w:id="650" w:name="_Toc535854156"/>
      <w:bookmarkStart w:id="651" w:name="_Toc535854682"/>
      <w:bookmarkStart w:id="652" w:name="_Toc535918646"/>
      <w:bookmarkStart w:id="653" w:name="_Toc535932509"/>
      <w:bookmarkStart w:id="654" w:name="_Toc535932601"/>
      <w:bookmarkStart w:id="655" w:name="_Toc535933432"/>
      <w:bookmarkStart w:id="656" w:name="_Toc535934324"/>
      <w:bookmarkStart w:id="657" w:name="_Toc535935075"/>
      <w:bookmarkStart w:id="658" w:name="_Toc535935851"/>
      <w:bookmarkStart w:id="659" w:name="_Toc535938386"/>
      <w:bookmarkStart w:id="660" w:name="_Toc535938735"/>
      <w:bookmarkStart w:id="661" w:name="_Toc535942421"/>
      <w:bookmarkStart w:id="662" w:name="_Toc535942658"/>
      <w:bookmarkStart w:id="663" w:name="_Toc535942880"/>
      <w:bookmarkStart w:id="664" w:name="_Toc535942976"/>
      <w:bookmarkStart w:id="665" w:name="_Toc535943072"/>
      <w:bookmarkStart w:id="666" w:name="_Toc535947821"/>
      <w:bookmarkStart w:id="667" w:name="_Toc536006875"/>
      <w:bookmarkStart w:id="668" w:name="_Toc536110506"/>
      <w:bookmarkStart w:id="669" w:name="_Toc536110882"/>
      <w:bookmarkStart w:id="670" w:name="_Toc536112101"/>
      <w:bookmarkStart w:id="671" w:name="_Toc536112421"/>
      <w:bookmarkStart w:id="672" w:name="_Toc536113306"/>
      <w:bookmarkStart w:id="673" w:name="_Toc536113518"/>
      <w:bookmarkStart w:id="674" w:name="_Toc536113730"/>
      <w:bookmarkStart w:id="675" w:name="_Toc536115029"/>
      <w:bookmarkStart w:id="676" w:name="_Toc536115299"/>
      <w:bookmarkStart w:id="677" w:name="_Toc536117489"/>
      <w:bookmarkStart w:id="678" w:name="_Toc536117704"/>
      <w:bookmarkStart w:id="679" w:name="_Toc536118725"/>
      <w:bookmarkStart w:id="680" w:name="_Toc536120017"/>
      <w:bookmarkStart w:id="681" w:name="_Toc536120233"/>
      <w:bookmarkStart w:id="682" w:name="_Toc536127295"/>
      <w:bookmarkStart w:id="683" w:name="_Toc536127512"/>
      <w:bookmarkStart w:id="684" w:name="_Toc536128296"/>
      <w:bookmarkStart w:id="685" w:name="_Toc536129419"/>
      <w:bookmarkStart w:id="686" w:name="_Toc536129637"/>
      <w:bookmarkStart w:id="687" w:name="_Toc536129858"/>
      <w:bookmarkStart w:id="688" w:name="_Toc536130081"/>
      <w:bookmarkStart w:id="689" w:name="_Toc536130307"/>
      <w:bookmarkStart w:id="690" w:name="_Toc536130543"/>
      <w:bookmarkStart w:id="691" w:name="_Toc536131237"/>
      <w:bookmarkStart w:id="692" w:name="_Toc536131498"/>
      <w:bookmarkStart w:id="693" w:name="_Toc536199911"/>
      <w:bookmarkStart w:id="694" w:name="_Toc536200158"/>
      <w:bookmarkStart w:id="695" w:name="_Toc536200653"/>
      <w:bookmarkStart w:id="696" w:name="_Toc536200901"/>
      <w:bookmarkStart w:id="697" w:name="_Toc536201148"/>
      <w:bookmarkStart w:id="698" w:name="_Toc536201395"/>
      <w:bookmarkStart w:id="699" w:name="_Toc536202310"/>
      <w:bookmarkStart w:id="700" w:name="_Toc536203681"/>
      <w:bookmarkStart w:id="701" w:name="_Toc536203927"/>
      <w:bookmarkStart w:id="702" w:name="_Toc536204173"/>
      <w:bookmarkStart w:id="703" w:name="_Toc536539321"/>
      <w:bookmarkStart w:id="704" w:name="_Toc536539574"/>
      <w:bookmarkStart w:id="705" w:name="_Toc536543350"/>
      <w:bookmarkStart w:id="706" w:name="_Toc536543604"/>
      <w:bookmarkStart w:id="707" w:name="_Toc536544495"/>
      <w:bookmarkStart w:id="708" w:name="_Toc536545435"/>
      <w:bookmarkStart w:id="709" w:name="_Toc536546586"/>
      <w:bookmarkStart w:id="710" w:name="_Toc536626882"/>
      <w:bookmarkStart w:id="711" w:name="_Toc536725961"/>
      <w:bookmarkStart w:id="712" w:name="_Toc536741057"/>
      <w:bookmarkStart w:id="713" w:name="_Toc536741314"/>
      <w:bookmarkStart w:id="714" w:name="_Toc536741570"/>
      <w:bookmarkStart w:id="715" w:name="_Toc536784629"/>
      <w:bookmarkStart w:id="716" w:name="_Toc536797524"/>
      <w:bookmarkStart w:id="717" w:name="_Toc536797787"/>
      <w:bookmarkStart w:id="718" w:name="_Toc536798184"/>
      <w:bookmarkStart w:id="719" w:name="_Toc536798439"/>
      <w:bookmarkStart w:id="720" w:name="_Toc536798694"/>
      <w:bookmarkStart w:id="721" w:name="_Toc536800397"/>
      <w:bookmarkStart w:id="722" w:name="_Toc3311915"/>
      <w:bookmarkStart w:id="723" w:name="_Toc3312169"/>
      <w:bookmarkStart w:id="724" w:name="_Toc3312766"/>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4E7BBBE2"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5" w:name="_Toc533768835"/>
      <w:bookmarkStart w:id="726" w:name="_Toc533769134"/>
      <w:bookmarkStart w:id="727" w:name="_Toc533769306"/>
      <w:bookmarkStart w:id="728" w:name="_Toc533769358"/>
      <w:bookmarkStart w:id="729" w:name="_Toc533769757"/>
      <w:bookmarkStart w:id="730" w:name="_Toc533771818"/>
      <w:bookmarkStart w:id="731" w:name="_Toc533772306"/>
      <w:bookmarkStart w:id="732" w:name="_Toc533774378"/>
      <w:bookmarkStart w:id="733" w:name="_Toc533775570"/>
      <w:bookmarkStart w:id="734" w:name="_Toc533776214"/>
      <w:bookmarkStart w:id="735" w:name="_Toc533776341"/>
      <w:bookmarkStart w:id="736" w:name="_Toc533777566"/>
      <w:bookmarkStart w:id="737" w:name="_Toc534279474"/>
      <w:bookmarkStart w:id="738" w:name="_Toc534279572"/>
      <w:bookmarkStart w:id="739" w:name="_Toc534279650"/>
      <w:bookmarkStart w:id="740" w:name="_Toc534290946"/>
      <w:bookmarkStart w:id="741" w:name="_Toc534293228"/>
      <w:bookmarkStart w:id="742" w:name="_Toc534293512"/>
      <w:bookmarkStart w:id="743" w:name="_Toc534293590"/>
      <w:bookmarkStart w:id="744" w:name="_Toc534387889"/>
      <w:bookmarkStart w:id="745" w:name="_Toc534410860"/>
      <w:bookmarkStart w:id="746" w:name="_Toc534620774"/>
      <w:bookmarkStart w:id="747" w:name="_Toc534621260"/>
      <w:bookmarkStart w:id="748" w:name="_Toc534621365"/>
      <w:bookmarkStart w:id="749" w:name="_Toc534621472"/>
      <w:bookmarkStart w:id="750" w:name="_Toc534625131"/>
      <w:bookmarkStart w:id="751" w:name="_Toc534631431"/>
      <w:bookmarkStart w:id="752" w:name="_Toc534631531"/>
      <w:bookmarkStart w:id="753" w:name="_Toc534631884"/>
      <w:bookmarkStart w:id="754" w:name="_Toc534632117"/>
      <w:bookmarkStart w:id="755" w:name="_Toc534632329"/>
      <w:bookmarkStart w:id="756" w:name="_Toc534632451"/>
      <w:bookmarkStart w:id="757" w:name="_Toc534632550"/>
      <w:bookmarkStart w:id="758" w:name="_Toc534633843"/>
      <w:bookmarkStart w:id="759" w:name="_Toc534634187"/>
      <w:bookmarkStart w:id="760" w:name="_Toc534634591"/>
      <w:bookmarkStart w:id="761" w:name="_Toc534634966"/>
      <w:bookmarkStart w:id="762" w:name="_Toc534635066"/>
      <w:bookmarkStart w:id="763" w:name="_Toc534635166"/>
      <w:bookmarkStart w:id="764" w:name="_Toc534635266"/>
      <w:bookmarkStart w:id="765" w:name="_Toc534635366"/>
      <w:bookmarkStart w:id="766" w:name="_Toc534635487"/>
      <w:bookmarkStart w:id="767" w:name="_Toc534635586"/>
      <w:bookmarkStart w:id="768" w:name="_Toc534636636"/>
      <w:bookmarkStart w:id="769" w:name="_Toc534638264"/>
      <w:bookmarkStart w:id="770" w:name="_Toc534638350"/>
      <w:bookmarkStart w:id="771" w:name="_Toc534638717"/>
      <w:bookmarkStart w:id="772" w:name="_Toc534640572"/>
      <w:bookmarkStart w:id="773" w:name="_Toc534650382"/>
      <w:bookmarkStart w:id="774" w:name="_Toc534707658"/>
      <w:bookmarkStart w:id="775" w:name="_Toc534719963"/>
      <w:bookmarkStart w:id="776" w:name="_Toc534720646"/>
      <w:bookmarkStart w:id="777" w:name="_Toc534721418"/>
      <w:bookmarkStart w:id="778" w:name="_Toc534723196"/>
      <w:bookmarkStart w:id="779" w:name="_Toc534724108"/>
      <w:bookmarkStart w:id="780" w:name="_Toc534724653"/>
      <w:bookmarkStart w:id="781" w:name="_Toc534724957"/>
      <w:bookmarkStart w:id="782" w:name="_Toc534725628"/>
      <w:bookmarkStart w:id="783" w:name="_Toc534729711"/>
      <w:bookmarkStart w:id="784" w:name="_Toc534792260"/>
      <w:bookmarkStart w:id="785" w:name="_Toc534792909"/>
      <w:bookmarkStart w:id="786" w:name="_Toc534793234"/>
      <w:bookmarkStart w:id="787" w:name="_Toc534793992"/>
      <w:bookmarkStart w:id="788" w:name="_Toc534794087"/>
      <w:bookmarkStart w:id="789" w:name="_Toc534794184"/>
      <w:bookmarkStart w:id="790" w:name="_Toc534796816"/>
      <w:bookmarkStart w:id="791" w:name="_Toc534878072"/>
      <w:bookmarkStart w:id="792" w:name="_Toc534878166"/>
      <w:bookmarkStart w:id="793" w:name="_Toc534880504"/>
      <w:bookmarkStart w:id="794" w:name="_Toc534895236"/>
      <w:bookmarkStart w:id="795" w:name="_Toc534895953"/>
      <w:bookmarkStart w:id="796" w:name="_Toc534896507"/>
      <w:bookmarkStart w:id="797" w:name="_Toc534896900"/>
      <w:bookmarkStart w:id="798" w:name="_Toc534983296"/>
      <w:bookmarkStart w:id="799" w:name="_Toc534984830"/>
      <w:bookmarkStart w:id="800" w:name="_Toc535242922"/>
      <w:bookmarkStart w:id="801" w:name="_Toc535243274"/>
      <w:bookmarkStart w:id="802" w:name="_Toc535245057"/>
      <w:bookmarkStart w:id="803" w:name="_Toc535248181"/>
      <w:bookmarkStart w:id="804" w:name="_Toc535248598"/>
      <w:bookmarkStart w:id="805" w:name="_Toc535250077"/>
      <w:bookmarkStart w:id="806" w:name="_Toc535251257"/>
      <w:bookmarkStart w:id="807" w:name="_Toc535251798"/>
      <w:bookmarkStart w:id="808" w:name="_Toc535252152"/>
      <w:bookmarkStart w:id="809" w:name="_Toc535346220"/>
      <w:bookmarkStart w:id="810" w:name="_Toc535418747"/>
      <w:bookmarkStart w:id="811" w:name="_Toc535505049"/>
      <w:bookmarkStart w:id="812" w:name="_Toc535509369"/>
      <w:bookmarkStart w:id="813" w:name="_Toc535510062"/>
      <w:bookmarkStart w:id="814" w:name="_Toc535512815"/>
      <w:bookmarkStart w:id="815" w:name="_Toc535512904"/>
      <w:bookmarkStart w:id="816" w:name="_Toc535527928"/>
      <w:bookmarkStart w:id="817" w:name="_Toc535536133"/>
      <w:bookmarkStart w:id="818" w:name="_Toc535575126"/>
      <w:bookmarkStart w:id="819" w:name="_Toc535587584"/>
      <w:bookmarkStart w:id="820" w:name="_Toc535587841"/>
      <w:bookmarkStart w:id="821" w:name="_Toc535588526"/>
      <w:bookmarkStart w:id="822" w:name="_Toc535589753"/>
      <w:bookmarkStart w:id="823" w:name="_Toc535590217"/>
      <w:bookmarkStart w:id="824" w:name="_Toc535594647"/>
      <w:bookmarkStart w:id="825" w:name="_Toc535832328"/>
      <w:bookmarkStart w:id="826" w:name="_Toc535834264"/>
      <w:bookmarkStart w:id="827" w:name="_Toc535846100"/>
      <w:bookmarkStart w:id="828" w:name="_Toc535846292"/>
      <w:bookmarkStart w:id="829" w:name="_Toc535853016"/>
      <w:bookmarkStart w:id="830" w:name="_Toc535853263"/>
      <w:bookmarkStart w:id="831" w:name="_Toc535854157"/>
      <w:bookmarkStart w:id="832" w:name="_Toc535854683"/>
      <w:bookmarkStart w:id="833" w:name="_Toc535918647"/>
      <w:bookmarkStart w:id="834" w:name="_Toc535932510"/>
      <w:bookmarkStart w:id="835" w:name="_Toc535932602"/>
      <w:bookmarkStart w:id="836" w:name="_Toc535933433"/>
      <w:bookmarkStart w:id="837" w:name="_Toc535934325"/>
      <w:bookmarkStart w:id="838" w:name="_Toc535935076"/>
      <w:bookmarkStart w:id="839" w:name="_Toc535935852"/>
      <w:bookmarkStart w:id="840" w:name="_Toc535938387"/>
      <w:bookmarkStart w:id="841" w:name="_Toc535938736"/>
      <w:bookmarkStart w:id="842" w:name="_Toc535942422"/>
      <w:bookmarkStart w:id="843" w:name="_Toc535942659"/>
      <w:bookmarkStart w:id="844" w:name="_Toc535942881"/>
      <w:bookmarkStart w:id="845" w:name="_Toc535942977"/>
      <w:bookmarkStart w:id="846" w:name="_Toc535943073"/>
      <w:bookmarkStart w:id="847" w:name="_Toc535947822"/>
      <w:bookmarkStart w:id="848" w:name="_Toc536006876"/>
      <w:bookmarkStart w:id="849" w:name="_Toc536110507"/>
      <w:bookmarkStart w:id="850" w:name="_Toc536110883"/>
      <w:bookmarkStart w:id="851" w:name="_Toc536112102"/>
      <w:bookmarkStart w:id="852" w:name="_Toc536112422"/>
      <w:bookmarkStart w:id="853" w:name="_Toc536113307"/>
      <w:bookmarkStart w:id="854" w:name="_Toc536113519"/>
      <w:bookmarkStart w:id="855" w:name="_Toc536113731"/>
      <w:bookmarkStart w:id="856" w:name="_Toc536115030"/>
      <w:bookmarkStart w:id="857" w:name="_Toc536115300"/>
      <w:bookmarkStart w:id="858" w:name="_Toc536117490"/>
      <w:bookmarkStart w:id="859" w:name="_Toc536117705"/>
      <w:bookmarkStart w:id="860" w:name="_Toc536118726"/>
      <w:bookmarkStart w:id="861" w:name="_Toc536120018"/>
      <w:bookmarkStart w:id="862" w:name="_Toc536120234"/>
      <w:bookmarkStart w:id="863" w:name="_Toc536127296"/>
      <w:bookmarkStart w:id="864" w:name="_Toc536127513"/>
      <w:bookmarkStart w:id="865" w:name="_Toc536128297"/>
      <w:bookmarkStart w:id="866" w:name="_Toc536129420"/>
      <w:bookmarkStart w:id="867" w:name="_Toc536129638"/>
      <w:bookmarkStart w:id="868" w:name="_Toc536129859"/>
      <w:bookmarkStart w:id="869" w:name="_Toc536130082"/>
      <w:bookmarkStart w:id="870" w:name="_Toc536130308"/>
      <w:bookmarkStart w:id="871" w:name="_Toc536130544"/>
      <w:bookmarkStart w:id="872" w:name="_Toc536131238"/>
      <w:bookmarkStart w:id="873" w:name="_Toc536131499"/>
      <w:bookmarkStart w:id="874" w:name="_Toc536199912"/>
      <w:bookmarkStart w:id="875" w:name="_Toc536200159"/>
      <w:bookmarkStart w:id="876" w:name="_Toc536200654"/>
      <w:bookmarkStart w:id="877" w:name="_Toc536200902"/>
      <w:bookmarkStart w:id="878" w:name="_Toc536201149"/>
      <w:bookmarkStart w:id="879" w:name="_Toc536201396"/>
      <w:bookmarkStart w:id="880" w:name="_Toc536202311"/>
      <w:bookmarkStart w:id="881" w:name="_Toc536203682"/>
      <w:bookmarkStart w:id="882" w:name="_Toc536203928"/>
      <w:bookmarkStart w:id="883" w:name="_Toc536204174"/>
      <w:bookmarkStart w:id="884" w:name="_Toc536539322"/>
      <w:bookmarkStart w:id="885" w:name="_Toc536539575"/>
      <w:bookmarkStart w:id="886" w:name="_Toc536543351"/>
      <w:bookmarkStart w:id="887" w:name="_Toc536543605"/>
      <w:bookmarkStart w:id="888" w:name="_Toc536544496"/>
      <w:bookmarkStart w:id="889" w:name="_Toc536545436"/>
      <w:bookmarkStart w:id="890" w:name="_Toc536546587"/>
      <w:bookmarkStart w:id="891" w:name="_Toc536626883"/>
      <w:bookmarkStart w:id="892" w:name="_Toc536725962"/>
      <w:bookmarkStart w:id="893" w:name="_Toc536741058"/>
      <w:bookmarkStart w:id="894" w:name="_Toc536741315"/>
      <w:bookmarkStart w:id="895" w:name="_Toc536741571"/>
      <w:bookmarkStart w:id="896" w:name="_Toc536784630"/>
      <w:bookmarkStart w:id="897" w:name="_Toc536797525"/>
      <w:bookmarkStart w:id="898" w:name="_Toc536797788"/>
      <w:bookmarkStart w:id="899" w:name="_Toc536798185"/>
      <w:bookmarkStart w:id="900" w:name="_Toc536798440"/>
      <w:bookmarkStart w:id="901" w:name="_Toc536798695"/>
      <w:bookmarkStart w:id="902" w:name="_Toc536800398"/>
      <w:bookmarkStart w:id="903" w:name="_Toc3311916"/>
      <w:bookmarkStart w:id="904" w:name="_Toc3312170"/>
      <w:bookmarkStart w:id="905" w:name="_Toc3312767"/>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p>
    <w:p w14:paraId="7BE3AD75"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06" w:name="_Toc533768836"/>
      <w:bookmarkStart w:id="907" w:name="_Toc533769135"/>
      <w:bookmarkStart w:id="908" w:name="_Toc533769307"/>
      <w:bookmarkStart w:id="909" w:name="_Toc533769359"/>
      <w:bookmarkStart w:id="910" w:name="_Toc533769758"/>
      <w:bookmarkStart w:id="911" w:name="_Toc533771819"/>
      <w:bookmarkStart w:id="912" w:name="_Toc533772307"/>
      <w:bookmarkStart w:id="913" w:name="_Toc533774379"/>
      <w:bookmarkStart w:id="914" w:name="_Toc533775571"/>
      <w:bookmarkStart w:id="915" w:name="_Toc533776215"/>
      <w:bookmarkStart w:id="916" w:name="_Toc533776342"/>
      <w:bookmarkStart w:id="917" w:name="_Toc533777567"/>
      <w:bookmarkStart w:id="918" w:name="_Toc534279475"/>
      <w:bookmarkStart w:id="919" w:name="_Toc534279573"/>
      <w:bookmarkStart w:id="920" w:name="_Toc534279651"/>
      <w:bookmarkStart w:id="921" w:name="_Toc534290947"/>
      <w:bookmarkStart w:id="922" w:name="_Toc534293229"/>
      <w:bookmarkStart w:id="923" w:name="_Toc534293513"/>
      <w:bookmarkStart w:id="924" w:name="_Toc534293591"/>
      <w:bookmarkStart w:id="925" w:name="_Toc534387890"/>
      <w:bookmarkStart w:id="926" w:name="_Toc534410861"/>
      <w:bookmarkStart w:id="927" w:name="_Toc534620775"/>
      <w:bookmarkStart w:id="928" w:name="_Toc534621261"/>
      <w:bookmarkStart w:id="929" w:name="_Toc534621366"/>
      <w:bookmarkStart w:id="930" w:name="_Toc534621473"/>
      <w:bookmarkStart w:id="931" w:name="_Toc534625132"/>
      <w:bookmarkStart w:id="932" w:name="_Toc534631432"/>
      <w:bookmarkStart w:id="933" w:name="_Toc534631532"/>
      <w:bookmarkStart w:id="934" w:name="_Toc534631885"/>
      <w:bookmarkStart w:id="935" w:name="_Toc534632118"/>
      <w:bookmarkStart w:id="936" w:name="_Toc534632330"/>
      <w:bookmarkStart w:id="937" w:name="_Toc534632452"/>
      <w:bookmarkStart w:id="938" w:name="_Toc534632551"/>
      <w:bookmarkStart w:id="939" w:name="_Toc534633844"/>
      <w:bookmarkStart w:id="940" w:name="_Toc534634188"/>
      <w:bookmarkStart w:id="941" w:name="_Toc534634592"/>
      <w:bookmarkStart w:id="942" w:name="_Toc534634967"/>
      <w:bookmarkStart w:id="943" w:name="_Toc534635067"/>
      <w:bookmarkStart w:id="944" w:name="_Toc534635167"/>
      <w:bookmarkStart w:id="945" w:name="_Toc534635267"/>
      <w:bookmarkStart w:id="946" w:name="_Toc534635367"/>
      <w:bookmarkStart w:id="947" w:name="_Toc534635488"/>
      <w:bookmarkStart w:id="948" w:name="_Toc534635587"/>
      <w:bookmarkStart w:id="949" w:name="_Toc534636637"/>
      <w:bookmarkStart w:id="950" w:name="_Toc534638265"/>
      <w:bookmarkStart w:id="951" w:name="_Toc534638351"/>
      <w:bookmarkStart w:id="952" w:name="_Toc534638718"/>
      <w:bookmarkStart w:id="953" w:name="_Toc534640573"/>
      <w:bookmarkStart w:id="954" w:name="_Toc534650383"/>
      <w:bookmarkStart w:id="955" w:name="_Toc534707659"/>
      <w:bookmarkStart w:id="956" w:name="_Toc534719964"/>
      <w:bookmarkStart w:id="957" w:name="_Toc534720647"/>
      <w:bookmarkStart w:id="958" w:name="_Toc534721419"/>
      <w:bookmarkStart w:id="959" w:name="_Toc534723197"/>
      <w:bookmarkStart w:id="960" w:name="_Toc534724109"/>
      <w:bookmarkStart w:id="961" w:name="_Toc534724654"/>
      <w:bookmarkStart w:id="962" w:name="_Toc534724958"/>
      <w:bookmarkStart w:id="963" w:name="_Toc534725629"/>
      <w:bookmarkStart w:id="964" w:name="_Toc534729712"/>
      <w:bookmarkStart w:id="965" w:name="_Toc534792261"/>
      <w:bookmarkStart w:id="966" w:name="_Toc534792910"/>
      <w:bookmarkStart w:id="967" w:name="_Toc534793235"/>
      <w:bookmarkStart w:id="968" w:name="_Toc534793993"/>
      <w:bookmarkStart w:id="969" w:name="_Toc534794088"/>
      <w:bookmarkStart w:id="970" w:name="_Toc534794185"/>
      <w:bookmarkStart w:id="971" w:name="_Toc534796817"/>
      <w:bookmarkStart w:id="972" w:name="_Toc534878073"/>
      <w:bookmarkStart w:id="973" w:name="_Toc534878167"/>
      <w:bookmarkStart w:id="974" w:name="_Toc534880505"/>
      <w:bookmarkStart w:id="975" w:name="_Toc534895237"/>
      <w:bookmarkStart w:id="976" w:name="_Toc534895954"/>
      <w:bookmarkStart w:id="977" w:name="_Toc534896508"/>
      <w:bookmarkStart w:id="978" w:name="_Toc534896901"/>
      <w:bookmarkStart w:id="979" w:name="_Toc534983297"/>
      <w:bookmarkStart w:id="980" w:name="_Toc534984831"/>
      <w:bookmarkStart w:id="981" w:name="_Toc535242923"/>
      <w:bookmarkStart w:id="982" w:name="_Toc535243275"/>
      <w:bookmarkStart w:id="983" w:name="_Toc535245058"/>
      <w:bookmarkStart w:id="984" w:name="_Toc535248182"/>
      <w:bookmarkStart w:id="985" w:name="_Toc535248599"/>
      <w:bookmarkStart w:id="986" w:name="_Toc535250078"/>
      <w:bookmarkStart w:id="987" w:name="_Toc535251258"/>
      <w:bookmarkStart w:id="988" w:name="_Toc535251799"/>
      <w:bookmarkStart w:id="989" w:name="_Toc535252153"/>
      <w:bookmarkStart w:id="990" w:name="_Toc535346221"/>
      <w:bookmarkStart w:id="991" w:name="_Toc535418748"/>
      <w:bookmarkStart w:id="992" w:name="_Toc535505050"/>
      <w:bookmarkStart w:id="993" w:name="_Toc535509370"/>
      <w:bookmarkStart w:id="994" w:name="_Toc535510063"/>
      <w:bookmarkStart w:id="995" w:name="_Toc535512816"/>
      <w:bookmarkStart w:id="996" w:name="_Toc535512905"/>
      <w:bookmarkStart w:id="997" w:name="_Toc535527929"/>
      <w:bookmarkStart w:id="998" w:name="_Toc535536134"/>
      <w:bookmarkStart w:id="999" w:name="_Toc535575127"/>
      <w:bookmarkStart w:id="1000" w:name="_Toc535587585"/>
      <w:bookmarkStart w:id="1001" w:name="_Toc535587842"/>
      <w:bookmarkStart w:id="1002" w:name="_Toc535588527"/>
      <w:bookmarkStart w:id="1003" w:name="_Toc535589754"/>
      <w:bookmarkStart w:id="1004" w:name="_Toc535590218"/>
      <w:bookmarkStart w:id="1005" w:name="_Toc535594648"/>
      <w:bookmarkStart w:id="1006" w:name="_Toc535832329"/>
      <w:bookmarkStart w:id="1007" w:name="_Toc535834265"/>
      <w:bookmarkStart w:id="1008" w:name="_Toc535846101"/>
      <w:bookmarkStart w:id="1009" w:name="_Toc535846293"/>
      <w:bookmarkStart w:id="1010" w:name="_Toc535853017"/>
      <w:bookmarkStart w:id="1011" w:name="_Toc535853264"/>
      <w:bookmarkStart w:id="1012" w:name="_Toc535854158"/>
      <w:bookmarkStart w:id="1013" w:name="_Toc535854684"/>
      <w:bookmarkStart w:id="1014" w:name="_Toc535918648"/>
      <w:bookmarkStart w:id="1015" w:name="_Toc535932511"/>
      <w:bookmarkStart w:id="1016" w:name="_Toc535932603"/>
      <w:bookmarkStart w:id="1017" w:name="_Toc535933434"/>
      <w:bookmarkStart w:id="1018" w:name="_Toc535934326"/>
      <w:bookmarkStart w:id="1019" w:name="_Toc535935077"/>
      <w:bookmarkStart w:id="1020" w:name="_Toc535935853"/>
      <w:bookmarkStart w:id="1021" w:name="_Toc535938388"/>
      <w:bookmarkStart w:id="1022" w:name="_Toc535938737"/>
      <w:bookmarkStart w:id="1023" w:name="_Toc535942423"/>
      <w:bookmarkStart w:id="1024" w:name="_Toc535942660"/>
      <w:bookmarkStart w:id="1025" w:name="_Toc535942882"/>
      <w:bookmarkStart w:id="1026" w:name="_Toc535942978"/>
      <w:bookmarkStart w:id="1027" w:name="_Toc535943074"/>
      <w:bookmarkStart w:id="1028" w:name="_Toc535947823"/>
      <w:bookmarkStart w:id="1029" w:name="_Toc536006877"/>
      <w:bookmarkStart w:id="1030" w:name="_Toc536110508"/>
      <w:bookmarkStart w:id="1031" w:name="_Toc536110884"/>
      <w:bookmarkStart w:id="1032" w:name="_Toc536112103"/>
      <w:bookmarkStart w:id="1033" w:name="_Toc536112423"/>
      <w:bookmarkStart w:id="1034" w:name="_Toc536113308"/>
      <w:bookmarkStart w:id="1035" w:name="_Toc536113520"/>
      <w:bookmarkStart w:id="1036" w:name="_Toc536113732"/>
      <w:bookmarkStart w:id="1037" w:name="_Toc536115031"/>
      <w:bookmarkStart w:id="1038" w:name="_Toc536115301"/>
      <w:bookmarkStart w:id="1039" w:name="_Toc536117491"/>
      <w:bookmarkStart w:id="1040" w:name="_Toc536117706"/>
      <w:bookmarkStart w:id="1041" w:name="_Toc536118727"/>
      <w:bookmarkStart w:id="1042" w:name="_Toc536120019"/>
      <w:bookmarkStart w:id="1043" w:name="_Toc536120235"/>
      <w:bookmarkStart w:id="1044" w:name="_Toc536127297"/>
      <w:bookmarkStart w:id="1045" w:name="_Toc536127514"/>
      <w:bookmarkStart w:id="1046" w:name="_Toc536128298"/>
      <w:bookmarkStart w:id="1047" w:name="_Toc536129421"/>
      <w:bookmarkStart w:id="1048" w:name="_Toc536129639"/>
      <w:bookmarkStart w:id="1049" w:name="_Toc536129860"/>
      <w:bookmarkStart w:id="1050" w:name="_Toc536130083"/>
      <w:bookmarkStart w:id="1051" w:name="_Toc536130309"/>
      <w:bookmarkStart w:id="1052" w:name="_Toc536130545"/>
      <w:bookmarkStart w:id="1053" w:name="_Toc536131239"/>
      <w:bookmarkStart w:id="1054" w:name="_Toc536131500"/>
      <w:bookmarkStart w:id="1055" w:name="_Toc536199913"/>
      <w:bookmarkStart w:id="1056" w:name="_Toc536200160"/>
      <w:bookmarkStart w:id="1057" w:name="_Toc536200655"/>
      <w:bookmarkStart w:id="1058" w:name="_Toc536200903"/>
      <w:bookmarkStart w:id="1059" w:name="_Toc536201150"/>
      <w:bookmarkStart w:id="1060" w:name="_Toc536201397"/>
      <w:bookmarkStart w:id="1061" w:name="_Toc536202312"/>
      <w:bookmarkStart w:id="1062" w:name="_Toc536203683"/>
      <w:bookmarkStart w:id="1063" w:name="_Toc536203929"/>
      <w:bookmarkStart w:id="1064" w:name="_Toc536204175"/>
      <w:bookmarkStart w:id="1065" w:name="_Toc536539323"/>
      <w:bookmarkStart w:id="1066" w:name="_Toc536539576"/>
      <w:bookmarkStart w:id="1067" w:name="_Toc536543352"/>
      <w:bookmarkStart w:id="1068" w:name="_Toc536543606"/>
      <w:bookmarkStart w:id="1069" w:name="_Toc536544497"/>
      <w:bookmarkStart w:id="1070" w:name="_Toc536545437"/>
      <w:bookmarkStart w:id="1071" w:name="_Toc536546588"/>
      <w:bookmarkStart w:id="1072" w:name="_Toc536626884"/>
      <w:bookmarkStart w:id="1073" w:name="_Toc536725963"/>
      <w:bookmarkStart w:id="1074" w:name="_Toc536741059"/>
      <w:bookmarkStart w:id="1075" w:name="_Toc536741316"/>
      <w:bookmarkStart w:id="1076" w:name="_Toc536741572"/>
      <w:bookmarkStart w:id="1077" w:name="_Toc536784631"/>
      <w:bookmarkStart w:id="1078" w:name="_Toc536797526"/>
      <w:bookmarkStart w:id="1079" w:name="_Toc536797789"/>
      <w:bookmarkStart w:id="1080" w:name="_Toc536798186"/>
      <w:bookmarkStart w:id="1081" w:name="_Toc536798441"/>
      <w:bookmarkStart w:id="1082" w:name="_Toc536798696"/>
      <w:bookmarkStart w:id="1083" w:name="_Toc536800399"/>
      <w:bookmarkStart w:id="1084" w:name="_Toc3311917"/>
      <w:bookmarkStart w:id="1085" w:name="_Toc3312171"/>
      <w:bookmarkStart w:id="1086" w:name="_Toc3312768"/>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688251F8" w14:textId="77777777" w:rsidR="00B8341E" w:rsidRPr="0008634E" w:rsidRDefault="00B8341E" w:rsidP="00B8341E">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87" w:name="_Toc533768837"/>
      <w:bookmarkStart w:id="1088" w:name="_Toc533769136"/>
      <w:bookmarkStart w:id="1089" w:name="_Toc533769308"/>
      <w:bookmarkStart w:id="1090" w:name="_Toc533769360"/>
      <w:bookmarkStart w:id="1091" w:name="_Toc533769759"/>
      <w:bookmarkStart w:id="1092" w:name="_Toc533771820"/>
      <w:bookmarkStart w:id="1093" w:name="_Toc533772308"/>
      <w:bookmarkStart w:id="1094" w:name="_Toc533774380"/>
      <w:bookmarkStart w:id="1095" w:name="_Toc533775572"/>
      <w:bookmarkStart w:id="1096" w:name="_Toc533776216"/>
      <w:bookmarkStart w:id="1097" w:name="_Toc533776343"/>
      <w:bookmarkStart w:id="1098" w:name="_Toc533777568"/>
      <w:bookmarkStart w:id="1099" w:name="_Toc534279476"/>
      <w:bookmarkStart w:id="1100" w:name="_Toc534279574"/>
      <w:bookmarkStart w:id="1101" w:name="_Toc534279652"/>
      <w:bookmarkStart w:id="1102" w:name="_Toc534290948"/>
      <w:bookmarkStart w:id="1103" w:name="_Toc534293230"/>
      <w:bookmarkStart w:id="1104" w:name="_Toc534293514"/>
      <w:bookmarkStart w:id="1105" w:name="_Toc534293592"/>
      <w:bookmarkStart w:id="1106" w:name="_Toc534387891"/>
      <w:bookmarkStart w:id="1107" w:name="_Toc534410862"/>
      <w:bookmarkStart w:id="1108" w:name="_Toc534620776"/>
      <w:bookmarkStart w:id="1109" w:name="_Toc534621262"/>
      <w:bookmarkStart w:id="1110" w:name="_Toc534621367"/>
      <w:bookmarkStart w:id="1111" w:name="_Toc534621474"/>
      <w:bookmarkStart w:id="1112" w:name="_Toc534625133"/>
      <w:bookmarkStart w:id="1113" w:name="_Toc534631433"/>
      <w:bookmarkStart w:id="1114" w:name="_Toc534631533"/>
      <w:bookmarkStart w:id="1115" w:name="_Toc534631886"/>
      <w:bookmarkStart w:id="1116" w:name="_Toc534632119"/>
      <w:bookmarkStart w:id="1117" w:name="_Toc534632331"/>
      <w:bookmarkStart w:id="1118" w:name="_Toc534632453"/>
      <w:bookmarkStart w:id="1119" w:name="_Toc534632552"/>
      <w:bookmarkStart w:id="1120" w:name="_Toc534633845"/>
      <w:bookmarkStart w:id="1121" w:name="_Toc534634189"/>
      <w:bookmarkStart w:id="1122" w:name="_Toc534634593"/>
      <w:bookmarkStart w:id="1123" w:name="_Toc534634968"/>
      <w:bookmarkStart w:id="1124" w:name="_Toc534635068"/>
      <w:bookmarkStart w:id="1125" w:name="_Toc534635168"/>
      <w:bookmarkStart w:id="1126" w:name="_Toc534635268"/>
      <w:bookmarkStart w:id="1127" w:name="_Toc534635368"/>
      <w:bookmarkStart w:id="1128" w:name="_Toc534635489"/>
      <w:bookmarkStart w:id="1129" w:name="_Toc534635588"/>
      <w:bookmarkStart w:id="1130" w:name="_Toc534636638"/>
      <w:bookmarkStart w:id="1131" w:name="_Toc534638266"/>
      <w:bookmarkStart w:id="1132" w:name="_Toc534638352"/>
      <w:bookmarkStart w:id="1133" w:name="_Toc534638719"/>
      <w:bookmarkStart w:id="1134" w:name="_Toc534640574"/>
      <w:bookmarkStart w:id="1135" w:name="_Toc534650384"/>
      <w:bookmarkStart w:id="1136" w:name="_Toc534707660"/>
      <w:bookmarkStart w:id="1137" w:name="_Toc534719965"/>
      <w:bookmarkStart w:id="1138" w:name="_Toc534720648"/>
      <w:bookmarkStart w:id="1139" w:name="_Toc534721420"/>
      <w:bookmarkStart w:id="1140" w:name="_Toc534723198"/>
      <w:bookmarkStart w:id="1141" w:name="_Toc534724110"/>
      <w:bookmarkStart w:id="1142" w:name="_Toc534724655"/>
      <w:bookmarkStart w:id="1143" w:name="_Toc534724959"/>
      <w:bookmarkStart w:id="1144" w:name="_Toc534725630"/>
      <w:bookmarkStart w:id="1145" w:name="_Toc534729713"/>
      <w:bookmarkStart w:id="1146" w:name="_Toc534792262"/>
      <w:bookmarkStart w:id="1147" w:name="_Toc534792911"/>
      <w:bookmarkStart w:id="1148" w:name="_Toc534793236"/>
      <w:bookmarkStart w:id="1149" w:name="_Toc534793994"/>
      <w:bookmarkStart w:id="1150" w:name="_Toc534794089"/>
      <w:bookmarkStart w:id="1151" w:name="_Toc534794186"/>
      <w:bookmarkStart w:id="1152" w:name="_Toc534796818"/>
      <w:bookmarkStart w:id="1153" w:name="_Toc534878074"/>
      <w:bookmarkStart w:id="1154" w:name="_Toc534878168"/>
      <w:bookmarkStart w:id="1155" w:name="_Toc534880506"/>
      <w:bookmarkStart w:id="1156" w:name="_Toc534895238"/>
      <w:bookmarkStart w:id="1157" w:name="_Toc534895955"/>
      <w:bookmarkStart w:id="1158" w:name="_Toc534896509"/>
      <w:bookmarkStart w:id="1159" w:name="_Toc534896902"/>
      <w:bookmarkStart w:id="1160" w:name="_Toc534983298"/>
      <w:bookmarkStart w:id="1161" w:name="_Toc534984832"/>
      <w:bookmarkStart w:id="1162" w:name="_Toc535242924"/>
      <w:bookmarkStart w:id="1163" w:name="_Toc535243276"/>
      <w:bookmarkStart w:id="1164" w:name="_Toc535245059"/>
      <w:bookmarkStart w:id="1165" w:name="_Toc535248183"/>
      <w:bookmarkStart w:id="1166" w:name="_Toc535248600"/>
      <w:bookmarkStart w:id="1167" w:name="_Toc535250079"/>
      <w:bookmarkStart w:id="1168" w:name="_Toc535251259"/>
      <w:bookmarkStart w:id="1169" w:name="_Toc535251800"/>
      <w:bookmarkStart w:id="1170" w:name="_Toc535252154"/>
      <w:bookmarkStart w:id="1171" w:name="_Toc535346222"/>
      <w:bookmarkStart w:id="1172" w:name="_Toc535418749"/>
      <w:bookmarkStart w:id="1173" w:name="_Toc535505051"/>
      <w:bookmarkStart w:id="1174" w:name="_Toc535509371"/>
      <w:bookmarkStart w:id="1175" w:name="_Toc535510064"/>
      <w:bookmarkStart w:id="1176" w:name="_Toc535512817"/>
      <w:bookmarkStart w:id="1177" w:name="_Toc535512906"/>
      <w:bookmarkStart w:id="1178" w:name="_Toc535527930"/>
      <w:bookmarkStart w:id="1179" w:name="_Toc535536135"/>
      <w:bookmarkStart w:id="1180" w:name="_Toc535575128"/>
      <w:bookmarkStart w:id="1181" w:name="_Toc535587586"/>
      <w:bookmarkStart w:id="1182" w:name="_Toc535587843"/>
      <w:bookmarkStart w:id="1183" w:name="_Toc535588528"/>
      <w:bookmarkStart w:id="1184" w:name="_Toc535589755"/>
      <w:bookmarkStart w:id="1185" w:name="_Toc535590219"/>
      <w:bookmarkStart w:id="1186" w:name="_Toc535594649"/>
      <w:bookmarkStart w:id="1187" w:name="_Toc535832330"/>
      <w:bookmarkStart w:id="1188" w:name="_Toc535834266"/>
      <w:bookmarkStart w:id="1189" w:name="_Toc535846102"/>
      <w:bookmarkStart w:id="1190" w:name="_Toc535846294"/>
      <w:bookmarkStart w:id="1191" w:name="_Toc535853018"/>
      <w:bookmarkStart w:id="1192" w:name="_Toc535853265"/>
      <w:bookmarkStart w:id="1193" w:name="_Toc535854159"/>
      <w:bookmarkStart w:id="1194" w:name="_Toc535854685"/>
      <w:bookmarkStart w:id="1195" w:name="_Toc535918649"/>
      <w:bookmarkStart w:id="1196" w:name="_Toc535932512"/>
      <w:bookmarkStart w:id="1197" w:name="_Toc535932604"/>
      <w:bookmarkStart w:id="1198" w:name="_Toc535933435"/>
      <w:bookmarkStart w:id="1199" w:name="_Toc535934327"/>
      <w:bookmarkStart w:id="1200" w:name="_Toc535935078"/>
      <w:bookmarkStart w:id="1201" w:name="_Toc535935854"/>
      <w:bookmarkStart w:id="1202" w:name="_Toc535938389"/>
      <w:bookmarkStart w:id="1203" w:name="_Toc535938738"/>
      <w:bookmarkStart w:id="1204" w:name="_Toc535942424"/>
      <w:bookmarkStart w:id="1205" w:name="_Toc535942661"/>
      <w:bookmarkStart w:id="1206" w:name="_Toc535942883"/>
      <w:bookmarkStart w:id="1207" w:name="_Toc535942979"/>
      <w:bookmarkStart w:id="1208" w:name="_Toc535943075"/>
      <w:bookmarkStart w:id="1209" w:name="_Toc535947824"/>
      <w:bookmarkStart w:id="1210" w:name="_Toc536006878"/>
      <w:bookmarkStart w:id="1211" w:name="_Toc536110509"/>
      <w:bookmarkStart w:id="1212" w:name="_Toc536110885"/>
      <w:bookmarkStart w:id="1213" w:name="_Toc536112104"/>
      <w:bookmarkStart w:id="1214" w:name="_Toc536112424"/>
      <w:bookmarkStart w:id="1215" w:name="_Toc536113309"/>
      <w:bookmarkStart w:id="1216" w:name="_Toc536113521"/>
      <w:bookmarkStart w:id="1217" w:name="_Toc536113733"/>
      <w:bookmarkStart w:id="1218" w:name="_Toc536115032"/>
      <w:bookmarkStart w:id="1219" w:name="_Toc536115302"/>
      <w:bookmarkStart w:id="1220" w:name="_Toc536117492"/>
      <w:bookmarkStart w:id="1221" w:name="_Toc536117707"/>
      <w:bookmarkStart w:id="1222" w:name="_Toc536118728"/>
      <w:bookmarkStart w:id="1223" w:name="_Toc536120020"/>
      <w:bookmarkStart w:id="1224" w:name="_Toc536120236"/>
      <w:bookmarkStart w:id="1225" w:name="_Toc536127298"/>
      <w:bookmarkStart w:id="1226" w:name="_Toc536127515"/>
      <w:bookmarkStart w:id="1227" w:name="_Toc536128299"/>
      <w:bookmarkStart w:id="1228" w:name="_Toc536129422"/>
      <w:bookmarkStart w:id="1229" w:name="_Toc536129640"/>
      <w:bookmarkStart w:id="1230" w:name="_Toc536129861"/>
      <w:bookmarkStart w:id="1231" w:name="_Toc536130084"/>
      <w:bookmarkStart w:id="1232" w:name="_Toc536130310"/>
      <w:bookmarkStart w:id="1233" w:name="_Toc536130546"/>
      <w:bookmarkStart w:id="1234" w:name="_Toc536131240"/>
      <w:bookmarkStart w:id="1235" w:name="_Toc536131501"/>
      <w:bookmarkStart w:id="1236" w:name="_Toc536199914"/>
      <w:bookmarkStart w:id="1237" w:name="_Toc536200161"/>
      <w:bookmarkStart w:id="1238" w:name="_Toc536200656"/>
      <w:bookmarkStart w:id="1239" w:name="_Toc536200904"/>
      <w:bookmarkStart w:id="1240" w:name="_Toc536201151"/>
      <w:bookmarkStart w:id="1241" w:name="_Toc536201398"/>
      <w:bookmarkStart w:id="1242" w:name="_Toc536202313"/>
      <w:bookmarkStart w:id="1243" w:name="_Toc536203684"/>
      <w:bookmarkStart w:id="1244" w:name="_Toc536203930"/>
      <w:bookmarkStart w:id="1245" w:name="_Toc536204176"/>
      <w:bookmarkStart w:id="1246" w:name="_Toc536539324"/>
      <w:bookmarkStart w:id="1247" w:name="_Toc536539577"/>
      <w:bookmarkStart w:id="1248" w:name="_Toc536543353"/>
      <w:bookmarkStart w:id="1249" w:name="_Toc536543607"/>
      <w:bookmarkStart w:id="1250" w:name="_Toc536544498"/>
      <w:bookmarkStart w:id="1251" w:name="_Toc536545438"/>
      <w:bookmarkStart w:id="1252" w:name="_Toc536546589"/>
      <w:bookmarkStart w:id="1253" w:name="_Toc536626885"/>
      <w:bookmarkStart w:id="1254" w:name="_Toc536725964"/>
      <w:bookmarkStart w:id="1255" w:name="_Toc536741060"/>
      <w:bookmarkStart w:id="1256" w:name="_Toc536741317"/>
      <w:bookmarkStart w:id="1257" w:name="_Toc536741573"/>
      <w:bookmarkStart w:id="1258" w:name="_Toc536784632"/>
      <w:bookmarkStart w:id="1259" w:name="_Toc536797527"/>
      <w:bookmarkStart w:id="1260" w:name="_Toc536797790"/>
      <w:bookmarkStart w:id="1261" w:name="_Toc536798187"/>
      <w:bookmarkStart w:id="1262" w:name="_Toc536798442"/>
      <w:bookmarkStart w:id="1263" w:name="_Toc536798697"/>
      <w:bookmarkStart w:id="1264" w:name="_Toc536800400"/>
      <w:bookmarkStart w:id="1265" w:name="_Toc3311918"/>
      <w:bookmarkStart w:id="1266" w:name="_Toc3312172"/>
      <w:bookmarkStart w:id="1267" w:name="_Toc3312769"/>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6A8F89A8" w14:textId="77777777" w:rsidR="00B8341E" w:rsidRPr="00106910" w:rsidRDefault="00B8341E" w:rsidP="00B8341E">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68" w:name="_Toc534793237"/>
      <w:bookmarkStart w:id="1269" w:name="_Toc534793995"/>
      <w:bookmarkStart w:id="1270" w:name="_Toc534794090"/>
      <w:bookmarkStart w:id="1271" w:name="_Toc534794187"/>
      <w:bookmarkStart w:id="1272" w:name="_Toc534796819"/>
      <w:bookmarkStart w:id="1273" w:name="_Toc534878075"/>
      <w:bookmarkStart w:id="1274" w:name="_Toc534878169"/>
      <w:bookmarkStart w:id="1275" w:name="_Toc534880507"/>
      <w:bookmarkStart w:id="1276" w:name="_Toc534895239"/>
      <w:bookmarkStart w:id="1277" w:name="_Toc534895956"/>
      <w:bookmarkStart w:id="1278" w:name="_Toc534896510"/>
      <w:bookmarkStart w:id="1279" w:name="_Toc534896903"/>
      <w:bookmarkStart w:id="1280" w:name="_Toc534983299"/>
      <w:bookmarkStart w:id="1281" w:name="_Toc534984833"/>
      <w:bookmarkStart w:id="1282" w:name="_Toc535242925"/>
      <w:bookmarkStart w:id="1283" w:name="_Toc535243277"/>
      <w:bookmarkStart w:id="1284" w:name="_Toc535245060"/>
      <w:bookmarkStart w:id="1285" w:name="_Toc535248184"/>
      <w:bookmarkStart w:id="1286" w:name="_Toc535248601"/>
      <w:bookmarkStart w:id="1287" w:name="_Toc535250080"/>
      <w:bookmarkStart w:id="1288" w:name="_Toc535251260"/>
      <w:bookmarkStart w:id="1289" w:name="_Toc535251801"/>
      <w:bookmarkStart w:id="1290" w:name="_Toc535252155"/>
      <w:bookmarkStart w:id="1291" w:name="_Toc535346223"/>
      <w:bookmarkStart w:id="1292" w:name="_Toc535418750"/>
      <w:bookmarkStart w:id="1293" w:name="_Toc535505052"/>
      <w:bookmarkStart w:id="1294" w:name="_Toc535509372"/>
      <w:bookmarkStart w:id="1295" w:name="_Toc535510065"/>
      <w:bookmarkStart w:id="1296" w:name="_Toc535512818"/>
      <w:bookmarkStart w:id="1297" w:name="_Toc535512907"/>
      <w:bookmarkStart w:id="1298" w:name="_Toc535527931"/>
      <w:bookmarkStart w:id="1299" w:name="_Toc535536136"/>
      <w:bookmarkStart w:id="1300" w:name="_Toc535575129"/>
      <w:bookmarkStart w:id="1301" w:name="_Toc535587587"/>
      <w:bookmarkStart w:id="1302" w:name="_Toc535587844"/>
      <w:bookmarkStart w:id="1303" w:name="_Toc535588529"/>
      <w:bookmarkStart w:id="1304" w:name="_Toc535589756"/>
      <w:bookmarkStart w:id="1305" w:name="_Toc535590220"/>
      <w:bookmarkStart w:id="1306" w:name="_Toc535594650"/>
      <w:bookmarkStart w:id="1307" w:name="_Toc535832331"/>
      <w:bookmarkStart w:id="1308" w:name="_Toc535834267"/>
      <w:bookmarkStart w:id="1309" w:name="_Toc535846103"/>
      <w:bookmarkStart w:id="1310" w:name="_Toc535846295"/>
      <w:bookmarkStart w:id="1311" w:name="_Toc535853019"/>
      <w:bookmarkStart w:id="1312" w:name="_Toc535853266"/>
      <w:bookmarkStart w:id="1313" w:name="_Toc535854160"/>
      <w:bookmarkStart w:id="1314" w:name="_Toc535854686"/>
      <w:bookmarkStart w:id="1315" w:name="_Toc535918650"/>
      <w:bookmarkStart w:id="1316" w:name="_Toc535932513"/>
      <w:bookmarkStart w:id="1317" w:name="_Toc535932605"/>
      <w:bookmarkStart w:id="1318" w:name="_Toc535933436"/>
      <w:bookmarkStart w:id="1319" w:name="_Toc535934328"/>
      <w:bookmarkStart w:id="1320" w:name="_Toc535935079"/>
      <w:bookmarkStart w:id="1321" w:name="_Toc535935855"/>
      <w:bookmarkStart w:id="1322" w:name="_Toc535938390"/>
      <w:bookmarkStart w:id="1323" w:name="_Toc535938739"/>
      <w:bookmarkStart w:id="1324" w:name="_Toc535942425"/>
      <w:bookmarkStart w:id="1325" w:name="_Toc535942662"/>
      <w:bookmarkStart w:id="1326" w:name="_Toc535942884"/>
      <w:bookmarkStart w:id="1327" w:name="_Toc535942980"/>
      <w:bookmarkStart w:id="1328" w:name="_Toc535943076"/>
      <w:bookmarkStart w:id="1329" w:name="_Toc535947825"/>
      <w:bookmarkStart w:id="1330" w:name="_Toc536006879"/>
      <w:bookmarkStart w:id="1331" w:name="_Toc536110510"/>
      <w:bookmarkStart w:id="1332" w:name="_Toc536110886"/>
      <w:bookmarkStart w:id="1333" w:name="_Toc536112105"/>
      <w:bookmarkStart w:id="1334" w:name="_Toc536112425"/>
      <w:bookmarkStart w:id="1335" w:name="_Toc536113310"/>
      <w:bookmarkStart w:id="1336" w:name="_Toc536113522"/>
      <w:bookmarkStart w:id="1337" w:name="_Toc536113734"/>
      <w:bookmarkStart w:id="1338" w:name="_Toc536115033"/>
      <w:bookmarkStart w:id="1339" w:name="_Toc536115303"/>
      <w:bookmarkStart w:id="1340" w:name="_Toc536117493"/>
      <w:bookmarkStart w:id="1341" w:name="_Toc536117708"/>
      <w:bookmarkStart w:id="1342" w:name="_Toc536118729"/>
      <w:bookmarkStart w:id="1343" w:name="_Toc536120021"/>
      <w:bookmarkStart w:id="1344" w:name="_Toc536120237"/>
      <w:bookmarkStart w:id="1345" w:name="_Toc536127299"/>
      <w:bookmarkStart w:id="1346" w:name="_Toc536127516"/>
      <w:bookmarkStart w:id="1347" w:name="_Toc536128300"/>
      <w:bookmarkStart w:id="1348" w:name="_Toc536129423"/>
      <w:bookmarkStart w:id="1349" w:name="_Toc536129641"/>
      <w:bookmarkStart w:id="1350" w:name="_Toc536129862"/>
      <w:bookmarkStart w:id="1351" w:name="_Toc536130085"/>
      <w:bookmarkStart w:id="1352" w:name="_Toc536130311"/>
      <w:bookmarkStart w:id="1353" w:name="_Toc536130547"/>
      <w:bookmarkStart w:id="1354" w:name="_Toc536131241"/>
      <w:bookmarkStart w:id="1355" w:name="_Toc536131502"/>
      <w:bookmarkStart w:id="1356" w:name="_Toc536199915"/>
      <w:bookmarkStart w:id="1357" w:name="_Toc536200162"/>
      <w:bookmarkStart w:id="1358" w:name="_Toc536200657"/>
      <w:bookmarkStart w:id="1359" w:name="_Toc536200905"/>
      <w:bookmarkStart w:id="1360" w:name="_Toc536201152"/>
      <w:bookmarkStart w:id="1361" w:name="_Toc536201399"/>
      <w:bookmarkStart w:id="1362" w:name="_Toc536202314"/>
      <w:bookmarkStart w:id="1363" w:name="_Toc536203685"/>
      <w:bookmarkStart w:id="1364" w:name="_Toc536203931"/>
      <w:bookmarkStart w:id="1365" w:name="_Toc536204177"/>
      <w:bookmarkStart w:id="1366" w:name="_Toc536539325"/>
      <w:bookmarkStart w:id="1367" w:name="_Toc536539578"/>
      <w:bookmarkStart w:id="1368" w:name="_Toc536543354"/>
      <w:bookmarkStart w:id="1369" w:name="_Toc536543608"/>
      <w:bookmarkStart w:id="1370" w:name="_Toc536544499"/>
      <w:bookmarkStart w:id="1371" w:name="_Toc536545439"/>
      <w:bookmarkStart w:id="1372" w:name="_Toc536546590"/>
      <w:bookmarkStart w:id="1373" w:name="_Toc536626886"/>
      <w:bookmarkStart w:id="1374" w:name="_Toc536725965"/>
      <w:bookmarkStart w:id="1375" w:name="_Toc536741061"/>
      <w:bookmarkStart w:id="1376" w:name="_Toc536741318"/>
      <w:bookmarkStart w:id="1377" w:name="_Toc536741574"/>
      <w:bookmarkStart w:id="1378" w:name="_Toc536784633"/>
      <w:bookmarkStart w:id="1379" w:name="_Toc536797528"/>
      <w:bookmarkStart w:id="1380" w:name="_Toc536797791"/>
      <w:bookmarkStart w:id="1381" w:name="_Toc536798188"/>
      <w:bookmarkStart w:id="1382" w:name="_Toc536798443"/>
      <w:bookmarkStart w:id="1383" w:name="_Toc536798698"/>
      <w:bookmarkStart w:id="1384" w:name="_Toc536800401"/>
      <w:bookmarkStart w:id="1385" w:name="_Toc3311919"/>
      <w:bookmarkStart w:id="1386" w:name="_Toc3312173"/>
      <w:bookmarkStart w:id="1387" w:name="_Toc3312770"/>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1FA0E7D2" w14:textId="77777777" w:rsidR="00B8341E" w:rsidRDefault="00B8341E" w:rsidP="00B8341E">
      <w:pPr>
        <w:pStyle w:val="Titre2"/>
        <w:spacing w:after="240"/>
        <w:ind w:left="708" w:hanging="578"/>
      </w:pPr>
      <w:bookmarkStart w:id="1388" w:name="_Toc536800402"/>
      <w:bookmarkStart w:id="1389" w:name="_Toc3312771"/>
      <w:r>
        <w:t>M</w:t>
      </w:r>
      <w:r w:rsidRPr="00170752">
        <w:t>odèle thermomécanique des rotors</w:t>
      </w:r>
      <w:bookmarkEnd w:id="1388"/>
      <w:bookmarkEnd w:id="1389"/>
    </w:p>
    <w:p w14:paraId="7AEA2B71" w14:textId="77777777" w:rsidR="00B8341E" w:rsidRDefault="00B8341E" w:rsidP="00B8341E">
      <w:pPr>
        <w:spacing w:before="240" w:after="240" w:line="360" w:lineRule="auto"/>
        <w:ind w:firstLine="709"/>
      </w:pPr>
      <w:r>
        <w:t>Suite à l’échauffement non homogène du fluide lubrifiant dans le palier, le rotor se déforme. Pour un flux de chaleur asymétrique, la déformation thermique est composée d’une dilatation dans la direction radiale et d’une flexion thermique (</w:t>
      </w:r>
      <w:r w:rsidRPr="002964DC">
        <w:rPr>
          <w:b/>
        </w:rPr>
        <w:fldChar w:fldCharType="begin"/>
      </w:r>
      <w:r w:rsidRPr="002964DC">
        <w:rPr>
          <w:b/>
        </w:rPr>
        <w:instrText xml:space="preserve"> REF _Ref533769151 \h  \* MERGEFORMAT </w:instrText>
      </w:r>
      <w:r w:rsidRPr="002964DC">
        <w:rPr>
          <w:b/>
        </w:rPr>
      </w:r>
      <w:r w:rsidRPr="002964DC">
        <w:rPr>
          <w:b/>
        </w:rPr>
        <w:fldChar w:fldCharType="separate"/>
      </w:r>
      <w:r w:rsidR="00DC788A" w:rsidRPr="00DC788A">
        <w:rPr>
          <w:b/>
          <w:iCs/>
        </w:rPr>
        <w:t xml:space="preserve">Figure </w:t>
      </w:r>
      <w:r w:rsidR="00DC788A" w:rsidRPr="00DC788A">
        <w:rPr>
          <w:b/>
          <w:iCs/>
          <w:noProof/>
        </w:rPr>
        <w:t>3.1</w:t>
      </w:r>
      <w:r w:rsidR="00DC788A" w:rsidRPr="00DC788A">
        <w:rPr>
          <w:b/>
          <w:iCs/>
          <w:noProof/>
        </w:rPr>
        <w:noBreakHyphen/>
        <w:t>1</w:t>
      </w:r>
      <w:r w:rsidRPr="002964DC">
        <w:rPr>
          <w:b/>
        </w:rPr>
        <w:fldChar w:fldCharType="end"/>
      </w:r>
      <w:r w:rsidRPr="006F3BA3">
        <w:t>)</w:t>
      </w:r>
      <w:r>
        <w:t xml:space="preserve">. </w:t>
      </w:r>
    </w:p>
    <w:p w14:paraId="04918B2F" w14:textId="77777777" w:rsidR="00B8341E" w:rsidRDefault="00B8341E" w:rsidP="00B8341E">
      <w:pPr>
        <w:keepNext/>
        <w:spacing w:line="360" w:lineRule="auto"/>
      </w:pPr>
      <w:r>
        <w:rPr>
          <w:noProof/>
          <w:lang w:eastAsia="zh-CN"/>
        </w:rPr>
        <w:drawing>
          <wp:inline distT="0" distB="0" distL="0" distR="0" wp14:anchorId="256C6FD8" wp14:editId="4C0B66D1">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5E954ABC" w14:textId="77777777" w:rsidR="00B8341E" w:rsidRPr="00BD0C35" w:rsidRDefault="00B8341E" w:rsidP="00B8341E">
      <w:pPr>
        <w:pStyle w:val="Lgende"/>
        <w:jc w:val="center"/>
        <w:rPr>
          <w:rFonts w:ascii="Calibri" w:eastAsia="Times New Roman" w:hAnsi="Calibri" w:cs="Times New Roman"/>
          <w:i w:val="0"/>
          <w:iCs w:val="0"/>
          <w:color w:val="auto"/>
          <w:sz w:val="22"/>
          <w:szCs w:val="20"/>
          <w:lang w:eastAsia="fr-FR"/>
        </w:rPr>
      </w:pPr>
      <w:bookmarkStart w:id="1390" w:name="_Ref533769151"/>
      <w:bookmarkStart w:id="1391" w:name="_Toc536112209"/>
      <w:bookmarkStart w:id="1392" w:name="_Toc536800510"/>
      <w:bookmarkStart w:id="1393" w:name="_Toc3312879"/>
      <w:r w:rsidRPr="00BD0C3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390"/>
      <w:r>
        <w:rPr>
          <w:rFonts w:ascii="Calibri" w:eastAsia="Times New Roman" w:hAnsi="Calibri" w:cs="Times New Roman"/>
          <w:i w:val="0"/>
          <w:iCs w:val="0"/>
          <w:color w:val="auto"/>
          <w:sz w:val="22"/>
          <w:szCs w:val="20"/>
          <w:lang w:eastAsia="fr-FR"/>
        </w:rPr>
        <w:t xml:space="preserve"> : déformation thermique de rotor </w:t>
      </w:r>
      <w:bookmarkEnd w:id="1391"/>
      <w:r w:rsidRPr="00E80E4B">
        <w:rPr>
          <w:b/>
          <w:i w:val="0"/>
          <w:sz w:val="22"/>
        </w:rPr>
        <w:fldChar w:fldCharType="begin"/>
      </w:r>
      <w:r w:rsidRPr="00E80E4B">
        <w:rPr>
          <w:rFonts w:ascii="Calibri" w:eastAsia="Times New Roman" w:hAnsi="Calibri" w:cs="Times New Roman"/>
          <w:b/>
          <w:i w:val="0"/>
          <w:iCs w:val="0"/>
          <w:color w:val="auto"/>
          <w:sz w:val="22"/>
          <w:szCs w:val="20"/>
          <w:lang w:eastAsia="fr-FR"/>
        </w:rPr>
        <w:instrText xml:space="preserve"> REF _Ref533097655 \r \h </w:instrText>
      </w:r>
      <w:r w:rsidRPr="00E80E4B">
        <w:rPr>
          <w:b/>
          <w:i w:val="0"/>
          <w:sz w:val="22"/>
        </w:rPr>
        <w:instrText xml:space="preserve"> \* MERGEFORMAT </w:instrText>
      </w:r>
      <w:r w:rsidRPr="00E80E4B">
        <w:rPr>
          <w:b/>
          <w:i w:val="0"/>
          <w:sz w:val="22"/>
        </w:rPr>
      </w:r>
      <w:r w:rsidRPr="00E80E4B">
        <w:rPr>
          <w:b/>
          <w:i w:val="0"/>
          <w:sz w:val="22"/>
        </w:rPr>
        <w:fldChar w:fldCharType="separate"/>
      </w:r>
      <w:r w:rsidR="00DC788A">
        <w:rPr>
          <w:rFonts w:ascii="Calibri" w:eastAsia="Times New Roman" w:hAnsi="Calibri" w:cs="Times New Roman"/>
          <w:b/>
          <w:i w:val="0"/>
          <w:iCs w:val="0"/>
          <w:color w:val="auto"/>
          <w:sz w:val="22"/>
          <w:szCs w:val="20"/>
          <w:lang w:eastAsia="fr-FR"/>
        </w:rPr>
        <w:t>[28]</w:t>
      </w:r>
      <w:bookmarkEnd w:id="1392"/>
      <w:bookmarkEnd w:id="1393"/>
      <w:r w:rsidRPr="00E80E4B">
        <w:rPr>
          <w:b/>
          <w:i w:val="0"/>
          <w:sz w:val="22"/>
        </w:rPr>
        <w:fldChar w:fldCharType="end"/>
      </w:r>
    </w:p>
    <w:p w14:paraId="20610523" w14:textId="77777777" w:rsidR="00B8341E" w:rsidRDefault="00B8341E" w:rsidP="00B8341E">
      <w:pPr>
        <w:spacing w:before="240" w:after="240" w:line="360" w:lineRule="auto"/>
        <w:ind w:firstLine="709"/>
        <w:contextualSpacing/>
        <w:rPr>
          <w:rFonts w:eastAsiaTheme="minorEastAsia"/>
        </w:rPr>
      </w:pPr>
      <w:r>
        <w:rPr>
          <w:rFonts w:eastAsiaTheme="minorEastAsia"/>
        </w:rPr>
        <w:t>D’une part, l</w:t>
      </w:r>
      <w:r w:rsidRPr="006C182B">
        <w:rPr>
          <w:rFonts w:eastAsiaTheme="minorEastAsia"/>
        </w:rPr>
        <w:t>a dilatation thermique</w:t>
      </w:r>
      <w:r>
        <w:rPr>
          <w:rFonts w:eastAsiaTheme="minorEastAsia"/>
        </w:rPr>
        <w:t xml:space="preserve"> radiale modifie</w:t>
      </w:r>
      <w:r w:rsidRPr="006C182B">
        <w:rPr>
          <w:rFonts w:eastAsiaTheme="minorEastAsia"/>
        </w:rPr>
        <w:t xml:space="preserve"> l’épaisseur du film dans le palier et </w:t>
      </w:r>
      <w:r>
        <w:rPr>
          <w:rFonts w:eastAsiaTheme="minorEastAsia"/>
        </w:rPr>
        <w:t>donc</w:t>
      </w:r>
      <w:r w:rsidRPr="006C182B">
        <w:rPr>
          <w:rFonts w:eastAsiaTheme="minorEastAsia"/>
        </w:rPr>
        <w:t xml:space="preserve"> </w:t>
      </w:r>
      <w:r>
        <w:rPr>
          <w:rFonts w:eastAsiaTheme="minorEastAsia"/>
        </w:rPr>
        <w:t xml:space="preserve">la </w:t>
      </w:r>
      <w:r w:rsidRPr="006C182B">
        <w:rPr>
          <w:rFonts w:eastAsiaTheme="minorEastAsia"/>
        </w:rPr>
        <w:t xml:space="preserve">force </w:t>
      </w:r>
      <w:r>
        <w:rPr>
          <w:rFonts w:eastAsiaTheme="minorEastAsia"/>
        </w:rPr>
        <w:t>hydrodynamique</w:t>
      </w:r>
      <w:r w:rsidRPr="006C182B">
        <w:rPr>
          <w:rFonts w:eastAsiaTheme="minorEastAsia"/>
        </w:rPr>
        <w:t xml:space="preserve"> exercée sur le rotor</w:t>
      </w:r>
      <w:r>
        <w:rPr>
          <w:rFonts w:eastAsiaTheme="minorEastAsia"/>
        </w:rPr>
        <w:t>.</w:t>
      </w:r>
      <w:r w:rsidRPr="006C182B">
        <w:rPr>
          <w:rFonts w:eastAsiaTheme="minorEastAsia"/>
        </w:rPr>
        <w:t xml:space="preserve"> </w:t>
      </w:r>
      <w:r>
        <w:rPr>
          <w:rFonts w:eastAsiaTheme="minorEastAsia"/>
        </w:rPr>
        <w:t xml:space="preserve">D’autre part, </w:t>
      </w:r>
      <w:r w:rsidRPr="006C182B">
        <w:rPr>
          <w:rFonts w:eastAsiaTheme="minorEastAsia"/>
        </w:rPr>
        <w:t xml:space="preserve">la flexion thermique </w:t>
      </w:r>
      <w:r>
        <w:rPr>
          <w:rFonts w:eastAsiaTheme="minorEastAsia"/>
        </w:rPr>
        <w:t>déforme</w:t>
      </w:r>
      <w:r w:rsidRPr="006C182B">
        <w:rPr>
          <w:rFonts w:eastAsiaTheme="minorEastAsia"/>
        </w:rPr>
        <w:t xml:space="preserve"> la fibre neutr</w:t>
      </w:r>
      <w:r>
        <w:rPr>
          <w:rFonts w:eastAsiaTheme="minorEastAsia"/>
        </w:rPr>
        <w:t xml:space="preserve">e du rotor, ce qui engendre </w:t>
      </w:r>
      <w:r w:rsidRPr="006C182B">
        <w:rPr>
          <w:rFonts w:eastAsiaTheme="minorEastAsia"/>
        </w:rPr>
        <w:t xml:space="preserve">une </w:t>
      </w:r>
      <w:r>
        <w:rPr>
          <w:rFonts w:eastAsiaTheme="minorEastAsia"/>
        </w:rPr>
        <w:t xml:space="preserve">source supplémentaire </w:t>
      </w:r>
      <w:r w:rsidRPr="006C182B">
        <w:rPr>
          <w:rFonts w:eastAsiaTheme="minorEastAsia"/>
        </w:rPr>
        <w:t>d’excitation synchrone</w:t>
      </w:r>
      <w:r>
        <w:rPr>
          <w:rFonts w:eastAsiaTheme="minorEastAsia"/>
        </w:rPr>
        <w:t>, excitation qui est couramment qualifiée de "</w:t>
      </w:r>
      <w:r w:rsidRPr="006C182B">
        <w:rPr>
          <w:rFonts w:eastAsiaTheme="minorEastAsia"/>
        </w:rPr>
        <w:t>balourd thermique</w:t>
      </w:r>
      <w:r>
        <w:rPr>
          <w:rFonts w:eastAsiaTheme="minorEastAsia"/>
        </w:rPr>
        <w:t>".</w:t>
      </w:r>
    </w:p>
    <w:p w14:paraId="450EC656" w14:textId="77777777" w:rsidR="00B8341E" w:rsidRDefault="00B8341E" w:rsidP="00B8341E">
      <w:pPr>
        <w:spacing w:before="240" w:after="240" w:line="360" w:lineRule="auto"/>
        <w:ind w:firstLine="709"/>
      </w:pPr>
      <w:r>
        <w:t xml:space="preserve">Dans cette thèse, l’attention porte uniquement sur l’étude de l’impact du balourd thermique sur le comportement dynamique du rotor. La modélisation de ce balourd suit deux approches : un </w:t>
      </w:r>
      <w:r>
        <w:lastRenderedPageBreak/>
        <w:t>modèle approximatif</w:t>
      </w:r>
      <w:r>
        <w:rPr>
          <w:rFonts w:eastAsiaTheme="minorEastAsia"/>
        </w:rPr>
        <w:t xml:space="preserve"> de masses concentrées et un modèle plus rigoureux assimilant la déformation thermique à un défaut de fibre neutre. </w:t>
      </w:r>
    </w:p>
    <w:p w14:paraId="62DBBB0A" w14:textId="77777777" w:rsidR="00B8341E" w:rsidRDefault="00B8341E" w:rsidP="00B8341E">
      <w:pPr>
        <w:pStyle w:val="Titre3"/>
        <w:spacing w:before="240" w:after="240"/>
        <w:ind w:left="709"/>
      </w:pPr>
      <w:bookmarkStart w:id="1394" w:name="_Toc536800403"/>
      <w:bookmarkStart w:id="1395" w:name="_Toc3312772"/>
      <w:r>
        <w:t>Modèle thermique linéaire</w:t>
      </w:r>
      <w:bookmarkEnd w:id="1394"/>
      <w:bookmarkEnd w:id="1395"/>
    </w:p>
    <w:p w14:paraId="22A35AC2" w14:textId="77777777" w:rsidR="00B8341E" w:rsidRDefault="00B8341E" w:rsidP="00B8341E">
      <w:pPr>
        <w:spacing w:before="240" w:after="240" w:line="360" w:lineRule="auto"/>
        <w:ind w:firstLine="709"/>
      </w:pPr>
      <w:r>
        <w:t>Le transfert de chaleur dans le rotor a lieu par conduction. Pour un rotor homogène, l’équation de conduction de la chaleur s’écrit </w:t>
      </w:r>
      <w:r w:rsidRPr="003D31FC">
        <w:rPr>
          <w:b/>
        </w:rPr>
        <w:fldChar w:fldCharType="begin"/>
      </w:r>
      <w:r w:rsidRPr="003D31FC">
        <w:rPr>
          <w:b/>
        </w:rPr>
        <w:instrText xml:space="preserve"> REF _Ref536201362 \r \h </w:instrText>
      </w:r>
      <w:r>
        <w:rPr>
          <w:b/>
        </w:rPr>
        <w:instrText xml:space="preserve"> \* MERGEFORMAT </w:instrText>
      </w:r>
      <w:r w:rsidRPr="003D31FC">
        <w:rPr>
          <w:b/>
        </w:rPr>
      </w:r>
      <w:r w:rsidRPr="003D31FC">
        <w:rPr>
          <w:b/>
        </w:rPr>
        <w:fldChar w:fldCharType="separate"/>
      </w:r>
      <w:r w:rsidR="00DC788A">
        <w:rPr>
          <w:b/>
        </w:rPr>
        <w:t>[46]</w:t>
      </w:r>
      <w:r w:rsidRPr="003D31FC">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EBB4E64" w14:textId="77777777" w:rsidTr="00956887">
        <w:trPr>
          <w:trHeight w:val="635"/>
          <w:tblHeader/>
          <w:jc w:val="center"/>
        </w:trPr>
        <w:tc>
          <w:tcPr>
            <w:tcW w:w="7943" w:type="dxa"/>
            <w:vAlign w:val="center"/>
          </w:tcPr>
          <w:p w14:paraId="6FDD7C12" w14:textId="77777777" w:rsidR="00B8341E" w:rsidRPr="005600FC" w:rsidRDefault="00B8341E" w:rsidP="00956887">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1EEDB634" w14:textId="77777777" w:rsidR="00B8341E" w:rsidRPr="00B85110" w:rsidRDefault="00B8341E"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0739F84"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6" w:name="_Ref533769183"/>
            <w:r>
              <w:rPr>
                <w:rFonts w:ascii="Times New Roman" w:eastAsia="Times New Roman" w:hAnsi="Times New Roman"/>
                <w:b/>
                <w:iCs w:val="0"/>
                <w:color w:val="auto"/>
                <w:sz w:val="22"/>
                <w:szCs w:val="22"/>
                <w:lang w:eastAsia="fr-FR"/>
              </w:rPr>
              <w:t xml:space="preserve"> </w:t>
            </w:r>
            <w:r w:rsidRPr="005600FC">
              <w:rPr>
                <w:rFonts w:ascii="Times New Roman" w:eastAsia="Times New Roman" w:hAnsi="Times New Roman"/>
                <w:b/>
                <w:iCs w:val="0"/>
                <w:color w:val="auto"/>
                <w:sz w:val="22"/>
                <w:szCs w:val="22"/>
                <w:lang w:eastAsia="fr-FR"/>
              </w:rPr>
              <w:t xml:space="preserve"> </w:t>
            </w:r>
            <w:bookmarkEnd w:id="1396"/>
          </w:p>
        </w:tc>
      </w:tr>
    </w:tbl>
    <w:p w14:paraId="42BB1816" w14:textId="77777777" w:rsidR="00B8341E" w:rsidRDefault="00B8341E" w:rsidP="00B8341E">
      <w:pPr>
        <w:spacing w:before="120" w:after="120" w:line="360" w:lineRule="auto"/>
        <w:ind w:firstLine="709"/>
      </w:pPr>
      <w:r>
        <w:t>Le rotor en acier est supposé isotrope 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t xml:space="preserve">, </w:t>
      </w:r>
      <m:oMath>
        <m:r>
          <w:rPr>
            <w:rFonts w:ascii="Cambria Math" w:hAnsi="Cambria Math"/>
          </w:rPr>
          <m:t>λ=50 W/(m∙K)</m:t>
        </m:r>
      </m:oMath>
      <w:r>
        <w:t>.</w:t>
      </w:r>
      <w:proofErr w:type="gramEnd"/>
    </w:p>
    <w:p w14:paraId="1E97E1F4" w14:textId="77777777" w:rsidR="00B8341E" w:rsidRDefault="00B8341E" w:rsidP="00B8341E">
      <w:pPr>
        <w:pStyle w:val="Titre4"/>
        <w:spacing w:before="240" w:after="240"/>
        <w:ind w:left="709" w:hanging="862"/>
      </w:pPr>
      <w:r>
        <w:t xml:space="preserve">Conditions aux limites thermiques </w:t>
      </w:r>
    </w:p>
    <w:p w14:paraId="43C41EF0" w14:textId="77777777" w:rsidR="00B8341E" w:rsidRPr="007C25E0" w:rsidRDefault="00B8341E" w:rsidP="00B8341E">
      <w:pPr>
        <w:spacing w:before="240" w:after="240" w:line="360" w:lineRule="auto"/>
        <w:ind w:firstLine="709"/>
      </w:pPr>
      <w:r>
        <w:t xml:space="preserve">Les conditions aux limites thermiques traduisent les échanges de chaleur entre le rotor et son environnement extérieur (lubrifiant dans  le palier, air, etc). Le rotor représenté sur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DC788A" w:rsidRPr="00DC788A">
        <w:rPr>
          <w:b/>
          <w:iCs/>
        </w:rPr>
        <w:t xml:space="preserve">Figure </w:t>
      </w:r>
      <w:r w:rsidR="00DC788A" w:rsidRPr="00DC788A">
        <w:rPr>
          <w:b/>
          <w:iCs/>
          <w:noProof/>
        </w:rPr>
        <w:t>3.1</w:t>
      </w:r>
      <w:r w:rsidR="00DC788A" w:rsidRPr="00DC788A">
        <w:rPr>
          <w:b/>
          <w:iCs/>
          <w:noProof/>
        </w:rPr>
        <w:noBreakHyphen/>
        <w:t>2</w:t>
      </w:r>
      <w:r w:rsidRPr="00342581">
        <w:rPr>
          <w:b/>
        </w:rPr>
        <w:fldChar w:fldCharType="end"/>
      </w:r>
      <w:r>
        <w:t xml:space="preserve"> est guidé en rotation par un roulement et par un palier hydrodynamique. Les conditions aux limites prises en compte sont :</w:t>
      </w:r>
      <w:r w:rsidRPr="007C25E0">
        <w:t xml:space="preserve"> </w:t>
      </w:r>
    </w:p>
    <w:p w14:paraId="55E3BA19" w14:textId="77777777" w:rsidR="00B8341E" w:rsidRDefault="00B8341E" w:rsidP="00B8341E">
      <w:pPr>
        <w:pStyle w:val="Paragraphedeliste"/>
        <w:numPr>
          <w:ilvl w:val="0"/>
          <w:numId w:val="12"/>
        </w:numPr>
        <w:spacing w:before="240" w:after="120" w:line="360" w:lineRule="auto"/>
        <w:ind w:left="714" w:hanging="357"/>
      </w:pPr>
      <w:r>
        <w:t>la convection</w:t>
      </w:r>
    </w:p>
    <w:p w14:paraId="1C6733EA" w14:textId="77777777" w:rsidR="00B8341E" w:rsidRDefault="00B8341E" w:rsidP="00B8341E">
      <w:pPr>
        <w:spacing w:before="240" w:after="240" w:line="360" w:lineRule="auto"/>
        <w:ind w:firstLine="709"/>
      </w:pPr>
      <w:r>
        <w:t xml:space="preserve">La convection thermique traduit les échanges de chaleur avec l’air ambiant. Ces échanges sont forcés car le rotor tourne à une vitesse élevée. 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est proportionnel à la différence de température entre la surface 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7A030A8A" w14:textId="77777777" w:rsidTr="00956887">
        <w:trPr>
          <w:trHeight w:val="635"/>
          <w:tblHeader/>
          <w:jc w:val="center"/>
        </w:trPr>
        <w:tc>
          <w:tcPr>
            <w:tcW w:w="7943" w:type="dxa"/>
            <w:vAlign w:val="center"/>
          </w:tcPr>
          <w:p w14:paraId="3E3F61E3" w14:textId="77777777" w:rsidR="00B8341E" w:rsidRPr="00E00B31" w:rsidRDefault="00B8341E" w:rsidP="00956887">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209B1F0D"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B841A6" w14:textId="77777777" w:rsidR="00B8341E" w:rsidRDefault="00B8341E" w:rsidP="00B8341E">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thermique. Le tableau issu de </w:t>
      </w:r>
      <w:r w:rsidRPr="00FD1ED7">
        <w:rPr>
          <w:b/>
        </w:rPr>
        <w:fldChar w:fldCharType="begin"/>
      </w:r>
      <w:r w:rsidRPr="00FD1ED7">
        <w:rPr>
          <w:b/>
        </w:rPr>
        <w:instrText xml:space="preserve"> REF _Ref528171614 \r \h  \* MERGEFORMAT </w:instrText>
      </w:r>
      <w:r w:rsidRPr="00FD1ED7">
        <w:rPr>
          <w:b/>
        </w:rPr>
      </w:r>
      <w:r w:rsidRPr="00FD1ED7">
        <w:rPr>
          <w:b/>
        </w:rPr>
        <w:fldChar w:fldCharType="separate"/>
      </w:r>
      <w:r w:rsidR="00DC788A">
        <w:rPr>
          <w:b/>
        </w:rPr>
        <w:t>[46]</w:t>
      </w:r>
      <w:r w:rsidRPr="00FD1ED7">
        <w:rPr>
          <w:b/>
        </w:rPr>
        <w:fldChar w:fldCharType="end"/>
      </w:r>
      <w:r>
        <w:t xml:space="preserve"> donne quelques ordres de grandeur de ce coefficient. </w:t>
      </w:r>
    </w:p>
    <w:p w14:paraId="74BB5E55" w14:textId="77777777" w:rsidR="00B8341E" w:rsidRPr="00BA5188" w:rsidRDefault="00B8341E" w:rsidP="00B8341E">
      <w:pPr>
        <w:pStyle w:val="Lgende"/>
        <w:keepNext/>
        <w:spacing w:before="240" w:after="0"/>
        <w:jc w:val="center"/>
        <w:rPr>
          <w:rFonts w:ascii="Calibri" w:eastAsia="Times New Roman" w:hAnsi="Calibri" w:cs="Times New Roman"/>
          <w:i w:val="0"/>
          <w:iCs w:val="0"/>
          <w:color w:val="auto"/>
          <w:sz w:val="22"/>
          <w:szCs w:val="20"/>
          <w:lang w:eastAsia="fr-FR"/>
        </w:rPr>
      </w:pPr>
      <w:bookmarkStart w:id="1397" w:name="_Toc536112271"/>
      <w:bookmarkStart w:id="1398" w:name="_Toc536800604"/>
      <w:bookmarkStart w:id="1399" w:name="_Toc3312973"/>
      <w:r w:rsidRPr="00BA5188">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Ordres de grandeur du coefficient de convection thermique </w:t>
      </w:r>
      <w:r w:rsidRPr="00A376C6">
        <w:rPr>
          <w:rFonts w:ascii="Calibri" w:eastAsia="Times New Roman" w:hAnsi="Calibri" w:cs="Times New Roman"/>
          <w:iCs w:val="0"/>
          <w:color w:val="auto"/>
          <w:sz w:val="22"/>
          <w:szCs w:val="20"/>
          <w:lang w:eastAsia="fr-FR"/>
        </w:rPr>
        <w:t>H</w:t>
      </w:r>
      <w:r w:rsidRPr="00A376C6">
        <w:rPr>
          <w:rFonts w:ascii="Calibri" w:eastAsia="Times New Roman" w:hAnsi="Calibri" w:cs="Times New Roman"/>
          <w:iCs w:val="0"/>
          <w:color w:val="auto"/>
          <w:sz w:val="22"/>
          <w:szCs w:val="20"/>
          <w:vertAlign w:val="subscript"/>
          <w:lang w:eastAsia="fr-FR"/>
        </w:rPr>
        <w:t>c</w:t>
      </w:r>
      <w:r>
        <w:rPr>
          <w:rFonts w:ascii="Calibri" w:eastAsia="Times New Roman" w:hAnsi="Calibri" w:cs="Times New Roman"/>
          <w:i w:val="0"/>
          <w:iCs w:val="0"/>
          <w:color w:val="auto"/>
          <w:sz w:val="22"/>
          <w:szCs w:val="20"/>
          <w:lang w:eastAsia="fr-FR"/>
        </w:rPr>
        <w:t xml:space="preserve"> [W/m</w:t>
      </w:r>
      <w:r w:rsidRPr="00A376C6">
        <w:rPr>
          <w:rFonts w:ascii="Calibri" w:eastAsia="Times New Roman" w:hAnsi="Calibri" w:cs="Times New Roman"/>
          <w:i w:val="0"/>
          <w:iCs w:val="0"/>
          <w:color w:val="auto"/>
          <w:sz w:val="22"/>
          <w:szCs w:val="20"/>
          <w:vertAlign w:val="superscript"/>
          <w:lang w:eastAsia="fr-FR"/>
        </w:rPr>
        <w:t>2</w:t>
      </w:r>
      <w:r>
        <w:rPr>
          <w:rFonts w:ascii="Calibri" w:eastAsia="Times New Roman" w:hAnsi="Calibri" w:cs="Times New Roman"/>
          <w:i w:val="0"/>
          <w:iCs w:val="0"/>
          <w:color w:val="auto"/>
          <w:sz w:val="22"/>
          <w:szCs w:val="20"/>
          <w:lang w:eastAsia="fr-FR"/>
        </w:rPr>
        <w:t>K]</w:t>
      </w:r>
      <w:bookmarkEnd w:id="1397"/>
      <w:bookmarkEnd w:id="1398"/>
      <w:bookmarkEnd w:id="1399"/>
    </w:p>
    <w:p w14:paraId="531EEBB2" w14:textId="77777777" w:rsidR="00B8341E" w:rsidRDefault="00B8341E" w:rsidP="00B8341E">
      <w:pPr>
        <w:keepNext/>
        <w:spacing w:after="240" w:line="360" w:lineRule="auto"/>
        <w:jc w:val="center"/>
      </w:pPr>
      <w:r w:rsidRPr="00BA5188">
        <w:rPr>
          <w:noProof/>
          <w:lang w:eastAsia="zh-CN"/>
        </w:rPr>
        <w:drawing>
          <wp:inline distT="0" distB="0" distL="0" distR="0" wp14:anchorId="6C74465A" wp14:editId="43BBD026">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6444FF94" w14:textId="77777777" w:rsidR="00B8341E" w:rsidRDefault="00B8341E" w:rsidP="00B8341E">
      <w:pPr>
        <w:pStyle w:val="Paragraphedeliste"/>
        <w:numPr>
          <w:ilvl w:val="0"/>
          <w:numId w:val="2"/>
        </w:numPr>
        <w:spacing w:line="360" w:lineRule="auto"/>
      </w:pPr>
      <w:r>
        <w:t xml:space="preserve">le flux imposé </w:t>
      </w:r>
    </w:p>
    <w:p w14:paraId="460DAA88" w14:textId="018F6C96" w:rsidR="00B8341E" w:rsidRDefault="00B8341E" w:rsidP="00B8341E">
      <w:pPr>
        <w:spacing w:before="240" w:after="240" w:line="360" w:lineRule="auto"/>
        <w:ind w:firstLine="709"/>
      </w:pPr>
      <w:r>
        <w:lastRenderedPageBreak/>
        <w:t xml:space="preserve">Cette condition est appliquée à l’interface entre le lubrifiant et la surface du rotor au droit du palier hydrodynamique. Cette surface est </w:t>
      </w:r>
      <w:r w:rsidR="00AD140A">
        <w:t>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t xml:space="preserve">. En utilisant le modèle complet du palier, le flux thermique à cette interface est obtenu suite à la résolution de l’équation de l’énergie dans le film mince. Un flux thermique moyenné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détaillée au </w:t>
      </w:r>
      <w:hyperlink w:anchor="_Chapitre_4_:" w:history="1">
        <w:r w:rsidRPr="00E8761F">
          <w:rPr>
            <w:rStyle w:val="Lienhypertexte"/>
            <w:color w:val="auto"/>
            <w:u w:val="none"/>
          </w:rPr>
          <w:t>chapitre 4</w:t>
        </w:r>
      </w:hyperlink>
      <w:r>
        <w:t xml:space="preserve"> est utilisé pour réduire le temps de calcul. Par ailleurs, on considère que le volume à l’intérieur du rotor creux est isolé thermiquement. Un flux thermique nul (paroi adiabatique)</w:t>
      </w:r>
      <w:proofErr w:type="gramStart"/>
      <w:r>
        <w:t>,</w:t>
      </w:r>
      <w:proofErr w:type="gramEnd"/>
      <m:oMath>
        <m:r>
          <w:rPr>
            <w:rFonts w:ascii="Cambria Math" w:hAnsi="Cambria Math"/>
          </w:rPr>
          <m:t xml:space="preserve"> </m:t>
        </m:r>
      </m:oMath>
      <w:r>
        <w:t>est donc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w:t>
      </w:r>
    </w:p>
    <w:p w14:paraId="1553EE1D" w14:textId="77777777" w:rsidR="00B8341E" w:rsidRDefault="00B8341E" w:rsidP="00B8341E">
      <w:pPr>
        <w:pStyle w:val="Paragraphedeliste"/>
        <w:numPr>
          <w:ilvl w:val="0"/>
          <w:numId w:val="2"/>
        </w:numPr>
        <w:spacing w:before="240" w:after="240" w:line="360" w:lineRule="auto"/>
        <w:ind w:left="714" w:hanging="357"/>
      </w:pPr>
      <w:r>
        <w:t>Température imposée</w:t>
      </w:r>
    </w:p>
    <w:p w14:paraId="4FE285AF" w14:textId="77777777" w:rsidR="00B8341E" w:rsidRDefault="00B8341E" w:rsidP="00B8341E">
      <w:pPr>
        <w:spacing w:line="360" w:lineRule="auto"/>
        <w:ind w:firstLine="708"/>
      </w:pPr>
      <w:r>
        <w:t>Cette condition est utilisée pour représenter l’échauffement du rotor au droit du roulement.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402F586D" w14:textId="77777777" w:rsidR="00B8341E" w:rsidRDefault="00B8341E" w:rsidP="00B8341E">
      <w:pPr>
        <w:keepNext/>
        <w:jc w:val="center"/>
      </w:pPr>
      <w:r>
        <w:rPr>
          <w:noProof/>
          <w:lang w:eastAsia="zh-CN"/>
        </w:rPr>
        <w:drawing>
          <wp:inline distT="0" distB="0" distL="0" distR="0" wp14:anchorId="172D198C" wp14:editId="3839DE3C">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73601CDE" w14:textId="77777777" w:rsidR="00B8341E" w:rsidRPr="001A2654" w:rsidRDefault="00B8341E" w:rsidP="00B8341E">
      <w:pPr>
        <w:pStyle w:val="Lgende"/>
        <w:jc w:val="center"/>
        <w:rPr>
          <w:rFonts w:ascii="Calibri" w:eastAsia="Times New Roman" w:hAnsi="Calibri" w:cs="Times New Roman"/>
          <w:i w:val="0"/>
          <w:iCs w:val="0"/>
          <w:color w:val="auto"/>
          <w:sz w:val="22"/>
          <w:szCs w:val="20"/>
          <w:lang w:eastAsia="fr-FR"/>
        </w:rPr>
      </w:pPr>
      <w:bookmarkStart w:id="1400" w:name="_Ref529545990"/>
      <w:bookmarkStart w:id="1401" w:name="_Toc536112210"/>
      <w:bookmarkStart w:id="1402" w:name="_Toc536800511"/>
      <w:bookmarkStart w:id="1403" w:name="_Toc3312880"/>
      <w:r w:rsidRPr="006D2B30">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00"/>
      <w:r w:rsidRPr="006D2B30">
        <w:rPr>
          <w:rFonts w:ascii="Calibri" w:eastAsia="Times New Roman" w:hAnsi="Calibri" w:cs="Times New Roman"/>
          <w:i w:val="0"/>
          <w:iCs w:val="0"/>
          <w:color w:val="auto"/>
          <w:sz w:val="22"/>
          <w:szCs w:val="20"/>
          <w:lang w:eastAsia="fr-FR"/>
        </w:rPr>
        <w:t xml:space="preserve"> : Conditions aux limites </w:t>
      </w:r>
      <w:r>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1401"/>
      <w:bookmarkEnd w:id="1402"/>
      <w:bookmarkEnd w:id="1403"/>
    </w:p>
    <w:p w14:paraId="49407798" w14:textId="77777777" w:rsidR="00B8341E" w:rsidRPr="00C40A7A" w:rsidRDefault="00B8341E" w:rsidP="00B8341E">
      <w:pPr>
        <w:pStyle w:val="Titre4"/>
        <w:spacing w:before="240" w:after="240"/>
        <w:ind w:left="709" w:hanging="862"/>
      </w:pPr>
      <w:bookmarkStart w:id="1404" w:name="_Ref533776278"/>
      <w:r>
        <w:t>Intégration numérique</w:t>
      </w:r>
      <w:bookmarkEnd w:id="1404"/>
    </w:p>
    <w:p w14:paraId="4938E14D" w14:textId="77777777" w:rsidR="00B8341E" w:rsidRDefault="00B8341E" w:rsidP="00B8341E">
      <w:pPr>
        <w:spacing w:before="120" w:line="360" w:lineRule="auto"/>
        <w:ind w:firstLine="709"/>
      </w:pPr>
      <w:r>
        <w:t>La résolution numérique de l’équation (</w:t>
      </w:r>
      <w:r w:rsidRPr="00BE20B3">
        <w:rPr>
          <w:b/>
        </w:rPr>
        <w:fldChar w:fldCharType="begin"/>
      </w:r>
      <w:r w:rsidRPr="00BE20B3">
        <w:rPr>
          <w:b/>
        </w:rPr>
        <w:instrText xml:space="preserve"> REF _Ref533769183 \r \h  \* MERGEFORMAT </w:instrText>
      </w:r>
      <w:r w:rsidRPr="00BE20B3">
        <w:rPr>
          <w:b/>
        </w:rPr>
      </w:r>
      <w:r w:rsidRPr="00BE20B3">
        <w:rPr>
          <w:b/>
        </w:rPr>
        <w:fldChar w:fldCharType="separate"/>
      </w:r>
      <w:r w:rsidR="00DC788A">
        <w:rPr>
          <w:b/>
        </w:rPr>
        <w:t>Eq.3-1</w:t>
      </w:r>
      <w:r w:rsidRPr="00BE20B3">
        <w:rPr>
          <w:b/>
        </w:rPr>
        <w:fldChar w:fldCharType="end"/>
      </w:r>
      <w:r>
        <w:t xml:space="preserve">) est réalisée à l’aide d’une discrétisation spatiale par la méthode des éléments finis. Dans cette thèse, le code de calcul code_aster développé par EDF R&amp;D </w:t>
      </w:r>
      <w:r w:rsidRPr="002F6073">
        <w:rPr>
          <w:b/>
        </w:rPr>
        <w:fldChar w:fldCharType="begin"/>
      </w:r>
      <w:r w:rsidRPr="002F6073">
        <w:rPr>
          <w:b/>
        </w:rPr>
        <w:instrText xml:space="preserve"> REF _Ref535834134 \r \h </w:instrText>
      </w:r>
      <w:r>
        <w:rPr>
          <w:b/>
        </w:rPr>
        <w:instrText xml:space="preserve"> \* MERGEFORMAT </w:instrText>
      </w:r>
      <w:r w:rsidRPr="002F6073">
        <w:rPr>
          <w:b/>
        </w:rPr>
      </w:r>
      <w:r w:rsidRPr="002F6073">
        <w:rPr>
          <w:b/>
        </w:rPr>
        <w:fldChar w:fldCharType="separate"/>
      </w:r>
      <w:r w:rsidR="00DC788A">
        <w:rPr>
          <w:b/>
        </w:rPr>
        <w:t>[47]</w:t>
      </w:r>
      <w:r w:rsidRPr="002F6073">
        <w:rPr>
          <w:b/>
        </w:rPr>
        <w:fldChar w:fldCharType="end"/>
      </w:r>
      <w:r>
        <w:t xml:space="preserve"> est utilisé. </w:t>
      </w:r>
    </w:p>
    <w:p w14:paraId="26283412" w14:textId="77777777" w:rsidR="00B8341E" w:rsidRDefault="00B8341E" w:rsidP="00B8341E">
      <w:pPr>
        <w:spacing w:before="240" w:after="240" w:line="360" w:lineRule="auto"/>
        <w:ind w:firstLine="709"/>
      </w:pPr>
      <w:r>
        <w:t>La discrétisation spatiale du rotor est détaillée</w:t>
      </w:r>
      <w:r w:rsidRPr="007352D8">
        <w:t xml:space="preserve"> </w:t>
      </w:r>
      <w:r>
        <w:t>dans l’</w:t>
      </w:r>
      <w:hyperlink w:anchor="_Annexe_B_:" w:history="1">
        <w:r w:rsidRPr="0031366C">
          <w:rPr>
            <w:rStyle w:val="Lienhypertexte"/>
            <w:b/>
            <w:color w:val="000000" w:themeColor="text1"/>
            <w:u w:val="none"/>
          </w:rPr>
          <w:t>Annexe B</w:t>
        </w:r>
      </w:hyperlink>
      <w:r>
        <w:t>. Le système des équations différentielles du premier ordre obtenu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9A4E3ED" w14:textId="77777777" w:rsidTr="00956887">
        <w:trPr>
          <w:trHeight w:val="635"/>
          <w:tblHeader/>
          <w:jc w:val="center"/>
        </w:trPr>
        <w:tc>
          <w:tcPr>
            <w:tcW w:w="7943" w:type="dxa"/>
            <w:vAlign w:val="center"/>
          </w:tcPr>
          <w:p w14:paraId="6F625BFF" w14:textId="77777777" w:rsidR="00B8341E" w:rsidRPr="00010676" w:rsidRDefault="00B8341E"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2B702E17"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5" w:name="_Ref529547194"/>
            <w:r w:rsidRPr="005600FC">
              <w:rPr>
                <w:rFonts w:ascii="Times New Roman" w:eastAsia="Times New Roman" w:hAnsi="Times New Roman"/>
                <w:b/>
                <w:iCs w:val="0"/>
                <w:color w:val="auto"/>
                <w:sz w:val="22"/>
                <w:szCs w:val="22"/>
                <w:lang w:eastAsia="fr-FR"/>
              </w:rPr>
              <w:t xml:space="preserve"> </w:t>
            </w:r>
            <w:bookmarkEnd w:id="1405"/>
          </w:p>
        </w:tc>
      </w:tr>
    </w:tbl>
    <w:p w14:paraId="15C8BE16" w14:textId="77777777" w:rsidR="00B8341E" w:rsidRDefault="00B8341E" w:rsidP="00B8341E">
      <w:pPr>
        <w:spacing w:before="240" w:after="240" w:line="360" w:lineRule="auto"/>
        <w:ind w:firstLine="709"/>
      </w:pPr>
    </w:p>
    <w:p w14:paraId="5131144E" w14:textId="77777777" w:rsidR="00B8341E" w:rsidRDefault="00B8341E" w:rsidP="00B8341E">
      <w:pPr>
        <w:spacing w:before="240" w:after="240" w:line="360" w:lineRule="auto"/>
        <w:ind w:firstLine="709"/>
      </w:pPr>
      <w:r>
        <w:lastRenderedPageBreak/>
        <w:t xml:space="preserve">La résolution numérique  est réalisée à l’aide de la méthode </w:t>
      </w:r>
      <m:oMath>
        <m:r>
          <w:rPr>
            <w:rFonts w:ascii="Cambria Math" w:hAnsi="Cambria Math"/>
          </w:rPr>
          <m:t>θ</m:t>
        </m:r>
      </m:oMath>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DC788A">
        <w:rPr>
          <w:b/>
        </w:rPr>
        <w:t>[48]</w:t>
      </w:r>
      <w:r w:rsidRPr="00D7044A">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DF3A0E0" w14:textId="77777777" w:rsidTr="00956887">
        <w:trPr>
          <w:trHeight w:val="635"/>
          <w:tblHeader/>
          <w:jc w:val="center"/>
        </w:trPr>
        <w:tc>
          <w:tcPr>
            <w:tcW w:w="7938" w:type="dxa"/>
            <w:vAlign w:val="center"/>
          </w:tcPr>
          <w:p w14:paraId="62E4C4A8" w14:textId="77777777" w:rsidR="00B8341E" w:rsidRPr="00FC232C" w:rsidRDefault="00B8341E"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7D595671" w14:textId="77777777" w:rsidR="00B8341E" w:rsidRPr="00010676" w:rsidRDefault="00B8341E" w:rsidP="00956887">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67561F1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66FA451" w14:textId="77777777" w:rsidR="00B8341E" w:rsidRDefault="00B8341E" w:rsidP="00B8341E">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C788A">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ADCB389" w14:textId="77777777" w:rsidTr="00956887">
        <w:trPr>
          <w:trHeight w:val="635"/>
          <w:tblHeader/>
          <w:jc w:val="center"/>
        </w:trPr>
        <w:tc>
          <w:tcPr>
            <w:tcW w:w="7943" w:type="dxa"/>
            <w:vAlign w:val="center"/>
          </w:tcPr>
          <w:p w14:paraId="73FF837A" w14:textId="77777777" w:rsidR="00B8341E" w:rsidRPr="005600FC" w:rsidRDefault="00B8341E" w:rsidP="00956887">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2C63C72C" w14:textId="77777777" w:rsidR="00B8341E" w:rsidRPr="00D339E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4FE04C5C" w14:textId="77777777" w:rsidR="00B8341E" w:rsidRDefault="00B8341E" w:rsidP="00B8341E">
      <w:pPr>
        <w:spacing w:before="120" w:after="120" w:line="360" w:lineRule="auto"/>
      </w:pPr>
      <w:r>
        <w:t xml:space="preserve">Le pas de temps </w:t>
      </w:r>
      <m:oMath>
        <m:r>
          <m:rPr>
            <m:sty m:val="p"/>
          </m:rPr>
          <w:rPr>
            <w:rFonts w:ascii="Cambria Math" w:hAnsi="Cambria Math"/>
          </w:rPr>
          <m:t>∆</m:t>
        </m:r>
        <m:r>
          <w:rPr>
            <w:rFonts w:ascii="Cambria Math" w:hAnsi="Cambria Math"/>
          </w:rPr>
          <m:t>t</m:t>
        </m:r>
      </m:oMath>
      <w:r>
        <w:t xml:space="preserve"> est alors limité par le rayon spectral de la matrice</w:t>
      </w:r>
      <m:oMath>
        <m:r>
          <w:rPr>
            <w:rFonts w:ascii="Cambria Math" w:hAnsi="Cambria Math"/>
          </w:rPr>
          <m:t xml:space="preserve"> </m:t>
        </m:r>
        <m:r>
          <m:rPr>
            <m:sty m:val="bi"/>
          </m:rPr>
          <w:rPr>
            <w:rFonts w:ascii="Cambria Math" w:hAnsi="Cambria Math"/>
          </w:rPr>
          <m:t>A</m:t>
        </m:r>
      </m:oMath>
      <w:r>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647B0A34" w14:textId="77777777" w:rsidTr="00956887">
        <w:trPr>
          <w:trHeight w:val="635"/>
          <w:tblHeader/>
          <w:jc w:val="center"/>
        </w:trPr>
        <w:tc>
          <w:tcPr>
            <w:tcW w:w="7943" w:type="dxa"/>
            <w:vAlign w:val="center"/>
          </w:tcPr>
          <w:p w14:paraId="6ADE4B19" w14:textId="77777777" w:rsidR="00B8341E" w:rsidRPr="005600FC" w:rsidRDefault="00B8341E" w:rsidP="00956887">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6CF3EA93" w14:textId="77777777" w:rsidR="00B8341E" w:rsidRPr="00371C6A" w:rsidRDefault="00B8341E"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06" w:name="_Ref529548381"/>
            <w:r w:rsidRPr="005600FC">
              <w:rPr>
                <w:rFonts w:ascii="Times New Roman" w:eastAsia="Times New Roman" w:hAnsi="Times New Roman"/>
                <w:b/>
                <w:iCs w:val="0"/>
                <w:color w:val="auto"/>
                <w:sz w:val="22"/>
                <w:szCs w:val="22"/>
                <w:lang w:eastAsia="fr-FR"/>
              </w:rPr>
              <w:t xml:space="preserve"> </w:t>
            </w:r>
            <w:bookmarkEnd w:id="1406"/>
          </w:p>
        </w:tc>
      </w:tr>
    </w:tbl>
    <w:p w14:paraId="5F435005" w14:textId="77777777" w:rsidR="00B8341E" w:rsidRDefault="00B8341E" w:rsidP="00B8341E">
      <w:pPr>
        <w:spacing w:before="120" w:after="240" w:line="360" w:lineRule="auto"/>
      </w:pPr>
      <w:r>
        <w:t xml:space="preserve">Ceci est une condition très restrictive sur le pas de temps surtout si la discrétisation spatiale est fine. </w:t>
      </w:r>
    </w:p>
    <w:p w14:paraId="3461B592" w14:textId="77777777" w:rsidR="00B8341E" w:rsidRDefault="00B8341E" w:rsidP="00B8341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semi-implicite. D’après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C788A">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A7E9C1E" w14:textId="77777777" w:rsidTr="00956887">
        <w:trPr>
          <w:trHeight w:val="635"/>
          <w:tblHeader/>
          <w:jc w:val="center"/>
        </w:trPr>
        <w:tc>
          <w:tcPr>
            <w:tcW w:w="7938" w:type="dxa"/>
            <w:vAlign w:val="center"/>
          </w:tcPr>
          <w:p w14:paraId="237F6F24" w14:textId="77777777" w:rsidR="00B8341E" w:rsidRPr="00010676" w:rsidRDefault="00B8341E" w:rsidP="00956887">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6AD78E6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6382C9A" w14:textId="77777777" w:rsidR="00B8341E" w:rsidRDefault="00B8341E" w:rsidP="00B8341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0413D389" w14:textId="77777777" w:rsidR="00B8341E" w:rsidRPr="007D7C5E" w:rsidRDefault="00B8341E" w:rsidP="00B8341E"/>
    <w:p w14:paraId="07A6DC1B" w14:textId="77777777" w:rsidR="00B8341E" w:rsidRDefault="00B8341E" w:rsidP="00B8341E">
      <w:pPr>
        <w:pStyle w:val="Titre3"/>
        <w:spacing w:before="240" w:after="240"/>
        <w:ind w:left="709"/>
      </w:pPr>
      <w:bookmarkStart w:id="1407" w:name="_Toc536800404"/>
      <w:bookmarkStart w:id="1408" w:name="_Toc3312773"/>
      <w:r>
        <w:t>Modèlisation de la déformation thermomecanique</w:t>
      </w:r>
      <w:bookmarkEnd w:id="1407"/>
      <w:bookmarkEnd w:id="1408"/>
    </w:p>
    <w:p w14:paraId="2756A72A" w14:textId="77777777" w:rsidR="00B8341E" w:rsidRDefault="00B8341E" w:rsidP="00B8341E">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Le même maillage utilisé pour résoudre l’équation de la chaleur est utilisé pour calculer la déformation thermomécanique, toujours en utilisant la méthode des éléments finis de code_aster </w:t>
      </w:r>
      <w:r w:rsidRPr="00B532A1">
        <w:rPr>
          <w:b/>
        </w:rPr>
        <w:fldChar w:fldCharType="begin"/>
      </w:r>
      <w:r w:rsidRPr="00B532A1">
        <w:rPr>
          <w:b/>
        </w:rPr>
        <w:instrText xml:space="preserve"> REF _Ref536201611 \r \h </w:instrText>
      </w:r>
      <w:r>
        <w:rPr>
          <w:b/>
        </w:rPr>
        <w:instrText xml:space="preserve"> \* MERGEFORMAT </w:instrText>
      </w:r>
      <w:r w:rsidRPr="00B532A1">
        <w:rPr>
          <w:b/>
        </w:rPr>
      </w:r>
      <w:r w:rsidRPr="00B532A1">
        <w:rPr>
          <w:b/>
        </w:rPr>
        <w:fldChar w:fldCharType="separate"/>
      </w:r>
      <w:r w:rsidR="00DC788A">
        <w:rPr>
          <w:b/>
        </w:rPr>
        <w:t>[49]</w:t>
      </w:r>
      <w:r w:rsidRPr="00B532A1">
        <w:rPr>
          <w:b/>
        </w:rPr>
        <w:fldChar w:fldCharType="end"/>
      </w:r>
      <w:r>
        <w:t xml:space="preserve"> .</w:t>
      </w:r>
    </w:p>
    <w:p w14:paraId="4257C84E" w14:textId="77777777" w:rsidR="00B8341E" w:rsidRPr="0035686B" w:rsidRDefault="00B8341E" w:rsidP="00B8341E"/>
    <w:p w14:paraId="3CAC2E34" w14:textId="77777777" w:rsidR="00B8341E" w:rsidRDefault="00B8341E" w:rsidP="00B8341E">
      <w:pPr>
        <w:pStyle w:val="Titre4"/>
        <w:spacing w:line="360" w:lineRule="auto"/>
        <w:ind w:left="709"/>
      </w:pPr>
      <w:r>
        <w:t xml:space="preserve">Equations thermomécaniques de l’élasticité </w:t>
      </w:r>
    </w:p>
    <w:p w14:paraId="347560E0" w14:textId="77777777" w:rsidR="00B8341E" w:rsidRDefault="00B8341E" w:rsidP="00B8341E">
      <w:pPr>
        <w:spacing w:before="240" w:after="240" w:line="360" w:lineRule="auto"/>
        <w:ind w:firstLine="709"/>
      </w:pPr>
      <w:r>
        <w:t>Les équations thermomécaniques linéaires de l’élasticité sont :</w:t>
      </w:r>
      <w:r>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25ECC9E2" w14:textId="77777777" w:rsidTr="00956887">
        <w:trPr>
          <w:trHeight w:val="635"/>
          <w:tblHeader/>
          <w:jc w:val="center"/>
        </w:trPr>
        <w:tc>
          <w:tcPr>
            <w:tcW w:w="7943" w:type="dxa"/>
            <w:vAlign w:val="center"/>
          </w:tcPr>
          <w:p w14:paraId="16123F01" w14:textId="77777777" w:rsidR="00B8341E" w:rsidRPr="001066DE" w:rsidRDefault="00B8341E" w:rsidP="00956887">
            <w:pPr>
              <w:spacing w:line="360" w:lineRule="auto"/>
              <w:rPr>
                <w:b/>
              </w:rPr>
            </w:pPr>
            <m:oMathPara>
              <m:oMath>
                <m:r>
                  <m:rPr>
                    <m:sty m:val="bi"/>
                  </m:rPr>
                  <w:rPr>
                    <w:rFonts w:ascii="Cambria Math" w:hAnsi="Cambria Math"/>
                  </w:rPr>
                  <w:lastRenderedPageBreak/>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5507C3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8099AA1" w14:textId="77777777" w:rsidR="00B8341E" w:rsidRDefault="00B8341E" w:rsidP="00B8341E">
      <w:pPr>
        <w:spacing w:before="240" w:after="240" w:line="360" w:lineRule="auto"/>
      </w:pPr>
      <w:r>
        <w:t xml:space="preserve">Cette équation peut également s’exprimer de la façon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3A15B784" w14:textId="77777777" w:rsidTr="00956887">
        <w:trPr>
          <w:trHeight w:val="635"/>
          <w:tblHeader/>
          <w:jc w:val="center"/>
        </w:trPr>
        <w:tc>
          <w:tcPr>
            <w:tcW w:w="7943" w:type="dxa"/>
            <w:vAlign w:val="center"/>
          </w:tcPr>
          <w:p w14:paraId="737DB673" w14:textId="77777777" w:rsidR="00B8341E" w:rsidRPr="001066DE" w:rsidRDefault="00B8341E" w:rsidP="00956887">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8CD612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E2E1752" w14:textId="77777777" w:rsidR="00B8341E" w:rsidRDefault="00B8341E" w:rsidP="00B8341E">
      <w:pPr>
        <w:spacing w:line="360" w:lineRule="auto"/>
      </w:pPr>
      <w:proofErr w:type="gramStart"/>
      <w:r>
        <w:t>avec</w:t>
      </w:r>
      <w:proofErr w:type="gramEnd"/>
      <w:r>
        <w:t xml:space="preserve"> </w:t>
      </w:r>
    </w:p>
    <w:p w14:paraId="794192DB" w14:textId="77777777" w:rsidR="00B8341E" w:rsidRPr="00305B49" w:rsidRDefault="00B8341E" w:rsidP="00B8341E">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63ABD551" w14:textId="77777777" w:rsidR="00B8341E" w:rsidRPr="00305B49" w:rsidRDefault="00B8341E" w:rsidP="00B8341E">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522364B5" w14:textId="77777777" w:rsidR="00B8341E" w:rsidRDefault="00B8341E" w:rsidP="00B8341E">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2DB5D41" w14:textId="77777777" w:rsidR="00B8341E" w:rsidRDefault="00B8341E" w:rsidP="00B8341E">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C788A" w:rsidRPr="00DC788A">
        <w:rPr>
          <w:b/>
          <w:iCs/>
        </w:rPr>
        <w:t xml:space="preserve">Tableau </w:t>
      </w:r>
      <w:r w:rsidR="00DC788A" w:rsidRPr="00DC788A">
        <w:rPr>
          <w:b/>
          <w:iCs/>
          <w:noProof/>
        </w:rPr>
        <w:t>3.1</w:t>
      </w:r>
      <w:r w:rsidR="00DC788A" w:rsidRPr="00DC788A">
        <w:rPr>
          <w:b/>
          <w:iCs/>
          <w:noProof/>
        </w:rPr>
        <w:noBreakHyphen/>
        <w:t>2</w:t>
      </w:r>
      <w:r w:rsidRPr="00470072">
        <w:rPr>
          <w:b/>
        </w:rPr>
        <w:fldChar w:fldCharType="end"/>
      </w:r>
      <w:r>
        <w:t xml:space="preserve">. Ces valeurs sont issues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C788A">
        <w:rPr>
          <w:b/>
        </w:rPr>
        <w:t>[46]</w:t>
      </w:r>
      <w:r w:rsidRPr="00470072">
        <w:rPr>
          <w:b/>
        </w:rPr>
        <w:fldChar w:fldCharType="end"/>
      </w:r>
      <w:r>
        <w:t>.</w:t>
      </w:r>
    </w:p>
    <w:p w14:paraId="249556DD" w14:textId="77777777" w:rsidR="00B8341E" w:rsidRPr="00AE331A" w:rsidRDefault="00B8341E" w:rsidP="00B8341E">
      <w:pPr>
        <w:pStyle w:val="Lgende"/>
        <w:keepNext/>
        <w:spacing w:after="0"/>
        <w:jc w:val="center"/>
        <w:rPr>
          <w:rFonts w:ascii="Calibri" w:eastAsia="Times New Roman" w:hAnsi="Calibri" w:cs="Times New Roman"/>
          <w:i w:val="0"/>
          <w:iCs w:val="0"/>
          <w:color w:val="auto"/>
          <w:sz w:val="22"/>
          <w:szCs w:val="20"/>
          <w:lang w:eastAsia="fr-FR"/>
        </w:rPr>
      </w:pPr>
      <w:bookmarkStart w:id="1409" w:name="_Ref530004758"/>
      <w:bookmarkStart w:id="1410" w:name="_Toc536112272"/>
      <w:bookmarkStart w:id="1411" w:name="_Toc536800605"/>
      <w:bookmarkStart w:id="1412" w:name="_Toc3312974"/>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09"/>
      <w:r w:rsidRPr="00AE331A">
        <w:rPr>
          <w:rFonts w:ascii="Calibri" w:eastAsia="Times New Roman" w:hAnsi="Calibri" w:cs="Times New Roman"/>
          <w:i w:val="0"/>
          <w:iCs w:val="0"/>
          <w:color w:val="auto"/>
          <w:sz w:val="22"/>
          <w:szCs w:val="20"/>
          <w:lang w:eastAsia="fr-FR"/>
        </w:rPr>
        <w:t> : Ordres de grandeur du coefficient de dilatation thermique</w:t>
      </w:r>
      <w:bookmarkEnd w:id="1410"/>
      <w:bookmarkEnd w:id="1411"/>
      <w:bookmarkEnd w:id="1412"/>
    </w:p>
    <w:p w14:paraId="1032245F" w14:textId="77777777" w:rsidR="00B8341E" w:rsidRDefault="00B8341E" w:rsidP="00B8341E">
      <w:pPr>
        <w:spacing w:line="360" w:lineRule="auto"/>
        <w:jc w:val="center"/>
      </w:pPr>
      <w:r>
        <w:rPr>
          <w:noProof/>
          <w:lang w:eastAsia="zh-CN"/>
        </w:rPr>
        <w:drawing>
          <wp:inline distT="0" distB="0" distL="0" distR="0" wp14:anchorId="1F0F7D7D" wp14:editId="304DE826">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6EA9F9F2" w14:textId="77777777" w:rsidR="00B8341E" w:rsidRDefault="00B8341E" w:rsidP="00B8341E">
      <w:pPr>
        <w:spacing w:before="240" w:after="240" w:line="360" w:lineRule="auto"/>
        <w:ind w:firstLine="709"/>
      </w:pPr>
      <w:r>
        <w:t xml:space="preserve">Ces équations montrent que pour une structure où tous les degrés de liberté de déplacement sont libres, il peut y avoir dilatation sans contrainte </w:t>
      </w:r>
      <m:oMath>
        <m:r>
          <m:rPr>
            <m:sty m:val="bi"/>
          </m:rPr>
          <w:rPr>
            <w:rFonts w:ascii="Cambria Math" w:hAnsi="Cambria Math"/>
          </w:rPr>
          <m:t>σ=0</m:t>
        </m:r>
      </m:oMath>
      <w:r>
        <w:t xml:space="preserve"> et les composantes de cisaillement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E31FC5F" w14:textId="77777777" w:rsidTr="00956887">
        <w:trPr>
          <w:trHeight w:val="635"/>
          <w:tblHeader/>
          <w:jc w:val="center"/>
        </w:trPr>
        <w:tc>
          <w:tcPr>
            <w:tcW w:w="8080" w:type="dxa"/>
            <w:vAlign w:val="center"/>
          </w:tcPr>
          <w:p w14:paraId="09E6A3EA" w14:textId="77777777" w:rsidR="00B8341E" w:rsidRPr="001066DE" w:rsidRDefault="00B8341E" w:rsidP="00956887">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702B0A2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EAB9FF5" w14:textId="77777777" w:rsidR="00B8341E" w:rsidRDefault="00B8341E" w:rsidP="00B8341E">
      <w:pPr>
        <w:spacing w:before="240" w:after="240" w:line="360" w:lineRule="auto"/>
        <w:ind w:firstLine="709"/>
      </w:pPr>
      <w:r>
        <w:t>En revanche, si les déplacements sont bloqués, des variations de température conduisent à des contraintes de compression.</w:t>
      </w:r>
      <w:r w:rsidRPr="001E37D0">
        <w:t xml:space="preserve"> </w:t>
      </w:r>
    </w:p>
    <w:p w14:paraId="39242C82" w14:textId="77777777" w:rsidR="00B8341E" w:rsidRPr="000D7C20" w:rsidRDefault="00B8341E" w:rsidP="00B8341E">
      <w:pPr>
        <w:pStyle w:val="Titre4"/>
        <w:spacing w:before="240" w:after="240"/>
        <w:ind w:left="709" w:hanging="862"/>
      </w:pPr>
      <w:r>
        <w:lastRenderedPageBreak/>
        <w:t>Condition aux limites mécaniques</w:t>
      </w:r>
    </w:p>
    <w:p w14:paraId="3BCC3B0A" w14:textId="77777777" w:rsidR="00B8341E" w:rsidRDefault="00B8341E" w:rsidP="00B8341E">
      <w:pPr>
        <w:spacing w:before="120" w:after="120" w:line="360" w:lineRule="auto"/>
        <w:ind w:firstLine="709"/>
      </w:pPr>
      <w:r>
        <w:t>Contrairement à une structure libre, le rotor est supporté par des paliers qui introduisent des efforts de liaison. Ces derniers vont modifier la réponse du rotor lors du calcul de la déformation thermique. Pour prendre en compte cette condition mécanique, les efforts générés dans les paliers sont distribuées aux nœuds du rotor. L’implémentation de cette condition est assurée par une liaison nommée "</w:t>
      </w:r>
      <w:commentRangeStart w:id="1413"/>
      <w:r>
        <w:t>RBE3</w:t>
      </w:r>
      <w:commentRangeEnd w:id="1413"/>
      <w:r>
        <w:rPr>
          <w:rStyle w:val="Marquedecommentaire"/>
        </w:rPr>
        <w:commentReference w:id="1413"/>
      </w:r>
      <w:r>
        <w:t>" dans  code_aster</w:t>
      </w:r>
      <w:r>
        <w:rPr>
          <w:rStyle w:val="Marquedecommentaire"/>
        </w:rPr>
        <w:commentReference w:id="1414"/>
      </w:r>
      <w:r>
        <w:t xml:space="preserve">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DC788A">
        <w:rPr>
          <w:b/>
        </w:rPr>
        <w:t>[50]</w:t>
      </w:r>
      <w:r w:rsidRPr="00F76772">
        <w:rPr>
          <w:b/>
        </w:rPr>
        <w:fldChar w:fldCharType="end"/>
      </w:r>
      <w:r>
        <w:t xml:space="preserve">. </w:t>
      </w:r>
      <w:r w:rsidRPr="00664D21">
        <w:t>La liaison RBE3</w:t>
      </w:r>
      <w:r>
        <w:t xml:space="preserve"> (pour Rigid Body Element)</w:t>
      </w:r>
      <w:r w:rsidRPr="00664D21">
        <w:t xml:space="preserve"> définit </w:t>
      </w:r>
      <w:r>
        <w:t>une</w:t>
      </w:r>
      <w:r w:rsidRPr="00664D21">
        <w:t xml:space="preserve"> relation linéaire qui a pour effet de distribuer les efforts appliqués au nœud maître sur les nœuds esclaves.</w:t>
      </w:r>
      <w:r>
        <w:t xml:space="preserve"> Le nœud maître correspond au nœud du palier dans le modèle dynamique du rotor alors que les nœuds esclaves sont les nœuds à la surface du rotor qui délimitent le maillage du modèle thermomécanique.</w:t>
      </w:r>
      <w:r w:rsidRPr="00664D21">
        <w:t xml:space="preserve"> </w:t>
      </w:r>
      <w:r>
        <w:t>La relation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du</w:t>
      </w:r>
      <w:r w:rsidRPr="00664D21">
        <w:t xml:space="preserve"> </w:t>
      </w:r>
      <w:r>
        <w:t xml:space="preserve">déplacement entre le nœud maître et le nœud esclave et elle respecte la relation mathématique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3DEFD51" w14:textId="77777777" w:rsidTr="00956887">
        <w:trPr>
          <w:trHeight w:val="635"/>
          <w:tblHeader/>
          <w:jc w:val="center"/>
        </w:trPr>
        <w:tc>
          <w:tcPr>
            <w:tcW w:w="8080" w:type="dxa"/>
            <w:vAlign w:val="center"/>
          </w:tcPr>
          <w:p w14:paraId="2501B0DF" w14:textId="77777777" w:rsidR="00B8341E" w:rsidRPr="000B4FAE" w:rsidRDefault="00B8341E" w:rsidP="00956887">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4CEB245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15" w:name="_Ref535846162"/>
            <w:r w:rsidRPr="00222B71">
              <w:rPr>
                <w:rFonts w:ascii="Calibri" w:eastAsia="Times New Roman" w:hAnsi="Calibri" w:cs="Times New Roman"/>
                <w:i w:val="0"/>
                <w:iCs w:val="0"/>
                <w:color w:val="auto"/>
                <w:sz w:val="22"/>
                <w:szCs w:val="20"/>
                <w:lang w:eastAsia="fr-FR"/>
              </w:rPr>
              <w:t xml:space="preserve"> </w:t>
            </w:r>
            <w:bookmarkEnd w:id="1415"/>
          </w:p>
        </w:tc>
      </w:tr>
    </w:tbl>
    <w:p w14:paraId="4CA8FE17" w14:textId="77777777" w:rsidR="00B8341E" w:rsidRDefault="00B8341E" w:rsidP="00B8341E">
      <w:pPr>
        <w:spacing w:after="120" w:line="360" w:lineRule="auto"/>
      </w:pPr>
      <w:r>
        <w:t xml:space="preserve">Avec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t xml:space="preserve">  le torseur d’effort au niveau du nœud maître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permet de relier  le torseur d’effort </w:t>
      </w:r>
      <w:proofErr w:type="gramStart"/>
      <w:r>
        <w:t>du i-ème</w:t>
      </w:r>
      <w:proofErr w:type="gramEnd"/>
      <w:r>
        <w:t xml:space="preserve"> nœud esclave au nœud maître. Ces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sont explicités par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A7CE54C" w14:textId="77777777" w:rsidTr="00956887">
        <w:trPr>
          <w:trHeight w:val="635"/>
          <w:tblHeader/>
          <w:jc w:val="center"/>
        </w:trPr>
        <w:tc>
          <w:tcPr>
            <w:tcW w:w="8080" w:type="dxa"/>
            <w:vAlign w:val="center"/>
          </w:tcPr>
          <w:p w14:paraId="0A28A754" w14:textId="77777777" w:rsidR="00B8341E" w:rsidRPr="000B4FAE" w:rsidRDefault="00B8341E" w:rsidP="00956887">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54A7F55D"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4757FC2" w14:textId="77777777" w:rsidR="00B8341E" w:rsidRDefault="00B8341E" w:rsidP="00B8341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déplacements relatifs dans les directions </w:t>
      </w:r>
      <m:oMath>
        <m:r>
          <w:rPr>
            <w:rFonts w:ascii="Cambria Math" w:hAnsi="Cambria Math"/>
          </w:rPr>
          <m:t xml:space="preserve">x,y </m:t>
        </m:r>
      </m:oMath>
      <w:r>
        <w:t xml:space="preserve">et </w:t>
      </w:r>
      <m:oMath>
        <m:r>
          <w:rPr>
            <w:rFonts w:ascii="Cambria Math" w:hAnsi="Cambria Math"/>
          </w:rPr>
          <m:t>z</m:t>
        </m:r>
      </m:oMath>
      <w:r>
        <w:t xml:space="preserve"> entre le i-ème nœud esclave et le nœud maitre.</w:t>
      </w:r>
    </w:p>
    <w:p w14:paraId="1AB30594" w14:textId="77777777" w:rsidR="00B8341E" w:rsidRDefault="00B8341E" w:rsidP="00B8341E">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60E9B8E9" w14:textId="77777777" w:rsidR="00B8341E" w:rsidRDefault="00B8341E" w:rsidP="00B8341E">
      <w:pPr>
        <w:keepNext/>
        <w:spacing w:line="360" w:lineRule="auto"/>
        <w:jc w:val="center"/>
      </w:pPr>
      <w:r w:rsidRPr="001D4F91">
        <w:rPr>
          <w:noProof/>
          <w:lang w:eastAsia="zh-CN"/>
        </w:rPr>
        <w:drawing>
          <wp:inline distT="0" distB="0" distL="0" distR="0" wp14:anchorId="37CFB513" wp14:editId="36626761">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01679AB0" w14:textId="77777777" w:rsidR="00B8341E" w:rsidRPr="00664D21" w:rsidRDefault="00B8341E" w:rsidP="00B8341E">
      <w:pPr>
        <w:pStyle w:val="Lgende"/>
        <w:jc w:val="center"/>
        <w:rPr>
          <w:rFonts w:ascii="Calibri" w:eastAsia="Times New Roman" w:hAnsi="Calibri" w:cs="Times New Roman"/>
          <w:i w:val="0"/>
          <w:iCs w:val="0"/>
          <w:color w:val="auto"/>
          <w:sz w:val="22"/>
          <w:szCs w:val="20"/>
          <w:lang w:eastAsia="fr-FR"/>
        </w:rPr>
      </w:pPr>
      <w:bookmarkStart w:id="1416" w:name="_Toc536112211"/>
      <w:bookmarkStart w:id="1417" w:name="_Toc536800512"/>
      <w:bookmarkStart w:id="1418" w:name="_Toc3312881"/>
      <w:r w:rsidRPr="00664D21">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416"/>
      <w:bookmarkEnd w:id="1417"/>
      <w:bookmarkEnd w:id="1418"/>
    </w:p>
    <w:p w14:paraId="7EA615D2" w14:textId="77777777" w:rsidR="00B8341E" w:rsidRDefault="00B8341E" w:rsidP="00B8341E">
      <w:pPr>
        <w:spacing w:line="360" w:lineRule="auto"/>
        <w:ind w:firstLine="708"/>
      </w:pPr>
      <w:r>
        <w:lastRenderedPageBreak/>
        <w:t>Enfin, les degrés de liberté associés aux  déplacements axiaux et associés aux rotations autour de l’axe du rotor au niveau du roulement sont bloqués. Cette condition aux limites mécanique est illustrée par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DC788A" w:rsidRPr="00DC788A">
        <w:rPr>
          <w:b/>
          <w:iCs/>
        </w:rPr>
        <w:t xml:space="preserve">Figure </w:t>
      </w:r>
      <w:r w:rsidR="00DC788A" w:rsidRPr="00DC788A">
        <w:rPr>
          <w:b/>
          <w:iCs/>
          <w:noProof/>
        </w:rPr>
        <w:t>3.1</w:t>
      </w:r>
      <w:r w:rsidR="00DC788A" w:rsidRPr="00DC788A">
        <w:rPr>
          <w:b/>
          <w:iCs/>
          <w:noProof/>
        </w:rPr>
        <w:noBreakHyphen/>
        <w:t>4</w:t>
      </w:r>
      <w:r w:rsidRPr="00665FBA">
        <w:rPr>
          <w:b/>
        </w:rPr>
        <w:fldChar w:fldCharType="end"/>
      </w:r>
      <w:r>
        <w:t>.</w:t>
      </w:r>
    </w:p>
    <w:p w14:paraId="44A008DC" w14:textId="77777777" w:rsidR="00B8341E" w:rsidRDefault="00B8341E" w:rsidP="00B8341E">
      <w:pPr>
        <w:keepNext/>
        <w:spacing w:line="360" w:lineRule="auto"/>
        <w:jc w:val="center"/>
      </w:pPr>
      <w:r>
        <w:rPr>
          <w:noProof/>
          <w:lang w:eastAsia="zh-CN"/>
        </w:rPr>
        <w:drawing>
          <wp:inline distT="0" distB="0" distL="0" distR="0" wp14:anchorId="7824C708" wp14:editId="35F47318">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4A80B0C5" w14:textId="77777777" w:rsidR="00B8341E" w:rsidRPr="001217FC" w:rsidRDefault="00B8341E" w:rsidP="00B8341E">
      <w:pPr>
        <w:pStyle w:val="Lgende"/>
        <w:jc w:val="center"/>
        <w:rPr>
          <w:rFonts w:ascii="Calibri" w:eastAsia="Times New Roman" w:hAnsi="Calibri" w:cs="Times New Roman"/>
          <w:i w:val="0"/>
          <w:iCs w:val="0"/>
          <w:color w:val="auto"/>
          <w:sz w:val="22"/>
          <w:szCs w:val="20"/>
          <w:lang w:eastAsia="fr-FR"/>
        </w:rPr>
      </w:pPr>
      <w:bookmarkStart w:id="1419" w:name="_Ref530004549"/>
      <w:bookmarkStart w:id="1420" w:name="_Toc536112212"/>
      <w:bookmarkStart w:id="1421" w:name="_Toc536800513"/>
      <w:bookmarkStart w:id="1422" w:name="_Toc3312882"/>
      <w:r w:rsidRPr="001217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1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420"/>
      <w:bookmarkEnd w:id="1421"/>
      <w:bookmarkEnd w:id="1422"/>
    </w:p>
    <w:p w14:paraId="460A4F08" w14:textId="77777777" w:rsidR="00B8341E" w:rsidRDefault="00B8341E" w:rsidP="00B8341E">
      <w:pPr>
        <w:pStyle w:val="Titre4"/>
        <w:spacing w:before="240" w:after="240"/>
        <w:ind w:left="709" w:hanging="862"/>
      </w:pPr>
      <w:r>
        <w:t>Déplacement de la fibre neutre du rotor</w:t>
      </w:r>
    </w:p>
    <w:p w14:paraId="1486BB1A" w14:textId="77777777" w:rsidR="00B8341E" w:rsidRDefault="00B8341E" w:rsidP="00B8341E">
      <w:pPr>
        <w:spacing w:before="240" w:after="240" w:line="360" w:lineRule="auto"/>
        <w:ind w:firstLine="709"/>
      </w:pPr>
      <w:r>
        <w:t xml:space="preserve">Des éléments finis de type poutre étant utilisés pour la modélisation du rotor, la fibre neutre est constitué de l’évolution des centres géométrique  des sections droites. En l’absence de déformation thermique, la fibre neutre est confondue avec l’axe de rotation. Dans le cas d’un chargement thermique asymétrique, la fibre neutre la fibre neutre n’est plus confondue avec  l’axe de rotation comme illustré sur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C788A" w:rsidRPr="00DC788A">
        <w:rPr>
          <w:b/>
          <w:iCs/>
        </w:rPr>
        <w:t xml:space="preserve">Figure </w:t>
      </w:r>
      <w:r w:rsidR="00DC788A" w:rsidRPr="00DC788A">
        <w:rPr>
          <w:b/>
          <w:iCs/>
          <w:noProof/>
        </w:rPr>
        <w:t>3.1</w:t>
      </w:r>
      <w:r w:rsidR="00DC788A" w:rsidRPr="00DC788A">
        <w:rPr>
          <w:b/>
          <w:iCs/>
          <w:noProof/>
        </w:rPr>
        <w:noBreakHyphen/>
        <w:t>5</w:t>
      </w:r>
      <w:r w:rsidRPr="00994CA9">
        <w:rPr>
          <w:b/>
        </w:rPr>
        <w:fldChar w:fldCharType="end"/>
      </w:r>
      <w:r>
        <w:t>. 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relatifs aux nœuds situés sur la fibre neutre. </w:t>
      </w:r>
    </w:p>
    <w:p w14:paraId="0FC49C14" w14:textId="77777777" w:rsidR="00B8341E" w:rsidRDefault="00B8341E" w:rsidP="00B8341E">
      <w:pPr>
        <w:keepNext/>
        <w:spacing w:line="360" w:lineRule="auto"/>
        <w:jc w:val="center"/>
      </w:pPr>
      <w:r>
        <w:rPr>
          <w:noProof/>
          <w:lang w:eastAsia="zh-CN"/>
        </w:rPr>
        <w:drawing>
          <wp:inline distT="0" distB="0" distL="0" distR="0" wp14:anchorId="7DF03CDA" wp14:editId="045B6EEF">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04A4779F" w14:textId="77777777" w:rsidR="00B8341E" w:rsidRPr="00DF0E3B" w:rsidRDefault="00B8341E" w:rsidP="00B8341E">
      <w:pPr>
        <w:pStyle w:val="Lgende"/>
        <w:jc w:val="center"/>
        <w:rPr>
          <w:rFonts w:ascii="Calibri" w:eastAsia="Times New Roman" w:hAnsi="Calibri" w:cs="Times New Roman"/>
          <w:i w:val="0"/>
          <w:iCs w:val="0"/>
          <w:color w:val="auto"/>
          <w:sz w:val="22"/>
          <w:szCs w:val="20"/>
          <w:lang w:eastAsia="fr-FR"/>
        </w:rPr>
      </w:pPr>
      <w:bookmarkStart w:id="1423" w:name="_Ref530003394"/>
      <w:bookmarkStart w:id="1424" w:name="_Toc536112213"/>
      <w:bookmarkStart w:id="1425" w:name="_Toc536800514"/>
      <w:bookmarkStart w:id="1426" w:name="_Toc3312883"/>
      <w:r w:rsidRPr="00DF0E3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42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424"/>
      <w:bookmarkEnd w:id="1425"/>
      <w:bookmarkEnd w:id="1426"/>
    </w:p>
    <w:p w14:paraId="348DC5C3" w14:textId="77777777" w:rsidR="00B8341E" w:rsidRDefault="00B8341E" w:rsidP="00B8341E">
      <w:pPr>
        <w:spacing w:before="240" w:after="240" w:line="360" w:lineRule="auto"/>
        <w:ind w:firstLine="709"/>
      </w:pPr>
      <w:r>
        <w:t>Dans le modèle thermomécanique 3D, une section droite du rotor a plusieurs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partagent la même coordonnée axiale. Le déplacement du centre de masse d’une section est défini par la moyenne des déplacements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BFB6853" w14:textId="77777777" w:rsidTr="00956887">
        <w:trPr>
          <w:trHeight w:val="635"/>
          <w:tblHeader/>
          <w:jc w:val="center"/>
        </w:trPr>
        <w:tc>
          <w:tcPr>
            <w:tcW w:w="8080" w:type="dxa"/>
            <w:vAlign w:val="center"/>
          </w:tcPr>
          <w:p w14:paraId="3DE889C1" w14:textId="77777777" w:rsidR="00B8341E" w:rsidRPr="00B61CBF" w:rsidRDefault="00B8341E" w:rsidP="00956887">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1CF988A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6DDF7D7" w14:textId="77777777" w:rsidR="00B8341E" w:rsidRDefault="00B8341E" w:rsidP="00B8341E">
      <w:pPr>
        <w:spacing w:line="360" w:lineRule="auto"/>
      </w:pPr>
      <w:r>
        <w:t xml:space="preserve">Ce calcul est fait pour toutes les sections droites du rotor. Le déplacement latéral de la fibre neutre est ensuite utilisé  dans la modélisation du balourd thermique, suivant deux approches qui seront présentés dans la section </w:t>
      </w:r>
      <w:r w:rsidRPr="0085283A">
        <w:rPr>
          <w:b/>
        </w:rPr>
        <w:fldChar w:fldCharType="begin"/>
      </w:r>
      <w:r w:rsidRPr="0085283A">
        <w:rPr>
          <w:b/>
        </w:rPr>
        <w:instrText xml:space="preserve"> REF _Ref533770770 \r \h </w:instrText>
      </w:r>
      <w:r>
        <w:rPr>
          <w:b/>
        </w:rPr>
        <w:instrText xml:space="preserve"> \* MERGEFORMAT </w:instrText>
      </w:r>
      <w:r w:rsidRPr="0085283A">
        <w:rPr>
          <w:b/>
        </w:rPr>
      </w:r>
      <w:r w:rsidRPr="0085283A">
        <w:rPr>
          <w:b/>
        </w:rPr>
        <w:fldChar w:fldCharType="separate"/>
      </w:r>
      <w:r w:rsidR="00DC788A">
        <w:rPr>
          <w:b/>
        </w:rPr>
        <w:t>3.3</w:t>
      </w:r>
      <w:r w:rsidRPr="0085283A">
        <w:rPr>
          <w:b/>
        </w:rPr>
        <w:fldChar w:fldCharType="end"/>
      </w:r>
      <w:r>
        <w:t>.</w:t>
      </w:r>
    </w:p>
    <w:p w14:paraId="6C79DC14" w14:textId="77777777" w:rsidR="00B8341E" w:rsidRDefault="00B8341E" w:rsidP="00B8341E">
      <w:pPr>
        <w:pStyle w:val="Titre2"/>
        <w:ind w:left="567"/>
      </w:pPr>
      <w:bookmarkStart w:id="1427" w:name="_Toc536800405"/>
      <w:bookmarkStart w:id="1428" w:name="_Toc3312774"/>
      <w:r>
        <w:lastRenderedPageBreak/>
        <w:t>Modèles de dynamique des rotors</w:t>
      </w:r>
      <w:bookmarkEnd w:id="1427"/>
      <w:bookmarkEnd w:id="1428"/>
    </w:p>
    <w:p w14:paraId="19FCD777" w14:textId="77777777" w:rsidR="00B8341E" w:rsidRDefault="00B8341E" w:rsidP="00B8341E">
      <w:pPr>
        <w:spacing w:before="240" w:after="240" w:line="360" w:lineRule="auto"/>
        <w:ind w:firstLine="709"/>
      </w:pPr>
      <w:r>
        <w:t xml:space="preserve">Deux modèles de dynamique de rotor seront utilisés pour prédire la réponse vibratoire: le premier concerne le rotor rigide à 4 degrés de liberté et le second le rotor flexible à </w:t>
      </w:r>
      <m:oMath>
        <m:r>
          <w:rPr>
            <w:rFonts w:ascii="Cambria Math" w:hAnsi="Cambria Math"/>
          </w:rPr>
          <m:t>n</m:t>
        </m:r>
      </m:oMath>
      <w:r>
        <w:t xml:space="preserve"> degrés de liberté.</w:t>
      </w:r>
    </w:p>
    <w:p w14:paraId="13E2AECC" w14:textId="77777777" w:rsidR="00B8341E" w:rsidRDefault="00B8341E" w:rsidP="00B8341E">
      <w:pPr>
        <w:pStyle w:val="Titre3"/>
        <w:ind w:left="709"/>
      </w:pPr>
      <w:bookmarkStart w:id="1429" w:name="_Toc536800406"/>
      <w:bookmarkStart w:id="1430" w:name="_Toc3312775"/>
      <w:r w:rsidRPr="00FE7BC5">
        <w:t xml:space="preserve">Rotor rigide à </w:t>
      </w:r>
      <w:r>
        <w:t>quatres degrés de liberté</w:t>
      </w:r>
      <w:bookmarkEnd w:id="1429"/>
      <w:bookmarkEnd w:id="1430"/>
    </w:p>
    <w:p w14:paraId="7A589548" w14:textId="77777777" w:rsidR="00B8341E" w:rsidRDefault="00B8341E" w:rsidP="00B8341E">
      <w:pPr>
        <w:spacing w:before="240" w:after="240" w:line="360" w:lineRule="auto"/>
        <w:ind w:firstLine="709"/>
      </w:pPr>
      <w:r>
        <w:t xml:space="preserve">Le rotor peut être considéré comme un solide indéformable si la première fréquence du mode de flexion est très grande  par rapport aux fréquences d’excitation </w:t>
      </w:r>
      <w:r w:rsidRPr="0010320D">
        <w:rPr>
          <w:b/>
        </w:rPr>
        <w:fldChar w:fldCharType="begin"/>
      </w:r>
      <w:r w:rsidRPr="0010320D">
        <w:rPr>
          <w:b/>
        </w:rPr>
        <w:instrText xml:space="preserve"> REF _Ref536202174 \r \h </w:instrText>
      </w:r>
      <w:r>
        <w:rPr>
          <w:b/>
        </w:rPr>
        <w:instrText xml:space="preserve"> \* MERGEFORMAT </w:instrText>
      </w:r>
      <w:r w:rsidRPr="0010320D">
        <w:rPr>
          <w:b/>
        </w:rPr>
      </w:r>
      <w:r w:rsidRPr="0010320D">
        <w:rPr>
          <w:b/>
        </w:rPr>
        <w:fldChar w:fldCharType="separate"/>
      </w:r>
      <w:r w:rsidR="00DC788A">
        <w:rPr>
          <w:b/>
        </w:rPr>
        <w:t>[51]</w:t>
      </w:r>
      <w:r w:rsidRPr="0010320D">
        <w:rPr>
          <w:b/>
        </w:rPr>
        <w:fldChar w:fldCharType="end"/>
      </w:r>
      <w:r>
        <w:t xml:space="preserve">. En l’occurrence, le comportement dynamique du rotor peut être décrit à l’aide de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C788A" w:rsidRPr="00DC788A">
        <w:rPr>
          <w:b/>
        </w:rPr>
        <w:t xml:space="preserve">Figure </w:t>
      </w:r>
      <w:r w:rsidR="00DC788A" w:rsidRPr="00DC788A">
        <w:rPr>
          <w:b/>
          <w:iCs/>
          <w:noProof/>
        </w:rPr>
        <w:t>3.2</w:t>
      </w:r>
      <w:r w:rsidR="00DC788A" w:rsidRPr="00DC788A">
        <w:rPr>
          <w:b/>
          <w:iCs/>
          <w:noProof/>
        </w:rPr>
        <w:noBreakHyphen/>
        <w:t>1</w:t>
      </w:r>
      <w:r w:rsidRPr="00AC1AA1">
        <w:rPr>
          <w:b/>
        </w:rPr>
        <w:fldChar w:fldCharType="end"/>
      </w:r>
      <w:r>
        <w:t xml:space="preserve"> illustre un rotor supposé rigide avec un disque en porte-à-faux guidé par deux paliers.  Dans ce cas, les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F3D463E" w14:textId="77777777" w:rsidTr="00956887">
        <w:trPr>
          <w:trHeight w:val="635"/>
          <w:tblHeader/>
          <w:jc w:val="center"/>
        </w:trPr>
        <w:tc>
          <w:tcPr>
            <w:tcW w:w="8080" w:type="dxa"/>
            <w:vAlign w:val="center"/>
          </w:tcPr>
          <w:p w14:paraId="3363EECE" w14:textId="77777777" w:rsidR="00B8341E" w:rsidRPr="002243F4" w:rsidRDefault="00B8341E"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1BCD3439" w14:textId="77777777" w:rsidR="00B8341E" w:rsidRPr="00652491" w:rsidRDefault="00B8341E"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2A592AF3" w14:textId="77777777" w:rsidR="00B8341E" w:rsidRPr="00755A59" w:rsidRDefault="00B8341E"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9D1879E" w14:textId="77777777" w:rsidR="00B8341E" w:rsidRPr="00D51381" w:rsidRDefault="00B8341E"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64C7BFC"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1" w:name="_Ref527451513"/>
            <w:r w:rsidRPr="001C390D">
              <w:rPr>
                <w:rFonts w:ascii="Calibri" w:eastAsia="Times New Roman" w:hAnsi="Calibri" w:cs="Times New Roman"/>
                <w:i w:val="0"/>
                <w:iCs w:val="0"/>
                <w:color w:val="auto"/>
                <w:sz w:val="22"/>
                <w:szCs w:val="20"/>
                <w:lang w:eastAsia="fr-FR"/>
              </w:rPr>
              <w:t xml:space="preserve"> </w:t>
            </w:r>
            <w:bookmarkEnd w:id="1431"/>
          </w:p>
        </w:tc>
      </w:tr>
    </w:tbl>
    <w:p w14:paraId="5CBC8E3D" w14:textId="77777777" w:rsidR="00B8341E" w:rsidRDefault="00B8341E" w:rsidP="00B8341E">
      <w:pPr>
        <w:keepNext/>
        <w:spacing w:before="120" w:after="120" w:line="360" w:lineRule="auto"/>
        <w:jc w:val="center"/>
      </w:pPr>
      <w:r w:rsidRPr="001A0328">
        <w:rPr>
          <w:noProof/>
          <w:lang w:eastAsia="zh-CN"/>
        </w:rPr>
        <w:drawing>
          <wp:inline distT="0" distB="0" distL="0" distR="0" wp14:anchorId="42BB847E" wp14:editId="2ED69C0F">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48A9B292" w14:textId="77777777" w:rsidR="00B8341E" w:rsidRDefault="00B8341E" w:rsidP="00B8341E">
      <w:pPr>
        <w:pStyle w:val="Lgende"/>
        <w:spacing w:line="360" w:lineRule="auto"/>
        <w:jc w:val="center"/>
        <w:rPr>
          <w:rFonts w:ascii="Calibri" w:eastAsia="Times New Roman" w:hAnsi="Calibri" w:cs="Times New Roman"/>
          <w:i w:val="0"/>
          <w:iCs w:val="0"/>
          <w:color w:val="auto"/>
          <w:sz w:val="22"/>
          <w:szCs w:val="20"/>
          <w:lang w:eastAsia="fr-FR"/>
        </w:rPr>
      </w:pPr>
      <w:bookmarkStart w:id="1432" w:name="_Ref527447015"/>
      <w:bookmarkStart w:id="1433" w:name="_Toc536112214"/>
      <w:bookmarkStart w:id="1434" w:name="_Toc536800515"/>
      <w:bookmarkStart w:id="1435" w:name="_Toc3312884"/>
      <w:r w:rsidRPr="001C51A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32"/>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433"/>
      <w:bookmarkEnd w:id="1434"/>
      <w:bookmarkEnd w:id="1435"/>
    </w:p>
    <w:p w14:paraId="313460E8" w14:textId="77777777" w:rsidR="00B8341E" w:rsidRDefault="00B8341E" w:rsidP="00B8341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Pr="00AD319A">
        <w:t>es distances algébriques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6049AE9" w14:textId="77777777" w:rsidTr="00956887">
        <w:trPr>
          <w:trHeight w:val="635"/>
          <w:tblHeader/>
          <w:jc w:val="center"/>
        </w:trPr>
        <w:tc>
          <w:tcPr>
            <w:tcW w:w="8080" w:type="dxa"/>
            <w:vAlign w:val="center"/>
          </w:tcPr>
          <w:p w14:paraId="41768444" w14:textId="77777777" w:rsidR="00B8341E" w:rsidRPr="004808BA" w:rsidRDefault="00B8341E" w:rsidP="00956887">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7ABCF253" w14:textId="77777777" w:rsidR="00B8341E" w:rsidRPr="00D51381" w:rsidRDefault="00B8341E" w:rsidP="00956887">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3DA9614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6" w:name="_Ref535846348"/>
            <w:r w:rsidRPr="001C390D">
              <w:rPr>
                <w:rFonts w:ascii="Calibri" w:eastAsia="Times New Roman" w:hAnsi="Calibri" w:cs="Times New Roman"/>
                <w:i w:val="0"/>
                <w:iCs w:val="0"/>
                <w:color w:val="auto"/>
                <w:sz w:val="22"/>
                <w:szCs w:val="20"/>
                <w:lang w:eastAsia="fr-FR"/>
              </w:rPr>
              <w:t xml:space="preserve"> </w:t>
            </w:r>
            <w:bookmarkEnd w:id="1436"/>
          </w:p>
        </w:tc>
      </w:tr>
    </w:tbl>
    <w:p w14:paraId="19B79B23" w14:textId="77777777" w:rsidR="00B8341E" w:rsidRDefault="00B8341E" w:rsidP="00B8341E">
      <w:pPr>
        <w:overflowPunct/>
        <w:spacing w:before="120" w:line="360" w:lineRule="auto"/>
        <w:ind w:firstLine="709"/>
        <w:textAlignment w:val="auto"/>
      </w:pPr>
    </w:p>
    <w:p w14:paraId="33C753EC" w14:textId="77777777" w:rsidR="00B8341E" w:rsidRDefault="00B8341E" w:rsidP="00B8341E">
      <w:pPr>
        <w:keepNext/>
        <w:spacing w:before="120" w:after="120" w:line="360" w:lineRule="auto"/>
      </w:pPr>
      <w:r>
        <w:t>Il est important de préciser que les composants de la force du balourd au niveau du disque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peuvent inclurela force du balourd thermique généré.</w:t>
      </w:r>
      <w:r w:rsidRPr="00342B97">
        <w:t xml:space="preserve"> </w:t>
      </w:r>
      <w:r>
        <w:t xml:space="preserve">Lors de la simulation de l’effet Morton en </w:t>
      </w:r>
      <w:r>
        <w:lastRenderedPageBreak/>
        <w:t xml:space="preserve">utilisant le rotor à 4 degrés de liberté, ce balourd thermique est modélisé par l’approche de la masse concentrée au niveau du disque, approche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DC788A">
        <w:rPr>
          <w:b/>
        </w:rPr>
        <w:t>3.3.1</w:t>
      </w:r>
      <w:r w:rsidRPr="00FB71C1">
        <w:rPr>
          <w:b/>
        </w:rPr>
        <w:fldChar w:fldCharType="end"/>
      </w:r>
      <w:r>
        <w:t xml:space="preserve">. </w:t>
      </w:r>
    </w:p>
    <w:p w14:paraId="00EB6625" w14:textId="77777777" w:rsidR="00B8341E" w:rsidRPr="006D4C5D" w:rsidRDefault="00B8341E" w:rsidP="00B8341E">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6966E32" w14:textId="77777777" w:rsidTr="00956887">
        <w:trPr>
          <w:trHeight w:val="635"/>
          <w:tblHeader/>
          <w:jc w:val="center"/>
        </w:trPr>
        <w:tc>
          <w:tcPr>
            <w:tcW w:w="8080" w:type="dxa"/>
            <w:vAlign w:val="center"/>
          </w:tcPr>
          <w:p w14:paraId="61BA5203" w14:textId="77777777" w:rsidR="00B8341E" w:rsidRPr="000278B5" w:rsidRDefault="00B8341E" w:rsidP="00956887">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43E91C40" w14:textId="77777777" w:rsidR="00B8341E" w:rsidRPr="00D51381" w:rsidRDefault="00B8341E" w:rsidP="00956887">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60ED9C6A"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7" w:name="_Ref529996805"/>
            <w:r w:rsidRPr="001C390D">
              <w:rPr>
                <w:rFonts w:ascii="Calibri" w:eastAsia="Times New Roman" w:hAnsi="Calibri" w:cs="Times New Roman"/>
                <w:i w:val="0"/>
                <w:iCs w:val="0"/>
                <w:color w:val="auto"/>
                <w:sz w:val="22"/>
                <w:szCs w:val="20"/>
                <w:lang w:eastAsia="fr-FR"/>
              </w:rPr>
              <w:t xml:space="preserve"> </w:t>
            </w:r>
            <w:bookmarkEnd w:id="1437"/>
          </w:p>
        </w:tc>
      </w:tr>
    </w:tbl>
    <w:p w14:paraId="240E25EB" w14:textId="77777777" w:rsidR="00B8341E" w:rsidRDefault="00B8341E" w:rsidP="00B8341E">
      <w:pPr>
        <w:spacing w:before="240" w:after="240" w:line="360" w:lineRule="auto"/>
        <w:ind w:firstLine="709"/>
      </w:pPr>
      <w:r>
        <w:t>Lorsque les amplitudes des vibrations dans les paliers sont faibles,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Les efforts fluides linéarisés agissants sur le rotor peuvent être exprimés à l’aide des coefficients dynamiques (l’exposant </w:t>
      </w:r>
      <m:oMath>
        <m:r>
          <w:rPr>
            <w:rFonts w:ascii="Cambria Math" w:hAnsi="Cambria Math"/>
          </w:rPr>
          <m:t>k∈{1,2}</m:t>
        </m:r>
      </m:oMath>
      <w:r>
        <w:t xml:space="preserve"> désigne le palier concerné)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FE24E2D" w14:textId="77777777" w:rsidTr="00956887">
        <w:trPr>
          <w:trHeight w:val="635"/>
          <w:tblHeader/>
          <w:jc w:val="center"/>
        </w:trPr>
        <w:tc>
          <w:tcPr>
            <w:tcW w:w="8080" w:type="dxa"/>
            <w:vAlign w:val="center"/>
          </w:tcPr>
          <w:p w14:paraId="4DD17339" w14:textId="77777777" w:rsidR="00B8341E" w:rsidRPr="00D53A12" w:rsidRDefault="00B8341E"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773E3D27" w14:textId="77777777" w:rsidR="00B8341E" w:rsidRPr="00D51381" w:rsidRDefault="00B8341E"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29BCED2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8" w:name="_Ref527450146"/>
            <w:r w:rsidRPr="001C390D">
              <w:rPr>
                <w:rFonts w:ascii="Calibri" w:eastAsia="Times New Roman" w:hAnsi="Calibri" w:cs="Times New Roman"/>
                <w:i w:val="0"/>
                <w:iCs w:val="0"/>
                <w:color w:val="auto"/>
                <w:sz w:val="22"/>
                <w:szCs w:val="20"/>
                <w:lang w:eastAsia="fr-FR"/>
              </w:rPr>
              <w:t xml:space="preserve"> </w:t>
            </w:r>
            <w:bookmarkEnd w:id="1438"/>
          </w:p>
        </w:tc>
      </w:tr>
    </w:tbl>
    <w:p w14:paraId="37DDF4DB" w14:textId="77777777" w:rsidR="00B8341E" w:rsidRDefault="00B8341E" w:rsidP="00B8341E">
      <w:pPr>
        <w:spacing w:line="360" w:lineRule="auto"/>
        <w:ind w:firstLine="708"/>
      </w:pPr>
      <w:r>
        <w:t>Si ces forces sont exprimées en fonction des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l’équation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C788A">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B8341E" w:rsidRPr="00AA3E05" w14:paraId="3343F3BA" w14:textId="77777777" w:rsidTr="00956887">
        <w:trPr>
          <w:trHeight w:val="635"/>
          <w:tblHeader/>
          <w:jc w:val="center"/>
        </w:trPr>
        <w:tc>
          <w:tcPr>
            <w:tcW w:w="8222" w:type="dxa"/>
            <w:vAlign w:val="center"/>
          </w:tcPr>
          <w:p w14:paraId="59074D99" w14:textId="77777777" w:rsidR="00B8341E" w:rsidRPr="00D53A12" w:rsidRDefault="00B8341E" w:rsidP="00956887">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t xml:space="preserve"> </w:t>
            </w:r>
          </w:p>
          <w:p w14:paraId="0838D0D6" w14:textId="77777777" w:rsidR="00B8341E" w:rsidRPr="00D51381" w:rsidRDefault="00B8341E" w:rsidP="00956887">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t xml:space="preserve"> </w:t>
            </w:r>
          </w:p>
        </w:tc>
        <w:tc>
          <w:tcPr>
            <w:tcW w:w="923" w:type="dxa"/>
            <w:vAlign w:val="center"/>
          </w:tcPr>
          <w:p w14:paraId="06B0449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9" w:name="_Ref527451487"/>
            <w:r w:rsidRPr="001C390D">
              <w:rPr>
                <w:rFonts w:ascii="Calibri" w:eastAsia="Times New Roman" w:hAnsi="Calibri" w:cs="Times New Roman"/>
                <w:i w:val="0"/>
                <w:iCs w:val="0"/>
                <w:color w:val="auto"/>
                <w:sz w:val="22"/>
                <w:szCs w:val="20"/>
                <w:lang w:eastAsia="fr-FR"/>
              </w:rPr>
              <w:t xml:space="preserve"> </w:t>
            </w:r>
            <w:bookmarkEnd w:id="1439"/>
          </w:p>
        </w:tc>
      </w:tr>
    </w:tbl>
    <w:p w14:paraId="50E9FA1D" w14:textId="77777777" w:rsidR="00B8341E" w:rsidRDefault="00B8341E" w:rsidP="00B8341E">
      <w:pPr>
        <w:spacing w:before="120" w:after="120" w:line="360" w:lineRule="auto"/>
      </w:pPr>
      <w:r>
        <w:t>Ainsi, en remplaçant les forces des paliers écrites dans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C788A">
        <w:rPr>
          <w:b/>
        </w:rPr>
        <w:t>Eq.3-14</w:t>
      </w:r>
      <w:r w:rsidRPr="003A4020">
        <w:rPr>
          <w:b/>
        </w:rPr>
        <w:fldChar w:fldCharType="end"/>
      </w:r>
      <w:r>
        <w:t xml:space="preserve"> par leurs nouvelles expressions formulées dans l’équation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C788A">
        <w:rPr>
          <w:b/>
        </w:rPr>
        <w:t>Eq.3-18</w:t>
      </w:r>
      <w:r w:rsidRPr="00E65CE4">
        <w:rPr>
          <w:b/>
        </w:rPr>
        <w:fldChar w:fldCharType="end"/>
      </w:r>
      <w:r>
        <w:t xml:space="preserve">,  les équations de mouvement peuvent </w:t>
      </w:r>
      <w:r w:rsidRPr="000E2BD6">
        <w:t>se mett</w:t>
      </w:r>
      <w:r>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B8341E" w:rsidRPr="00AA3E05" w14:paraId="6891F49E" w14:textId="77777777" w:rsidTr="00956887">
        <w:trPr>
          <w:trHeight w:val="635"/>
          <w:tblHeader/>
          <w:jc w:val="center"/>
        </w:trPr>
        <w:tc>
          <w:tcPr>
            <w:tcW w:w="8222" w:type="dxa"/>
            <w:vAlign w:val="center"/>
          </w:tcPr>
          <w:p w14:paraId="3B2D18AE" w14:textId="77777777" w:rsidR="00B8341E" w:rsidRPr="00D51381" w:rsidRDefault="00B8341E" w:rsidP="00956887">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4C18A58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0" w:name="_Ref532491934"/>
            <w:r w:rsidRPr="001C390D">
              <w:rPr>
                <w:rFonts w:ascii="Calibri" w:eastAsia="Times New Roman" w:hAnsi="Calibri" w:cs="Times New Roman"/>
                <w:i w:val="0"/>
                <w:iCs w:val="0"/>
                <w:color w:val="auto"/>
                <w:sz w:val="22"/>
                <w:szCs w:val="20"/>
                <w:lang w:eastAsia="fr-FR"/>
              </w:rPr>
              <w:t xml:space="preserve"> </w:t>
            </w:r>
            <w:bookmarkEnd w:id="1440"/>
          </w:p>
        </w:tc>
      </w:tr>
    </w:tbl>
    <w:p w14:paraId="4262386D" w14:textId="77777777" w:rsidR="00B8341E" w:rsidRDefault="00B8341E" w:rsidP="00B8341E">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D1B7E12" w14:textId="77777777" w:rsidR="00B8341E" w:rsidRDefault="00B8341E" w:rsidP="00B8341E">
      <w:pPr>
        <w:spacing w:line="360" w:lineRule="auto"/>
        <w:ind w:firstLine="708"/>
      </w:pPr>
      <w:r>
        <w:t xml:space="preserve">Cette équation peut être utilisée pour déterminer les déplacements et les vitesses dans les paliers si les amplitudes des vibrations restent faibles par rapport au jeu radial. Cependant, dans le cas de l’effet Morton instable, les vibrations au niveau du palier sont importantes  Ces grands déplacements (dans le sens de l’épaisseur du film) rendent l’hypothèse de linéarisation des forces fluides non valable. Par conséquent, les forces fluides calculées par les coefficients dynamiques sont peu précises. L’utilisation des forces non linéaires du palier permet d’améliorer la précision de l’analyse de l’effet Morton. </w:t>
      </w:r>
    </w:p>
    <w:p w14:paraId="32C05587" w14:textId="77777777" w:rsidR="00B8341E" w:rsidRPr="00946052" w:rsidRDefault="00B8341E" w:rsidP="00B8341E">
      <w:pPr>
        <w:pStyle w:val="Titre3"/>
        <w:spacing w:before="240" w:after="240"/>
      </w:pPr>
      <w:bookmarkStart w:id="1441" w:name="_Toc536800407"/>
      <w:bookmarkStart w:id="1442" w:name="_Toc3312776"/>
      <w:r w:rsidRPr="005C43B6">
        <w:t xml:space="preserve">Rotor flexible à </w:t>
      </w:r>
      <m:oMath>
        <m:r>
          <m:rPr>
            <m:sty m:val="bi"/>
          </m:rPr>
          <w:rPr>
            <w:rFonts w:ascii="Cambria Math" w:hAnsi="Cambria Math"/>
          </w:rPr>
          <m:t>N</m:t>
        </m:r>
      </m:oMath>
      <w:r w:rsidRPr="005C43B6">
        <w:t xml:space="preserve"> degrés de liberté</w:t>
      </w:r>
      <w:bookmarkEnd w:id="1441"/>
      <w:bookmarkEnd w:id="1442"/>
    </w:p>
    <w:p w14:paraId="179DDF7B" w14:textId="77777777" w:rsidR="00B8341E" w:rsidRDefault="00B8341E" w:rsidP="00B8341E">
      <w:pPr>
        <w:spacing w:before="240" w:after="240" w:line="360" w:lineRule="auto"/>
        <w:ind w:firstLine="709"/>
      </w:pPr>
      <w:commentRangeStart w:id="1443"/>
      <w:r>
        <w:t xml:space="preserve">Contrairement au rotor rigide, lorsque les fréquences du mode de flexion sont proches des fréquences d’intérêt ou/et d’excitation, un modèle prenant en compte la flexibilité du rotor est alors nécessaire.  La modélisation du rotor flexible est généralement basée sur la méthode deséléments finis largement décrite dans les ouvrages </w:t>
      </w:r>
      <w:commentRangeEnd w:id="1443"/>
      <w:r>
        <w:rPr>
          <w:rStyle w:val="Marquedecommentaire"/>
        </w:rPr>
        <w:commentReference w:id="1443"/>
      </w:r>
      <w:r>
        <w:t xml:space="preserve">(voir par exemple </w:t>
      </w:r>
      <w:r w:rsidRPr="00F17244">
        <w:rPr>
          <w:b/>
        </w:rPr>
        <w:fldChar w:fldCharType="begin"/>
      </w:r>
      <w:r w:rsidRPr="00F17244">
        <w:rPr>
          <w:b/>
        </w:rPr>
        <w:instrText xml:space="preserve"> REF _Ref526357534 \r \h </w:instrText>
      </w:r>
      <w:r>
        <w:rPr>
          <w:b/>
        </w:rPr>
        <w:instrText xml:space="preserve"> \* MERGEFORMAT </w:instrText>
      </w:r>
      <w:r w:rsidRPr="00F17244">
        <w:rPr>
          <w:b/>
        </w:rPr>
      </w:r>
      <w:r w:rsidRPr="00F17244">
        <w:rPr>
          <w:b/>
        </w:rPr>
        <w:fldChar w:fldCharType="separate"/>
      </w:r>
      <w:r w:rsidR="00DC788A">
        <w:rPr>
          <w:b/>
        </w:rPr>
        <w:t>[52]</w:t>
      </w:r>
      <w:r w:rsidRPr="00F17244">
        <w:rPr>
          <w:b/>
        </w:rPr>
        <w:fldChar w:fldCharType="end"/>
      </w:r>
      <w:r>
        <w:rPr>
          <w:b/>
        </w:rPr>
        <w:t xml:space="preserve"> </w:t>
      </w:r>
      <w:r w:rsidRPr="00F21426">
        <w:t>et</w:t>
      </w:r>
      <w:r>
        <w:rPr>
          <w:b/>
        </w:rPr>
        <w:t xml:space="preserve"> </w:t>
      </w:r>
      <w:r>
        <w:fldChar w:fldCharType="begin"/>
      </w:r>
      <w:r>
        <w:rPr>
          <w:b/>
        </w:rPr>
        <w:instrText xml:space="preserve"> REF _Ref536743833 \r \h </w:instrText>
      </w:r>
      <w:r>
        <w:fldChar w:fldCharType="separate"/>
      </w:r>
      <w:r w:rsidR="00DC788A">
        <w:rPr>
          <w:b/>
        </w:rPr>
        <w:t>[53]</w:t>
      </w:r>
      <w:r>
        <w:fldChar w:fldCharType="end"/>
      </w:r>
      <w:r>
        <w:t>).  L’élément</w:t>
      </w:r>
      <w:r w:rsidRPr="0015139F">
        <w:t xml:space="preserve"> </w:t>
      </w:r>
      <w:r>
        <w:t xml:space="preserve">fini de type </w:t>
      </w:r>
      <w:r w:rsidRPr="0015139F">
        <w:t>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Les effets de cisaillements et les effets gyroscopiques sont pris en compte. La discrétisation conduit à l’équation de mouvement suivante exprimée sous forme matricielle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B7FEC64" w14:textId="77777777" w:rsidTr="00956887">
        <w:trPr>
          <w:trHeight w:val="635"/>
          <w:tblHeader/>
          <w:jc w:val="center"/>
        </w:trPr>
        <w:tc>
          <w:tcPr>
            <w:tcW w:w="8080" w:type="dxa"/>
            <w:vAlign w:val="center"/>
          </w:tcPr>
          <w:p w14:paraId="1E933772" w14:textId="77777777" w:rsidR="00B8341E" w:rsidRPr="00073466" w:rsidRDefault="00B8341E" w:rsidP="00956887">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0C2C80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4" w:name="_Ref532491926"/>
            <w:r w:rsidRPr="001C390D">
              <w:rPr>
                <w:rFonts w:ascii="Calibri" w:eastAsia="Times New Roman" w:hAnsi="Calibri" w:cs="Times New Roman"/>
                <w:i w:val="0"/>
                <w:iCs w:val="0"/>
                <w:color w:val="auto"/>
                <w:sz w:val="22"/>
                <w:szCs w:val="20"/>
                <w:lang w:eastAsia="fr-FR"/>
              </w:rPr>
              <w:t xml:space="preserve"> </w:t>
            </w:r>
            <w:bookmarkEnd w:id="1444"/>
          </w:p>
        </w:tc>
      </w:tr>
    </w:tbl>
    <w:p w14:paraId="159C6EE1" w14:textId="77777777" w:rsidR="00B8341E" w:rsidRDefault="00B8341E" w:rsidP="00B8341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gyroscopie et de raideur. Elles ont la </w:t>
      </w:r>
      <w:commentRangeStart w:id="1445"/>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w:commentRangeEnd w:id="1445"/>
        <m:r>
          <m:rPr>
            <m:sty m:val="p"/>
          </m:rPr>
          <w:rPr>
            <w:rStyle w:val="Marquedecommentaire"/>
          </w:rPr>
          <w:commentReference w:id="1445"/>
        </m:r>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t xml:space="preserve">représentent les paramètres cinématiques liés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2D566A35" w14:textId="77777777" w:rsidR="00B8341E" w:rsidRDefault="00B8341E" w:rsidP="00B8341E">
      <w:pPr>
        <w:pStyle w:val="Titre3"/>
        <w:spacing w:before="240" w:after="240"/>
        <w:ind w:left="709"/>
      </w:pPr>
      <w:bookmarkStart w:id="1446" w:name="_Toc536800408"/>
      <w:bookmarkStart w:id="1447" w:name="_Toc3312777"/>
      <w:r>
        <w:t>Méthode numérique d’intégration temporelle</w:t>
      </w:r>
      <w:bookmarkEnd w:id="1446"/>
      <w:bookmarkEnd w:id="1447"/>
    </w:p>
    <w:p w14:paraId="67353D22" w14:textId="77777777" w:rsidR="00B8341E" w:rsidRDefault="00B8341E" w:rsidP="00B8341E">
      <w:pPr>
        <w:spacing w:before="240" w:after="240" w:line="360" w:lineRule="auto"/>
        <w:ind w:firstLine="709"/>
      </w:pPr>
      <w:r>
        <w:t xml:space="preserve">Comme mentionné </w:t>
      </w:r>
      <w:commentRangeStart w:id="1448"/>
      <w:r>
        <w:t>précédemment</w:t>
      </w:r>
      <w:commentRangeEnd w:id="1448"/>
      <w:r>
        <w:rPr>
          <w:rStyle w:val="Marquedecommentaire"/>
        </w:rPr>
        <w:commentReference w:id="1448"/>
      </w:r>
      <w:r>
        <w:t xml:space="preserve">, le modèle linéaire du palier n’est pas valide en présence de grands déplacements au droit du palier. La résolution des équations de mouvement est ainsi couplée avec le modèle non linéaire du palier. Afin de traiter la non-linéarité du palier et améliorer </w:t>
      </w:r>
      <w:r>
        <w:lastRenderedPageBreak/>
        <w:t xml:space="preserve">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C788A">
        <w:rPr>
          <w:b/>
        </w:rPr>
        <w:t>[54]</w:t>
      </w:r>
      <w:r w:rsidRPr="007960FD">
        <w:rPr>
          <w:b/>
        </w:rPr>
        <w:fldChar w:fldCharType="end"/>
      </w:r>
      <w:r>
        <w:t xml:space="preserve"> est utilisée. Cette méthode combine le schéma d’intégration temporelle de Newmark avec la méthode de Newton-Raphson. L’explication détaillée de la méthode sera  exposée dans la suite.</w:t>
      </w:r>
    </w:p>
    <w:p w14:paraId="00771EF1" w14:textId="77777777" w:rsidR="00B8341E" w:rsidRDefault="00B8341E" w:rsidP="00B8341E">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C788A">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Afin de faciliter la compréhension,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009C14F" w14:textId="77777777" w:rsidTr="00956887">
        <w:trPr>
          <w:trHeight w:val="635"/>
          <w:tblHeader/>
          <w:jc w:val="center"/>
        </w:trPr>
        <w:tc>
          <w:tcPr>
            <w:tcW w:w="8080" w:type="dxa"/>
            <w:vAlign w:val="center"/>
          </w:tcPr>
          <w:p w14:paraId="74EAB201" w14:textId="77777777" w:rsidR="00B8341E" w:rsidRPr="00073466" w:rsidRDefault="00B8341E" w:rsidP="00956887">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6ABBC1E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9" w:name="_Ref527642609"/>
            <w:r w:rsidRPr="001C390D">
              <w:rPr>
                <w:rFonts w:ascii="Calibri" w:eastAsia="Times New Roman" w:hAnsi="Calibri" w:cs="Times New Roman"/>
                <w:i w:val="0"/>
                <w:iCs w:val="0"/>
                <w:color w:val="auto"/>
                <w:sz w:val="22"/>
                <w:szCs w:val="20"/>
                <w:lang w:eastAsia="fr-FR"/>
              </w:rPr>
              <w:t xml:space="preserve"> </w:t>
            </w:r>
            <w:bookmarkEnd w:id="1449"/>
          </w:p>
        </w:tc>
      </w:tr>
    </w:tbl>
    <w:p w14:paraId="5149D51B" w14:textId="77777777" w:rsidR="00B8341E" w:rsidRDefault="00B8341E" w:rsidP="00B8341E">
      <w:pPr>
        <w:spacing w:before="240" w:after="240" w:line="360" w:lineRule="auto"/>
        <w:ind w:firstLine="709"/>
      </w:pPr>
      <w:r>
        <w:t xml:space="preserve">Cette équation est non linéaire car l’évaluation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exige de connaître la force non linéaire du palier liée au déplacement et à la vitesse du rotor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en utilisant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2FC9AA2" w14:textId="77777777" w:rsidTr="00956887">
        <w:trPr>
          <w:trHeight w:val="635"/>
          <w:tblHeader/>
          <w:jc w:val="center"/>
        </w:trPr>
        <w:tc>
          <w:tcPr>
            <w:tcW w:w="8080" w:type="dxa"/>
            <w:vAlign w:val="center"/>
          </w:tcPr>
          <w:p w14:paraId="18814BBF" w14:textId="77777777" w:rsidR="00B8341E" w:rsidRPr="000A01F8" w:rsidRDefault="00B8341E" w:rsidP="00956887">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3343972F" w14:textId="77777777" w:rsidR="00B8341E" w:rsidRPr="00073466" w:rsidRDefault="00B8341E" w:rsidP="00956887">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430BB3C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0" w:name="_Ref527644224"/>
            <w:r w:rsidRPr="001C390D">
              <w:rPr>
                <w:rFonts w:ascii="Calibri" w:eastAsia="Times New Roman" w:hAnsi="Calibri" w:cs="Times New Roman"/>
                <w:i w:val="0"/>
                <w:iCs w:val="0"/>
                <w:color w:val="auto"/>
                <w:sz w:val="22"/>
                <w:szCs w:val="20"/>
                <w:lang w:eastAsia="fr-FR"/>
              </w:rPr>
              <w:t xml:space="preserve"> </w:t>
            </w:r>
            <w:bookmarkEnd w:id="1450"/>
          </w:p>
        </w:tc>
      </w:tr>
    </w:tbl>
    <w:p w14:paraId="1FC4FB51" w14:textId="77777777" w:rsidR="00B8341E" w:rsidRDefault="00B8341E" w:rsidP="00B8341E">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Ces paramètres correspondent à un schéma avec une accélération moyenne, qui assure une stabilité numérique inconditionnelle. </w:t>
      </w:r>
    </w:p>
    <w:p w14:paraId="62EA0A52" w14:textId="77777777" w:rsidR="00B8341E" w:rsidRPr="00F37648" w:rsidRDefault="00B8341E" w:rsidP="00B8341E">
      <w:pPr>
        <w:spacing w:before="240" w:after="240" w:line="360" w:lineRule="auto"/>
        <w:ind w:firstLine="709"/>
      </w:pPr>
      <w:r>
        <w:t xml:space="preserve">Comme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proofErr w:type="gramStart"/>
      <w:r>
        <w:t>..</w:t>
      </w:r>
      <w:proofErr w:type="gramEnd"/>
      <w:r>
        <w:t xml:space="preserve"> Cette stratégie itérative consiste à rechercher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comme étant la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corrigés de manière itérative. L’indice </w:t>
      </w:r>
      <m:oMath>
        <m:r>
          <w:rPr>
            <w:rFonts w:ascii="Cambria Math" w:hAnsi="Cambria Math"/>
          </w:rPr>
          <m:t>k</m:t>
        </m:r>
      </m:oMath>
      <w:r>
        <w:t xml:space="preserve"> correspond au nombre d’itération de la méthode de 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C788A">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0D574D14" w14:textId="77777777" w:rsidTr="00956887">
        <w:trPr>
          <w:trHeight w:val="635"/>
          <w:tblHeader/>
          <w:jc w:val="center"/>
        </w:trPr>
        <w:tc>
          <w:tcPr>
            <w:tcW w:w="8080" w:type="dxa"/>
            <w:vAlign w:val="center"/>
          </w:tcPr>
          <w:p w14:paraId="479AD8F6" w14:textId="77777777" w:rsidR="00B8341E" w:rsidRPr="00F37648" w:rsidRDefault="00B8341E" w:rsidP="00956887">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1A8221CC" w14:textId="77777777" w:rsidR="00B8341E" w:rsidRPr="00F37648" w:rsidRDefault="00B8341E" w:rsidP="00956887">
            <w:pPr>
              <w:numPr>
                <w:ilvl w:val="1"/>
                <w:numId w:val="6"/>
              </w:numPr>
              <w:overflowPunct/>
              <w:autoSpaceDE/>
              <w:autoSpaceDN/>
              <w:adjustRightInd/>
              <w:spacing w:before="120" w:after="120" w:line="360" w:lineRule="auto"/>
              <w:jc w:val="left"/>
              <w:textAlignment w:val="auto"/>
              <w:rPr>
                <w:rFonts w:eastAsiaTheme="minorEastAsia"/>
              </w:rPr>
            </w:pPr>
            <w:bookmarkStart w:id="1451" w:name="_Ref527647596"/>
            <w:r w:rsidRPr="00F37648">
              <w:rPr>
                <w:rFonts w:eastAsiaTheme="minorEastAsia"/>
              </w:rPr>
              <w:t xml:space="preserve"> </w:t>
            </w:r>
            <w:bookmarkEnd w:id="1451"/>
          </w:p>
        </w:tc>
      </w:tr>
    </w:tbl>
    <w:p w14:paraId="6934B40E" w14:textId="77777777" w:rsidR="00B8341E" w:rsidRDefault="00B8341E" w:rsidP="00B8341E">
      <w:pPr>
        <w:spacing w:before="240" w:after="240" w:line="360" w:lineRule="auto"/>
        <w:ind w:firstLine="709"/>
      </w:pPr>
      <w:r>
        <w:t xml:space="preserve">Le résidu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BEB58D9" w14:textId="77777777" w:rsidTr="00956887">
        <w:trPr>
          <w:trHeight w:val="635"/>
          <w:tblHeader/>
          <w:jc w:val="center"/>
        </w:trPr>
        <w:tc>
          <w:tcPr>
            <w:tcW w:w="8080" w:type="dxa"/>
            <w:vAlign w:val="center"/>
          </w:tcPr>
          <w:p w14:paraId="25EC7B58" w14:textId="77777777" w:rsidR="00B8341E" w:rsidRPr="0079382D" w:rsidRDefault="00B8341E" w:rsidP="00956887">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7C4494EA" w14:textId="77777777" w:rsidR="00B8341E" w:rsidRPr="00F37648" w:rsidRDefault="00B8341E" w:rsidP="00956887">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6E11CCD1"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EBC5E77" w14:textId="77777777" w:rsidR="00B8341E" w:rsidRDefault="00B8341E" w:rsidP="00B8341E">
      <w:pPr>
        <w:spacing w:before="240" w:after="240" w:line="360" w:lineRule="auto"/>
        <w:ind w:firstLine="709"/>
      </w:pPr>
      <w:r>
        <w:t xml:space="preserve">L’incrément de correction est alors la solution du système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5A55E20C" w14:textId="77777777" w:rsidTr="00956887">
        <w:trPr>
          <w:trHeight w:val="635"/>
          <w:tblHeader/>
          <w:jc w:val="center"/>
        </w:trPr>
        <w:tc>
          <w:tcPr>
            <w:tcW w:w="8080" w:type="dxa"/>
            <w:vAlign w:val="center"/>
          </w:tcPr>
          <w:p w14:paraId="2B80C8B5" w14:textId="77777777" w:rsidR="00B8341E" w:rsidRPr="00F37648" w:rsidRDefault="00B8341E" w:rsidP="00956887">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06A09A8E"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bookmarkStart w:id="1452" w:name="_Ref532560710"/>
            <w:r w:rsidRPr="00F37648">
              <w:rPr>
                <w:rFonts w:eastAsiaTheme="minorEastAsia"/>
              </w:rPr>
              <w:t xml:space="preserve"> </w:t>
            </w:r>
            <w:bookmarkEnd w:id="1452"/>
          </w:p>
        </w:tc>
      </w:tr>
    </w:tbl>
    <w:p w14:paraId="2BCDC37F" w14:textId="77777777" w:rsidR="00B8341E" w:rsidRDefault="00B8341E" w:rsidP="00B8341E">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0FD1B083" w14:textId="77777777" w:rsidR="00B8341E" w:rsidRDefault="00B8341E" w:rsidP="00B8341E">
      <w:pPr>
        <w:spacing w:before="240" w:after="240" w:line="360" w:lineRule="auto"/>
        <w:ind w:firstLine="709"/>
      </w:pPr>
      <w:r>
        <w:t>Après la résolution, la correction des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727C192" w14:textId="77777777" w:rsidTr="00956887">
        <w:trPr>
          <w:trHeight w:val="635"/>
          <w:tblHeader/>
          <w:jc w:val="center"/>
        </w:trPr>
        <w:tc>
          <w:tcPr>
            <w:tcW w:w="8080" w:type="dxa"/>
            <w:vAlign w:val="center"/>
          </w:tcPr>
          <w:p w14:paraId="7A6D4F1A" w14:textId="77777777" w:rsidR="00B8341E" w:rsidRPr="00F37648" w:rsidRDefault="00B8341E" w:rsidP="00956887">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E809D84"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0B39D81B" w14:textId="77777777" w:rsidR="00B8341E" w:rsidRDefault="00B8341E" w:rsidP="00B8341E">
      <w:pPr>
        <w:spacing w:before="240" w:after="240" w:line="360" w:lineRule="auto"/>
        <w:ind w:firstLine="709"/>
      </w:pPr>
      <w:r>
        <w:t xml:space="preserve">Cette correction est répétée de manière itérative jusqu’à la diminution de la norme du vecteur résiduel </w:t>
      </w:r>
      <m:oMath>
        <m:r>
          <m:rPr>
            <m:sty m:val="bi"/>
          </m:rPr>
          <w:rPr>
            <w:rFonts w:ascii="Cambria Math" w:hAnsi="Cambria Math"/>
          </w:rPr>
          <m:t>R</m:t>
        </m:r>
      </m:oMath>
      <w:r>
        <w:rPr>
          <w:b/>
        </w:rPr>
        <w:t xml:space="preserve"> </w:t>
      </w:r>
      <w:r w:rsidRPr="00011792">
        <w:t>au-dessous d’une</w:t>
      </w:r>
      <w:r>
        <w:t xml:space="preserve"> certaine</w:t>
      </w:r>
      <w:r w:rsidRPr="00011792">
        <w:t xml:space="preserve"> tolérance</w:t>
      </w:r>
      <w:r>
        <w:t xml:space="preserve"> prédéfinie. </w:t>
      </w:r>
    </w:p>
    <w:p w14:paraId="45244406" w14:textId="77777777" w:rsidR="00B8341E" w:rsidRDefault="00B8341E" w:rsidP="00B8341E">
      <w:pPr>
        <w:spacing w:before="240" w:after="240" w:line="360" w:lineRule="auto"/>
        <w:ind w:firstLine="709"/>
      </w:pPr>
      <w:r>
        <w:t>La matrice jacobienne est fonction du vecteur de déplacement et de vitesse. Compte tenu des dépendances et des calculs du dérivé de chaque terme, elle peut s’écrire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28EB9A7F" w14:textId="77777777" w:rsidTr="00956887">
        <w:trPr>
          <w:trHeight w:val="635"/>
          <w:tblHeader/>
          <w:jc w:val="center"/>
        </w:trPr>
        <w:tc>
          <w:tcPr>
            <w:tcW w:w="8080" w:type="dxa"/>
            <w:vAlign w:val="center"/>
          </w:tcPr>
          <w:p w14:paraId="1B526735" w14:textId="77777777" w:rsidR="00B8341E" w:rsidRPr="00195D6C" w:rsidRDefault="00B8341E" w:rsidP="00956887">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434E2B9A"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192D506" w14:textId="77777777" w:rsidR="00B8341E" w:rsidRDefault="00B8341E" w:rsidP="00B8341E">
      <w:pPr>
        <w:spacing w:before="240" w:after="240" w:line="360" w:lineRule="auto"/>
        <w:ind w:firstLine="709"/>
      </w:pPr>
      <w:r>
        <w:t xml:space="preserve">Le dérivé de l’accélération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C788A">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de l’ensemble rotor-palier</w:t>
      </w:r>
      <w:proofErr w:type="gramStart"/>
      <w:r>
        <w:t>..</w:t>
      </w:r>
      <w:proofErr w:type="gramEnd"/>
      <w:r>
        <w:t xml:space="preserve"> Mathématiquement, cette dérivée peut être développée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0E11252" w14:textId="77777777" w:rsidTr="00956887">
        <w:trPr>
          <w:trHeight w:val="635"/>
          <w:tblHeader/>
          <w:jc w:val="center"/>
        </w:trPr>
        <w:tc>
          <w:tcPr>
            <w:tcW w:w="8080" w:type="dxa"/>
            <w:vAlign w:val="center"/>
          </w:tcPr>
          <w:p w14:paraId="29032DAF" w14:textId="77777777" w:rsidR="00B8341E" w:rsidRPr="00822945" w:rsidRDefault="00B8341E" w:rsidP="00956887">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79FC58A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588BB1E" w14:textId="77777777" w:rsidR="00B8341E" w:rsidRDefault="00B8341E" w:rsidP="00B8341E">
      <w:pPr>
        <w:spacing w:line="276" w:lineRule="auto"/>
      </w:pPr>
      <w:proofErr w:type="gramStart"/>
      <w:r>
        <w:t>où</w:t>
      </w:r>
      <w:proofErr w:type="gramEnd"/>
      <w:r>
        <w:t> :</w:t>
      </w:r>
    </w:p>
    <w:p w14:paraId="597F33E1" w14:textId="77777777" w:rsidR="00B8341E" w:rsidRPr="00890D7C" w:rsidRDefault="00B8341E" w:rsidP="00B8341E">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7FF6319A" w14:textId="77777777" w:rsidR="00B8341E" w:rsidRDefault="00B8341E" w:rsidP="00B8341E">
      <w:pPr>
        <w:spacing w:before="240" w:after="240" w:line="360" w:lineRule="auto"/>
        <w:ind w:firstLine="709"/>
      </w:pPr>
      <w:r>
        <w:lastRenderedPageBreak/>
        <w:t xml:space="preserve">Ces équations permettent de montrer que la raideur et l’amortissement du palier sont nécessaires pour évaluer la dérivée de l’accélération. Ces informations sont calculées de manière numérique par différences finies. </w:t>
      </w:r>
    </w:p>
    <w:p w14:paraId="22D9CC3F" w14:textId="77777777" w:rsidR="00B8341E" w:rsidRDefault="00B8341E" w:rsidP="00B8341E">
      <w:pPr>
        <w:spacing w:line="360" w:lineRule="auto"/>
      </w:pPr>
      <w:r>
        <w:rPr>
          <w:noProof/>
          <w:lang w:eastAsia="zh-CN"/>
        </w:rPr>
        <w:drawing>
          <wp:inline distT="0" distB="0" distL="0" distR="0" wp14:anchorId="7A2DAD75" wp14:editId="456462AE">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87D4490" w14:textId="77777777" w:rsidR="00B8341E" w:rsidRPr="00CE3A86" w:rsidRDefault="00B8341E" w:rsidP="00B8341E">
      <w:pPr>
        <w:pStyle w:val="Lgende"/>
        <w:jc w:val="center"/>
        <w:rPr>
          <w:rFonts w:ascii="Calibri" w:eastAsia="Times New Roman" w:hAnsi="Calibri" w:cs="Times New Roman"/>
          <w:i w:val="0"/>
          <w:iCs w:val="0"/>
          <w:color w:val="auto"/>
          <w:sz w:val="22"/>
          <w:szCs w:val="20"/>
          <w:lang w:eastAsia="fr-FR"/>
        </w:rPr>
      </w:pPr>
      <w:bookmarkStart w:id="1453" w:name="_Ref528070494"/>
      <w:bookmarkStart w:id="1454" w:name="_Toc536112215"/>
      <w:bookmarkStart w:id="1455" w:name="_Toc536800516"/>
      <w:bookmarkStart w:id="1456" w:name="_Toc3312885"/>
      <w:r w:rsidRPr="00CE3A8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53"/>
      <w:r>
        <w:rPr>
          <w:rFonts w:ascii="Calibri" w:eastAsia="Times New Roman" w:hAnsi="Calibri" w:cs="Times New Roman"/>
          <w:i w:val="0"/>
          <w:iCs w:val="0"/>
          <w:color w:val="auto"/>
          <w:sz w:val="22"/>
          <w:szCs w:val="20"/>
          <w:lang w:eastAsia="fr-FR"/>
        </w:rPr>
        <w:t> : Algorithme utilisé pour l’analyse transitoire non linéaire</w:t>
      </w:r>
      <w:bookmarkEnd w:id="1454"/>
      <w:bookmarkEnd w:id="1455"/>
      <w:bookmarkEnd w:id="1456"/>
    </w:p>
    <w:p w14:paraId="18BBFA38" w14:textId="77777777" w:rsidR="00B8341E" w:rsidRDefault="00B8341E" w:rsidP="00B8341E">
      <w:pPr>
        <w:spacing w:before="240" w:after="240" w:line="360" w:lineRule="auto"/>
        <w:ind w:firstLine="709"/>
      </w:pPr>
      <w:r>
        <w:t xml:space="preserve">Il est important de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coûteuse en termes de temps de calcul. Le premier critère indique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lorsque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 xml:space="preserve">augmente entre deux itérations de la méthode Newton-Raphson. L’autre critère exige simplement que la réévaluation soit  réalisée lorsque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C788A" w:rsidRPr="00DC788A">
        <w:rPr>
          <w:b/>
          <w:iCs/>
        </w:rPr>
        <w:t>Figure 3.2</w:t>
      </w:r>
      <w:r w:rsidR="00DC788A" w:rsidRPr="00DC788A">
        <w:rPr>
          <w:b/>
          <w:iCs/>
        </w:rPr>
        <w:noBreakHyphen/>
        <w:t>2</w:t>
      </w:r>
      <w:r w:rsidRPr="004323C6">
        <w:rPr>
          <w:b/>
        </w:rPr>
        <w:fldChar w:fldCharType="end"/>
      </w:r>
      <w:r>
        <w:t xml:space="preserve">. </w:t>
      </w:r>
    </w:p>
    <w:p w14:paraId="7E7AE8C4" w14:textId="77777777" w:rsidR="00B8341E" w:rsidRDefault="00B8341E" w:rsidP="00B8341E">
      <w:pPr>
        <w:pStyle w:val="Titre3"/>
        <w:spacing w:before="240" w:after="240"/>
        <w:ind w:left="709"/>
      </w:pPr>
      <w:bookmarkStart w:id="1457" w:name="_Ref533776247"/>
      <w:bookmarkStart w:id="1458" w:name="_Toc536800409"/>
      <w:bookmarkStart w:id="1459" w:name="_Toc3312778"/>
      <w:r>
        <w:lastRenderedPageBreak/>
        <w:t>Vibrations synchrones et solutions périodique</w:t>
      </w:r>
      <w:bookmarkEnd w:id="1457"/>
      <w:r>
        <w:t>s</w:t>
      </w:r>
      <w:bookmarkEnd w:id="1458"/>
      <w:bookmarkEnd w:id="1459"/>
    </w:p>
    <w:p w14:paraId="4C40B0C5" w14:textId="77777777" w:rsidR="00B8341E" w:rsidRPr="00E867FF" w:rsidRDefault="00B8341E" w:rsidP="00B8341E"/>
    <w:p w14:paraId="68CA6249" w14:textId="77777777" w:rsidR="00B8341E" w:rsidRDefault="00B8341E" w:rsidP="00B8341E">
      <w:pPr>
        <w:spacing w:line="360" w:lineRule="auto"/>
        <w:ind w:firstLine="708"/>
      </w:pPr>
      <w:r>
        <w:t xml:space="preserve">Comme c’est le régime stable et périodique qui est ciblé dans l’analyse de l’effet Morton, deux méthodes permettant de calculer la réponse périodique sont présentées dans la suite. Ces deux méthodes s’appliquent aux deux modèles de rotor présentés précédemment (modèles rigide et flexible). </w:t>
      </w:r>
    </w:p>
    <w:p w14:paraId="372979DD" w14:textId="77777777" w:rsidR="00B8341E" w:rsidRPr="00473781" w:rsidRDefault="00B8341E" w:rsidP="00B8341E">
      <w:pPr>
        <w:pStyle w:val="Titre4"/>
        <w:spacing w:before="240" w:after="240"/>
        <w:ind w:left="709" w:hanging="862"/>
      </w:pPr>
      <w:r>
        <w:t xml:space="preserve">Méthode de tir (« shooting ») </w:t>
      </w:r>
    </w:p>
    <w:p w14:paraId="4D34E9FA" w14:textId="77777777" w:rsidR="00B8341E" w:rsidRDefault="00B8341E" w:rsidP="00B8341E">
      <w:pPr>
        <w:spacing w:before="240" w:after="240" w:line="360" w:lineRule="auto"/>
        <w:ind w:firstLine="709"/>
        <w:rPr>
          <w:noProof/>
        </w:rPr>
      </w:pPr>
      <w:r>
        <w:rPr>
          <w:noProof/>
        </w:rPr>
        <w:t xml:space="preserve">Le principe de cette méthode consiste à corriger les conditions initiales  de façon à ce qu’elle conduisent, après intérgation dans le temps sur une période,  une solution périodique. Pour cela, une stratégie itérative utilisant encore une fois la méthode de 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l’équation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C788A">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B8341E" w:rsidRPr="0081010A" w14:paraId="1851B4B7" w14:textId="77777777" w:rsidTr="00956887">
        <w:trPr>
          <w:trHeight w:val="635"/>
          <w:jc w:val="center"/>
        </w:trPr>
        <w:tc>
          <w:tcPr>
            <w:tcW w:w="8080" w:type="dxa"/>
            <w:vAlign w:val="center"/>
          </w:tcPr>
          <w:p w14:paraId="0200FBBC" w14:textId="77777777" w:rsidR="00B8341E" w:rsidRPr="00737867" w:rsidRDefault="00B8341E" w:rsidP="00956887">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Pr>
                <w:noProof/>
              </w:rPr>
              <w:t>où :</w:t>
            </w:r>
            <w:r>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7AC5FB96" w14:textId="77777777" w:rsidR="00B8341E" w:rsidRPr="00737867"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0" w:name="_Ref478549772"/>
            <w:bookmarkStart w:id="1461" w:name="_Ref478549690"/>
            <w:r w:rsidRPr="00737867">
              <w:rPr>
                <w:rFonts w:ascii="Times New Roman" w:eastAsia="Times New Roman" w:hAnsi="Times New Roman"/>
                <w:b/>
                <w:iCs w:val="0"/>
                <w:color w:val="auto"/>
                <w:sz w:val="22"/>
                <w:szCs w:val="22"/>
                <w:lang w:eastAsia="fr-FR"/>
              </w:rPr>
              <w:t xml:space="preserve"> </w:t>
            </w:r>
            <w:bookmarkEnd w:id="1460"/>
          </w:p>
        </w:tc>
        <w:bookmarkEnd w:id="1461"/>
      </w:tr>
    </w:tbl>
    <w:p w14:paraId="118E8768" w14:textId="77777777" w:rsidR="00B8341E" w:rsidRDefault="00B8341E" w:rsidP="00B8341E">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à l’instant </w:t>
      </w:r>
      <m:oMath>
        <m:r>
          <w:rPr>
            <w:rFonts w:ascii="Cambria Math" w:hAnsi="Cambria Math"/>
            <w:noProof/>
          </w:rPr>
          <m:t>T</m:t>
        </m:r>
      </m:oMath>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soit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C788A">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e de cette équation. Cette linéarisation conduit à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F4754" w14:paraId="5BB2A0B6" w14:textId="77777777" w:rsidTr="00956887">
        <w:trPr>
          <w:trHeight w:val="635"/>
          <w:jc w:val="center"/>
        </w:trPr>
        <w:tc>
          <w:tcPr>
            <w:tcW w:w="8080" w:type="dxa"/>
            <w:vAlign w:val="center"/>
          </w:tcPr>
          <w:p w14:paraId="23ED59BB" w14:textId="77777777" w:rsidR="00B8341E" w:rsidRPr="00D05256" w:rsidRDefault="00B8341E" w:rsidP="00956887">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63981035"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2" w:name="_Ref532562776"/>
            <w:r>
              <w:rPr>
                <w:rFonts w:ascii="Times New Roman" w:eastAsia="Times New Roman" w:hAnsi="Times New Roman"/>
                <w:b/>
                <w:iCs w:val="0"/>
                <w:color w:val="auto"/>
                <w:sz w:val="22"/>
                <w:szCs w:val="22"/>
                <w:lang w:val="en-US" w:eastAsia="fr-FR"/>
              </w:rPr>
              <w:t xml:space="preserve"> </w:t>
            </w:r>
            <w:bookmarkEnd w:id="1462"/>
          </w:p>
        </w:tc>
      </w:tr>
    </w:tbl>
    <w:p w14:paraId="6ECC4FB0" w14:textId="77777777" w:rsidR="00B8341E" w:rsidRPr="005F2AA2" w:rsidRDefault="00B8341E" w:rsidP="00B8341E">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9AAADF7" w14:textId="77777777" w:rsidTr="00956887">
        <w:trPr>
          <w:trHeight w:val="635"/>
          <w:jc w:val="center"/>
        </w:trPr>
        <w:tc>
          <w:tcPr>
            <w:tcW w:w="8080" w:type="dxa"/>
            <w:vAlign w:val="center"/>
          </w:tcPr>
          <w:p w14:paraId="2F1A1085" w14:textId="77777777" w:rsidR="00B8341E" w:rsidRPr="00BC5E15" w:rsidRDefault="00B8341E" w:rsidP="00956887">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15F88247" w14:textId="77777777" w:rsidR="00B8341E" w:rsidRPr="00BC5E15"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3" w:name="_Ref507252382"/>
            <w:r w:rsidRPr="00BC5E15">
              <w:rPr>
                <w:rFonts w:ascii="Times New Roman" w:eastAsia="Times New Roman" w:hAnsi="Times New Roman"/>
                <w:b/>
                <w:iCs w:val="0"/>
                <w:color w:val="auto"/>
                <w:sz w:val="22"/>
                <w:szCs w:val="22"/>
                <w:lang w:eastAsia="fr-FR"/>
              </w:rPr>
              <w:t xml:space="preserve"> </w:t>
            </w:r>
            <w:bookmarkEnd w:id="1463"/>
          </w:p>
        </w:tc>
      </w:tr>
    </w:tbl>
    <w:p w14:paraId="23E0C435" w14:textId="77777777" w:rsidR="00B8341E" w:rsidRDefault="00B8341E" w:rsidP="00B8341E">
      <w:pPr>
        <w:spacing w:before="240" w:after="240" w:line="360" w:lineRule="auto"/>
        <w:ind w:firstLine="709"/>
        <w:rPr>
          <w:noProof/>
        </w:rPr>
      </w:pPr>
      <w:r>
        <w:rPr>
          <w:noProof/>
        </w:rPr>
        <w:lastRenderedPageBreak/>
        <w:t xml:space="preserve">Plus précisément,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la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31104B40" w14:textId="77777777" w:rsidTr="00956887">
        <w:trPr>
          <w:trHeight w:val="635"/>
          <w:jc w:val="center"/>
        </w:trPr>
        <w:tc>
          <w:tcPr>
            <w:tcW w:w="8080" w:type="dxa"/>
            <w:vAlign w:val="center"/>
          </w:tcPr>
          <w:p w14:paraId="00D3F941" w14:textId="77777777" w:rsidR="00B8341E" w:rsidRPr="00AA3E05" w:rsidRDefault="00B8341E"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5F0DD77A"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92392B7" w14:textId="77777777" w:rsidR="00B8341E" w:rsidRDefault="00B8341E" w:rsidP="00B8341E">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C788A">
        <w:rPr>
          <w:b/>
          <w:noProof/>
        </w:rPr>
        <w:t>[55]</w:t>
      </w:r>
      <w:r w:rsidRPr="007F01EC">
        <w:rPr>
          <w:b/>
          <w:noProof/>
        </w:rPr>
        <w:fldChar w:fldCharType="end"/>
      </w:r>
      <w:r>
        <w:rPr>
          <w:noProof/>
        </w:rPr>
        <w:t>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8BD491" w14:textId="77777777" w:rsidTr="00956887">
        <w:trPr>
          <w:trHeight w:val="635"/>
          <w:jc w:val="center"/>
        </w:trPr>
        <w:tc>
          <w:tcPr>
            <w:tcW w:w="8080" w:type="dxa"/>
            <w:vAlign w:val="center"/>
          </w:tcPr>
          <w:p w14:paraId="44C066B9" w14:textId="77777777" w:rsidR="00B8341E" w:rsidRPr="00AA3E05" w:rsidRDefault="00B8341E" w:rsidP="00956887">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2431A4CB"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26689D4" w14:textId="77777777" w:rsidR="00B8341E" w:rsidRDefault="00B8341E" w:rsidP="00B8341E">
      <w:pPr>
        <w:spacing w:before="240" w:after="240" w:line="360" w:lineRule="auto"/>
        <w:ind w:firstLine="709"/>
        <w:rPr>
          <w:noProof/>
        </w:rPr>
      </w:pPr>
      <w:r>
        <w:rPr>
          <w:noProof/>
        </w:rPr>
        <w:t xml:space="preserve">Le calcul de la matrice de monodromie peut être effectué à partir de la définition de la dérivée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C788A">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7B3EE6F" w14:textId="77777777" w:rsidTr="00956887">
        <w:trPr>
          <w:trHeight w:val="635"/>
          <w:jc w:val="center"/>
        </w:trPr>
        <w:tc>
          <w:tcPr>
            <w:tcW w:w="8080" w:type="dxa"/>
            <w:vAlign w:val="center"/>
          </w:tcPr>
          <w:p w14:paraId="42C26AF9" w14:textId="77777777" w:rsidR="00B8341E" w:rsidRPr="00CE7924" w:rsidRDefault="00B8341E" w:rsidP="00956887">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378EADF2" w14:textId="77777777" w:rsidR="00B8341E" w:rsidRPr="00CE7924"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4" w:name="_Ref528576979"/>
            <w:r w:rsidRPr="00CE7924">
              <w:rPr>
                <w:rFonts w:ascii="Times New Roman" w:eastAsia="Times New Roman" w:hAnsi="Times New Roman"/>
                <w:b/>
                <w:iCs w:val="0"/>
                <w:color w:val="auto"/>
                <w:sz w:val="22"/>
                <w:szCs w:val="22"/>
                <w:lang w:eastAsia="fr-FR"/>
              </w:rPr>
              <w:t xml:space="preserve"> </w:t>
            </w:r>
            <w:bookmarkEnd w:id="1464"/>
          </w:p>
        </w:tc>
      </w:tr>
    </w:tbl>
    <w:p w14:paraId="4CCF0A24" w14:textId="77777777" w:rsidR="00B8341E" w:rsidRDefault="00B8341E" w:rsidP="00B8341E">
      <w:pPr>
        <w:spacing w:before="240" w:after="240" w:line="360" w:lineRule="auto"/>
        <w:ind w:firstLine="709"/>
        <w:rPr>
          <w:noProof/>
        </w:rPr>
      </w:pPr>
      <w:r>
        <w:rPr>
          <w:noProof/>
        </w:rPr>
        <w:t xml:space="preserve">Enfin, le calcul de la matrice jacobienne peut également s’écrire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B17133" w14:textId="77777777" w:rsidTr="00956887">
        <w:trPr>
          <w:trHeight w:val="635"/>
          <w:jc w:val="center"/>
        </w:trPr>
        <w:tc>
          <w:tcPr>
            <w:tcW w:w="8080" w:type="dxa"/>
            <w:vAlign w:val="center"/>
          </w:tcPr>
          <w:p w14:paraId="3DC4DD9F" w14:textId="77777777" w:rsidR="00B8341E" w:rsidRPr="00AA3E05" w:rsidRDefault="00B8341E"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4476EEBC"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5" w:name="_Ref528576952"/>
            <w:r>
              <w:rPr>
                <w:rFonts w:ascii="Times New Roman" w:eastAsia="Times New Roman" w:hAnsi="Times New Roman"/>
                <w:b/>
                <w:iCs w:val="0"/>
                <w:color w:val="auto"/>
                <w:sz w:val="22"/>
                <w:szCs w:val="22"/>
                <w:lang w:val="en-US" w:eastAsia="fr-FR"/>
              </w:rPr>
              <w:t xml:space="preserve"> </w:t>
            </w:r>
            <w:bookmarkEnd w:id="1465"/>
          </w:p>
        </w:tc>
      </w:tr>
    </w:tbl>
    <w:p w14:paraId="2F506F45" w14:textId="77777777" w:rsidR="00B8341E" w:rsidRDefault="00B8341E" w:rsidP="00B8341E">
      <w:pPr>
        <w:spacing w:before="240" w:after="240" w:line="360" w:lineRule="auto"/>
        <w:ind w:firstLine="709"/>
        <w:rPr>
          <w:noProof/>
        </w:rPr>
      </w:pPr>
      <w:r>
        <w:rPr>
          <w:noProof/>
        </w:rPr>
        <w:t xml:space="preserve">Le calcul de la matrice jacobienne et de monodromie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l’équation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C788A">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51E867" w14:textId="77777777" w:rsidTr="00956887">
        <w:trPr>
          <w:trHeight w:val="635"/>
          <w:jc w:val="center"/>
        </w:trPr>
        <w:tc>
          <w:tcPr>
            <w:tcW w:w="8080" w:type="dxa"/>
            <w:vAlign w:val="center"/>
          </w:tcPr>
          <w:p w14:paraId="3BC97751" w14:textId="77777777" w:rsidR="00B8341E" w:rsidRPr="003313EF" w:rsidRDefault="00B8341E" w:rsidP="00956887">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3AF342AE" w14:textId="77777777" w:rsidR="00B8341E" w:rsidRPr="003313EF"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5E4D6D11" w14:textId="77777777" w:rsidR="00B8341E" w:rsidRDefault="00B8341E" w:rsidP="00B8341E">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C788A" w:rsidRPr="00DC788A">
        <w:rPr>
          <w:b/>
          <w:i/>
          <w:iCs/>
        </w:rPr>
        <w:t xml:space="preserve">Figure </w:t>
      </w:r>
      <w:r w:rsidR="00DC788A" w:rsidRPr="00DC788A">
        <w:rPr>
          <w:b/>
          <w:i/>
          <w:iCs/>
          <w:noProof/>
        </w:rPr>
        <w:t>3.2</w:t>
      </w:r>
      <w:r w:rsidR="00DC788A" w:rsidRPr="00DC788A">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C788A">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C788A">
        <w:rPr>
          <w:b/>
        </w:rPr>
        <w:t>Eq.3-31</w:t>
      </w:r>
      <w:r w:rsidRPr="008C6AE3">
        <w:rPr>
          <w:b/>
        </w:rPr>
        <w:fldChar w:fldCharType="end"/>
      </w:r>
      <w:r>
        <w:rPr>
          <w:b/>
        </w:rPr>
        <w:t xml:space="preserve">. </w:t>
      </w:r>
      <w:r w:rsidRPr="009226DF">
        <w:t>Ensuite</w:t>
      </w:r>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B5E011D" w14:textId="77777777" w:rsidR="00B8341E" w:rsidRDefault="00B8341E" w:rsidP="00B8341E">
      <w:pPr>
        <w:keepNext/>
        <w:spacing w:line="360" w:lineRule="auto"/>
        <w:jc w:val="center"/>
      </w:pPr>
      <w:r w:rsidRPr="00917A64">
        <w:rPr>
          <w:noProof/>
          <w:lang w:eastAsia="zh-CN"/>
        </w:rPr>
        <w:lastRenderedPageBreak/>
        <w:drawing>
          <wp:inline distT="0" distB="0" distL="0" distR="0" wp14:anchorId="372A8CBF" wp14:editId="76664590">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405D8A81" w14:textId="77777777" w:rsidR="00B8341E" w:rsidRDefault="00B8341E" w:rsidP="00B8341E">
      <w:pPr>
        <w:pStyle w:val="Lgende"/>
        <w:jc w:val="center"/>
        <w:rPr>
          <w:rFonts w:ascii="Calibri" w:eastAsia="Times New Roman" w:hAnsi="Calibri" w:cs="Times New Roman"/>
          <w:i w:val="0"/>
          <w:iCs w:val="0"/>
          <w:color w:val="auto"/>
          <w:sz w:val="22"/>
          <w:szCs w:val="20"/>
          <w:lang w:eastAsia="fr-FR"/>
        </w:rPr>
      </w:pPr>
      <w:bookmarkStart w:id="1466" w:name="_Ref528059593"/>
      <w:bookmarkStart w:id="1467" w:name="_Toc536112216"/>
      <w:bookmarkStart w:id="1468" w:name="_Toc536800517"/>
      <w:bookmarkStart w:id="1469" w:name="_Toc3312886"/>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66"/>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467"/>
      <w:bookmarkEnd w:id="1468"/>
      <w:bookmarkEnd w:id="1469"/>
    </w:p>
    <w:p w14:paraId="5F974FF4" w14:textId="77777777" w:rsidR="00B8341E" w:rsidRDefault="00B8341E" w:rsidP="00B8341E">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être obtenue. Sinon, une nouvelle correction itérative de la méthode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t xml:space="preserve">comme le montre la </w:t>
      </w:r>
      <w:r w:rsidRPr="0047355D">
        <w:rPr>
          <w:b/>
        </w:rPr>
        <w:fldChar w:fldCharType="begin"/>
      </w:r>
      <w:r w:rsidRPr="0047355D">
        <w:rPr>
          <w:b/>
        </w:rPr>
        <w:instrText xml:space="preserve"> REF _Ref535232690 \h  \* MERGEFORMAT </w:instrText>
      </w:r>
      <w:r w:rsidRPr="0047355D">
        <w:rPr>
          <w:b/>
        </w:rPr>
      </w:r>
      <w:r w:rsidRPr="0047355D">
        <w:rPr>
          <w:b/>
        </w:rPr>
        <w:fldChar w:fldCharType="separate"/>
      </w:r>
      <w:r w:rsidR="00DC788A" w:rsidRPr="00DC788A">
        <w:rPr>
          <w:b/>
          <w:iCs/>
        </w:rPr>
        <w:t xml:space="preserve">Figure </w:t>
      </w:r>
      <w:r w:rsidR="00DC788A" w:rsidRPr="00DC788A">
        <w:rPr>
          <w:b/>
          <w:iCs/>
          <w:noProof/>
        </w:rPr>
        <w:t>3.2</w:t>
      </w:r>
      <w:r w:rsidR="00DC788A" w:rsidRPr="00DC788A">
        <w:rPr>
          <w:b/>
          <w:iCs/>
          <w:noProof/>
        </w:rPr>
        <w:noBreakHyphen/>
        <w:t>4</w:t>
      </w:r>
      <w:r w:rsidRPr="0047355D">
        <w:rPr>
          <w:b/>
        </w:rPr>
        <w:fldChar w:fldCharType="end"/>
      </w:r>
      <w:r>
        <w:rPr>
          <w:b/>
        </w:rPr>
        <w:t>, la méthode de « shooting » permet d’obtenir</w:t>
      </w:r>
      <w:r>
        <w:t xml:space="preserve"> </w:t>
      </w:r>
      <w:r w:rsidRPr="009A5EF0">
        <w:t>la solution périodique en quelques</w:t>
      </w:r>
      <w:r>
        <w:t xml:space="preserve"> </w:t>
      </w:r>
      <w:r w:rsidRPr="009A5EF0">
        <w:t>itérati</w:t>
      </w:r>
      <w:r>
        <w:t>ons seulement.</w:t>
      </w:r>
    </w:p>
    <w:p w14:paraId="4AE31C5B" w14:textId="77777777" w:rsidR="00B8341E" w:rsidRDefault="00B8341E" w:rsidP="00B8341E">
      <w:pPr>
        <w:keepNext/>
        <w:spacing w:line="360" w:lineRule="auto"/>
        <w:jc w:val="center"/>
      </w:pPr>
      <w:r>
        <w:rPr>
          <w:noProof/>
          <w:lang w:eastAsia="zh-CN"/>
        </w:rPr>
        <w:lastRenderedPageBreak/>
        <w:drawing>
          <wp:inline distT="0" distB="0" distL="0" distR="0" wp14:anchorId="4C879EC5" wp14:editId="09E2D658">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05C3AB4D" w14:textId="77777777" w:rsidR="00B8341E" w:rsidRPr="00D0664B" w:rsidRDefault="00B8341E" w:rsidP="00B8341E">
      <w:pPr>
        <w:pStyle w:val="Lgende"/>
        <w:jc w:val="center"/>
        <w:rPr>
          <w:rFonts w:ascii="Calibri" w:eastAsia="Times New Roman" w:hAnsi="Calibri" w:cs="Times New Roman"/>
          <w:i w:val="0"/>
          <w:iCs w:val="0"/>
          <w:color w:val="auto"/>
          <w:sz w:val="22"/>
          <w:szCs w:val="20"/>
          <w:lang w:eastAsia="fr-FR"/>
        </w:rPr>
      </w:pPr>
      <w:bookmarkStart w:id="1470" w:name="_Ref535232690"/>
      <w:bookmarkStart w:id="1471" w:name="_Toc536112217"/>
      <w:bookmarkStart w:id="1472" w:name="_Toc536800518"/>
      <w:bookmarkStart w:id="1473" w:name="_Toc3312887"/>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70"/>
      <w:r>
        <w:rPr>
          <w:rFonts w:ascii="Calibri" w:eastAsia="Times New Roman" w:hAnsi="Calibri" w:cs="Times New Roman"/>
          <w:i w:val="0"/>
          <w:iCs w:val="0"/>
          <w:color w:val="auto"/>
          <w:sz w:val="22"/>
          <w:szCs w:val="20"/>
          <w:lang w:eastAsia="fr-FR"/>
        </w:rPr>
        <w:t> : Exemple d’application de la méthode Shooting convergée en 3 itérations</w:t>
      </w:r>
      <w:bookmarkEnd w:id="1471"/>
      <w:bookmarkEnd w:id="1472"/>
      <w:bookmarkEnd w:id="1473"/>
    </w:p>
    <w:p w14:paraId="3E8F4D17" w14:textId="77777777" w:rsidR="00B8341E" w:rsidRDefault="00B8341E" w:rsidP="00B8341E">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C788A">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solution périodique est stable.</w:t>
      </w:r>
    </w:p>
    <w:p w14:paraId="1A8D33F7" w14:textId="77777777" w:rsidR="00B8341E" w:rsidRDefault="00B8341E" w:rsidP="00B8341E">
      <w:pPr>
        <w:pStyle w:val="Titre4"/>
        <w:ind w:left="709"/>
      </w:pPr>
      <w:r>
        <w:t>Méthode classique (la méthode de l’orbite)</w:t>
      </w:r>
    </w:p>
    <w:p w14:paraId="360F3E95" w14:textId="77777777" w:rsidR="00B8341E" w:rsidRDefault="00B8341E" w:rsidP="00B8341E">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périodes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définissant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3F6BA7" w14:textId="77777777" w:rsidTr="00956887">
        <w:trPr>
          <w:trHeight w:val="635"/>
          <w:jc w:val="center"/>
        </w:trPr>
        <w:tc>
          <w:tcPr>
            <w:tcW w:w="8080" w:type="dxa"/>
            <w:vAlign w:val="center"/>
          </w:tcPr>
          <w:p w14:paraId="01E0A849" w14:textId="77777777" w:rsidR="00B8341E" w:rsidRPr="00AA3E05" w:rsidRDefault="00B8341E"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22A496F1"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F11B6D0" w14:textId="77777777" w:rsidR="00B8341E" w:rsidRDefault="00B8341E" w:rsidP="00B8341E">
      <w:pPr>
        <w:spacing w:before="240" w:after="240" w:line="360" w:lineRule="auto"/>
        <w:ind w:firstLine="709"/>
      </w:pPr>
      <w:r>
        <w:t xml:space="preserve">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Pr="00EB36EA">
        <w:t>,</w:t>
      </w:r>
      <w:r>
        <w:t xml:space="preserve"> est obtenue</w:t>
      </w:r>
      <w:r>
        <w:rPr>
          <w:noProof/>
        </w:rPr>
        <w:t xml:space="preserve"> 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Pr="00EB36EA">
        <w:t xml:space="preserve"> </w:t>
      </w:r>
      <w:r>
        <w:t xml:space="preserve">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DC788A" w:rsidRPr="00DC788A">
        <w:rPr>
          <w:b/>
        </w:rPr>
        <w:t xml:space="preserve">Figure </w:t>
      </w:r>
      <w:r w:rsidR="00DC788A" w:rsidRPr="00DC788A">
        <w:rPr>
          <w:b/>
          <w:noProof/>
        </w:rPr>
        <w:t>3.2</w:t>
      </w:r>
      <w:r w:rsidR="00DC788A" w:rsidRPr="00DC788A">
        <w:rPr>
          <w:b/>
          <w:noProof/>
        </w:rPr>
        <w:noBreakHyphen/>
        <w:t>5</w:t>
      </w:r>
      <w:r w:rsidRPr="00DE203F">
        <w:rPr>
          <w:b/>
        </w:rPr>
        <w:fldChar w:fldCharType="end"/>
      </w:r>
      <w:r>
        <w:t>.</w:t>
      </w:r>
    </w:p>
    <w:p w14:paraId="459F3EE6" w14:textId="77777777" w:rsidR="00B8341E" w:rsidRDefault="00B8341E" w:rsidP="00B8341E">
      <w:pPr>
        <w:jc w:val="center"/>
      </w:pPr>
      <w:r>
        <w:rPr>
          <w:noProof/>
          <w:lang w:eastAsia="zh-CN"/>
        </w:rPr>
        <w:lastRenderedPageBreak/>
        <w:drawing>
          <wp:inline distT="0" distB="0" distL="0" distR="0" wp14:anchorId="5E459B39" wp14:editId="2F60CED2">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093CE8A2" w14:textId="77777777" w:rsidR="00B8341E" w:rsidRDefault="00B8341E" w:rsidP="00B8341E">
      <w:pPr>
        <w:jc w:val="center"/>
      </w:pPr>
      <w:bookmarkStart w:id="1474" w:name="_Ref528618353"/>
      <w:bookmarkStart w:id="1475" w:name="_Toc536112218"/>
      <w:bookmarkStart w:id="1476" w:name="_Toc536800519"/>
      <w:bookmarkStart w:id="1477" w:name="_Toc3312888"/>
      <w:r>
        <w:t xml:space="preserve">Figure </w:t>
      </w:r>
      <w:r>
        <w:rPr>
          <w:noProof/>
        </w:rPr>
        <w:fldChar w:fldCharType="begin"/>
      </w:r>
      <w:r>
        <w:rPr>
          <w:noProof/>
        </w:rPr>
        <w:instrText xml:space="preserve"> STYLEREF 2 \s </w:instrText>
      </w:r>
      <w:r>
        <w:rPr>
          <w:noProof/>
        </w:rPr>
        <w:fldChar w:fldCharType="separate"/>
      </w:r>
      <w:r w:rsidR="00DC788A">
        <w:rPr>
          <w:noProof/>
        </w:rPr>
        <w:t>3.2</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DC788A">
        <w:rPr>
          <w:noProof/>
        </w:rPr>
        <w:t>5</w:t>
      </w:r>
      <w:r>
        <w:rPr>
          <w:noProof/>
        </w:rPr>
        <w:fldChar w:fldCharType="end"/>
      </w:r>
      <w:bookmarkEnd w:id="1474"/>
      <w:r>
        <w:t xml:space="preserve"> : </w:t>
      </w:r>
      <w:r w:rsidRPr="000F0B32">
        <w:t>Diagramme de l’algorithme classique pour trouver la solution périodique</w:t>
      </w:r>
      <w:bookmarkEnd w:id="1475"/>
      <w:bookmarkEnd w:id="1476"/>
      <w:bookmarkEnd w:id="1477"/>
    </w:p>
    <w:p w14:paraId="00B5319F" w14:textId="77777777" w:rsidR="00B8341E" w:rsidRDefault="00B8341E" w:rsidP="00B8341E">
      <w:pPr>
        <w:spacing w:before="240" w:after="240" w:line="360" w:lineRule="auto"/>
        <w:ind w:firstLine="709"/>
      </w:pPr>
      <w:r>
        <w:t xml:space="preserve">Comparée avec la méthode shooting, la méthode classique est plus avantageuse quand l’orbite synchrone s’établie assez vite, c’est le cas lorsque l’amortissement du système est important. </w:t>
      </w:r>
    </w:p>
    <w:p w14:paraId="423D5F07" w14:textId="77777777" w:rsidR="00B8341E" w:rsidRDefault="00B8341E" w:rsidP="00B8341E">
      <w:pPr>
        <w:pStyle w:val="Titre2"/>
        <w:spacing w:after="240"/>
        <w:ind w:left="708" w:hanging="578"/>
      </w:pPr>
      <w:bookmarkStart w:id="1478" w:name="_Ref533770770"/>
      <w:bookmarkStart w:id="1479" w:name="_Toc536800410"/>
      <w:bookmarkStart w:id="1480" w:name="_Toc3312779"/>
      <w:r>
        <w:t>Modélisation du balourd thermique</w:t>
      </w:r>
      <w:bookmarkEnd w:id="1478"/>
      <w:bookmarkEnd w:id="1479"/>
      <w:bookmarkEnd w:id="1480"/>
    </w:p>
    <w:p w14:paraId="47736736" w14:textId="77777777" w:rsidR="00B8341E" w:rsidRDefault="00B8341E" w:rsidP="00B8341E">
      <w:pPr>
        <w:spacing w:before="240" w:after="240" w:line="360" w:lineRule="auto"/>
        <w:ind w:firstLine="709"/>
      </w:pPr>
      <w:r>
        <w:t xml:space="preserve">La déformation thermique du rotor introduit une source d’excitation synchrone qui influence le  comportement dynamique. Le terme « balourd thermique » est désignation abusive  compte tenu des fortes similitudes qui existent entre le balourd mécanique et l’excitation engendrée par la déformation de la fibre neutre. Dans la littérature </w:t>
      </w:r>
      <w:r w:rsidRPr="0025499F">
        <w:rPr>
          <w:b/>
        </w:rPr>
        <w:fldChar w:fldCharType="begin"/>
      </w:r>
      <w:r w:rsidRPr="0025499F">
        <w:rPr>
          <w:b/>
        </w:rPr>
        <w:instrText xml:space="preserve"> REF _Ref533090191 \r \h </w:instrText>
      </w:r>
      <w:r>
        <w:rPr>
          <w:b/>
        </w:rPr>
        <w:instrText xml:space="preserve"> \* MERGEFORMAT </w:instrText>
      </w:r>
      <w:r w:rsidRPr="0025499F">
        <w:rPr>
          <w:b/>
        </w:rPr>
      </w:r>
      <w:r w:rsidRPr="0025499F">
        <w:rPr>
          <w:b/>
        </w:rPr>
        <w:fldChar w:fldCharType="separate"/>
      </w:r>
      <w:r w:rsidR="00DC788A">
        <w:rPr>
          <w:b/>
        </w:rPr>
        <w:t>[6]</w:t>
      </w:r>
      <w:r w:rsidRPr="0025499F">
        <w:rPr>
          <w:b/>
        </w:rPr>
        <w:fldChar w:fldCharType="end"/>
      </w:r>
      <w:r>
        <w:t xml:space="preserve">, </w:t>
      </w:r>
      <w:r w:rsidRPr="0025499F">
        <w:rPr>
          <w:b/>
        </w:rPr>
        <w:fldChar w:fldCharType="begin"/>
      </w:r>
      <w:r w:rsidRPr="0025499F">
        <w:rPr>
          <w:b/>
        </w:rPr>
        <w:instrText xml:space="preserve"> REF _Ref536202526 \r \h </w:instrText>
      </w:r>
      <w:r>
        <w:rPr>
          <w:b/>
        </w:rPr>
        <w:instrText xml:space="preserve"> \* MERGEFORMAT </w:instrText>
      </w:r>
      <w:r w:rsidRPr="0025499F">
        <w:rPr>
          <w:b/>
        </w:rPr>
      </w:r>
      <w:r w:rsidRPr="0025499F">
        <w:rPr>
          <w:b/>
        </w:rPr>
        <w:fldChar w:fldCharType="separate"/>
      </w:r>
      <w:r w:rsidR="00DC788A">
        <w:rPr>
          <w:b/>
        </w:rPr>
        <w:t>[29]</w:t>
      </w:r>
      <w:r w:rsidRPr="0025499F">
        <w:rPr>
          <w:b/>
        </w:rPr>
        <w:fldChar w:fldCharType="end"/>
      </w:r>
      <w:r>
        <w:t xml:space="preserve">, ce balourd thermique est souvent modélisé par deux approches : en </w:t>
      </w:r>
      <w:r w:rsidRPr="00BE28B8">
        <w:t>masse</w:t>
      </w:r>
      <w:r>
        <w:t>s</w:t>
      </w:r>
      <w:r w:rsidRPr="00BE28B8">
        <w:t xml:space="preserve"> concentrée</w:t>
      </w:r>
      <w:r>
        <w:t xml:space="preserve">s et le </w:t>
      </w:r>
      <w:r w:rsidRPr="00BE28B8">
        <w:t>défaut de la fibre neutre</w:t>
      </w:r>
      <w:r>
        <w:t>.</w:t>
      </w:r>
    </w:p>
    <w:p w14:paraId="314B557D" w14:textId="77777777" w:rsidR="00B8341E" w:rsidRDefault="00B8341E" w:rsidP="00B8341E">
      <w:pPr>
        <w:keepNext/>
        <w:spacing w:before="240" w:line="360" w:lineRule="auto"/>
        <w:ind w:firstLine="709"/>
        <w:jc w:val="center"/>
      </w:pPr>
      <w:r>
        <w:rPr>
          <w:noProof/>
          <w:lang w:eastAsia="zh-CN"/>
        </w:rPr>
        <w:drawing>
          <wp:inline distT="0" distB="0" distL="0" distR="0" wp14:anchorId="2FEB2475" wp14:editId="6AE271FF">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321B7234" w14:textId="77777777" w:rsidR="00B8341E" w:rsidRPr="00BA370A" w:rsidRDefault="00B8341E" w:rsidP="00B8341E">
      <w:pPr>
        <w:pStyle w:val="Lgende"/>
        <w:spacing w:after="0"/>
        <w:jc w:val="center"/>
        <w:rPr>
          <w:rFonts w:ascii="Calibri" w:eastAsia="Times New Roman" w:hAnsi="Calibri" w:cs="Times New Roman"/>
          <w:i w:val="0"/>
          <w:iCs w:val="0"/>
          <w:color w:val="auto"/>
          <w:sz w:val="22"/>
          <w:szCs w:val="20"/>
          <w:lang w:eastAsia="fr-FR"/>
        </w:rPr>
      </w:pPr>
      <w:bookmarkStart w:id="1481" w:name="_Ref535847826"/>
      <w:bookmarkStart w:id="1482" w:name="_Toc536112219"/>
      <w:bookmarkStart w:id="1483" w:name="_Toc536800520"/>
      <w:bookmarkStart w:id="1484" w:name="_Toc3312889"/>
      <w:r w:rsidRPr="00BA370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81"/>
      <w:r>
        <w:rPr>
          <w:rFonts w:ascii="Calibri" w:eastAsia="Times New Roman" w:hAnsi="Calibri" w:cs="Times New Roman"/>
          <w:i w:val="0"/>
          <w:iCs w:val="0"/>
          <w:color w:val="auto"/>
          <w:sz w:val="22"/>
          <w:szCs w:val="20"/>
          <w:lang w:eastAsia="fr-FR"/>
        </w:rPr>
        <w:t xml:space="preserve"> : Les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482"/>
      <w:bookmarkEnd w:id="1483"/>
      <w:bookmarkEnd w:id="1484"/>
    </w:p>
    <w:p w14:paraId="61F90DE7" w14:textId="77777777" w:rsidR="00B8341E" w:rsidRDefault="00B8341E" w:rsidP="00B8341E">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DC788A" w:rsidRPr="00DC788A">
        <w:rPr>
          <w:b/>
          <w:iCs/>
        </w:rPr>
        <w:t>Figure 3.3</w:t>
      </w:r>
      <w:r w:rsidR="00DC788A" w:rsidRPr="00DC788A">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les </w:t>
      </w:r>
      <w:r>
        <w:lastRenderedPageBreak/>
        <w:t>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2A974F08" w14:textId="77777777" w:rsidR="00B8341E" w:rsidRDefault="00B8341E" w:rsidP="00B8341E">
      <w:pPr>
        <w:pStyle w:val="Titre3"/>
        <w:ind w:left="709"/>
      </w:pPr>
      <w:bookmarkStart w:id="1485" w:name="_Ref536534158"/>
      <w:bookmarkStart w:id="1486" w:name="_Ref536534174"/>
      <w:bookmarkStart w:id="1487" w:name="_Toc536800411"/>
      <w:bookmarkStart w:id="1488" w:name="_Toc3312780"/>
      <w:r>
        <w:t>Approche des masse concentrée</w:t>
      </w:r>
      <w:bookmarkEnd w:id="1485"/>
      <w:bookmarkEnd w:id="1486"/>
      <w:bookmarkEnd w:id="1487"/>
      <w:r>
        <w:t>s</w:t>
      </w:r>
      <w:bookmarkEnd w:id="1488"/>
    </w:p>
    <w:p w14:paraId="09BF9FE8" w14:textId="77777777" w:rsidR="00B8341E" w:rsidRDefault="00B8341E" w:rsidP="00B8341E">
      <w:pPr>
        <w:spacing w:before="240" w:after="240" w:line="360" w:lineRule="auto"/>
        <w:ind w:firstLine="708"/>
      </w:pPr>
      <w:r>
        <w:t xml:space="preserve">Cette </w:t>
      </w:r>
      <w:r w:rsidRPr="008308B4">
        <w:t xml:space="preserve">approche </w:t>
      </w:r>
      <w:r>
        <w:t>modélise le balourd thermique à partir de la définition du balourd, i.e. une masse décentrée à une distance de son axe de rotation. Lorsque la masse du disque est prépondérante à la masse du rotor, le balourd thermique peut être appliqué uniquement au droit du disque. C’est ce qui a été fait dans le cas du rotor rigide.  Sinon, dans le cas général, une distribution de balourd thermique est appliquée le long de la fibre neutre du rotor. C’est le choix qui a été fait dans le cas du rotor flexible qui comporte plusieurs disques.</w:t>
      </w:r>
    </w:p>
    <w:p w14:paraId="17662B06" w14:textId="77777777" w:rsidR="00B8341E" w:rsidRDefault="00B8341E" w:rsidP="00B8341E">
      <w:pPr>
        <w:spacing w:before="120" w:after="120" w:line="360" w:lineRule="auto"/>
        <w:ind w:firstLine="709"/>
      </w:pPr>
      <w:r>
        <w:t>Dans la version simple (</w:t>
      </w:r>
      <w:r w:rsidRPr="00E3421C">
        <w:rPr>
          <w:b/>
        </w:rPr>
        <w:fldChar w:fldCharType="begin"/>
      </w:r>
      <w:r w:rsidRPr="00E3421C">
        <w:rPr>
          <w:b/>
        </w:rPr>
        <w:instrText xml:space="preserve"> REF _Ref536524018 \h  \* MERGEFORMAT </w:instrText>
      </w:r>
      <w:r w:rsidRPr="00E3421C">
        <w:rPr>
          <w:b/>
        </w:rPr>
      </w:r>
      <w:r w:rsidRPr="00E3421C">
        <w:rPr>
          <w:b/>
        </w:rPr>
        <w:fldChar w:fldCharType="separate"/>
      </w:r>
      <w:r w:rsidR="00DC788A" w:rsidRPr="00DC788A">
        <w:rPr>
          <w:b/>
        </w:rPr>
        <w:t xml:space="preserve">Figure </w:t>
      </w:r>
      <w:r w:rsidR="00DC788A" w:rsidRPr="00DC788A">
        <w:rPr>
          <w:b/>
          <w:iCs/>
          <w:noProof/>
        </w:rPr>
        <w:t>3.3</w:t>
      </w:r>
      <w:r w:rsidR="00DC788A" w:rsidRPr="00DC788A">
        <w:rPr>
          <w:b/>
          <w:iCs/>
          <w:noProof/>
        </w:rPr>
        <w:noBreakHyphen/>
        <w:t>2</w:t>
      </w:r>
      <w:r w:rsidRPr="00E3421C">
        <w:rPr>
          <w:b/>
        </w:rPr>
        <w:fldChar w:fldCharType="end"/>
      </w:r>
      <w:r>
        <w:rPr>
          <w:b/>
        </w:rPr>
        <w:t>)</w:t>
      </w:r>
      <w:r>
        <w:t xml:space="preserve">, en considérant que la </w:t>
      </w:r>
      <w:proofErr w:type="gramStart"/>
      <w:r>
        <w:t xml:space="preserve">masse </w:t>
      </w:r>
      <w:proofErr w:type="gramEnd"/>
      <m:oMath>
        <m:sSub>
          <m:sSubPr>
            <m:ctrlPr>
              <w:rPr>
                <w:rFonts w:ascii="Cambria Math" w:hAnsi="Cambria Math"/>
                <w:i/>
              </w:rPr>
            </m:ctrlPr>
          </m:sSubPr>
          <m:e>
            <m:r>
              <w:rPr>
                <w:rFonts w:ascii="Cambria Math" w:hAnsi="Cambria Math"/>
              </w:rPr>
              <m:t>m</m:t>
            </m:r>
          </m:e>
          <m:sub>
            <m:r>
              <w:rPr>
                <w:rFonts w:ascii="Cambria Math" w:hAnsi="Cambria Math"/>
              </w:rPr>
              <m:t>d</m:t>
            </m:r>
          </m:sub>
        </m:sSub>
      </m:oMath>
      <w:r>
        <w:t>,  du disque en porte à faux est prépondérante par rapport à la masse du rotor le balourd thermique généré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5BDA997" w14:textId="77777777" w:rsidTr="00956887">
        <w:trPr>
          <w:trHeight w:val="635"/>
          <w:tblHeader/>
          <w:jc w:val="center"/>
        </w:trPr>
        <w:tc>
          <w:tcPr>
            <w:tcW w:w="8080" w:type="dxa"/>
            <w:vAlign w:val="center"/>
          </w:tcPr>
          <w:p w14:paraId="458D514F" w14:textId="77777777" w:rsidR="00B8341E" w:rsidRPr="007C2FE0" w:rsidRDefault="00B8341E"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59750C27" w14:textId="77777777" w:rsidR="00B8341E" w:rsidRPr="00566968" w:rsidRDefault="00B8341E" w:rsidP="00956887">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7A6026C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1FF054" w14:textId="77777777" w:rsidR="00B8341E" w:rsidRDefault="00B8341E" w:rsidP="00B8341E">
      <w:pPr>
        <w:spacing w:before="120" w:after="120" w:line="360" w:lineRule="auto"/>
      </w:pPr>
      <w:r>
        <w:t xml:space="preserve">Par conséquent, l’excitation générée par la déformation thermique du rotor est représentée par un balourd appliqué  au niveau du disque en porte à faux. Cette force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8547A5">
        <w:rPr>
          <w:b/>
        </w:rPr>
        <w:fldChar w:fldCharType="begin"/>
      </w:r>
      <w:r w:rsidRPr="008547A5">
        <w:rPr>
          <w:b/>
        </w:rPr>
        <w:instrText xml:space="preserve"> REF _Ref536535907 \r \h </w:instrText>
      </w:r>
      <w:r>
        <w:rPr>
          <w:b/>
        </w:rPr>
        <w:instrText xml:space="preserve"> \* MERGEFORMAT </w:instrText>
      </w:r>
      <w:r w:rsidRPr="008547A5">
        <w:rPr>
          <w:b/>
        </w:rPr>
      </w:r>
      <w:r w:rsidRPr="008547A5">
        <w:rPr>
          <w:b/>
        </w:rPr>
        <w:fldChar w:fldCharType="separate"/>
      </w:r>
      <w:r w:rsidR="00DC788A">
        <w:rPr>
          <w:b/>
        </w:rPr>
        <w:t>Eq.3-39</w:t>
      </w:r>
      <w:r w:rsidRPr="008547A5">
        <w:rPr>
          <w:b/>
        </w:rPr>
        <w:fldChar w:fldCharType="end"/>
      </w:r>
      <w:r>
        <w:t xml:space="preserve">) 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9733717" w14:textId="77777777" w:rsidTr="00956887">
        <w:trPr>
          <w:trHeight w:val="635"/>
          <w:tblHeader/>
          <w:jc w:val="center"/>
        </w:trPr>
        <w:tc>
          <w:tcPr>
            <w:tcW w:w="8080" w:type="dxa"/>
            <w:vAlign w:val="center"/>
          </w:tcPr>
          <w:p w14:paraId="2C53A4A1" w14:textId="77777777" w:rsidR="00B8341E" w:rsidRPr="00B61CBF" w:rsidRDefault="00B8341E" w:rsidP="00956887">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1FDF6D5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89" w:name="_Ref536535907"/>
            <w:r w:rsidRPr="00222B71">
              <w:rPr>
                <w:rFonts w:ascii="Calibri" w:eastAsia="Times New Roman" w:hAnsi="Calibri" w:cs="Times New Roman"/>
                <w:i w:val="0"/>
                <w:iCs w:val="0"/>
                <w:color w:val="auto"/>
                <w:sz w:val="22"/>
                <w:szCs w:val="20"/>
                <w:lang w:eastAsia="fr-FR"/>
              </w:rPr>
              <w:t xml:space="preserve"> </w:t>
            </w:r>
            <w:bookmarkEnd w:id="1489"/>
          </w:p>
        </w:tc>
      </w:tr>
    </w:tbl>
    <w:p w14:paraId="341550F0" w14:textId="77777777" w:rsidR="00B8341E" w:rsidRDefault="00B8341E" w:rsidP="00B8341E">
      <w:pPr>
        <w:spacing w:before="240" w:line="360" w:lineRule="auto"/>
        <w:ind w:firstLine="709"/>
        <w:jc w:val="center"/>
      </w:pPr>
      <w:r>
        <w:rPr>
          <w:noProof/>
          <w:lang w:eastAsia="zh-CN"/>
        </w:rPr>
        <w:drawing>
          <wp:inline distT="0" distB="0" distL="0" distR="0" wp14:anchorId="0C3C2725" wp14:editId="7AB6724E">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0CECA06" w14:textId="77777777" w:rsidR="00B8341E" w:rsidRPr="00BD0636" w:rsidRDefault="00B8341E" w:rsidP="00B8341E">
      <w:pPr>
        <w:pStyle w:val="Lgende"/>
        <w:spacing w:after="360"/>
        <w:jc w:val="center"/>
        <w:rPr>
          <w:rFonts w:ascii="Calibri" w:eastAsia="Times New Roman" w:hAnsi="Calibri" w:cs="Times New Roman"/>
          <w:i w:val="0"/>
          <w:iCs w:val="0"/>
          <w:color w:val="auto"/>
          <w:sz w:val="22"/>
          <w:szCs w:val="20"/>
          <w:lang w:eastAsia="fr-FR"/>
        </w:rPr>
      </w:pPr>
      <w:bookmarkStart w:id="1490" w:name="_Ref536524018"/>
      <w:bookmarkStart w:id="1491" w:name="_Toc536800521"/>
      <w:bookmarkStart w:id="1492" w:name="_Toc3312890"/>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90"/>
      <w:r w:rsidRPr="00BD0636">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La flexion thermique au niveau du disque en porte à faux</w:t>
      </w:r>
      <w:bookmarkEnd w:id="1491"/>
      <w:bookmarkEnd w:id="1492"/>
    </w:p>
    <w:p w14:paraId="082922EC" w14:textId="77777777" w:rsidR="00B8341E" w:rsidRDefault="00B8341E" w:rsidP="00B8341E">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DC788A" w:rsidRPr="00DC788A">
        <w:rPr>
          <w:b/>
        </w:rPr>
        <w:t>Figure 3.3</w:t>
      </w:r>
      <w:r w:rsidR="00DC788A" w:rsidRPr="00DC788A">
        <w:rPr>
          <w:b/>
        </w:rPr>
        <w:noBreakHyphen/>
        <w:t>3</w:t>
      </w:r>
      <w:r w:rsidRPr="002C12E1">
        <w:rPr>
          <w:b/>
        </w:rPr>
        <w:fldChar w:fldCharType="end"/>
      </w:r>
      <w:r w:rsidRPr="00513208">
        <w:t>)</w:t>
      </w:r>
      <w:r>
        <w:t xml:space="preserve">. Ainsi, en supposant que le rotor est </w:t>
      </w:r>
      <w:r>
        <w:lastRenderedPageBreak/>
        <w:t xml:space="preserve">discrétisé en utilisant </w:t>
      </w:r>
      <m:oMath>
        <m:r>
          <w:rPr>
            <w:rFonts w:ascii="Cambria Math" w:hAnsi="Cambria Math"/>
          </w:rPr>
          <m:t>n</m:t>
        </m:r>
      </m:oMath>
      <w:r w:rsidRPr="00F331EB">
        <w:t xml:space="preserve"> </w:t>
      </w:r>
      <w:r>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l’amplitude et la phase du balourd thermique généré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1433035" w14:textId="77777777" w:rsidTr="00956887">
        <w:trPr>
          <w:trHeight w:val="635"/>
          <w:tblHeader/>
          <w:jc w:val="center"/>
        </w:trPr>
        <w:tc>
          <w:tcPr>
            <w:tcW w:w="8080" w:type="dxa"/>
            <w:vAlign w:val="center"/>
          </w:tcPr>
          <w:p w14:paraId="2D2D69F0" w14:textId="77777777" w:rsidR="00B8341E" w:rsidRPr="007C2FE0" w:rsidRDefault="00B8341E"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4245EA7D" w14:textId="77777777" w:rsidR="00B8341E" w:rsidRPr="00566968" w:rsidRDefault="00B8341E" w:rsidP="00956887">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0F41902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99D4282" w14:textId="77777777" w:rsidR="00B8341E" w:rsidRPr="0018348E" w:rsidRDefault="00B8341E" w:rsidP="00B8341E">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510D6C96" w14:textId="77777777" w:rsidR="00B8341E" w:rsidRPr="00742004" w:rsidRDefault="00B8341E" w:rsidP="00B8341E">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 xml:space="preserve">. </w:t>
      </w:r>
    </w:p>
    <w:p w14:paraId="0B0B9DE6" w14:textId="77777777" w:rsidR="00B8341E" w:rsidRDefault="00B8341E" w:rsidP="00B8341E">
      <w:pPr>
        <w:pStyle w:val="Default"/>
        <w:spacing w:line="360" w:lineRule="auto"/>
        <w:jc w:val="center"/>
      </w:pPr>
      <w:r w:rsidRPr="006A5050">
        <w:rPr>
          <w:noProof/>
        </w:rPr>
        <w:drawing>
          <wp:inline distT="0" distB="0" distL="0" distR="0" wp14:anchorId="444C1F8F" wp14:editId="3763894A">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57B52724" w14:textId="77777777" w:rsidR="00B8341E" w:rsidRPr="00BD0636" w:rsidRDefault="00B8341E" w:rsidP="00B8341E">
      <w:pPr>
        <w:pStyle w:val="Lgende"/>
        <w:jc w:val="center"/>
        <w:rPr>
          <w:rFonts w:ascii="Calibri" w:eastAsia="Times New Roman" w:hAnsi="Calibri" w:cs="Times New Roman"/>
          <w:i w:val="0"/>
          <w:iCs w:val="0"/>
          <w:color w:val="auto"/>
          <w:sz w:val="22"/>
          <w:szCs w:val="20"/>
          <w:lang w:eastAsia="fr-FR"/>
        </w:rPr>
      </w:pPr>
      <w:bookmarkStart w:id="1493" w:name="_Ref503981360"/>
      <w:bookmarkStart w:id="1494" w:name="_Toc536112220"/>
      <w:bookmarkStart w:id="1495" w:name="_Toc536800522"/>
      <w:bookmarkStart w:id="1496" w:name="_Toc331289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93"/>
      <w:r w:rsidRPr="00BD0636">
        <w:rPr>
          <w:rFonts w:ascii="Calibri" w:eastAsia="Times New Roman" w:hAnsi="Calibri" w:cs="Times New Roman"/>
          <w:i w:val="0"/>
          <w:iCs w:val="0"/>
          <w:color w:val="auto"/>
          <w:sz w:val="22"/>
          <w:szCs w:val="20"/>
          <w:lang w:eastAsia="fr-FR"/>
        </w:rPr>
        <w:t> : défaut de la fibre neutre</w:t>
      </w:r>
      <w:bookmarkEnd w:id="1494"/>
      <w:bookmarkEnd w:id="1495"/>
      <w:bookmarkEnd w:id="1496"/>
    </w:p>
    <w:p w14:paraId="5BAB7ED2" w14:textId="77777777" w:rsidR="00B8341E" w:rsidRDefault="00B8341E" w:rsidP="00B8341E">
      <w:pPr>
        <w:spacing w:before="240" w:line="360" w:lineRule="auto"/>
        <w:ind w:firstLine="708"/>
        <w:rPr>
          <w:b/>
        </w:rPr>
      </w:pPr>
      <w:r>
        <w:t>La force générée par le balourd au niveau de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4224DC2" w14:textId="77777777" w:rsidTr="00956887">
        <w:trPr>
          <w:trHeight w:val="635"/>
          <w:tblHeader/>
          <w:jc w:val="center"/>
        </w:trPr>
        <w:tc>
          <w:tcPr>
            <w:tcW w:w="8080" w:type="dxa"/>
            <w:vAlign w:val="center"/>
          </w:tcPr>
          <w:p w14:paraId="5D2D29F6" w14:textId="77777777" w:rsidR="00B8341E" w:rsidRPr="00B61CBF" w:rsidRDefault="00B8341E" w:rsidP="00956887">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28AF9CE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30E0C80" w14:textId="77777777" w:rsidR="00B8341E" w:rsidRPr="005930D4" w:rsidRDefault="00B8341E" w:rsidP="00B8341E">
      <w:pPr>
        <w:spacing w:before="240" w:after="240" w:line="360" w:lineRule="auto"/>
        <w:ind w:firstLine="709"/>
      </w:pPr>
      <w:r>
        <w:t xml:space="preserve">Avant d’appliquer l’ensemble des forces du balourd thermique au système des équations de mouvement, il est nécessaire de réaliser un changement depuis le repère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vers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07D1AC04" w14:textId="77777777" w:rsidTr="00956887">
        <w:trPr>
          <w:trHeight w:val="635"/>
          <w:tblHeader/>
          <w:jc w:val="center"/>
        </w:trPr>
        <w:tc>
          <w:tcPr>
            <w:tcW w:w="8080" w:type="dxa"/>
            <w:vAlign w:val="center"/>
          </w:tcPr>
          <w:p w14:paraId="2D02829D" w14:textId="77777777" w:rsidR="00B8341E" w:rsidRPr="00B61CBF" w:rsidRDefault="00B8341E" w:rsidP="00956887">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Pr>
                <w:b/>
              </w:rPr>
              <w:t xml:space="preserve"> </w:t>
            </w:r>
            <w:r w:rsidRPr="00440FE9">
              <w:t>ou</w:t>
            </w:r>
            <w:r>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54597B0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1C0BB38" w14:textId="77777777" w:rsidR="00B8341E" w:rsidRDefault="00B8341E" w:rsidP="00B8341E">
      <w:pPr>
        <w:spacing w:before="240" w:after="240" w:line="360" w:lineRule="auto"/>
        <w:ind w:firstLine="709"/>
      </w:pPr>
      <w:r>
        <w:t>Toutes les forces du balourd thermique créées aux éléments du rotor sont assemblées et ajoutées au système des équations de mouvement comme forces extérieure</w:t>
      </w:r>
      <w:bookmarkStart w:id="1497" w:name="_Ref527568693"/>
      <w:r>
        <w:t>s.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487C325" w14:textId="77777777" w:rsidTr="00956887">
        <w:trPr>
          <w:trHeight w:val="635"/>
          <w:tblHeader/>
          <w:jc w:val="center"/>
        </w:trPr>
        <w:tc>
          <w:tcPr>
            <w:tcW w:w="8080" w:type="dxa"/>
            <w:vAlign w:val="center"/>
          </w:tcPr>
          <w:p w14:paraId="29DB1BCD" w14:textId="77777777" w:rsidR="00B8341E" w:rsidRPr="00B61CBF" w:rsidRDefault="00B8341E" w:rsidP="00956887">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55C653C0"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98" w:name="_Ref528586408"/>
            <w:r w:rsidRPr="00222B71">
              <w:rPr>
                <w:rFonts w:ascii="Calibri" w:eastAsia="Times New Roman" w:hAnsi="Calibri" w:cs="Times New Roman"/>
                <w:i w:val="0"/>
                <w:iCs w:val="0"/>
                <w:color w:val="auto"/>
                <w:sz w:val="22"/>
                <w:szCs w:val="20"/>
                <w:lang w:eastAsia="fr-FR"/>
              </w:rPr>
              <w:t xml:space="preserve"> </w:t>
            </w:r>
            <w:bookmarkEnd w:id="1498"/>
          </w:p>
        </w:tc>
      </w:tr>
    </w:tbl>
    <w:p w14:paraId="5756267A" w14:textId="77777777" w:rsidR="00B8341E" w:rsidRDefault="00B8341E" w:rsidP="00B8341E"/>
    <w:p w14:paraId="1F0EED77" w14:textId="77777777" w:rsidR="00B8341E" w:rsidRPr="00291150" w:rsidRDefault="00B8341E" w:rsidP="00B8341E">
      <w:pPr>
        <w:pStyle w:val="Titre3"/>
        <w:spacing w:before="240" w:after="240"/>
        <w:ind w:left="709"/>
      </w:pPr>
      <w:bookmarkStart w:id="1499" w:name="_Toc536800412"/>
      <w:bookmarkStart w:id="1500" w:name="_Toc3312781"/>
      <w:r>
        <w:t>Approche du défaut de la fibre neutre</w:t>
      </w:r>
      <w:bookmarkEnd w:id="1497"/>
      <w:bookmarkEnd w:id="1499"/>
      <w:bookmarkEnd w:id="1500"/>
      <w:r>
        <w:t xml:space="preserve"> </w:t>
      </w:r>
    </w:p>
    <w:p w14:paraId="1AB8AB3A" w14:textId="77777777" w:rsidR="00B8341E" w:rsidRDefault="00B8341E" w:rsidP="00B8341E">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le déplacement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9CBC6B0" w14:textId="77777777" w:rsidTr="00956887">
        <w:trPr>
          <w:trHeight w:val="635"/>
          <w:tblHeader/>
          <w:jc w:val="center"/>
        </w:trPr>
        <w:tc>
          <w:tcPr>
            <w:tcW w:w="8080" w:type="dxa"/>
            <w:vAlign w:val="center"/>
          </w:tcPr>
          <w:p w14:paraId="398D7E01" w14:textId="77777777" w:rsidR="00B8341E" w:rsidRPr="00EE4A85" w:rsidRDefault="00B8341E"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0427AD1B" w14:textId="77777777" w:rsidR="00B8341E" w:rsidRPr="00DA6A38" w:rsidRDefault="00B8341E"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12895E4" w14:textId="77777777" w:rsidR="00B8341E" w:rsidRPr="00B61CBF" w:rsidRDefault="00B8341E" w:rsidP="00956887">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0D0AFE5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992420B" w14:textId="77777777" w:rsidR="00B8341E" w:rsidRDefault="00B8341E" w:rsidP="00B8341E">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D3F7E81" w14:textId="77777777" w:rsidTr="00956887">
        <w:trPr>
          <w:trHeight w:val="635"/>
          <w:tblHeader/>
          <w:jc w:val="center"/>
        </w:trPr>
        <w:tc>
          <w:tcPr>
            <w:tcW w:w="8080" w:type="dxa"/>
            <w:vAlign w:val="center"/>
          </w:tcPr>
          <w:p w14:paraId="1AFC51A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5CD61D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1" w:name="_Ref528591501"/>
            <w:r w:rsidRPr="00222B71">
              <w:rPr>
                <w:rFonts w:ascii="Calibri" w:eastAsia="Times New Roman" w:hAnsi="Calibri" w:cs="Times New Roman"/>
                <w:i w:val="0"/>
                <w:iCs w:val="0"/>
                <w:color w:val="auto"/>
                <w:sz w:val="22"/>
                <w:szCs w:val="20"/>
                <w:lang w:eastAsia="fr-FR"/>
              </w:rPr>
              <w:t xml:space="preserve"> </w:t>
            </w:r>
            <w:bookmarkEnd w:id="1501"/>
          </w:p>
        </w:tc>
      </w:tr>
    </w:tbl>
    <w:p w14:paraId="27E4E019" w14:textId="77777777" w:rsidR="00B8341E" w:rsidRDefault="00B8341E" w:rsidP="00B8341E">
      <w:pPr>
        <w:spacing w:before="240" w:after="240" w:line="360" w:lineRule="auto"/>
        <w:ind w:firstLine="709"/>
      </w:pPr>
      <w:r>
        <w:t>Puisque la déformation thermique issue du modèle thermomécanique est calculée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 l’exprimer dans le repère fixe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pour évaluer la force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chaque nœud de la fibre neutre du rotor flexible, 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2347B5C" w14:textId="77777777" w:rsidTr="00956887">
        <w:trPr>
          <w:trHeight w:val="635"/>
          <w:tblHeader/>
          <w:jc w:val="center"/>
        </w:trPr>
        <w:tc>
          <w:tcPr>
            <w:tcW w:w="8080" w:type="dxa"/>
            <w:vAlign w:val="center"/>
          </w:tcPr>
          <w:p w14:paraId="1275F2A1" w14:textId="77777777" w:rsidR="00B8341E" w:rsidRPr="00B61CBF" w:rsidRDefault="00B8341E" w:rsidP="00956887">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51E9D24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6D272E" w14:textId="77777777" w:rsidR="00B8341E" w:rsidRDefault="00B8341E" w:rsidP="00B8341E">
      <w:pPr>
        <w:spacing w:before="240" w:after="240" w:line="360" w:lineRule="auto"/>
      </w:pPr>
      <w:r>
        <w:t xml:space="preserve">Le changement du repère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fait appel à la matrice de 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2450642" w14:textId="77777777" w:rsidTr="00956887">
        <w:trPr>
          <w:trHeight w:val="635"/>
          <w:tblHeader/>
          <w:jc w:val="center"/>
        </w:trPr>
        <w:tc>
          <w:tcPr>
            <w:tcW w:w="8080" w:type="dxa"/>
            <w:vAlign w:val="center"/>
          </w:tcPr>
          <w:p w14:paraId="3084D060" w14:textId="77777777" w:rsidR="00B8341E" w:rsidRPr="00546459" w:rsidRDefault="00B8341E" w:rsidP="00956887">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723AC359" w14:textId="77777777" w:rsidR="00B8341E" w:rsidRDefault="00B8341E" w:rsidP="00956887">
            <w:r>
              <w:t>où :</w:t>
            </w:r>
          </w:p>
          <w:p w14:paraId="53652152" w14:textId="77777777" w:rsidR="00B8341E" w:rsidRPr="00B61CBF" w:rsidRDefault="00B8341E" w:rsidP="0095688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69BC278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2" w:name="_Ref532583633"/>
            <w:r w:rsidRPr="00222B71">
              <w:rPr>
                <w:rFonts w:ascii="Calibri" w:eastAsia="Times New Roman" w:hAnsi="Calibri" w:cs="Times New Roman"/>
                <w:i w:val="0"/>
                <w:iCs w:val="0"/>
                <w:color w:val="auto"/>
                <w:sz w:val="22"/>
                <w:szCs w:val="20"/>
                <w:lang w:eastAsia="fr-FR"/>
              </w:rPr>
              <w:t xml:space="preserve"> </w:t>
            </w:r>
            <w:bookmarkEnd w:id="1502"/>
          </w:p>
        </w:tc>
      </w:tr>
    </w:tbl>
    <w:p w14:paraId="5D0E1639" w14:textId="77777777" w:rsidR="00B8341E" w:rsidRDefault="00B8341E" w:rsidP="00B8341E">
      <w:pPr>
        <w:spacing w:before="240" w:after="240" w:line="360" w:lineRule="auto"/>
        <w:rPr>
          <w:b/>
        </w:rPr>
      </w:pPr>
      <w:r>
        <w:lastRenderedPageBreak/>
        <w:t xml:space="preserve">Ainsi la force nodale du balourd thermique en fonction de la déflection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57429F" w14:paraId="69F0DB56" w14:textId="77777777" w:rsidTr="00956887">
        <w:trPr>
          <w:trHeight w:val="635"/>
          <w:tblHeader/>
          <w:jc w:val="center"/>
        </w:trPr>
        <w:tc>
          <w:tcPr>
            <w:tcW w:w="8080" w:type="dxa"/>
            <w:vAlign w:val="center"/>
          </w:tcPr>
          <w:p w14:paraId="0077797A" w14:textId="77777777" w:rsidR="00B8341E" w:rsidRPr="0057429F" w:rsidRDefault="00B8341E" w:rsidP="00956887">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027BFEF6" w14:textId="77777777" w:rsidR="00B8341E" w:rsidRPr="0057429F" w:rsidRDefault="00B8341E" w:rsidP="00B8341E">
            <w:pPr>
              <w:pStyle w:val="Lgende"/>
              <w:numPr>
                <w:ilvl w:val="1"/>
                <w:numId w:val="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81B71E1" w14:textId="77777777" w:rsidR="00B8341E" w:rsidRPr="006F3AB9" w:rsidRDefault="00B8341E" w:rsidP="00B8341E">
      <w:pPr>
        <w:pStyle w:val="Titre2"/>
        <w:spacing w:after="240" w:line="360" w:lineRule="auto"/>
        <w:ind w:left="708" w:hanging="578"/>
        <w:rPr>
          <w:sz w:val="24"/>
        </w:rPr>
      </w:pPr>
      <w:bookmarkStart w:id="1503" w:name="_Toc536800413"/>
      <w:bookmarkStart w:id="1504" w:name="_Toc3312782"/>
      <w:r w:rsidRPr="006F3AB9">
        <w:rPr>
          <w:sz w:val="24"/>
        </w:rPr>
        <w:t>Conclusion</w:t>
      </w:r>
      <w:bookmarkEnd w:id="1503"/>
      <w:bookmarkEnd w:id="1504"/>
    </w:p>
    <w:p w14:paraId="13903C7A" w14:textId="2FECAB17" w:rsidR="00500C53" w:rsidRDefault="00B8341E" w:rsidP="00B8341E">
      <w:pPr>
        <w:spacing w:line="360" w:lineRule="auto"/>
        <w:ind w:firstLine="708"/>
        <w:rPr>
          <w:sz w:val="23"/>
          <w:szCs w:val="23"/>
        </w:rPr>
      </w:pPr>
      <w:r w:rsidRPr="001014EE">
        <w:rPr>
          <w:szCs w:val="22"/>
        </w:rPr>
        <w:t>Ce chapitre présente en détail les modèles numériques du rotor utilisés pour l’analyse de l’effet Morton. Le modèle de dynamique du rotor est couplé avec le modèle non linéaire du palier. Le flux thermique issu du modèle de palier est</w:t>
      </w:r>
      <w:r>
        <w:rPr>
          <w:szCs w:val="22"/>
        </w:rPr>
        <w:t xml:space="preserve"> utilisé comme une</w:t>
      </w:r>
      <w:r w:rsidRPr="001014EE">
        <w:rPr>
          <w:szCs w:val="22"/>
        </w:rPr>
        <w:t xml:space="preserve"> condition aux limites du modèle thermique du rotor. La résolution </w:t>
      </w:r>
      <w:r>
        <w:rPr>
          <w:szCs w:val="22"/>
        </w:rPr>
        <w:t xml:space="preserve">numérique de l’équation de la chaleur </w:t>
      </w:r>
      <w:r w:rsidRPr="001014EE">
        <w:rPr>
          <w:szCs w:val="22"/>
        </w:rPr>
        <w:t>permet de déterminer le champ de température en régime transitoire et  de calculer la déformation du rotor. La déflection de la fibre neutre du rotor suite à la déformation thermique est prise en compte à l’aide de deux approches</w:t>
      </w:r>
      <w:r>
        <w:rPr>
          <w:szCs w:val="22"/>
        </w:rPr>
        <w:t xml:space="preserve"> pour représenter l’excitation ainsi générée.</w:t>
      </w:r>
      <w:r w:rsidRPr="001014EE">
        <w:rPr>
          <w:szCs w:val="22"/>
        </w:rPr>
        <w:t xml:space="preserve"> Dans le chapitre suivant, ces modèles numériques sont utilisés pour simuler l’effet Morton en régime transitoire. Les résultats sont validés par des comparaisons avec des données expérimentales.</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27C99821" w14:textId="77777777" w:rsidR="006A5DC5" w:rsidRDefault="006A5DC5" w:rsidP="006A5DC5">
      <w:pPr>
        <w:pStyle w:val="Titre1"/>
        <w:numPr>
          <w:ilvl w:val="0"/>
          <w:numId w:val="0"/>
        </w:numPr>
        <w:ind w:left="567" w:hanging="566"/>
        <w:jc w:val="left"/>
      </w:pPr>
      <w:bookmarkStart w:id="1505" w:name="_Chapitre_4_:"/>
      <w:bookmarkStart w:id="1506" w:name="_Toc536800414"/>
      <w:bookmarkStart w:id="1507" w:name="_Toc3312783"/>
      <w:bookmarkEnd w:id="1505"/>
      <w:r>
        <w:lastRenderedPageBreak/>
        <w:t xml:space="preserve">Chapitre 4 : </w:t>
      </w:r>
      <w:r>
        <w:br/>
        <w:t>Simulations numériques</w:t>
      </w:r>
      <w:bookmarkEnd w:id="1506"/>
      <w:bookmarkEnd w:id="1507"/>
    </w:p>
    <w:p w14:paraId="7BDDFE6E" w14:textId="77777777" w:rsidR="006A5DC5" w:rsidRDefault="006A5DC5" w:rsidP="006A5DC5"/>
    <w:p w14:paraId="0E76B701" w14:textId="77777777" w:rsidR="006A5DC5" w:rsidRDefault="006A5DC5" w:rsidP="006A5DC5"/>
    <w:p w14:paraId="7B574A59" w14:textId="77777777" w:rsidR="006A5DC5" w:rsidRDefault="006A5DC5" w:rsidP="006A5DC5"/>
    <w:p w14:paraId="5ECC1FE2" w14:textId="77777777" w:rsidR="006A5DC5" w:rsidRDefault="006A5DC5" w:rsidP="006A5DC5"/>
    <w:p w14:paraId="57EFFC23" w14:textId="77777777" w:rsidR="006A5DC5" w:rsidRDefault="006A5DC5" w:rsidP="006A5DC5"/>
    <w:p w14:paraId="2CA8BF28" w14:textId="77777777" w:rsidR="006A5DC5" w:rsidRDefault="006A5DC5" w:rsidP="006A5DC5"/>
    <w:p w14:paraId="60BA1F58" w14:textId="77777777" w:rsidR="006A5DC5" w:rsidRDefault="006A5DC5" w:rsidP="006A5DC5"/>
    <w:p w14:paraId="5F516D8D" w14:textId="77777777" w:rsidR="006A5DC5" w:rsidRDefault="006A5DC5" w:rsidP="006A5DC5"/>
    <w:p w14:paraId="51E49A5B" w14:textId="77777777" w:rsidR="006A5DC5" w:rsidRPr="0006610D" w:rsidRDefault="006A5DC5" w:rsidP="006A5DC5">
      <w:pPr>
        <w:spacing w:before="240" w:after="240" w:line="360" w:lineRule="auto"/>
        <w:ind w:firstLine="709"/>
      </w:pPr>
      <w:r>
        <w:t>Les deux chapitres précédents ont été consacrés à la présentation des modèles physiques et numériques nécessaires pour représenter l’effet Morton. Ce chapitre présente des résultats de simulations</w:t>
      </w:r>
      <w:r w:rsidRPr="00A605CC">
        <w:t xml:space="preserve"> </w:t>
      </w:r>
      <w:r>
        <w:t>de l’effet Morton en régime transitoire. Les modèles numériques sont couplés en suivant la stratégie décrite au chapitre 1. Les simulations sont comparées aux résultats expérimentaux obtenus avec un banc d’essais développé à l’Institut PPRIME. Les comparaisons permettent de valider le modèle complet, non linéaire de l’effet Morton. Les outils numériques validés dans ce chapitre sont ensuite utilisés au chapitre 5 pour les analyses de stabilité de l’effet Morton.</w:t>
      </w:r>
      <w:bookmarkStart w:id="1508" w:name="_Toc533772322"/>
      <w:bookmarkStart w:id="1509" w:name="_Toc533774394"/>
      <w:bookmarkStart w:id="1510" w:name="_Toc533775586"/>
      <w:bookmarkStart w:id="1511" w:name="_Toc533776230"/>
      <w:bookmarkStart w:id="1512" w:name="_Toc533776357"/>
      <w:bookmarkStart w:id="1513" w:name="_Toc533777582"/>
      <w:bookmarkStart w:id="1514" w:name="_Toc534279490"/>
      <w:bookmarkStart w:id="1515" w:name="_Toc534279588"/>
      <w:bookmarkStart w:id="1516" w:name="_Toc534279666"/>
      <w:bookmarkStart w:id="1517" w:name="_Toc534290962"/>
      <w:bookmarkStart w:id="1518" w:name="_Toc534293244"/>
      <w:bookmarkStart w:id="1519" w:name="_Toc534293528"/>
      <w:bookmarkStart w:id="1520" w:name="_Toc534293606"/>
      <w:bookmarkStart w:id="1521" w:name="_Toc534387905"/>
      <w:bookmarkStart w:id="1522" w:name="_Toc534410876"/>
      <w:bookmarkStart w:id="1523" w:name="_Toc534620790"/>
      <w:bookmarkStart w:id="1524" w:name="_Toc534621276"/>
      <w:bookmarkStart w:id="1525" w:name="_Toc534621381"/>
      <w:bookmarkStart w:id="1526" w:name="_Toc534621488"/>
      <w:bookmarkStart w:id="1527" w:name="_Toc534625147"/>
      <w:bookmarkStart w:id="1528" w:name="_Toc534631447"/>
      <w:bookmarkStart w:id="1529" w:name="_Toc534631547"/>
      <w:bookmarkStart w:id="1530" w:name="_Toc534631900"/>
      <w:bookmarkStart w:id="1531" w:name="_Toc534632133"/>
      <w:bookmarkStart w:id="1532" w:name="_Toc534632345"/>
      <w:bookmarkStart w:id="1533" w:name="_Toc534632467"/>
      <w:bookmarkStart w:id="1534" w:name="_Toc534632566"/>
      <w:bookmarkStart w:id="1535" w:name="_Toc534633859"/>
      <w:bookmarkStart w:id="1536" w:name="_Toc534634203"/>
      <w:bookmarkStart w:id="1537" w:name="_Toc534634607"/>
      <w:bookmarkStart w:id="1538" w:name="_Toc534634982"/>
      <w:bookmarkStart w:id="1539" w:name="_Toc534635082"/>
      <w:bookmarkStart w:id="1540" w:name="_Toc534635182"/>
      <w:bookmarkStart w:id="1541" w:name="_Toc534635282"/>
      <w:bookmarkStart w:id="1542" w:name="_Toc534635382"/>
      <w:bookmarkStart w:id="1543" w:name="_Toc534635503"/>
      <w:bookmarkStart w:id="1544" w:name="_Toc534635602"/>
      <w:bookmarkStart w:id="1545" w:name="_Toc534636652"/>
      <w:bookmarkStart w:id="1546" w:name="_Toc534638280"/>
      <w:bookmarkStart w:id="1547" w:name="_Toc534638366"/>
      <w:bookmarkStart w:id="1548" w:name="_Toc534638733"/>
      <w:bookmarkStart w:id="1549" w:name="_Toc534640588"/>
      <w:bookmarkStart w:id="1550" w:name="_Toc534650398"/>
      <w:bookmarkStart w:id="1551" w:name="_Toc534707674"/>
      <w:bookmarkStart w:id="1552" w:name="_Toc534719979"/>
      <w:bookmarkStart w:id="1553" w:name="_Toc534720662"/>
      <w:bookmarkStart w:id="1554" w:name="_Toc534721434"/>
      <w:bookmarkStart w:id="1555" w:name="_Toc534723212"/>
      <w:bookmarkStart w:id="1556" w:name="_Toc534724124"/>
      <w:bookmarkStart w:id="1557" w:name="_Toc534724669"/>
      <w:bookmarkStart w:id="1558" w:name="_Toc534724973"/>
      <w:bookmarkStart w:id="1559" w:name="_Toc534725644"/>
      <w:bookmarkStart w:id="1560" w:name="_Toc534729727"/>
      <w:bookmarkStart w:id="1561" w:name="_Toc534792276"/>
      <w:bookmarkStart w:id="1562" w:name="_Toc534792925"/>
      <w:bookmarkStart w:id="1563" w:name="_Toc534793251"/>
      <w:bookmarkStart w:id="1564" w:name="_Toc534794009"/>
      <w:bookmarkStart w:id="1565" w:name="_Toc534794104"/>
      <w:bookmarkStart w:id="1566" w:name="_Toc534794201"/>
      <w:bookmarkStart w:id="1567" w:name="_Toc534796833"/>
      <w:bookmarkStart w:id="1568" w:name="_Toc534878089"/>
      <w:bookmarkStart w:id="1569" w:name="_Toc534878183"/>
      <w:bookmarkStart w:id="1570" w:name="_Toc534880521"/>
      <w:bookmarkStart w:id="1571" w:name="_Toc534895253"/>
      <w:bookmarkStart w:id="1572" w:name="_Toc534895970"/>
      <w:bookmarkStart w:id="1573" w:name="_Toc534896524"/>
      <w:bookmarkStart w:id="1574" w:name="_Toc534896917"/>
      <w:bookmarkStart w:id="1575" w:name="_Toc534983313"/>
      <w:bookmarkStart w:id="1576" w:name="_Toc534984847"/>
      <w:bookmarkStart w:id="1577" w:name="_Toc535242939"/>
      <w:bookmarkStart w:id="1578" w:name="_Toc535243291"/>
      <w:bookmarkStart w:id="1579" w:name="_Toc535245074"/>
      <w:bookmarkStart w:id="1580" w:name="_Toc535248198"/>
      <w:bookmarkStart w:id="1581" w:name="_Toc535248615"/>
      <w:bookmarkStart w:id="1582" w:name="_Toc535250094"/>
      <w:bookmarkStart w:id="1583" w:name="_Toc535251274"/>
      <w:bookmarkStart w:id="1584" w:name="_Toc535251815"/>
      <w:bookmarkStart w:id="1585" w:name="_Toc535252169"/>
      <w:bookmarkStart w:id="1586" w:name="_Toc535346237"/>
      <w:bookmarkStart w:id="1587" w:name="_Toc535418764"/>
      <w:bookmarkStart w:id="1588" w:name="_Toc535505066"/>
      <w:bookmarkStart w:id="1589" w:name="_Toc535509386"/>
      <w:bookmarkStart w:id="1590" w:name="_Toc535510079"/>
      <w:bookmarkStart w:id="1591" w:name="_Toc535512832"/>
      <w:bookmarkStart w:id="1592" w:name="_Toc535512921"/>
      <w:bookmarkStart w:id="1593" w:name="_Toc535527945"/>
      <w:bookmarkStart w:id="1594" w:name="_Toc535536150"/>
      <w:bookmarkStart w:id="1595" w:name="_Toc535575143"/>
      <w:bookmarkStart w:id="1596" w:name="_Toc535587601"/>
      <w:bookmarkStart w:id="1597" w:name="_Toc535587858"/>
      <w:bookmarkStart w:id="1598" w:name="_Toc535588543"/>
      <w:bookmarkStart w:id="1599" w:name="_Toc535589770"/>
      <w:bookmarkStart w:id="1600" w:name="_Toc535590234"/>
      <w:bookmarkStart w:id="1601" w:name="_Toc535594664"/>
      <w:bookmarkStart w:id="1602" w:name="_Toc535832345"/>
      <w:bookmarkStart w:id="1603" w:name="_Toc535834281"/>
      <w:bookmarkStart w:id="1604" w:name="_Toc535846117"/>
      <w:bookmarkStart w:id="1605" w:name="_Toc535846309"/>
      <w:bookmarkStart w:id="1606" w:name="_Toc535853033"/>
      <w:bookmarkStart w:id="1607" w:name="_Toc535853280"/>
      <w:bookmarkStart w:id="1608" w:name="_Toc535854174"/>
      <w:bookmarkStart w:id="1609" w:name="_Toc535854700"/>
      <w:bookmarkStart w:id="1610" w:name="_Toc535918664"/>
      <w:bookmarkStart w:id="1611" w:name="_Toc535932527"/>
      <w:bookmarkStart w:id="1612" w:name="_Toc535932619"/>
      <w:bookmarkStart w:id="1613" w:name="_Toc535933450"/>
      <w:bookmarkStart w:id="1614" w:name="_Toc535934342"/>
      <w:bookmarkStart w:id="1615" w:name="_Toc535935093"/>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4A02709F" w14:textId="77777777" w:rsidR="006A5DC5" w:rsidRPr="00106910" w:rsidRDefault="006A5DC5" w:rsidP="006A5DC5">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16" w:name="_Toc534793252"/>
      <w:bookmarkStart w:id="1617" w:name="_Toc534794010"/>
      <w:bookmarkStart w:id="1618" w:name="_Toc534794105"/>
      <w:bookmarkStart w:id="1619" w:name="_Toc534794202"/>
      <w:bookmarkStart w:id="1620" w:name="_Toc534796834"/>
      <w:bookmarkStart w:id="1621" w:name="_Toc534878090"/>
      <w:bookmarkStart w:id="1622" w:name="_Toc534878184"/>
      <w:bookmarkStart w:id="1623" w:name="_Toc534880522"/>
      <w:bookmarkStart w:id="1624" w:name="_Toc534895254"/>
      <w:bookmarkStart w:id="1625" w:name="_Toc534895971"/>
      <w:bookmarkStart w:id="1626" w:name="_Toc534896525"/>
      <w:bookmarkStart w:id="1627" w:name="_Toc534896918"/>
      <w:bookmarkStart w:id="1628" w:name="_Toc534983314"/>
      <w:bookmarkStart w:id="1629" w:name="_Toc534984848"/>
      <w:bookmarkStart w:id="1630" w:name="_Toc535242940"/>
      <w:bookmarkStart w:id="1631" w:name="_Toc535243292"/>
      <w:bookmarkStart w:id="1632" w:name="_Toc535245075"/>
      <w:bookmarkStart w:id="1633" w:name="_Toc535248199"/>
      <w:bookmarkStart w:id="1634" w:name="_Toc535248616"/>
      <w:bookmarkStart w:id="1635" w:name="_Toc535250095"/>
      <w:bookmarkStart w:id="1636" w:name="_Toc535251275"/>
      <w:bookmarkStart w:id="1637" w:name="_Toc535251816"/>
      <w:bookmarkStart w:id="1638" w:name="_Toc535252170"/>
      <w:bookmarkStart w:id="1639" w:name="_Toc535346238"/>
      <w:bookmarkStart w:id="1640" w:name="_Toc535418765"/>
      <w:bookmarkStart w:id="1641" w:name="_Toc535505067"/>
      <w:bookmarkStart w:id="1642" w:name="_Toc535509387"/>
      <w:bookmarkStart w:id="1643" w:name="_Toc535510080"/>
      <w:bookmarkStart w:id="1644" w:name="_Toc535512833"/>
      <w:bookmarkStart w:id="1645" w:name="_Toc535512922"/>
      <w:bookmarkStart w:id="1646" w:name="_Toc535527946"/>
      <w:bookmarkStart w:id="1647" w:name="_Toc535536151"/>
      <w:bookmarkStart w:id="1648" w:name="_Toc535575144"/>
      <w:bookmarkStart w:id="1649" w:name="_Toc535587602"/>
      <w:bookmarkStart w:id="1650" w:name="_Toc535587859"/>
      <w:bookmarkStart w:id="1651" w:name="_Toc535588544"/>
      <w:bookmarkStart w:id="1652" w:name="_Toc535589771"/>
      <w:bookmarkStart w:id="1653" w:name="_Toc535590235"/>
      <w:bookmarkStart w:id="1654" w:name="_Toc535594665"/>
      <w:bookmarkStart w:id="1655" w:name="_Toc535832346"/>
      <w:bookmarkStart w:id="1656" w:name="_Toc535834282"/>
      <w:bookmarkStart w:id="1657" w:name="_Toc535846118"/>
      <w:bookmarkStart w:id="1658" w:name="_Toc535846310"/>
      <w:bookmarkStart w:id="1659" w:name="_Toc535853034"/>
      <w:bookmarkStart w:id="1660" w:name="_Toc535853281"/>
      <w:bookmarkStart w:id="1661" w:name="_Toc535854175"/>
      <w:bookmarkStart w:id="1662" w:name="_Toc535854701"/>
      <w:bookmarkStart w:id="1663" w:name="_Toc535918665"/>
      <w:bookmarkStart w:id="1664" w:name="_Toc535932528"/>
      <w:bookmarkStart w:id="1665" w:name="_Toc535932620"/>
      <w:bookmarkStart w:id="1666" w:name="_Toc535933451"/>
      <w:bookmarkStart w:id="1667" w:name="_Toc535934343"/>
      <w:bookmarkStart w:id="1668" w:name="_Toc535935094"/>
      <w:bookmarkStart w:id="1669" w:name="_Toc535935869"/>
      <w:bookmarkStart w:id="1670" w:name="_Toc535938404"/>
      <w:bookmarkStart w:id="1671" w:name="_Toc535938753"/>
      <w:bookmarkStart w:id="1672" w:name="_Toc535942439"/>
      <w:bookmarkStart w:id="1673" w:name="_Toc535942676"/>
      <w:bookmarkStart w:id="1674" w:name="_Toc535942898"/>
      <w:bookmarkStart w:id="1675" w:name="_Toc535942994"/>
      <w:bookmarkStart w:id="1676" w:name="_Toc535943090"/>
      <w:bookmarkStart w:id="1677" w:name="_Toc535947839"/>
      <w:bookmarkStart w:id="1678" w:name="_Toc536006893"/>
      <w:bookmarkStart w:id="1679" w:name="_Toc536110524"/>
      <w:bookmarkStart w:id="1680" w:name="_Toc536110900"/>
      <w:bookmarkStart w:id="1681" w:name="_Toc536112119"/>
      <w:bookmarkStart w:id="1682" w:name="_Toc536112439"/>
      <w:bookmarkStart w:id="1683" w:name="_Toc536113324"/>
      <w:bookmarkStart w:id="1684" w:name="_Toc536113536"/>
      <w:bookmarkStart w:id="1685" w:name="_Toc536113748"/>
      <w:bookmarkStart w:id="1686" w:name="_Toc536115047"/>
      <w:bookmarkStart w:id="1687" w:name="_Toc536115317"/>
      <w:bookmarkStart w:id="1688" w:name="_Toc536117507"/>
      <w:bookmarkStart w:id="1689" w:name="_Toc536117722"/>
      <w:bookmarkStart w:id="1690" w:name="_Toc536118743"/>
      <w:bookmarkStart w:id="1691" w:name="_Toc536120035"/>
      <w:bookmarkStart w:id="1692" w:name="_Toc536120251"/>
      <w:bookmarkStart w:id="1693" w:name="_Toc536127313"/>
      <w:bookmarkStart w:id="1694" w:name="_Toc536127530"/>
      <w:bookmarkStart w:id="1695" w:name="_Toc536128314"/>
      <w:bookmarkStart w:id="1696" w:name="_Toc536129437"/>
      <w:bookmarkStart w:id="1697" w:name="_Toc536129655"/>
      <w:bookmarkStart w:id="1698" w:name="_Toc536129876"/>
      <w:bookmarkStart w:id="1699" w:name="_Toc536130099"/>
      <w:bookmarkStart w:id="1700" w:name="_Toc536130325"/>
      <w:bookmarkStart w:id="1701" w:name="_Toc536130561"/>
      <w:bookmarkStart w:id="1702" w:name="_Toc536131255"/>
      <w:bookmarkStart w:id="1703" w:name="_Toc536131516"/>
      <w:bookmarkStart w:id="1704" w:name="_Toc536199929"/>
      <w:bookmarkStart w:id="1705" w:name="_Toc536200176"/>
      <w:bookmarkStart w:id="1706" w:name="_Toc536200671"/>
      <w:bookmarkStart w:id="1707" w:name="_Toc536200919"/>
      <w:bookmarkStart w:id="1708" w:name="_Toc536201166"/>
      <w:bookmarkStart w:id="1709" w:name="_Toc536201413"/>
      <w:bookmarkStart w:id="1710" w:name="_Toc536202328"/>
      <w:bookmarkStart w:id="1711" w:name="_Toc536203699"/>
      <w:bookmarkStart w:id="1712" w:name="_Toc536203945"/>
      <w:bookmarkStart w:id="1713" w:name="_Toc536204191"/>
      <w:bookmarkStart w:id="1714" w:name="_Toc536539339"/>
      <w:bookmarkStart w:id="1715" w:name="_Toc536539592"/>
      <w:bookmarkStart w:id="1716" w:name="_Toc536543368"/>
      <w:bookmarkStart w:id="1717" w:name="_Toc536543622"/>
      <w:bookmarkStart w:id="1718" w:name="_Toc536544513"/>
      <w:bookmarkStart w:id="1719" w:name="_Toc536545453"/>
      <w:bookmarkStart w:id="1720" w:name="_Toc536546604"/>
      <w:bookmarkStart w:id="1721" w:name="_Toc536626900"/>
      <w:bookmarkStart w:id="1722" w:name="_Toc536725979"/>
      <w:bookmarkStart w:id="1723" w:name="_Toc536741075"/>
      <w:bookmarkStart w:id="1724" w:name="_Toc536741332"/>
      <w:bookmarkStart w:id="1725" w:name="_Toc536741588"/>
      <w:bookmarkStart w:id="1726" w:name="_Toc536784647"/>
      <w:bookmarkStart w:id="1727" w:name="_Toc536797542"/>
      <w:bookmarkStart w:id="1728" w:name="_Toc536797805"/>
      <w:bookmarkStart w:id="1729" w:name="_Toc536798202"/>
      <w:bookmarkStart w:id="1730" w:name="_Toc536798457"/>
      <w:bookmarkStart w:id="1731" w:name="_Toc536798712"/>
      <w:bookmarkStart w:id="1732" w:name="_Toc536800415"/>
      <w:bookmarkStart w:id="1733" w:name="_Toc3312784"/>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5AA75C40" w14:textId="77777777" w:rsidR="006A5DC5" w:rsidRDefault="006A5DC5" w:rsidP="006A5DC5">
      <w:pPr>
        <w:pStyle w:val="Titre2"/>
        <w:ind w:left="709" w:hanging="709"/>
      </w:pPr>
      <w:bookmarkStart w:id="1734" w:name="_Toc534984849"/>
      <w:bookmarkStart w:id="1735" w:name="_Toc536800416"/>
      <w:bookmarkStart w:id="1736" w:name="_Toc534984850"/>
      <w:bookmarkStart w:id="1737" w:name="_Toc3312785"/>
      <w:r>
        <w:t>Modèle transitoire et non linéaire de l’effet Morton</w:t>
      </w:r>
      <w:bookmarkEnd w:id="1734"/>
      <w:bookmarkEnd w:id="1735"/>
      <w:bookmarkEnd w:id="1737"/>
    </w:p>
    <w:p w14:paraId="618AF0F1" w14:textId="77777777" w:rsidR="006A5DC5" w:rsidRDefault="006A5DC5" w:rsidP="006A5DC5">
      <w:pPr>
        <w:pStyle w:val="Titre3"/>
        <w:spacing w:before="240" w:after="240"/>
        <w:ind w:left="709"/>
      </w:pPr>
      <w:bookmarkStart w:id="1738" w:name="_Toc536800417"/>
      <w:bookmarkStart w:id="1739" w:name="_Toc3312786"/>
      <w:r>
        <w:t xml:space="preserve">Flux thermique </w:t>
      </w:r>
      <w:bookmarkEnd w:id="1736"/>
      <w:r>
        <w:t>moyen stationnaire</w:t>
      </w:r>
      <w:bookmarkEnd w:id="1738"/>
      <w:bookmarkEnd w:id="1739"/>
    </w:p>
    <w:p w14:paraId="2A4A4AC2" w14:textId="77777777" w:rsidR="006A5DC5" w:rsidRDefault="006A5DC5" w:rsidP="006A5DC5">
      <w:pPr>
        <w:spacing w:before="240" w:after="240" w:line="360" w:lineRule="auto"/>
        <w:ind w:firstLine="567"/>
      </w:pPr>
      <w:r>
        <w:t>La simulation de l’effet Morton en régime transitoire est caractérisée par deux échelles de temps. Les vibrations synchrones ont une échelle de temps de l’ordre de la milliseconde tandis que le transfert de chaleur et la déformation thermique du rotor ont une échelle quelques ordres de grandeur supérieurs. Suivant une approche classique, ce couplage nécessite un pas de temps très petit, déterminé par la fréquence des vibrations synchrones. Par conséquent, la simulation de l’effet Morton nécessiterait un effort de calcul très important, voire irréaliste. Pour réduire le temps de calcul, on introduit la notion de flux thermique moyen. 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 le flux thermique moyen doit être recalculé.  </w:t>
      </w:r>
    </w:p>
    <w:p w14:paraId="7F22BBF4" w14:textId="77777777" w:rsidR="006A5DC5" w:rsidRDefault="006A5DC5" w:rsidP="006A5DC5">
      <w:pPr>
        <w:spacing w:line="360" w:lineRule="auto"/>
        <w:ind w:firstLine="708"/>
      </w:pPr>
      <w:r>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est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C788A" w:rsidRPr="00DC788A">
        <w:rPr>
          <w:b/>
          <w:color w:val="000000" w:themeColor="text1"/>
        </w:rPr>
        <w:t xml:space="preserve">Figure </w:t>
      </w:r>
      <w:r w:rsidR="00DC788A" w:rsidRPr="00DC788A">
        <w:rPr>
          <w:b/>
          <w:noProof/>
        </w:rPr>
        <w:t>4.1</w:t>
      </w:r>
      <w:r w:rsidR="00DC788A" w:rsidRPr="00DC788A">
        <w:rPr>
          <w:b/>
          <w:noProof/>
        </w:rPr>
        <w:noBreakHyphen/>
        <w:t>1</w:t>
      </w:r>
      <w:r w:rsidRPr="00E52E30">
        <w:rPr>
          <w:b/>
        </w:rPr>
        <w:fldChar w:fldCharType="end"/>
      </w:r>
      <w:r>
        <w:t xml:space="preserve">). Toutefois, il </w:t>
      </w:r>
      <w:r>
        <w:lastRenderedPageBreak/>
        <w:t xml:space="preserve">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thermique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72918AC8" w14:textId="77777777" w:rsidR="006A5DC5" w:rsidRDefault="006A5DC5" w:rsidP="006A5DC5">
      <w:pPr>
        <w:keepNext/>
        <w:spacing w:line="360" w:lineRule="auto"/>
        <w:jc w:val="center"/>
      </w:pPr>
      <w:r w:rsidRPr="003513B9">
        <w:rPr>
          <w:noProof/>
          <w:lang w:eastAsia="zh-CN"/>
        </w:rPr>
        <w:drawing>
          <wp:inline distT="0" distB="0" distL="0" distR="0" wp14:anchorId="6E41F90D" wp14:editId="73FC5A5C">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54860055" w14:textId="77777777" w:rsidR="006A5DC5" w:rsidRPr="00935A0C" w:rsidRDefault="006A5DC5" w:rsidP="006A5DC5">
      <w:pPr>
        <w:pStyle w:val="Lgende"/>
        <w:spacing w:line="360" w:lineRule="auto"/>
        <w:jc w:val="center"/>
        <w:rPr>
          <w:i w:val="0"/>
          <w:sz w:val="22"/>
        </w:rPr>
      </w:pPr>
      <w:bookmarkStart w:id="1740" w:name="_Ref525135958"/>
      <w:bookmarkStart w:id="1741" w:name="_Toc536112221"/>
      <w:bookmarkStart w:id="1742" w:name="_Toc536800523"/>
      <w:bookmarkStart w:id="1743" w:name="_Toc3312892"/>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1</w:t>
      </w:r>
      <w:r>
        <w:rPr>
          <w:i w:val="0"/>
          <w:sz w:val="22"/>
        </w:rPr>
        <w:fldChar w:fldCharType="end"/>
      </w:r>
      <w:bookmarkEnd w:id="174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741"/>
      <w:bookmarkEnd w:id="1742"/>
      <w:bookmarkEnd w:id="1743"/>
    </w:p>
    <w:p w14:paraId="33C7A973" w14:textId="77777777" w:rsidR="006A5DC5" w:rsidRDefault="006A5DC5" w:rsidP="006A5DC5">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 </w:t>
      </w:r>
      <w:r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Pr="00624EB1">
        <w:t>parallèle à l’axe</w:t>
      </w:r>
      <m:oMath>
        <m:r>
          <w:rPr>
            <w:rFonts w:ascii="Cambria Math" w:hAnsi="Cambria Math"/>
          </w:rPr>
          <m:t xml:space="preserve"> </m:t>
        </m:r>
        <m:r>
          <m:rPr>
            <m:sty m:val="bi"/>
          </m:rPr>
          <w:rPr>
            <w:rFonts w:ascii="Cambria Math" w:hAnsi="Cambria Math"/>
          </w:rPr>
          <m:t>X</m:t>
        </m:r>
      </m:oMath>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1FFCB52B" w14:textId="77777777" w:rsidTr="00956887">
        <w:trPr>
          <w:trHeight w:val="635"/>
          <w:tblHeader/>
          <w:jc w:val="center"/>
        </w:trPr>
        <w:tc>
          <w:tcPr>
            <w:tcW w:w="7943" w:type="dxa"/>
            <w:vAlign w:val="center"/>
          </w:tcPr>
          <w:p w14:paraId="0DBC8230" w14:textId="77777777" w:rsidR="006A5DC5" w:rsidRPr="00D00B8F" w:rsidRDefault="006A5DC5" w:rsidP="0095688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13DB2403" w14:textId="77777777" w:rsidR="006A5DC5" w:rsidRPr="00495F01" w:rsidRDefault="006A5DC5" w:rsidP="006A5DC5">
            <w:pPr>
              <w:pStyle w:val="Paragraphedeliste"/>
              <w:numPr>
                <w:ilvl w:val="0"/>
                <w:numId w:val="6"/>
              </w:numPr>
              <w:overflowPunct/>
              <w:autoSpaceDE/>
              <w:autoSpaceDN/>
              <w:adjustRightInd/>
              <w:spacing w:before="120" w:after="120" w:line="360" w:lineRule="auto"/>
              <w:jc w:val="both"/>
              <w:textAlignment w:val="auto"/>
              <w:rPr>
                <w:rFonts w:eastAsiaTheme="minorHAnsi"/>
                <w:vanish/>
                <w:lang w:val="en-US"/>
              </w:rPr>
            </w:pPr>
            <w:bookmarkStart w:id="1744" w:name="_Ref525134360"/>
            <w:bookmarkStart w:id="1745" w:name="_Ref525134341"/>
          </w:p>
          <w:p w14:paraId="59013FE2" w14:textId="77777777" w:rsidR="006A5DC5" w:rsidRPr="00AE67EE" w:rsidRDefault="006A5DC5" w:rsidP="006A5DC5">
            <w:pPr>
              <w:pStyle w:val="Paragraphedeliste"/>
              <w:numPr>
                <w:ilvl w:val="1"/>
                <w:numId w:val="6"/>
              </w:numPr>
              <w:overflowPunct/>
              <w:autoSpaceDE/>
              <w:autoSpaceDN/>
              <w:adjustRightInd/>
              <w:spacing w:before="120" w:after="120" w:line="360" w:lineRule="auto"/>
              <w:jc w:val="center"/>
              <w:textAlignment w:val="auto"/>
              <w:rPr>
                <w:rFonts w:eastAsiaTheme="minorHAnsi"/>
                <w:lang w:val="en-US"/>
              </w:rPr>
            </w:pPr>
            <w:bookmarkStart w:id="1746" w:name="_Ref535513450"/>
            <w:bookmarkStart w:id="1747" w:name="_Ref535513430"/>
            <w:bookmarkEnd w:id="1744"/>
            <w:r>
              <w:rPr>
                <w:rFonts w:eastAsiaTheme="minorHAnsi"/>
                <w:lang w:val="en-US"/>
              </w:rPr>
              <w:t xml:space="preserve"> </w:t>
            </w:r>
            <w:bookmarkEnd w:id="1746"/>
          </w:p>
        </w:tc>
        <w:bookmarkEnd w:id="1745"/>
        <w:bookmarkEnd w:id="1747"/>
      </w:tr>
    </w:tbl>
    <w:p w14:paraId="3CBEF3F6" w14:textId="77777777" w:rsidR="006A5DC5" w:rsidRDefault="006A5DC5" w:rsidP="006A5DC5">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5E6C3799" w14:textId="77777777" w:rsidTr="00956887">
        <w:trPr>
          <w:trHeight w:val="635"/>
          <w:tblHeader/>
          <w:jc w:val="center"/>
        </w:trPr>
        <w:tc>
          <w:tcPr>
            <w:tcW w:w="7943" w:type="dxa"/>
            <w:vAlign w:val="center"/>
          </w:tcPr>
          <w:p w14:paraId="04A1E6D5" w14:textId="77777777" w:rsidR="006A5DC5" w:rsidRPr="00614EE1" w:rsidRDefault="006A5DC5" w:rsidP="0095688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52213146" w14:textId="77777777" w:rsidR="006A5DC5" w:rsidRPr="00AE67EE" w:rsidRDefault="006A5DC5" w:rsidP="00956887">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789DDB5E" w14:textId="77777777" w:rsidR="006A5DC5" w:rsidRPr="00EE1D5E" w:rsidRDefault="006A5DC5" w:rsidP="006A5DC5">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5AF5AFD7" w14:textId="77777777" w:rsidR="006A5DC5" w:rsidRDefault="006A5DC5" w:rsidP="006A5DC5">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C788A">
        <w:rPr>
          <w:b/>
        </w:rPr>
        <w:t>Eq.4-1</w:t>
      </w:r>
      <w:r w:rsidRPr="004F0C83">
        <w:rPr>
          <w:b/>
        </w:rPr>
        <w:fldChar w:fldCharType="end"/>
      </w:r>
      <w:r>
        <w:t>.</w:t>
      </w:r>
    </w:p>
    <w:p w14:paraId="1E67AD57" w14:textId="77777777" w:rsidR="006A5DC5" w:rsidRDefault="006A5DC5" w:rsidP="006A5DC5">
      <w:pPr>
        <w:pStyle w:val="Titre3"/>
        <w:ind w:left="709"/>
      </w:pPr>
      <w:bookmarkStart w:id="1748" w:name="_Toc536800418"/>
      <w:bookmarkStart w:id="1749" w:name="_Toc534984851"/>
      <w:bookmarkStart w:id="1750" w:name="_Toc3312787"/>
      <w:r>
        <w:t>Algorithme non stationnaire</w:t>
      </w:r>
      <w:bookmarkEnd w:id="1748"/>
      <w:bookmarkEnd w:id="1750"/>
      <w:r>
        <w:t xml:space="preserve"> </w:t>
      </w:r>
      <w:bookmarkEnd w:id="1749"/>
    </w:p>
    <w:p w14:paraId="0A719B1B" w14:textId="77777777" w:rsidR="006A5DC5" w:rsidRDefault="006A5DC5" w:rsidP="006A5DC5">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C788A" w:rsidRPr="00DC788A">
        <w:rPr>
          <w:b/>
        </w:rPr>
        <w:t>Figure 4.1</w:t>
      </w:r>
      <w:r w:rsidR="00DC788A" w:rsidRPr="00DC788A">
        <w:rPr>
          <w:b/>
        </w:rPr>
        <w:noBreakHyphen/>
        <w:t>2</w:t>
      </w:r>
      <w:r w:rsidRPr="00080161">
        <w:rPr>
          <w:b/>
        </w:rPr>
        <w:fldChar w:fldCharType="end"/>
      </w:r>
      <w:r>
        <w:t>. Le modèle thermomécanique du rotor et le modèle dynamique du système rotor-palier sont couplés à chaque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3580CA3" w14:textId="77777777" w:rsidR="006A5DC5" w:rsidRDefault="006A5DC5" w:rsidP="006A5DC5">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3E99B0A" w14:textId="77777777" w:rsidR="006A5DC5" w:rsidRPr="00456F30" w:rsidRDefault="006A5DC5" w:rsidP="006A5DC5">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53ED8F98" w14:textId="77777777" w:rsidR="006A5DC5" w:rsidRDefault="006A5DC5" w:rsidP="006A5DC5">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5BAAA690" w14:textId="77777777" w:rsidR="006A5DC5" w:rsidRDefault="006A5DC5" w:rsidP="006A5DC5">
      <w:pPr>
        <w:keepNext/>
        <w:jc w:val="center"/>
      </w:pPr>
      <w:r w:rsidRPr="00C3159C">
        <w:rPr>
          <w:noProof/>
          <w:lang w:eastAsia="zh-CN"/>
        </w:rPr>
        <w:drawing>
          <wp:inline distT="0" distB="0" distL="0" distR="0" wp14:anchorId="33237854" wp14:editId="72CC008F">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CC4D52E" w14:textId="77777777" w:rsidR="006A5DC5" w:rsidRPr="00733813" w:rsidRDefault="006A5DC5" w:rsidP="006A5DC5">
      <w:pPr>
        <w:pStyle w:val="Lgende"/>
        <w:jc w:val="center"/>
        <w:rPr>
          <w:i w:val="0"/>
          <w:sz w:val="22"/>
        </w:rPr>
      </w:pPr>
      <w:bookmarkStart w:id="1751" w:name="_Ref533260304"/>
      <w:bookmarkStart w:id="1752" w:name="_Toc536112222"/>
      <w:bookmarkStart w:id="1753" w:name="_Toc536800524"/>
      <w:bookmarkStart w:id="1754" w:name="_Toc3312893"/>
      <w:r w:rsidRPr="0058347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2</w:t>
      </w:r>
      <w:r>
        <w:rPr>
          <w:i w:val="0"/>
          <w:sz w:val="22"/>
        </w:rPr>
        <w:fldChar w:fldCharType="end"/>
      </w:r>
      <w:bookmarkEnd w:id="1751"/>
      <w:r>
        <w:rPr>
          <w:i w:val="0"/>
          <w:sz w:val="22"/>
        </w:rPr>
        <w:t> : schéma de la simulation en régime transitoire de l’effet Morton</w:t>
      </w:r>
      <w:bookmarkEnd w:id="1752"/>
      <w:bookmarkEnd w:id="1753"/>
      <w:bookmarkEnd w:id="1754"/>
    </w:p>
    <w:p w14:paraId="66330AA5" w14:textId="77777777" w:rsidR="006A5DC5" w:rsidRDefault="006A5DC5" w:rsidP="006A5DC5">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4F2C39FA" w14:textId="77777777" w:rsidR="006A5DC5" w:rsidRDefault="006A5DC5" w:rsidP="006A5DC5">
      <w:pPr>
        <w:spacing w:before="240" w:after="240" w:line="360" w:lineRule="auto"/>
        <w:ind w:firstLine="709"/>
      </w:pPr>
      <w:r>
        <w:lastRenderedPageBreak/>
        <w:t xml:space="preserve">La méthode de shooting ou la méthode de l’orbite présentée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DC788A">
        <w:rPr>
          <w:b/>
        </w:rPr>
        <w:t>3.2.4</w:t>
      </w:r>
      <w:r w:rsidRPr="005C7745">
        <w:rPr>
          <w:b/>
        </w:rPr>
        <w:fldChar w:fldCharType="end"/>
      </w:r>
      <w:r w:rsidRPr="00E440FF">
        <w:t xml:space="preserve"> </w:t>
      </w:r>
      <w:r>
        <w:t>est utilisée</w:t>
      </w:r>
      <w:r w:rsidRPr="00E440FF">
        <w:t xml:space="preserve"> </w:t>
      </w:r>
      <w:r>
        <w:t>pour trouver la trajectoire périodique des vibrations synchrones. Le schéma d’intégration temporelle de Newmark combiné avec la méthode de Newton-Raphson est implémenté pour résoudre l’équation de mouvement en régime transitoire. A chaque pas de temps 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xml:space="preserve">, les efforts du palier sont calculés par la résolution de l’équation de Reynolds couplée avec l’équation de l’énergie. Le flux thermique instantané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moyenné sur une période. </w:t>
      </w:r>
    </w:p>
    <w:p w14:paraId="6EB90415" w14:textId="77777777" w:rsidR="006A5DC5" w:rsidRDefault="006A5DC5" w:rsidP="006A5DC5">
      <w:pPr>
        <w:keepNext/>
        <w:spacing w:line="360" w:lineRule="auto"/>
      </w:pPr>
      <w:r w:rsidRPr="006E6942">
        <w:rPr>
          <w:noProof/>
          <w:lang w:eastAsia="zh-CN"/>
        </w:rPr>
        <w:drawing>
          <wp:inline distT="0" distB="0" distL="0" distR="0" wp14:anchorId="173E6A2F" wp14:editId="507C46D8">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ADE98C8" w14:textId="77777777" w:rsidR="006A5DC5" w:rsidRDefault="006A5DC5" w:rsidP="006A5DC5">
      <w:pPr>
        <w:pStyle w:val="Lgende"/>
        <w:jc w:val="center"/>
      </w:pPr>
      <w:bookmarkStart w:id="1755" w:name="_Ref533777748"/>
      <w:bookmarkStart w:id="1756" w:name="_Toc536112223"/>
      <w:bookmarkStart w:id="1757" w:name="_Toc536800525"/>
      <w:bookmarkStart w:id="1758" w:name="_Toc3312894"/>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C788A">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C788A">
        <w:rPr>
          <w:i w:val="0"/>
          <w:noProof/>
          <w:sz w:val="22"/>
        </w:rPr>
        <w:t>3</w:t>
      </w:r>
      <w:r>
        <w:rPr>
          <w:i w:val="0"/>
          <w:sz w:val="22"/>
        </w:rPr>
        <w:fldChar w:fldCharType="end"/>
      </w:r>
      <w:bookmarkEnd w:id="1755"/>
      <w:r w:rsidRPr="00CE45D8">
        <w:rPr>
          <w:i w:val="0"/>
          <w:sz w:val="22"/>
        </w:rPr>
        <w:t> :</w:t>
      </w:r>
      <w:r>
        <w:rPr>
          <w:i w:val="0"/>
          <w:sz w:val="22"/>
        </w:rPr>
        <w:t xml:space="preserve"> Algorithme numérique transitoire de l’effet Morton</w:t>
      </w:r>
      <w:bookmarkEnd w:id="1756"/>
      <w:bookmarkEnd w:id="1757"/>
      <w:bookmarkEnd w:id="1758"/>
    </w:p>
    <w:p w14:paraId="589813EF" w14:textId="77777777" w:rsidR="006A5DC5" w:rsidRDefault="006A5DC5" w:rsidP="006A5DC5">
      <w:pPr>
        <w:spacing w:before="240" w:after="240" w:line="360" w:lineRule="auto"/>
        <w:ind w:firstLine="709"/>
      </w:pPr>
      <w:r>
        <w:t xml:space="preserve">Une fois que la trajectoire périodique des vibrations synchrones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Celui-ci est renvoyé au modèle thermomécanique où il est appliqué comme une condition aux limites. L’équation de la chaleur est intégrée suivant une méthode implicite. Cela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représenté sur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C788A" w:rsidRPr="00DC788A">
        <w:rPr>
          <w:b/>
        </w:rPr>
        <w:t xml:space="preserve">Figure </w:t>
      </w:r>
      <w:r w:rsidR="00DC788A" w:rsidRPr="00DC788A">
        <w:rPr>
          <w:b/>
          <w:noProof/>
        </w:rPr>
        <w:t>4.1</w:t>
      </w:r>
      <w:r w:rsidR="00DC788A" w:rsidRPr="00DC788A">
        <w:rPr>
          <w:b/>
          <w:noProof/>
        </w:rPr>
        <w:noBreakHyphen/>
        <w:t>3</w:t>
      </w:r>
      <w:r w:rsidRPr="00C60449">
        <w:rPr>
          <w:b/>
        </w:rPr>
        <w:fldChar w:fldCharType="end"/>
      </w:r>
      <w:r>
        <w:t>.</w:t>
      </w:r>
    </w:p>
    <w:p w14:paraId="5D41AB83" w14:textId="77777777" w:rsidR="006A5DC5" w:rsidRDefault="006A5DC5" w:rsidP="006A5DC5">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C788A">
        <w:rPr>
          <w:b/>
        </w:rPr>
        <w:t>3.1.1.2</w:t>
      </w:r>
      <w:r w:rsidRPr="008950DA">
        <w:rPr>
          <w:b/>
        </w:rPr>
        <w:fldChar w:fldCharType="end"/>
      </w:r>
      <w:r>
        <w:t xml:space="preserve"> aurait été beaucoup trop faible. De même, un schéma implicite rigoureusement correct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3B5DABD0" w14:textId="77777777" w:rsidR="006A5DC5" w:rsidRDefault="006A5DC5" w:rsidP="006A5DC5">
      <w:pPr>
        <w:pStyle w:val="Titre2"/>
        <w:ind w:left="709"/>
      </w:pPr>
      <w:bookmarkStart w:id="1759" w:name="_Description_du_banc"/>
      <w:bookmarkStart w:id="1760" w:name="_Toc534984852"/>
      <w:bookmarkStart w:id="1761" w:name="_Toc536800419"/>
      <w:bookmarkStart w:id="1762" w:name="_Toc3312788"/>
      <w:bookmarkEnd w:id="1759"/>
      <w:r>
        <w:t>Description du banc développé à l’intitut PPRIME</w:t>
      </w:r>
      <w:bookmarkEnd w:id="1760"/>
      <w:bookmarkEnd w:id="1761"/>
      <w:bookmarkEnd w:id="1762"/>
    </w:p>
    <w:p w14:paraId="139521A2" w14:textId="77777777" w:rsidR="006A5DC5" w:rsidRDefault="006A5DC5" w:rsidP="006A5DC5"/>
    <w:p w14:paraId="5B37F9E0" w14:textId="77777777" w:rsidR="006A5DC5" w:rsidRDefault="006A5DC5" w:rsidP="006A5DC5">
      <w:pPr>
        <w:spacing w:line="360" w:lineRule="auto"/>
        <w:ind w:firstLine="708"/>
      </w:pPr>
      <w:r>
        <w:t xml:space="preserve">La simulation complète de l’effet Morton est effectuée sur un banc développé par l’Institut Pprime </w:t>
      </w:r>
      <w:r w:rsidRPr="00A5576E">
        <w:rPr>
          <w:b/>
          <w:highlight w:val="yellow"/>
        </w:rPr>
        <w:fldChar w:fldCharType="begin"/>
      </w:r>
      <w:r w:rsidRPr="00A5576E">
        <w:rPr>
          <w:b/>
        </w:rPr>
        <w:instrText xml:space="preserve"> REF _Ref535515874 \r \h </w:instrText>
      </w:r>
      <w:r>
        <w:rPr>
          <w:b/>
          <w:highlight w:val="yellow"/>
        </w:rPr>
        <w:instrText xml:space="preserve"> \* MERGEFORMAT </w:instrText>
      </w:r>
      <w:r w:rsidRPr="00A5576E">
        <w:rPr>
          <w:b/>
          <w:highlight w:val="yellow"/>
        </w:rPr>
      </w:r>
      <w:r w:rsidRPr="00A5576E">
        <w:rPr>
          <w:b/>
          <w:highlight w:val="yellow"/>
        </w:rPr>
        <w:fldChar w:fldCharType="separate"/>
      </w:r>
      <w:r w:rsidR="00DC788A">
        <w:rPr>
          <w:b/>
        </w:rPr>
        <w:t>[8]</w:t>
      </w:r>
      <w:r w:rsidRPr="00A5576E">
        <w:rPr>
          <w:b/>
          <w:highlight w:val="yellow"/>
        </w:rPr>
        <w:fldChar w:fldCharType="end"/>
      </w:r>
      <w:r>
        <w:t xml:space="preserve">. Ce banc possède deux configurations : une configuration avec un rotor court de 430mm et une configuration avec un rotor long de 700mm (rotors « court » et « long »).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0D79DECB" w14:textId="77777777" w:rsidR="006A5DC5" w:rsidRDefault="006A5DC5" w:rsidP="006A5DC5">
      <w:pPr>
        <w:pStyle w:val="Titre3"/>
        <w:ind w:left="709"/>
      </w:pPr>
      <w:bookmarkStart w:id="1763" w:name="_Toc536800420"/>
      <w:bookmarkStart w:id="1764" w:name="_Toc3312789"/>
      <w:r>
        <w:t>Caractéristiques du palier testé et lubrifiant</w:t>
      </w:r>
      <w:bookmarkEnd w:id="1763"/>
      <w:bookmarkEnd w:id="1764"/>
    </w:p>
    <w:p w14:paraId="1764D21D" w14:textId="77777777" w:rsidR="006A5DC5" w:rsidRPr="008C5415" w:rsidRDefault="006A5DC5" w:rsidP="006A5DC5"/>
    <w:p w14:paraId="11DD5723" w14:textId="77777777" w:rsidR="006A5DC5" w:rsidRDefault="006A5DC5" w:rsidP="006A5DC5">
      <w:pPr>
        <w:keepNext/>
        <w:jc w:val="center"/>
      </w:pPr>
      <w:r>
        <w:rPr>
          <w:noProof/>
          <w:lang w:eastAsia="zh-CN"/>
        </w:rPr>
        <w:drawing>
          <wp:inline distT="0" distB="0" distL="0" distR="0" wp14:anchorId="4AB6A808" wp14:editId="5C591365">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7364A0D2" w14:textId="77777777" w:rsidR="006A5DC5" w:rsidRPr="00D842A2" w:rsidRDefault="006A5DC5" w:rsidP="006A5DC5">
      <w:pPr>
        <w:pStyle w:val="Lgende"/>
        <w:jc w:val="center"/>
        <w:rPr>
          <w:rFonts w:ascii="Calibri" w:eastAsia="Times New Roman" w:hAnsi="Calibri" w:cs="Times New Roman"/>
          <w:i w:val="0"/>
          <w:iCs w:val="0"/>
          <w:color w:val="auto"/>
          <w:sz w:val="22"/>
          <w:szCs w:val="20"/>
          <w:lang w:eastAsia="fr-FR"/>
        </w:rPr>
      </w:pPr>
      <w:bookmarkStart w:id="1765" w:name="_Ref496169139"/>
      <w:bookmarkStart w:id="1766" w:name="_Toc536112224"/>
      <w:bookmarkStart w:id="1767" w:name="_Toc536800526"/>
      <w:bookmarkStart w:id="1768" w:name="_Toc3312895"/>
      <w:r w:rsidRPr="00D842A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65"/>
      <w:r w:rsidRPr="00D842A2">
        <w:rPr>
          <w:rFonts w:ascii="Calibri" w:eastAsia="Times New Roman" w:hAnsi="Calibri" w:cs="Times New Roman"/>
          <w:i w:val="0"/>
          <w:iCs w:val="0"/>
          <w:color w:val="auto"/>
          <w:sz w:val="22"/>
          <w:szCs w:val="20"/>
          <w:lang w:eastAsia="fr-FR"/>
        </w:rPr>
        <w:t xml:space="preserve"> : Palier testé</w:t>
      </w:r>
      <w:bookmarkEnd w:id="1766"/>
      <w:bookmarkEnd w:id="1767"/>
      <w:bookmarkEnd w:id="1768"/>
    </w:p>
    <w:p w14:paraId="767A8096" w14:textId="77777777" w:rsidR="006A5DC5" w:rsidRDefault="006A5DC5" w:rsidP="006A5DC5">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C788A" w:rsidRPr="00DC788A">
        <w:rPr>
          <w:b/>
        </w:rPr>
        <w:t xml:space="preserve">Figure </w:t>
      </w:r>
      <w:r w:rsidR="00DC788A" w:rsidRPr="00DC788A">
        <w:rPr>
          <w:b/>
          <w:noProof/>
        </w:rPr>
        <w:t>4.2</w:t>
      </w:r>
      <w:r w:rsidR="00DC788A" w:rsidRPr="00DC788A">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54A3F4B3" w14:textId="77777777" w:rsidR="006A5DC5" w:rsidRDefault="006A5DC5" w:rsidP="006A5DC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C788A" w:rsidRPr="00DC788A">
        <w:rPr>
          <w:b/>
        </w:rPr>
        <w:t xml:space="preserve">Tableau </w:t>
      </w:r>
      <w:r w:rsidR="00DC788A" w:rsidRPr="00DC788A">
        <w:rPr>
          <w:b/>
          <w:noProof/>
        </w:rPr>
        <w:t>4.2</w:t>
      </w:r>
      <w:r w:rsidR="00DC788A" w:rsidRPr="00DC788A">
        <w:rPr>
          <w:b/>
          <w:noProof/>
        </w:rPr>
        <w:noBreakHyphen/>
        <w:t>1</w:t>
      </w:r>
      <w:r w:rsidRPr="0057433F">
        <w:rPr>
          <w:b/>
        </w:rPr>
        <w:fldChar w:fldCharType="end"/>
      </w:r>
      <w:r>
        <w:t>.</w:t>
      </w:r>
      <w:r w:rsidRPr="008C3CC6">
        <w:t xml:space="preserve"> </w:t>
      </w:r>
      <w:r>
        <w:t>Lors des essais la température d’alimentation du lubrifiant était comprise entre 20°C et 25°C et la pression d’alimentation oscillait autour de 1.1 bar.</w:t>
      </w:r>
    </w:p>
    <w:p w14:paraId="30EF5AC2" w14:textId="77777777" w:rsidR="006A5DC5" w:rsidRPr="00446927" w:rsidRDefault="006A5DC5" w:rsidP="006A5DC5">
      <w:pPr>
        <w:pStyle w:val="Lgende"/>
        <w:spacing w:after="0"/>
        <w:jc w:val="center"/>
        <w:rPr>
          <w:rFonts w:ascii="Calibri" w:eastAsia="Times New Roman" w:hAnsi="Calibri" w:cs="Times New Roman"/>
          <w:i w:val="0"/>
          <w:iCs w:val="0"/>
          <w:color w:val="auto"/>
          <w:sz w:val="22"/>
          <w:szCs w:val="20"/>
          <w:lang w:eastAsia="fr-FR"/>
        </w:rPr>
      </w:pPr>
      <w:bookmarkStart w:id="1769" w:name="_Ref498706171"/>
      <w:bookmarkStart w:id="1770" w:name="_Toc536112273"/>
      <w:bookmarkStart w:id="1771" w:name="_Toc536800606"/>
      <w:bookmarkStart w:id="1772" w:name="_Toc3312975"/>
      <w:r w:rsidRPr="00446927">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69"/>
      <w:r w:rsidRPr="00446927">
        <w:rPr>
          <w:rFonts w:ascii="Calibri" w:eastAsia="Times New Roman" w:hAnsi="Calibri" w:cs="Times New Roman"/>
          <w:i w:val="0"/>
          <w:iCs w:val="0"/>
          <w:color w:val="auto"/>
          <w:sz w:val="22"/>
          <w:szCs w:val="20"/>
          <w:lang w:eastAsia="fr-FR"/>
        </w:rPr>
        <w:t xml:space="preserve"> : Propriétés du lubrifiant</w:t>
      </w:r>
      <w:bookmarkEnd w:id="1770"/>
      <w:bookmarkEnd w:id="1771"/>
      <w:bookmarkEnd w:id="1772"/>
    </w:p>
    <w:tbl>
      <w:tblPr>
        <w:tblStyle w:val="Grilledutableau"/>
        <w:tblW w:w="4033" w:type="pct"/>
        <w:jc w:val="center"/>
        <w:tblLook w:val="04A0" w:firstRow="1" w:lastRow="0" w:firstColumn="1" w:lastColumn="0" w:noHBand="0" w:noVBand="1"/>
      </w:tblPr>
      <w:tblGrid>
        <w:gridCol w:w="1552"/>
        <w:gridCol w:w="2219"/>
        <w:gridCol w:w="1375"/>
        <w:gridCol w:w="2147"/>
      </w:tblGrid>
      <w:tr w:rsidR="006A5DC5" w:rsidRPr="00992352" w14:paraId="785F8ABE" w14:textId="77777777" w:rsidTr="00956887">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6979953F" w14:textId="77777777" w:rsidR="006A5DC5" w:rsidRPr="00992352" w:rsidRDefault="006A5DC5" w:rsidP="00956887">
            <w:pPr>
              <w:jc w:val="center"/>
              <w:rPr>
                <w:lang w:val="en-US"/>
              </w:rPr>
            </w:pPr>
            <w:r w:rsidRPr="00992352">
              <w:rPr>
                <w:b/>
                <w:bCs/>
              </w:rPr>
              <w:t>ISO VG 32</w:t>
            </w:r>
          </w:p>
        </w:tc>
      </w:tr>
      <w:tr w:rsidR="006A5DC5" w:rsidRPr="00992352" w14:paraId="04D814B5" w14:textId="77777777" w:rsidTr="00956887">
        <w:trPr>
          <w:trHeight w:val="768"/>
          <w:jc w:val="center"/>
        </w:trPr>
        <w:tc>
          <w:tcPr>
            <w:tcW w:w="1064" w:type="pct"/>
            <w:tcBorders>
              <w:top w:val="single" w:sz="12" w:space="0" w:color="auto"/>
            </w:tcBorders>
            <w:vAlign w:val="center"/>
            <w:hideMark/>
          </w:tcPr>
          <w:p w14:paraId="045A9AB5" w14:textId="77777777" w:rsidR="006A5DC5" w:rsidRPr="00992352" w:rsidRDefault="006A5DC5" w:rsidP="00956887">
            <w:pPr>
              <w:jc w:val="center"/>
              <w:rPr>
                <w:lang w:val="en-US"/>
              </w:rPr>
            </w:pPr>
            <w:r w:rsidRPr="00992352">
              <w:rPr>
                <w:b/>
                <w:bCs/>
              </w:rPr>
              <w:t>Température [°C]</w:t>
            </w:r>
          </w:p>
        </w:tc>
        <w:tc>
          <w:tcPr>
            <w:tcW w:w="1521" w:type="pct"/>
            <w:tcBorders>
              <w:top w:val="single" w:sz="12" w:space="0" w:color="auto"/>
            </w:tcBorders>
            <w:vAlign w:val="center"/>
            <w:hideMark/>
          </w:tcPr>
          <w:p w14:paraId="22EDB2A6" w14:textId="77777777" w:rsidR="006A5DC5" w:rsidRPr="00992352" w:rsidRDefault="006A5DC5" w:rsidP="00956887">
            <w:pPr>
              <w:jc w:val="center"/>
            </w:pPr>
            <w:r w:rsidRPr="00992352">
              <w:t>Viscosité dynamique [Pa.s]</w:t>
            </w:r>
          </w:p>
          <w:p w14:paraId="13EB5A2E" w14:textId="77777777" w:rsidR="006A5DC5" w:rsidRPr="00992352" w:rsidRDefault="006A5DC5" w:rsidP="00956887">
            <w:pPr>
              <w:jc w:val="center"/>
            </w:pPr>
            <w:r w:rsidRPr="00992352">
              <w:t>(mesure)</w:t>
            </w:r>
          </w:p>
        </w:tc>
        <w:tc>
          <w:tcPr>
            <w:tcW w:w="943" w:type="pct"/>
            <w:tcBorders>
              <w:top w:val="single" w:sz="12" w:space="0" w:color="auto"/>
            </w:tcBorders>
            <w:vAlign w:val="center"/>
            <w:hideMark/>
          </w:tcPr>
          <w:p w14:paraId="46EF6250" w14:textId="77777777" w:rsidR="006A5DC5" w:rsidRPr="00992352" w:rsidRDefault="006A5DC5" w:rsidP="00956887">
            <w:pPr>
              <w:jc w:val="center"/>
              <w:rPr>
                <w:lang w:val="en-US"/>
              </w:rPr>
            </w:pPr>
            <w:r w:rsidRPr="00992352">
              <w:t>Densité [kg/m3]</w:t>
            </w:r>
          </w:p>
          <w:p w14:paraId="689B7B77" w14:textId="77777777" w:rsidR="006A5DC5" w:rsidRPr="00992352" w:rsidRDefault="006A5DC5" w:rsidP="00956887">
            <w:pPr>
              <w:jc w:val="center"/>
              <w:rPr>
                <w:lang w:val="en-US"/>
              </w:rPr>
            </w:pPr>
            <w:r w:rsidRPr="00992352">
              <w:t>(mesure)</w:t>
            </w:r>
          </w:p>
        </w:tc>
        <w:tc>
          <w:tcPr>
            <w:tcW w:w="1472" w:type="pct"/>
            <w:tcBorders>
              <w:top w:val="single" w:sz="12" w:space="0" w:color="auto"/>
            </w:tcBorders>
            <w:vAlign w:val="center"/>
            <w:hideMark/>
          </w:tcPr>
          <w:p w14:paraId="2FDC6D5B" w14:textId="77777777" w:rsidR="006A5DC5" w:rsidRPr="00992352" w:rsidRDefault="006A5DC5" w:rsidP="00956887">
            <w:pPr>
              <w:jc w:val="center"/>
              <w:rPr>
                <w:lang w:val="en-US"/>
              </w:rPr>
            </w:pPr>
            <w:r w:rsidRPr="00992352">
              <w:t>Viscosité cinématique [cSt]</w:t>
            </w:r>
          </w:p>
          <w:p w14:paraId="365C0FD4" w14:textId="77777777" w:rsidR="006A5DC5" w:rsidRPr="00992352" w:rsidRDefault="006A5DC5" w:rsidP="00956887">
            <w:pPr>
              <w:jc w:val="center"/>
              <w:rPr>
                <w:lang w:val="en-US"/>
              </w:rPr>
            </w:pPr>
            <w:r w:rsidRPr="00992352">
              <w:t>(calculée)</w:t>
            </w:r>
          </w:p>
        </w:tc>
      </w:tr>
      <w:tr w:rsidR="006A5DC5" w:rsidRPr="00992352" w14:paraId="71CFA915" w14:textId="77777777" w:rsidTr="00956887">
        <w:trPr>
          <w:trHeight w:val="255"/>
          <w:jc w:val="center"/>
        </w:trPr>
        <w:tc>
          <w:tcPr>
            <w:tcW w:w="1064" w:type="pct"/>
            <w:vAlign w:val="center"/>
            <w:hideMark/>
          </w:tcPr>
          <w:p w14:paraId="709F0B50" w14:textId="77777777" w:rsidR="006A5DC5" w:rsidRPr="00992352" w:rsidRDefault="006A5DC5" w:rsidP="00956887">
            <w:pPr>
              <w:jc w:val="center"/>
              <w:rPr>
                <w:lang w:val="en-US"/>
              </w:rPr>
            </w:pPr>
            <w:r w:rsidRPr="00992352">
              <w:rPr>
                <w:b/>
                <w:bCs/>
              </w:rPr>
              <w:t>20</w:t>
            </w:r>
          </w:p>
        </w:tc>
        <w:tc>
          <w:tcPr>
            <w:tcW w:w="1521" w:type="pct"/>
            <w:vAlign w:val="center"/>
            <w:hideMark/>
          </w:tcPr>
          <w:p w14:paraId="2081F8AC" w14:textId="77777777" w:rsidR="006A5DC5" w:rsidRPr="00992352" w:rsidRDefault="006A5DC5" w:rsidP="00956887">
            <w:pPr>
              <w:jc w:val="center"/>
              <w:rPr>
                <w:lang w:val="en-US"/>
              </w:rPr>
            </w:pPr>
            <w:r w:rsidRPr="00992352">
              <w:t>0.0708</w:t>
            </w:r>
          </w:p>
        </w:tc>
        <w:tc>
          <w:tcPr>
            <w:tcW w:w="943" w:type="pct"/>
            <w:vAlign w:val="center"/>
            <w:hideMark/>
          </w:tcPr>
          <w:p w14:paraId="352D94A9" w14:textId="77777777" w:rsidR="006A5DC5" w:rsidRPr="00992352" w:rsidRDefault="006A5DC5" w:rsidP="00956887">
            <w:pPr>
              <w:jc w:val="center"/>
              <w:rPr>
                <w:lang w:val="en-US"/>
              </w:rPr>
            </w:pPr>
            <w:r w:rsidRPr="00992352">
              <w:t>875.21</w:t>
            </w:r>
          </w:p>
        </w:tc>
        <w:tc>
          <w:tcPr>
            <w:tcW w:w="1472" w:type="pct"/>
            <w:vAlign w:val="center"/>
            <w:hideMark/>
          </w:tcPr>
          <w:p w14:paraId="30ACD762" w14:textId="77777777" w:rsidR="006A5DC5" w:rsidRPr="00992352" w:rsidRDefault="006A5DC5" w:rsidP="00956887">
            <w:pPr>
              <w:jc w:val="center"/>
              <w:rPr>
                <w:lang w:val="en-US"/>
              </w:rPr>
            </w:pPr>
            <w:r w:rsidRPr="00992352">
              <w:t>80.92</w:t>
            </w:r>
          </w:p>
        </w:tc>
      </w:tr>
      <w:tr w:rsidR="006A5DC5" w:rsidRPr="00992352" w14:paraId="35EC61D1" w14:textId="77777777" w:rsidTr="00956887">
        <w:trPr>
          <w:trHeight w:val="255"/>
          <w:jc w:val="center"/>
        </w:trPr>
        <w:tc>
          <w:tcPr>
            <w:tcW w:w="1064" w:type="pct"/>
            <w:vAlign w:val="center"/>
            <w:hideMark/>
          </w:tcPr>
          <w:p w14:paraId="46968CB4" w14:textId="77777777" w:rsidR="006A5DC5" w:rsidRPr="00992352" w:rsidRDefault="006A5DC5" w:rsidP="00956887">
            <w:pPr>
              <w:jc w:val="center"/>
              <w:rPr>
                <w:lang w:val="en-US"/>
              </w:rPr>
            </w:pPr>
            <w:r w:rsidRPr="00992352">
              <w:rPr>
                <w:b/>
                <w:bCs/>
              </w:rPr>
              <w:t>30</w:t>
            </w:r>
          </w:p>
        </w:tc>
        <w:tc>
          <w:tcPr>
            <w:tcW w:w="1521" w:type="pct"/>
            <w:vAlign w:val="center"/>
            <w:hideMark/>
          </w:tcPr>
          <w:p w14:paraId="18A0BBD2" w14:textId="77777777" w:rsidR="006A5DC5" w:rsidRPr="00992352" w:rsidRDefault="006A5DC5" w:rsidP="00956887">
            <w:pPr>
              <w:jc w:val="center"/>
              <w:rPr>
                <w:lang w:val="en-US"/>
              </w:rPr>
            </w:pPr>
            <w:r w:rsidRPr="00992352">
              <w:t>0.0406</w:t>
            </w:r>
          </w:p>
        </w:tc>
        <w:tc>
          <w:tcPr>
            <w:tcW w:w="943" w:type="pct"/>
            <w:vAlign w:val="center"/>
            <w:hideMark/>
          </w:tcPr>
          <w:p w14:paraId="69522660" w14:textId="77777777" w:rsidR="006A5DC5" w:rsidRPr="00992352" w:rsidRDefault="006A5DC5" w:rsidP="00956887">
            <w:pPr>
              <w:jc w:val="center"/>
              <w:rPr>
                <w:lang w:val="en-US"/>
              </w:rPr>
            </w:pPr>
            <w:r w:rsidRPr="00992352">
              <w:t>868.87</w:t>
            </w:r>
          </w:p>
        </w:tc>
        <w:tc>
          <w:tcPr>
            <w:tcW w:w="1472" w:type="pct"/>
            <w:vAlign w:val="center"/>
            <w:hideMark/>
          </w:tcPr>
          <w:p w14:paraId="0F972ED5" w14:textId="77777777" w:rsidR="006A5DC5" w:rsidRPr="00992352" w:rsidRDefault="006A5DC5" w:rsidP="00956887">
            <w:pPr>
              <w:jc w:val="center"/>
              <w:rPr>
                <w:lang w:val="en-US"/>
              </w:rPr>
            </w:pPr>
            <w:r w:rsidRPr="00992352">
              <w:t>46.69</w:t>
            </w:r>
          </w:p>
        </w:tc>
      </w:tr>
      <w:tr w:rsidR="006A5DC5" w:rsidRPr="00992352" w14:paraId="0C6C8E92" w14:textId="77777777" w:rsidTr="00956887">
        <w:trPr>
          <w:trHeight w:val="255"/>
          <w:jc w:val="center"/>
        </w:trPr>
        <w:tc>
          <w:tcPr>
            <w:tcW w:w="1064" w:type="pct"/>
            <w:vAlign w:val="center"/>
            <w:hideMark/>
          </w:tcPr>
          <w:p w14:paraId="487170DB" w14:textId="77777777" w:rsidR="006A5DC5" w:rsidRPr="00992352" w:rsidRDefault="006A5DC5" w:rsidP="00956887">
            <w:pPr>
              <w:jc w:val="center"/>
              <w:rPr>
                <w:lang w:val="en-US"/>
              </w:rPr>
            </w:pPr>
            <w:r w:rsidRPr="00992352">
              <w:rPr>
                <w:b/>
                <w:bCs/>
              </w:rPr>
              <w:t>40</w:t>
            </w:r>
          </w:p>
        </w:tc>
        <w:tc>
          <w:tcPr>
            <w:tcW w:w="1521" w:type="pct"/>
            <w:vAlign w:val="center"/>
            <w:hideMark/>
          </w:tcPr>
          <w:p w14:paraId="43036AE8" w14:textId="77777777" w:rsidR="006A5DC5" w:rsidRPr="00992352" w:rsidRDefault="006A5DC5" w:rsidP="00956887">
            <w:pPr>
              <w:jc w:val="center"/>
              <w:rPr>
                <w:lang w:val="en-US"/>
              </w:rPr>
            </w:pPr>
            <w:r w:rsidRPr="00992352">
              <w:t>0.0251</w:t>
            </w:r>
          </w:p>
        </w:tc>
        <w:tc>
          <w:tcPr>
            <w:tcW w:w="943" w:type="pct"/>
            <w:vAlign w:val="center"/>
            <w:hideMark/>
          </w:tcPr>
          <w:p w14:paraId="75292EF4" w14:textId="77777777" w:rsidR="006A5DC5" w:rsidRPr="00992352" w:rsidRDefault="006A5DC5" w:rsidP="00956887">
            <w:pPr>
              <w:jc w:val="center"/>
              <w:rPr>
                <w:lang w:val="en-US"/>
              </w:rPr>
            </w:pPr>
            <w:r w:rsidRPr="00992352">
              <w:t>862.59</w:t>
            </w:r>
          </w:p>
        </w:tc>
        <w:tc>
          <w:tcPr>
            <w:tcW w:w="1472" w:type="pct"/>
            <w:vAlign w:val="center"/>
            <w:hideMark/>
          </w:tcPr>
          <w:p w14:paraId="47FB3D54" w14:textId="77777777" w:rsidR="006A5DC5" w:rsidRPr="00992352" w:rsidRDefault="006A5DC5" w:rsidP="00956887">
            <w:pPr>
              <w:jc w:val="center"/>
              <w:rPr>
                <w:lang w:val="en-US"/>
              </w:rPr>
            </w:pPr>
            <w:r w:rsidRPr="00992352">
              <w:t>29.13</w:t>
            </w:r>
          </w:p>
        </w:tc>
      </w:tr>
      <w:tr w:rsidR="006A5DC5" w:rsidRPr="00992352" w14:paraId="3BD91FB9" w14:textId="77777777" w:rsidTr="00956887">
        <w:trPr>
          <w:trHeight w:val="255"/>
          <w:jc w:val="center"/>
        </w:trPr>
        <w:tc>
          <w:tcPr>
            <w:tcW w:w="1064" w:type="pct"/>
            <w:vAlign w:val="center"/>
            <w:hideMark/>
          </w:tcPr>
          <w:p w14:paraId="3BA61C5B" w14:textId="77777777" w:rsidR="006A5DC5" w:rsidRPr="00992352" w:rsidRDefault="006A5DC5" w:rsidP="00956887">
            <w:pPr>
              <w:jc w:val="center"/>
              <w:rPr>
                <w:lang w:val="en-US"/>
              </w:rPr>
            </w:pPr>
            <w:r w:rsidRPr="00992352">
              <w:rPr>
                <w:b/>
                <w:bCs/>
              </w:rPr>
              <w:t>45</w:t>
            </w:r>
          </w:p>
        </w:tc>
        <w:tc>
          <w:tcPr>
            <w:tcW w:w="1521" w:type="pct"/>
            <w:vAlign w:val="center"/>
            <w:hideMark/>
          </w:tcPr>
          <w:p w14:paraId="6E9A9411" w14:textId="77777777" w:rsidR="006A5DC5" w:rsidRPr="00992352" w:rsidRDefault="006A5DC5" w:rsidP="00956887">
            <w:pPr>
              <w:jc w:val="center"/>
              <w:rPr>
                <w:lang w:val="en-US"/>
              </w:rPr>
            </w:pPr>
            <w:r w:rsidRPr="00992352">
              <w:t>0.0202</w:t>
            </w:r>
          </w:p>
        </w:tc>
        <w:tc>
          <w:tcPr>
            <w:tcW w:w="943" w:type="pct"/>
            <w:vAlign w:val="center"/>
            <w:hideMark/>
          </w:tcPr>
          <w:p w14:paraId="3B2F352E" w14:textId="77777777" w:rsidR="006A5DC5" w:rsidRPr="00992352" w:rsidRDefault="006A5DC5" w:rsidP="00956887">
            <w:pPr>
              <w:jc w:val="center"/>
              <w:rPr>
                <w:lang w:val="en-US"/>
              </w:rPr>
            </w:pPr>
            <w:r w:rsidRPr="00992352">
              <w:t>859.34</w:t>
            </w:r>
          </w:p>
        </w:tc>
        <w:tc>
          <w:tcPr>
            <w:tcW w:w="1472" w:type="pct"/>
            <w:vAlign w:val="center"/>
            <w:hideMark/>
          </w:tcPr>
          <w:p w14:paraId="1D17F9DC" w14:textId="77777777" w:rsidR="006A5DC5" w:rsidRPr="00992352" w:rsidRDefault="006A5DC5" w:rsidP="00956887">
            <w:pPr>
              <w:jc w:val="center"/>
              <w:rPr>
                <w:lang w:val="en-US"/>
              </w:rPr>
            </w:pPr>
            <w:r w:rsidRPr="00992352">
              <w:t>23.55</w:t>
            </w:r>
          </w:p>
        </w:tc>
      </w:tr>
      <w:tr w:rsidR="006A5DC5" w:rsidRPr="00992352" w14:paraId="18E58148" w14:textId="77777777" w:rsidTr="00956887">
        <w:trPr>
          <w:trHeight w:val="255"/>
          <w:jc w:val="center"/>
        </w:trPr>
        <w:tc>
          <w:tcPr>
            <w:tcW w:w="1064" w:type="pct"/>
            <w:vAlign w:val="center"/>
            <w:hideMark/>
          </w:tcPr>
          <w:p w14:paraId="13A2DBE5" w14:textId="77777777" w:rsidR="006A5DC5" w:rsidRPr="00992352" w:rsidRDefault="006A5DC5" w:rsidP="00956887">
            <w:pPr>
              <w:jc w:val="center"/>
              <w:rPr>
                <w:lang w:val="en-US"/>
              </w:rPr>
            </w:pPr>
            <w:r w:rsidRPr="00992352">
              <w:rPr>
                <w:b/>
                <w:bCs/>
              </w:rPr>
              <w:t>50</w:t>
            </w:r>
          </w:p>
        </w:tc>
        <w:tc>
          <w:tcPr>
            <w:tcW w:w="1521" w:type="pct"/>
            <w:vAlign w:val="center"/>
            <w:hideMark/>
          </w:tcPr>
          <w:p w14:paraId="69DA91F1" w14:textId="77777777" w:rsidR="006A5DC5" w:rsidRPr="00992352" w:rsidRDefault="006A5DC5" w:rsidP="00956887">
            <w:pPr>
              <w:jc w:val="center"/>
              <w:rPr>
                <w:lang w:val="en-US"/>
              </w:rPr>
            </w:pPr>
            <w:r w:rsidRPr="00992352">
              <w:t>0.0166</w:t>
            </w:r>
          </w:p>
        </w:tc>
        <w:tc>
          <w:tcPr>
            <w:tcW w:w="943" w:type="pct"/>
            <w:vAlign w:val="center"/>
            <w:hideMark/>
          </w:tcPr>
          <w:p w14:paraId="011DBBC6" w14:textId="77777777" w:rsidR="006A5DC5" w:rsidRPr="00992352" w:rsidRDefault="006A5DC5" w:rsidP="00956887">
            <w:pPr>
              <w:jc w:val="center"/>
              <w:rPr>
                <w:lang w:val="en-US"/>
              </w:rPr>
            </w:pPr>
            <w:r w:rsidRPr="00992352">
              <w:t>856.18</w:t>
            </w:r>
          </w:p>
        </w:tc>
        <w:tc>
          <w:tcPr>
            <w:tcW w:w="1472" w:type="pct"/>
            <w:vAlign w:val="center"/>
            <w:hideMark/>
          </w:tcPr>
          <w:p w14:paraId="6CB939A6" w14:textId="77777777" w:rsidR="006A5DC5" w:rsidRPr="00992352" w:rsidRDefault="006A5DC5" w:rsidP="00956887">
            <w:pPr>
              <w:jc w:val="center"/>
              <w:rPr>
                <w:lang w:val="en-US"/>
              </w:rPr>
            </w:pPr>
            <w:r w:rsidRPr="00992352">
              <w:t>19.34</w:t>
            </w:r>
          </w:p>
        </w:tc>
      </w:tr>
      <w:tr w:rsidR="006A5DC5" w:rsidRPr="00992352" w14:paraId="4B96ABD0" w14:textId="77777777" w:rsidTr="00956887">
        <w:trPr>
          <w:trHeight w:val="255"/>
          <w:jc w:val="center"/>
        </w:trPr>
        <w:tc>
          <w:tcPr>
            <w:tcW w:w="1064" w:type="pct"/>
            <w:vAlign w:val="center"/>
            <w:hideMark/>
          </w:tcPr>
          <w:p w14:paraId="379D5C6E" w14:textId="77777777" w:rsidR="006A5DC5" w:rsidRPr="00992352" w:rsidRDefault="006A5DC5" w:rsidP="00956887">
            <w:pPr>
              <w:jc w:val="center"/>
              <w:rPr>
                <w:lang w:val="en-US"/>
              </w:rPr>
            </w:pPr>
            <w:r w:rsidRPr="00992352">
              <w:rPr>
                <w:b/>
                <w:bCs/>
              </w:rPr>
              <w:t>55</w:t>
            </w:r>
          </w:p>
        </w:tc>
        <w:tc>
          <w:tcPr>
            <w:tcW w:w="1521" w:type="pct"/>
            <w:vAlign w:val="center"/>
            <w:hideMark/>
          </w:tcPr>
          <w:p w14:paraId="2AEFC76C" w14:textId="77777777" w:rsidR="006A5DC5" w:rsidRPr="00992352" w:rsidRDefault="006A5DC5" w:rsidP="00956887">
            <w:pPr>
              <w:jc w:val="center"/>
              <w:rPr>
                <w:lang w:val="en-US"/>
              </w:rPr>
            </w:pPr>
            <w:r w:rsidRPr="00992352">
              <w:t>0.0137</w:t>
            </w:r>
          </w:p>
        </w:tc>
        <w:tc>
          <w:tcPr>
            <w:tcW w:w="943" w:type="pct"/>
            <w:vAlign w:val="center"/>
            <w:hideMark/>
          </w:tcPr>
          <w:p w14:paraId="4BC23D72" w14:textId="77777777" w:rsidR="006A5DC5" w:rsidRPr="00992352" w:rsidRDefault="006A5DC5" w:rsidP="00956887">
            <w:pPr>
              <w:jc w:val="center"/>
              <w:rPr>
                <w:lang w:val="en-US"/>
              </w:rPr>
            </w:pPr>
            <w:r w:rsidRPr="00992352">
              <w:t>853.12</w:t>
            </w:r>
          </w:p>
        </w:tc>
        <w:tc>
          <w:tcPr>
            <w:tcW w:w="1472" w:type="pct"/>
            <w:vAlign w:val="center"/>
            <w:hideMark/>
          </w:tcPr>
          <w:p w14:paraId="75BC15A1" w14:textId="77777777" w:rsidR="006A5DC5" w:rsidRPr="00992352" w:rsidRDefault="006A5DC5" w:rsidP="00956887">
            <w:pPr>
              <w:jc w:val="center"/>
              <w:rPr>
                <w:lang w:val="en-US"/>
              </w:rPr>
            </w:pPr>
            <w:r w:rsidRPr="00992352">
              <w:t>16.11</w:t>
            </w:r>
          </w:p>
        </w:tc>
      </w:tr>
      <w:tr w:rsidR="006A5DC5" w:rsidRPr="00992352" w14:paraId="74029C56" w14:textId="77777777" w:rsidTr="00956887">
        <w:trPr>
          <w:trHeight w:val="255"/>
          <w:jc w:val="center"/>
        </w:trPr>
        <w:tc>
          <w:tcPr>
            <w:tcW w:w="1064" w:type="pct"/>
            <w:vAlign w:val="center"/>
            <w:hideMark/>
          </w:tcPr>
          <w:p w14:paraId="6E4A1ACF" w14:textId="77777777" w:rsidR="006A5DC5" w:rsidRPr="00992352" w:rsidRDefault="006A5DC5" w:rsidP="00956887">
            <w:pPr>
              <w:jc w:val="center"/>
              <w:rPr>
                <w:lang w:val="en-US"/>
              </w:rPr>
            </w:pPr>
            <w:r w:rsidRPr="00992352">
              <w:rPr>
                <w:b/>
                <w:bCs/>
              </w:rPr>
              <w:t>60</w:t>
            </w:r>
          </w:p>
        </w:tc>
        <w:tc>
          <w:tcPr>
            <w:tcW w:w="1521" w:type="pct"/>
            <w:vAlign w:val="center"/>
            <w:hideMark/>
          </w:tcPr>
          <w:p w14:paraId="2BF365A5" w14:textId="77777777" w:rsidR="006A5DC5" w:rsidRPr="00992352" w:rsidRDefault="006A5DC5" w:rsidP="00956887">
            <w:pPr>
              <w:jc w:val="center"/>
              <w:rPr>
                <w:lang w:val="en-US"/>
              </w:rPr>
            </w:pPr>
            <w:r w:rsidRPr="00992352">
              <w:t>0.0115</w:t>
            </w:r>
          </w:p>
        </w:tc>
        <w:tc>
          <w:tcPr>
            <w:tcW w:w="943" w:type="pct"/>
            <w:vAlign w:val="center"/>
            <w:hideMark/>
          </w:tcPr>
          <w:p w14:paraId="338F3AE4" w14:textId="77777777" w:rsidR="006A5DC5" w:rsidRPr="00992352" w:rsidRDefault="006A5DC5" w:rsidP="00956887">
            <w:pPr>
              <w:jc w:val="center"/>
              <w:rPr>
                <w:lang w:val="en-US"/>
              </w:rPr>
            </w:pPr>
            <w:r w:rsidRPr="00992352">
              <w:t>849.68</w:t>
            </w:r>
          </w:p>
        </w:tc>
        <w:tc>
          <w:tcPr>
            <w:tcW w:w="1472" w:type="pct"/>
            <w:vAlign w:val="center"/>
            <w:hideMark/>
          </w:tcPr>
          <w:p w14:paraId="18D30F67" w14:textId="77777777" w:rsidR="006A5DC5" w:rsidRPr="00992352" w:rsidRDefault="006A5DC5" w:rsidP="00956887">
            <w:pPr>
              <w:jc w:val="center"/>
              <w:rPr>
                <w:lang w:val="en-US"/>
              </w:rPr>
            </w:pPr>
            <w:r w:rsidRPr="00992352">
              <w:t>13.57</w:t>
            </w:r>
          </w:p>
        </w:tc>
      </w:tr>
      <w:tr w:rsidR="006A5DC5" w:rsidRPr="00992352" w14:paraId="02D55FF8" w14:textId="77777777" w:rsidTr="00956887">
        <w:trPr>
          <w:trHeight w:val="255"/>
          <w:jc w:val="center"/>
        </w:trPr>
        <w:tc>
          <w:tcPr>
            <w:tcW w:w="1064" w:type="pct"/>
            <w:vAlign w:val="center"/>
            <w:hideMark/>
          </w:tcPr>
          <w:p w14:paraId="233478BE" w14:textId="77777777" w:rsidR="006A5DC5" w:rsidRPr="00992352" w:rsidRDefault="006A5DC5" w:rsidP="00956887">
            <w:pPr>
              <w:jc w:val="center"/>
              <w:rPr>
                <w:lang w:val="en-US"/>
              </w:rPr>
            </w:pPr>
            <w:r w:rsidRPr="00992352">
              <w:rPr>
                <w:b/>
                <w:bCs/>
              </w:rPr>
              <w:t>65</w:t>
            </w:r>
          </w:p>
        </w:tc>
        <w:tc>
          <w:tcPr>
            <w:tcW w:w="1521" w:type="pct"/>
            <w:vAlign w:val="center"/>
            <w:hideMark/>
          </w:tcPr>
          <w:p w14:paraId="2F08E146" w14:textId="77777777" w:rsidR="006A5DC5" w:rsidRPr="00992352" w:rsidRDefault="006A5DC5" w:rsidP="00956887">
            <w:pPr>
              <w:jc w:val="center"/>
              <w:rPr>
                <w:lang w:val="en-US"/>
              </w:rPr>
            </w:pPr>
            <w:r w:rsidRPr="00992352">
              <w:t>0.0098</w:t>
            </w:r>
          </w:p>
        </w:tc>
        <w:tc>
          <w:tcPr>
            <w:tcW w:w="943" w:type="pct"/>
            <w:vAlign w:val="center"/>
            <w:hideMark/>
          </w:tcPr>
          <w:p w14:paraId="02B70284" w14:textId="77777777" w:rsidR="006A5DC5" w:rsidRPr="00992352" w:rsidRDefault="006A5DC5" w:rsidP="00956887">
            <w:pPr>
              <w:jc w:val="center"/>
              <w:rPr>
                <w:lang w:val="en-US"/>
              </w:rPr>
            </w:pPr>
            <w:r w:rsidRPr="00992352">
              <w:t>846.78</w:t>
            </w:r>
          </w:p>
        </w:tc>
        <w:tc>
          <w:tcPr>
            <w:tcW w:w="1472" w:type="pct"/>
            <w:vAlign w:val="center"/>
            <w:hideMark/>
          </w:tcPr>
          <w:p w14:paraId="41E82B64" w14:textId="77777777" w:rsidR="006A5DC5" w:rsidRPr="00992352" w:rsidRDefault="006A5DC5" w:rsidP="00956887">
            <w:pPr>
              <w:jc w:val="center"/>
              <w:rPr>
                <w:lang w:val="en-US"/>
              </w:rPr>
            </w:pPr>
            <w:r w:rsidRPr="00992352">
              <w:t>11.56</w:t>
            </w:r>
          </w:p>
        </w:tc>
      </w:tr>
      <w:tr w:rsidR="006A5DC5" w:rsidRPr="00992352" w14:paraId="75864E01" w14:textId="77777777" w:rsidTr="00956887">
        <w:trPr>
          <w:trHeight w:val="255"/>
          <w:jc w:val="center"/>
        </w:trPr>
        <w:tc>
          <w:tcPr>
            <w:tcW w:w="1064" w:type="pct"/>
            <w:vAlign w:val="center"/>
            <w:hideMark/>
          </w:tcPr>
          <w:p w14:paraId="4ECF5FE5" w14:textId="77777777" w:rsidR="006A5DC5" w:rsidRPr="00992352" w:rsidRDefault="006A5DC5" w:rsidP="00956887">
            <w:pPr>
              <w:jc w:val="center"/>
              <w:rPr>
                <w:lang w:val="en-US"/>
              </w:rPr>
            </w:pPr>
            <w:r w:rsidRPr="00992352">
              <w:rPr>
                <w:b/>
                <w:bCs/>
              </w:rPr>
              <w:t>70</w:t>
            </w:r>
          </w:p>
        </w:tc>
        <w:tc>
          <w:tcPr>
            <w:tcW w:w="1521" w:type="pct"/>
            <w:vAlign w:val="center"/>
            <w:hideMark/>
          </w:tcPr>
          <w:p w14:paraId="049EB3E2" w14:textId="77777777" w:rsidR="006A5DC5" w:rsidRPr="00992352" w:rsidRDefault="006A5DC5" w:rsidP="00956887">
            <w:pPr>
              <w:jc w:val="center"/>
              <w:rPr>
                <w:lang w:val="en-US"/>
              </w:rPr>
            </w:pPr>
            <w:r w:rsidRPr="00992352">
              <w:t>0.0084</w:t>
            </w:r>
          </w:p>
        </w:tc>
        <w:tc>
          <w:tcPr>
            <w:tcW w:w="943" w:type="pct"/>
            <w:vAlign w:val="center"/>
            <w:hideMark/>
          </w:tcPr>
          <w:p w14:paraId="5767877E" w14:textId="77777777" w:rsidR="006A5DC5" w:rsidRPr="00992352" w:rsidRDefault="006A5DC5" w:rsidP="00956887">
            <w:pPr>
              <w:jc w:val="center"/>
              <w:rPr>
                <w:lang w:val="en-US"/>
              </w:rPr>
            </w:pPr>
            <w:r w:rsidRPr="00992352">
              <w:t>843.55</w:t>
            </w:r>
          </w:p>
        </w:tc>
        <w:tc>
          <w:tcPr>
            <w:tcW w:w="1472" w:type="pct"/>
            <w:vAlign w:val="center"/>
            <w:hideMark/>
          </w:tcPr>
          <w:p w14:paraId="39C5D4ED" w14:textId="77777777" w:rsidR="006A5DC5" w:rsidRPr="00992352" w:rsidRDefault="006A5DC5" w:rsidP="00956887">
            <w:pPr>
              <w:jc w:val="center"/>
              <w:rPr>
                <w:lang w:val="en-US"/>
              </w:rPr>
            </w:pPr>
            <w:r w:rsidRPr="00992352">
              <w:t>9.96</w:t>
            </w:r>
          </w:p>
        </w:tc>
      </w:tr>
      <w:tr w:rsidR="006A5DC5" w:rsidRPr="00992352" w14:paraId="21951AD3" w14:textId="77777777" w:rsidTr="00956887">
        <w:trPr>
          <w:trHeight w:val="255"/>
          <w:jc w:val="center"/>
        </w:trPr>
        <w:tc>
          <w:tcPr>
            <w:tcW w:w="1064" w:type="pct"/>
            <w:vAlign w:val="center"/>
            <w:hideMark/>
          </w:tcPr>
          <w:p w14:paraId="3C6B6843" w14:textId="77777777" w:rsidR="006A5DC5" w:rsidRPr="00992352" w:rsidRDefault="006A5DC5" w:rsidP="00956887">
            <w:pPr>
              <w:jc w:val="center"/>
              <w:rPr>
                <w:lang w:val="en-US"/>
              </w:rPr>
            </w:pPr>
            <w:r w:rsidRPr="00992352">
              <w:rPr>
                <w:b/>
                <w:bCs/>
              </w:rPr>
              <w:t>75</w:t>
            </w:r>
          </w:p>
        </w:tc>
        <w:tc>
          <w:tcPr>
            <w:tcW w:w="1521" w:type="pct"/>
            <w:vAlign w:val="center"/>
            <w:hideMark/>
          </w:tcPr>
          <w:p w14:paraId="7F8B9B64" w14:textId="77777777" w:rsidR="006A5DC5" w:rsidRPr="00992352" w:rsidRDefault="006A5DC5" w:rsidP="00956887">
            <w:pPr>
              <w:jc w:val="center"/>
              <w:rPr>
                <w:lang w:val="en-US"/>
              </w:rPr>
            </w:pPr>
            <w:r w:rsidRPr="00992352">
              <w:t>0.0073</w:t>
            </w:r>
          </w:p>
        </w:tc>
        <w:tc>
          <w:tcPr>
            <w:tcW w:w="943" w:type="pct"/>
            <w:vAlign w:val="center"/>
            <w:hideMark/>
          </w:tcPr>
          <w:p w14:paraId="29D54F5A" w14:textId="77777777" w:rsidR="006A5DC5" w:rsidRPr="00992352" w:rsidRDefault="006A5DC5" w:rsidP="00956887">
            <w:pPr>
              <w:jc w:val="center"/>
              <w:rPr>
                <w:lang w:val="en-US"/>
              </w:rPr>
            </w:pPr>
            <w:r w:rsidRPr="00992352">
              <w:t>840.38</w:t>
            </w:r>
          </w:p>
        </w:tc>
        <w:tc>
          <w:tcPr>
            <w:tcW w:w="1472" w:type="pct"/>
            <w:vAlign w:val="center"/>
            <w:hideMark/>
          </w:tcPr>
          <w:p w14:paraId="77520BA1" w14:textId="77777777" w:rsidR="006A5DC5" w:rsidRPr="00992352" w:rsidRDefault="006A5DC5" w:rsidP="00956887">
            <w:pPr>
              <w:jc w:val="center"/>
              <w:rPr>
                <w:lang w:val="en-US"/>
              </w:rPr>
            </w:pPr>
            <w:r w:rsidRPr="00992352">
              <w:t>8.66</w:t>
            </w:r>
          </w:p>
        </w:tc>
      </w:tr>
      <w:tr w:rsidR="006A5DC5" w:rsidRPr="00992352" w14:paraId="7AD5CD9D" w14:textId="77777777" w:rsidTr="00956887">
        <w:trPr>
          <w:trHeight w:val="255"/>
          <w:jc w:val="center"/>
        </w:trPr>
        <w:tc>
          <w:tcPr>
            <w:tcW w:w="1064" w:type="pct"/>
            <w:vAlign w:val="center"/>
            <w:hideMark/>
          </w:tcPr>
          <w:p w14:paraId="7032C387" w14:textId="77777777" w:rsidR="006A5DC5" w:rsidRPr="00992352" w:rsidRDefault="006A5DC5" w:rsidP="00956887">
            <w:pPr>
              <w:jc w:val="center"/>
              <w:rPr>
                <w:lang w:val="en-US"/>
              </w:rPr>
            </w:pPr>
            <w:r w:rsidRPr="00992352">
              <w:rPr>
                <w:b/>
                <w:bCs/>
              </w:rPr>
              <w:t>80</w:t>
            </w:r>
          </w:p>
        </w:tc>
        <w:tc>
          <w:tcPr>
            <w:tcW w:w="1521" w:type="pct"/>
            <w:vAlign w:val="center"/>
            <w:hideMark/>
          </w:tcPr>
          <w:p w14:paraId="6683F8B1" w14:textId="77777777" w:rsidR="006A5DC5" w:rsidRPr="00992352" w:rsidRDefault="006A5DC5" w:rsidP="00956887">
            <w:pPr>
              <w:jc w:val="center"/>
              <w:rPr>
                <w:lang w:val="en-US"/>
              </w:rPr>
            </w:pPr>
            <w:r w:rsidRPr="00992352">
              <w:t>0.0064</w:t>
            </w:r>
          </w:p>
        </w:tc>
        <w:tc>
          <w:tcPr>
            <w:tcW w:w="943" w:type="pct"/>
            <w:vAlign w:val="center"/>
            <w:hideMark/>
          </w:tcPr>
          <w:p w14:paraId="6FE898CE" w14:textId="77777777" w:rsidR="006A5DC5" w:rsidRPr="00992352" w:rsidRDefault="006A5DC5" w:rsidP="00956887">
            <w:pPr>
              <w:jc w:val="center"/>
              <w:rPr>
                <w:lang w:val="en-US"/>
              </w:rPr>
            </w:pPr>
            <w:r w:rsidRPr="00992352">
              <w:t>837.20</w:t>
            </w:r>
          </w:p>
        </w:tc>
        <w:tc>
          <w:tcPr>
            <w:tcW w:w="1472" w:type="pct"/>
            <w:vAlign w:val="center"/>
            <w:hideMark/>
          </w:tcPr>
          <w:p w14:paraId="493B165D" w14:textId="77777777" w:rsidR="006A5DC5" w:rsidRPr="00992352" w:rsidRDefault="006A5DC5" w:rsidP="00956887">
            <w:pPr>
              <w:jc w:val="center"/>
              <w:rPr>
                <w:lang w:val="en-US"/>
              </w:rPr>
            </w:pPr>
            <w:r w:rsidRPr="00992352">
              <w:t>7.58</w:t>
            </w:r>
          </w:p>
        </w:tc>
      </w:tr>
    </w:tbl>
    <w:p w14:paraId="773E0C73" w14:textId="77777777" w:rsidR="006A5DC5" w:rsidRDefault="006A5DC5" w:rsidP="006A5DC5">
      <w:pPr>
        <w:spacing w:line="360" w:lineRule="auto"/>
        <w:jc w:val="center"/>
      </w:pPr>
    </w:p>
    <w:p w14:paraId="227080E7" w14:textId="77777777" w:rsidR="006A5DC5" w:rsidRPr="00AE5805" w:rsidRDefault="006A5DC5" w:rsidP="006A5DC5">
      <w:pPr>
        <w:pStyle w:val="Titre3"/>
        <w:spacing w:before="240" w:after="240"/>
        <w:ind w:left="709"/>
      </w:pPr>
      <w:bookmarkStart w:id="1773" w:name="_Ref535494648"/>
      <w:bookmarkStart w:id="1774" w:name="_Toc536800421"/>
      <w:bookmarkStart w:id="1775" w:name="_Toc3312790"/>
      <w:r>
        <w:t>Configuration du rotor 430mm</w:t>
      </w:r>
      <w:bookmarkEnd w:id="1773"/>
      <w:bookmarkEnd w:id="1774"/>
      <w:bookmarkEnd w:id="1775"/>
    </w:p>
    <w:p w14:paraId="510DF1C3" w14:textId="77777777" w:rsidR="006A5DC5" w:rsidRDefault="006A5DC5" w:rsidP="006A5DC5">
      <w:pPr>
        <w:spacing w:line="360" w:lineRule="auto"/>
        <w:jc w:val="center"/>
      </w:pPr>
      <w:r w:rsidRPr="007A5B53">
        <w:rPr>
          <w:noProof/>
          <w:lang w:eastAsia="zh-CN"/>
        </w:rPr>
        <w:drawing>
          <wp:inline distT="0" distB="0" distL="0" distR="0" wp14:anchorId="6049F763" wp14:editId="10A467CF">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1F00A97F" w14:textId="77777777" w:rsidR="006A5DC5" w:rsidRPr="00373E36" w:rsidRDefault="006A5DC5" w:rsidP="006A5DC5">
      <w:pPr>
        <w:pStyle w:val="Lgende"/>
        <w:jc w:val="center"/>
        <w:rPr>
          <w:rFonts w:ascii="Calibri" w:eastAsia="Times New Roman" w:hAnsi="Calibri" w:cs="Times New Roman"/>
          <w:i w:val="0"/>
          <w:iCs w:val="0"/>
          <w:color w:val="auto"/>
          <w:sz w:val="22"/>
          <w:szCs w:val="20"/>
          <w:lang w:eastAsia="fr-FR"/>
        </w:rPr>
      </w:pPr>
      <w:bookmarkStart w:id="1776" w:name="_Ref530413322"/>
      <w:bookmarkStart w:id="1777" w:name="_Toc536112225"/>
      <w:bookmarkStart w:id="1778" w:name="_Toc536800527"/>
      <w:bookmarkStart w:id="1779" w:name="_Toc3312896"/>
      <w:r w:rsidRPr="00484DD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776"/>
      <w:r>
        <w:rPr>
          <w:rFonts w:ascii="Calibri" w:eastAsia="Times New Roman" w:hAnsi="Calibri" w:cs="Times New Roman"/>
          <w:i w:val="0"/>
          <w:iCs w:val="0"/>
          <w:color w:val="auto"/>
          <w:sz w:val="22"/>
          <w:szCs w:val="20"/>
          <w:lang w:eastAsia="fr-FR"/>
        </w:rPr>
        <w:t> : La configuration du rotor « court » 430mm</w:t>
      </w:r>
      <w:bookmarkEnd w:id="1777"/>
      <w:bookmarkEnd w:id="1778"/>
      <w:bookmarkEnd w:id="1779"/>
    </w:p>
    <w:p w14:paraId="777336F0" w14:textId="77777777" w:rsidR="006A5DC5" w:rsidRPr="00A2696D" w:rsidRDefault="006A5DC5" w:rsidP="006A5DC5">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C788A" w:rsidRPr="00DC788A">
        <w:rPr>
          <w:b/>
          <w:iCs/>
        </w:rPr>
        <w:t>Figure</w:t>
      </w:r>
      <w:r w:rsidR="00DC788A" w:rsidRPr="00DC788A">
        <w:rPr>
          <w:iCs/>
        </w:rPr>
        <w:t xml:space="preserve"> </w:t>
      </w:r>
      <w:r w:rsidR="00DC788A" w:rsidRPr="00DC788A">
        <w:rPr>
          <w:b/>
          <w:iCs/>
        </w:rPr>
        <w:t>4.2</w:t>
      </w:r>
      <w:r w:rsidR="00DC788A" w:rsidRPr="00DC788A">
        <w:rPr>
          <w:b/>
          <w:iCs/>
        </w:rPr>
        <w:noBreakHyphen/>
        <w:t>2</w:t>
      </w:r>
      <w:r w:rsidRPr="00B73946">
        <w:fldChar w:fldCharType="end"/>
      </w:r>
      <w:r>
        <w:t>). Les caractéristiques géométriques et de matériau sont synthétisés dans le</w:t>
      </w:r>
      <w:bookmarkStart w:id="1780" w:name="_Ref531165681"/>
      <w:r>
        <w:t xml:space="preserve"> </w:t>
      </w:r>
      <w:r w:rsidRPr="006D6FBC">
        <w:rPr>
          <w:b/>
        </w:rPr>
        <w:fldChar w:fldCharType="begin"/>
      </w:r>
      <w:r w:rsidRPr="006D6FBC">
        <w:rPr>
          <w:b/>
        </w:rPr>
        <w:instrText xml:space="preserve"> REF _Ref535932567 \h </w:instrText>
      </w:r>
      <w:r>
        <w:rPr>
          <w:b/>
        </w:rPr>
        <w:instrText xml:space="preserve"> \* MERGEFORMAT </w:instrText>
      </w:r>
      <w:r w:rsidRPr="006D6FBC">
        <w:rPr>
          <w:b/>
        </w:rPr>
      </w:r>
      <w:r w:rsidRPr="006D6FBC">
        <w:rPr>
          <w:b/>
        </w:rPr>
        <w:fldChar w:fldCharType="separate"/>
      </w:r>
      <w:r w:rsidR="00DC788A" w:rsidRPr="00DC788A">
        <w:rPr>
          <w:b/>
        </w:rPr>
        <w:t xml:space="preserve">Tableau </w:t>
      </w:r>
      <w:r w:rsidR="00DC788A" w:rsidRPr="00DC788A">
        <w:rPr>
          <w:b/>
          <w:noProof/>
        </w:rPr>
        <w:t>4.2</w:t>
      </w:r>
      <w:r w:rsidR="00DC788A" w:rsidRPr="00DC788A">
        <w:rPr>
          <w:b/>
          <w:noProof/>
        </w:rPr>
        <w:noBreakHyphen/>
        <w:t>2</w:t>
      </w:r>
      <w:r w:rsidRPr="006D6FBC">
        <w:rPr>
          <w:b/>
        </w:rPr>
        <w:fldChar w:fldCharType="end"/>
      </w:r>
      <w:r w:rsidRPr="00E11222">
        <w:t>.</w:t>
      </w:r>
    </w:p>
    <w:p w14:paraId="1A0F922C" w14:textId="77777777" w:rsidR="006A5DC5" w:rsidRPr="00901BDC" w:rsidRDefault="006A5DC5" w:rsidP="006A5DC5">
      <w:pPr>
        <w:spacing w:line="360" w:lineRule="auto"/>
        <w:ind w:firstLine="708"/>
        <w:jc w:val="center"/>
        <w:rPr>
          <w:i/>
          <w:iCs/>
        </w:rPr>
      </w:pPr>
      <w:bookmarkStart w:id="1781" w:name="_Ref535932567"/>
      <w:bookmarkStart w:id="1782" w:name="_Toc536112274"/>
      <w:bookmarkStart w:id="1783" w:name="_Toc536800607"/>
      <w:bookmarkStart w:id="1784" w:name="_Toc3312976"/>
      <w:r w:rsidRPr="00901BDC">
        <w:lastRenderedPageBreak/>
        <w:t xml:space="preserve">Tableau </w:t>
      </w:r>
      <w:r>
        <w:rPr>
          <w:noProof/>
        </w:rPr>
        <w:fldChar w:fldCharType="begin"/>
      </w:r>
      <w:r>
        <w:rPr>
          <w:noProof/>
        </w:rPr>
        <w:instrText xml:space="preserve"> STYLEREF 2 \s </w:instrText>
      </w:r>
      <w:r>
        <w:rPr>
          <w:noProof/>
        </w:rPr>
        <w:fldChar w:fldCharType="separate"/>
      </w:r>
      <w:r w:rsidR="00DC788A">
        <w:rPr>
          <w:noProof/>
        </w:rPr>
        <w:t>4.2</w:t>
      </w:r>
      <w:r>
        <w:rPr>
          <w:noProof/>
        </w:rPr>
        <w:fldChar w:fldCharType="end"/>
      </w:r>
      <w:r>
        <w:noBreakHyphen/>
      </w:r>
      <w:r>
        <w:rPr>
          <w:noProof/>
        </w:rPr>
        <w:fldChar w:fldCharType="begin"/>
      </w:r>
      <w:r>
        <w:rPr>
          <w:noProof/>
        </w:rPr>
        <w:instrText xml:space="preserve"> SEQ Tableau \* ARABIC \s 2 </w:instrText>
      </w:r>
      <w:r>
        <w:rPr>
          <w:noProof/>
        </w:rPr>
        <w:fldChar w:fldCharType="separate"/>
      </w:r>
      <w:r w:rsidR="00DC788A">
        <w:rPr>
          <w:noProof/>
        </w:rPr>
        <w:t>2</w:t>
      </w:r>
      <w:r>
        <w:rPr>
          <w:noProof/>
        </w:rPr>
        <w:fldChar w:fldCharType="end"/>
      </w:r>
      <w:bookmarkEnd w:id="1780"/>
      <w:bookmarkEnd w:id="1781"/>
      <w:r>
        <w:t> : paramètres physiques du rotor 430mm</w:t>
      </w:r>
      <w:bookmarkEnd w:id="1782"/>
      <w:bookmarkEnd w:id="1783"/>
      <w:bookmarkEnd w:id="1784"/>
    </w:p>
    <w:tbl>
      <w:tblPr>
        <w:tblStyle w:val="Grilledutableau"/>
        <w:tblW w:w="5000" w:type="pct"/>
        <w:tblLook w:val="0420" w:firstRow="1" w:lastRow="0" w:firstColumn="0" w:lastColumn="0" w:noHBand="0" w:noVBand="1"/>
      </w:tblPr>
      <w:tblGrid>
        <w:gridCol w:w="3814"/>
        <w:gridCol w:w="1132"/>
        <w:gridCol w:w="2546"/>
        <w:gridCol w:w="1550"/>
      </w:tblGrid>
      <w:tr w:rsidR="006A5DC5" w:rsidRPr="005C6F87" w14:paraId="3449759B" w14:textId="77777777" w:rsidTr="00956887">
        <w:trPr>
          <w:trHeight w:val="20"/>
        </w:trPr>
        <w:tc>
          <w:tcPr>
            <w:tcW w:w="2109" w:type="pct"/>
            <w:tcBorders>
              <w:top w:val="single" w:sz="12" w:space="0" w:color="auto"/>
              <w:left w:val="single" w:sz="12" w:space="0" w:color="auto"/>
              <w:bottom w:val="single" w:sz="12" w:space="0" w:color="auto"/>
            </w:tcBorders>
            <w:vAlign w:val="center"/>
            <w:hideMark/>
          </w:tcPr>
          <w:p w14:paraId="6267548F" w14:textId="77777777" w:rsidR="006A5DC5" w:rsidRPr="005C6F87" w:rsidRDefault="006A5DC5" w:rsidP="00956887">
            <w:pPr>
              <w:jc w:val="center"/>
            </w:pPr>
            <w:r w:rsidRPr="005C6F87">
              <w:rPr>
                <w:b/>
                <w:bCs/>
              </w:rPr>
              <w:t>Rotor court</w:t>
            </w:r>
          </w:p>
        </w:tc>
        <w:tc>
          <w:tcPr>
            <w:tcW w:w="626" w:type="pct"/>
            <w:tcBorders>
              <w:top w:val="single" w:sz="12" w:space="0" w:color="auto"/>
              <w:bottom w:val="single" w:sz="12" w:space="0" w:color="auto"/>
            </w:tcBorders>
            <w:vAlign w:val="center"/>
            <w:hideMark/>
          </w:tcPr>
          <w:p w14:paraId="3123E318" w14:textId="77777777" w:rsidR="006A5DC5" w:rsidRPr="005C6F87" w:rsidRDefault="006A5DC5" w:rsidP="00956887">
            <w:pPr>
              <w:jc w:val="center"/>
            </w:pPr>
            <w:r w:rsidRPr="005C6F87">
              <w:rPr>
                <w:b/>
                <w:bCs/>
              </w:rPr>
              <w:t xml:space="preserve">en </w:t>
            </w:r>
            <w:r>
              <w:rPr>
                <w:b/>
                <w:bCs/>
              </w:rPr>
              <w:t>a</w:t>
            </w:r>
            <w:r w:rsidRPr="005C6F87">
              <w:rPr>
                <w:b/>
                <w:bCs/>
              </w:rPr>
              <w:t>cier</w:t>
            </w:r>
          </w:p>
        </w:tc>
        <w:tc>
          <w:tcPr>
            <w:tcW w:w="1408" w:type="pct"/>
            <w:tcBorders>
              <w:top w:val="single" w:sz="12" w:space="0" w:color="auto"/>
              <w:bottom w:val="single" w:sz="12" w:space="0" w:color="auto"/>
            </w:tcBorders>
            <w:vAlign w:val="center"/>
            <w:hideMark/>
          </w:tcPr>
          <w:p w14:paraId="48CBCDD6" w14:textId="77777777" w:rsidR="006A5DC5" w:rsidRPr="005C6F87" w:rsidRDefault="006A5DC5" w:rsidP="00956887">
            <w:pPr>
              <w:jc w:val="center"/>
            </w:pPr>
          </w:p>
        </w:tc>
        <w:tc>
          <w:tcPr>
            <w:tcW w:w="857" w:type="pct"/>
            <w:tcBorders>
              <w:top w:val="single" w:sz="12" w:space="0" w:color="auto"/>
              <w:bottom w:val="single" w:sz="12" w:space="0" w:color="auto"/>
              <w:right w:val="single" w:sz="12" w:space="0" w:color="auto"/>
            </w:tcBorders>
            <w:vAlign w:val="center"/>
            <w:hideMark/>
          </w:tcPr>
          <w:p w14:paraId="4DA45479" w14:textId="77777777" w:rsidR="006A5DC5" w:rsidRPr="005C6F87" w:rsidRDefault="006A5DC5" w:rsidP="00956887">
            <w:pPr>
              <w:jc w:val="center"/>
            </w:pPr>
          </w:p>
        </w:tc>
      </w:tr>
      <w:tr w:rsidR="006A5DC5" w:rsidRPr="005C6F87" w14:paraId="734D55CC" w14:textId="77777777" w:rsidTr="00956887">
        <w:trPr>
          <w:trHeight w:val="20"/>
        </w:trPr>
        <w:tc>
          <w:tcPr>
            <w:tcW w:w="2109" w:type="pct"/>
            <w:tcBorders>
              <w:top w:val="single" w:sz="12" w:space="0" w:color="auto"/>
            </w:tcBorders>
            <w:vAlign w:val="center"/>
            <w:hideMark/>
          </w:tcPr>
          <w:p w14:paraId="01319860" w14:textId="77777777" w:rsidR="006A5DC5" w:rsidRPr="005C6F87" w:rsidRDefault="006A5DC5" w:rsidP="00956887">
            <w:pPr>
              <w:jc w:val="center"/>
            </w:pPr>
            <w:r w:rsidRPr="005C6F87">
              <w:t>Diamètre extérieure</w:t>
            </w:r>
          </w:p>
        </w:tc>
        <w:tc>
          <w:tcPr>
            <w:tcW w:w="626" w:type="pct"/>
            <w:tcBorders>
              <w:top w:val="single" w:sz="12" w:space="0" w:color="auto"/>
            </w:tcBorders>
            <w:vAlign w:val="center"/>
            <w:hideMark/>
          </w:tcPr>
          <w:p w14:paraId="66AF3EEA" w14:textId="77777777" w:rsidR="006A5DC5" w:rsidRPr="005C6F87" w:rsidRDefault="006A5DC5" w:rsidP="00956887">
            <w:pPr>
              <w:jc w:val="center"/>
            </w:pPr>
            <w:r w:rsidRPr="005C6F87">
              <w:t>45 mm</w:t>
            </w:r>
          </w:p>
        </w:tc>
        <w:tc>
          <w:tcPr>
            <w:tcW w:w="1408" w:type="pct"/>
            <w:tcBorders>
              <w:top w:val="single" w:sz="12" w:space="0" w:color="auto"/>
            </w:tcBorders>
            <w:vAlign w:val="center"/>
            <w:hideMark/>
          </w:tcPr>
          <w:p w14:paraId="6C0D7F02" w14:textId="77777777" w:rsidR="006A5DC5" w:rsidRPr="005C6F87" w:rsidRDefault="006A5DC5" w:rsidP="00956887">
            <w:pPr>
              <w:jc w:val="center"/>
            </w:pPr>
            <w:r w:rsidRPr="005C6F87">
              <w:t>Diamètre intérieure</w:t>
            </w:r>
          </w:p>
        </w:tc>
        <w:tc>
          <w:tcPr>
            <w:tcW w:w="857" w:type="pct"/>
            <w:tcBorders>
              <w:top w:val="single" w:sz="12" w:space="0" w:color="auto"/>
            </w:tcBorders>
            <w:vAlign w:val="center"/>
            <w:hideMark/>
          </w:tcPr>
          <w:p w14:paraId="5CCE5986" w14:textId="77777777" w:rsidR="006A5DC5" w:rsidRPr="005C6F87" w:rsidRDefault="006A5DC5" w:rsidP="00956887">
            <w:pPr>
              <w:jc w:val="center"/>
            </w:pPr>
            <w:r w:rsidRPr="005C6F87">
              <w:t>35 mm</w:t>
            </w:r>
          </w:p>
        </w:tc>
      </w:tr>
      <w:tr w:rsidR="006A5DC5" w:rsidRPr="005C6F87" w14:paraId="7938D28B" w14:textId="77777777" w:rsidTr="00956887">
        <w:trPr>
          <w:trHeight w:val="20"/>
        </w:trPr>
        <w:tc>
          <w:tcPr>
            <w:tcW w:w="2109" w:type="pct"/>
            <w:vAlign w:val="center"/>
            <w:hideMark/>
          </w:tcPr>
          <w:p w14:paraId="78E1776E" w14:textId="77777777" w:rsidR="006A5DC5" w:rsidRPr="005C6F87" w:rsidRDefault="006A5DC5" w:rsidP="00956887">
            <w:pPr>
              <w:jc w:val="center"/>
            </w:pPr>
            <w:r w:rsidRPr="005C6F87">
              <w:t>Longueur totale (L)</w:t>
            </w:r>
          </w:p>
        </w:tc>
        <w:tc>
          <w:tcPr>
            <w:tcW w:w="626" w:type="pct"/>
            <w:vAlign w:val="center"/>
            <w:hideMark/>
          </w:tcPr>
          <w:p w14:paraId="7CAFAEC5" w14:textId="77777777" w:rsidR="006A5DC5" w:rsidRPr="005C6F87" w:rsidRDefault="006A5DC5" w:rsidP="00956887">
            <w:pPr>
              <w:jc w:val="center"/>
            </w:pPr>
            <w:r w:rsidRPr="005C6F87">
              <w:t>430 mm</w:t>
            </w:r>
          </w:p>
        </w:tc>
        <w:tc>
          <w:tcPr>
            <w:tcW w:w="1408" w:type="pct"/>
            <w:vAlign w:val="center"/>
            <w:hideMark/>
          </w:tcPr>
          <w:p w14:paraId="7AD0A67C" w14:textId="77777777" w:rsidR="006A5DC5" w:rsidRPr="005C6F87" w:rsidRDefault="006A5DC5" w:rsidP="00956887">
            <w:pPr>
              <w:jc w:val="center"/>
            </w:pPr>
            <w:r w:rsidRPr="005C6F87">
              <w:t>Densité</w:t>
            </w:r>
          </w:p>
        </w:tc>
        <w:tc>
          <w:tcPr>
            <w:tcW w:w="857" w:type="pct"/>
            <w:vAlign w:val="center"/>
            <w:hideMark/>
          </w:tcPr>
          <w:p w14:paraId="318FEB0B" w14:textId="77777777" w:rsidR="006A5DC5" w:rsidRPr="005C6F87" w:rsidRDefault="006A5DC5" w:rsidP="009568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6A5DC5" w:rsidRPr="005C6F87" w14:paraId="4B312CDF" w14:textId="77777777" w:rsidTr="00956887">
        <w:trPr>
          <w:trHeight w:val="20"/>
        </w:trPr>
        <w:tc>
          <w:tcPr>
            <w:tcW w:w="2109" w:type="pct"/>
            <w:vAlign w:val="center"/>
            <w:hideMark/>
          </w:tcPr>
          <w:p w14:paraId="13F21EA0" w14:textId="77777777" w:rsidR="006A5DC5" w:rsidRPr="005C6F87" w:rsidRDefault="006A5DC5" w:rsidP="009568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4A8DAAFA" w14:textId="77777777" w:rsidR="006A5DC5" w:rsidRPr="005C6F87" w:rsidRDefault="006A5DC5" w:rsidP="00956887">
            <w:pPr>
              <w:jc w:val="center"/>
            </w:pPr>
            <w:r w:rsidRPr="005C6F87">
              <w:t>90 mm</w:t>
            </w:r>
          </w:p>
        </w:tc>
        <w:tc>
          <w:tcPr>
            <w:tcW w:w="1408" w:type="pct"/>
            <w:vAlign w:val="center"/>
            <w:hideMark/>
          </w:tcPr>
          <w:p w14:paraId="37E52445" w14:textId="77777777" w:rsidR="006A5DC5" w:rsidRPr="005C6F87" w:rsidRDefault="006A5DC5" w:rsidP="00956887">
            <w:pPr>
              <w:jc w:val="center"/>
            </w:pPr>
            <w:r w:rsidRPr="005C6F87">
              <w:t>Diamètre extérieure du disque</w:t>
            </w:r>
          </w:p>
        </w:tc>
        <w:tc>
          <w:tcPr>
            <w:tcW w:w="857" w:type="pct"/>
            <w:vAlign w:val="center"/>
            <w:hideMark/>
          </w:tcPr>
          <w:p w14:paraId="6CAD30AC" w14:textId="77777777" w:rsidR="006A5DC5" w:rsidRPr="005C6F87" w:rsidRDefault="006A5DC5" w:rsidP="00956887">
            <w:pPr>
              <w:jc w:val="center"/>
            </w:pPr>
            <w:r w:rsidRPr="005C6F87">
              <w:t>73 mm</w:t>
            </w:r>
          </w:p>
        </w:tc>
      </w:tr>
      <w:tr w:rsidR="006A5DC5" w:rsidRPr="005C6F87" w14:paraId="6D609932" w14:textId="77777777" w:rsidTr="00956887">
        <w:trPr>
          <w:trHeight w:val="20"/>
        </w:trPr>
        <w:tc>
          <w:tcPr>
            <w:tcW w:w="2109" w:type="pct"/>
            <w:vAlign w:val="center"/>
            <w:hideMark/>
          </w:tcPr>
          <w:p w14:paraId="3893408D" w14:textId="77777777" w:rsidR="006A5DC5" w:rsidRPr="005C6F87" w:rsidRDefault="006A5DC5" w:rsidP="009568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04203D63" w14:textId="77777777" w:rsidR="006A5DC5" w:rsidRPr="005C6F87" w:rsidRDefault="006A5DC5" w:rsidP="00956887">
            <w:pPr>
              <w:jc w:val="center"/>
            </w:pPr>
            <w:r w:rsidRPr="005C6F87">
              <w:t>198.5 mm</w:t>
            </w:r>
          </w:p>
        </w:tc>
        <w:tc>
          <w:tcPr>
            <w:tcW w:w="1408" w:type="pct"/>
            <w:vAlign w:val="center"/>
            <w:hideMark/>
          </w:tcPr>
          <w:p w14:paraId="63DFC279" w14:textId="77777777" w:rsidR="006A5DC5" w:rsidRPr="005C6F87" w:rsidRDefault="006A5DC5" w:rsidP="00956887">
            <w:pPr>
              <w:jc w:val="center"/>
            </w:pPr>
            <w:r w:rsidRPr="005C6F87">
              <w:t>Largeur du disque</w:t>
            </w:r>
          </w:p>
        </w:tc>
        <w:tc>
          <w:tcPr>
            <w:tcW w:w="857" w:type="pct"/>
            <w:vAlign w:val="center"/>
            <w:hideMark/>
          </w:tcPr>
          <w:p w14:paraId="1A348F0D" w14:textId="77777777" w:rsidR="006A5DC5" w:rsidRPr="005C6F87" w:rsidRDefault="006A5DC5" w:rsidP="00956887">
            <w:pPr>
              <w:jc w:val="center"/>
            </w:pPr>
            <w:r w:rsidRPr="005C6F87">
              <w:t>35 mm</w:t>
            </w:r>
          </w:p>
        </w:tc>
      </w:tr>
      <w:tr w:rsidR="006A5DC5" w:rsidRPr="005C6F87" w14:paraId="2A8DDDA0" w14:textId="77777777" w:rsidTr="00956887">
        <w:trPr>
          <w:trHeight w:val="20"/>
        </w:trPr>
        <w:tc>
          <w:tcPr>
            <w:tcW w:w="2109" w:type="pct"/>
            <w:vAlign w:val="center"/>
            <w:hideMark/>
          </w:tcPr>
          <w:p w14:paraId="2DE20B33" w14:textId="77777777" w:rsidR="006A5DC5" w:rsidRPr="005C6F87" w:rsidRDefault="006A5DC5" w:rsidP="009568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53D47D11" w14:textId="77777777" w:rsidR="006A5DC5" w:rsidRPr="005C6F87" w:rsidRDefault="006A5DC5" w:rsidP="00956887">
            <w:pPr>
              <w:jc w:val="center"/>
            </w:pPr>
            <w:r w:rsidRPr="005C6F87">
              <w:t>120 mm</w:t>
            </w:r>
          </w:p>
        </w:tc>
        <w:tc>
          <w:tcPr>
            <w:tcW w:w="1408" w:type="pct"/>
            <w:vAlign w:val="center"/>
            <w:hideMark/>
          </w:tcPr>
          <w:p w14:paraId="19CED157" w14:textId="77777777" w:rsidR="006A5DC5" w:rsidRPr="005C6F87" w:rsidRDefault="006A5DC5" w:rsidP="00956887">
            <w:pPr>
              <w:jc w:val="center"/>
            </w:pPr>
          </w:p>
        </w:tc>
        <w:tc>
          <w:tcPr>
            <w:tcW w:w="857" w:type="pct"/>
            <w:vAlign w:val="center"/>
            <w:hideMark/>
          </w:tcPr>
          <w:p w14:paraId="2E41BA1E" w14:textId="77777777" w:rsidR="006A5DC5" w:rsidRPr="005C6F87" w:rsidRDefault="006A5DC5" w:rsidP="00956887">
            <w:pPr>
              <w:jc w:val="center"/>
            </w:pPr>
          </w:p>
        </w:tc>
      </w:tr>
    </w:tbl>
    <w:p w14:paraId="1F7C1CF7" w14:textId="77777777" w:rsidR="006A5DC5" w:rsidRPr="00003960" w:rsidRDefault="006A5DC5" w:rsidP="006A5DC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Pr>
          <w:sz w:val="22"/>
        </w:rPr>
        <w:t xml:space="preserve"> lubrifié, </w:t>
      </w:r>
      <w:r w:rsidRPr="00C24D0B">
        <w:rPr>
          <w:sz w:val="22"/>
        </w:rPr>
        <w:t>ainsi</w:t>
      </w:r>
      <w:r>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Pr>
          <w:sz w:val="22"/>
        </w:rPr>
        <w:t xml:space="preserve"> et un amortissement nul pour le roulement</w:t>
      </w:r>
      <w:r w:rsidRPr="00003960">
        <w:rPr>
          <w:sz w:val="22"/>
        </w:rPr>
        <w:t xml:space="preserve">. </w:t>
      </w:r>
      <w:r>
        <w:rPr>
          <w:sz w:val="22"/>
        </w:rPr>
        <w:t xml:space="preserve">Les coefficients dynamiques du palier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4</w:t>
      </w:r>
      <w:r w:rsidRPr="0023225D">
        <w:rPr>
          <w:b/>
          <w:sz w:val="22"/>
        </w:rPr>
        <w:fldChar w:fldCharType="end"/>
      </w:r>
      <w:r w:rsidRPr="00C24D0B">
        <w:rPr>
          <w:sz w:val="22"/>
        </w:rPr>
        <w:t xml:space="preserve"> </w:t>
      </w:r>
      <w:r w:rsidRPr="00003960">
        <w:rPr>
          <w:sz w:val="22"/>
        </w:rPr>
        <w:t xml:space="preserve">sont obtenus </w:t>
      </w:r>
      <w:r>
        <w:rPr>
          <w:sz w:val="22"/>
        </w:rPr>
        <w:t>à différentes vitesses de rotation et pour une charge statique constante de 24.5 N. La variation des</w:t>
      </w:r>
      <w:r w:rsidRPr="00003960">
        <w:rPr>
          <w:sz w:val="22"/>
        </w:rPr>
        <w:t xml:space="preserve"> </w:t>
      </w:r>
      <w:r>
        <w:rPr>
          <w:sz w:val="22"/>
        </w:rPr>
        <w:t>excentricités statiques</w:t>
      </w:r>
      <w:r w:rsidRPr="00003960">
        <w:rPr>
          <w:sz w:val="22"/>
        </w:rPr>
        <w:t xml:space="preserve"> </w:t>
      </w:r>
      <w:r>
        <w:rPr>
          <w:sz w:val="22"/>
        </w:rPr>
        <w:t>dans le palier pour cette charge statique est donnée dans</w:t>
      </w:r>
      <w:r w:rsidRPr="00003960">
        <w:rPr>
          <w:sz w:val="22"/>
        </w:rPr>
        <w:t xml:space="preserve">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5</w:t>
      </w:r>
      <w:r w:rsidRPr="00611925">
        <w:rPr>
          <w:b/>
          <w:sz w:val="22"/>
        </w:rPr>
        <w:fldChar w:fldCharType="end"/>
      </w:r>
      <w:r>
        <w:rPr>
          <w:sz w:val="22"/>
        </w:rPr>
        <w:t xml:space="preserve">.  </w:t>
      </w:r>
      <w:r w:rsidRPr="00003960">
        <w:rPr>
          <w:sz w:val="22"/>
        </w:rPr>
        <w:t xml:space="preserve">La résolution de l’équation de l’énergie du film lubrifiant est prise en compte dans le calcul de ces coefficients. </w:t>
      </w:r>
      <w:r>
        <w:rPr>
          <w:sz w:val="22"/>
        </w:rPr>
        <w:t>Les conditions aux limites thermiques sont : u</w:t>
      </w:r>
      <w:r w:rsidRPr="00003960">
        <w:rPr>
          <w:sz w:val="22"/>
        </w:rPr>
        <w:t xml:space="preserve">ne température de 55°C imposée au rotor et une paroi adiabatique. </w:t>
      </w:r>
    </w:p>
    <w:p w14:paraId="77700166" w14:textId="77777777" w:rsidR="006A5DC5" w:rsidRDefault="006A5DC5" w:rsidP="006A5DC5">
      <w:pPr>
        <w:pStyle w:val="Default"/>
        <w:keepNext/>
        <w:spacing w:line="360" w:lineRule="auto"/>
        <w:jc w:val="center"/>
      </w:pPr>
      <w:r>
        <w:rPr>
          <w:noProof/>
        </w:rPr>
        <w:drawing>
          <wp:inline distT="0" distB="0" distL="0" distR="0" wp14:anchorId="0E2F37AF" wp14:editId="4477F2FD">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1EF2A5CF" w14:textId="77777777" w:rsidR="006A5DC5" w:rsidRPr="00134C82" w:rsidRDefault="006A5DC5" w:rsidP="006A5DC5">
      <w:pPr>
        <w:pStyle w:val="Lgende"/>
        <w:jc w:val="center"/>
        <w:rPr>
          <w:rFonts w:ascii="Calibri" w:hAnsi="Calibri" w:cs="Calibri"/>
          <w:i w:val="0"/>
          <w:iCs w:val="0"/>
          <w:color w:val="000000"/>
          <w:sz w:val="22"/>
          <w:szCs w:val="24"/>
        </w:rPr>
      </w:pPr>
      <w:bookmarkStart w:id="1785" w:name="_Ref530417381"/>
      <w:bookmarkStart w:id="1786" w:name="_Toc536112226"/>
      <w:bookmarkStart w:id="1787" w:name="_Toc536800528"/>
      <w:bookmarkStart w:id="1788" w:name="_Toc3312897"/>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785"/>
      <w:r w:rsidRPr="00134C82">
        <w:rPr>
          <w:rFonts w:ascii="Calibri" w:hAnsi="Calibri" w:cs="Calibri"/>
          <w:i w:val="0"/>
          <w:iCs w:val="0"/>
          <w:color w:val="000000"/>
          <w:sz w:val="22"/>
          <w:szCs w:val="24"/>
        </w:rPr>
        <w:t xml:space="preserve"> : Coefficients </w:t>
      </w:r>
      <w:r>
        <w:rPr>
          <w:rFonts w:ascii="Calibri" w:hAnsi="Calibri" w:cs="Calibri"/>
          <w:i w:val="0"/>
          <w:iCs w:val="0"/>
          <w:color w:val="000000"/>
          <w:sz w:val="22"/>
          <w:szCs w:val="24"/>
        </w:rPr>
        <w:t>de raideur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86"/>
      <w:bookmarkEnd w:id="1787"/>
      <w:bookmarkEnd w:id="1788"/>
    </w:p>
    <w:p w14:paraId="5DCFC47F" w14:textId="77777777" w:rsidR="006A5DC5" w:rsidRDefault="006A5DC5" w:rsidP="006A5DC5">
      <w:pPr>
        <w:pStyle w:val="Default"/>
        <w:keepNext/>
        <w:spacing w:line="360" w:lineRule="auto"/>
        <w:jc w:val="center"/>
      </w:pPr>
      <w:r>
        <w:rPr>
          <w:noProof/>
        </w:rPr>
        <w:lastRenderedPageBreak/>
        <w:drawing>
          <wp:inline distT="0" distB="0" distL="0" distR="0" wp14:anchorId="48B1B983" wp14:editId="6526BC1E">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06B2353A" w14:textId="77777777" w:rsidR="006A5DC5" w:rsidRDefault="006A5DC5" w:rsidP="006A5DC5">
      <w:pPr>
        <w:pStyle w:val="Lgende"/>
        <w:spacing w:after="240"/>
        <w:jc w:val="center"/>
        <w:rPr>
          <w:rFonts w:cs="Calibri"/>
          <w:i w:val="0"/>
          <w:iCs w:val="0"/>
          <w:color w:val="000000"/>
          <w:sz w:val="22"/>
          <w:szCs w:val="24"/>
        </w:rPr>
      </w:pPr>
      <w:bookmarkStart w:id="1789" w:name="_Ref530417384"/>
      <w:bookmarkStart w:id="1790" w:name="_Toc536112227"/>
      <w:bookmarkStart w:id="1791" w:name="_Toc536800529"/>
      <w:bookmarkStart w:id="1792" w:name="_Toc3312898"/>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789"/>
      <w:r w:rsidRPr="00134C82">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134C82">
        <w:rPr>
          <w:rFonts w:ascii="Calibri" w:hAnsi="Calibri" w:cs="Calibri"/>
          <w:i w:val="0"/>
          <w:iCs w:val="0"/>
          <w:color w:val="000000"/>
          <w:sz w:val="22"/>
          <w:szCs w:val="24"/>
        </w:rPr>
        <w:t>oefficient d’amo</w:t>
      </w:r>
      <w:r>
        <w:rPr>
          <w:rFonts w:ascii="Calibri" w:hAnsi="Calibri" w:cs="Calibri"/>
          <w:i w:val="0"/>
          <w:iCs w:val="0"/>
          <w:color w:val="000000"/>
          <w:sz w:val="22"/>
          <w:szCs w:val="24"/>
        </w:rPr>
        <w:t>rtissement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0"/>
      <w:bookmarkEnd w:id="1791"/>
      <w:bookmarkEnd w:id="1792"/>
    </w:p>
    <w:p w14:paraId="7DB0938F" w14:textId="77777777" w:rsidR="006A5DC5" w:rsidRDefault="006A5DC5" w:rsidP="006A5DC5">
      <w:pPr>
        <w:rPr>
          <w:lang w:eastAsia="zh-CN"/>
        </w:rPr>
      </w:pPr>
    </w:p>
    <w:p w14:paraId="7A19DC91" w14:textId="77777777" w:rsidR="006A5DC5" w:rsidRDefault="006A5DC5" w:rsidP="006A5DC5">
      <w:pPr>
        <w:rPr>
          <w:lang w:eastAsia="zh-CN"/>
        </w:rPr>
      </w:pPr>
    </w:p>
    <w:p w14:paraId="4D2F9E30" w14:textId="77777777" w:rsidR="006A5DC5" w:rsidRPr="00D253E2" w:rsidRDefault="006A5DC5" w:rsidP="006A5DC5">
      <w:pPr>
        <w:rPr>
          <w:lang w:eastAsia="zh-CN"/>
        </w:rPr>
      </w:pPr>
    </w:p>
    <w:p w14:paraId="36D4667D" w14:textId="77777777" w:rsidR="006A5DC5" w:rsidRDefault="006A5DC5" w:rsidP="006A5DC5">
      <w:pPr>
        <w:pStyle w:val="Default"/>
        <w:keepNext/>
        <w:spacing w:line="360" w:lineRule="auto"/>
        <w:jc w:val="center"/>
      </w:pPr>
      <w:r>
        <w:rPr>
          <w:noProof/>
        </w:rPr>
        <w:drawing>
          <wp:inline distT="0" distB="0" distL="0" distR="0" wp14:anchorId="1A0BA976" wp14:editId="4C70D02F">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0D6C9517" w14:textId="77777777" w:rsidR="006A5DC5" w:rsidRPr="00EC09BF" w:rsidRDefault="006A5DC5" w:rsidP="006A5DC5">
      <w:pPr>
        <w:pStyle w:val="Lgende"/>
        <w:spacing w:after="240"/>
        <w:jc w:val="center"/>
        <w:rPr>
          <w:rFonts w:ascii="Calibri" w:hAnsi="Calibri" w:cs="Calibri"/>
          <w:i w:val="0"/>
          <w:iCs w:val="0"/>
          <w:color w:val="000000"/>
          <w:sz w:val="22"/>
          <w:szCs w:val="24"/>
        </w:rPr>
      </w:pPr>
      <w:bookmarkStart w:id="1793" w:name="_Ref530417410"/>
      <w:bookmarkStart w:id="1794" w:name="_Toc536112228"/>
      <w:bookmarkStart w:id="1795" w:name="_Toc536800530"/>
      <w:bookmarkStart w:id="1796" w:name="_Toc3312899"/>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793"/>
      <w:r w:rsidRPr="00EC09BF">
        <w:rPr>
          <w:rFonts w:ascii="Calibri" w:hAnsi="Calibri" w:cs="Calibri"/>
          <w:i w:val="0"/>
          <w:iCs w:val="0"/>
          <w:color w:val="000000"/>
          <w:sz w:val="22"/>
          <w:szCs w:val="24"/>
        </w:rPr>
        <w:t xml:space="preserve"> : </w:t>
      </w:r>
      <w:r w:rsidRPr="00EF0885">
        <w:rPr>
          <w:rFonts w:ascii="Calibri" w:hAnsi="Calibri" w:cs="Calibri"/>
          <w:i w:val="0"/>
          <w:iCs w:val="0"/>
          <w:color w:val="000000"/>
          <w:sz w:val="22"/>
          <w:szCs w:val="24"/>
        </w:rPr>
        <w:t xml:space="preserve">Excentricités </w:t>
      </w:r>
      <w:r>
        <w:rPr>
          <w:rFonts w:ascii="Calibri" w:hAnsi="Calibri" w:cs="Calibri"/>
          <w:i w:val="0"/>
          <w:iCs w:val="0"/>
          <w:color w:val="000000"/>
          <w:sz w:val="22"/>
          <w:szCs w:val="24"/>
        </w:rPr>
        <w:t xml:space="preserve">du rotor dans le </w:t>
      </w:r>
      <w:r w:rsidRPr="00EF0885">
        <w:rPr>
          <w:rFonts w:ascii="Calibri" w:hAnsi="Calibri" w:cs="Calibri"/>
          <w:i w:val="0"/>
          <w:iCs w:val="0"/>
          <w:color w:val="000000"/>
          <w:sz w:val="22"/>
          <w:szCs w:val="24"/>
        </w:rPr>
        <w:t xml:space="preserve">palier pour une charge </w:t>
      </w:r>
      <w:r w:rsidRPr="00A72E9C">
        <w:rPr>
          <w:rFonts w:ascii="Calibri" w:hAnsi="Calibri" w:cs="Calibri"/>
          <w:i w:val="0"/>
          <w:iCs w:val="0"/>
          <w:color w:val="000000"/>
          <w:sz w:val="22"/>
          <w:szCs w:val="24"/>
        </w:rPr>
        <w:t>statique de 24.5N</w:t>
      </w:r>
      <w:bookmarkEnd w:id="1794"/>
      <w:bookmarkEnd w:id="1795"/>
      <w:bookmarkEnd w:id="1796"/>
    </w:p>
    <w:p w14:paraId="19A0585E" w14:textId="77777777" w:rsidR="006A5DC5" w:rsidRDefault="006A5DC5" w:rsidP="006A5DC5">
      <w:pPr>
        <w:pStyle w:val="Default"/>
        <w:jc w:val="center"/>
      </w:pPr>
      <w:r w:rsidRPr="006564D8">
        <w:rPr>
          <w:noProof/>
        </w:rPr>
        <w:lastRenderedPageBreak/>
        <w:drawing>
          <wp:inline distT="0" distB="0" distL="0" distR="0" wp14:anchorId="1EEF7D62" wp14:editId="64A9D810">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376ACCCA" w14:textId="77777777" w:rsidR="006A5DC5" w:rsidRPr="00EC09BF" w:rsidRDefault="006A5DC5" w:rsidP="006A5DC5">
      <w:pPr>
        <w:pStyle w:val="Default"/>
        <w:jc w:val="center"/>
        <w:rPr>
          <w:sz w:val="22"/>
        </w:rPr>
      </w:pPr>
      <w:r w:rsidRPr="00EC09BF">
        <w:rPr>
          <w:sz w:val="22"/>
        </w:rPr>
        <w:t>(a)</w:t>
      </w:r>
    </w:p>
    <w:p w14:paraId="173F3588" w14:textId="77777777" w:rsidR="006A5DC5" w:rsidRDefault="006A5DC5" w:rsidP="006A5DC5">
      <w:pPr>
        <w:pStyle w:val="Default"/>
        <w:keepNext/>
        <w:jc w:val="center"/>
      </w:pPr>
      <w:r w:rsidRPr="006564D8">
        <w:rPr>
          <w:noProof/>
        </w:rPr>
        <w:drawing>
          <wp:inline distT="0" distB="0" distL="0" distR="0" wp14:anchorId="62D2D83E" wp14:editId="4DBEBB15">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6EF55535" w14:textId="77777777" w:rsidR="006A5DC5" w:rsidRPr="00EC09BF" w:rsidRDefault="006A5DC5" w:rsidP="006A5DC5">
      <w:pPr>
        <w:pStyle w:val="Default"/>
        <w:jc w:val="center"/>
        <w:rPr>
          <w:sz w:val="22"/>
        </w:rPr>
      </w:pPr>
      <w:r w:rsidRPr="00EC09BF">
        <w:rPr>
          <w:sz w:val="22"/>
        </w:rPr>
        <w:t xml:space="preserve"> (b)</w:t>
      </w:r>
    </w:p>
    <w:p w14:paraId="54D2B1F0" w14:textId="77777777" w:rsidR="006A5DC5" w:rsidRDefault="006A5DC5" w:rsidP="006A5DC5">
      <w:pPr>
        <w:pStyle w:val="Lgende"/>
        <w:spacing w:after="0"/>
        <w:jc w:val="center"/>
        <w:rPr>
          <w:rFonts w:ascii="Calibri" w:hAnsi="Calibri" w:cs="Calibri"/>
          <w:i w:val="0"/>
          <w:iCs w:val="0"/>
          <w:color w:val="000000"/>
          <w:sz w:val="22"/>
          <w:szCs w:val="24"/>
        </w:rPr>
      </w:pPr>
      <w:bookmarkStart w:id="1797" w:name="_Ref530417483"/>
      <w:bookmarkStart w:id="1798" w:name="_Toc536112229"/>
      <w:bookmarkStart w:id="1799" w:name="_Toc536800531"/>
      <w:bookmarkStart w:id="1800" w:name="_Toc3312900"/>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797"/>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Pr>
          <w:rFonts w:ascii="Calibri" w:hAnsi="Calibri" w:cs="Calibri"/>
          <w:i w:val="0"/>
          <w:iCs w:val="0"/>
          <w:color w:val="000000"/>
          <w:sz w:val="22"/>
          <w:szCs w:val="24"/>
        </w:rPr>
        <w:t xml:space="preserve"> du rotor de</w:t>
      </w:r>
      <w:r w:rsidRPr="00EC09BF">
        <w:rPr>
          <w:rFonts w:ascii="Calibri" w:hAnsi="Calibri" w:cs="Calibri"/>
          <w:i w:val="0"/>
          <w:iCs w:val="0"/>
          <w:color w:val="000000"/>
          <w:sz w:val="22"/>
          <w:szCs w:val="24"/>
        </w:rPr>
        <w:t xml:space="preserve"> 430</w:t>
      </w:r>
      <w:r>
        <w:rPr>
          <w:rFonts w:ascii="Calibri" w:hAnsi="Calibri" w:cs="Calibri"/>
          <w:i w:val="0"/>
          <w:iCs w:val="0"/>
          <w:color w:val="000000"/>
          <w:sz w:val="22"/>
          <w:szCs w:val="24"/>
        </w:rPr>
        <w:t xml:space="preserve"> </w:t>
      </w:r>
      <w:r w:rsidRPr="00EC09BF">
        <w:rPr>
          <w:rFonts w:ascii="Calibri" w:hAnsi="Calibri" w:cs="Calibri"/>
          <w:i w:val="0"/>
          <w:iCs w:val="0"/>
          <w:color w:val="000000"/>
          <w:sz w:val="22"/>
          <w:szCs w:val="24"/>
        </w:rPr>
        <w:t>mm</w:t>
      </w:r>
      <w:bookmarkEnd w:id="1798"/>
      <w:bookmarkEnd w:id="1799"/>
      <w:bookmarkEnd w:id="1800"/>
    </w:p>
    <w:p w14:paraId="32011C61" w14:textId="77777777" w:rsidR="006A5DC5" w:rsidRPr="00EC09BF" w:rsidRDefault="006A5DC5" w:rsidP="006A5DC5">
      <w:pPr>
        <w:rPr>
          <w:lang w:eastAsia="zh-CN"/>
        </w:rPr>
      </w:pPr>
    </w:p>
    <w:p w14:paraId="6FAA870F" w14:textId="77777777" w:rsidR="006A5DC5" w:rsidRDefault="006A5DC5" w:rsidP="006A5DC5">
      <w:pPr>
        <w:pStyle w:val="Default"/>
        <w:spacing w:line="360" w:lineRule="auto"/>
        <w:ind w:firstLine="708"/>
        <w:jc w:val="both"/>
        <w:rPr>
          <w:sz w:val="22"/>
        </w:rPr>
      </w:pPr>
      <w:r w:rsidRPr="00003960">
        <w:rPr>
          <w:sz w:val="22"/>
        </w:rPr>
        <w:t xml:space="preserve">Les résultats de cette </w:t>
      </w:r>
      <w:r>
        <w:rPr>
          <w:sz w:val="22"/>
        </w:rPr>
        <w:t xml:space="preserve"> </w:t>
      </w:r>
      <w:r w:rsidRPr="00003960">
        <w:rPr>
          <w:sz w:val="22"/>
        </w:rPr>
        <w:t xml:space="preserve">analyse </w:t>
      </w:r>
      <w:r>
        <w:rPr>
          <w:sz w:val="22"/>
        </w:rPr>
        <w:t xml:space="preserve">modale </w:t>
      </w:r>
      <w:commentRangeStart w:id="1801"/>
      <w:r w:rsidRPr="00003960">
        <w:rPr>
          <w:sz w:val="22"/>
        </w:rPr>
        <w:t xml:space="preserve">sont illustrés </w:t>
      </w:r>
      <w:r>
        <w:rPr>
          <w:sz w:val="22"/>
        </w:rPr>
        <w:t>sur</w:t>
      </w:r>
      <w:r w:rsidRPr="00003960">
        <w:rPr>
          <w:sz w:val="22"/>
        </w:rPr>
        <w:t xml:space="preserve">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6</w:t>
      </w:r>
      <w:r w:rsidRPr="00BD15FE">
        <w:rPr>
          <w:b/>
          <w:sz w:val="22"/>
        </w:rPr>
        <w:fldChar w:fldCharType="end"/>
      </w:r>
      <w:commentRangeEnd w:id="1801"/>
      <w:r>
        <w:rPr>
          <w:rStyle w:val="Marquedecommentaire"/>
          <w:rFonts w:eastAsia="Times New Roman" w:cs="Times New Roman"/>
          <w:color w:val="auto"/>
          <w:lang w:eastAsia="fr-FR"/>
        </w:rPr>
        <w:commentReference w:id="1801"/>
      </w:r>
      <w:r>
        <w:rPr>
          <w:sz w:val="22"/>
        </w:rPr>
        <w:t>. Cette figure montre que l</w:t>
      </w:r>
      <w:r w:rsidRPr="00EC09BF">
        <w:rPr>
          <w:sz w:val="22"/>
        </w:rPr>
        <w:t>e rotor</w:t>
      </w:r>
      <w:r>
        <w:rPr>
          <w:sz w:val="22"/>
        </w:rPr>
        <w:t xml:space="preserve"> 430mm</w:t>
      </w:r>
      <w:r w:rsidRPr="00EC09BF">
        <w:rPr>
          <w:sz w:val="22"/>
        </w:rPr>
        <w:t xml:space="preserve"> </w:t>
      </w:r>
      <w:r>
        <w:rPr>
          <w:sz w:val="22"/>
        </w:rPr>
        <w:t>opère  bien en deçà du premier mode flexible. La fréquence de ce dernier est d’environ 600 Hz.  Ceci justifie l’utilisation d’un modèle de rotor rigide à 4 degrés de liberté pour analyser son comportement dynamique. Le diagramme de stabilité montre que l’amortissement du premier mode rigide (mode palier) devient négatif autour de 3000 tr/min, synonyme d’une instabilité de type « whirl » due au palier hydrodynamique. La fréquence à laquelle apparait cette instabilité est proche de la moitié de la fréquence de rotation.</w:t>
      </w:r>
      <w:r w:rsidRPr="00EC09BF">
        <w:rPr>
          <w:sz w:val="22"/>
        </w:rPr>
        <w:t xml:space="preserve">  Ce comportement instable a </w:t>
      </w:r>
      <w:r>
        <w:rPr>
          <w:sz w:val="22"/>
        </w:rPr>
        <w:t xml:space="preserve">bien </w:t>
      </w:r>
      <w:r w:rsidRPr="00EC09BF">
        <w:rPr>
          <w:sz w:val="22"/>
        </w:rPr>
        <w:t>été observé pendant l</w:t>
      </w:r>
      <w:r>
        <w:rPr>
          <w:sz w:val="22"/>
        </w:rPr>
        <w:t xml:space="preserve">es </w:t>
      </w:r>
      <w:r w:rsidRPr="00EC09BF">
        <w:rPr>
          <w:sz w:val="22"/>
        </w:rPr>
        <w:t>essai</w:t>
      </w:r>
      <w:r>
        <w:rPr>
          <w:sz w:val="22"/>
        </w:rPr>
        <w:t>s avec l’apparition de vibrations sous-synchrones</w:t>
      </w:r>
      <w:r w:rsidRPr="00EC09BF">
        <w:rPr>
          <w:sz w:val="22"/>
        </w:rPr>
        <w:t>.</w:t>
      </w:r>
      <w:r>
        <w:rPr>
          <w:sz w:val="22"/>
        </w:rPr>
        <w:t xml:space="preserve"> Toutefois, ces vibrations sous-synchrones disparaissent lorsque l’amplitude des vibrations augmente au niveau du palier ce qui signifie que le </w:t>
      </w:r>
      <w:r>
        <w:rPr>
          <w:sz w:val="22"/>
        </w:rPr>
        <w:lastRenderedPageBreak/>
        <w:t xml:space="preserve">rotor retrouve un comportement stable dans le domaine non-linéaire. Ce phénomène montre bien la limite de la modélisation linéaire lorsque le palier hydrodynamique est le siège de grands déplacements. </w:t>
      </w:r>
    </w:p>
    <w:p w14:paraId="7C0C31C6" w14:textId="77777777" w:rsidR="006A5DC5" w:rsidRDefault="006A5DC5" w:rsidP="006A5DC5">
      <w:pPr>
        <w:pStyle w:val="Titre3"/>
        <w:ind w:left="709"/>
      </w:pPr>
      <w:bookmarkStart w:id="1802" w:name="_Toc536800422"/>
      <w:bookmarkStart w:id="1803" w:name="_Toc3312791"/>
      <w:r>
        <w:t>Configuration du rotor 700mm</w:t>
      </w:r>
      <w:bookmarkEnd w:id="1802"/>
      <w:bookmarkEnd w:id="1803"/>
    </w:p>
    <w:p w14:paraId="7ADE6559" w14:textId="77777777" w:rsidR="006A5DC5" w:rsidRPr="000B1E54" w:rsidRDefault="006A5DC5" w:rsidP="006A5DC5"/>
    <w:p w14:paraId="40E3013E" w14:textId="77777777" w:rsidR="006A5DC5" w:rsidRDefault="006A5DC5" w:rsidP="006A5DC5">
      <w:pPr>
        <w:keepNext/>
        <w:spacing w:line="360" w:lineRule="auto"/>
        <w:jc w:val="center"/>
      </w:pPr>
      <w:r w:rsidRPr="00BD0802">
        <w:rPr>
          <w:noProof/>
          <w:lang w:eastAsia="zh-CN"/>
        </w:rPr>
        <w:drawing>
          <wp:inline distT="0" distB="0" distL="0" distR="0" wp14:anchorId="291BF86F" wp14:editId="31169211">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5FB36F61" w14:textId="77777777" w:rsidR="006A5DC5" w:rsidRPr="00693D56" w:rsidRDefault="006A5DC5" w:rsidP="006A5DC5">
      <w:pPr>
        <w:pStyle w:val="Lgende"/>
        <w:jc w:val="center"/>
        <w:rPr>
          <w:rFonts w:ascii="Calibri" w:hAnsi="Calibri" w:cs="Calibri"/>
          <w:i w:val="0"/>
          <w:iCs w:val="0"/>
          <w:color w:val="000000"/>
          <w:sz w:val="22"/>
          <w:szCs w:val="24"/>
        </w:rPr>
      </w:pPr>
      <w:bookmarkStart w:id="1804" w:name="_Ref531180650"/>
      <w:bookmarkStart w:id="1805" w:name="_Toc536112230"/>
      <w:bookmarkStart w:id="1806" w:name="_Toc536800532"/>
      <w:bookmarkStart w:id="1807" w:name="_Toc3312901"/>
      <w:r w:rsidRPr="00FC14C6">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804"/>
      <w:r w:rsidRPr="00FC14C6">
        <w:rPr>
          <w:rFonts w:ascii="Calibri" w:hAnsi="Calibri" w:cs="Calibri"/>
          <w:i w:val="0"/>
          <w:iCs w:val="0"/>
          <w:color w:val="000000"/>
          <w:sz w:val="22"/>
          <w:szCs w:val="24"/>
        </w:rPr>
        <w:t> : La configuration du rotor</w:t>
      </w:r>
      <w:r>
        <w:rPr>
          <w:rFonts w:ascii="Calibri" w:hAnsi="Calibri" w:cs="Calibri"/>
          <w:i w:val="0"/>
          <w:iCs w:val="0"/>
          <w:color w:val="000000"/>
          <w:sz w:val="22"/>
          <w:szCs w:val="24"/>
        </w:rPr>
        <w:t xml:space="preserve"> « long » de</w:t>
      </w:r>
      <w:r w:rsidRPr="00FC14C6">
        <w:rPr>
          <w:rFonts w:ascii="Calibri" w:hAnsi="Calibri" w:cs="Calibri"/>
          <w:i w:val="0"/>
          <w:iCs w:val="0"/>
          <w:color w:val="000000"/>
          <w:sz w:val="22"/>
          <w:szCs w:val="24"/>
        </w:rPr>
        <w:t xml:space="preserve"> 700mm</w:t>
      </w:r>
      <w:bookmarkEnd w:id="1805"/>
      <w:bookmarkEnd w:id="1806"/>
      <w:bookmarkEnd w:id="1807"/>
    </w:p>
    <w:p w14:paraId="01C4BD80" w14:textId="77777777" w:rsidR="006A5DC5" w:rsidRDefault="006A5DC5" w:rsidP="006A5DC5">
      <w:pPr>
        <w:spacing w:before="240" w:after="240" w:line="360" w:lineRule="auto"/>
        <w:ind w:firstLine="709"/>
      </w:pPr>
      <w:bookmarkStart w:id="1808" w:name="_Ref531166670"/>
      <w:r>
        <w:t xml:space="preserve">Cette configuration a été développée pour rapprocher la fréquence du premier mode de flexion de la vitesse maximale de fonctionnement (10000 tr/min).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sur le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C788A" w:rsidRPr="00DC788A">
        <w:rPr>
          <w:rFonts w:cs="Calibri"/>
          <w:b/>
          <w:color w:val="000000"/>
          <w:szCs w:val="24"/>
        </w:rPr>
        <w:t xml:space="preserve">Figure </w:t>
      </w:r>
      <w:r w:rsidR="00DC788A" w:rsidRPr="00DC788A">
        <w:rPr>
          <w:rFonts w:cs="Calibri"/>
          <w:b/>
          <w:iCs/>
          <w:noProof/>
          <w:color w:val="000000"/>
          <w:szCs w:val="24"/>
        </w:rPr>
        <w:t>4.2</w:t>
      </w:r>
      <w:r w:rsidR="00DC788A" w:rsidRPr="00DC788A">
        <w:rPr>
          <w:rFonts w:cs="Calibri"/>
          <w:b/>
          <w:iCs/>
          <w:noProof/>
          <w:color w:val="000000"/>
          <w:szCs w:val="24"/>
        </w:rPr>
        <w:noBreakHyphen/>
        <w:t>7</w:t>
      </w:r>
      <w:r w:rsidRPr="00F3042C">
        <w:rPr>
          <w:b/>
        </w:rPr>
        <w:fldChar w:fldCharType="end"/>
      </w:r>
      <w:r>
        <w:t xml:space="preserve"> et les caractéristiques géométriques sont synthétisées au </w:t>
      </w:r>
      <w:r w:rsidRPr="008F7D7A">
        <w:rPr>
          <w:b/>
        </w:rPr>
        <w:fldChar w:fldCharType="begin"/>
      </w:r>
      <w:r w:rsidRPr="008F7D7A">
        <w:rPr>
          <w:b/>
        </w:rPr>
        <w:instrText xml:space="preserve"> REF _Ref535932983 \h  \* MERGEFORMAT </w:instrText>
      </w:r>
      <w:r w:rsidRPr="008F7D7A">
        <w:rPr>
          <w:b/>
        </w:rPr>
      </w:r>
      <w:r w:rsidRPr="008F7D7A">
        <w:rPr>
          <w:b/>
        </w:rPr>
        <w:fldChar w:fldCharType="separate"/>
      </w:r>
      <w:r w:rsidR="00DC788A" w:rsidRPr="00DC788A">
        <w:rPr>
          <w:rFonts w:cs="Calibri"/>
          <w:b/>
          <w:iCs/>
          <w:color w:val="000000"/>
          <w:szCs w:val="24"/>
        </w:rPr>
        <w:t xml:space="preserve">Tableau </w:t>
      </w:r>
      <w:r w:rsidR="00DC788A" w:rsidRPr="00DC788A">
        <w:rPr>
          <w:rFonts w:cs="Calibri"/>
          <w:b/>
          <w:iCs/>
          <w:noProof/>
          <w:color w:val="000000"/>
          <w:szCs w:val="24"/>
        </w:rPr>
        <w:t>4.2</w:t>
      </w:r>
      <w:r w:rsidR="00DC788A" w:rsidRPr="00DC788A">
        <w:rPr>
          <w:rFonts w:cs="Calibri"/>
          <w:b/>
          <w:iCs/>
          <w:noProof/>
          <w:color w:val="000000"/>
          <w:szCs w:val="24"/>
        </w:rPr>
        <w:noBreakHyphen/>
        <w:t>3</w:t>
      </w:r>
      <w:r w:rsidRPr="008F7D7A">
        <w:rPr>
          <w:b/>
        </w:rPr>
        <w:fldChar w:fldCharType="end"/>
      </w:r>
      <w:r w:rsidRPr="00E9132B">
        <w:t>.</w:t>
      </w:r>
    </w:p>
    <w:p w14:paraId="73A68222" w14:textId="77777777" w:rsidR="006A5DC5" w:rsidRPr="00FC14C6" w:rsidRDefault="006A5DC5" w:rsidP="006A5DC5">
      <w:pPr>
        <w:pStyle w:val="Lgende"/>
        <w:spacing w:after="0"/>
        <w:jc w:val="center"/>
        <w:rPr>
          <w:rFonts w:ascii="Calibri" w:hAnsi="Calibri" w:cs="Calibri"/>
          <w:i w:val="0"/>
          <w:iCs w:val="0"/>
          <w:color w:val="000000"/>
          <w:sz w:val="22"/>
          <w:szCs w:val="24"/>
        </w:rPr>
      </w:pPr>
      <w:bookmarkStart w:id="1809" w:name="_Ref535932983"/>
      <w:bookmarkStart w:id="1810" w:name="_Toc536112275"/>
      <w:bookmarkStart w:id="1811" w:name="_Toc536800608"/>
      <w:bookmarkStart w:id="1812" w:name="_Toc3312977"/>
      <w:r w:rsidRPr="00FC14C6">
        <w:rPr>
          <w:rFonts w:ascii="Calibri" w:hAnsi="Calibri" w:cs="Calibri"/>
          <w:i w:val="0"/>
          <w:iCs w:val="0"/>
          <w:color w:val="000000"/>
          <w:sz w:val="22"/>
          <w:szCs w:val="24"/>
        </w:rPr>
        <w:t xml:space="preserve">Tableau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Tableau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808"/>
      <w:bookmarkEnd w:id="1809"/>
      <w:r w:rsidRPr="00FC14C6">
        <w:rPr>
          <w:rFonts w:ascii="Calibri" w:hAnsi="Calibri" w:cs="Calibri"/>
          <w:i w:val="0"/>
          <w:iCs w:val="0"/>
          <w:color w:val="000000"/>
          <w:sz w:val="22"/>
          <w:szCs w:val="24"/>
        </w:rPr>
        <w:t> : paramètres physiques du rotor 700mm</w:t>
      </w:r>
      <w:bookmarkEnd w:id="1810"/>
      <w:bookmarkEnd w:id="1811"/>
      <w:bookmarkEnd w:id="1812"/>
    </w:p>
    <w:tbl>
      <w:tblPr>
        <w:tblStyle w:val="Grilledutableau"/>
        <w:tblW w:w="5000" w:type="pct"/>
        <w:tblLook w:val="0420" w:firstRow="1" w:lastRow="0" w:firstColumn="0" w:lastColumn="0" w:noHBand="0" w:noVBand="1"/>
      </w:tblPr>
      <w:tblGrid>
        <w:gridCol w:w="3393"/>
        <w:gridCol w:w="987"/>
        <w:gridCol w:w="3535"/>
        <w:gridCol w:w="1127"/>
      </w:tblGrid>
      <w:tr w:rsidR="006A5DC5" w:rsidRPr="00352CB6" w14:paraId="4533DE04" w14:textId="77777777" w:rsidTr="00956887">
        <w:trPr>
          <w:trHeight w:val="20"/>
        </w:trPr>
        <w:tc>
          <w:tcPr>
            <w:tcW w:w="1876" w:type="pct"/>
            <w:tcBorders>
              <w:top w:val="single" w:sz="12" w:space="0" w:color="auto"/>
              <w:left w:val="single" w:sz="12" w:space="0" w:color="auto"/>
              <w:bottom w:val="single" w:sz="12" w:space="0" w:color="auto"/>
            </w:tcBorders>
            <w:vAlign w:val="center"/>
            <w:hideMark/>
          </w:tcPr>
          <w:p w14:paraId="55DB39C1" w14:textId="77777777" w:rsidR="006A5DC5" w:rsidRPr="00352CB6" w:rsidRDefault="006A5DC5" w:rsidP="00956887">
            <w:pPr>
              <w:jc w:val="center"/>
            </w:pPr>
            <w:r w:rsidRPr="00352CB6">
              <w:rPr>
                <w:b/>
                <w:bCs/>
              </w:rPr>
              <w:t>Rotor long</w:t>
            </w:r>
          </w:p>
        </w:tc>
        <w:tc>
          <w:tcPr>
            <w:tcW w:w="546" w:type="pct"/>
            <w:tcBorders>
              <w:top w:val="single" w:sz="12" w:space="0" w:color="auto"/>
              <w:bottom w:val="single" w:sz="12" w:space="0" w:color="auto"/>
            </w:tcBorders>
            <w:vAlign w:val="center"/>
            <w:hideMark/>
          </w:tcPr>
          <w:p w14:paraId="56438524" w14:textId="77777777" w:rsidR="006A5DC5" w:rsidRPr="00352CB6" w:rsidRDefault="006A5DC5" w:rsidP="00956887">
            <w:pPr>
              <w:jc w:val="center"/>
            </w:pPr>
            <w:r>
              <w:rPr>
                <w:b/>
                <w:bCs/>
              </w:rPr>
              <w:t>en a</w:t>
            </w:r>
            <w:r w:rsidRPr="00352CB6">
              <w:rPr>
                <w:b/>
                <w:bCs/>
              </w:rPr>
              <w:t>cier</w:t>
            </w:r>
          </w:p>
        </w:tc>
        <w:tc>
          <w:tcPr>
            <w:tcW w:w="1955" w:type="pct"/>
            <w:tcBorders>
              <w:top w:val="single" w:sz="12" w:space="0" w:color="auto"/>
              <w:bottom w:val="single" w:sz="12" w:space="0" w:color="auto"/>
            </w:tcBorders>
            <w:vAlign w:val="center"/>
            <w:hideMark/>
          </w:tcPr>
          <w:p w14:paraId="7757A2B9" w14:textId="77777777" w:rsidR="006A5DC5" w:rsidRPr="00352CB6" w:rsidRDefault="006A5DC5" w:rsidP="00956887">
            <w:pPr>
              <w:jc w:val="center"/>
            </w:pPr>
          </w:p>
        </w:tc>
        <w:tc>
          <w:tcPr>
            <w:tcW w:w="623" w:type="pct"/>
            <w:tcBorders>
              <w:top w:val="single" w:sz="12" w:space="0" w:color="auto"/>
              <w:bottom w:val="single" w:sz="12" w:space="0" w:color="auto"/>
              <w:right w:val="single" w:sz="12" w:space="0" w:color="auto"/>
            </w:tcBorders>
            <w:vAlign w:val="center"/>
            <w:hideMark/>
          </w:tcPr>
          <w:p w14:paraId="780A7B94" w14:textId="77777777" w:rsidR="006A5DC5" w:rsidRPr="00352CB6" w:rsidRDefault="006A5DC5" w:rsidP="00956887">
            <w:pPr>
              <w:jc w:val="center"/>
            </w:pPr>
          </w:p>
        </w:tc>
      </w:tr>
      <w:tr w:rsidR="006A5DC5" w:rsidRPr="00352CB6" w14:paraId="296E26A9" w14:textId="77777777" w:rsidTr="00956887">
        <w:trPr>
          <w:trHeight w:val="20"/>
        </w:trPr>
        <w:tc>
          <w:tcPr>
            <w:tcW w:w="1876" w:type="pct"/>
            <w:tcBorders>
              <w:top w:val="single" w:sz="12" w:space="0" w:color="auto"/>
            </w:tcBorders>
            <w:vAlign w:val="center"/>
            <w:hideMark/>
          </w:tcPr>
          <w:p w14:paraId="71D92607" w14:textId="77777777" w:rsidR="006A5DC5" w:rsidRPr="00352CB6" w:rsidRDefault="006A5DC5" w:rsidP="00956887">
            <w:pPr>
              <w:jc w:val="center"/>
            </w:pPr>
            <w:r w:rsidRPr="00352CB6">
              <w:t>Diamètre extérieure</w:t>
            </w:r>
          </w:p>
        </w:tc>
        <w:tc>
          <w:tcPr>
            <w:tcW w:w="546" w:type="pct"/>
            <w:tcBorders>
              <w:top w:val="single" w:sz="12" w:space="0" w:color="auto"/>
            </w:tcBorders>
            <w:vAlign w:val="center"/>
            <w:hideMark/>
          </w:tcPr>
          <w:p w14:paraId="3294CDEF" w14:textId="77777777" w:rsidR="006A5DC5" w:rsidRPr="00352CB6" w:rsidRDefault="006A5DC5" w:rsidP="00956887">
            <w:pPr>
              <w:jc w:val="center"/>
            </w:pPr>
            <w:r w:rsidRPr="00352CB6">
              <w:t>45 mm</w:t>
            </w:r>
          </w:p>
        </w:tc>
        <w:tc>
          <w:tcPr>
            <w:tcW w:w="1955" w:type="pct"/>
            <w:tcBorders>
              <w:top w:val="single" w:sz="12" w:space="0" w:color="auto"/>
            </w:tcBorders>
            <w:vAlign w:val="center"/>
            <w:hideMark/>
          </w:tcPr>
          <w:p w14:paraId="11AD192D" w14:textId="77777777" w:rsidR="006A5DC5" w:rsidRPr="00352CB6" w:rsidRDefault="006A5DC5" w:rsidP="00956887">
            <w:pPr>
              <w:jc w:val="center"/>
            </w:pPr>
            <w:r w:rsidRPr="00352CB6">
              <w:t>Densité</w:t>
            </w:r>
          </w:p>
        </w:tc>
        <w:tc>
          <w:tcPr>
            <w:tcW w:w="623" w:type="pct"/>
            <w:tcBorders>
              <w:top w:val="single" w:sz="12" w:space="0" w:color="auto"/>
            </w:tcBorders>
            <w:vAlign w:val="center"/>
            <w:hideMark/>
          </w:tcPr>
          <w:p w14:paraId="38AB9489" w14:textId="77777777" w:rsidR="006A5DC5" w:rsidRPr="00352CB6" w:rsidRDefault="006A5DC5" w:rsidP="00956887">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6A5DC5" w:rsidRPr="00352CB6" w14:paraId="4105776A" w14:textId="77777777" w:rsidTr="00956887">
        <w:trPr>
          <w:trHeight w:val="20"/>
        </w:trPr>
        <w:tc>
          <w:tcPr>
            <w:tcW w:w="1876" w:type="pct"/>
            <w:vAlign w:val="center"/>
            <w:hideMark/>
          </w:tcPr>
          <w:p w14:paraId="01CDE18A" w14:textId="77777777" w:rsidR="006A5DC5" w:rsidRPr="00352CB6" w:rsidRDefault="006A5DC5" w:rsidP="00956887">
            <w:pPr>
              <w:jc w:val="center"/>
            </w:pPr>
            <w:r w:rsidRPr="00352CB6">
              <w:t>Diamètre intérieure</w:t>
            </w:r>
          </w:p>
        </w:tc>
        <w:tc>
          <w:tcPr>
            <w:tcW w:w="546" w:type="pct"/>
            <w:vAlign w:val="center"/>
            <w:hideMark/>
          </w:tcPr>
          <w:p w14:paraId="52520AD4" w14:textId="77777777" w:rsidR="006A5DC5" w:rsidRPr="00352CB6" w:rsidRDefault="006A5DC5" w:rsidP="00956887">
            <w:pPr>
              <w:jc w:val="center"/>
            </w:pPr>
            <w:r w:rsidRPr="00352CB6">
              <w:t>35 mm</w:t>
            </w:r>
          </w:p>
        </w:tc>
        <w:tc>
          <w:tcPr>
            <w:tcW w:w="1955" w:type="pct"/>
            <w:vAlign w:val="center"/>
            <w:hideMark/>
          </w:tcPr>
          <w:p w14:paraId="30763A7D" w14:textId="77777777" w:rsidR="006A5DC5" w:rsidRPr="00352CB6" w:rsidRDefault="006A5DC5" w:rsidP="00956887">
            <w:pPr>
              <w:jc w:val="center"/>
            </w:pPr>
            <w:r w:rsidRPr="00352CB6">
              <w:t>Diamètre extérieure du disque 6.4kg</w:t>
            </w:r>
          </w:p>
        </w:tc>
        <w:tc>
          <w:tcPr>
            <w:tcW w:w="623" w:type="pct"/>
            <w:vAlign w:val="center"/>
            <w:hideMark/>
          </w:tcPr>
          <w:p w14:paraId="42AEA53A" w14:textId="77777777" w:rsidR="006A5DC5" w:rsidRPr="00352CB6" w:rsidRDefault="006A5DC5" w:rsidP="00956887">
            <w:pPr>
              <w:jc w:val="center"/>
            </w:pPr>
            <w:r w:rsidRPr="00352CB6">
              <w:t>149 mm</w:t>
            </w:r>
          </w:p>
        </w:tc>
      </w:tr>
      <w:tr w:rsidR="006A5DC5" w:rsidRPr="00352CB6" w14:paraId="7FD51952" w14:textId="77777777" w:rsidTr="00956887">
        <w:trPr>
          <w:trHeight w:val="20"/>
        </w:trPr>
        <w:tc>
          <w:tcPr>
            <w:tcW w:w="1876" w:type="pct"/>
            <w:vAlign w:val="center"/>
            <w:hideMark/>
          </w:tcPr>
          <w:p w14:paraId="09C2F314" w14:textId="77777777" w:rsidR="006A5DC5" w:rsidRPr="00352CB6" w:rsidRDefault="006A5DC5" w:rsidP="00956887">
            <w:pPr>
              <w:jc w:val="center"/>
            </w:pPr>
            <w:r w:rsidRPr="00352CB6">
              <w:t>Longueur totale (L)</w:t>
            </w:r>
          </w:p>
        </w:tc>
        <w:tc>
          <w:tcPr>
            <w:tcW w:w="546" w:type="pct"/>
            <w:vAlign w:val="center"/>
            <w:hideMark/>
          </w:tcPr>
          <w:p w14:paraId="16F40A61" w14:textId="77777777" w:rsidR="006A5DC5" w:rsidRPr="00352CB6" w:rsidRDefault="006A5DC5" w:rsidP="00956887">
            <w:pPr>
              <w:jc w:val="center"/>
            </w:pPr>
            <w:r w:rsidRPr="00352CB6">
              <w:t>700 mm</w:t>
            </w:r>
          </w:p>
        </w:tc>
        <w:tc>
          <w:tcPr>
            <w:tcW w:w="1955" w:type="pct"/>
            <w:vAlign w:val="center"/>
            <w:hideMark/>
          </w:tcPr>
          <w:p w14:paraId="2B3EE2FD" w14:textId="77777777" w:rsidR="006A5DC5" w:rsidRPr="00352CB6" w:rsidRDefault="006A5DC5" w:rsidP="00956887">
            <w:pPr>
              <w:jc w:val="center"/>
            </w:pPr>
            <w:r w:rsidRPr="00352CB6">
              <w:t>Largeur du disque</w:t>
            </w:r>
          </w:p>
        </w:tc>
        <w:tc>
          <w:tcPr>
            <w:tcW w:w="623" w:type="pct"/>
            <w:vAlign w:val="center"/>
            <w:hideMark/>
          </w:tcPr>
          <w:p w14:paraId="2696BCC8" w14:textId="77777777" w:rsidR="006A5DC5" w:rsidRPr="00352CB6" w:rsidRDefault="006A5DC5" w:rsidP="00956887">
            <w:pPr>
              <w:jc w:val="center"/>
            </w:pPr>
            <w:r w:rsidRPr="00352CB6">
              <w:t>52 mm</w:t>
            </w:r>
          </w:p>
        </w:tc>
      </w:tr>
      <w:tr w:rsidR="006A5DC5" w:rsidRPr="00352CB6" w14:paraId="311CBC3D" w14:textId="77777777" w:rsidTr="00956887">
        <w:trPr>
          <w:trHeight w:val="20"/>
        </w:trPr>
        <w:tc>
          <w:tcPr>
            <w:tcW w:w="1876" w:type="pct"/>
            <w:vAlign w:val="center"/>
            <w:hideMark/>
          </w:tcPr>
          <w:p w14:paraId="2D3968BC" w14:textId="77777777" w:rsidR="006A5DC5" w:rsidRPr="00352CB6" w:rsidRDefault="006A5DC5" w:rsidP="00956887">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0E73B736" w14:textId="77777777" w:rsidR="006A5DC5" w:rsidRPr="00352CB6" w:rsidRDefault="006A5DC5" w:rsidP="00956887">
            <w:pPr>
              <w:jc w:val="center"/>
            </w:pPr>
            <w:r w:rsidRPr="00352CB6">
              <w:t>30 mm</w:t>
            </w:r>
          </w:p>
        </w:tc>
        <w:tc>
          <w:tcPr>
            <w:tcW w:w="1955" w:type="pct"/>
            <w:vAlign w:val="center"/>
            <w:hideMark/>
          </w:tcPr>
          <w:p w14:paraId="08484DF7" w14:textId="77777777" w:rsidR="006A5DC5" w:rsidRPr="00352CB6" w:rsidRDefault="006A5DC5" w:rsidP="00956887">
            <w:pPr>
              <w:jc w:val="center"/>
            </w:pPr>
            <w:r w:rsidRPr="00352CB6">
              <w:t>Diamètre extérieure du disque 10.4kg</w:t>
            </w:r>
          </w:p>
        </w:tc>
        <w:tc>
          <w:tcPr>
            <w:tcW w:w="623" w:type="pct"/>
            <w:vAlign w:val="center"/>
            <w:hideMark/>
          </w:tcPr>
          <w:p w14:paraId="58E3AACF" w14:textId="77777777" w:rsidR="006A5DC5" w:rsidRPr="00352CB6" w:rsidRDefault="006A5DC5" w:rsidP="00956887">
            <w:pPr>
              <w:jc w:val="center"/>
            </w:pPr>
            <w:r w:rsidRPr="00352CB6">
              <w:t>152 mm</w:t>
            </w:r>
          </w:p>
        </w:tc>
      </w:tr>
      <w:tr w:rsidR="006A5DC5" w:rsidRPr="00352CB6" w14:paraId="02ED424E" w14:textId="77777777" w:rsidTr="00956887">
        <w:trPr>
          <w:trHeight w:val="20"/>
        </w:trPr>
        <w:tc>
          <w:tcPr>
            <w:tcW w:w="1876" w:type="pct"/>
            <w:vAlign w:val="center"/>
            <w:hideMark/>
          </w:tcPr>
          <w:p w14:paraId="366E3F5C" w14:textId="77777777" w:rsidR="006A5DC5" w:rsidRPr="00352CB6" w:rsidRDefault="006A5DC5" w:rsidP="00956887">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E818609" w14:textId="77777777" w:rsidR="006A5DC5" w:rsidRPr="00352CB6" w:rsidRDefault="006A5DC5" w:rsidP="00956887">
            <w:pPr>
              <w:jc w:val="center"/>
            </w:pPr>
            <w:r w:rsidRPr="00352CB6">
              <w:t>520 mm</w:t>
            </w:r>
          </w:p>
        </w:tc>
        <w:tc>
          <w:tcPr>
            <w:tcW w:w="1955" w:type="pct"/>
            <w:vAlign w:val="center"/>
            <w:hideMark/>
          </w:tcPr>
          <w:p w14:paraId="09FFEA67" w14:textId="77777777" w:rsidR="006A5DC5" w:rsidRPr="00352CB6" w:rsidRDefault="006A5DC5" w:rsidP="00956887">
            <w:pPr>
              <w:jc w:val="center"/>
            </w:pPr>
            <w:r w:rsidRPr="00352CB6">
              <w:t>Largeur du disque</w:t>
            </w:r>
          </w:p>
        </w:tc>
        <w:tc>
          <w:tcPr>
            <w:tcW w:w="623" w:type="pct"/>
            <w:vAlign w:val="center"/>
            <w:hideMark/>
          </w:tcPr>
          <w:p w14:paraId="39D030CF" w14:textId="77777777" w:rsidR="006A5DC5" w:rsidRPr="00352CB6" w:rsidRDefault="006A5DC5" w:rsidP="00956887">
            <w:pPr>
              <w:jc w:val="center"/>
            </w:pPr>
            <w:r w:rsidRPr="00352CB6">
              <w:t>80 mm</w:t>
            </w:r>
          </w:p>
        </w:tc>
      </w:tr>
      <w:tr w:rsidR="006A5DC5" w:rsidRPr="00352CB6" w14:paraId="466E079A" w14:textId="77777777" w:rsidTr="00956887">
        <w:trPr>
          <w:trHeight w:val="20"/>
        </w:trPr>
        <w:tc>
          <w:tcPr>
            <w:tcW w:w="1876" w:type="pct"/>
            <w:vAlign w:val="center"/>
            <w:hideMark/>
          </w:tcPr>
          <w:p w14:paraId="63155A4A" w14:textId="77777777" w:rsidR="006A5DC5" w:rsidRPr="00352CB6" w:rsidRDefault="006A5DC5" w:rsidP="00956887">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4535AC51" w14:textId="77777777" w:rsidR="006A5DC5" w:rsidRPr="00352CB6" w:rsidRDefault="006A5DC5" w:rsidP="00956887">
            <w:pPr>
              <w:jc w:val="center"/>
            </w:pPr>
            <w:r w:rsidRPr="00352CB6">
              <w:t>110 mm</w:t>
            </w:r>
          </w:p>
        </w:tc>
        <w:tc>
          <w:tcPr>
            <w:tcW w:w="1955" w:type="pct"/>
            <w:vAlign w:val="center"/>
            <w:hideMark/>
          </w:tcPr>
          <w:p w14:paraId="37206B54" w14:textId="77777777" w:rsidR="006A5DC5" w:rsidRPr="00352CB6" w:rsidRDefault="006A5DC5" w:rsidP="00956887">
            <w:pPr>
              <w:jc w:val="center"/>
            </w:pPr>
          </w:p>
        </w:tc>
        <w:tc>
          <w:tcPr>
            <w:tcW w:w="623" w:type="pct"/>
            <w:vAlign w:val="center"/>
            <w:hideMark/>
          </w:tcPr>
          <w:p w14:paraId="71C24F6D" w14:textId="77777777" w:rsidR="006A5DC5" w:rsidRPr="00352CB6" w:rsidRDefault="006A5DC5" w:rsidP="00956887">
            <w:pPr>
              <w:jc w:val="center"/>
            </w:pPr>
          </w:p>
        </w:tc>
      </w:tr>
      <w:tr w:rsidR="006A5DC5" w:rsidRPr="00352CB6" w14:paraId="68434FA7" w14:textId="77777777" w:rsidTr="00956887">
        <w:trPr>
          <w:trHeight w:val="20"/>
        </w:trPr>
        <w:tc>
          <w:tcPr>
            <w:tcW w:w="1876" w:type="pct"/>
            <w:vAlign w:val="center"/>
            <w:hideMark/>
          </w:tcPr>
          <w:p w14:paraId="0626744B" w14:textId="77777777" w:rsidR="006A5DC5" w:rsidRPr="00352CB6" w:rsidRDefault="006A5DC5" w:rsidP="00956887">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0C481074" w14:textId="77777777" w:rsidR="006A5DC5" w:rsidRPr="00352CB6" w:rsidRDefault="006A5DC5" w:rsidP="00956887">
            <w:pPr>
              <w:jc w:val="center"/>
            </w:pPr>
            <w:r w:rsidRPr="00352CB6">
              <w:t>260 mm</w:t>
            </w:r>
          </w:p>
        </w:tc>
        <w:tc>
          <w:tcPr>
            <w:tcW w:w="1955" w:type="pct"/>
            <w:vAlign w:val="center"/>
            <w:hideMark/>
          </w:tcPr>
          <w:p w14:paraId="43ABF640" w14:textId="77777777" w:rsidR="006A5DC5" w:rsidRPr="00352CB6" w:rsidRDefault="006A5DC5" w:rsidP="00956887">
            <w:pPr>
              <w:jc w:val="center"/>
            </w:pPr>
          </w:p>
        </w:tc>
        <w:tc>
          <w:tcPr>
            <w:tcW w:w="623" w:type="pct"/>
            <w:vAlign w:val="center"/>
            <w:hideMark/>
          </w:tcPr>
          <w:p w14:paraId="3712D35C" w14:textId="77777777" w:rsidR="006A5DC5" w:rsidRPr="00352CB6" w:rsidRDefault="006A5DC5" w:rsidP="00956887">
            <w:pPr>
              <w:jc w:val="center"/>
            </w:pPr>
          </w:p>
        </w:tc>
      </w:tr>
    </w:tbl>
    <w:p w14:paraId="7953B4B2" w14:textId="77777777" w:rsidR="006A5DC5" w:rsidRDefault="006A5DC5" w:rsidP="006A5DC5">
      <w:pPr>
        <w:pStyle w:val="Default"/>
        <w:spacing w:before="240" w:after="240" w:line="360" w:lineRule="auto"/>
        <w:ind w:firstLine="709"/>
        <w:jc w:val="both"/>
        <w:rPr>
          <w:sz w:val="22"/>
        </w:rPr>
      </w:pPr>
      <w:r w:rsidRPr="00CE0A3A">
        <w:rPr>
          <w:sz w:val="22"/>
        </w:rPr>
        <w:lastRenderedPageBreak/>
        <w:t xml:space="preserve">L’analyse modale du rotor de 700mm est réalisée en utilisant la même démarche que pour le rotor de 430mm. 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Pr="00CE0A3A">
        <w:rPr>
          <w:sz w:val="22"/>
        </w:rPr>
        <w:t xml:space="preserve"> et son amortissement est nul. Les coefficients dynamiques non isothermes présentés sur les</w:t>
      </w:r>
      <w:r>
        <w:rPr>
          <w:sz w:val="22"/>
        </w:rPr>
        <w:t xml:space="preserve"> </w:t>
      </w:r>
      <w:r w:rsidRPr="00CE0A3A">
        <w:rPr>
          <w:sz w:val="22"/>
        </w:rPr>
        <w:t xml:space="preserve"> </w:t>
      </w:r>
      <w:r w:rsidRPr="00CE0A3A">
        <w:rPr>
          <w:b/>
          <w:sz w:val="22"/>
        </w:rPr>
        <w:fldChar w:fldCharType="begin"/>
      </w:r>
      <w:r w:rsidRPr="00CE0A3A">
        <w:rPr>
          <w:b/>
          <w:sz w:val="22"/>
        </w:rPr>
        <w:instrText xml:space="preserve"> REF _Ref535920258 \h  \* MERGEFORMAT </w:instrText>
      </w:r>
      <w:r w:rsidRPr="00CE0A3A">
        <w:rPr>
          <w:b/>
          <w:sz w:val="22"/>
        </w:rPr>
      </w:r>
      <w:r w:rsidRPr="00CE0A3A">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8</w:t>
      </w:r>
      <w:r w:rsidRPr="00CE0A3A">
        <w:rPr>
          <w:b/>
          <w:sz w:val="22"/>
        </w:rPr>
        <w:fldChar w:fldCharType="end"/>
      </w:r>
      <w:r w:rsidRPr="00CE0A3A">
        <w:rPr>
          <w:sz w:val="22"/>
        </w:rPr>
        <w:t xml:space="preserve"> et </w:t>
      </w:r>
      <w:r w:rsidRPr="00CE0A3A">
        <w:rPr>
          <w:b/>
          <w:sz w:val="22"/>
        </w:rPr>
        <w:fldChar w:fldCharType="begin"/>
      </w:r>
      <w:r w:rsidRPr="00CE0A3A">
        <w:rPr>
          <w:b/>
          <w:sz w:val="22"/>
        </w:rPr>
        <w:instrText xml:space="preserve"> REF _Ref535920264 \h  \* MERGEFORMAT </w:instrText>
      </w:r>
      <w:r w:rsidRPr="00CE0A3A">
        <w:rPr>
          <w:b/>
          <w:sz w:val="22"/>
        </w:rPr>
      </w:r>
      <w:r w:rsidRPr="00CE0A3A">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9</w:t>
      </w:r>
      <w:r w:rsidRPr="00CE0A3A">
        <w:rPr>
          <w:b/>
          <w:sz w:val="22"/>
        </w:rPr>
        <w:fldChar w:fldCharType="end"/>
      </w:r>
      <w:r w:rsidRPr="00CE0A3A">
        <w:rPr>
          <w:i/>
          <w:iCs/>
          <w:sz w:val="22"/>
        </w:rPr>
        <w:t xml:space="preserve"> </w:t>
      </w:r>
      <w:r w:rsidRPr="00CE0A3A">
        <w:rPr>
          <w:sz w:val="22"/>
        </w:rPr>
        <w:t>sont obtenus pour une charge statique de 175 N. L’excentricité du rotor dans le palier pour cette charge statique est présentée sur la</w:t>
      </w:r>
      <w:r>
        <w:rPr>
          <w:sz w:val="22"/>
        </w:rPr>
        <w:t xml:space="preserve"> </w:t>
      </w:r>
      <w:r w:rsidRPr="00CE0A3A">
        <w:rPr>
          <w:b/>
          <w:sz w:val="22"/>
        </w:rPr>
        <w:t xml:space="preserve"> </w:t>
      </w:r>
      <w:r w:rsidRPr="00CE0A3A">
        <w:rPr>
          <w:b/>
          <w:sz w:val="22"/>
        </w:rPr>
        <w:fldChar w:fldCharType="begin"/>
      </w:r>
      <w:r w:rsidRPr="00CE0A3A">
        <w:rPr>
          <w:b/>
          <w:sz w:val="22"/>
        </w:rPr>
        <w:instrText xml:space="preserve"> REF _Ref535920319 \h  \* MERGEFORMAT </w:instrText>
      </w:r>
      <w:r w:rsidRPr="00CE0A3A">
        <w:rPr>
          <w:b/>
          <w:sz w:val="22"/>
        </w:rPr>
      </w:r>
      <w:r w:rsidRPr="00CE0A3A">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10</w:t>
      </w:r>
      <w:r w:rsidRPr="00CE0A3A">
        <w:rPr>
          <w:b/>
          <w:sz w:val="22"/>
        </w:rPr>
        <w:fldChar w:fldCharType="end"/>
      </w:r>
      <w:r w:rsidRPr="00CE0A3A">
        <w:rPr>
          <w:sz w:val="22"/>
        </w:rPr>
        <w:t>.</w:t>
      </w:r>
      <w:r>
        <w:rPr>
          <w:sz w:val="22"/>
        </w:rPr>
        <w:t xml:space="preserve"> </w:t>
      </w:r>
      <w:r w:rsidRPr="008A59A9">
        <w:rPr>
          <w:sz w:val="22"/>
        </w:rPr>
        <w:t xml:space="preserve">La température de 55 °C est imposée à la surface du rotor et le flux thermique nul est </w:t>
      </w:r>
      <w:r>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w:t>
      </w:r>
      <w:r>
        <w:rPr>
          <w:sz w:val="22"/>
        </w:rPr>
        <w:t xml:space="preserve"> </w:t>
      </w:r>
      <w:r w:rsidRPr="008A59A9">
        <w:rPr>
          <w:sz w:val="22"/>
        </w:rPr>
        <w:t xml:space="preserve">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DC788A" w:rsidRPr="00DC788A">
        <w:rPr>
          <w:b/>
          <w:iCs/>
          <w:sz w:val="22"/>
        </w:rPr>
        <w:t xml:space="preserve">Figure </w:t>
      </w:r>
      <w:r w:rsidR="00DC788A" w:rsidRPr="00DC788A">
        <w:rPr>
          <w:b/>
          <w:iCs/>
          <w:noProof/>
          <w:sz w:val="22"/>
        </w:rPr>
        <w:t>4.2</w:t>
      </w:r>
      <w:r w:rsidR="00DC788A" w:rsidRPr="00DC788A">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vitesse critique du</w:t>
      </w:r>
      <w:r>
        <w:rPr>
          <w:sz w:val="22"/>
        </w:rPr>
        <w:t xml:space="preserve"> premier</w:t>
      </w:r>
      <w:r w:rsidRPr="008A59A9">
        <w:rPr>
          <w:sz w:val="22"/>
        </w:rPr>
        <w:t xml:space="preserve"> mode de flexion se trouve </w:t>
      </w:r>
      <w:r>
        <w:rPr>
          <w:sz w:val="22"/>
        </w:rPr>
        <w:t>autour de 80</w:t>
      </w:r>
      <w:r w:rsidRPr="008A59A9">
        <w:rPr>
          <w:sz w:val="22"/>
        </w:rPr>
        <w:t>00tr/min.</w:t>
      </w:r>
    </w:p>
    <w:p w14:paraId="1B481A9C" w14:textId="77777777" w:rsidR="006A5DC5" w:rsidRDefault="006A5DC5" w:rsidP="006A5DC5">
      <w:pPr>
        <w:pStyle w:val="Default"/>
        <w:keepNext/>
        <w:spacing w:line="360" w:lineRule="auto"/>
        <w:jc w:val="center"/>
      </w:pPr>
      <w:r w:rsidRPr="0010061D">
        <w:rPr>
          <w:noProof/>
        </w:rPr>
        <w:drawing>
          <wp:inline distT="0" distB="0" distL="0" distR="0" wp14:anchorId="49EE648D" wp14:editId="3DD62FFF">
            <wp:extent cx="4373592" cy="291850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403220" cy="2938279"/>
                    </a:xfrm>
                    <a:prstGeom prst="rect">
                      <a:avLst/>
                    </a:prstGeom>
                  </pic:spPr>
                </pic:pic>
              </a:graphicData>
            </a:graphic>
          </wp:inline>
        </w:drawing>
      </w:r>
    </w:p>
    <w:p w14:paraId="38319595" w14:textId="77777777" w:rsidR="006A5DC5" w:rsidRPr="008A59A9" w:rsidRDefault="006A5DC5" w:rsidP="006A5DC5">
      <w:pPr>
        <w:pStyle w:val="Lgende"/>
        <w:jc w:val="center"/>
        <w:rPr>
          <w:rFonts w:ascii="Calibri" w:hAnsi="Calibri" w:cs="Calibri"/>
          <w:i w:val="0"/>
          <w:iCs w:val="0"/>
          <w:color w:val="000000"/>
          <w:sz w:val="22"/>
          <w:szCs w:val="24"/>
        </w:rPr>
      </w:pPr>
      <w:bookmarkStart w:id="1813" w:name="_Ref535920258"/>
      <w:bookmarkStart w:id="1814" w:name="_Toc536112231"/>
      <w:bookmarkStart w:id="1815" w:name="_Toc536800533"/>
      <w:bookmarkStart w:id="1816" w:name="_Toc3312902"/>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8</w:t>
      </w:r>
      <w:r>
        <w:rPr>
          <w:rFonts w:ascii="Calibri" w:hAnsi="Calibri" w:cs="Calibri"/>
          <w:i w:val="0"/>
          <w:iCs w:val="0"/>
          <w:color w:val="000000"/>
          <w:sz w:val="22"/>
          <w:szCs w:val="24"/>
        </w:rPr>
        <w:fldChar w:fldCharType="end"/>
      </w:r>
      <w:bookmarkEnd w:id="1813"/>
      <w:r w:rsidRPr="008A59A9">
        <w:rPr>
          <w:rFonts w:ascii="Calibri" w:hAnsi="Calibri" w:cs="Calibri"/>
          <w:i w:val="0"/>
          <w:iCs w:val="0"/>
          <w:color w:val="000000"/>
          <w:sz w:val="22"/>
          <w:szCs w:val="24"/>
        </w:rPr>
        <w:t xml:space="preserve"> : Coefficients de raideur du palier utilisé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Pr>
          <w:rFonts w:cs="Calibri"/>
          <w:i w:val="0"/>
          <w:iCs w:val="0"/>
          <w:color w:val="000000"/>
          <w:sz w:val="22"/>
          <w:szCs w:val="24"/>
        </w:rPr>
        <w:t xml:space="preserve">de </w:t>
      </w:r>
      <w:r w:rsidRPr="008A59A9">
        <w:rPr>
          <w:rFonts w:cs="Calibri"/>
          <w:i w:val="0"/>
          <w:iCs w:val="0"/>
          <w:color w:val="000000"/>
          <w:sz w:val="22"/>
          <w:szCs w:val="24"/>
        </w:rPr>
        <w:t>175N</w:t>
      </w:r>
      <w:bookmarkEnd w:id="1814"/>
      <w:bookmarkEnd w:id="1815"/>
      <w:bookmarkEnd w:id="1816"/>
    </w:p>
    <w:p w14:paraId="614456D5" w14:textId="77777777" w:rsidR="006A5DC5" w:rsidRDefault="006A5DC5" w:rsidP="006A5DC5">
      <w:pPr>
        <w:pStyle w:val="Default"/>
        <w:keepNext/>
        <w:spacing w:line="360" w:lineRule="auto"/>
        <w:jc w:val="center"/>
      </w:pPr>
      <w:r w:rsidRPr="0010061D">
        <w:rPr>
          <w:noProof/>
        </w:rPr>
        <w:drawing>
          <wp:inline distT="0" distB="0" distL="0" distR="0" wp14:anchorId="29A42ABF" wp14:editId="0C3E2606">
            <wp:extent cx="4360091" cy="2909498"/>
            <wp:effectExtent l="0" t="0" r="0" b="571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388718" cy="2928601"/>
                    </a:xfrm>
                    <a:prstGeom prst="rect">
                      <a:avLst/>
                    </a:prstGeom>
                  </pic:spPr>
                </pic:pic>
              </a:graphicData>
            </a:graphic>
          </wp:inline>
        </w:drawing>
      </w:r>
    </w:p>
    <w:p w14:paraId="15C42430" w14:textId="77777777" w:rsidR="006A5DC5" w:rsidRPr="008A59A9" w:rsidRDefault="006A5DC5" w:rsidP="006A5DC5">
      <w:pPr>
        <w:pStyle w:val="Lgende"/>
        <w:jc w:val="center"/>
        <w:rPr>
          <w:rFonts w:ascii="Calibri" w:hAnsi="Calibri" w:cs="Calibri"/>
          <w:i w:val="0"/>
          <w:iCs w:val="0"/>
          <w:color w:val="000000"/>
          <w:sz w:val="22"/>
          <w:szCs w:val="24"/>
        </w:rPr>
      </w:pPr>
      <w:bookmarkStart w:id="1817" w:name="_Ref535920264"/>
      <w:bookmarkStart w:id="1818" w:name="_Toc536112232"/>
      <w:bookmarkStart w:id="1819" w:name="_Toc536800534"/>
      <w:bookmarkStart w:id="1820" w:name="_Toc3312903"/>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9</w:t>
      </w:r>
      <w:r>
        <w:rPr>
          <w:rFonts w:ascii="Calibri" w:hAnsi="Calibri" w:cs="Calibri"/>
          <w:i w:val="0"/>
          <w:iCs w:val="0"/>
          <w:color w:val="000000"/>
          <w:sz w:val="22"/>
          <w:szCs w:val="24"/>
        </w:rPr>
        <w:fldChar w:fldCharType="end"/>
      </w:r>
      <w:bookmarkEnd w:id="1817"/>
      <w:r w:rsidRPr="008A59A9">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8A59A9">
        <w:rPr>
          <w:rFonts w:ascii="Calibri" w:hAnsi="Calibri" w:cs="Calibri"/>
          <w:i w:val="0"/>
          <w:iCs w:val="0"/>
          <w:color w:val="000000"/>
          <w:sz w:val="22"/>
          <w:szCs w:val="24"/>
        </w:rPr>
        <w:t xml:space="preserve">oefficient d’amortissement du palier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Pr>
          <w:rFonts w:cs="Calibri"/>
          <w:i w:val="0"/>
          <w:iCs w:val="0"/>
          <w:color w:val="000000"/>
          <w:sz w:val="22"/>
          <w:szCs w:val="24"/>
        </w:rPr>
        <w:t xml:space="preserve"> de</w:t>
      </w:r>
      <w:r w:rsidRPr="008A59A9">
        <w:rPr>
          <w:rFonts w:cs="Calibri"/>
          <w:i w:val="0"/>
          <w:iCs w:val="0"/>
          <w:color w:val="000000"/>
          <w:sz w:val="22"/>
          <w:szCs w:val="24"/>
        </w:rPr>
        <w:t xml:space="preserve"> 175N</w:t>
      </w:r>
      <w:bookmarkEnd w:id="1818"/>
      <w:bookmarkEnd w:id="1819"/>
      <w:bookmarkEnd w:id="1820"/>
    </w:p>
    <w:p w14:paraId="20AD141D" w14:textId="77777777" w:rsidR="006A5DC5" w:rsidRDefault="006A5DC5" w:rsidP="006A5DC5">
      <w:pPr>
        <w:pStyle w:val="Default"/>
        <w:keepNext/>
        <w:spacing w:line="360" w:lineRule="auto"/>
        <w:jc w:val="center"/>
      </w:pPr>
      <w:r w:rsidRPr="0010061D">
        <w:rPr>
          <w:noProof/>
        </w:rPr>
        <w:lastRenderedPageBreak/>
        <w:drawing>
          <wp:inline distT="0" distB="0" distL="0" distR="0" wp14:anchorId="576EA682" wp14:editId="4AF69C06">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AE96BBC" w14:textId="77777777" w:rsidR="006A5DC5" w:rsidRPr="008A59A9" w:rsidRDefault="006A5DC5" w:rsidP="006A5DC5">
      <w:pPr>
        <w:pStyle w:val="Lgende"/>
        <w:spacing w:after="240"/>
        <w:jc w:val="center"/>
        <w:rPr>
          <w:rFonts w:ascii="Calibri" w:hAnsi="Calibri" w:cs="Calibri"/>
          <w:i w:val="0"/>
          <w:iCs w:val="0"/>
          <w:color w:val="000000"/>
          <w:sz w:val="22"/>
          <w:szCs w:val="24"/>
        </w:rPr>
      </w:pPr>
      <w:bookmarkStart w:id="1821" w:name="_Ref535920319"/>
      <w:bookmarkStart w:id="1822" w:name="_Toc536112233"/>
      <w:bookmarkStart w:id="1823" w:name="_Toc536800535"/>
      <w:bookmarkStart w:id="1824" w:name="_Toc3312904"/>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10</w:t>
      </w:r>
      <w:r>
        <w:rPr>
          <w:rFonts w:ascii="Calibri" w:hAnsi="Calibri" w:cs="Calibri"/>
          <w:i w:val="0"/>
          <w:iCs w:val="0"/>
          <w:color w:val="000000"/>
          <w:sz w:val="22"/>
          <w:szCs w:val="24"/>
        </w:rPr>
        <w:fldChar w:fldCharType="end"/>
      </w:r>
      <w:bookmarkEnd w:id="1821"/>
      <w:r w:rsidRPr="008A59A9">
        <w:rPr>
          <w:rFonts w:ascii="Calibri" w:hAnsi="Calibri" w:cs="Calibri"/>
          <w:i w:val="0"/>
          <w:iCs w:val="0"/>
          <w:color w:val="000000"/>
          <w:sz w:val="22"/>
          <w:szCs w:val="24"/>
        </w:rPr>
        <w:t xml:space="preserve"> : </w:t>
      </w:r>
      <w:r w:rsidRPr="007E7DF4">
        <w:rPr>
          <w:rFonts w:ascii="Calibri" w:hAnsi="Calibri" w:cs="Calibri"/>
          <w:i w:val="0"/>
          <w:iCs w:val="0"/>
          <w:color w:val="000000"/>
          <w:sz w:val="22"/>
          <w:szCs w:val="24"/>
        </w:rPr>
        <w:t xml:space="preserve">Excentricités du rotor dans le palier </w:t>
      </w:r>
      <w:r>
        <w:rPr>
          <w:rFonts w:ascii="Calibri" w:hAnsi="Calibri" w:cs="Calibri"/>
          <w:i w:val="0"/>
          <w:iCs w:val="0"/>
          <w:color w:val="000000"/>
          <w:sz w:val="22"/>
          <w:szCs w:val="24"/>
        </w:rPr>
        <w:t xml:space="preserve">pour une charge statique de 175 </w:t>
      </w:r>
      <w:r w:rsidRPr="007E7DF4">
        <w:rPr>
          <w:rFonts w:ascii="Calibri" w:hAnsi="Calibri" w:cs="Calibri"/>
          <w:i w:val="0"/>
          <w:iCs w:val="0"/>
          <w:color w:val="000000"/>
          <w:sz w:val="22"/>
          <w:szCs w:val="24"/>
        </w:rPr>
        <w:t>N</w:t>
      </w:r>
      <w:bookmarkEnd w:id="1822"/>
      <w:bookmarkEnd w:id="1823"/>
      <w:bookmarkEnd w:id="1824"/>
    </w:p>
    <w:p w14:paraId="57D6E4E9" w14:textId="77777777" w:rsidR="006A5DC5" w:rsidRDefault="006A5DC5" w:rsidP="006A5DC5">
      <w:pPr>
        <w:pStyle w:val="Default"/>
        <w:jc w:val="center"/>
      </w:pPr>
      <w:r w:rsidRPr="00426D23">
        <w:rPr>
          <w:noProof/>
        </w:rPr>
        <w:drawing>
          <wp:inline distT="0" distB="0" distL="0" distR="0" wp14:anchorId="71CC6100" wp14:editId="48B24080">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6A18A1C6" w14:textId="77777777" w:rsidR="006A5DC5" w:rsidRDefault="006A5DC5" w:rsidP="006A5DC5">
      <w:pPr>
        <w:pStyle w:val="Default"/>
        <w:jc w:val="center"/>
      </w:pPr>
      <w:r>
        <w:t>(a)</w:t>
      </w:r>
    </w:p>
    <w:p w14:paraId="4E030EAF" w14:textId="77777777" w:rsidR="006A5DC5" w:rsidRDefault="006A5DC5" w:rsidP="006A5DC5">
      <w:pPr>
        <w:pStyle w:val="Default"/>
        <w:keepNext/>
        <w:jc w:val="center"/>
      </w:pPr>
      <w:r w:rsidRPr="00426D23">
        <w:rPr>
          <w:noProof/>
        </w:rPr>
        <w:drawing>
          <wp:inline distT="0" distB="0" distL="0" distR="0" wp14:anchorId="79613FF2" wp14:editId="22DF11C4">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66571CAC" w14:textId="77777777" w:rsidR="006A5DC5" w:rsidRDefault="006A5DC5" w:rsidP="006A5DC5">
      <w:pPr>
        <w:pStyle w:val="Default"/>
        <w:jc w:val="center"/>
      </w:pPr>
      <w:r>
        <w:t xml:space="preserve"> (b)</w:t>
      </w:r>
    </w:p>
    <w:p w14:paraId="36F3EF2A" w14:textId="77777777" w:rsidR="006A5DC5" w:rsidRDefault="006A5DC5" w:rsidP="006A5DC5">
      <w:pPr>
        <w:pStyle w:val="Lgende"/>
        <w:spacing w:after="0"/>
        <w:jc w:val="center"/>
        <w:rPr>
          <w:rFonts w:ascii="Calibri" w:hAnsi="Calibri" w:cs="Calibri"/>
          <w:i w:val="0"/>
          <w:iCs w:val="0"/>
          <w:color w:val="000000"/>
          <w:sz w:val="22"/>
          <w:szCs w:val="24"/>
        </w:rPr>
      </w:pPr>
      <w:bookmarkStart w:id="1825" w:name="_Ref531190495"/>
      <w:bookmarkStart w:id="1826" w:name="_Toc536112234"/>
      <w:bookmarkStart w:id="1827" w:name="_Toc536800536"/>
      <w:bookmarkStart w:id="1828" w:name="_Toc3312905"/>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11</w:t>
      </w:r>
      <w:r>
        <w:rPr>
          <w:rFonts w:ascii="Calibri" w:hAnsi="Calibri" w:cs="Calibri"/>
          <w:i w:val="0"/>
          <w:iCs w:val="0"/>
          <w:color w:val="000000"/>
          <w:sz w:val="22"/>
          <w:szCs w:val="24"/>
        </w:rPr>
        <w:fldChar w:fldCharType="end"/>
      </w:r>
      <w:bookmarkEnd w:id="1825"/>
      <w:r w:rsidRPr="00A56003">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A56003">
        <w:rPr>
          <w:rFonts w:ascii="Calibri" w:hAnsi="Calibri" w:cs="Calibri"/>
          <w:i w:val="0"/>
          <w:iCs w:val="0"/>
          <w:color w:val="000000"/>
          <w:sz w:val="22"/>
          <w:szCs w:val="24"/>
        </w:rPr>
        <w:t xml:space="preserve">iagramme de Campbell et (b) diagramme de stabilité </w:t>
      </w:r>
      <w:r>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mm</w:t>
      </w:r>
      <w:bookmarkEnd w:id="1826"/>
      <w:bookmarkEnd w:id="1827"/>
      <w:bookmarkEnd w:id="1828"/>
    </w:p>
    <w:p w14:paraId="472B01B0" w14:textId="77777777" w:rsidR="006A5DC5" w:rsidRDefault="006A5DC5" w:rsidP="006A5DC5">
      <w:pPr>
        <w:pStyle w:val="Titre2"/>
        <w:ind w:left="709"/>
      </w:pPr>
      <w:bookmarkStart w:id="1829" w:name="_Toc536800423"/>
      <w:bookmarkStart w:id="1830" w:name="_Toc3312792"/>
      <w:r>
        <w:lastRenderedPageBreak/>
        <w:t>Simulation du rotor 430mm</w:t>
      </w:r>
      <w:bookmarkEnd w:id="1829"/>
      <w:bookmarkEnd w:id="1830"/>
    </w:p>
    <w:p w14:paraId="57EC9833" w14:textId="77777777" w:rsidR="006A5DC5" w:rsidRDefault="006A5DC5" w:rsidP="006A5DC5">
      <w:pPr>
        <w:spacing w:before="240" w:after="240" w:line="360" w:lineRule="auto"/>
        <w:ind w:firstLine="709"/>
      </w:pPr>
      <w:r>
        <w:t>Les simulations du rotor court ont été effectuées pour une vitesse de rotation de 7000 tr/min. Un balourd de 102.6 g</w:t>
      </w:r>
      <w:r>
        <w:rPr>
          <w:rFonts w:ascii="Times New Roman" w:hAnsi="Times New Roman"/>
        </w:rPr>
        <w:t>∙</w:t>
      </w:r>
      <w:r>
        <w:t>mm est imposé sur le disque de 0.7 kg,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Le palier est modélisé comme un </w:t>
      </w:r>
      <w:r w:rsidRPr="007A50FE">
        <w:t>anneau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DC788A" w:rsidRPr="00DC788A">
        <w:rPr>
          <w:rFonts w:cs="Calibri"/>
          <w:b/>
          <w:iCs/>
          <w:color w:val="000000"/>
          <w:szCs w:val="24"/>
        </w:rPr>
        <w:t>Figure 4.3</w:t>
      </w:r>
      <w:r w:rsidR="00DC788A" w:rsidRPr="00DC788A">
        <w:rPr>
          <w:rFonts w:cs="Calibri"/>
          <w:b/>
          <w:iCs/>
          <w:color w:val="000000"/>
          <w:szCs w:val="24"/>
        </w:rPr>
        <w:noBreakHyphen/>
        <w:t>1</w:t>
      </w:r>
      <w:r w:rsidRPr="007A50FE">
        <w:rPr>
          <w:b/>
        </w:rPr>
        <w:fldChar w:fldCharType="end"/>
      </w:r>
      <w:r w:rsidRPr="007A50FE">
        <w:rPr>
          <w:b/>
        </w:rPr>
        <w:t>)</w:t>
      </w:r>
      <w:r w:rsidRPr="007A50FE">
        <w:t>. Ceci n’est qu’une approximation du coussinet en bronze monté dans un logement en acier.</w:t>
      </w:r>
      <w:r>
        <w:t xml:space="preserve"> </w:t>
      </w:r>
      <w:r w:rsidRPr="007A50FE">
        <w:t>Les champs de température obtenus avec le modèle de coussinet et de rotor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DC788A" w:rsidRPr="00DC788A">
        <w:rPr>
          <w:rFonts w:cs="Calibri"/>
          <w:b/>
          <w:iCs/>
          <w:color w:val="000000"/>
          <w:szCs w:val="24"/>
        </w:rPr>
        <w:t>Figure 4.3</w:t>
      </w:r>
      <w:r w:rsidR="00DC788A" w:rsidRPr="00DC788A">
        <w:rPr>
          <w:rFonts w:cs="Calibri"/>
          <w:b/>
          <w:iCs/>
          <w:color w:val="000000"/>
          <w:szCs w:val="24"/>
        </w:rPr>
        <w:noBreakHyphen/>
        <w:t>1</w:t>
      </w:r>
      <w:r w:rsidRPr="007A50FE">
        <w:rPr>
          <w:b/>
        </w:rPr>
        <w:fldChar w:fldCharType="end"/>
      </w:r>
      <w:r w:rsidRPr="007A50FE">
        <w:rPr>
          <w:b/>
        </w:rPr>
        <w:t>)</w:t>
      </w:r>
      <w:r w:rsidRPr="007A50FE">
        <w:t xml:space="preserve"> ont servi de condition aux limites pour l’équation de l’énergie dans le film lubrifian</w:t>
      </w:r>
      <w:r>
        <w:t>t</w:t>
      </w:r>
      <w:r w:rsidRPr="007A50FE">
        <w:t>.</w:t>
      </w:r>
    </w:p>
    <w:p w14:paraId="2A97BF82" w14:textId="77777777" w:rsidR="006A5DC5" w:rsidRDefault="006A5DC5" w:rsidP="006A5DC5">
      <w:pPr>
        <w:keepNext/>
      </w:pPr>
      <w:r w:rsidRPr="00A32427">
        <w:rPr>
          <w:noProof/>
          <w:lang w:eastAsia="zh-CN"/>
        </w:rPr>
        <w:drawing>
          <wp:inline distT="0" distB="0" distL="0" distR="0" wp14:anchorId="62B94094" wp14:editId="77EF4654">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1A9AB60C" w14:textId="77777777" w:rsidR="006A5DC5" w:rsidRPr="00FA69FB" w:rsidRDefault="006A5DC5" w:rsidP="006A5DC5">
      <w:pPr>
        <w:pStyle w:val="Lgende"/>
        <w:spacing w:before="240" w:after="240"/>
        <w:jc w:val="center"/>
        <w:rPr>
          <w:rFonts w:ascii="Calibri" w:hAnsi="Calibri" w:cs="Calibri"/>
          <w:i w:val="0"/>
          <w:iCs w:val="0"/>
          <w:color w:val="000000"/>
          <w:sz w:val="22"/>
          <w:szCs w:val="24"/>
        </w:rPr>
      </w:pPr>
      <w:bookmarkStart w:id="1831" w:name="_Ref533608481"/>
      <w:bookmarkStart w:id="1832" w:name="_Toc536112235"/>
      <w:bookmarkStart w:id="1833" w:name="_Toc536800537"/>
      <w:bookmarkStart w:id="1834" w:name="_Toc3312906"/>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31"/>
      <w:r>
        <w:rPr>
          <w:rFonts w:ascii="Calibri" w:hAnsi="Calibri" w:cs="Calibri"/>
          <w:i w:val="0"/>
          <w:iCs w:val="0"/>
          <w:color w:val="000000"/>
          <w:sz w:val="22"/>
          <w:szCs w:val="24"/>
        </w:rPr>
        <w:t> : Modèles thermiques utilisée lors de la simulation de l’effet Morton</w:t>
      </w:r>
      <w:bookmarkEnd w:id="1832"/>
      <w:bookmarkEnd w:id="1833"/>
      <w:bookmarkEnd w:id="1834"/>
    </w:p>
    <w:p w14:paraId="3C469957" w14:textId="77777777" w:rsidR="006A5DC5" w:rsidRDefault="006A5DC5" w:rsidP="006A5DC5">
      <w:pPr>
        <w:spacing w:before="240" w:after="240" w:line="360" w:lineRule="auto"/>
        <w:ind w:firstLine="709"/>
      </w:pPr>
      <w:r w:rsidRPr="0013743C">
        <w:t xml:space="preserve">La simulation transitoire de l’effet Morton est effectuée avec un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des équations de dynamique du rotor et un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xml:space="preserve"> pour l’intégration temporelle de l’équation de transfert de chaleur. Un échange des informations thermomécanique entre les modèles est réalisé avec un pas de 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Les vibrations synchrones sont calculées en utilisant aussi bien le modèle dynamique du rotor rigide (</w:t>
      </w:r>
      <w:r>
        <w:t xml:space="preserve">à 4 degrés de liberté) que le modèle de rotor flexible (à </w:t>
      </w:r>
      <m:oMath>
        <m:r>
          <w:rPr>
            <w:rFonts w:ascii="Cambria Math" w:hAnsi="Cambria Math"/>
          </w:rPr>
          <m:t>n</m:t>
        </m:r>
      </m:oMath>
      <w:r>
        <w:t xml:space="preserve"> degrés de liberté). Le balourd thermique est pris en compte par l’approche de masse concentrée </w:t>
      </w:r>
      <w:r w:rsidRPr="00A9315F">
        <w:t>(MC)</w:t>
      </w:r>
      <w:r>
        <w:t xml:space="preserve"> ou par le défaut de fibre neutre </w:t>
      </w:r>
      <w:r w:rsidRPr="00A9315F">
        <w:t>(DFN)</w:t>
      </w:r>
      <w:r>
        <w:rPr>
          <w:b/>
        </w:rPr>
        <w:t>.</w:t>
      </w:r>
      <w:r>
        <w:t xml:space="preserve"> Par la suite, les amplitudes et les phases des vibrations synchrones dans le palier, ainsi que le champ de température sur le rotor sont </w:t>
      </w:r>
      <w:proofErr w:type="gramStart"/>
      <w:r>
        <w:t>enregistrés</w:t>
      </w:r>
      <w:proofErr w:type="gramEnd"/>
      <w:r>
        <w:t xml:space="preserve"> et comparés aux résultats expérimentaux.</w:t>
      </w:r>
    </w:p>
    <w:p w14:paraId="7B75742C" w14:textId="77777777" w:rsidR="006A5DC5" w:rsidRDefault="006A5DC5" w:rsidP="006A5DC5">
      <w:pPr>
        <w:pStyle w:val="Titre3"/>
        <w:spacing w:before="240" w:after="240"/>
        <w:ind w:left="709"/>
      </w:pPr>
      <w:bookmarkStart w:id="1835" w:name="_Toc536800424"/>
      <w:bookmarkStart w:id="1836" w:name="_Toc3312793"/>
      <w:r>
        <w:t>Vibrations synchrones</w:t>
      </w:r>
      <w:bookmarkEnd w:id="1835"/>
      <w:bookmarkEnd w:id="1836"/>
      <w:r>
        <w:t xml:space="preserve"> </w:t>
      </w:r>
    </w:p>
    <w:p w14:paraId="63F6A675" w14:textId="77777777" w:rsidR="006A5DC5" w:rsidRDefault="006A5DC5" w:rsidP="006A5DC5">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rapidement lors de premiers 200s de de la simulation. Les résultats d’essais montrent une augmentation moins rapide. Toutes les </w:t>
      </w:r>
      <w:r>
        <w:lastRenderedPageBreak/>
        <w:t xml:space="preserve">amplitudes ont tendance à se stabiliser après environ 600s pour les valeurs calculées et 1200s pour les valeurs mesurées. Après 1200s, la différence entre les valeurs calculées et les valeurs mesurées est inférieure à 3µm. </w:t>
      </w:r>
    </w:p>
    <w:p w14:paraId="085CB4B1" w14:textId="77777777" w:rsidR="006A5DC5" w:rsidRDefault="006A5DC5" w:rsidP="006A5DC5">
      <w:pPr>
        <w:spacing w:line="360" w:lineRule="auto"/>
        <w:jc w:val="center"/>
      </w:pPr>
      <w:r>
        <w:rPr>
          <w:noProof/>
          <w:lang w:eastAsia="zh-CN"/>
        </w:rPr>
        <w:drawing>
          <wp:inline distT="0" distB="0" distL="0" distR="0" wp14:anchorId="3169F92E" wp14:editId="49892C82">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678CAA23" w14:textId="77777777" w:rsidR="006A5DC5" w:rsidRDefault="006A5DC5" w:rsidP="006A5DC5">
      <w:pPr>
        <w:spacing w:line="360" w:lineRule="auto"/>
        <w:ind w:firstLine="708"/>
        <w:jc w:val="center"/>
      </w:pPr>
      <w:r>
        <w:t>(a) Amplitude des vibrations synchrones dans la direction X</w:t>
      </w:r>
    </w:p>
    <w:p w14:paraId="1A67F7A1" w14:textId="77777777" w:rsidR="006A5DC5" w:rsidRDefault="006A5DC5" w:rsidP="006A5DC5">
      <w:pPr>
        <w:keepNext/>
        <w:spacing w:line="360" w:lineRule="auto"/>
        <w:jc w:val="center"/>
      </w:pPr>
      <w:r>
        <w:rPr>
          <w:noProof/>
          <w:lang w:eastAsia="zh-CN"/>
        </w:rPr>
        <w:drawing>
          <wp:inline distT="0" distB="0" distL="0" distR="0" wp14:anchorId="2E7D460D" wp14:editId="16F53DDD">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1939915" w14:textId="77777777" w:rsidR="006A5DC5" w:rsidRDefault="006A5DC5" w:rsidP="006A5DC5">
      <w:pPr>
        <w:keepNext/>
        <w:spacing w:line="360" w:lineRule="auto"/>
        <w:jc w:val="center"/>
      </w:pPr>
      <w:r>
        <w:t>(b) Amplitude des vibrations synchrones dans la direction Y</w:t>
      </w:r>
    </w:p>
    <w:p w14:paraId="366479F2" w14:textId="77777777" w:rsidR="006A5DC5" w:rsidRPr="00912BD4" w:rsidRDefault="006A5DC5" w:rsidP="006A5DC5">
      <w:pPr>
        <w:pStyle w:val="Lgende"/>
        <w:jc w:val="center"/>
        <w:rPr>
          <w:rFonts w:ascii="Calibri" w:eastAsia="Times New Roman" w:hAnsi="Calibri" w:cs="Times New Roman"/>
          <w:i w:val="0"/>
          <w:iCs w:val="0"/>
          <w:color w:val="auto"/>
          <w:sz w:val="22"/>
          <w:szCs w:val="20"/>
          <w:lang w:eastAsia="fr-FR"/>
        </w:rPr>
      </w:pPr>
      <w:bookmarkStart w:id="1837" w:name="_Ref533687109"/>
      <w:bookmarkStart w:id="1838" w:name="_Toc536112236"/>
      <w:bookmarkStart w:id="1839" w:name="_Toc536800538"/>
      <w:bookmarkStart w:id="1840" w:name="_Toc3312907"/>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837"/>
      <w:r>
        <w:rPr>
          <w:rFonts w:ascii="Calibri" w:eastAsia="Times New Roman" w:hAnsi="Calibri" w:cs="Times New Roman"/>
          <w:i w:val="0"/>
          <w:iCs w:val="0"/>
          <w:color w:val="auto"/>
          <w:sz w:val="22"/>
          <w:szCs w:val="20"/>
          <w:lang w:eastAsia="fr-FR"/>
        </w:rPr>
        <w:t> : Comparaisons entre les amplitudes des vibrations synchrones calculées et mesurées</w:t>
      </w:r>
      <w:bookmarkEnd w:id="1838"/>
      <w:bookmarkEnd w:id="1839"/>
      <w:bookmarkEnd w:id="1840"/>
    </w:p>
    <w:p w14:paraId="47A6FF0C" w14:textId="77777777" w:rsidR="006A5DC5" w:rsidRDefault="006A5DC5" w:rsidP="006A5DC5">
      <w:pPr>
        <w:spacing w:line="360" w:lineRule="auto"/>
        <w:jc w:val="center"/>
      </w:pPr>
      <w:r>
        <w:rPr>
          <w:noProof/>
          <w:lang w:eastAsia="zh-CN"/>
        </w:rPr>
        <w:lastRenderedPageBreak/>
        <w:drawing>
          <wp:inline distT="0" distB="0" distL="0" distR="0" wp14:anchorId="5952F24B" wp14:editId="5E260B20">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6C9349CC" w14:textId="77777777" w:rsidR="006A5DC5" w:rsidRDefault="006A5DC5" w:rsidP="006A5DC5">
      <w:pPr>
        <w:spacing w:line="360" w:lineRule="auto"/>
        <w:jc w:val="center"/>
      </w:pPr>
      <w:r>
        <w:t>(a) Phase des vibrations synchrones dans la direction X</w:t>
      </w:r>
    </w:p>
    <w:p w14:paraId="6982FA2A" w14:textId="77777777" w:rsidR="006A5DC5" w:rsidRDefault="006A5DC5" w:rsidP="006A5DC5">
      <w:pPr>
        <w:spacing w:line="360" w:lineRule="auto"/>
        <w:jc w:val="center"/>
      </w:pPr>
    </w:p>
    <w:p w14:paraId="60C3FC31" w14:textId="77777777" w:rsidR="006A5DC5" w:rsidRDefault="006A5DC5" w:rsidP="006A5DC5">
      <w:pPr>
        <w:spacing w:line="360" w:lineRule="auto"/>
        <w:jc w:val="center"/>
      </w:pPr>
      <w:r>
        <w:rPr>
          <w:noProof/>
          <w:lang w:eastAsia="zh-CN"/>
        </w:rPr>
        <w:drawing>
          <wp:inline distT="0" distB="0" distL="0" distR="0" wp14:anchorId="7485A955" wp14:editId="46BE127F">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59AEC2F5" w14:textId="77777777" w:rsidR="006A5DC5" w:rsidRDefault="006A5DC5" w:rsidP="006A5DC5">
      <w:pPr>
        <w:keepNext/>
        <w:spacing w:line="360" w:lineRule="auto"/>
        <w:jc w:val="center"/>
      </w:pPr>
      <w:r>
        <w:t>(b) Phase des vibrations synchrones dans la direction Y</w:t>
      </w:r>
    </w:p>
    <w:p w14:paraId="207A2512"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1" w:name="_Ref533687112"/>
      <w:bookmarkStart w:id="1842" w:name="_Toc536112237"/>
      <w:bookmarkStart w:id="1843" w:name="_Toc536800539"/>
      <w:bookmarkStart w:id="1844" w:name="_Toc3312908"/>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41"/>
      <w:r>
        <w:rPr>
          <w:rFonts w:ascii="Calibri" w:eastAsia="Times New Roman" w:hAnsi="Calibri" w:cs="Times New Roman"/>
          <w:i w:val="0"/>
          <w:iCs w:val="0"/>
          <w:color w:val="auto"/>
          <w:sz w:val="22"/>
          <w:szCs w:val="20"/>
          <w:lang w:eastAsia="fr-FR"/>
        </w:rPr>
        <w:t> : Comparaisons entre les phases des vibrations synchrones calculées et mesurées</w:t>
      </w:r>
      <w:bookmarkEnd w:id="1842"/>
      <w:bookmarkEnd w:id="1843"/>
      <w:bookmarkEnd w:id="1844"/>
    </w:p>
    <w:p w14:paraId="08ECE4E1" w14:textId="77777777" w:rsidR="006A5DC5" w:rsidRDefault="006A5DC5" w:rsidP="006A5DC5"/>
    <w:p w14:paraId="03154E34" w14:textId="77777777" w:rsidR="006A5DC5" w:rsidRDefault="006A5DC5" w:rsidP="006A5DC5">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et essais. En fait, les résultats expérimentaux sont présentés sans tenir compte du démarrage et le rotor et lubrifiant sont à chaud, alors qu’a</w:t>
      </w:r>
      <w:r w:rsidRPr="00870950">
        <w:t>u début de la simulation</w:t>
      </w:r>
      <w:r>
        <w:t xml:space="preserve"> numérique</w:t>
      </w:r>
      <w:r w:rsidRPr="00870950">
        <w:t>, le rotor et le lubrifiant sont</w:t>
      </w:r>
      <w:r>
        <w:t xml:space="preserve"> à 20 °C.</w:t>
      </w:r>
      <w:r w:rsidRPr="00870950">
        <w:t xml:space="preserve"> Au cours du temps, les phases</w:t>
      </w:r>
      <w:r>
        <w:t xml:space="preserve"> calculées</w:t>
      </w:r>
      <w:r w:rsidRPr="00870950">
        <w:t xml:space="preserve"> </w:t>
      </w:r>
      <w:r>
        <w:t xml:space="preserve">sont confrontées à deux effets contradictoires : </w:t>
      </w:r>
    </w:p>
    <w:p w14:paraId="6365D8C9" w14:textId="77777777" w:rsidR="006A5DC5" w:rsidRDefault="006A5DC5" w:rsidP="006A5DC5">
      <w:pPr>
        <w:pStyle w:val="Paragraphedeliste"/>
        <w:numPr>
          <w:ilvl w:val="0"/>
          <w:numId w:val="2"/>
        </w:numPr>
        <w:spacing w:line="360" w:lineRule="auto"/>
        <w:ind w:left="714" w:hanging="357"/>
        <w:jc w:val="both"/>
      </w:pPr>
      <w:r>
        <w:t>Les phases</w:t>
      </w:r>
      <w:r w:rsidRPr="00870950">
        <w:t xml:space="preserve"> diminuent à cause de l’échauff</w:t>
      </w:r>
      <w:r>
        <w:t>ement du rotor et du lubrifiant. Une série des calculs de réponse à un balourd constant ont été effectués pour illustrer cet effet. Ces calculs sont réalisés en utilisant les données de la simulation, à un</w:t>
      </w:r>
      <w:r w:rsidRPr="00974625">
        <w:t xml:space="preserve"> </w:t>
      </w:r>
      <w:r>
        <w:t xml:space="preserve">régime </w:t>
      </w:r>
      <w:r w:rsidRPr="00974625">
        <w:t xml:space="preserve">isotherme </w:t>
      </w:r>
      <w:r>
        <w:t xml:space="preserve">(donc </w:t>
      </w:r>
      <w:r w:rsidRPr="00974625">
        <w:t xml:space="preserve">avec </w:t>
      </w:r>
      <w:r>
        <w:t>des</w:t>
      </w:r>
      <w:r w:rsidRPr="00974625">
        <w:t xml:space="preserve"> viscosités </w:t>
      </w:r>
      <w:r>
        <w:t>constantes) mais pour des</w:t>
      </w:r>
      <w:r w:rsidRPr="00974625">
        <w:t xml:space="preserve"> températures différentes</w:t>
      </w:r>
      <w:r>
        <w:t xml:space="preserve">. Les amplitudes et les phases des vibrations synchrones sont illustrées sur la </w:t>
      </w:r>
      <w:r w:rsidRPr="00896018">
        <w:rPr>
          <w:b/>
        </w:rPr>
        <w:fldChar w:fldCharType="begin"/>
      </w:r>
      <w:r w:rsidRPr="00896018">
        <w:rPr>
          <w:b/>
        </w:rPr>
        <w:instrText xml:space="preserve"> REF _Ref535571778 \h  \* MERGEFORMAT </w:instrText>
      </w:r>
      <w:r w:rsidRPr="00896018">
        <w:rPr>
          <w:b/>
        </w:rPr>
      </w:r>
      <w:r w:rsidRPr="00896018">
        <w:rPr>
          <w:b/>
        </w:rPr>
        <w:fldChar w:fldCharType="separate"/>
      </w:r>
      <w:r w:rsidR="00DC788A" w:rsidRPr="00DC788A">
        <w:rPr>
          <w:b/>
          <w:iCs/>
        </w:rPr>
        <w:t>Figure 4.3</w:t>
      </w:r>
      <w:r w:rsidR="00DC788A" w:rsidRPr="00DC788A">
        <w:rPr>
          <w:b/>
          <w:iCs/>
        </w:rPr>
        <w:noBreakHyphen/>
        <w:t>4</w:t>
      </w:r>
      <w:r w:rsidRPr="00896018">
        <w:rPr>
          <w:b/>
        </w:rPr>
        <w:fldChar w:fldCharType="end"/>
      </w:r>
      <w:r>
        <w:t>. L</w:t>
      </w:r>
      <w:r w:rsidRPr="00896018">
        <w:t xml:space="preserve">es phases diminuent avec l’augmentation de </w:t>
      </w:r>
      <w:r>
        <w:t>température. Une diminution d’e</w:t>
      </w:r>
      <w:r w:rsidRPr="00896018">
        <w:t xml:space="preserve">nviron 20 degrés </w:t>
      </w:r>
      <w:r>
        <w:t>est</w:t>
      </w:r>
      <w:r w:rsidRPr="00896018">
        <w:t xml:space="preserve"> constatée </w:t>
      </w:r>
      <w:r>
        <w:t>pour une augmentation de</w:t>
      </w:r>
      <w:r w:rsidRPr="00896018">
        <w:t xml:space="preserve"> la température de 40°C à 70°C</w:t>
      </w:r>
      <w:r>
        <w:t>.</w:t>
      </w:r>
    </w:p>
    <w:p w14:paraId="553A8431" w14:textId="77777777" w:rsidR="006A5DC5" w:rsidRDefault="006A5DC5" w:rsidP="006A5DC5">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t xml:space="preserve"> ont été effectués.</w:t>
      </w:r>
      <w:r w:rsidRPr="00255604">
        <w:t xml:space="preserve"> </w:t>
      </w:r>
      <w:r>
        <w:t>Pour ces calculs</w:t>
      </w:r>
      <w:r w:rsidRPr="00255604">
        <w:t>, la déformation du rotor n’</w:t>
      </w:r>
      <w:r>
        <w:t xml:space="preserve">a été </w:t>
      </w:r>
      <w:r w:rsidRPr="00255604">
        <w:t>prise en compte qu’à partir de la stabilisation du flux thermique</w:t>
      </w:r>
      <w: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255604">
        <w:t xml:space="preserve">et </w:t>
      </w:r>
      <w:r>
        <w:t xml:space="preserve">de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w:t>
      </w:r>
      <w:r w:rsidRPr="006E0A5E">
        <w:t>lubrifiant.</w:t>
      </w:r>
      <w:r>
        <w:t xml:space="preserve"> Cette température moyenne stabilisée 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autour de 65°C (</w:t>
      </w:r>
      <w:r w:rsidRPr="00BA09AB">
        <w:rPr>
          <w:b/>
        </w:rPr>
        <w:fldChar w:fldCharType="begin"/>
      </w:r>
      <w:r w:rsidRPr="00BA09AB">
        <w:rPr>
          <w:b/>
        </w:rPr>
        <w:instrText xml:space="preserve"> REF _Ref536539541 \h  \* MERGEFORMAT </w:instrText>
      </w:r>
      <w:r w:rsidRPr="00BA09AB">
        <w:rPr>
          <w:b/>
        </w:rPr>
      </w:r>
      <w:r w:rsidRPr="00BA09AB">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5</w:t>
      </w:r>
      <w:r w:rsidRPr="00BA09AB">
        <w:rPr>
          <w:b/>
        </w:rPr>
        <w:fldChar w:fldCharType="end"/>
      </w:r>
      <w:r>
        <w:t xml:space="preserve">). Les amplitudes et les phases des vibrations synchrones sont illustrées sur la </w:t>
      </w:r>
      <w:r w:rsidRPr="00C039ED">
        <w:rPr>
          <w:b/>
        </w:rPr>
        <w:fldChar w:fldCharType="begin"/>
      </w:r>
      <w:r w:rsidRPr="00C039ED">
        <w:rPr>
          <w:b/>
        </w:rPr>
        <w:instrText xml:space="preserve"> REF _Ref535573725 \h  \* MERGEFORMAT </w:instrText>
      </w:r>
      <w:r w:rsidRPr="00C039ED">
        <w:rPr>
          <w:b/>
        </w:rPr>
      </w:r>
      <w:r w:rsidRPr="00C039ED">
        <w:rPr>
          <w:b/>
        </w:rPr>
        <w:fldChar w:fldCharType="separate"/>
      </w:r>
      <w:r w:rsidR="00DC788A" w:rsidRPr="00DC788A">
        <w:rPr>
          <w:b/>
          <w:iCs/>
        </w:rPr>
        <w:t>Figure 4.3</w:t>
      </w:r>
      <w:r w:rsidR="00DC788A" w:rsidRPr="00DC788A">
        <w:rPr>
          <w:b/>
          <w:iCs/>
        </w:rPr>
        <w:noBreakHyphen/>
        <w:t>6</w:t>
      </w:r>
      <w:r w:rsidRPr="00C039ED">
        <w:rPr>
          <w:b/>
        </w:rPr>
        <w:fldChar w:fldCharType="end"/>
      </w:r>
      <w:r>
        <w:rPr>
          <w:b/>
        </w:rPr>
        <w:t xml:space="preserve">. </w:t>
      </w:r>
      <w:r>
        <w:t>Pour</w:t>
      </w:r>
      <w:r w:rsidRPr="00DD5914">
        <w:t xml:space="preserve"> </w:t>
      </w:r>
      <w:r>
        <w:t>cette situation</w:t>
      </w:r>
      <w:r w:rsidRPr="00DD5914">
        <w:t xml:space="preserve">, les phases </w:t>
      </w:r>
      <w:r>
        <w:t xml:space="preserve">ont une légère augmentation inférieure 3 degrés. </w:t>
      </w:r>
    </w:p>
    <w:p w14:paraId="40EE2F3B" w14:textId="77777777" w:rsidR="006A5DC5" w:rsidRDefault="006A5DC5" w:rsidP="006A5DC5">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6A5DC5" w14:paraId="049031C3" w14:textId="77777777" w:rsidTr="00956887">
        <w:tc>
          <w:tcPr>
            <w:tcW w:w="4549" w:type="dxa"/>
          </w:tcPr>
          <w:p w14:paraId="0C96C5B3" w14:textId="77777777" w:rsidR="006A5DC5" w:rsidRDefault="006A5DC5" w:rsidP="00956887">
            <w:pPr>
              <w:jc w:val="center"/>
            </w:pPr>
            <w:r w:rsidRPr="006865B8">
              <w:rPr>
                <w:noProof/>
                <w:lang w:eastAsia="zh-CN"/>
              </w:rPr>
              <w:drawing>
                <wp:inline distT="0" distB="0" distL="0" distR="0" wp14:anchorId="04D86C48" wp14:editId="7DBEA6F9">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0F2B20A6" w14:textId="77777777" w:rsidR="006A5DC5" w:rsidRDefault="006A5DC5" w:rsidP="00956887">
            <w:pPr>
              <w:jc w:val="center"/>
            </w:pPr>
            <w:r w:rsidRPr="006865B8">
              <w:rPr>
                <w:noProof/>
                <w:lang w:eastAsia="zh-CN"/>
              </w:rPr>
              <w:drawing>
                <wp:inline distT="0" distB="0" distL="0" distR="0" wp14:anchorId="16188DBA" wp14:editId="4701E85E">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2AD1B4D2" w14:textId="77777777" w:rsidR="006A5DC5" w:rsidRDefault="006A5DC5" w:rsidP="006A5DC5">
      <w:pPr>
        <w:spacing w:after="240"/>
        <w:jc w:val="center"/>
      </w:pPr>
      <w:bookmarkStart w:id="1845" w:name="_Ref535571778"/>
      <w:bookmarkStart w:id="1846" w:name="_Toc536112238"/>
      <w:bookmarkStart w:id="1847" w:name="_Toc536800540"/>
      <w:bookmarkStart w:id="1848" w:name="_Toc3312909"/>
      <w:r w:rsidRPr="006865B8">
        <w:t xml:space="preserve">Figure </w:t>
      </w:r>
      <w:r>
        <w:rPr>
          <w:noProof/>
        </w:rPr>
        <w:fldChar w:fldCharType="begin"/>
      </w:r>
      <w:r>
        <w:rPr>
          <w:noProof/>
        </w:rPr>
        <w:instrText xml:space="preserve"> STYLEREF 2 \s </w:instrText>
      </w:r>
      <w:r>
        <w:rPr>
          <w:noProof/>
        </w:rPr>
        <w:fldChar w:fldCharType="separate"/>
      </w:r>
      <w:r w:rsidR="00DC788A">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DC788A">
        <w:rPr>
          <w:noProof/>
        </w:rPr>
        <w:t>4</w:t>
      </w:r>
      <w:r>
        <w:rPr>
          <w:noProof/>
        </w:rPr>
        <w:fldChar w:fldCharType="end"/>
      </w:r>
      <w:bookmarkEnd w:id="1845"/>
      <w:r w:rsidRPr="006865B8">
        <w:t xml:space="preserve"> : Evolution des amplitudes (a) et des phases (b) avec </w:t>
      </w:r>
      <w:r>
        <w:t xml:space="preserve">la </w:t>
      </w:r>
      <w:r w:rsidRPr="006865B8">
        <w:t>température</w:t>
      </w:r>
      <w:r>
        <w:t xml:space="preserve"> pour un balourd constant</w:t>
      </w:r>
      <w:bookmarkEnd w:id="1846"/>
      <w:bookmarkEnd w:id="1847"/>
      <w:bookmarkEnd w:id="1848"/>
    </w:p>
    <w:p w14:paraId="4A12B1DB" w14:textId="77777777" w:rsidR="006A5DC5" w:rsidRDefault="006A5DC5" w:rsidP="006A5DC5">
      <w:pPr>
        <w:spacing w:before="120" w:after="240" w:line="360" w:lineRule="auto"/>
      </w:pPr>
    </w:p>
    <w:p w14:paraId="4A3E0908" w14:textId="77777777" w:rsidR="006A5DC5" w:rsidRDefault="006A5DC5" w:rsidP="006A5DC5">
      <w:pPr>
        <w:spacing w:before="240" w:line="360" w:lineRule="auto"/>
        <w:jc w:val="center"/>
      </w:pPr>
      <w:r>
        <w:rPr>
          <w:noProof/>
          <w:lang w:eastAsia="zh-CN"/>
        </w:rPr>
        <w:lastRenderedPageBreak/>
        <w:drawing>
          <wp:inline distT="0" distB="0" distL="0" distR="0" wp14:anchorId="2F3C4926" wp14:editId="36CEF8F8">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48ED5604"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9" w:name="_Ref536539541"/>
      <w:bookmarkStart w:id="1850" w:name="_Toc536800541"/>
      <w:bookmarkStart w:id="1851" w:name="_Toc3312910"/>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849"/>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850"/>
      <w:bookmarkEnd w:id="1851"/>
    </w:p>
    <w:p w14:paraId="5409B6B0" w14:textId="77777777" w:rsidR="006A5DC5" w:rsidRPr="00E96B85" w:rsidRDefault="006A5DC5" w:rsidP="006A5DC5"/>
    <w:p w14:paraId="13B2529C" w14:textId="77777777" w:rsidR="006A5DC5" w:rsidRDefault="006A5DC5" w:rsidP="006A5DC5">
      <w:pPr>
        <w:keepNext/>
        <w:spacing w:line="360" w:lineRule="auto"/>
        <w:jc w:val="center"/>
      </w:pPr>
      <w:r w:rsidRPr="00A170C7">
        <w:rPr>
          <w:noProof/>
          <w:lang w:eastAsia="zh-CN"/>
        </w:rPr>
        <w:drawing>
          <wp:inline distT="0" distB="0" distL="0" distR="0" wp14:anchorId="3D32047B" wp14:editId="42E2B9FA">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3B17E7E4" w14:textId="77777777" w:rsidR="006A5DC5" w:rsidRDefault="006A5DC5" w:rsidP="006A5DC5">
      <w:pPr>
        <w:pStyle w:val="Lgende"/>
        <w:jc w:val="center"/>
      </w:pPr>
      <w:bookmarkStart w:id="1852" w:name="_Ref535573725"/>
      <w:bookmarkStart w:id="1853" w:name="_Toc536112239"/>
      <w:bookmarkStart w:id="1854" w:name="_Toc536800542"/>
      <w:bookmarkStart w:id="1855" w:name="_Toc331291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1852"/>
      <w:r>
        <w:rPr>
          <w:rFonts w:ascii="Calibri" w:eastAsia="Times New Roman" w:hAnsi="Calibri" w:cs="Times New Roman"/>
          <w:i w:val="0"/>
          <w:iCs w:val="0"/>
          <w:color w:val="auto"/>
          <w:sz w:val="22"/>
          <w:szCs w:val="20"/>
          <w:lang w:eastAsia="fr-FR"/>
        </w:rPr>
        <w:t> : Variation dans le temps des phases des vibrations synchrones calculées pour un rotor préchauffé.</w:t>
      </w:r>
      <w:bookmarkEnd w:id="1853"/>
      <w:bookmarkEnd w:id="1854"/>
      <w:bookmarkEnd w:id="1855"/>
    </w:p>
    <w:p w14:paraId="1F27D8AB" w14:textId="77777777" w:rsidR="006A5DC5" w:rsidRDefault="006A5DC5" w:rsidP="006A5DC5">
      <w:pPr>
        <w:pStyle w:val="Titre3"/>
        <w:spacing w:before="240" w:after="240"/>
        <w:ind w:left="709"/>
      </w:pPr>
      <w:bookmarkStart w:id="1856" w:name="_Toc536800425"/>
      <w:bookmarkStart w:id="1857" w:name="_Toc3312794"/>
      <w:r>
        <w:t>Température du rotor</w:t>
      </w:r>
      <w:bookmarkEnd w:id="1856"/>
      <w:bookmarkEnd w:id="1857"/>
    </w:p>
    <w:p w14:paraId="56AFCC7F" w14:textId="77777777" w:rsidR="006A5DC5" w:rsidRDefault="006A5DC5" w:rsidP="006A5DC5">
      <w:pPr>
        <w:spacing w:before="240" w:after="240" w:line="360" w:lineRule="auto"/>
        <w:ind w:firstLine="709"/>
      </w:pPr>
      <w:r>
        <w:t>Les températures sont mesurées par cinq thermocouples équirépartis sur la circonférence du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DC788A" w:rsidRPr="00DC788A">
        <w:rPr>
          <w:b/>
          <w:iCs/>
        </w:rPr>
        <w:t>Figure 4.3</w:t>
      </w:r>
      <w:r w:rsidR="00DC788A" w:rsidRPr="00DC788A">
        <w:rPr>
          <w:b/>
          <w:iCs/>
        </w:rPr>
        <w:noBreakHyphen/>
        <w:t>7</w:t>
      </w:r>
      <w:r w:rsidRPr="006244D7">
        <w:rPr>
          <w:b/>
          <w:highlight w:val="yellow"/>
        </w:rPr>
        <w:fldChar w:fldCharType="end"/>
      </w:r>
      <w:r>
        <w:t>), au niveau du plan médian du palier et avec un collecteur tournant</w:t>
      </w:r>
      <w:r w:rsidRPr="009E1FEE">
        <w:t>.</w:t>
      </w:r>
    </w:p>
    <w:p w14:paraId="3144FCB4" w14:textId="77777777" w:rsidR="006A5DC5" w:rsidRDefault="006A5DC5" w:rsidP="006A5DC5">
      <w:pPr>
        <w:keepNext/>
        <w:spacing w:line="360" w:lineRule="auto"/>
        <w:jc w:val="center"/>
      </w:pPr>
      <w:r>
        <w:rPr>
          <w:noProof/>
          <w:lang w:eastAsia="zh-CN"/>
        </w:rPr>
        <w:lastRenderedPageBreak/>
        <w:drawing>
          <wp:inline distT="0" distB="0" distL="0" distR="0" wp14:anchorId="0F0576C0" wp14:editId="5FA96FCD">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3E9F53B1" w14:textId="77777777" w:rsidR="006A5DC5" w:rsidRPr="009F7CF7" w:rsidRDefault="006A5DC5" w:rsidP="006A5DC5">
      <w:pPr>
        <w:pStyle w:val="Lgende"/>
        <w:jc w:val="center"/>
        <w:rPr>
          <w:rFonts w:ascii="Calibri" w:eastAsia="Times New Roman" w:hAnsi="Calibri" w:cs="Times New Roman"/>
          <w:i w:val="0"/>
          <w:iCs w:val="0"/>
          <w:color w:val="auto"/>
          <w:sz w:val="22"/>
          <w:szCs w:val="20"/>
          <w:lang w:eastAsia="fr-FR"/>
        </w:rPr>
      </w:pPr>
      <w:bookmarkStart w:id="1858" w:name="_Ref535575040"/>
      <w:bookmarkStart w:id="1859" w:name="_Toc536112240"/>
      <w:bookmarkStart w:id="1860" w:name="_Toc536800543"/>
      <w:bookmarkStart w:id="1861" w:name="_Toc3312912"/>
      <w:r w:rsidRPr="009F7CF7">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858"/>
      <w:r w:rsidRPr="009F7CF7">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Positionnement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859"/>
      <w:bookmarkEnd w:id="1860"/>
      <w:bookmarkEnd w:id="1861"/>
    </w:p>
    <w:p w14:paraId="015A8007" w14:textId="77777777" w:rsidR="006A5DC5" w:rsidRDefault="006A5DC5" w:rsidP="006A5DC5">
      <w:pPr>
        <w:spacing w:before="240" w:after="120" w:line="360" w:lineRule="auto"/>
        <w:ind w:firstLine="709"/>
      </w:pPr>
      <w:r>
        <w:t xml:space="preserve">Les températures calculées sont comparées aux les valeurs mesurées sur 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8</w:t>
      </w:r>
      <w:r w:rsidRPr="000D6C4F">
        <w:rPr>
          <w:b/>
        </w:rPr>
        <w:fldChar w:fldCharType="end"/>
      </w:r>
      <w:r>
        <w:t xml:space="preserve"> et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C788A" w:rsidRPr="00DC788A">
        <w:rPr>
          <w:b/>
          <w:iCs/>
        </w:rPr>
        <w:t>Figure 4.3</w:t>
      </w:r>
      <w:r w:rsidR="00DC788A" w:rsidRPr="00DC788A">
        <w:rPr>
          <w:b/>
          <w:iCs/>
        </w:rPr>
        <w:noBreakHyphen/>
        <w:t>9</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 à la distribution mesurée.  </w:t>
      </w:r>
    </w:p>
    <w:p w14:paraId="07EE2E0A" w14:textId="77777777" w:rsidR="006A5DC5" w:rsidRDefault="006A5DC5" w:rsidP="006A5DC5">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tr/min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dans la direction circonférentielle sont </w:t>
      </w:r>
      <w:r w:rsidRPr="0085249C">
        <w:t>comprises entre 1 et 5°C.</w:t>
      </w:r>
      <w:r>
        <w:t xml:space="preserve"> </w:t>
      </w:r>
    </w:p>
    <w:p w14:paraId="5768F087" w14:textId="77777777" w:rsidR="006A5DC5" w:rsidRDefault="006A5DC5" w:rsidP="006A5DC5">
      <w:pPr>
        <w:spacing w:before="240" w:line="360" w:lineRule="auto"/>
        <w:jc w:val="center"/>
      </w:pPr>
      <w:r w:rsidRPr="00025D7A">
        <w:rPr>
          <w:noProof/>
          <w:lang w:eastAsia="zh-CN"/>
        </w:rPr>
        <w:drawing>
          <wp:inline distT="0" distB="0" distL="0" distR="0" wp14:anchorId="0232F354" wp14:editId="77AD878C">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6FE0478A" w14:textId="77777777"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62" w:name="_Ref536537873"/>
      <w:bookmarkStart w:id="1863" w:name="_Toc536800544"/>
      <w:bookmarkStart w:id="1864" w:name="_Toc3312913"/>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862"/>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863"/>
      <w:bookmarkEnd w:id="1864"/>
      <w:r>
        <w:rPr>
          <w:rFonts w:ascii="Calibri" w:eastAsia="Times New Roman" w:hAnsi="Calibri" w:cs="Times New Roman"/>
          <w:i w:val="0"/>
          <w:iCs w:val="0"/>
          <w:color w:val="auto"/>
          <w:sz w:val="22"/>
          <w:szCs w:val="20"/>
          <w:lang w:eastAsia="fr-FR"/>
        </w:rPr>
        <w:t xml:space="preserve"> </w:t>
      </w:r>
    </w:p>
    <w:p w14:paraId="0A256F39" w14:textId="77777777" w:rsidR="006A5DC5" w:rsidRDefault="006A5DC5" w:rsidP="006A5DC5">
      <w:pPr>
        <w:keepNext/>
        <w:spacing w:line="360" w:lineRule="auto"/>
        <w:jc w:val="center"/>
      </w:pPr>
      <w:r>
        <w:rPr>
          <w:noProof/>
          <w:lang w:eastAsia="zh-CN"/>
        </w:rPr>
        <w:lastRenderedPageBreak/>
        <w:drawing>
          <wp:inline distT="0" distB="0" distL="0" distR="0" wp14:anchorId="5736023E" wp14:editId="4E00E328">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59289B5F" w14:textId="77777777" w:rsidR="006A5DC5" w:rsidRPr="00025D7A"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65" w:name="_Ref533694038"/>
      <w:bookmarkStart w:id="1866" w:name="_Toc536112241"/>
      <w:bookmarkStart w:id="1867" w:name="_Toc536800545"/>
      <w:bookmarkStart w:id="1868" w:name="_Toc331291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865"/>
      <w:r>
        <w:rPr>
          <w:rFonts w:ascii="Calibri" w:eastAsia="Times New Roman" w:hAnsi="Calibri" w:cs="Times New Roman"/>
          <w:i w:val="0"/>
          <w:iCs w:val="0"/>
          <w:color w:val="auto"/>
          <w:sz w:val="22"/>
          <w:szCs w:val="20"/>
          <w:lang w:eastAsia="fr-FR"/>
        </w:rPr>
        <w:t> : Comparaison des variations des températures calculées et mesurées</w:t>
      </w:r>
      <w:bookmarkEnd w:id="1866"/>
      <w:bookmarkEnd w:id="1867"/>
      <w:bookmarkEnd w:id="1868"/>
      <w:r>
        <w:rPr>
          <w:rFonts w:ascii="Calibri" w:eastAsia="Times New Roman" w:hAnsi="Calibri" w:cs="Times New Roman"/>
          <w:i w:val="0"/>
          <w:iCs w:val="0"/>
          <w:color w:val="auto"/>
          <w:sz w:val="22"/>
          <w:szCs w:val="20"/>
          <w:lang w:eastAsia="fr-FR"/>
        </w:rPr>
        <w:t xml:space="preserve"> </w:t>
      </w:r>
    </w:p>
    <w:p w14:paraId="05DD7829" w14:textId="77777777" w:rsidR="006A5DC5" w:rsidRDefault="006A5DC5" w:rsidP="006A5DC5">
      <w:pPr>
        <w:spacing w:before="240" w:after="240" w:line="360" w:lineRule="auto"/>
        <w:ind w:firstLine="709"/>
      </w:pPr>
    </w:p>
    <w:p w14:paraId="1C577EE9" w14:textId="77777777" w:rsidR="006A5DC5" w:rsidRDefault="006A5DC5" w:rsidP="006A5DC5">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C788A" w:rsidRPr="00DC788A">
        <w:rPr>
          <w:b/>
          <w:iCs/>
        </w:rPr>
        <w:t>Figure 4.3</w:t>
      </w:r>
      <w:r w:rsidR="00DC788A" w:rsidRPr="00DC788A">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3AC6518" w14:textId="77777777" w:rsidR="006A5DC5" w:rsidRPr="009E1FEE" w:rsidRDefault="006A5DC5" w:rsidP="006A5DC5"/>
    <w:p w14:paraId="67AF2940" w14:textId="77777777" w:rsidR="006A5DC5" w:rsidRDefault="006A5DC5" w:rsidP="006A5DC5">
      <w:pPr>
        <w:keepNext/>
        <w:spacing w:line="360" w:lineRule="auto"/>
        <w:jc w:val="center"/>
      </w:pPr>
      <w:r>
        <w:rPr>
          <w:noProof/>
          <w:lang w:eastAsia="zh-CN"/>
        </w:rPr>
        <w:drawing>
          <wp:inline distT="0" distB="0" distL="0" distR="0" wp14:anchorId="13175F2F" wp14:editId="02AB45E6">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45CE6CCB" w14:textId="77777777" w:rsidR="006A5DC5" w:rsidRPr="00CA2784" w:rsidRDefault="006A5DC5" w:rsidP="006A5DC5">
      <w:pPr>
        <w:pStyle w:val="Lgende"/>
        <w:spacing w:after="240"/>
        <w:jc w:val="center"/>
        <w:rPr>
          <w:rFonts w:ascii="Calibri" w:eastAsia="Times New Roman" w:hAnsi="Calibri" w:cs="Times New Roman"/>
          <w:i w:val="0"/>
          <w:color w:val="auto"/>
          <w:sz w:val="22"/>
          <w:szCs w:val="20"/>
          <w:lang w:eastAsia="fr-FR"/>
        </w:rPr>
      </w:pPr>
      <w:bookmarkStart w:id="1869" w:name="_Ref533692432"/>
      <w:bookmarkStart w:id="1870" w:name="_Toc536112242"/>
      <w:bookmarkStart w:id="1871" w:name="_Toc536800546"/>
      <w:bookmarkStart w:id="1872" w:name="_Toc3312915"/>
      <w:r w:rsidRPr="008728CE">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10</w:t>
      </w:r>
      <w:r>
        <w:rPr>
          <w:rFonts w:ascii="Calibri" w:eastAsia="Times New Roman" w:hAnsi="Calibri" w:cs="Times New Roman"/>
          <w:i w:val="0"/>
          <w:iCs w:val="0"/>
          <w:color w:val="auto"/>
          <w:sz w:val="22"/>
          <w:szCs w:val="20"/>
          <w:lang w:eastAsia="fr-FR"/>
        </w:rPr>
        <w:fldChar w:fldCharType="end"/>
      </w:r>
      <w:bookmarkEnd w:id="1869"/>
      <w:r>
        <w:rPr>
          <w:rFonts w:ascii="Calibri" w:eastAsia="Times New Roman" w:hAnsi="Calibri" w:cs="Times New Roman"/>
          <w:i w:val="0"/>
          <w:iCs w:val="0"/>
          <w:color w:val="auto"/>
          <w:sz w:val="22"/>
          <w:szCs w:val="20"/>
          <w:lang w:eastAsia="fr-FR"/>
        </w:rPr>
        <w:t xml:space="preserve"> : Comparaisons entre la différence de la température à la surface du rotor </w:t>
      </w:r>
      <m:oMath>
        <m:r>
          <w:rPr>
            <w:rFonts w:ascii="Cambria Math" w:eastAsia="Times New Roman" w:hAnsi="Cambria Math" w:cs="Times New Roman"/>
            <w:color w:val="auto"/>
            <w:sz w:val="22"/>
            <w:szCs w:val="20"/>
            <w:lang w:eastAsia="fr-FR"/>
          </w:rPr>
          <m:t>ΔT</m:t>
        </m:r>
      </m:oMath>
      <w:r>
        <w:rPr>
          <w:rFonts w:ascii="Calibri" w:eastAsia="Times New Roman" w:hAnsi="Calibri" w:cs="Times New Roman"/>
          <w:i w:val="0"/>
          <w:color w:val="auto"/>
          <w:sz w:val="22"/>
          <w:szCs w:val="20"/>
          <w:lang w:eastAsia="fr-FR"/>
        </w:rPr>
        <w:t xml:space="preserve"> calculée et mesurée</w:t>
      </w:r>
      <w:bookmarkEnd w:id="1870"/>
      <w:bookmarkEnd w:id="1871"/>
      <w:bookmarkEnd w:id="1872"/>
    </w:p>
    <w:p w14:paraId="1B307AD8" w14:textId="77777777" w:rsidR="006A5DC5" w:rsidRDefault="006A5DC5" w:rsidP="006A5DC5">
      <w:pPr>
        <w:pStyle w:val="Titre3"/>
        <w:ind w:left="709"/>
      </w:pPr>
      <w:bookmarkStart w:id="1873" w:name="_Toc536800426"/>
      <w:bookmarkStart w:id="1874" w:name="_Toc3312795"/>
      <w:r>
        <w:lastRenderedPageBreak/>
        <w:t>Phases du balourd, du point haut et du point chaud</w:t>
      </w:r>
      <w:bookmarkEnd w:id="1873"/>
      <w:bookmarkEnd w:id="1874"/>
      <w:r>
        <w:t xml:space="preserve"> </w:t>
      </w:r>
    </w:p>
    <w:p w14:paraId="2DE574CE" w14:textId="77777777" w:rsidR="006A5DC5" w:rsidRDefault="006A5DC5" w:rsidP="006A5DC5">
      <w:pPr>
        <w:spacing w:before="240" w:after="120" w:line="360" w:lineRule="auto"/>
        <w:ind w:firstLine="578"/>
      </w:pPr>
      <w:r>
        <w:t xml:space="preserve">Les phases du balourd, du point haut et du point chaud sont exprimées dans le repère mobile du rotor. Ce sont des informations importantes pour la compréhension de l’effet Morton. </w:t>
      </w:r>
    </w:p>
    <w:p w14:paraId="56BECF7D" w14:textId="77777777" w:rsidR="006A5DC5" w:rsidRDefault="006A5DC5" w:rsidP="006A5DC5">
      <w:pPr>
        <w:spacing w:before="120" w:after="120" w:line="360" w:lineRule="auto"/>
        <w:ind w:firstLine="576"/>
      </w:pPr>
      <w:r>
        <w:t>La phase du balourd mécanique (le point « lourd » à la surface du rotor) est généralement connue. Les phases du point chaud et du point haut sont calculées à l’issue des simulations.</w:t>
      </w:r>
    </w:p>
    <w:p w14:paraId="712AC147" w14:textId="77777777" w:rsidR="006A5DC5" w:rsidRDefault="006A5DC5" w:rsidP="006A5DC5">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w:t>
      </w:r>
      <w:hyperlink w:anchor="_Annexe_C_:" w:history="1">
        <w:r w:rsidRPr="00E91338">
          <w:rPr>
            <w:rStyle w:val="Lienhypertexte"/>
            <w:b/>
            <w:color w:val="000000" w:themeColor="text1"/>
            <w:u w:val="none"/>
          </w:rPr>
          <w:t>Annexe C</w:t>
        </w:r>
      </w:hyperlink>
      <w:r>
        <w:t xml:space="preserve">. </w:t>
      </w:r>
    </w:p>
    <w:p w14:paraId="1045BCF4" w14:textId="77777777" w:rsidR="006A5DC5" w:rsidRDefault="006A5DC5" w:rsidP="006A5DC5">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5E6E8F5E" w14:textId="77777777" w:rsidR="006A5DC5" w:rsidRDefault="006A5DC5" w:rsidP="006A5DC5">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C788A" w:rsidRPr="00DC788A">
        <w:rPr>
          <w:b/>
        </w:rPr>
        <w:t xml:space="preserve">Figure </w:t>
      </w:r>
      <w:r w:rsidR="00DC788A" w:rsidRPr="00DC788A">
        <w:rPr>
          <w:b/>
          <w:iCs/>
          <w:noProof/>
        </w:rPr>
        <w:t>4.3</w:t>
      </w:r>
      <w:r w:rsidR="00DC788A" w:rsidRPr="00DC788A">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C788A">
        <w:rPr>
          <w:b/>
        </w:rPr>
        <w:t>[19]</w:t>
      </w:r>
      <w:r w:rsidRPr="00810924">
        <w:rPr>
          <w:b/>
        </w:rPr>
        <w:fldChar w:fldCharType="end"/>
      </w:r>
      <w:r>
        <w:t xml:space="preserve"> et est également mentionné par Palazzolo </w:t>
      </w:r>
      <w:r w:rsidRPr="00425164">
        <w:rPr>
          <w:b/>
        </w:rPr>
        <w:fldChar w:fldCharType="begin"/>
      </w:r>
      <w:r w:rsidRPr="00425164">
        <w:rPr>
          <w:b/>
        </w:rPr>
        <w:instrText xml:space="preserve"> REF _Ref533090191 \r \h </w:instrText>
      </w:r>
      <w:r>
        <w:rPr>
          <w:b/>
        </w:rPr>
        <w:instrText xml:space="preserve"> \* MERGEFORMAT </w:instrText>
      </w:r>
      <w:r w:rsidRPr="00425164">
        <w:rPr>
          <w:b/>
        </w:rPr>
      </w:r>
      <w:r w:rsidRPr="00425164">
        <w:rPr>
          <w:b/>
        </w:rPr>
        <w:fldChar w:fldCharType="separate"/>
      </w:r>
      <w:r w:rsidR="00DC788A">
        <w:rPr>
          <w:b/>
        </w:rPr>
        <w:t>[6]</w:t>
      </w:r>
      <w:r w:rsidRPr="00425164">
        <w:rPr>
          <w:b/>
        </w:rPr>
        <w:fldChar w:fldCharType="end"/>
      </w:r>
      <w:r>
        <w:t>.</w:t>
      </w:r>
    </w:p>
    <w:p w14:paraId="527EE1DD" w14:textId="77777777" w:rsidR="006A5DC5" w:rsidRDefault="006A5DC5" w:rsidP="006A5DC5">
      <w:pPr>
        <w:keepNext/>
        <w:jc w:val="center"/>
      </w:pPr>
      <w:r>
        <w:rPr>
          <w:noProof/>
          <w:lang w:eastAsia="zh-CN"/>
        </w:rPr>
        <w:drawing>
          <wp:inline distT="0" distB="0" distL="0" distR="0" wp14:anchorId="7FA54864" wp14:editId="02D71B3F">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68ABB785" w14:textId="77777777"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5" w:name="_Ref533714904"/>
      <w:bookmarkStart w:id="1876" w:name="_Toc536112243"/>
      <w:bookmarkStart w:id="1877" w:name="_Toc536800547"/>
      <w:bookmarkStart w:id="1878" w:name="_Toc3312916"/>
      <w:r w:rsidRPr="00EC3F4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11</w:t>
      </w:r>
      <w:r>
        <w:rPr>
          <w:rFonts w:ascii="Calibri" w:eastAsia="Times New Roman" w:hAnsi="Calibri" w:cs="Times New Roman"/>
          <w:i w:val="0"/>
          <w:iCs w:val="0"/>
          <w:color w:val="auto"/>
          <w:sz w:val="22"/>
          <w:szCs w:val="20"/>
          <w:lang w:eastAsia="fr-FR"/>
        </w:rPr>
        <w:fldChar w:fldCharType="end"/>
      </w:r>
      <w:bookmarkEnd w:id="1875"/>
      <w:r>
        <w:rPr>
          <w:rFonts w:ascii="Calibri" w:eastAsia="Times New Roman" w:hAnsi="Calibri" w:cs="Times New Roman"/>
          <w:i w:val="0"/>
          <w:iCs w:val="0"/>
          <w:color w:val="auto"/>
          <w:sz w:val="22"/>
          <w:szCs w:val="20"/>
          <w:lang w:eastAsia="fr-FR"/>
        </w:rPr>
        <w:t> : Comparaisons entre le déphasage du point chaud et du point haut calculé et mesuré</w:t>
      </w:r>
      <w:bookmarkEnd w:id="1876"/>
      <w:bookmarkEnd w:id="1877"/>
      <w:bookmarkEnd w:id="1878"/>
    </w:p>
    <w:p w14:paraId="1EAC5A29" w14:textId="77777777" w:rsidR="006A5DC5" w:rsidRPr="008E0064" w:rsidRDefault="006A5DC5" w:rsidP="006A5DC5"/>
    <w:p w14:paraId="550B9F80" w14:textId="77777777" w:rsidR="006A5DC5" w:rsidRPr="004B241C" w:rsidRDefault="006A5DC5" w:rsidP="006A5DC5">
      <w:pPr>
        <w:pStyle w:val="Titre3"/>
        <w:ind w:left="709"/>
      </w:pPr>
      <w:bookmarkStart w:id="1879" w:name="_Toc534984860"/>
      <w:bookmarkStart w:id="1880" w:name="_Toc536800427"/>
      <w:bookmarkStart w:id="1881" w:name="_Toc3312796"/>
      <w:r>
        <w:t>Critiques des résultats</w:t>
      </w:r>
      <w:bookmarkEnd w:id="1879"/>
      <w:bookmarkEnd w:id="1880"/>
      <w:bookmarkEnd w:id="1881"/>
    </w:p>
    <w:p w14:paraId="39F2CBB7" w14:textId="77777777" w:rsidR="006A5DC5" w:rsidRPr="003E5F16" w:rsidRDefault="006A5DC5" w:rsidP="006A5DC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327DF9A2" w14:textId="77777777" w:rsidR="006A5DC5" w:rsidRDefault="006A5DC5" w:rsidP="006A5DC5">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12</w:t>
      </w:r>
      <w:r w:rsidRPr="00150EFB">
        <w:rPr>
          <w:b/>
        </w:rPr>
        <w:fldChar w:fldCharType="end"/>
      </w:r>
      <w:r>
        <w:t>, un effet Morton stable. Le vecteur de la vibration synchrone dans le palier tourne dans le sens contraire de la vitesse de rotation avant de se stabiliser.</w:t>
      </w:r>
    </w:p>
    <w:p w14:paraId="25DE80A3" w14:textId="77777777" w:rsidR="006A5DC5" w:rsidRDefault="006A5DC5" w:rsidP="006A5DC5">
      <w:pPr>
        <w:keepNext/>
        <w:spacing w:line="360" w:lineRule="auto"/>
        <w:jc w:val="center"/>
      </w:pPr>
      <w:r>
        <w:rPr>
          <w:noProof/>
          <w:lang w:eastAsia="zh-CN"/>
        </w:rPr>
        <w:drawing>
          <wp:inline distT="0" distB="0" distL="0" distR="0" wp14:anchorId="113CEE1F" wp14:editId="6987D183">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63F9BD50"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82" w:name="_Ref535934633"/>
      <w:bookmarkStart w:id="1883" w:name="_Toc536112244"/>
      <w:bookmarkStart w:id="1884" w:name="_Toc536800548"/>
      <w:bookmarkStart w:id="1885" w:name="_Toc3312917"/>
      <w:r w:rsidRPr="006B77A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12</w:t>
      </w:r>
      <w:r>
        <w:rPr>
          <w:rFonts w:ascii="Calibri" w:eastAsia="Times New Roman" w:hAnsi="Calibri" w:cs="Times New Roman"/>
          <w:i w:val="0"/>
          <w:iCs w:val="0"/>
          <w:color w:val="auto"/>
          <w:sz w:val="22"/>
          <w:szCs w:val="20"/>
          <w:lang w:eastAsia="fr-FR"/>
        </w:rPr>
        <w:fldChar w:fldCharType="end"/>
      </w:r>
      <w:bookmarkEnd w:id="1882"/>
      <w:r>
        <w:rPr>
          <w:rFonts w:ascii="Calibri" w:eastAsia="Times New Roman" w:hAnsi="Calibri" w:cs="Times New Roman"/>
          <w:i w:val="0"/>
          <w:iCs w:val="0"/>
          <w:color w:val="auto"/>
          <w:sz w:val="22"/>
          <w:szCs w:val="20"/>
          <w:lang w:eastAsia="fr-FR"/>
        </w:rPr>
        <w:t> : Diagramme polaire des vibrations synchrones pour le rotor court de 430mm</w:t>
      </w:r>
      <w:bookmarkEnd w:id="1883"/>
      <w:bookmarkEnd w:id="1884"/>
      <w:bookmarkEnd w:id="1885"/>
    </w:p>
    <w:p w14:paraId="7EE08691" w14:textId="77777777" w:rsidR="006A5DC5" w:rsidRPr="00B811AE" w:rsidRDefault="006A5DC5" w:rsidP="006A5DC5"/>
    <w:p w14:paraId="06976715" w14:textId="77777777" w:rsidR="006A5DC5" w:rsidRDefault="006A5DC5" w:rsidP="006A5DC5">
      <w:pPr>
        <w:pStyle w:val="Titre2"/>
        <w:spacing w:after="240"/>
        <w:ind w:left="708" w:hanging="578"/>
      </w:pPr>
      <w:bookmarkStart w:id="1886" w:name="_Simulation_du_rotor"/>
      <w:bookmarkStart w:id="1887" w:name="_Toc536800428"/>
      <w:bookmarkStart w:id="1888" w:name="_Toc3312797"/>
      <w:bookmarkEnd w:id="1886"/>
      <w:r>
        <w:t>Simulation du rotor 700mm</w:t>
      </w:r>
      <w:bookmarkEnd w:id="1887"/>
      <w:bookmarkEnd w:id="1888"/>
    </w:p>
    <w:p w14:paraId="795A5496" w14:textId="77777777" w:rsidR="006A5DC5" w:rsidRDefault="006A5DC5" w:rsidP="006A5DC5">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à </w:t>
      </w:r>
      <m:oMath>
        <m:r>
          <w:rPr>
            <w:rFonts w:ascii="Cambria Math" w:hAnsi="Cambria Math"/>
          </w:rPr>
          <m:t>n</m:t>
        </m:r>
      </m:oMath>
      <w:r>
        <w:t xml:space="preserve"> degrés de liberté est utilisé pour déterminer les vibrations synchrones. Le balourd thermique est modélisé par le défaut de la fibre neutre. </w:t>
      </w:r>
    </w:p>
    <w:p w14:paraId="196BF508" w14:textId="77777777" w:rsidR="006A5DC5" w:rsidRDefault="006A5DC5" w:rsidP="006A5DC5">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Les résultats sont illustrés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1</w:t>
      </w:r>
      <w:r w:rsidRPr="001E18E6">
        <w:rPr>
          <w:b/>
        </w:rPr>
        <w:fldChar w:fldCharType="end"/>
      </w:r>
      <w:r w:rsidRPr="00A00C96">
        <w:t xml:space="preserve"> </w:t>
      </w:r>
      <w:r>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7</w:t>
      </w:r>
      <w:r w:rsidRPr="00A00C96">
        <w:rPr>
          <w:b/>
        </w:rPr>
        <w:fldChar w:fldCharType="end"/>
      </w:r>
      <w:r>
        <w:t xml:space="preserve">. </w:t>
      </w:r>
      <w:r w:rsidRPr="00CB052D">
        <w:t>Les résultats expérimentaux ne sont pas encore disponibles.</w:t>
      </w:r>
    </w:p>
    <w:p w14:paraId="5DA3F52B" w14:textId="3482343A" w:rsidR="006A5DC5" w:rsidRDefault="006A5DC5" w:rsidP="006A5DC5">
      <w:pPr>
        <w:spacing w:line="360" w:lineRule="auto"/>
        <w:ind w:firstLine="708"/>
      </w:pPr>
      <w:r>
        <w:t xml:space="preserve">Les amplitudes et les phases synchrones sont </w:t>
      </w:r>
      <w:r w:rsidR="008A6844">
        <w:t>illustrées</w:t>
      </w:r>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1</w:t>
      </w:r>
      <w:r w:rsidRPr="001E18E6">
        <w:rPr>
          <w:b/>
        </w:rPr>
        <w:fldChar w:fldCharType="end"/>
      </w:r>
      <w:r>
        <w:t xml:space="preserve"> et sur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due à l’échauffement du lubrifiant.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76015479" w14:textId="77777777" w:rsidR="006A5DC5" w:rsidRDefault="006A5DC5" w:rsidP="006A5DC5">
      <w:pPr>
        <w:spacing w:before="120" w:after="120" w:line="360" w:lineRule="auto"/>
        <w:ind w:firstLine="709"/>
      </w:pPr>
      <w:r>
        <w:t xml:space="preserve">Le diagramme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DC788A" w:rsidRPr="00DC788A">
        <w:rPr>
          <w:b/>
          <w:iCs/>
        </w:rPr>
        <w:t xml:space="preserve">Figure </w:t>
      </w:r>
      <w:r w:rsidR="00DC788A" w:rsidRPr="00DC788A">
        <w:rPr>
          <w:b/>
          <w:iCs/>
          <w:noProof/>
        </w:rPr>
        <w:t>4.4</w:t>
      </w:r>
      <w:r w:rsidR="00DC788A" w:rsidRPr="00DC788A">
        <w:rPr>
          <w:b/>
          <w:iCs/>
          <w:noProof/>
        </w:rPr>
        <w:noBreakHyphen/>
        <w:t>3</w:t>
      </w:r>
      <w:r w:rsidRPr="00350B16">
        <w:rPr>
          <w:b/>
        </w:rPr>
        <w:fldChar w:fldCharType="end"/>
      </w:r>
      <w:r>
        <w:t xml:space="preserve"> confirme cette conclusion. </w:t>
      </w:r>
      <w:r w:rsidRPr="004E238F">
        <w:t>Le vecteur de vibration</w:t>
      </w:r>
      <w:r>
        <w:t>s</w:t>
      </w:r>
      <w:r w:rsidRPr="004E238F">
        <w:t xml:space="preserve"> synchrone</w:t>
      </w:r>
      <w:r>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 </w:t>
      </w:r>
      <w:r w:rsidRPr="004C0FDD">
        <w:rPr>
          <w:b/>
        </w:rPr>
        <w:fldChar w:fldCharType="begin"/>
      </w:r>
      <w:r w:rsidRPr="004C0FDD">
        <w:rPr>
          <w:b/>
        </w:rPr>
        <w:instrText xml:space="preserve"> REF _Ref535934633 \h  \* MERGEFORMAT </w:instrText>
      </w:r>
      <w:r w:rsidRPr="004C0FDD">
        <w:rPr>
          <w:b/>
        </w:rPr>
      </w:r>
      <w:r w:rsidRPr="004C0FDD">
        <w:rPr>
          <w:b/>
        </w:rPr>
        <w:fldChar w:fldCharType="separate"/>
      </w:r>
      <w:r w:rsidR="00DC788A" w:rsidRPr="00DC788A">
        <w:rPr>
          <w:b/>
          <w:iCs/>
        </w:rPr>
        <w:t xml:space="preserve">Figure </w:t>
      </w:r>
      <w:r w:rsidR="00DC788A" w:rsidRPr="00DC788A">
        <w:rPr>
          <w:b/>
          <w:iCs/>
          <w:noProof/>
        </w:rPr>
        <w:t>4.3</w:t>
      </w:r>
      <w:r w:rsidR="00DC788A" w:rsidRPr="00DC788A">
        <w:rPr>
          <w:b/>
          <w:iCs/>
          <w:noProof/>
        </w:rPr>
        <w:noBreakHyphen/>
        <w:t>12</w:t>
      </w:r>
      <w:r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C12AEB4" w14:textId="77777777" w:rsidR="006A5DC5" w:rsidRDefault="006A5DC5" w:rsidP="006A5DC5">
      <w:pPr>
        <w:spacing w:before="120" w:after="120" w:line="360" w:lineRule="auto"/>
      </w:pPr>
    </w:p>
    <w:p w14:paraId="63C4F5E5" w14:textId="77777777" w:rsidR="006A5DC5" w:rsidRDefault="006A5DC5" w:rsidP="006A5DC5">
      <w:pPr>
        <w:keepNext/>
        <w:jc w:val="center"/>
      </w:pPr>
      <w:r>
        <w:rPr>
          <w:noProof/>
          <w:lang w:eastAsia="zh-CN"/>
        </w:rPr>
        <w:drawing>
          <wp:inline distT="0" distB="0" distL="0" distR="0" wp14:anchorId="1A7D6C8D" wp14:editId="58BA2E85">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161A4F79" w14:textId="77777777" w:rsidR="006A5DC5" w:rsidRDefault="006A5DC5" w:rsidP="006A5DC5">
      <w:pPr>
        <w:pStyle w:val="Lgende"/>
        <w:jc w:val="center"/>
        <w:rPr>
          <w:rFonts w:ascii="Calibri" w:hAnsi="Calibri" w:cs="Calibri"/>
          <w:i w:val="0"/>
          <w:iCs w:val="0"/>
          <w:color w:val="000000"/>
          <w:sz w:val="22"/>
          <w:szCs w:val="24"/>
        </w:rPr>
      </w:pPr>
      <w:bookmarkStart w:id="1889" w:name="_Ref533629031"/>
      <w:bookmarkStart w:id="1890" w:name="_Toc536112245"/>
      <w:bookmarkStart w:id="1891" w:name="_Toc536800549"/>
      <w:bookmarkStart w:id="1892" w:name="_Toc3312918"/>
      <w:r w:rsidRPr="00022C61">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89"/>
      <w:r>
        <w:rPr>
          <w:rFonts w:ascii="Calibri" w:hAnsi="Calibri" w:cs="Calibri"/>
          <w:i w:val="0"/>
          <w:iCs w:val="0"/>
          <w:color w:val="000000"/>
          <w:sz w:val="22"/>
          <w:szCs w:val="24"/>
        </w:rPr>
        <w:t> : Amplitude des vibrations synchrones au niveau du palier</w:t>
      </w:r>
      <w:bookmarkEnd w:id="1890"/>
      <w:bookmarkEnd w:id="1891"/>
      <w:bookmarkEnd w:id="1892"/>
    </w:p>
    <w:p w14:paraId="0A67A369" w14:textId="77777777" w:rsidR="006A5DC5" w:rsidRDefault="006A5DC5" w:rsidP="006A5DC5">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A5DC5" w14:paraId="379766C4" w14:textId="77777777" w:rsidTr="00956887">
        <w:tc>
          <w:tcPr>
            <w:tcW w:w="4531" w:type="dxa"/>
            <w:vAlign w:val="center"/>
          </w:tcPr>
          <w:p w14:paraId="44F4AD70" w14:textId="77777777" w:rsidR="006A5DC5" w:rsidRDefault="006A5DC5" w:rsidP="00956887">
            <w:pPr>
              <w:jc w:val="center"/>
              <w:rPr>
                <w:lang w:eastAsia="zh-CN"/>
              </w:rPr>
            </w:pPr>
            <w:r>
              <w:rPr>
                <w:noProof/>
                <w:lang w:eastAsia="zh-CN"/>
              </w:rPr>
              <w:drawing>
                <wp:inline distT="0" distB="0" distL="0" distR="0" wp14:anchorId="79978139" wp14:editId="444570E7">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79AE87A9" w14:textId="77777777" w:rsidR="006A5DC5" w:rsidRDefault="006A5DC5" w:rsidP="00956887">
            <w:pPr>
              <w:jc w:val="center"/>
              <w:rPr>
                <w:lang w:eastAsia="zh-CN"/>
              </w:rPr>
            </w:pPr>
            <w:r w:rsidRPr="0085524F">
              <w:rPr>
                <w:noProof/>
                <w:lang w:eastAsia="zh-CN"/>
              </w:rPr>
              <w:drawing>
                <wp:inline distT="0" distB="0" distL="0" distR="0" wp14:anchorId="370917E0" wp14:editId="72E5AA90">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6A5DC5" w14:paraId="41A6DE16" w14:textId="77777777" w:rsidTr="00956887">
        <w:tc>
          <w:tcPr>
            <w:tcW w:w="9062" w:type="dxa"/>
            <w:gridSpan w:val="2"/>
            <w:vAlign w:val="center"/>
          </w:tcPr>
          <w:p w14:paraId="464E3728" w14:textId="77777777" w:rsidR="006A5DC5" w:rsidRPr="0085524F" w:rsidRDefault="006A5DC5" w:rsidP="00956887">
            <w:pPr>
              <w:pStyle w:val="Lgende"/>
              <w:jc w:val="center"/>
              <w:rPr>
                <w:rFonts w:ascii="Calibri" w:hAnsi="Calibri" w:cs="Calibri"/>
                <w:i w:val="0"/>
                <w:iCs w:val="0"/>
                <w:color w:val="000000"/>
                <w:sz w:val="22"/>
                <w:szCs w:val="24"/>
              </w:rPr>
            </w:pPr>
            <w:bookmarkStart w:id="1893" w:name="_Ref533629033"/>
            <w:bookmarkStart w:id="1894" w:name="_Toc536112246"/>
            <w:bookmarkStart w:id="1895" w:name="_Toc536800550"/>
            <w:bookmarkStart w:id="1896" w:name="_Toc3312919"/>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1893"/>
            <w:r>
              <w:rPr>
                <w:rFonts w:ascii="Calibri" w:hAnsi="Calibri" w:cs="Calibri"/>
                <w:i w:val="0"/>
                <w:iCs w:val="0"/>
                <w:color w:val="000000"/>
                <w:sz w:val="22"/>
                <w:szCs w:val="24"/>
              </w:rPr>
              <w:t> : Phases des vibrations synchrones au niveau du palier</w:t>
            </w:r>
            <w:bookmarkEnd w:id="1894"/>
            <w:bookmarkEnd w:id="1895"/>
            <w:bookmarkEnd w:id="1896"/>
          </w:p>
        </w:tc>
      </w:tr>
    </w:tbl>
    <w:p w14:paraId="39A2C2B1" w14:textId="77777777" w:rsidR="006A5DC5" w:rsidRDefault="006A5DC5" w:rsidP="006A5DC5">
      <w:pPr>
        <w:rPr>
          <w:lang w:eastAsia="zh-CN"/>
        </w:rPr>
      </w:pPr>
    </w:p>
    <w:p w14:paraId="3413CBD4" w14:textId="77777777" w:rsidR="006A5DC5" w:rsidRDefault="006A5DC5" w:rsidP="006A5DC5">
      <w:pPr>
        <w:rPr>
          <w:lang w:eastAsia="zh-CN"/>
        </w:rPr>
      </w:pPr>
    </w:p>
    <w:p w14:paraId="767F6173" w14:textId="77777777" w:rsidR="006A5DC5" w:rsidRPr="0085524F" w:rsidRDefault="006A5DC5" w:rsidP="006A5DC5">
      <w:pPr>
        <w:rPr>
          <w:lang w:eastAsia="zh-CN"/>
        </w:rPr>
      </w:pPr>
    </w:p>
    <w:p w14:paraId="0FCA6607" w14:textId="77777777" w:rsidR="006A5DC5" w:rsidRDefault="006A5DC5" w:rsidP="006A5DC5">
      <w:pPr>
        <w:keepNext/>
        <w:spacing w:line="360" w:lineRule="auto"/>
        <w:jc w:val="center"/>
      </w:pPr>
      <w:r w:rsidRPr="0085524F">
        <w:rPr>
          <w:noProof/>
          <w:lang w:eastAsia="zh-CN"/>
        </w:rPr>
        <w:drawing>
          <wp:inline distT="0" distB="0" distL="0" distR="0" wp14:anchorId="6FCD4D5F" wp14:editId="321E277B">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62B8C7B9" w14:textId="77777777" w:rsidR="006A5DC5" w:rsidRPr="0085524F" w:rsidRDefault="006A5DC5" w:rsidP="006A5DC5">
      <w:pPr>
        <w:pStyle w:val="Lgende"/>
        <w:jc w:val="center"/>
        <w:rPr>
          <w:rFonts w:ascii="Calibri" w:eastAsia="Times New Roman" w:hAnsi="Calibri" w:cs="Times New Roman"/>
          <w:i w:val="0"/>
          <w:iCs w:val="0"/>
          <w:color w:val="auto"/>
          <w:sz w:val="22"/>
          <w:szCs w:val="20"/>
          <w:lang w:eastAsia="fr-FR"/>
        </w:rPr>
      </w:pPr>
      <w:bookmarkStart w:id="1897" w:name="_Ref535935133"/>
      <w:bookmarkStart w:id="1898" w:name="_Toc536112247"/>
      <w:bookmarkStart w:id="1899" w:name="_Toc536800551"/>
      <w:bookmarkStart w:id="1900" w:name="_Toc3312920"/>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97"/>
      <w:r>
        <w:rPr>
          <w:rFonts w:ascii="Calibri" w:eastAsia="Times New Roman" w:hAnsi="Calibri" w:cs="Times New Roman"/>
          <w:i w:val="0"/>
          <w:iCs w:val="0"/>
          <w:color w:val="auto"/>
          <w:sz w:val="22"/>
          <w:szCs w:val="20"/>
          <w:lang w:eastAsia="fr-FR"/>
        </w:rPr>
        <w:t> : Diagramme polaire des vibrations synchrones pour le rotor long de 700mm</w:t>
      </w:r>
      <w:bookmarkEnd w:id="1898"/>
      <w:bookmarkEnd w:id="1899"/>
      <w:bookmarkEnd w:id="1900"/>
    </w:p>
    <w:p w14:paraId="65D2F25A" w14:textId="77777777" w:rsidR="006A5DC5" w:rsidRDefault="006A5DC5" w:rsidP="006A5DC5">
      <w:pPr>
        <w:spacing w:line="360" w:lineRule="auto"/>
      </w:pPr>
    </w:p>
    <w:p w14:paraId="68A840FB" w14:textId="77777777" w:rsidR="006A5DC5" w:rsidRDefault="006A5DC5" w:rsidP="006A5DC5">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4</w:t>
      </w:r>
      <w:r w:rsidRPr="001D2418">
        <w:rPr>
          <w:b/>
        </w:rPr>
        <w:fldChar w:fldCharType="end"/>
      </w:r>
      <w:r>
        <w:rPr>
          <w:b/>
        </w:rPr>
        <w:t xml:space="preserve"> </w:t>
      </w:r>
      <w:r w:rsidRPr="00044AF9">
        <w:t>et</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C788A" w:rsidRPr="00DC788A">
        <w:rPr>
          <w:rFonts w:cs="Calibri"/>
          <w:b/>
          <w:color w:val="000000"/>
          <w:szCs w:val="24"/>
        </w:rPr>
        <w:t xml:space="preserve">Figure </w:t>
      </w:r>
      <w:r w:rsidR="00DC788A" w:rsidRPr="00DC788A">
        <w:rPr>
          <w:rFonts w:cs="Calibri"/>
          <w:b/>
          <w:noProof/>
          <w:color w:val="000000"/>
          <w:szCs w:val="24"/>
        </w:rPr>
        <w:t>4.4</w:t>
      </w:r>
      <w:r w:rsidR="00DC788A" w:rsidRPr="00DC788A">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DC788A" w:rsidRPr="00DC788A">
        <w:rPr>
          <w:rFonts w:cs="Calibri"/>
          <w:b/>
          <w:iCs/>
          <w:color w:val="000000"/>
          <w:szCs w:val="24"/>
        </w:rPr>
        <w:t xml:space="preserve">Figure </w:t>
      </w:r>
      <w:r w:rsidR="00DC788A" w:rsidRPr="00DC788A">
        <w:rPr>
          <w:rFonts w:cs="Calibri"/>
          <w:b/>
          <w:iCs/>
          <w:noProof/>
          <w:color w:val="000000"/>
          <w:szCs w:val="24"/>
        </w:rPr>
        <w:t>4.4</w:t>
      </w:r>
      <w:r w:rsidR="00DC788A" w:rsidRPr="00DC788A">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DC788A" w:rsidRPr="00DC788A">
        <w:rPr>
          <w:rFonts w:cs="Calibri"/>
          <w:b/>
          <w:iCs/>
          <w:color w:val="000000"/>
          <w:szCs w:val="24"/>
        </w:rPr>
        <w:t xml:space="preserve">Figure </w:t>
      </w:r>
      <w:r w:rsidR="00DC788A" w:rsidRPr="00DC788A">
        <w:rPr>
          <w:rFonts w:cs="Calibri"/>
          <w:b/>
          <w:iCs/>
          <w:noProof/>
          <w:color w:val="000000"/>
          <w:szCs w:val="24"/>
        </w:rPr>
        <w:t>4.4</w:t>
      </w:r>
      <w:r w:rsidR="00DC788A" w:rsidRPr="00DC788A">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19D1D8AB" w14:textId="77777777" w:rsidR="006A5DC5" w:rsidRDefault="006A5DC5" w:rsidP="006A5DC5">
      <w:pPr>
        <w:spacing w:line="360" w:lineRule="auto"/>
      </w:pPr>
    </w:p>
    <w:p w14:paraId="2271D8C9" w14:textId="77777777" w:rsidR="006A5DC5" w:rsidRDefault="006A5DC5" w:rsidP="006A5DC5">
      <w:pPr>
        <w:spacing w:line="360" w:lineRule="auto"/>
      </w:pPr>
    </w:p>
    <w:p w14:paraId="0496677F" w14:textId="77777777" w:rsidR="006A5DC5" w:rsidRDefault="006A5DC5" w:rsidP="006A5DC5">
      <w:pPr>
        <w:spacing w:line="360" w:lineRule="auto"/>
      </w:pPr>
    </w:p>
    <w:p w14:paraId="190D29C3" w14:textId="77777777" w:rsidR="006A5DC5" w:rsidRDefault="006A5DC5" w:rsidP="006A5DC5">
      <w:pPr>
        <w:spacing w:line="360" w:lineRule="auto"/>
      </w:pPr>
    </w:p>
    <w:p w14:paraId="2907E147" w14:textId="77777777" w:rsidR="006A5DC5" w:rsidRPr="00664301" w:rsidRDefault="006A5DC5" w:rsidP="006A5DC5">
      <w:pPr>
        <w:jc w:val="center"/>
        <w:rPr>
          <w:lang w:eastAsia="zh-CN"/>
        </w:rPr>
      </w:pPr>
      <w:r>
        <w:rPr>
          <w:noProof/>
          <w:lang w:eastAsia="zh-CN"/>
        </w:rPr>
        <w:drawing>
          <wp:inline distT="0" distB="0" distL="0" distR="0" wp14:anchorId="49DD57CD" wp14:editId="4B7E1D34">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2E5A268D" w14:textId="77777777" w:rsidR="006A5DC5" w:rsidRDefault="006A5DC5" w:rsidP="006A5DC5">
      <w:pPr>
        <w:pStyle w:val="Lgende"/>
        <w:spacing w:after="240"/>
        <w:jc w:val="center"/>
        <w:rPr>
          <w:rFonts w:ascii="Calibri" w:hAnsi="Calibri" w:cs="Calibri"/>
          <w:i w:val="0"/>
          <w:iCs w:val="0"/>
          <w:color w:val="000000"/>
          <w:sz w:val="22"/>
          <w:szCs w:val="24"/>
        </w:rPr>
      </w:pPr>
      <w:bookmarkStart w:id="1901" w:name="_Ref533631693"/>
      <w:bookmarkStart w:id="1902" w:name="_Toc536112248"/>
      <w:bookmarkStart w:id="1903" w:name="_Toc536800552"/>
      <w:bookmarkStart w:id="1904" w:name="_Toc3312921"/>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901"/>
      <w:r>
        <w:rPr>
          <w:rFonts w:ascii="Calibri" w:hAnsi="Calibri" w:cs="Calibri"/>
          <w:i w:val="0"/>
          <w:iCs w:val="0"/>
          <w:color w:val="000000"/>
          <w:sz w:val="22"/>
          <w:szCs w:val="24"/>
        </w:rPr>
        <w:t> : Température moyenne à la surface du rotor dans le palier</w:t>
      </w:r>
      <w:bookmarkEnd w:id="1902"/>
      <w:bookmarkEnd w:id="1903"/>
      <w:bookmarkEnd w:id="1904"/>
    </w:p>
    <w:p w14:paraId="5385CD2F" w14:textId="77777777" w:rsidR="006A5DC5" w:rsidRDefault="006A5DC5" w:rsidP="006A5DC5">
      <w:pPr>
        <w:rPr>
          <w:lang w:eastAsia="zh-CN"/>
        </w:rPr>
      </w:pPr>
    </w:p>
    <w:p w14:paraId="4F1D555F" w14:textId="77777777" w:rsidR="006A5DC5" w:rsidRDefault="006A5DC5" w:rsidP="006A5DC5">
      <w:pPr>
        <w:rPr>
          <w:lang w:eastAsia="zh-CN"/>
        </w:rPr>
      </w:pPr>
    </w:p>
    <w:p w14:paraId="3360FA6D" w14:textId="77777777" w:rsidR="006A5DC5" w:rsidRDefault="006A5DC5" w:rsidP="006A5DC5">
      <w:pPr>
        <w:rPr>
          <w:lang w:eastAsia="zh-CN"/>
        </w:rPr>
      </w:pPr>
    </w:p>
    <w:p w14:paraId="2A73E411" w14:textId="77777777" w:rsidR="006A5DC5" w:rsidRPr="00E5351E" w:rsidRDefault="006A5DC5" w:rsidP="006A5DC5">
      <w:pPr>
        <w:rPr>
          <w:lang w:eastAsia="zh-CN"/>
        </w:rPr>
      </w:pPr>
    </w:p>
    <w:p w14:paraId="3B012A0E" w14:textId="77777777" w:rsidR="006A5DC5" w:rsidRDefault="006A5DC5" w:rsidP="006A5DC5">
      <w:pPr>
        <w:jc w:val="center"/>
        <w:rPr>
          <w:lang w:eastAsia="zh-CN"/>
        </w:rPr>
      </w:pPr>
      <w:r>
        <w:rPr>
          <w:noProof/>
          <w:lang w:eastAsia="zh-CN"/>
        </w:rPr>
        <w:drawing>
          <wp:inline distT="0" distB="0" distL="0" distR="0" wp14:anchorId="4033238A" wp14:editId="04E74233">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36B738AC" w14:textId="77777777" w:rsidR="006A5DC5" w:rsidRDefault="006A5DC5" w:rsidP="006A5DC5">
      <w:pPr>
        <w:pStyle w:val="Lgende"/>
        <w:spacing w:after="240"/>
        <w:jc w:val="center"/>
        <w:rPr>
          <w:rFonts w:ascii="Calibri" w:hAnsi="Calibri" w:cs="Calibri"/>
          <w:i w:val="0"/>
          <w:iCs w:val="0"/>
          <w:color w:val="000000"/>
          <w:sz w:val="22"/>
          <w:szCs w:val="24"/>
        </w:rPr>
      </w:pPr>
      <w:bookmarkStart w:id="1905" w:name="_Ref533631685"/>
      <w:bookmarkStart w:id="1906" w:name="_Toc536112249"/>
      <w:bookmarkStart w:id="1907" w:name="_Toc536800553"/>
      <w:bookmarkStart w:id="1908" w:name="_Toc3312922"/>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90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906"/>
      <w:bookmarkEnd w:id="1907"/>
      <w:bookmarkEnd w:id="1908"/>
    </w:p>
    <w:p w14:paraId="2E05F34E" w14:textId="77777777" w:rsidR="006A5DC5" w:rsidRDefault="006A5DC5" w:rsidP="006A5DC5">
      <w:pPr>
        <w:rPr>
          <w:lang w:eastAsia="zh-CN"/>
        </w:rPr>
      </w:pPr>
    </w:p>
    <w:p w14:paraId="3553C27D" w14:textId="77777777" w:rsidR="006A5DC5" w:rsidRDefault="006A5DC5" w:rsidP="006A5DC5">
      <w:pPr>
        <w:rPr>
          <w:lang w:eastAsia="zh-CN"/>
        </w:rPr>
      </w:pPr>
    </w:p>
    <w:p w14:paraId="6959165D" w14:textId="77777777" w:rsidR="006A5DC5" w:rsidRDefault="006A5DC5" w:rsidP="006A5DC5">
      <w:pPr>
        <w:rPr>
          <w:lang w:eastAsia="zh-CN"/>
        </w:rPr>
      </w:pPr>
    </w:p>
    <w:p w14:paraId="19BBEFA3" w14:textId="77777777" w:rsidR="006A5DC5" w:rsidRDefault="006A5DC5" w:rsidP="006A5DC5">
      <w:pPr>
        <w:rPr>
          <w:lang w:eastAsia="zh-CN"/>
        </w:rPr>
      </w:pPr>
    </w:p>
    <w:p w14:paraId="59E511BC" w14:textId="77777777" w:rsidR="006A5DC5" w:rsidRPr="00E5351E" w:rsidRDefault="006A5DC5" w:rsidP="006A5DC5">
      <w:pPr>
        <w:rPr>
          <w:lang w:eastAsia="zh-CN"/>
        </w:rPr>
      </w:pPr>
    </w:p>
    <w:p w14:paraId="43E64B1D" w14:textId="77777777" w:rsidR="006A5DC5" w:rsidRDefault="006A5DC5" w:rsidP="006A5DC5">
      <w:pPr>
        <w:jc w:val="center"/>
        <w:rPr>
          <w:lang w:eastAsia="zh-CN"/>
        </w:rPr>
      </w:pPr>
    </w:p>
    <w:p w14:paraId="74DC6E00" w14:textId="77777777" w:rsidR="006A5DC5" w:rsidRDefault="006A5DC5" w:rsidP="006A5DC5">
      <w:pPr>
        <w:jc w:val="center"/>
        <w:rPr>
          <w:lang w:eastAsia="zh-CN"/>
        </w:rPr>
      </w:pPr>
      <w:r>
        <w:rPr>
          <w:noProof/>
          <w:lang w:eastAsia="zh-CN"/>
        </w:rPr>
        <w:drawing>
          <wp:inline distT="0" distB="0" distL="0" distR="0" wp14:anchorId="36E34292" wp14:editId="477D9CAD">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4774E75E" w14:textId="77777777" w:rsidR="006A5DC5" w:rsidRDefault="006A5DC5" w:rsidP="006A5DC5">
      <w:pPr>
        <w:pStyle w:val="Lgende"/>
        <w:spacing w:after="240"/>
        <w:jc w:val="center"/>
        <w:rPr>
          <w:rFonts w:ascii="Calibri" w:hAnsi="Calibri" w:cs="Calibri"/>
          <w:i w:val="0"/>
          <w:iCs w:val="0"/>
          <w:color w:val="000000"/>
          <w:sz w:val="22"/>
          <w:szCs w:val="24"/>
        </w:rPr>
      </w:pPr>
      <w:bookmarkStart w:id="1909" w:name="_Ref533631691"/>
      <w:bookmarkStart w:id="1910" w:name="_Toc536112250"/>
      <w:bookmarkStart w:id="1911" w:name="_Toc536800554"/>
      <w:bookmarkStart w:id="1912" w:name="_Toc3312923"/>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909"/>
      <w:r>
        <w:rPr>
          <w:rFonts w:ascii="Calibri" w:hAnsi="Calibri" w:cs="Calibri"/>
          <w:i w:val="0"/>
          <w:iCs w:val="0"/>
          <w:color w:val="000000"/>
          <w:sz w:val="22"/>
          <w:szCs w:val="24"/>
        </w:rPr>
        <w:t> : Phase du point chaud dans la direction circonférentielle du rotor</w:t>
      </w:r>
      <w:bookmarkEnd w:id="1910"/>
      <w:bookmarkEnd w:id="1911"/>
      <w:bookmarkEnd w:id="1912"/>
    </w:p>
    <w:p w14:paraId="6ADCD43E" w14:textId="77777777" w:rsidR="006A5DC5" w:rsidRDefault="006A5DC5" w:rsidP="006A5DC5">
      <w:pPr>
        <w:rPr>
          <w:lang w:eastAsia="zh-CN"/>
        </w:rPr>
      </w:pPr>
    </w:p>
    <w:p w14:paraId="34C73939" w14:textId="77777777" w:rsidR="006A5DC5" w:rsidRPr="009B564B" w:rsidRDefault="006A5DC5" w:rsidP="006A5DC5">
      <w:pPr>
        <w:rPr>
          <w:lang w:eastAsia="zh-CN"/>
        </w:rPr>
      </w:pPr>
    </w:p>
    <w:p w14:paraId="59EB0C5B" w14:textId="77777777" w:rsidR="006A5DC5" w:rsidRDefault="006A5DC5" w:rsidP="006A5DC5">
      <w:pPr>
        <w:jc w:val="center"/>
        <w:rPr>
          <w:lang w:eastAsia="zh-CN"/>
        </w:rPr>
      </w:pPr>
      <w:r>
        <w:rPr>
          <w:noProof/>
          <w:lang w:eastAsia="zh-CN"/>
        </w:rPr>
        <w:drawing>
          <wp:inline distT="0" distB="0" distL="0" distR="0" wp14:anchorId="38F0772F" wp14:editId="7C1913D9">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2945F84B" w14:textId="77777777" w:rsidR="006A5DC5" w:rsidRDefault="006A5DC5" w:rsidP="006A5DC5">
      <w:pPr>
        <w:pStyle w:val="Lgende"/>
        <w:jc w:val="center"/>
        <w:rPr>
          <w:rFonts w:ascii="Calibri" w:hAnsi="Calibri" w:cs="Calibri"/>
          <w:i w:val="0"/>
          <w:iCs w:val="0"/>
          <w:color w:val="000000"/>
          <w:sz w:val="22"/>
          <w:szCs w:val="24"/>
        </w:rPr>
      </w:pPr>
      <w:bookmarkStart w:id="1913" w:name="_Ref533631144"/>
      <w:bookmarkStart w:id="1914" w:name="_Toc536112251"/>
      <w:bookmarkStart w:id="1915" w:name="_Toc536800555"/>
      <w:bookmarkStart w:id="1916" w:name="_Toc3312924"/>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913"/>
      <w:r>
        <w:rPr>
          <w:rFonts w:ascii="Calibri" w:hAnsi="Calibri" w:cs="Calibri"/>
          <w:i w:val="0"/>
          <w:iCs w:val="0"/>
          <w:color w:val="000000"/>
          <w:sz w:val="22"/>
          <w:szCs w:val="24"/>
        </w:rPr>
        <w:t> : Déphasage du point chaud par rapport au point haut</w:t>
      </w:r>
      <w:bookmarkEnd w:id="1914"/>
      <w:bookmarkEnd w:id="1915"/>
      <w:bookmarkEnd w:id="1916"/>
    </w:p>
    <w:p w14:paraId="7C532B09" w14:textId="77777777" w:rsidR="006A5DC5" w:rsidRDefault="006A5DC5" w:rsidP="006A5DC5">
      <w:pPr>
        <w:spacing w:line="360" w:lineRule="auto"/>
        <w:ind w:firstLine="708"/>
        <w:rPr>
          <w:lang w:eastAsia="zh-CN"/>
        </w:rPr>
      </w:pPr>
      <w:r>
        <w:rPr>
          <w:lang w:eastAsia="zh-CN"/>
        </w:rPr>
        <w:t xml:space="preserve">La </w:t>
      </w:r>
      <w:r w:rsidRPr="00967456">
        <w:rPr>
          <w:b/>
          <w:lang w:eastAsia="zh-CN"/>
        </w:rPr>
        <w:fldChar w:fldCharType="begin"/>
      </w:r>
      <w:r w:rsidRPr="00967456">
        <w:rPr>
          <w:b/>
          <w:lang w:eastAsia="zh-CN"/>
        </w:rPr>
        <w:instrText xml:space="preserve"> REF _Ref533631691 \h  \* MERGEFORMAT </w:instrText>
      </w:r>
      <w:r w:rsidRPr="00967456">
        <w:rPr>
          <w:b/>
          <w:lang w:eastAsia="zh-CN"/>
        </w:rPr>
      </w:r>
      <w:r w:rsidRPr="00967456">
        <w:rPr>
          <w:b/>
          <w:lang w:eastAsia="zh-CN"/>
        </w:rPr>
        <w:fldChar w:fldCharType="separate"/>
      </w:r>
      <w:r w:rsidR="00DC788A" w:rsidRPr="00DC788A">
        <w:rPr>
          <w:rFonts w:cs="Calibri"/>
          <w:b/>
          <w:iCs/>
          <w:color w:val="000000"/>
          <w:szCs w:val="24"/>
        </w:rPr>
        <w:t xml:space="preserve">Figure </w:t>
      </w:r>
      <w:r w:rsidR="00DC788A" w:rsidRPr="00DC788A">
        <w:rPr>
          <w:rFonts w:cs="Calibri"/>
          <w:b/>
          <w:iCs/>
          <w:noProof/>
          <w:color w:val="000000"/>
          <w:szCs w:val="24"/>
        </w:rPr>
        <w:t>4.4</w:t>
      </w:r>
      <w:r w:rsidR="00DC788A" w:rsidRPr="00DC788A">
        <w:rPr>
          <w:rFonts w:cs="Calibri"/>
          <w:b/>
          <w:iCs/>
          <w:noProof/>
          <w:color w:val="000000"/>
          <w:szCs w:val="24"/>
        </w:rPr>
        <w:noBreakHyphen/>
        <w:t>6</w:t>
      </w:r>
      <w:r w:rsidRPr="00967456">
        <w:rPr>
          <w:b/>
          <w:lang w:eastAsia="zh-CN"/>
        </w:rPr>
        <w:fldChar w:fldCharType="end"/>
      </w:r>
      <w:r>
        <w:rPr>
          <w:lang w:eastAsia="zh-CN"/>
        </w:rPr>
        <w:t xml:space="preserve"> présente la phase du point chaud dans le plan médian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1DA6F7A6" w14:textId="77777777" w:rsidR="006A5DC5" w:rsidRDefault="006A5DC5" w:rsidP="006A5DC5">
      <w:pPr>
        <w:spacing w:line="360" w:lineRule="auto"/>
        <w:ind w:firstLine="708"/>
      </w:pPr>
      <w:r>
        <w:rPr>
          <w:lang w:eastAsia="zh-CN"/>
        </w:rPr>
        <w:t xml:space="preserve">La </w:t>
      </w:r>
      <w:r w:rsidRPr="004142F0">
        <w:rPr>
          <w:b/>
          <w:lang w:eastAsia="zh-CN"/>
        </w:rPr>
        <w:fldChar w:fldCharType="begin"/>
      </w:r>
      <w:r w:rsidRPr="004142F0">
        <w:rPr>
          <w:b/>
          <w:lang w:eastAsia="zh-CN"/>
        </w:rPr>
        <w:instrText xml:space="preserve"> REF _Ref533631144 \h  \* MERGEFORMAT </w:instrText>
      </w:r>
      <w:r w:rsidRPr="004142F0">
        <w:rPr>
          <w:b/>
          <w:lang w:eastAsia="zh-CN"/>
        </w:rPr>
      </w:r>
      <w:r w:rsidRPr="004142F0">
        <w:rPr>
          <w:b/>
          <w:lang w:eastAsia="zh-CN"/>
        </w:rPr>
        <w:fldChar w:fldCharType="separate"/>
      </w:r>
      <w:r w:rsidR="00DC788A" w:rsidRPr="00DC788A">
        <w:rPr>
          <w:rFonts w:cs="Calibri"/>
          <w:b/>
          <w:iCs/>
          <w:color w:val="000000"/>
          <w:szCs w:val="24"/>
        </w:rPr>
        <w:t xml:space="preserve">Figure </w:t>
      </w:r>
      <w:r w:rsidR="00DC788A" w:rsidRPr="00DC788A">
        <w:rPr>
          <w:rFonts w:cs="Calibri"/>
          <w:b/>
          <w:iCs/>
          <w:noProof/>
          <w:color w:val="000000"/>
          <w:szCs w:val="24"/>
        </w:rPr>
        <w:t>4.4</w:t>
      </w:r>
      <w:r w:rsidR="00DC788A" w:rsidRPr="00DC788A">
        <w:rPr>
          <w:rFonts w:cs="Calibri"/>
          <w:b/>
          <w:iCs/>
          <w:noProof/>
          <w:color w:val="000000"/>
          <w:szCs w:val="24"/>
        </w:rPr>
        <w:noBreakHyphen/>
        <w:t>7</w:t>
      </w:r>
      <w:r w:rsidRPr="004142F0">
        <w:rPr>
          <w:b/>
          <w:lang w:eastAsia="zh-CN"/>
        </w:rPr>
        <w:fldChar w:fldCharType="end"/>
      </w:r>
      <w:r>
        <w:rPr>
          <w:lang w:eastAsia="zh-CN"/>
        </w:rPr>
        <w:t xml:space="preserve"> présente le déphasage entre point chaud et le point haut. La valeur du déphasage est toujours comprise entre 0 et 60 degrés mais encore une fois, les résultats obtenus avec le balourd de 140 g</w:t>
      </w:r>
      <w:r>
        <w:rPr>
          <w:rFonts w:ascii="Times New Roman" w:hAnsi="Times New Roman"/>
          <w:lang w:eastAsia="zh-CN"/>
        </w:rPr>
        <w:t>∙</w:t>
      </w:r>
      <w:r>
        <w:rPr>
          <w:lang w:eastAsia="zh-CN"/>
        </w:rPr>
        <w:t>mm montrent un comportement particulier.</w:t>
      </w:r>
    </w:p>
    <w:p w14:paraId="29776D0E" w14:textId="77777777" w:rsidR="006A5DC5" w:rsidRPr="00BD7EE2" w:rsidRDefault="006A5DC5" w:rsidP="006A5DC5">
      <w:pPr>
        <w:rPr>
          <w:lang w:eastAsia="zh-CN"/>
        </w:rPr>
      </w:pPr>
    </w:p>
    <w:p w14:paraId="659F6C14" w14:textId="77777777" w:rsidR="006A5DC5" w:rsidRPr="005E69E7" w:rsidRDefault="006A5DC5" w:rsidP="006A5DC5">
      <w:pPr>
        <w:pStyle w:val="Titre2"/>
        <w:ind w:left="709"/>
      </w:pPr>
      <w:bookmarkStart w:id="1917" w:name="_Toc536800429"/>
      <w:bookmarkStart w:id="1918" w:name="_Toc3312798"/>
      <w:r>
        <w:lastRenderedPageBreak/>
        <w:t>Conclusion</w:t>
      </w:r>
      <w:bookmarkEnd w:id="1917"/>
      <w:bookmarkEnd w:id="1918"/>
    </w:p>
    <w:p w14:paraId="30022BBC" w14:textId="77777777" w:rsidR="006A5DC5" w:rsidRDefault="006A5DC5" w:rsidP="006A5DC5">
      <w:pPr>
        <w:spacing w:before="240" w:after="240" w:line="360" w:lineRule="auto"/>
        <w:ind w:firstLine="709"/>
      </w:pPr>
    </w:p>
    <w:p w14:paraId="4F5E7347" w14:textId="5E54976C" w:rsidR="00217CD2" w:rsidRDefault="006A5DC5" w:rsidP="006A5DC5">
      <w:pPr>
        <w:spacing w:before="240" w:after="240" w:line="360" w:lineRule="auto"/>
        <w:ind w:firstLine="709"/>
      </w:pPr>
      <w:r>
        <w:t>Ce chapitre a présenté la stratégie de couplage entre les différentes modèles physiques et numériques pour aboutir à la simulation non-linéaire de l’effet Morton. Les simulations numériques de l’effet Morton en régime transitoire ont été comparées avec les résultats expérimentaux obtenus pour un rotor court de 430mm de longueur. La bonne cohérence des résultats obtenus pour les vibrations synchrones et pour les températures à l’interface rotor/lubrifiant valide les modèles numériques. Cette validation conforte l’utilisation de ces outils numériques pour l’analyse de la stabilité de l’effet Morton présentée au chapitre 5. Toutefois, le rotor de 430mm ne montre qu’un effet Morton stable. Une deuxième configuration avec un rotor long de 700mm de longueur et plus lourd a été proposée pour simuler l’effet Morton instable. Les résultats numériques obtenus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069EDB2B" w:rsidR="00D63C3B" w:rsidRDefault="00D63C3B" w:rsidP="00D63C3B">
      <w:pPr>
        <w:spacing w:before="240" w:line="360" w:lineRule="auto"/>
        <w:ind w:firstLine="576"/>
      </w:pPr>
      <w:commentRangeStart w:id="1919"/>
      <w:r>
        <w:t xml:space="preserve">En outre, les premiers résultats expérimentaux pour le rotor long de 700mm ont été </w:t>
      </w:r>
      <w:r w:rsidR="00A03696">
        <w:t>obtenus</w:t>
      </w:r>
      <w:r>
        <w:t xml:space="preserve"> récemment et présenté dans </w:t>
      </w:r>
      <w:r w:rsidR="00A03696" w:rsidRPr="00A03696">
        <w:rPr>
          <w:b/>
        </w:rPr>
        <w:fldChar w:fldCharType="begin"/>
      </w:r>
      <w:r w:rsidR="00A03696" w:rsidRPr="00A03696">
        <w:rPr>
          <w:b/>
        </w:rPr>
        <w:instrText xml:space="preserve"> REF _Ref535515874 \r \h </w:instrText>
      </w:r>
      <w:r w:rsidR="00A03696">
        <w:rPr>
          <w:b/>
        </w:rPr>
        <w:instrText xml:space="preserve"> \* MERGEFORMAT </w:instrText>
      </w:r>
      <w:r w:rsidR="00A03696" w:rsidRPr="00A03696">
        <w:rPr>
          <w:b/>
        </w:rPr>
      </w:r>
      <w:r w:rsidR="00A03696" w:rsidRPr="00A03696">
        <w:rPr>
          <w:b/>
        </w:rPr>
        <w:fldChar w:fldCharType="separate"/>
      </w:r>
      <w:r w:rsidR="00DC788A">
        <w:rPr>
          <w:b/>
        </w:rPr>
        <w:t>[8]</w:t>
      </w:r>
      <w:r w:rsidR="00A03696" w:rsidRPr="00A03696">
        <w:rPr>
          <w:b/>
        </w:rPr>
        <w:fldChar w:fldCharType="end"/>
      </w:r>
      <w:r w:rsidR="006354ED">
        <w:t xml:space="preserve">. Ces premiers résultats </w:t>
      </w:r>
      <w:r>
        <w:t xml:space="preserve">ont réussi à montrer expérimentalement le déclenchement de l’effet Morton instable. Ceux-ci ont non seulement confirmé la participation de la différence de température du rotor, mais également mis en évidence la contribution du scénario de démarrage du rotor, à l’effet Morton instable. </w:t>
      </w:r>
      <w:r w:rsidRPr="00407668">
        <w:t xml:space="preserve">Des résultats similaires ont été obtenus pour les effets de </w:t>
      </w:r>
      <w:r w:rsidR="00A03696">
        <w:t>grippage</w:t>
      </w:r>
      <w:r w:rsidRPr="00407668">
        <w:t xml:space="preserve"> dans les paliers cylindriques et les paliers à patins </w:t>
      </w:r>
      <w:r>
        <w:t xml:space="preserve">oscillants </w:t>
      </w:r>
      <w:r w:rsidRPr="00407668">
        <w:t>et sont rapportés dans</w:t>
      </w:r>
      <w:r>
        <w:t xml:space="preserve"> </w:t>
      </w:r>
      <w:r w:rsidRPr="00776E93">
        <w:rPr>
          <w:b/>
        </w:rPr>
        <w:fldChar w:fldCharType="begin"/>
      </w:r>
      <w:r w:rsidRPr="00776E93">
        <w:rPr>
          <w:b/>
        </w:rPr>
        <w:instrText xml:space="preserve"> REF _Ref1468009 \r \h </w:instrText>
      </w:r>
      <w:r>
        <w:rPr>
          <w:b/>
        </w:rPr>
        <w:instrText xml:space="preserve"> \* MERGEFORMAT </w:instrText>
      </w:r>
      <w:r w:rsidRPr="00776E93">
        <w:rPr>
          <w:b/>
        </w:rPr>
      </w:r>
      <w:r w:rsidRPr="00776E93">
        <w:rPr>
          <w:b/>
        </w:rPr>
        <w:fldChar w:fldCharType="separate"/>
      </w:r>
      <w:r w:rsidR="00DC788A">
        <w:rPr>
          <w:b/>
        </w:rPr>
        <w:t>[56]</w:t>
      </w:r>
      <w:r w:rsidRPr="00776E93">
        <w:rPr>
          <w:b/>
        </w:rPr>
        <w:fldChar w:fldCharType="end"/>
      </w:r>
      <w:r w:rsidR="005E1186">
        <w:t>-</w:t>
      </w:r>
      <w:r w:rsidR="005E1186" w:rsidRPr="005E1186">
        <w:rPr>
          <w:b/>
        </w:rPr>
        <w:fldChar w:fldCharType="begin"/>
      </w:r>
      <w:r w:rsidR="005E1186" w:rsidRPr="005E1186">
        <w:rPr>
          <w:b/>
        </w:rPr>
        <w:instrText xml:space="preserve"> REF _Ref3223770 \r \h </w:instrText>
      </w:r>
      <w:r w:rsidR="005E1186">
        <w:rPr>
          <w:b/>
        </w:rPr>
        <w:instrText xml:space="preserve"> \* MERGEFORMAT </w:instrText>
      </w:r>
      <w:r w:rsidR="005E1186" w:rsidRPr="005E1186">
        <w:rPr>
          <w:b/>
        </w:rPr>
      </w:r>
      <w:r w:rsidR="005E1186" w:rsidRPr="005E1186">
        <w:rPr>
          <w:b/>
        </w:rPr>
        <w:fldChar w:fldCharType="separate"/>
      </w:r>
      <w:r w:rsidR="00DC788A">
        <w:rPr>
          <w:b/>
        </w:rPr>
        <w:t>[59]</w:t>
      </w:r>
      <w:r w:rsidR="005E1186" w:rsidRPr="005E1186">
        <w:rPr>
          <w:b/>
        </w:rPr>
        <w:fldChar w:fldCharType="end"/>
      </w:r>
      <w:r w:rsidRPr="00407668">
        <w:t>. Différents scénarios de démarrage, de la vitesse nulle à la vitesse de fonctionnement, conduisent à des résultats différents et même à un grippage</w:t>
      </w:r>
      <w:r>
        <w:t xml:space="preserve"> catastrophique des paliers</w:t>
      </w:r>
      <w:r w:rsidRPr="00407668">
        <w:t>.</w:t>
      </w:r>
      <w:r>
        <w:t xml:space="preserve"> Cette remarque donne des futures pistes de l’investigation de l’effet Morton liées au régime transitoire durant le démarrage. </w:t>
      </w:r>
      <w:r w:rsidR="00A03696">
        <w:t xml:space="preserve">Cependant, </w:t>
      </w:r>
      <w:r>
        <w:t xml:space="preserve">par manque du temps, une confrontation précise entre les résultats numériques et les résultats expérimentaux sur le rotor long de 700mm </w:t>
      </w:r>
      <w:r w:rsidR="00A03696">
        <w:t xml:space="preserve">n’a pas été présenté dans cette thèse. </w:t>
      </w:r>
      <w:r>
        <w:t>Les investigations profondes de l’effet Morton sur ce rotor de 700 mm est un des futurs thèmes de recherche mené</w:t>
      </w:r>
      <w:r w:rsidR="00085226">
        <w:t>s</w:t>
      </w:r>
      <w:r>
        <w:t xml:space="preserve"> par l’institut Pprime.</w:t>
      </w:r>
      <w:commentRangeEnd w:id="1919"/>
      <w:r w:rsidR="0093356B">
        <w:rPr>
          <w:rStyle w:val="Marquedecommentaire"/>
        </w:rPr>
        <w:commentReference w:id="1919"/>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920" w:name="_Chapitre_5_:"/>
      <w:bookmarkStart w:id="1921" w:name="_Toc3312799"/>
      <w:bookmarkEnd w:id="1920"/>
      <w:r>
        <w:lastRenderedPageBreak/>
        <w:t xml:space="preserve">Chapitre 5 : </w:t>
      </w:r>
      <w:r>
        <w:br/>
        <w:t>Analyses de la stabilité</w:t>
      </w:r>
      <w:r w:rsidR="0055099E">
        <w:t xml:space="preserve"> de l’effet morton</w:t>
      </w:r>
      <w:bookmarkEnd w:id="1921"/>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71555F3"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22" w:name="_Toc534279506"/>
      <w:bookmarkStart w:id="1923" w:name="_Toc534279604"/>
      <w:bookmarkStart w:id="1924" w:name="_Toc534279682"/>
      <w:bookmarkStart w:id="1925" w:name="_Toc534290978"/>
      <w:bookmarkStart w:id="1926" w:name="_Toc534293260"/>
      <w:bookmarkStart w:id="1927" w:name="_Toc534293544"/>
      <w:bookmarkStart w:id="1928" w:name="_Toc534293622"/>
      <w:bookmarkStart w:id="1929" w:name="_Toc534387921"/>
      <w:bookmarkStart w:id="1930" w:name="_Toc534410892"/>
      <w:bookmarkStart w:id="1931" w:name="_Toc534620806"/>
      <w:bookmarkStart w:id="1932" w:name="_Toc534621292"/>
      <w:bookmarkStart w:id="1933" w:name="_Toc534621397"/>
      <w:bookmarkStart w:id="1934" w:name="_Toc534621504"/>
      <w:bookmarkStart w:id="1935" w:name="_Toc534625163"/>
      <w:bookmarkStart w:id="1936" w:name="_Toc534631463"/>
      <w:bookmarkStart w:id="1937" w:name="_Toc534631563"/>
      <w:bookmarkStart w:id="1938" w:name="_Toc534631916"/>
      <w:bookmarkStart w:id="1939" w:name="_Toc534632149"/>
      <w:bookmarkStart w:id="1940" w:name="_Toc534632361"/>
      <w:bookmarkStart w:id="1941" w:name="_Toc534632483"/>
      <w:bookmarkStart w:id="1942" w:name="_Toc534632582"/>
      <w:bookmarkStart w:id="1943" w:name="_Toc534633875"/>
      <w:bookmarkStart w:id="1944" w:name="_Toc534634219"/>
      <w:bookmarkStart w:id="1945" w:name="_Toc534634623"/>
      <w:bookmarkStart w:id="1946" w:name="_Toc534634998"/>
      <w:bookmarkStart w:id="1947" w:name="_Toc534635098"/>
      <w:bookmarkStart w:id="1948" w:name="_Toc534635198"/>
      <w:bookmarkStart w:id="1949" w:name="_Toc534635298"/>
      <w:bookmarkStart w:id="1950" w:name="_Toc534635398"/>
      <w:bookmarkStart w:id="1951" w:name="_Toc534635519"/>
      <w:bookmarkStart w:id="1952" w:name="_Toc534635618"/>
      <w:bookmarkStart w:id="1953" w:name="_Toc534636668"/>
      <w:bookmarkStart w:id="1954" w:name="_Toc534638296"/>
      <w:bookmarkStart w:id="1955" w:name="_Toc534638382"/>
      <w:bookmarkStart w:id="1956" w:name="_Toc534638749"/>
      <w:bookmarkStart w:id="1957" w:name="_Toc534640604"/>
      <w:bookmarkStart w:id="1958" w:name="_Toc534650414"/>
      <w:bookmarkStart w:id="1959" w:name="_Toc534707690"/>
      <w:bookmarkStart w:id="1960" w:name="_Toc534719995"/>
      <w:bookmarkStart w:id="1961" w:name="_Toc534720678"/>
      <w:bookmarkStart w:id="1962" w:name="_Toc534721450"/>
      <w:bookmarkStart w:id="1963" w:name="_Toc534723228"/>
      <w:bookmarkStart w:id="1964" w:name="_Toc534724140"/>
      <w:bookmarkStart w:id="1965" w:name="_Toc534724685"/>
      <w:bookmarkStart w:id="1966" w:name="_Toc534724989"/>
      <w:bookmarkStart w:id="1967" w:name="_Toc534725660"/>
      <w:bookmarkStart w:id="1968" w:name="_Toc534729743"/>
      <w:bookmarkStart w:id="1969" w:name="_Toc534792292"/>
      <w:bookmarkStart w:id="1970" w:name="_Toc534792941"/>
      <w:bookmarkStart w:id="1971" w:name="_Toc534793268"/>
      <w:bookmarkStart w:id="1972" w:name="_Toc534794026"/>
      <w:bookmarkStart w:id="1973" w:name="_Toc534794121"/>
      <w:bookmarkStart w:id="1974" w:name="_Toc534794218"/>
      <w:bookmarkStart w:id="1975" w:name="_Toc534796850"/>
      <w:bookmarkStart w:id="1976" w:name="_Toc534878106"/>
      <w:bookmarkStart w:id="1977" w:name="_Toc534878200"/>
      <w:bookmarkStart w:id="1978" w:name="_Toc534880538"/>
      <w:bookmarkStart w:id="1979" w:name="_Toc534895270"/>
      <w:bookmarkStart w:id="1980" w:name="_Toc534895987"/>
      <w:bookmarkStart w:id="1981" w:name="_Toc534896541"/>
      <w:bookmarkStart w:id="1982" w:name="_Toc534896934"/>
      <w:bookmarkStart w:id="1983" w:name="_Toc534983330"/>
      <w:bookmarkStart w:id="1984" w:name="_Toc534984864"/>
      <w:bookmarkStart w:id="1985" w:name="_Toc535242956"/>
      <w:bookmarkStart w:id="1986" w:name="_Toc535243308"/>
      <w:bookmarkStart w:id="1987" w:name="_Toc535245091"/>
      <w:bookmarkStart w:id="1988" w:name="_Toc535248215"/>
      <w:bookmarkStart w:id="1989" w:name="_Toc535248632"/>
      <w:bookmarkStart w:id="1990" w:name="_Toc535250111"/>
      <w:bookmarkStart w:id="1991" w:name="_Toc535251291"/>
      <w:bookmarkStart w:id="1992" w:name="_Toc535251832"/>
      <w:bookmarkStart w:id="1993" w:name="_Toc535252186"/>
      <w:bookmarkStart w:id="1994" w:name="_Toc535346254"/>
      <w:bookmarkStart w:id="1995" w:name="_Toc535418781"/>
      <w:bookmarkStart w:id="1996" w:name="_Toc535505083"/>
      <w:bookmarkStart w:id="1997" w:name="_Toc535509403"/>
      <w:bookmarkStart w:id="1998" w:name="_Toc535510096"/>
      <w:bookmarkStart w:id="1999" w:name="_Toc535512849"/>
      <w:bookmarkStart w:id="2000" w:name="_Toc535512938"/>
      <w:bookmarkStart w:id="2001" w:name="_Toc535527962"/>
      <w:bookmarkStart w:id="2002" w:name="_Toc535536167"/>
      <w:bookmarkStart w:id="2003" w:name="_Toc535575160"/>
      <w:bookmarkStart w:id="2004" w:name="_Toc535587618"/>
      <w:bookmarkStart w:id="2005" w:name="_Toc535587875"/>
      <w:bookmarkStart w:id="2006" w:name="_Toc535588560"/>
      <w:bookmarkStart w:id="2007" w:name="_Toc535589787"/>
      <w:bookmarkStart w:id="2008" w:name="_Toc535590251"/>
      <w:bookmarkStart w:id="2009" w:name="_Toc535594681"/>
      <w:bookmarkStart w:id="2010" w:name="_Toc535832362"/>
      <w:bookmarkStart w:id="2011" w:name="_Toc535834298"/>
      <w:bookmarkStart w:id="2012" w:name="_Toc535846134"/>
      <w:bookmarkStart w:id="2013" w:name="_Toc535846326"/>
      <w:bookmarkStart w:id="2014" w:name="_Toc535853050"/>
      <w:bookmarkStart w:id="2015" w:name="_Toc535853297"/>
      <w:bookmarkStart w:id="2016" w:name="_Toc535854191"/>
      <w:bookmarkStart w:id="2017" w:name="_Toc535854717"/>
      <w:bookmarkStart w:id="2018" w:name="_Toc535918681"/>
      <w:bookmarkStart w:id="2019" w:name="_Toc535932544"/>
      <w:bookmarkStart w:id="2020" w:name="_Toc535932636"/>
      <w:bookmarkStart w:id="2021" w:name="_Toc535933467"/>
      <w:bookmarkStart w:id="2022" w:name="_Toc535934359"/>
      <w:bookmarkStart w:id="2023" w:name="_Toc535935110"/>
      <w:bookmarkStart w:id="2024" w:name="_Toc535935885"/>
      <w:bookmarkStart w:id="2025" w:name="_Toc535938420"/>
      <w:bookmarkStart w:id="2026" w:name="_Toc535938769"/>
      <w:bookmarkStart w:id="2027" w:name="_Toc535942455"/>
      <w:bookmarkStart w:id="2028" w:name="_Toc535942692"/>
      <w:bookmarkStart w:id="2029" w:name="_Toc535942914"/>
      <w:bookmarkStart w:id="2030" w:name="_Toc535943010"/>
      <w:bookmarkStart w:id="2031" w:name="_Toc535943106"/>
      <w:bookmarkStart w:id="2032" w:name="_Toc535947855"/>
      <w:bookmarkStart w:id="2033" w:name="_Toc536006909"/>
      <w:bookmarkStart w:id="2034" w:name="_Toc536110540"/>
      <w:bookmarkStart w:id="2035" w:name="_Toc536110916"/>
      <w:bookmarkStart w:id="2036" w:name="_Toc536112135"/>
      <w:bookmarkStart w:id="2037" w:name="_Toc536112455"/>
      <w:bookmarkStart w:id="2038" w:name="_Toc536113340"/>
      <w:bookmarkStart w:id="2039" w:name="_Toc536113552"/>
      <w:bookmarkStart w:id="2040" w:name="_Toc536113764"/>
      <w:bookmarkStart w:id="2041" w:name="_Toc536115063"/>
      <w:bookmarkStart w:id="2042" w:name="_Toc536115333"/>
      <w:bookmarkStart w:id="2043" w:name="_Toc536117523"/>
      <w:bookmarkStart w:id="2044" w:name="_Toc536117738"/>
      <w:bookmarkStart w:id="2045" w:name="_Toc536118759"/>
      <w:bookmarkStart w:id="2046" w:name="_Toc536120051"/>
      <w:bookmarkStart w:id="2047" w:name="_Toc536120267"/>
      <w:bookmarkStart w:id="2048" w:name="_Toc536127329"/>
      <w:bookmarkStart w:id="2049" w:name="_Toc536127546"/>
      <w:bookmarkStart w:id="2050" w:name="_Toc536128330"/>
      <w:bookmarkStart w:id="2051" w:name="_Toc536129453"/>
      <w:bookmarkStart w:id="2052" w:name="_Toc536129671"/>
      <w:bookmarkStart w:id="2053" w:name="_Toc536129892"/>
      <w:bookmarkStart w:id="2054" w:name="_Toc536130115"/>
      <w:bookmarkStart w:id="2055" w:name="_Toc536130341"/>
      <w:bookmarkStart w:id="2056" w:name="_Toc536130577"/>
      <w:bookmarkStart w:id="2057" w:name="_Toc536131271"/>
      <w:bookmarkStart w:id="2058" w:name="_Toc536131532"/>
      <w:bookmarkStart w:id="2059" w:name="_Toc536199945"/>
      <w:bookmarkStart w:id="2060" w:name="_Toc536200192"/>
      <w:bookmarkStart w:id="2061" w:name="_Toc536200687"/>
      <w:bookmarkStart w:id="2062" w:name="_Toc536200935"/>
      <w:bookmarkStart w:id="2063" w:name="_Toc536201182"/>
      <w:bookmarkStart w:id="2064" w:name="_Toc536201429"/>
      <w:bookmarkStart w:id="2065" w:name="_Toc536202344"/>
      <w:bookmarkStart w:id="2066" w:name="_Toc536203715"/>
      <w:bookmarkStart w:id="2067" w:name="_Toc536203961"/>
      <w:bookmarkStart w:id="2068" w:name="_Toc536204207"/>
      <w:bookmarkStart w:id="2069" w:name="_Toc536539355"/>
      <w:bookmarkStart w:id="2070" w:name="_Toc536539608"/>
      <w:bookmarkStart w:id="2071" w:name="_Toc536543384"/>
      <w:bookmarkStart w:id="2072" w:name="_Toc536543638"/>
      <w:bookmarkStart w:id="2073" w:name="_Toc536544529"/>
      <w:bookmarkStart w:id="2074" w:name="_Toc536545469"/>
      <w:bookmarkStart w:id="2075" w:name="_Toc536546620"/>
      <w:bookmarkStart w:id="2076" w:name="_Toc536626916"/>
      <w:bookmarkStart w:id="2077" w:name="_Toc536725995"/>
      <w:bookmarkStart w:id="2078" w:name="_Toc536741091"/>
      <w:bookmarkStart w:id="2079" w:name="_Toc536741348"/>
      <w:bookmarkStart w:id="2080" w:name="_Toc536741604"/>
      <w:bookmarkStart w:id="2081" w:name="_Toc536784663"/>
      <w:bookmarkStart w:id="2082" w:name="_Toc536797558"/>
      <w:bookmarkStart w:id="2083" w:name="_Toc536797821"/>
      <w:bookmarkStart w:id="2084" w:name="_Toc536798218"/>
      <w:bookmarkStart w:id="2085" w:name="_Toc536798473"/>
      <w:bookmarkStart w:id="2086" w:name="_Toc536798728"/>
      <w:bookmarkStart w:id="2087" w:name="_Toc536800431"/>
      <w:bookmarkStart w:id="2088" w:name="_Ref531012649"/>
      <w:bookmarkStart w:id="2089" w:name="_Toc3307354"/>
      <w:bookmarkStart w:id="2090" w:name="_Toc3309001"/>
      <w:bookmarkStart w:id="2091" w:name="_Toc3309938"/>
      <w:bookmarkStart w:id="2092" w:name="_Toc3310192"/>
      <w:bookmarkStart w:id="2093" w:name="_Toc3311949"/>
      <w:bookmarkStart w:id="2094" w:name="_Toc3312203"/>
      <w:bookmarkStart w:id="2095" w:name="_Toc3312800"/>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9"/>
      <w:bookmarkEnd w:id="2090"/>
      <w:bookmarkEnd w:id="2091"/>
      <w:bookmarkEnd w:id="2092"/>
      <w:bookmarkEnd w:id="2093"/>
      <w:bookmarkEnd w:id="2094"/>
      <w:bookmarkEnd w:id="2095"/>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096" w:name="_Toc534793269"/>
      <w:bookmarkStart w:id="2097" w:name="_Toc534794027"/>
      <w:bookmarkStart w:id="2098" w:name="_Toc534794122"/>
      <w:bookmarkStart w:id="2099" w:name="_Toc534794219"/>
      <w:bookmarkStart w:id="2100" w:name="_Toc534796851"/>
      <w:bookmarkStart w:id="2101" w:name="_Toc534878107"/>
      <w:bookmarkStart w:id="2102" w:name="_Toc534878201"/>
      <w:bookmarkStart w:id="2103" w:name="_Toc534880539"/>
      <w:bookmarkStart w:id="2104" w:name="_Toc534895271"/>
      <w:bookmarkStart w:id="2105" w:name="_Toc534895988"/>
      <w:bookmarkStart w:id="2106" w:name="_Toc534896542"/>
      <w:bookmarkStart w:id="2107" w:name="_Toc534896935"/>
      <w:bookmarkStart w:id="2108" w:name="_Toc534983331"/>
      <w:bookmarkStart w:id="2109" w:name="_Toc534984865"/>
      <w:bookmarkStart w:id="2110" w:name="_Toc535242957"/>
      <w:bookmarkStart w:id="2111" w:name="_Toc535243309"/>
      <w:bookmarkStart w:id="2112" w:name="_Toc535245092"/>
      <w:bookmarkStart w:id="2113" w:name="_Toc535248216"/>
      <w:bookmarkStart w:id="2114" w:name="_Toc535248633"/>
      <w:bookmarkStart w:id="2115" w:name="_Toc535250112"/>
      <w:bookmarkStart w:id="2116" w:name="_Toc535251292"/>
      <w:bookmarkStart w:id="2117" w:name="_Toc535251833"/>
      <w:bookmarkStart w:id="2118" w:name="_Toc535252187"/>
      <w:bookmarkStart w:id="2119" w:name="_Toc535346255"/>
      <w:bookmarkStart w:id="2120" w:name="_Toc535418782"/>
      <w:bookmarkStart w:id="2121" w:name="_Toc535505084"/>
      <w:bookmarkStart w:id="2122" w:name="_Toc535509404"/>
      <w:bookmarkStart w:id="2123" w:name="_Toc535510097"/>
      <w:bookmarkStart w:id="2124" w:name="_Toc535512850"/>
      <w:bookmarkStart w:id="2125" w:name="_Toc535512939"/>
      <w:bookmarkStart w:id="2126" w:name="_Toc535527963"/>
      <w:bookmarkStart w:id="2127" w:name="_Toc535536168"/>
      <w:bookmarkStart w:id="2128" w:name="_Toc535575161"/>
      <w:bookmarkStart w:id="2129" w:name="_Toc535587619"/>
      <w:bookmarkStart w:id="2130" w:name="_Toc535587876"/>
      <w:bookmarkStart w:id="2131" w:name="_Toc535588561"/>
      <w:bookmarkStart w:id="2132" w:name="_Toc535589788"/>
      <w:bookmarkStart w:id="2133" w:name="_Toc535590252"/>
      <w:bookmarkStart w:id="2134" w:name="_Toc535594682"/>
      <w:bookmarkStart w:id="2135" w:name="_Toc535832363"/>
      <w:bookmarkStart w:id="2136" w:name="_Toc535834299"/>
      <w:bookmarkStart w:id="2137" w:name="_Toc535846135"/>
      <w:bookmarkStart w:id="2138" w:name="_Toc535846327"/>
      <w:bookmarkStart w:id="2139" w:name="_Toc535853051"/>
      <w:bookmarkStart w:id="2140" w:name="_Toc535853298"/>
      <w:bookmarkStart w:id="2141" w:name="_Toc535854192"/>
      <w:bookmarkStart w:id="2142" w:name="_Toc535854718"/>
      <w:bookmarkStart w:id="2143" w:name="_Toc535918682"/>
      <w:bookmarkStart w:id="2144" w:name="_Toc535932545"/>
      <w:bookmarkStart w:id="2145" w:name="_Toc535932637"/>
      <w:bookmarkStart w:id="2146" w:name="_Toc535933468"/>
      <w:bookmarkStart w:id="2147" w:name="_Toc535934360"/>
      <w:bookmarkStart w:id="2148" w:name="_Toc535935111"/>
      <w:bookmarkStart w:id="2149" w:name="_Toc535935886"/>
      <w:bookmarkStart w:id="2150" w:name="_Toc535938421"/>
      <w:bookmarkStart w:id="2151" w:name="_Toc535938770"/>
      <w:bookmarkStart w:id="2152" w:name="_Toc535942456"/>
      <w:bookmarkStart w:id="2153" w:name="_Toc535942693"/>
      <w:bookmarkStart w:id="2154" w:name="_Toc535942915"/>
      <w:bookmarkStart w:id="2155" w:name="_Toc535943011"/>
      <w:bookmarkStart w:id="2156" w:name="_Toc535943107"/>
      <w:bookmarkStart w:id="2157" w:name="_Toc535947856"/>
      <w:bookmarkStart w:id="2158" w:name="_Toc536006910"/>
      <w:bookmarkStart w:id="2159" w:name="_Toc536110541"/>
      <w:bookmarkStart w:id="2160" w:name="_Toc536110917"/>
      <w:bookmarkStart w:id="2161" w:name="_Toc536112136"/>
      <w:bookmarkStart w:id="2162" w:name="_Toc536112456"/>
      <w:bookmarkStart w:id="2163" w:name="_Toc536113341"/>
      <w:bookmarkStart w:id="2164" w:name="_Toc536113553"/>
      <w:bookmarkStart w:id="2165" w:name="_Toc536113765"/>
      <w:bookmarkStart w:id="2166" w:name="_Toc536115064"/>
      <w:bookmarkStart w:id="2167" w:name="_Toc536115334"/>
      <w:bookmarkStart w:id="2168" w:name="_Toc536117524"/>
      <w:bookmarkStart w:id="2169" w:name="_Toc536117739"/>
      <w:bookmarkStart w:id="2170" w:name="_Toc536118760"/>
      <w:bookmarkStart w:id="2171" w:name="_Toc536120052"/>
      <w:bookmarkStart w:id="2172" w:name="_Toc536120268"/>
      <w:bookmarkStart w:id="2173" w:name="_Toc536127330"/>
      <w:bookmarkStart w:id="2174" w:name="_Toc536127547"/>
      <w:bookmarkStart w:id="2175" w:name="_Toc536128331"/>
      <w:bookmarkStart w:id="2176" w:name="_Toc536129454"/>
      <w:bookmarkStart w:id="2177" w:name="_Toc536129672"/>
      <w:bookmarkStart w:id="2178" w:name="_Toc536129893"/>
      <w:bookmarkStart w:id="2179" w:name="_Toc536130116"/>
      <w:bookmarkStart w:id="2180" w:name="_Toc536130342"/>
      <w:bookmarkStart w:id="2181" w:name="_Toc536130578"/>
      <w:bookmarkStart w:id="2182" w:name="_Toc536131272"/>
      <w:bookmarkStart w:id="2183" w:name="_Toc536131533"/>
      <w:bookmarkStart w:id="2184" w:name="_Toc536199946"/>
      <w:bookmarkStart w:id="2185" w:name="_Toc536200193"/>
      <w:bookmarkStart w:id="2186" w:name="_Toc536200688"/>
      <w:bookmarkStart w:id="2187" w:name="_Toc536200936"/>
      <w:bookmarkStart w:id="2188" w:name="_Toc536201183"/>
      <w:bookmarkStart w:id="2189" w:name="_Toc536201430"/>
      <w:bookmarkStart w:id="2190" w:name="_Toc536202345"/>
      <w:bookmarkStart w:id="2191" w:name="_Toc536203716"/>
      <w:bookmarkStart w:id="2192" w:name="_Toc536203962"/>
      <w:bookmarkStart w:id="2193" w:name="_Toc536204208"/>
      <w:bookmarkStart w:id="2194" w:name="_Toc536539356"/>
      <w:bookmarkStart w:id="2195" w:name="_Toc536539609"/>
      <w:bookmarkStart w:id="2196" w:name="_Toc536543385"/>
      <w:bookmarkStart w:id="2197" w:name="_Toc536543639"/>
      <w:bookmarkStart w:id="2198" w:name="_Toc536544530"/>
      <w:bookmarkStart w:id="2199" w:name="_Toc536545470"/>
      <w:bookmarkStart w:id="2200" w:name="_Toc536546621"/>
      <w:bookmarkStart w:id="2201" w:name="_Toc536626917"/>
      <w:bookmarkStart w:id="2202" w:name="_Toc536725996"/>
      <w:bookmarkStart w:id="2203" w:name="_Toc536741092"/>
      <w:bookmarkStart w:id="2204" w:name="_Toc536741349"/>
      <w:bookmarkStart w:id="2205" w:name="_Toc536741605"/>
      <w:bookmarkStart w:id="2206" w:name="_Toc536784664"/>
      <w:bookmarkStart w:id="2207" w:name="_Toc536797559"/>
      <w:bookmarkStart w:id="2208" w:name="_Toc536797822"/>
      <w:bookmarkStart w:id="2209" w:name="_Toc536798219"/>
      <w:bookmarkStart w:id="2210" w:name="_Toc536798474"/>
      <w:bookmarkStart w:id="2211" w:name="_Toc536798729"/>
      <w:bookmarkStart w:id="2212" w:name="_Toc536800432"/>
      <w:bookmarkStart w:id="2213" w:name="_Toc3307355"/>
      <w:bookmarkStart w:id="2214" w:name="_Toc3309002"/>
      <w:bookmarkStart w:id="2215" w:name="_Toc3309939"/>
      <w:bookmarkStart w:id="2216" w:name="_Toc3310193"/>
      <w:bookmarkStart w:id="2217" w:name="_Toc3311950"/>
      <w:bookmarkStart w:id="2218" w:name="_Toc3312204"/>
      <w:bookmarkStart w:id="2219" w:name="_Toc3312801"/>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p>
    <w:p w14:paraId="58616707" w14:textId="31864B3D" w:rsidR="006F4286" w:rsidRDefault="006F4286" w:rsidP="0062290B">
      <w:pPr>
        <w:pStyle w:val="Titre2"/>
        <w:spacing w:after="240"/>
        <w:ind w:left="708" w:hanging="578"/>
      </w:pPr>
      <w:bookmarkStart w:id="2220" w:name="_Toc3312802"/>
      <w:r>
        <w:t xml:space="preserve">Méthode d’analyse de la </w:t>
      </w:r>
      <w:bookmarkEnd w:id="2088"/>
      <w:r>
        <w:t>stabilité</w:t>
      </w:r>
      <w:bookmarkEnd w:id="2220"/>
    </w:p>
    <w:p w14:paraId="2A5C2191" w14:textId="75B1F816"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C788A">
        <w:rPr>
          <w:b/>
        </w:rPr>
        <w:t>[19]</w:t>
      </w:r>
      <w:r w:rsidR="002B6086" w:rsidRPr="002B6086">
        <w:rPr>
          <w:b/>
        </w:rPr>
        <w:fldChar w:fldCharType="end"/>
      </w:r>
      <w:r>
        <w:t xml:space="preserve">.  </w:t>
      </w:r>
      <w:r w:rsidRPr="00B74D0E">
        <w:t xml:space="preserve">Ces coefficients </w:t>
      </w:r>
      <w:r w:rsidR="00784A90">
        <w:t>peuvent</w:t>
      </w:r>
      <w:r w:rsidR="00770416" w:rsidRPr="00B74D0E">
        <w:t xml:space="preserve">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7875090"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r w:rsidR="00784A90">
        <w:t xml:space="preserve">de </w:t>
      </w:r>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252369"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221" w:name="_Toc3312803"/>
      <w:r>
        <w:t>Coefficients d’influence de l’effet Morton</w:t>
      </w:r>
      <w:bookmarkEnd w:id="222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DC788A">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C788A">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C788A">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252369"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22" w:name="_Ref536438342"/>
            <w:r w:rsidRPr="00822191">
              <w:rPr>
                <w:rFonts w:ascii="Times New Roman" w:eastAsia="Times New Roman" w:hAnsi="Times New Roman"/>
                <w:b/>
                <w:iCs w:val="0"/>
                <w:color w:val="auto"/>
                <w:sz w:val="22"/>
                <w:szCs w:val="22"/>
                <w:lang w:eastAsia="fr-FR"/>
              </w:rPr>
              <w:t xml:space="preserve"> </w:t>
            </w:r>
            <w:bookmarkEnd w:id="2222"/>
          </w:p>
        </w:tc>
      </w:tr>
    </w:tbl>
    <w:p w14:paraId="03939BEB" w14:textId="2D2A85CC"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r w:rsidR="00784A90">
        <w:t>e</w:t>
      </w:r>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23" w:name="_Ref518574219"/>
            <w:r w:rsidRPr="00B70EB0">
              <w:rPr>
                <w:rFonts w:ascii="Times New Roman" w:eastAsia="Times New Roman" w:hAnsi="Times New Roman"/>
                <w:b/>
                <w:iCs w:val="0"/>
                <w:color w:val="auto"/>
                <w:sz w:val="22"/>
                <w:szCs w:val="22"/>
                <w:lang w:eastAsia="fr-FR"/>
              </w:rPr>
              <w:t xml:space="preserve"> </w:t>
            </w:r>
            <w:bookmarkEnd w:id="2223"/>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C788A">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25236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224" w:name="_Ref534201420"/>
            <w:r>
              <w:rPr>
                <w:rFonts w:ascii="Times New Roman" w:eastAsia="Times New Roman" w:hAnsi="Times New Roman"/>
                <w:b/>
                <w:iCs w:val="0"/>
                <w:color w:val="auto"/>
                <w:sz w:val="22"/>
                <w:szCs w:val="22"/>
                <w:lang w:val="en-US" w:eastAsia="fr-FR"/>
              </w:rPr>
              <w:t xml:space="preserve"> </w:t>
            </w:r>
            <w:bookmarkEnd w:id="2224"/>
          </w:p>
        </w:tc>
      </w:tr>
    </w:tbl>
    <w:p w14:paraId="00974CFA" w14:textId="58F2A63C" w:rsidR="006F4286" w:rsidRPr="00FA40FE" w:rsidRDefault="006F4286" w:rsidP="006F4286">
      <w:pPr>
        <w:pStyle w:val="Titre3"/>
        <w:spacing w:before="240" w:after="240"/>
        <w:ind w:left="709"/>
      </w:pPr>
      <w:bookmarkStart w:id="2225" w:name="_Toc3312804"/>
      <w:r>
        <w:t>Critère de stabilité</w:t>
      </w:r>
      <w:bookmarkEnd w:id="2225"/>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226" w:name="_Ref530059670"/>
            <w:r w:rsidRPr="00E03861">
              <w:rPr>
                <w:rFonts w:ascii="Times New Roman" w:eastAsiaTheme="minorEastAsia" w:hAnsi="Times New Roman"/>
                <w:b/>
                <w:i/>
              </w:rPr>
              <w:t xml:space="preserve"> </w:t>
            </w:r>
            <w:bookmarkEnd w:id="2226"/>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C788A">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C788A">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C788A">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252369"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27" w:name="_Ref530060431"/>
            <w:r w:rsidRPr="00E03861">
              <w:rPr>
                <w:rFonts w:ascii="Times New Roman" w:eastAsiaTheme="minorEastAsia" w:hAnsi="Times New Roman"/>
                <w:b/>
                <w:i/>
              </w:rPr>
              <w:t xml:space="preserve"> </w:t>
            </w:r>
            <w:bookmarkEnd w:id="2227"/>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C788A">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28" w:name="_Ref531096466"/>
            <w:r w:rsidRPr="00E03861">
              <w:rPr>
                <w:rFonts w:ascii="Times New Roman" w:eastAsiaTheme="minorEastAsia" w:hAnsi="Times New Roman"/>
                <w:b/>
                <w:i/>
              </w:rPr>
              <w:t xml:space="preserve"> </w:t>
            </w:r>
            <w:bookmarkEnd w:id="2228"/>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C788A">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229" w:name="_Toc3312805"/>
      <w:r>
        <w:t>Approche Lorenz et Murphy</w:t>
      </w:r>
      <w:bookmarkEnd w:id="2229"/>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5BA2A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7D7B9557"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circonférentielle du rotor. Le champ de température à la surface du rotor dans le palier est supposé égal à la moyenne de</w:t>
      </w:r>
      <w:r w:rsidR="00784A90">
        <w:t xml:space="preserve"> la</w:t>
      </w:r>
      <w:r>
        <w:t xml:space="preserv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C788A">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91D1F0C" w:rsidR="006F4286" w:rsidRDefault="006F4286" w:rsidP="00E0308D">
      <w:pPr>
        <w:pStyle w:val="Paragraphedeliste"/>
        <w:numPr>
          <w:ilvl w:val="0"/>
          <w:numId w:val="16"/>
        </w:numPr>
        <w:spacing w:line="360" w:lineRule="auto"/>
        <w:jc w:val="both"/>
      </w:pPr>
      <w:r>
        <w:t>Calculer la phase du point haut en se basant sur l’orbite obtenu</w:t>
      </w:r>
      <w:r w:rsidR="00784A90">
        <w:t>e</w:t>
      </w:r>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C788A">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DC788A">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C788A">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230" w:name="_Ref518572565"/>
            <w:r w:rsidRPr="008C024E">
              <w:rPr>
                <w:rFonts w:ascii="Times New Roman" w:eastAsia="Times New Roman" w:hAnsi="Times New Roman"/>
                <w:b/>
                <w:iCs w:val="0"/>
                <w:color w:val="auto"/>
                <w:sz w:val="22"/>
                <w:szCs w:val="22"/>
                <w:lang w:eastAsia="fr-FR"/>
              </w:rPr>
              <w:t xml:space="preserve"> </w:t>
            </w:r>
            <w:bookmarkEnd w:id="2230"/>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C788A">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231" w:name="_Toc3312806"/>
      <w:r>
        <w:t>Approche analytique améliorée</w:t>
      </w:r>
      <w:bookmarkEnd w:id="2231"/>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0709411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784A90">
        <w:t>c</w:t>
      </w:r>
      <w:r>
        <w:t>ode</w:t>
      </w:r>
      <w:r w:rsidR="00784A90">
        <w:t>_a</w:t>
      </w:r>
      <w:r>
        <w:t xml:space="preserve">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C788A">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C788A" w:rsidRPr="00DC788A">
        <w:rPr>
          <w:b/>
          <w:iCs/>
        </w:rPr>
        <w:t xml:space="preserve">Tableau </w:t>
      </w:r>
      <w:r w:rsidR="00DC788A" w:rsidRPr="00DC788A">
        <w:rPr>
          <w:b/>
          <w:iCs/>
          <w:noProof/>
        </w:rPr>
        <w:t>5.1</w:t>
      </w:r>
      <w:r w:rsidR="00DC788A" w:rsidRPr="00DC788A">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232" w:name="_Ref531204113"/>
      <w:bookmarkStart w:id="2233" w:name="_Toc536112276"/>
      <w:bookmarkStart w:id="2234" w:name="_Toc3312978"/>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23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233"/>
      <w:bookmarkEnd w:id="2234"/>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912141A" w:rsidR="00E94D84" w:rsidRPr="00E94D84" w:rsidRDefault="00702B40" w:rsidP="00702B40">
            <w:pPr>
              <w:jc w:val="center"/>
            </w:pPr>
            <w:r>
              <w:t>approche</w:t>
            </w:r>
            <w:r w:rsidR="00E94D84" w:rsidRPr="00E94D84">
              <w:t xml:space="preserve"> linéaire (coefficients dynamiques</w:t>
            </w:r>
            <w:r>
              <w:t xml:space="preserve"> utilisé</w:t>
            </w:r>
            <w:r w:rsidR="00784A90">
              <w:t>s</w:t>
            </w:r>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1599E4A4" w:rsidR="00E94D84" w:rsidRPr="00E94D84" w:rsidRDefault="00E94D84" w:rsidP="00E94D84">
            <w:pPr>
              <w:jc w:val="center"/>
            </w:pPr>
            <w:r w:rsidRPr="00E94D84">
              <w:t>Température du rotor obtenu</w:t>
            </w:r>
            <w:r w:rsidR="00784A90">
              <w:t>e</w:t>
            </w:r>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252369"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DC788A">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235" w:name="_Toc3312807"/>
      <w:r w:rsidRPr="00EA3D98">
        <w:t xml:space="preserve">Application au Banc de l’effet Morton </w:t>
      </w:r>
      <w:r>
        <w:t>(BEM)</w:t>
      </w:r>
      <w:bookmarkEnd w:id="223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236" w:name="_Toc3312808"/>
      <w:r>
        <w:lastRenderedPageBreak/>
        <w:t>Configuration du rotor</w:t>
      </w:r>
      <w:r w:rsidR="003F464C">
        <w:t xml:space="preserve"> court</w:t>
      </w:r>
      <w:r>
        <w:t xml:space="preserve"> 430mm</w:t>
      </w:r>
      <w:bookmarkEnd w:id="223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4BE52E16"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3225D8E9"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r w:rsidR="00784A90">
        <w:rPr>
          <w:sz w:val="22"/>
        </w:rPr>
        <w:t>s</w:t>
      </w:r>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C788A">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C788A" w:rsidRPr="00DC788A">
        <w:rPr>
          <w:b/>
          <w:iCs/>
          <w:sz w:val="22"/>
        </w:rPr>
        <w:t>Figure 5.2</w:t>
      </w:r>
      <w:r w:rsidR="00DC788A" w:rsidRPr="00DC788A">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DC788A" w:rsidRPr="00DC788A">
        <w:rPr>
          <w:rFonts w:eastAsia="Times New Roman" w:cs="Times New Roman"/>
          <w:b/>
          <w:color w:val="auto"/>
          <w:sz w:val="22"/>
          <w:szCs w:val="20"/>
          <w:lang w:eastAsia="fr-FR"/>
        </w:rPr>
        <w:t xml:space="preserve">Figure </w:t>
      </w:r>
      <w:r w:rsidR="00DC788A" w:rsidRPr="00DC788A">
        <w:rPr>
          <w:rFonts w:eastAsia="Times New Roman" w:cs="Times New Roman"/>
          <w:b/>
          <w:noProof/>
          <w:color w:val="auto"/>
          <w:sz w:val="22"/>
          <w:szCs w:val="20"/>
          <w:lang w:eastAsia="fr-FR"/>
        </w:rPr>
        <w:t>4.3</w:t>
      </w:r>
      <w:r w:rsidR="00DC788A" w:rsidRPr="00DC788A">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237" w:name="_Ref531015477"/>
            <w:bookmarkStart w:id="2238" w:name="_Toc536112252"/>
            <w:bookmarkStart w:id="2239" w:name="_Toc331292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23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238"/>
            <w:bookmarkEnd w:id="2239"/>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240" w:name="_Ref531019019"/>
            <w:bookmarkStart w:id="2241" w:name="_Toc536112253"/>
            <w:bookmarkStart w:id="2242" w:name="_Toc3312926"/>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C788A">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C788A">
              <w:rPr>
                <w:noProof/>
                <w:sz w:val="22"/>
              </w:rPr>
              <w:t>2</w:t>
            </w:r>
            <w:r w:rsidR="0019727E">
              <w:rPr>
                <w:sz w:val="22"/>
              </w:rPr>
              <w:fldChar w:fldCharType="end"/>
            </w:r>
            <w:bookmarkEnd w:id="224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241"/>
            <w:bookmarkEnd w:id="224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DC788A" w:rsidRPr="00DC788A">
        <w:rPr>
          <w:b/>
          <w:sz w:val="22"/>
          <w:szCs w:val="22"/>
        </w:rPr>
        <w:t xml:space="preserve">Tableau </w:t>
      </w:r>
      <w:r w:rsidR="00DC788A" w:rsidRPr="00DC788A">
        <w:rPr>
          <w:b/>
          <w:noProof/>
          <w:sz w:val="22"/>
          <w:szCs w:val="22"/>
        </w:rPr>
        <w:t>5.2</w:t>
      </w:r>
      <w:r w:rsidR="00DC788A" w:rsidRPr="00DC788A">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243" w:name="_Ref534218071"/>
      <w:bookmarkStart w:id="2244" w:name="_Toc536112277"/>
      <w:bookmarkStart w:id="2245" w:name="_Toc3312979"/>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DC788A">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DC788A">
        <w:rPr>
          <w:noProof/>
          <w:sz w:val="22"/>
          <w:szCs w:val="22"/>
        </w:rPr>
        <w:t>1</w:t>
      </w:r>
      <w:r w:rsidR="00B055A9">
        <w:rPr>
          <w:sz w:val="22"/>
          <w:szCs w:val="22"/>
        </w:rPr>
        <w:fldChar w:fldCharType="end"/>
      </w:r>
      <w:bookmarkEnd w:id="224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244"/>
      <w:bookmarkEnd w:id="2245"/>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246" w:name="_Ref531193074"/>
            <w:bookmarkStart w:id="2247" w:name="_Toc536112254"/>
            <w:bookmarkStart w:id="2248" w:name="_Toc331292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C788A">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C788A">
              <w:rPr>
                <w:noProof/>
                <w:sz w:val="22"/>
              </w:rPr>
              <w:t>3</w:t>
            </w:r>
            <w:r w:rsidR="0019727E">
              <w:rPr>
                <w:sz w:val="22"/>
              </w:rPr>
              <w:fldChar w:fldCharType="end"/>
            </w:r>
            <w:bookmarkEnd w:id="224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247"/>
            <w:bookmarkEnd w:id="2248"/>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DC788A" w:rsidRPr="00DC788A">
        <w:rPr>
          <w:rFonts w:eastAsia="Calibri"/>
          <w:b/>
          <w:iCs/>
          <w:noProof/>
          <w:sz w:val="22"/>
          <w:lang w:eastAsia="en-US"/>
        </w:rPr>
        <w:t>Figure 5.2</w:t>
      </w:r>
      <w:r w:rsidR="00DC788A" w:rsidRPr="00DC788A">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249" w:name="_Ref535497157"/>
      <w:bookmarkStart w:id="2250" w:name="_Toc536112255"/>
      <w:bookmarkStart w:id="2251" w:name="_Toc3312928"/>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DC788A">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DC788A">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4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50"/>
      <w:bookmarkEnd w:id="2251"/>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252" w:name="_Ref531095594"/>
      <w:bookmarkStart w:id="2253" w:name="_Toc536112256"/>
      <w:bookmarkStart w:id="2254" w:name="_Toc3312929"/>
      <w:r w:rsidRPr="00FC14C6">
        <w:rPr>
          <w:sz w:val="22"/>
        </w:rPr>
        <w:t xml:space="preserve">Figure </w:t>
      </w:r>
      <w:r>
        <w:rPr>
          <w:sz w:val="22"/>
        </w:rPr>
        <w:fldChar w:fldCharType="begin"/>
      </w:r>
      <w:r>
        <w:rPr>
          <w:sz w:val="22"/>
        </w:rPr>
        <w:instrText xml:space="preserve"> STYLEREF 2 \s </w:instrText>
      </w:r>
      <w:r>
        <w:rPr>
          <w:sz w:val="22"/>
        </w:rPr>
        <w:fldChar w:fldCharType="separate"/>
      </w:r>
      <w:r w:rsidR="00DC788A">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DC788A">
        <w:rPr>
          <w:noProof/>
          <w:sz w:val="22"/>
        </w:rPr>
        <w:t>5</w:t>
      </w:r>
      <w:r>
        <w:rPr>
          <w:sz w:val="22"/>
        </w:rPr>
        <w:fldChar w:fldCharType="end"/>
      </w:r>
      <w:bookmarkEnd w:id="2252"/>
      <w:r w:rsidRPr="00FC14C6">
        <w:rPr>
          <w:sz w:val="22"/>
        </w:rPr>
        <w:t> : champ de température imposé au modèle thermomécanique</w:t>
      </w:r>
      <w:bookmarkEnd w:id="2253"/>
      <w:bookmarkEnd w:id="2254"/>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C788A">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1097B701"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DC788A" w:rsidRPr="00DC788A">
        <w:rPr>
          <w:rFonts w:eastAsia="Calibri"/>
          <w:b/>
          <w:iCs/>
          <w:noProof/>
          <w:sz w:val="22"/>
          <w:lang w:eastAsia="en-US"/>
        </w:rPr>
        <w:t>Figure 5.2</w:t>
      </w:r>
      <w:r w:rsidR="00DC788A" w:rsidRPr="00DC788A">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C788A">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C788A" w:rsidRPr="00DC788A">
        <w:rPr>
          <w:b/>
          <w:iCs/>
          <w:sz w:val="22"/>
        </w:rPr>
        <w:t xml:space="preserve">Figure </w:t>
      </w:r>
      <w:r w:rsidR="00DC788A" w:rsidRPr="00DC788A">
        <w:rPr>
          <w:b/>
          <w:iCs/>
          <w:noProof/>
          <w:sz w:val="22"/>
        </w:rPr>
        <w:t>5.2</w:t>
      </w:r>
      <w:r w:rsidR="00DC788A" w:rsidRPr="00DC788A">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255" w:name="_Ref531096885"/>
      <w:bookmarkStart w:id="2256" w:name="_Toc536112258"/>
      <w:bookmarkStart w:id="2257" w:name="_Toc331293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5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56"/>
      <w:bookmarkEnd w:id="2257"/>
    </w:p>
    <w:p w14:paraId="46F1C6C6" w14:textId="27546AF2" w:rsidR="00AE4728" w:rsidRPr="00FC14C6" w:rsidRDefault="00AE4728" w:rsidP="0037172D">
      <w:pPr>
        <w:pStyle w:val="Default"/>
        <w:spacing w:before="240" w:after="240" w:line="360" w:lineRule="auto"/>
        <w:ind w:firstLine="709"/>
        <w:jc w:val="both"/>
        <w:rPr>
          <w:sz w:val="22"/>
        </w:rPr>
      </w:pPr>
      <w:bookmarkStart w:id="225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C788A" w:rsidRPr="00DC788A">
        <w:rPr>
          <w:b/>
          <w:iCs/>
          <w:sz w:val="22"/>
        </w:rPr>
        <w:t xml:space="preserve">Figure </w:t>
      </w:r>
      <w:r w:rsidR="00DC788A" w:rsidRPr="00DC788A">
        <w:rPr>
          <w:b/>
          <w:iCs/>
          <w:noProof/>
          <w:sz w:val="22"/>
        </w:rPr>
        <w:t>5.2</w:t>
      </w:r>
      <w:r w:rsidR="00DC788A" w:rsidRPr="00DC788A">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r w:rsidR="00FE090B">
        <w:rPr>
          <w:sz w:val="22"/>
        </w:rPr>
        <w:t>s</w:t>
      </w:r>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259" w:name="_Ref535593984"/>
      <w:bookmarkStart w:id="2260" w:name="_Toc3312809"/>
      <w:r>
        <w:lastRenderedPageBreak/>
        <w:t xml:space="preserve">Configuration du rotor </w:t>
      </w:r>
      <w:bookmarkEnd w:id="2258"/>
      <w:r w:rsidR="008A6682">
        <w:t>long 700mm</w:t>
      </w:r>
      <w:bookmarkEnd w:id="2259"/>
      <w:bookmarkEnd w:id="2260"/>
    </w:p>
    <w:p w14:paraId="645D4A39" w14:textId="6C9787A0"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0D26BCF8"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le rotor 430mm, le calcul de la réponse au balourd pour le rotor 700mm est réalisé en fonction </w:t>
      </w:r>
      <w:r>
        <w:rPr>
          <w:sz w:val="22"/>
        </w:rPr>
        <w:t xml:space="preserve">de l’amplitude du balourd </w:t>
      </w:r>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sidR="00FE090B">
        <w:rPr>
          <w:sz w:val="22"/>
        </w:rPr>
        <w:t xml:space="preserve"> </w:t>
      </w:r>
      <w:r>
        <w:rPr>
          <w:sz w:val="22"/>
        </w:rPr>
        <w:t>;</w:t>
      </w:r>
      <w:r w:rsidR="00FE090B">
        <w:rPr>
          <w:sz w:val="22"/>
        </w:rPr>
        <w:t xml:space="preserve"> </w:t>
      </w:r>
      <w:r>
        <w:rPr>
          <w:sz w:val="22"/>
        </w:rPr>
        <w:t xml:space="preserve">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79BE631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00FE090B">
        <w:rPr>
          <w:sz w:val="22"/>
        </w:rPr>
        <w:t>T</w:t>
      </w:r>
      <w:r w:rsidRPr="00A56003">
        <w:rPr>
          <w:sz w:val="22"/>
        </w:rPr>
        <w: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C788A" w:rsidRPr="00DC788A">
        <w:rPr>
          <w:b/>
          <w:iCs/>
          <w:sz w:val="22"/>
        </w:rPr>
        <w:t xml:space="preserve">Figure </w:t>
      </w:r>
      <w:r w:rsidR="00DC788A" w:rsidRPr="00DC788A">
        <w:rPr>
          <w:b/>
          <w:iCs/>
          <w:noProof/>
          <w:sz w:val="22"/>
        </w:rPr>
        <w:t>5.2</w:t>
      </w:r>
      <w:r w:rsidR="00DC788A" w:rsidRPr="00DC788A">
        <w:rPr>
          <w:b/>
          <w:iCs/>
          <w:noProof/>
          <w:sz w:val="22"/>
        </w:rPr>
        <w:noBreakHyphen/>
        <w:t>7</w:t>
      </w:r>
      <w:r w:rsidRPr="00C5503D">
        <w:rPr>
          <w:b/>
          <w:sz w:val="22"/>
        </w:rPr>
        <w:fldChar w:fldCharType="end"/>
      </w:r>
      <w:r w:rsidRPr="00A56003">
        <w:rPr>
          <w:sz w:val="22"/>
        </w:rPr>
        <w:t xml:space="preserve">. </w:t>
      </w:r>
      <w:r>
        <w:rPr>
          <w:sz w:val="22"/>
        </w:rPr>
        <w:t xml:space="preserve">Les résultats de calcul des coefficients d’influence </w:t>
      </w:r>
      <m:oMath>
        <m:r>
          <m:rPr>
            <m:sty m:val="bi"/>
          </m:rPr>
          <w:rPr>
            <w:rFonts w:ascii="Cambria Math" w:hAnsi="Cambria Math"/>
            <w:sz w:val="22"/>
          </w:rPr>
          <m:t xml:space="preserve">A </m:t>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261" w:name="_Ref531189711"/>
            <w:bookmarkStart w:id="2262" w:name="_Toc536112259"/>
            <w:bookmarkStart w:id="2263" w:name="_Toc3312931"/>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26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62"/>
            <w:bookmarkEnd w:id="2263"/>
          </w:p>
        </w:tc>
      </w:tr>
    </w:tbl>
    <w:p w14:paraId="14D63457" w14:textId="77777777" w:rsidR="00AD4BEE" w:rsidRDefault="00AD4BEE" w:rsidP="00AD4BEE"/>
    <w:p w14:paraId="41A3D03A" w14:textId="7F2BA5CC"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w:t>
      </w:r>
      <w:r w:rsidR="00FE090B">
        <w:rPr>
          <w:sz w:val="22"/>
        </w:rPr>
        <w:t xml:space="preserve">roches, ce qui permet d’obtenir </w:t>
      </w:r>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264" w:name="_Ref534232364"/>
            <w:bookmarkStart w:id="2265" w:name="_Toc536112260"/>
            <w:bookmarkStart w:id="2266" w:name="_Toc3312932"/>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C788A">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C788A">
              <w:rPr>
                <w:noProof/>
                <w:sz w:val="22"/>
              </w:rPr>
              <w:t>8</w:t>
            </w:r>
            <w:r w:rsidR="0019727E">
              <w:rPr>
                <w:sz w:val="22"/>
              </w:rPr>
              <w:fldChar w:fldCharType="end"/>
            </w:r>
            <w:bookmarkEnd w:id="226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65"/>
            <w:bookmarkEnd w:id="2266"/>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DC788A" w:rsidRPr="00DC788A">
        <w:rPr>
          <w:b/>
          <w:sz w:val="22"/>
        </w:rPr>
        <w:t xml:space="preserve">Figure </w:t>
      </w:r>
      <w:r w:rsidR="00DC788A" w:rsidRPr="00DC788A">
        <w:rPr>
          <w:b/>
          <w:noProof/>
          <w:sz w:val="22"/>
        </w:rPr>
        <w:t>5.2</w:t>
      </w:r>
      <w:r w:rsidR="00DC788A" w:rsidRPr="00DC788A">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267" w:name="_Ref531186850"/>
      <w:bookmarkStart w:id="2268" w:name="_Ref534380440"/>
      <w:bookmarkStart w:id="2269" w:name="_Toc536112278"/>
      <w:bookmarkStart w:id="2270" w:name="_Toc3312980"/>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67"/>
      <w:bookmarkEnd w:id="226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69"/>
      <w:bookmarkEnd w:id="2270"/>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271" w:name="_Ref534295302"/>
            <w:bookmarkStart w:id="2272" w:name="_Toc536112261"/>
            <w:bookmarkStart w:id="2273" w:name="_Toc331293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C788A">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C788A">
              <w:rPr>
                <w:noProof/>
                <w:sz w:val="22"/>
              </w:rPr>
              <w:t>9</w:t>
            </w:r>
            <w:r w:rsidR="0019727E">
              <w:rPr>
                <w:sz w:val="22"/>
              </w:rPr>
              <w:fldChar w:fldCharType="end"/>
            </w:r>
            <w:bookmarkEnd w:id="227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72"/>
            <w:bookmarkEnd w:id="2273"/>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C788A" w:rsidRPr="00DC788A">
        <w:rPr>
          <w:b/>
          <w:sz w:val="22"/>
        </w:rPr>
        <w:t>Figure 5.2</w:t>
      </w:r>
      <w:r w:rsidR="00DC788A" w:rsidRPr="00DC788A">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274" w:name="_Ref531186145"/>
      <w:bookmarkStart w:id="2275" w:name="_Toc536112262"/>
      <w:bookmarkStart w:id="2276" w:name="_Toc3312934"/>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27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75"/>
      <w:bookmarkEnd w:id="2276"/>
    </w:p>
    <w:p w14:paraId="592BC73D" w14:textId="481D80DB" w:rsidR="00DB069B" w:rsidRDefault="00DB069B" w:rsidP="00A95AF3">
      <w:pPr>
        <w:pStyle w:val="Titre4"/>
        <w:spacing w:before="240" w:after="240"/>
        <w:ind w:left="709" w:hanging="862"/>
      </w:pPr>
      <w:r>
        <w:t xml:space="preserve">Résultat de l’analyse </w:t>
      </w:r>
    </w:p>
    <w:p w14:paraId="79757582" w14:textId="48846EDB"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C788A" w:rsidRPr="00DC788A">
        <w:rPr>
          <w:b/>
          <w:iCs/>
        </w:rPr>
        <w:t xml:space="preserve">Figure </w:t>
      </w:r>
      <w:r w:rsidR="00DC788A" w:rsidRPr="00DC788A">
        <w:rPr>
          <w:b/>
          <w:iCs/>
          <w:noProof/>
        </w:rPr>
        <w:t>5.2</w:t>
      </w:r>
      <w:r w:rsidR="00DC788A" w:rsidRPr="00DC788A">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0A708A48"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FE090B">
        <w:rPr>
          <w:b/>
        </w:rPr>
        <w:fldChar w:fldCharType="begin"/>
      </w:r>
      <w:r w:rsidRPr="00FE090B">
        <w:rPr>
          <w:b/>
        </w:rPr>
        <w:instrText xml:space="preserve"> REF _Ref534380440 \h  \* MERGEFORMAT </w:instrText>
      </w:r>
      <w:r w:rsidRPr="00FE090B">
        <w:rPr>
          <w:b/>
        </w:rPr>
      </w:r>
      <w:r w:rsidRPr="00FE090B">
        <w:rPr>
          <w:b/>
        </w:rPr>
        <w:fldChar w:fldCharType="separate"/>
      </w:r>
      <w:r w:rsidR="00DC788A" w:rsidRPr="00FE090B">
        <w:rPr>
          <w:rFonts w:cs="Calibri"/>
          <w:b/>
          <w:color w:val="000000"/>
          <w:szCs w:val="24"/>
        </w:rPr>
        <w:t>Tableau</w:t>
      </w:r>
      <w:r w:rsidR="00DC788A" w:rsidRPr="00FE090B">
        <w:rPr>
          <w:rFonts w:cs="Calibri"/>
          <w:b/>
          <w:iCs/>
          <w:noProof/>
          <w:color w:val="000000"/>
          <w:szCs w:val="24"/>
        </w:rPr>
        <w:t xml:space="preserve"> 5.2</w:t>
      </w:r>
      <w:r w:rsidR="00DC788A" w:rsidRPr="00FE090B">
        <w:rPr>
          <w:rFonts w:cs="Calibri"/>
          <w:b/>
          <w:iCs/>
          <w:noProof/>
          <w:color w:val="000000"/>
          <w:szCs w:val="24"/>
        </w:rPr>
        <w:noBreakHyphen/>
        <w:t>2</w:t>
      </w:r>
      <w:r w:rsidRPr="00FE090B">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00FE090B">
        <w:t>e</w:t>
      </w:r>
      <w:r w:rsidRPr="00C809D9">
        <w:t>.</w:t>
      </w:r>
      <w:r w:rsidRPr="00DD796F">
        <w:t xml:space="preserve"> </w:t>
      </w:r>
      <w:r>
        <w:t>Ces balourds thermiques créés sont dépendent des balourds mécaniques imposés et leurs balourds totaux sont présenté</w:t>
      </w:r>
      <w:r w:rsidR="00FE090B">
        <w:t>s</w:t>
      </w:r>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C788A" w:rsidRPr="00DC788A">
        <w:rPr>
          <w:rFonts w:cs="Calibri"/>
          <w:b/>
          <w:iCs/>
          <w:color w:val="000000"/>
          <w:szCs w:val="24"/>
        </w:rPr>
        <w:t>Tableau 5.2</w:t>
      </w:r>
      <w:r w:rsidR="00DC788A" w:rsidRPr="00DC788A">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277" w:name="_Ref531184866"/>
      <w:bookmarkStart w:id="2278" w:name="_Toc536112263"/>
      <w:bookmarkStart w:id="2279" w:name="_Toc3312935"/>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7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78"/>
      <w:bookmarkEnd w:id="2279"/>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80" w:name="_Ref534382904"/>
      <w:bookmarkStart w:id="2281" w:name="_Toc536112279"/>
      <w:bookmarkStart w:id="2282" w:name="_Toc3312981"/>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C788A">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8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81"/>
      <w:bookmarkEnd w:id="228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283" w:name="_Toc534984877"/>
      <w:bookmarkStart w:id="2284" w:name="_Toc3312810"/>
      <w:r>
        <w:rPr>
          <w:lang w:eastAsia="zh-CN"/>
        </w:rPr>
        <w:t>Tech</w:t>
      </w:r>
      <w:r w:rsidR="0052000A">
        <w:rPr>
          <w:lang w:eastAsia="zh-CN"/>
        </w:rPr>
        <w:t>niques à mettre en oeuvre pour é</w:t>
      </w:r>
      <w:r>
        <w:rPr>
          <w:lang w:eastAsia="zh-CN"/>
        </w:rPr>
        <w:t>viter l’instabilite de l’effet Morton</w:t>
      </w:r>
      <w:bookmarkEnd w:id="2284"/>
      <w:r>
        <w:rPr>
          <w:lang w:eastAsia="zh-CN"/>
        </w:rPr>
        <w:t xml:space="preserve"> </w:t>
      </w:r>
      <w:bookmarkEnd w:id="2283"/>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285" w:name="_Toc3312811"/>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28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DC788A" w:rsidRPr="00DC788A">
        <w:rPr>
          <w:b/>
          <w:iCs/>
        </w:rPr>
        <w:t xml:space="preserve">Figure </w:t>
      </w:r>
      <w:r w:rsidR="00DC788A" w:rsidRPr="00DC788A">
        <w:rPr>
          <w:b/>
          <w:iCs/>
          <w:noProof/>
        </w:rPr>
        <w:t>5.3</w:t>
      </w:r>
      <w:r w:rsidR="00DC788A" w:rsidRPr="00DC788A">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DC788A">
        <w:rPr>
          <w:b/>
        </w:rPr>
        <w:t>[60]</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DC788A">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DC788A">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DC788A">
        <w:rPr>
          <w:b/>
        </w:rPr>
        <w:t>[60]</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286" w:name="_Ref536721498"/>
      <w:bookmarkStart w:id="2287" w:name="_Toc536112264"/>
      <w:bookmarkStart w:id="2288" w:name="_Toc3312936"/>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86"/>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C788A">
        <w:rPr>
          <w:b/>
          <w:i w:val="0"/>
          <w:sz w:val="22"/>
        </w:rPr>
        <w:t>[60]</w:t>
      </w:r>
      <w:bookmarkEnd w:id="2287"/>
      <w:bookmarkEnd w:id="2288"/>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1A759897"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DC788A">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DC788A" w:rsidRPr="00DC788A">
        <w:rPr>
          <w:b/>
          <w:iCs/>
          <w:szCs w:val="22"/>
        </w:rPr>
        <w:t>Figure 5.3</w:t>
      </w:r>
      <w:r w:rsidR="00DC788A" w:rsidRPr="00DC788A">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w:t>
      </w:r>
      <w:r w:rsidR="00FE090B">
        <w:rPr>
          <w:szCs w:val="22"/>
        </w:rPr>
        <w:t>e</w:t>
      </w:r>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DC788A">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DC788A">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DC788A">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DC788A">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DC788A">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89" w:name="_Ref536452193"/>
      <w:bookmarkStart w:id="2290" w:name="_Toc3312937"/>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89"/>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DC788A">
        <w:rPr>
          <w:rFonts w:ascii="Calibri" w:eastAsia="Times New Roman" w:hAnsi="Calibri" w:cs="Times New Roman"/>
          <w:b/>
          <w:i w:val="0"/>
          <w:iCs w:val="0"/>
          <w:color w:val="auto"/>
          <w:sz w:val="22"/>
          <w:szCs w:val="22"/>
        </w:rPr>
        <w:t>[21]</w:t>
      </w:r>
      <w:bookmarkEnd w:id="2290"/>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DC788A">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DC788A" w:rsidRPr="00DC788A">
        <w:rPr>
          <w:b/>
          <w:iCs/>
          <w:szCs w:val="22"/>
        </w:rPr>
        <w:t xml:space="preserve">Figure </w:t>
      </w:r>
      <w:r w:rsidR="00DC788A" w:rsidRPr="00DC788A">
        <w:rPr>
          <w:b/>
          <w:iCs/>
          <w:noProof/>
          <w:szCs w:val="22"/>
        </w:rPr>
        <w:t>5.3</w:t>
      </w:r>
      <w:r w:rsidR="00DC788A" w:rsidRPr="00DC788A">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DC788A">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DC788A">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291" w:name="_Ref536798917"/>
      <w:bookmarkStart w:id="2292" w:name="_Toc331293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291"/>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DC788A">
        <w:rPr>
          <w:rFonts w:ascii="Calibri" w:eastAsia="Times New Roman" w:hAnsi="Calibri" w:cs="Times New Roman"/>
          <w:b/>
          <w:i w:val="0"/>
          <w:iCs w:val="0"/>
          <w:color w:val="auto"/>
          <w:sz w:val="22"/>
          <w:szCs w:val="22"/>
        </w:rPr>
        <w:t>[16]</w:t>
      </w:r>
      <w:bookmarkEnd w:id="2292"/>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33B076B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DC788A">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DC788A" w:rsidRPr="00DC788A">
        <w:rPr>
          <w:b/>
          <w:iCs/>
          <w:szCs w:val="22"/>
        </w:rPr>
        <w:t xml:space="preserve">Figure </w:t>
      </w:r>
      <w:r w:rsidR="00DC788A" w:rsidRPr="00DC788A">
        <w:rPr>
          <w:b/>
          <w:iCs/>
          <w:noProof/>
          <w:szCs w:val="22"/>
        </w:rPr>
        <w:t>5.3</w:t>
      </w:r>
      <w:r w:rsidR="00DC788A" w:rsidRPr="00DC788A">
        <w:rPr>
          <w:b/>
          <w:iCs/>
          <w:noProof/>
          <w:szCs w:val="22"/>
        </w:rPr>
        <w:noBreakHyphen/>
        <w:t>4</w:t>
      </w:r>
      <w:r w:rsidR="009916F6" w:rsidRPr="009916F6">
        <w:rPr>
          <w:b/>
          <w:szCs w:val="22"/>
        </w:rPr>
        <w:fldChar w:fldCharType="end"/>
      </w:r>
      <w:r w:rsidR="00F163B5">
        <w:rPr>
          <w:szCs w:val="22"/>
        </w:rPr>
        <w:t>).  Trois configurations notée</w:t>
      </w:r>
      <w:r w:rsidR="00FE090B">
        <w:rPr>
          <w:szCs w:val="22"/>
        </w:rPr>
        <w:t>s</w:t>
      </w:r>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w:t>
      </w:r>
      <w:r w:rsidR="00FE090B">
        <w:rPr>
          <w:szCs w:val="22"/>
        </w:rPr>
        <w:t>es coefficients d’influence liés</w:t>
      </w:r>
      <w:r w:rsidR="00A2169F">
        <w:rPr>
          <w:szCs w:val="22"/>
        </w:rPr>
        <w:t xml:space="preserv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DC788A">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293" w:name="_Ref535589702"/>
      <w:bookmarkStart w:id="2294" w:name="_Toc536112265"/>
      <w:bookmarkStart w:id="2295" w:name="_Toc3312939"/>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DC788A">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DC788A">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293"/>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DC788A">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294"/>
      <w:bookmarkEnd w:id="2295"/>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DC788A" w:rsidRPr="00DC788A">
        <w:rPr>
          <w:b/>
          <w:iCs/>
          <w:szCs w:val="22"/>
        </w:rPr>
        <w:t xml:space="preserve">Figure </w:t>
      </w:r>
      <w:r w:rsidR="00DC788A" w:rsidRPr="00DC788A">
        <w:rPr>
          <w:b/>
          <w:iCs/>
          <w:noProof/>
          <w:szCs w:val="22"/>
        </w:rPr>
        <w:t>5.3</w:t>
      </w:r>
      <w:r w:rsidR="00DC788A" w:rsidRPr="00DC788A">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DC788A" w:rsidRPr="00DC788A">
        <w:rPr>
          <w:b/>
          <w:szCs w:val="22"/>
          <w:lang w:eastAsia="zh-CN"/>
        </w:rPr>
        <w:t>Figure 5.3</w:t>
      </w:r>
      <w:r w:rsidR="00DC788A" w:rsidRPr="00DC788A">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296" w:name="_Ref532235910"/>
      <w:bookmarkStart w:id="2297" w:name="_Toc536112266"/>
      <w:bookmarkStart w:id="2298" w:name="_Toc3312940"/>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296"/>
      <w:r w:rsidRPr="002344CF">
        <w:rPr>
          <w:rFonts w:ascii="Calibri" w:eastAsia="Times New Roman" w:hAnsi="Calibri" w:cs="Times New Roman"/>
          <w:i w:val="0"/>
          <w:iCs w:val="0"/>
          <w:color w:val="auto"/>
          <w:sz w:val="22"/>
          <w:szCs w:val="22"/>
        </w:rPr>
        <w:t> : Comparaison des coefficients d’influence de l’effet Morton entre les cas d’études</w:t>
      </w:r>
      <w:bookmarkEnd w:id="2297"/>
      <w:bookmarkEnd w:id="2298"/>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299" w:name="_Ref532235878"/>
      <w:bookmarkStart w:id="2300" w:name="_Toc536112267"/>
      <w:bookmarkStart w:id="2301" w:name="_Toc3312941"/>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C788A">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299"/>
      <w:r w:rsidRPr="00872B75">
        <w:rPr>
          <w:rFonts w:ascii="Calibri" w:eastAsia="Times New Roman" w:hAnsi="Calibri" w:cs="Times New Roman"/>
          <w:i w:val="0"/>
          <w:iCs w:val="0"/>
          <w:color w:val="auto"/>
          <w:sz w:val="22"/>
          <w:szCs w:val="22"/>
        </w:rPr>
        <w:t> : Résultat de l’analyse de l’effet Morton des cas</w:t>
      </w:r>
      <w:bookmarkEnd w:id="2300"/>
      <w:bookmarkEnd w:id="2301"/>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302" w:name="_Toc534984879"/>
      <w:bookmarkStart w:id="2303" w:name="_Toc3312812"/>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302"/>
      <w:bookmarkEnd w:id="2303"/>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C788A">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C788A">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C788A">
        <w:rPr>
          <w:b/>
          <w:lang w:eastAsia="zh-CN"/>
        </w:rPr>
        <w:t>[60]</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304" w:name="_Toc3312813"/>
      <w:r>
        <w:rPr>
          <w:lang w:eastAsia="zh-CN"/>
        </w:rPr>
        <w:t xml:space="preserve">Parametres influents sur le coefficient </w:t>
      </w:r>
      <m:oMath>
        <m:r>
          <m:rPr>
            <m:sty m:val="bi"/>
          </m:rPr>
          <w:rPr>
            <w:rFonts w:ascii="Cambria Math" w:hAnsi="Cambria Math"/>
            <w:lang w:eastAsia="zh-CN"/>
          </w:rPr>
          <m:t>B</m:t>
        </m:r>
      </m:oMath>
      <w:bookmarkEnd w:id="2304"/>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DC788A">
        <w:rPr>
          <w:b/>
          <w:lang w:eastAsia="zh-CN"/>
        </w:rPr>
        <w:t>[61]</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DC788A">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DC788A">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DC788A">
        <w:rPr>
          <w:b/>
          <w:szCs w:val="22"/>
        </w:rPr>
        <w:t>[62]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A0B24C7"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w:t>
      </w:r>
      <w:r w:rsidR="00FE090B">
        <w:rPr>
          <w:lang w:eastAsia="zh-CN"/>
        </w:rPr>
        <w:t>entiellement une augmentation des</w:t>
      </w:r>
      <w:r>
        <w:rPr>
          <w:lang w:eastAsia="zh-CN"/>
        </w:rPr>
        <w:t xml:space="preserve"> </w:t>
      </w:r>
      <w:proofErr w:type="gramStart"/>
      <w:r>
        <w:rPr>
          <w:lang w:eastAsia="zh-CN"/>
        </w:rPr>
        <w:t>coefficient</w:t>
      </w:r>
      <w:proofErr w:type="gramEnd"/>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305" w:name="_Toc3312814"/>
      <w:r>
        <w:rPr>
          <w:lang w:eastAsia="zh-CN"/>
        </w:rPr>
        <w:t xml:space="preserve">Parametres influents sur le coefficient </w:t>
      </w:r>
      <m:oMath>
        <m:r>
          <m:rPr>
            <m:sty m:val="bi"/>
          </m:rPr>
          <w:rPr>
            <w:rFonts w:ascii="Cambria Math" w:hAnsi="Cambria Math"/>
            <w:lang w:eastAsia="zh-CN"/>
          </w:rPr>
          <m:t>A</m:t>
        </m:r>
      </m:oMath>
      <w:bookmarkEnd w:id="2305"/>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DC788A">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8EB08C"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r w:rsidR="00FE090B">
        <w:rPr>
          <w:lang w:eastAsia="zh-CN"/>
        </w:rPr>
        <w:t>e</w:t>
      </w:r>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DC788A">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C788A" w:rsidRPr="00DC788A">
        <w:rPr>
          <w:b/>
          <w:szCs w:val="22"/>
        </w:rPr>
        <w:t>Tableau 5.3</w:t>
      </w:r>
      <w:r w:rsidR="00DC788A" w:rsidRPr="00DC788A">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306" w:name="_Ref532298509"/>
      <w:bookmarkStart w:id="2307" w:name="_Toc536112280"/>
      <w:bookmarkStart w:id="2308" w:name="_Toc536627097"/>
      <w:bookmarkStart w:id="2309" w:name="_Toc3312982"/>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DC788A">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DC788A">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306"/>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307"/>
      <w:bookmarkEnd w:id="2308"/>
      <w:bookmarkEnd w:id="230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DC788A">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DC788A">
              <w:rPr>
                <w:b/>
                <w:sz w:val="24"/>
                <w:szCs w:val="22"/>
              </w:rPr>
              <w:t>[60]</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DC788A">
              <w:rPr>
                <w:b/>
                <w:sz w:val="24"/>
                <w:szCs w:val="22"/>
              </w:rPr>
              <w:t>[63]</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DC788A" w:rsidRPr="00DC788A">
              <w:rPr>
                <w:b/>
                <w:sz w:val="24"/>
                <w:szCs w:val="22"/>
              </w:rPr>
              <w:t>[22</w:t>
            </w:r>
            <w:r w:rsidR="00DC788A">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DC788A">
              <w:rPr>
                <w:b/>
                <w:sz w:val="24"/>
                <w:szCs w:val="22"/>
              </w:rPr>
              <w:t>[64]</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DC788A">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DC788A">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DC788A">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bookmarkStart w:id="2310" w:name="_GoBack"/>
      <w:bookmarkEnd w:id="2310"/>
    </w:p>
    <w:p w14:paraId="0A8970B1" w14:textId="77777777" w:rsidR="000E4C36" w:rsidRPr="00A548E9" w:rsidRDefault="000E4C36" w:rsidP="004206C4">
      <w:pPr>
        <w:pStyle w:val="Titre2"/>
        <w:spacing w:after="240"/>
        <w:ind w:left="708" w:hanging="578"/>
      </w:pPr>
      <w:bookmarkStart w:id="2311" w:name="_Toc3312815"/>
      <w:r>
        <w:t>Conclusion</w:t>
      </w:r>
      <w:bookmarkEnd w:id="2311"/>
    </w:p>
    <w:p w14:paraId="7A3F580B" w14:textId="77777777" w:rsidR="00F53CDE" w:rsidRPr="00FE090B" w:rsidRDefault="00F53CDE" w:rsidP="00F53CDE">
      <w:pPr>
        <w:spacing w:before="120" w:line="360" w:lineRule="auto"/>
        <w:ind w:firstLine="709"/>
        <w:rPr>
          <w:szCs w:val="22"/>
        </w:rPr>
      </w:pPr>
      <w:r w:rsidRPr="00FE090B">
        <w:rPr>
          <w:szCs w:val="22"/>
        </w:rPr>
        <w:t xml:space="preserve">Ce chapitre a présenté la méthode d’analyse de la stabilité de l’effet Morton avec deux approches différentes et a illustré son application aux deux configurations du banc de l’effet Morton.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FE090B">
        <w:rPr>
          <w:szCs w:val="22"/>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312" w:name="_Toc3312816"/>
      <w:r w:rsidRPr="005B6FDA">
        <w:lastRenderedPageBreak/>
        <w:t>Conclusion</w:t>
      </w:r>
      <w:r w:rsidR="005C2433" w:rsidRPr="005B6FDA">
        <w:t xml:space="preserve"> générale</w:t>
      </w:r>
      <w:bookmarkEnd w:id="231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DC788A">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DC788A">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DC788A">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313" w:name="_Annexe_A_:"/>
      <w:bookmarkStart w:id="2314" w:name="_Ref535938142"/>
      <w:bookmarkStart w:id="2315" w:name="_Toc3312817"/>
      <w:bookmarkEnd w:id="231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314"/>
      <w:bookmarkEnd w:id="231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316" w:name="_Ref536127479"/>
      <w:bookmarkStart w:id="2317" w:name="_Toc3312942"/>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316"/>
      <w:r w:rsidR="007B25CC" w:rsidRPr="005320DE">
        <w:rPr>
          <w:rFonts w:eastAsia="Times New Roman" w:cs="Times New Roman"/>
          <w:i w:val="0"/>
          <w:iCs w:val="0"/>
          <w:color w:val="auto"/>
          <w:sz w:val="22"/>
          <w:szCs w:val="20"/>
          <w:lang w:eastAsia="fr-FR"/>
        </w:rPr>
        <w:t>: Le patin incliné 1D</w:t>
      </w:r>
      <w:bookmarkEnd w:id="2317"/>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DC788A" w:rsidRPr="00DC788A">
        <w:rPr>
          <w:b/>
          <w:iCs/>
        </w:rPr>
        <w:t>Figure A</w:t>
      </w:r>
      <w:r w:rsidR="00DC788A" w:rsidRPr="00DC788A">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DC788A">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DC788A" w:rsidRPr="00DC788A">
        <w:rPr>
          <w:b/>
          <w:iCs/>
        </w:rPr>
        <w:t>Tableau A</w:t>
      </w:r>
      <w:r w:rsidR="00DC788A" w:rsidRPr="00DC788A">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318" w:name="_Ref536128481"/>
      <w:bookmarkStart w:id="2319" w:name="_Toc3312983"/>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1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31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320" w:name="_Toc3312818"/>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320"/>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DC788A" w:rsidRPr="00DC788A">
        <w:rPr>
          <w:b/>
          <w:iCs/>
        </w:rPr>
        <w:t>Figure A.1</w:t>
      </w:r>
      <w:r w:rsidR="00DC788A" w:rsidRPr="00DC788A">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DC788A">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DC788A">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321" w:name="_Ref536129341"/>
      <w:bookmarkStart w:id="2322" w:name="_Toc3312943"/>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C788A">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2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322"/>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DC788A">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252369"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252369"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DC788A" w:rsidRPr="00DC788A">
        <w:rPr>
          <w:b/>
          <w:iCs/>
        </w:rPr>
        <w:t xml:space="preserve">Figure </w:t>
      </w:r>
      <w:r w:rsidR="00DC788A" w:rsidRPr="00DC788A">
        <w:rPr>
          <w:b/>
          <w:iCs/>
          <w:noProof/>
        </w:rPr>
        <w:t>A.1</w:t>
      </w:r>
      <w:r w:rsidR="00DC788A" w:rsidRPr="00DC788A">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DC788A" w:rsidRPr="00DC788A">
        <w:rPr>
          <w:b/>
          <w:iCs/>
        </w:rPr>
        <w:t xml:space="preserve">Figure </w:t>
      </w:r>
      <w:r w:rsidR="00DC788A" w:rsidRPr="00DC788A">
        <w:rPr>
          <w:b/>
          <w:iCs/>
          <w:noProof/>
        </w:rPr>
        <w:t>A.1</w:t>
      </w:r>
      <w:r w:rsidR="00DC788A" w:rsidRPr="00DC788A">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DC788A">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323" w:name="_Ref536008842"/>
            <w:r w:rsidRPr="005600FC">
              <w:rPr>
                <w:rFonts w:ascii="Times New Roman" w:eastAsia="Times New Roman" w:hAnsi="Times New Roman"/>
                <w:b/>
                <w:iCs w:val="0"/>
                <w:color w:val="auto"/>
                <w:sz w:val="22"/>
                <w:szCs w:val="22"/>
                <w:lang w:eastAsia="fr-FR"/>
              </w:rPr>
              <w:t xml:space="preserve"> </w:t>
            </w:r>
            <w:bookmarkEnd w:id="2323"/>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DC788A" w:rsidRPr="00DC788A">
        <w:rPr>
          <w:b/>
        </w:rPr>
        <w:t xml:space="preserve">Figure </w:t>
      </w:r>
      <w:r w:rsidR="00DC788A" w:rsidRPr="00DC788A">
        <w:rPr>
          <w:b/>
          <w:noProof/>
        </w:rPr>
        <w:t>A.1</w:t>
      </w:r>
      <w:r w:rsidR="00DC788A" w:rsidRPr="00DC788A">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DC788A" w:rsidRPr="00DC788A">
        <w:rPr>
          <w:b/>
        </w:rPr>
        <w:t xml:space="preserve">Figure </w:t>
      </w:r>
      <w:r w:rsidR="00DC788A" w:rsidRPr="00DC788A">
        <w:rPr>
          <w:b/>
          <w:noProof/>
        </w:rPr>
        <w:t>A.1</w:t>
      </w:r>
      <w:r w:rsidR="00DC788A" w:rsidRPr="00DC788A">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DC788A" w:rsidRPr="00DC788A">
        <w:rPr>
          <w:b/>
          <w:iCs/>
        </w:rPr>
        <w:t xml:space="preserve">Tableau </w:t>
      </w:r>
      <w:r w:rsidR="00DC788A" w:rsidRPr="00DC788A">
        <w:rPr>
          <w:b/>
          <w:iCs/>
          <w:noProof/>
        </w:rPr>
        <w:t>A.5</w:t>
      </w:r>
      <w:r w:rsidR="00DC788A" w:rsidRPr="00DC788A">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DC788A">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324" w:name="_Ref536129823"/>
      <w:bookmarkStart w:id="2325" w:name="_Toc331294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2</w:t>
      </w:r>
      <w:r w:rsidR="0019727E">
        <w:rPr>
          <w:iCs/>
        </w:rPr>
        <w:fldChar w:fldCharType="end"/>
      </w:r>
      <w:bookmarkEnd w:id="232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32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326" w:name="_Ref536129824"/>
      <w:bookmarkStart w:id="2327" w:name="_Toc331294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3</w:t>
      </w:r>
      <w:r w:rsidR="0019727E">
        <w:rPr>
          <w:iCs/>
        </w:rPr>
        <w:fldChar w:fldCharType="end"/>
      </w:r>
      <w:bookmarkEnd w:id="232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32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328" w:name="_Ref536129825"/>
      <w:bookmarkStart w:id="2329" w:name="_Toc3312946"/>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32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329"/>
    </w:p>
    <w:p w14:paraId="377A807A" w14:textId="701C29A8" w:rsidR="00704E8C" w:rsidRDefault="00704E8C" w:rsidP="00E0308D">
      <w:pPr>
        <w:pStyle w:val="Titre2"/>
        <w:numPr>
          <w:ilvl w:val="1"/>
          <w:numId w:val="33"/>
        </w:numPr>
        <w:ind w:left="709"/>
        <w:rPr>
          <w:caps w:val="0"/>
        </w:rPr>
      </w:pPr>
      <w:bookmarkStart w:id="2330" w:name="_Toc3312819"/>
      <w:r w:rsidRPr="00704E8C">
        <w:rPr>
          <w:caps w:val="0"/>
        </w:rPr>
        <w:t>Discrétisation quand la température e</w:t>
      </w:r>
      <w:r>
        <w:rPr>
          <w:caps w:val="0"/>
        </w:rPr>
        <w:t xml:space="preserve">st approximée par des polynômes </w:t>
      </w:r>
      <w:r w:rsidRPr="00704E8C">
        <w:rPr>
          <w:caps w:val="0"/>
        </w:rPr>
        <w:t>de Legendre</w:t>
      </w:r>
      <w:bookmarkEnd w:id="2330"/>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DC788A">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DC788A">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DC788A" w:rsidRPr="00DC788A">
        <w:rPr>
          <w:b/>
          <w:iCs/>
        </w:rPr>
        <w:t xml:space="preserve">Figure </w:t>
      </w:r>
      <w:r w:rsidR="00DC788A" w:rsidRPr="00DC788A">
        <w:rPr>
          <w:b/>
          <w:iCs/>
          <w:noProof/>
        </w:rPr>
        <w:t>A.2</w:t>
      </w:r>
      <w:r w:rsidR="00DC788A" w:rsidRPr="00DC788A">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DC788A" w:rsidRPr="00DC788A">
        <w:rPr>
          <w:b/>
          <w:iCs/>
        </w:rPr>
        <w:t xml:space="preserve">Figure </w:t>
      </w:r>
      <w:r w:rsidR="00DC788A" w:rsidRPr="00DC788A">
        <w:rPr>
          <w:b/>
          <w:iCs/>
          <w:noProof/>
        </w:rPr>
        <w:t>A.2</w:t>
      </w:r>
      <w:r w:rsidR="00DC788A" w:rsidRPr="00DC788A">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331" w:name="_Ref536130758"/>
      <w:bookmarkStart w:id="2332" w:name="_Toc331294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1</w:t>
      </w:r>
      <w:r w:rsidR="0019727E">
        <w:rPr>
          <w:iCs/>
        </w:rPr>
        <w:fldChar w:fldCharType="end"/>
      </w:r>
      <w:bookmarkEnd w:id="233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33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333" w:name="_Ref536130759"/>
      <w:bookmarkStart w:id="2334" w:name="_Ref524006384"/>
      <w:bookmarkStart w:id="2335" w:name="_Toc331294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2</w:t>
      </w:r>
      <w:r w:rsidR="0019727E">
        <w:rPr>
          <w:iCs/>
        </w:rPr>
        <w:fldChar w:fldCharType="end"/>
      </w:r>
      <w:bookmarkEnd w:id="233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334"/>
      <w:bookmarkEnd w:id="233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DC788A" w:rsidRPr="00DC788A">
        <w:rPr>
          <w:b/>
        </w:rPr>
        <w:t xml:space="preserve">Figure </w:t>
      </w:r>
      <w:r w:rsidR="00DC788A" w:rsidRPr="00DC788A">
        <w:rPr>
          <w:b/>
          <w:noProof/>
        </w:rPr>
        <w:t>A.2</w:t>
      </w:r>
      <w:r w:rsidR="00DC788A" w:rsidRPr="00DC788A">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DC788A" w:rsidRPr="00DC788A">
        <w:rPr>
          <w:b/>
        </w:rPr>
        <w:t xml:space="preserve">Figure </w:t>
      </w:r>
      <w:r w:rsidR="00DC788A" w:rsidRPr="00DC788A">
        <w:rPr>
          <w:b/>
          <w:noProof/>
        </w:rPr>
        <w:t>A.2</w:t>
      </w:r>
      <w:r w:rsidR="00DC788A" w:rsidRPr="00DC788A">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DC788A" w:rsidRPr="00DC788A">
        <w:rPr>
          <w:b/>
        </w:rPr>
        <w:t>Figure A.4</w:t>
      </w:r>
      <w:r w:rsidR="00DC788A" w:rsidRPr="00DC788A">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DC788A" w:rsidRPr="00DC788A">
        <w:rPr>
          <w:b/>
        </w:rPr>
        <w:t>Figure A.4</w:t>
      </w:r>
      <w:r w:rsidR="00DC788A" w:rsidRPr="00DC788A">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DC788A">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DC788A" w:rsidRPr="00DC788A">
        <w:rPr>
          <w:b/>
          <w:iCs/>
        </w:rPr>
        <w:t xml:space="preserve">Tableau </w:t>
      </w:r>
      <w:r w:rsidR="00DC788A" w:rsidRPr="00DC788A">
        <w:rPr>
          <w:b/>
          <w:iCs/>
          <w:noProof/>
        </w:rPr>
        <w:t>A.5</w:t>
      </w:r>
      <w:r w:rsidR="00DC788A" w:rsidRPr="00DC788A">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DC788A">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336" w:name="_Ref536130760"/>
      <w:bookmarkStart w:id="2337" w:name="_Ref524006726"/>
      <w:bookmarkStart w:id="2338" w:name="_Toc3312949"/>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3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337"/>
      <w:bookmarkEnd w:id="2338"/>
    </w:p>
    <w:p w14:paraId="11FDD87F" w14:textId="62A3C2F2" w:rsidR="009564B9" w:rsidRPr="00642BE2" w:rsidRDefault="00431295" w:rsidP="00E0308D">
      <w:pPr>
        <w:pStyle w:val="Titre2"/>
        <w:numPr>
          <w:ilvl w:val="1"/>
          <w:numId w:val="33"/>
        </w:numPr>
        <w:spacing w:after="240"/>
        <w:ind w:left="709" w:hanging="709"/>
        <w:rPr>
          <w:caps w:val="0"/>
        </w:rPr>
      </w:pPr>
      <w:bookmarkStart w:id="2339" w:name="_Toc3312820"/>
      <w:r w:rsidRPr="00431295">
        <w:rPr>
          <w:caps w:val="0"/>
        </w:rPr>
        <w:t xml:space="preserve">Comparaison </w:t>
      </w:r>
      <w:r>
        <w:rPr>
          <w:caps w:val="0"/>
        </w:rPr>
        <w:t>supplémentaires</w:t>
      </w:r>
      <w:r w:rsidRPr="00431295">
        <w:rPr>
          <w:caps w:val="0"/>
        </w:rPr>
        <w:t xml:space="preserve"> des résultats numériques</w:t>
      </w:r>
      <w:bookmarkEnd w:id="233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DC788A" w:rsidRPr="00DC788A">
        <w:rPr>
          <w:b/>
        </w:rPr>
        <w:t xml:space="preserve">Figure </w:t>
      </w:r>
      <w:r w:rsidR="00DC788A" w:rsidRPr="00DC788A">
        <w:rPr>
          <w:b/>
          <w:noProof/>
        </w:rPr>
        <w:t>A.3</w:t>
      </w:r>
      <w:r w:rsidR="00DC788A" w:rsidRPr="00DC788A">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DC788A" w:rsidRPr="00DC788A">
        <w:rPr>
          <w:b/>
        </w:rPr>
        <w:t xml:space="preserve">Figure </w:t>
      </w:r>
      <w:r w:rsidR="00DC788A" w:rsidRPr="00DC788A">
        <w:rPr>
          <w:b/>
          <w:noProof/>
        </w:rPr>
        <w:t>A.3</w:t>
      </w:r>
      <w:r w:rsidR="00DC788A" w:rsidRPr="00DC788A">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340" w:name="_Ref536130802"/>
      <w:bookmarkStart w:id="2341" w:name="_Toc331295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1</w:t>
      </w:r>
      <w:r w:rsidR="0019727E">
        <w:rPr>
          <w:iCs/>
        </w:rPr>
        <w:fldChar w:fldCharType="end"/>
      </w:r>
      <w:bookmarkEnd w:id="234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34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342" w:name="_Ref536130851"/>
      <w:bookmarkStart w:id="2343" w:name="_Toc331295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2</w:t>
      </w:r>
      <w:r w:rsidR="0019727E">
        <w:rPr>
          <w:iCs/>
        </w:rPr>
        <w:fldChar w:fldCharType="end"/>
      </w:r>
      <w:bookmarkEnd w:id="234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34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344" w:name="_Ref536130807"/>
      <w:bookmarkStart w:id="2345" w:name="_Toc3312952"/>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4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345"/>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DC788A" w:rsidRPr="00DC788A">
        <w:rPr>
          <w:b/>
        </w:rPr>
        <w:t xml:space="preserve">Figure </w:t>
      </w:r>
      <w:r w:rsidR="00DC788A" w:rsidRPr="00DC788A">
        <w:rPr>
          <w:b/>
          <w:noProof/>
        </w:rPr>
        <w:t>A.3</w:t>
      </w:r>
      <w:r w:rsidR="00DC788A" w:rsidRPr="00DC788A">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DC788A" w:rsidRPr="00DC788A">
        <w:rPr>
          <w:b/>
        </w:rPr>
        <w:t xml:space="preserve">Figure </w:t>
      </w:r>
      <w:r w:rsidR="00DC788A" w:rsidRPr="00DC788A">
        <w:rPr>
          <w:b/>
          <w:noProof/>
        </w:rPr>
        <w:t>A.3</w:t>
      </w:r>
      <w:r w:rsidR="00DC788A" w:rsidRPr="00DC788A">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DC788A" w:rsidRPr="00DC788A">
        <w:rPr>
          <w:b/>
        </w:rPr>
        <w:t xml:space="preserve">Figure </w:t>
      </w:r>
      <w:r w:rsidR="00DC788A" w:rsidRPr="00DC788A">
        <w:rPr>
          <w:b/>
          <w:noProof/>
        </w:rPr>
        <w:t>A.3</w:t>
      </w:r>
      <w:r w:rsidR="00DC788A" w:rsidRPr="00DC788A">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DC788A" w:rsidRPr="00DC788A">
        <w:rPr>
          <w:b/>
        </w:rPr>
        <w:t xml:space="preserve">Figure </w:t>
      </w:r>
      <w:r w:rsidR="00DC788A" w:rsidRPr="00DC788A">
        <w:rPr>
          <w:b/>
          <w:noProof/>
        </w:rPr>
        <w:t>A.3</w:t>
      </w:r>
      <w:r w:rsidR="00DC788A" w:rsidRPr="00DC788A">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DC788A" w:rsidRPr="00DC788A">
        <w:rPr>
          <w:b/>
        </w:rPr>
        <w:t xml:space="preserve">Figure </w:t>
      </w:r>
      <w:r w:rsidR="00DC788A" w:rsidRPr="00DC788A">
        <w:rPr>
          <w:b/>
          <w:noProof/>
        </w:rPr>
        <w:t>A.3</w:t>
      </w:r>
      <w:r w:rsidR="00DC788A" w:rsidRPr="00DC788A">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DC788A" w:rsidRPr="00DC788A">
        <w:rPr>
          <w:b/>
        </w:rPr>
        <w:t>Figure A.4</w:t>
      </w:r>
      <w:r w:rsidR="00DC788A" w:rsidRPr="00DC788A">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DC788A" w:rsidRPr="00DC788A">
        <w:rPr>
          <w:b/>
        </w:rPr>
        <w:t>Figure A.4</w:t>
      </w:r>
      <w:r w:rsidR="00DC788A" w:rsidRPr="00DC788A">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DC788A">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DC788A" w:rsidRPr="00DC788A">
        <w:rPr>
          <w:b/>
          <w:iCs/>
        </w:rPr>
        <w:t xml:space="preserve">Tableau </w:t>
      </w:r>
      <w:r w:rsidR="00DC788A" w:rsidRPr="00DC788A">
        <w:rPr>
          <w:b/>
          <w:iCs/>
          <w:noProof/>
        </w:rPr>
        <w:t>A.5</w:t>
      </w:r>
      <w:r w:rsidR="00DC788A" w:rsidRPr="00DC788A">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DC788A">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346" w:name="_Ref536130944"/>
      <w:bookmarkStart w:id="2347" w:name="_Toc3312953"/>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DC788A">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C788A">
        <w:rPr>
          <w:noProof/>
        </w:rPr>
        <w:t>4</w:t>
      </w:r>
      <w:r w:rsidR="009F566C">
        <w:rPr>
          <w:noProof/>
        </w:rPr>
        <w:fldChar w:fldCharType="end"/>
      </w:r>
      <w:bookmarkEnd w:id="234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4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348" w:name="_Ref536130958"/>
      <w:bookmarkStart w:id="2349" w:name="_Toc331295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5</w:t>
      </w:r>
      <w:r w:rsidR="0019727E">
        <w:rPr>
          <w:iCs/>
        </w:rPr>
        <w:fldChar w:fldCharType="end"/>
      </w:r>
      <w:bookmarkEnd w:id="234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4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350" w:name="_Ref536130965"/>
      <w:bookmarkStart w:id="2351" w:name="_Toc3312955"/>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C788A">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35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35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352" w:name="_Ref536131451"/>
      <w:bookmarkStart w:id="2353" w:name="_Toc331295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7</w:t>
      </w:r>
      <w:r w:rsidR="0019727E">
        <w:rPr>
          <w:iCs/>
        </w:rPr>
        <w:fldChar w:fldCharType="end"/>
      </w:r>
      <w:bookmarkEnd w:id="235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35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354" w:name="_Ref536131452"/>
      <w:bookmarkStart w:id="2355" w:name="_Toc331295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8</w:t>
      </w:r>
      <w:r w:rsidR="0019727E">
        <w:rPr>
          <w:iCs/>
        </w:rPr>
        <w:fldChar w:fldCharType="end"/>
      </w:r>
      <w:bookmarkEnd w:id="235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355"/>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DC788A" w:rsidRPr="00DC788A">
        <w:rPr>
          <w:b/>
          <w:iCs/>
        </w:rPr>
        <w:t xml:space="preserve">Figure </w:t>
      </w:r>
      <w:r w:rsidR="00DC788A" w:rsidRPr="00DC788A">
        <w:rPr>
          <w:b/>
          <w:iCs/>
          <w:noProof/>
        </w:rPr>
        <w:t>A.3</w:t>
      </w:r>
      <w:r w:rsidR="00DC788A" w:rsidRPr="00DC788A">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DC788A" w:rsidRPr="00DC788A">
        <w:rPr>
          <w:b/>
        </w:rPr>
        <w:t>Figure A.4</w:t>
      </w:r>
      <w:r w:rsidR="00DC788A" w:rsidRPr="00DC788A">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DC788A" w:rsidRPr="00DC788A">
        <w:rPr>
          <w:b/>
        </w:rPr>
        <w:t>Figure A.4</w:t>
      </w:r>
      <w:r w:rsidR="00DC788A" w:rsidRPr="00DC788A">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DC788A">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DC788A" w:rsidRPr="00DC788A">
        <w:rPr>
          <w:b/>
          <w:iCs/>
        </w:rPr>
        <w:t xml:space="preserve">Tableau </w:t>
      </w:r>
      <w:r w:rsidR="00DC788A" w:rsidRPr="00DC788A">
        <w:rPr>
          <w:b/>
          <w:iCs/>
          <w:noProof/>
        </w:rPr>
        <w:t>A.5</w:t>
      </w:r>
      <w:r w:rsidR="00DC788A" w:rsidRPr="00DC788A">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DC788A">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356" w:name="_Ref536131453"/>
      <w:bookmarkStart w:id="2357" w:name="_Toc331295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9</w:t>
      </w:r>
      <w:r w:rsidR="0019727E">
        <w:rPr>
          <w:iCs/>
        </w:rPr>
        <w:fldChar w:fldCharType="end"/>
      </w:r>
      <w:bookmarkEnd w:id="235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5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358" w:name="_Ref536131454"/>
      <w:bookmarkStart w:id="2359" w:name="_Toc331295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C788A">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C788A">
        <w:rPr>
          <w:iCs/>
          <w:noProof/>
        </w:rPr>
        <w:t>10</w:t>
      </w:r>
      <w:r w:rsidR="0019727E">
        <w:rPr>
          <w:iCs/>
        </w:rPr>
        <w:fldChar w:fldCharType="end"/>
      </w:r>
      <w:bookmarkEnd w:id="235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5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360" w:name="_Ref536106071"/>
      <w:bookmarkStart w:id="2361" w:name="_Toc3312821"/>
      <w:r>
        <w:rPr>
          <w:caps w:val="0"/>
        </w:rPr>
        <w:lastRenderedPageBreak/>
        <w:t>Figures des champs de température des cas de calcul</w:t>
      </w:r>
      <w:bookmarkEnd w:id="2360"/>
      <w:bookmarkEnd w:id="236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362" w:name="_Ref536130761"/>
            <w:bookmarkStart w:id="2363" w:name="_Toc331296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1</w:t>
            </w:r>
            <w:r w:rsidR="0019727E">
              <w:rPr>
                <w:i w:val="0"/>
                <w:sz w:val="20"/>
              </w:rPr>
              <w:fldChar w:fldCharType="end"/>
            </w:r>
            <w:bookmarkEnd w:id="2362"/>
            <w:r w:rsidR="005656F1" w:rsidRPr="008D6A91">
              <w:rPr>
                <w:i w:val="0"/>
                <w:sz w:val="20"/>
              </w:rPr>
              <w:t>: LPCM, N</w:t>
            </w:r>
            <w:r w:rsidR="005656F1">
              <w:rPr>
                <w:i w:val="0"/>
                <w:sz w:val="20"/>
              </w:rPr>
              <w:t>=12</w:t>
            </w:r>
            <w:bookmarkEnd w:id="2363"/>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364" w:name="_Ref536130762"/>
            <w:bookmarkStart w:id="2365" w:name="_Toc331296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2</w:t>
            </w:r>
            <w:r w:rsidR="0019727E">
              <w:rPr>
                <w:i w:val="0"/>
                <w:sz w:val="20"/>
              </w:rPr>
              <w:fldChar w:fldCharType="end"/>
            </w:r>
            <w:bookmarkEnd w:id="2364"/>
            <w:r w:rsidR="005656F1" w:rsidRPr="008D6A91">
              <w:rPr>
                <w:i w:val="0"/>
                <w:sz w:val="20"/>
              </w:rPr>
              <w:t>: NDM, N</w:t>
            </w:r>
            <w:r w:rsidR="005656F1" w:rsidRPr="00CB4979">
              <w:rPr>
                <w:i w:val="0"/>
                <w:sz w:val="20"/>
              </w:rPr>
              <w:t>y</w:t>
            </w:r>
            <w:r w:rsidR="005656F1" w:rsidRPr="008D6A91">
              <w:rPr>
                <w:i w:val="0"/>
                <w:sz w:val="20"/>
              </w:rPr>
              <w:t>=80</w:t>
            </w:r>
            <w:bookmarkEnd w:id="236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366" w:name="_Ref536131133"/>
            <w:bookmarkStart w:id="2367" w:name="_Toc331296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3</w:t>
            </w:r>
            <w:r w:rsidR="0019727E">
              <w:rPr>
                <w:i w:val="0"/>
                <w:sz w:val="20"/>
              </w:rPr>
              <w:fldChar w:fldCharType="end"/>
            </w:r>
            <w:bookmarkEnd w:id="2366"/>
            <w:r w:rsidR="005656F1" w:rsidRPr="008D6A91">
              <w:rPr>
                <w:i w:val="0"/>
                <w:sz w:val="20"/>
              </w:rPr>
              <w:t>: LPCM, N</w:t>
            </w:r>
            <w:r w:rsidR="005656F1">
              <w:rPr>
                <w:i w:val="0"/>
                <w:sz w:val="20"/>
              </w:rPr>
              <w:t>=16</w:t>
            </w:r>
            <w:bookmarkEnd w:id="2367"/>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368" w:name="_Toc331296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36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369" w:name="_Toc331296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369"/>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370" w:name="_Ref536131144"/>
            <w:bookmarkStart w:id="2371" w:name="_Toc331296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6</w:t>
            </w:r>
            <w:r w:rsidR="0019727E">
              <w:rPr>
                <w:i w:val="0"/>
                <w:sz w:val="20"/>
              </w:rPr>
              <w:fldChar w:fldCharType="end"/>
            </w:r>
            <w:bookmarkEnd w:id="2370"/>
            <w:r w:rsidR="005656F1" w:rsidRPr="008D6A91">
              <w:rPr>
                <w:i w:val="0"/>
                <w:sz w:val="20"/>
              </w:rPr>
              <w:t>: NDM, N</w:t>
            </w:r>
            <w:r w:rsidR="005656F1" w:rsidRPr="00CB4979">
              <w:rPr>
                <w:i w:val="0"/>
                <w:sz w:val="20"/>
              </w:rPr>
              <w:t>y</w:t>
            </w:r>
            <w:r w:rsidR="005656F1" w:rsidRPr="008D6A91">
              <w:rPr>
                <w:i w:val="0"/>
                <w:sz w:val="20"/>
              </w:rPr>
              <w:t>=160</w:t>
            </w:r>
            <w:bookmarkEnd w:id="237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372" w:name="_Ref536131455"/>
            <w:bookmarkStart w:id="2373" w:name="_Toc3312966"/>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7</w:t>
            </w:r>
            <w:r w:rsidR="0019727E">
              <w:rPr>
                <w:i w:val="0"/>
                <w:sz w:val="20"/>
              </w:rPr>
              <w:fldChar w:fldCharType="end"/>
            </w:r>
            <w:bookmarkEnd w:id="2372"/>
            <w:r w:rsidR="005656F1" w:rsidRPr="005403DE">
              <w:rPr>
                <w:i w:val="0"/>
                <w:sz w:val="20"/>
              </w:rPr>
              <w:t>: LPCM, N</w:t>
            </w:r>
            <w:r w:rsidR="005656F1">
              <w:rPr>
                <w:i w:val="0"/>
                <w:sz w:val="20"/>
              </w:rPr>
              <w:t>=16</w:t>
            </w:r>
            <w:bookmarkEnd w:id="2373"/>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374" w:name="_Toc331296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37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375" w:name="_Toc331296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375"/>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376" w:name="_Ref536131456"/>
            <w:bookmarkStart w:id="2377" w:name="_Toc331296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C788A">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C788A">
              <w:rPr>
                <w:i w:val="0"/>
                <w:noProof/>
                <w:sz w:val="20"/>
              </w:rPr>
              <w:t>10</w:t>
            </w:r>
            <w:r w:rsidR="0019727E">
              <w:rPr>
                <w:i w:val="0"/>
                <w:sz w:val="20"/>
              </w:rPr>
              <w:fldChar w:fldCharType="end"/>
            </w:r>
            <w:bookmarkEnd w:id="2376"/>
            <w:r w:rsidR="005656F1" w:rsidRPr="005403DE">
              <w:rPr>
                <w:i w:val="0"/>
                <w:sz w:val="20"/>
              </w:rPr>
              <w:t>: NDM, N</w:t>
            </w:r>
            <w:r w:rsidR="005656F1" w:rsidRPr="005403DE">
              <w:rPr>
                <w:i w:val="0"/>
                <w:sz w:val="20"/>
                <w:vertAlign w:val="subscript"/>
              </w:rPr>
              <w:t>y</w:t>
            </w:r>
            <w:r w:rsidR="005656F1" w:rsidRPr="005403DE">
              <w:rPr>
                <w:i w:val="0"/>
                <w:sz w:val="20"/>
              </w:rPr>
              <w:t>=160</w:t>
            </w:r>
            <w:bookmarkEnd w:id="237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378" w:name="_Ref536104119"/>
      <w:bookmarkStart w:id="2379" w:name="_Toc3312822"/>
      <w:r w:rsidRPr="002D11AE">
        <w:rPr>
          <w:caps w:val="0"/>
        </w:rPr>
        <w:lastRenderedPageBreak/>
        <w:t>Valeurs de référence</w:t>
      </w:r>
      <w:r>
        <w:rPr>
          <w:caps w:val="0"/>
        </w:rPr>
        <w:t xml:space="preserve"> à l’issu des cas numériques</w:t>
      </w:r>
      <w:bookmarkEnd w:id="2378"/>
      <w:bookmarkEnd w:id="2379"/>
    </w:p>
    <w:p w14:paraId="456510C5" w14:textId="77777777" w:rsidR="00886DA9" w:rsidRDefault="00886DA9" w:rsidP="00886DA9"/>
    <w:p w14:paraId="251EFA5D" w14:textId="4CBD85DB" w:rsidR="00B63BB3" w:rsidRDefault="00B63BB3" w:rsidP="00B63BB3">
      <w:pPr>
        <w:pStyle w:val="Lgende"/>
        <w:keepNext/>
        <w:jc w:val="center"/>
      </w:pPr>
      <w:bookmarkStart w:id="2380" w:name="_Ref536130757"/>
      <w:bookmarkStart w:id="2381" w:name="_Toc3312984"/>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8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38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252369"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382" w:name="_Ref536130763"/>
      <w:bookmarkStart w:id="2383" w:name="_Toc331298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C788A">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38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38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252369"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384" w:name="_Annexe_B_:"/>
      <w:bookmarkStart w:id="2385" w:name="_Toc3312823"/>
      <w:bookmarkEnd w:id="2384"/>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8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86" w:name="_Toc535932562"/>
      <w:bookmarkStart w:id="2387" w:name="_Toc535932654"/>
      <w:bookmarkStart w:id="2388" w:name="_Toc535933485"/>
      <w:bookmarkStart w:id="2389" w:name="_Toc535934377"/>
      <w:bookmarkStart w:id="2390" w:name="_Toc535935128"/>
      <w:bookmarkStart w:id="2391" w:name="_Toc535935903"/>
      <w:bookmarkStart w:id="2392" w:name="_Toc535938441"/>
      <w:bookmarkStart w:id="2393" w:name="_Toc535938790"/>
      <w:bookmarkStart w:id="2394" w:name="_Toc535942619"/>
      <w:bookmarkStart w:id="2395" w:name="_Toc535942841"/>
      <w:bookmarkStart w:id="2396" w:name="_Toc535942937"/>
      <w:bookmarkStart w:id="2397" w:name="_Toc535943033"/>
      <w:bookmarkStart w:id="2398" w:name="_Toc535943129"/>
      <w:bookmarkStart w:id="2399" w:name="_Toc535947878"/>
      <w:bookmarkStart w:id="2400" w:name="_Toc536006932"/>
      <w:bookmarkStart w:id="2401" w:name="_Toc536110564"/>
      <w:bookmarkStart w:id="2402" w:name="_Toc536110940"/>
      <w:bookmarkStart w:id="2403" w:name="_Toc536112159"/>
      <w:bookmarkStart w:id="2404" w:name="_Toc536112479"/>
      <w:bookmarkStart w:id="2405" w:name="_Toc536113364"/>
      <w:bookmarkStart w:id="2406" w:name="_Toc536113576"/>
      <w:bookmarkStart w:id="2407" w:name="_Toc536113788"/>
      <w:bookmarkStart w:id="2408" w:name="_Toc536115087"/>
      <w:bookmarkStart w:id="2409" w:name="_Toc536115357"/>
      <w:bookmarkStart w:id="2410" w:name="_Toc536117547"/>
      <w:bookmarkStart w:id="2411" w:name="_Toc536117762"/>
      <w:bookmarkStart w:id="2412" w:name="_Toc536118783"/>
      <w:bookmarkStart w:id="2413" w:name="_Toc536120075"/>
      <w:bookmarkStart w:id="2414" w:name="_Toc536120291"/>
      <w:bookmarkStart w:id="2415" w:name="_Toc536127353"/>
      <w:bookmarkStart w:id="2416" w:name="_Toc536127570"/>
      <w:bookmarkStart w:id="2417" w:name="_Toc536128354"/>
      <w:bookmarkStart w:id="2418" w:name="_Toc536129477"/>
      <w:bookmarkStart w:id="2419" w:name="_Toc536129695"/>
      <w:bookmarkStart w:id="2420" w:name="_Toc536129916"/>
      <w:bookmarkStart w:id="2421" w:name="_Toc536130139"/>
      <w:bookmarkStart w:id="2422" w:name="_Toc536130365"/>
      <w:bookmarkStart w:id="2423" w:name="_Toc536130601"/>
      <w:bookmarkStart w:id="2424" w:name="_Toc536131295"/>
      <w:bookmarkStart w:id="2425" w:name="_Toc536131556"/>
      <w:bookmarkStart w:id="2426" w:name="_Toc536199969"/>
      <w:bookmarkStart w:id="2427" w:name="_Toc536200216"/>
      <w:bookmarkStart w:id="2428" w:name="_Toc536200711"/>
      <w:bookmarkStart w:id="2429" w:name="_Toc536200959"/>
      <w:bookmarkStart w:id="2430" w:name="_Toc536201206"/>
      <w:bookmarkStart w:id="2431" w:name="_Toc536201453"/>
      <w:bookmarkStart w:id="2432" w:name="_Toc536202368"/>
      <w:bookmarkStart w:id="2433" w:name="_Toc536203739"/>
      <w:bookmarkStart w:id="2434" w:name="_Toc536203985"/>
      <w:bookmarkStart w:id="2435" w:name="_Toc536204231"/>
      <w:bookmarkStart w:id="2436" w:name="_Toc536539379"/>
      <w:bookmarkStart w:id="2437" w:name="_Toc536539632"/>
      <w:bookmarkStart w:id="2438" w:name="_Toc536543408"/>
      <w:bookmarkStart w:id="2439" w:name="_Toc536543662"/>
      <w:bookmarkStart w:id="2440" w:name="_Toc536544553"/>
      <w:bookmarkStart w:id="2441" w:name="_Toc536545493"/>
      <w:bookmarkStart w:id="2442" w:name="_Toc536546644"/>
      <w:bookmarkStart w:id="2443" w:name="_Toc536626940"/>
      <w:bookmarkStart w:id="2444" w:name="_Toc536726019"/>
      <w:bookmarkStart w:id="2445" w:name="_Toc536741115"/>
      <w:bookmarkStart w:id="2446" w:name="_Toc536741372"/>
      <w:bookmarkStart w:id="2447" w:name="_Toc536741628"/>
      <w:bookmarkStart w:id="2448" w:name="_Toc536784687"/>
      <w:bookmarkStart w:id="2449" w:name="_Toc536797582"/>
      <w:bookmarkStart w:id="2450" w:name="_Toc536797845"/>
      <w:bookmarkStart w:id="2451" w:name="_Toc536798242"/>
      <w:bookmarkStart w:id="2452" w:name="_Toc536798497"/>
      <w:bookmarkStart w:id="2453" w:name="_Toc536798752"/>
      <w:bookmarkStart w:id="2454" w:name="_Toc536800455"/>
      <w:bookmarkStart w:id="2455" w:name="_Ref535834176"/>
      <w:bookmarkStart w:id="2456" w:name="_Toc3307378"/>
      <w:bookmarkStart w:id="2457" w:name="_Toc3309025"/>
      <w:bookmarkStart w:id="2458" w:name="_Toc3309962"/>
      <w:bookmarkStart w:id="2459" w:name="_Toc3310216"/>
      <w:bookmarkStart w:id="2460" w:name="_Toc3311973"/>
      <w:bookmarkStart w:id="2461" w:name="_Toc3312227"/>
      <w:bookmarkStart w:id="2462" w:name="_Toc3312824"/>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6"/>
      <w:bookmarkEnd w:id="2457"/>
      <w:bookmarkEnd w:id="2458"/>
      <w:bookmarkEnd w:id="2459"/>
      <w:bookmarkEnd w:id="2460"/>
      <w:bookmarkEnd w:id="2461"/>
      <w:bookmarkEnd w:id="246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463" w:name="_Toc535938442"/>
      <w:bookmarkStart w:id="2464" w:name="_Toc535938791"/>
      <w:bookmarkStart w:id="2465" w:name="_Toc535942620"/>
      <w:bookmarkStart w:id="2466" w:name="_Toc535942842"/>
      <w:bookmarkStart w:id="2467" w:name="_Toc535942938"/>
      <w:bookmarkStart w:id="2468" w:name="_Toc535943034"/>
      <w:bookmarkStart w:id="2469" w:name="_Toc535943130"/>
      <w:bookmarkStart w:id="2470" w:name="_Toc535947879"/>
      <w:bookmarkStart w:id="2471" w:name="_Toc536006933"/>
      <w:bookmarkStart w:id="2472" w:name="_Toc536110565"/>
      <w:bookmarkStart w:id="2473" w:name="_Toc536110941"/>
      <w:bookmarkStart w:id="2474" w:name="_Toc536112160"/>
      <w:bookmarkStart w:id="2475" w:name="_Toc536112480"/>
      <w:bookmarkStart w:id="2476" w:name="_Toc536113365"/>
      <w:bookmarkStart w:id="2477" w:name="_Toc536113577"/>
      <w:bookmarkStart w:id="2478" w:name="_Toc536113789"/>
      <w:bookmarkStart w:id="2479" w:name="_Toc536115088"/>
      <w:bookmarkStart w:id="2480" w:name="_Toc536115358"/>
      <w:bookmarkStart w:id="2481" w:name="_Toc536117548"/>
      <w:bookmarkStart w:id="2482" w:name="_Toc536117763"/>
      <w:bookmarkStart w:id="2483" w:name="_Toc536118784"/>
      <w:bookmarkStart w:id="2484" w:name="_Toc536120076"/>
      <w:bookmarkStart w:id="2485" w:name="_Toc536120292"/>
      <w:bookmarkStart w:id="2486" w:name="_Toc536127354"/>
      <w:bookmarkStart w:id="2487" w:name="_Toc536127571"/>
      <w:bookmarkStart w:id="2488" w:name="_Toc536128355"/>
      <w:bookmarkStart w:id="2489" w:name="_Toc536129478"/>
      <w:bookmarkStart w:id="2490" w:name="_Toc536129696"/>
      <w:bookmarkStart w:id="2491" w:name="_Toc536129917"/>
      <w:bookmarkStart w:id="2492" w:name="_Toc536130140"/>
      <w:bookmarkStart w:id="2493" w:name="_Toc536130366"/>
      <w:bookmarkStart w:id="2494" w:name="_Toc536130602"/>
      <w:bookmarkStart w:id="2495" w:name="_Toc536131296"/>
      <w:bookmarkStart w:id="2496" w:name="_Toc536131557"/>
      <w:bookmarkStart w:id="2497" w:name="_Toc536199970"/>
      <w:bookmarkStart w:id="2498" w:name="_Toc536200217"/>
      <w:bookmarkStart w:id="2499" w:name="_Toc536200712"/>
      <w:bookmarkStart w:id="2500" w:name="_Toc536200960"/>
      <w:bookmarkStart w:id="2501" w:name="_Toc536201207"/>
      <w:bookmarkStart w:id="2502" w:name="_Toc536201454"/>
      <w:bookmarkStart w:id="2503" w:name="_Toc536202369"/>
      <w:bookmarkStart w:id="2504" w:name="_Toc536203740"/>
      <w:bookmarkStart w:id="2505" w:name="_Toc536203986"/>
      <w:bookmarkStart w:id="2506" w:name="_Toc536204232"/>
      <w:bookmarkStart w:id="2507" w:name="_Toc536539380"/>
      <w:bookmarkStart w:id="2508" w:name="_Toc536539633"/>
      <w:bookmarkStart w:id="2509" w:name="_Toc536543409"/>
      <w:bookmarkStart w:id="2510" w:name="_Toc536543663"/>
      <w:bookmarkStart w:id="2511" w:name="_Toc536544554"/>
      <w:bookmarkStart w:id="2512" w:name="_Toc536545494"/>
      <w:bookmarkStart w:id="2513" w:name="_Toc536546645"/>
      <w:bookmarkStart w:id="2514" w:name="_Toc536626941"/>
      <w:bookmarkStart w:id="2515" w:name="_Toc536726020"/>
      <w:bookmarkStart w:id="2516" w:name="_Toc536741116"/>
      <w:bookmarkStart w:id="2517" w:name="_Toc536741373"/>
      <w:bookmarkStart w:id="2518" w:name="_Toc536741629"/>
      <w:bookmarkStart w:id="2519" w:name="_Toc536784688"/>
      <w:bookmarkStart w:id="2520" w:name="_Toc536797583"/>
      <w:bookmarkStart w:id="2521" w:name="_Toc536797846"/>
      <w:bookmarkStart w:id="2522" w:name="_Toc536798243"/>
      <w:bookmarkStart w:id="2523" w:name="_Toc536798498"/>
      <w:bookmarkStart w:id="2524" w:name="_Toc536798753"/>
      <w:bookmarkStart w:id="2525" w:name="_Toc536800456"/>
      <w:bookmarkStart w:id="2526" w:name="_Toc3307379"/>
      <w:bookmarkStart w:id="2527" w:name="_Toc3309026"/>
      <w:bookmarkStart w:id="2528" w:name="_Toc3309963"/>
      <w:bookmarkStart w:id="2529" w:name="_Toc3310217"/>
      <w:bookmarkStart w:id="2530" w:name="_Toc3311974"/>
      <w:bookmarkStart w:id="2531" w:name="_Toc3312228"/>
      <w:bookmarkStart w:id="2532" w:name="_Toc3312825"/>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057E0C28" w14:textId="436E9568" w:rsidR="00B429DC" w:rsidRDefault="00B429DC" w:rsidP="00E0308D">
      <w:pPr>
        <w:pStyle w:val="Titre2"/>
        <w:numPr>
          <w:ilvl w:val="1"/>
          <w:numId w:val="28"/>
        </w:numPr>
        <w:tabs>
          <w:tab w:val="clear" w:pos="0"/>
          <w:tab w:val="num" w:pos="-709"/>
        </w:tabs>
        <w:ind w:left="709"/>
      </w:pPr>
      <w:bookmarkStart w:id="2533" w:name="_Toc3312826"/>
      <w:r>
        <w:t>Formulation variationnelle du problème conduction thermique</w:t>
      </w:r>
      <w:bookmarkEnd w:id="2455"/>
      <w:bookmarkEnd w:id="2533"/>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C788A">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25236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534" w:name="_Ref528621363"/>
            <w:r w:rsidRPr="005600FC">
              <w:rPr>
                <w:rFonts w:ascii="Times New Roman" w:eastAsia="Times New Roman" w:hAnsi="Times New Roman"/>
                <w:b/>
                <w:iCs w:val="0"/>
                <w:color w:val="auto"/>
                <w:sz w:val="22"/>
                <w:szCs w:val="22"/>
                <w:lang w:eastAsia="fr-FR"/>
              </w:rPr>
              <w:t xml:space="preserve"> </w:t>
            </w:r>
            <w:bookmarkEnd w:id="2534"/>
          </w:p>
        </w:tc>
      </w:tr>
    </w:tbl>
    <w:p w14:paraId="534FFF4F" w14:textId="77777777" w:rsidR="00B429DC" w:rsidRPr="00E4270F" w:rsidRDefault="00B429DC" w:rsidP="00E0308D">
      <w:pPr>
        <w:pStyle w:val="Titre2"/>
        <w:numPr>
          <w:ilvl w:val="1"/>
          <w:numId w:val="28"/>
        </w:numPr>
        <w:ind w:left="709"/>
      </w:pPr>
      <w:bookmarkStart w:id="2535" w:name="_Toc3312827"/>
      <w:r>
        <w:t xml:space="preserve">Approximation </w:t>
      </w:r>
      <w:r w:rsidRPr="00E4270F">
        <w:t>nodale élémentaire</w:t>
      </w:r>
      <w:r>
        <w:t xml:space="preserve"> et assemblage final</w:t>
      </w:r>
      <w:bookmarkEnd w:id="253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C788A">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25236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25236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2523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25236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25236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25236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536" w:name="_Annexe_C_:"/>
      <w:bookmarkStart w:id="2537" w:name="_Ref535938690"/>
      <w:bookmarkStart w:id="2538" w:name="_Toc3312828"/>
      <w:bookmarkEnd w:id="2536"/>
      <w:r>
        <w:lastRenderedPageBreak/>
        <w:t>Ann</w:t>
      </w:r>
      <w:r w:rsidR="003C3B41">
        <w:t>exe C</w:t>
      </w:r>
      <w:r w:rsidR="005B17DF">
        <w:t xml:space="preserve"> : </w:t>
      </w:r>
      <w:r w:rsidR="00A64F15">
        <w:br/>
        <w:t>Détermination du point haut</w:t>
      </w:r>
      <w:bookmarkEnd w:id="2537"/>
      <w:bookmarkEnd w:id="2538"/>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39" w:name="_Toc536113793"/>
      <w:bookmarkStart w:id="2540" w:name="_Toc536115092"/>
      <w:bookmarkStart w:id="2541" w:name="_Toc536115362"/>
      <w:bookmarkStart w:id="2542" w:name="_Toc536117552"/>
      <w:bookmarkStart w:id="2543" w:name="_Toc536117767"/>
      <w:bookmarkStart w:id="2544" w:name="_Toc536118788"/>
      <w:bookmarkStart w:id="2545" w:name="_Toc536120080"/>
      <w:bookmarkStart w:id="2546" w:name="_Toc536120296"/>
      <w:bookmarkStart w:id="2547" w:name="_Toc536127358"/>
      <w:bookmarkStart w:id="2548" w:name="_Toc536127575"/>
      <w:bookmarkStart w:id="2549" w:name="_Toc536128359"/>
      <w:bookmarkStart w:id="2550" w:name="_Toc536129482"/>
      <w:bookmarkStart w:id="2551" w:name="_Toc536129700"/>
      <w:bookmarkStart w:id="2552" w:name="_Toc536129921"/>
      <w:bookmarkStart w:id="2553" w:name="_Toc536130144"/>
      <w:bookmarkStart w:id="2554" w:name="_Toc536130370"/>
      <w:bookmarkStart w:id="2555" w:name="_Toc536130606"/>
      <w:bookmarkStart w:id="2556" w:name="_Toc536131300"/>
      <w:bookmarkStart w:id="2557" w:name="_Toc536131561"/>
      <w:bookmarkStart w:id="2558" w:name="_Toc536199974"/>
      <w:bookmarkStart w:id="2559" w:name="_Toc536200221"/>
      <w:bookmarkStart w:id="2560" w:name="_Toc536200716"/>
      <w:bookmarkStart w:id="2561" w:name="_Toc536200964"/>
      <w:bookmarkStart w:id="2562" w:name="_Toc536201211"/>
      <w:bookmarkStart w:id="2563" w:name="_Toc536201458"/>
      <w:bookmarkStart w:id="2564" w:name="_Toc536202373"/>
      <w:bookmarkStart w:id="2565" w:name="_Toc536203744"/>
      <w:bookmarkStart w:id="2566" w:name="_Toc536203990"/>
      <w:bookmarkStart w:id="2567" w:name="_Toc536204236"/>
      <w:bookmarkStart w:id="2568" w:name="_Toc536539384"/>
      <w:bookmarkStart w:id="2569" w:name="_Toc536539637"/>
      <w:bookmarkStart w:id="2570" w:name="_Toc536543413"/>
      <w:bookmarkStart w:id="2571" w:name="_Toc536543667"/>
      <w:bookmarkStart w:id="2572" w:name="_Toc536544558"/>
      <w:bookmarkStart w:id="2573" w:name="_Toc536545498"/>
      <w:bookmarkStart w:id="2574" w:name="_Toc536546649"/>
      <w:bookmarkStart w:id="2575" w:name="_Toc536626945"/>
      <w:bookmarkStart w:id="2576" w:name="_Toc536726024"/>
      <w:bookmarkStart w:id="2577" w:name="_Toc536741120"/>
      <w:bookmarkStart w:id="2578" w:name="_Toc536741377"/>
      <w:bookmarkStart w:id="2579" w:name="_Toc536741633"/>
      <w:bookmarkStart w:id="2580" w:name="_Toc536784692"/>
      <w:bookmarkStart w:id="2581" w:name="_Toc536797587"/>
      <w:bookmarkStart w:id="2582" w:name="_Toc536797850"/>
      <w:bookmarkStart w:id="2583" w:name="_Toc536798247"/>
      <w:bookmarkStart w:id="2584" w:name="_Toc536798502"/>
      <w:bookmarkStart w:id="2585" w:name="_Toc536798757"/>
      <w:bookmarkStart w:id="2586" w:name="_Toc536800460"/>
      <w:bookmarkStart w:id="2587" w:name="_Toc3307383"/>
      <w:bookmarkStart w:id="2588" w:name="_Toc3309030"/>
      <w:bookmarkStart w:id="2589" w:name="_Toc3309967"/>
      <w:bookmarkStart w:id="2590" w:name="_Toc3310221"/>
      <w:bookmarkStart w:id="2591" w:name="_Toc3311978"/>
      <w:bookmarkStart w:id="2592" w:name="_Toc3312232"/>
      <w:bookmarkStart w:id="2593" w:name="_Toc3312829"/>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94" w:name="_Toc536113794"/>
      <w:bookmarkStart w:id="2595" w:name="_Toc536115093"/>
      <w:bookmarkStart w:id="2596" w:name="_Toc536115363"/>
      <w:bookmarkStart w:id="2597" w:name="_Toc536117553"/>
      <w:bookmarkStart w:id="2598" w:name="_Toc536117768"/>
      <w:bookmarkStart w:id="2599" w:name="_Toc536118789"/>
      <w:bookmarkStart w:id="2600" w:name="_Toc536120081"/>
      <w:bookmarkStart w:id="2601" w:name="_Toc536120297"/>
      <w:bookmarkStart w:id="2602" w:name="_Toc536127359"/>
      <w:bookmarkStart w:id="2603" w:name="_Toc536127576"/>
      <w:bookmarkStart w:id="2604" w:name="_Toc536128360"/>
      <w:bookmarkStart w:id="2605" w:name="_Toc536129483"/>
      <w:bookmarkStart w:id="2606" w:name="_Toc536129701"/>
      <w:bookmarkStart w:id="2607" w:name="_Toc536129922"/>
      <w:bookmarkStart w:id="2608" w:name="_Toc536130145"/>
      <w:bookmarkStart w:id="2609" w:name="_Toc536130371"/>
      <w:bookmarkStart w:id="2610" w:name="_Toc536130607"/>
      <w:bookmarkStart w:id="2611" w:name="_Toc536131301"/>
      <w:bookmarkStart w:id="2612" w:name="_Toc536131562"/>
      <w:bookmarkStart w:id="2613" w:name="_Toc536199975"/>
      <w:bookmarkStart w:id="2614" w:name="_Toc536200222"/>
      <w:bookmarkStart w:id="2615" w:name="_Toc536200717"/>
      <w:bookmarkStart w:id="2616" w:name="_Toc536200965"/>
      <w:bookmarkStart w:id="2617" w:name="_Toc536201212"/>
      <w:bookmarkStart w:id="2618" w:name="_Toc536201459"/>
      <w:bookmarkStart w:id="2619" w:name="_Toc536202374"/>
      <w:bookmarkStart w:id="2620" w:name="_Toc536203745"/>
      <w:bookmarkStart w:id="2621" w:name="_Toc536203991"/>
      <w:bookmarkStart w:id="2622" w:name="_Toc536204237"/>
      <w:bookmarkStart w:id="2623" w:name="_Toc536539385"/>
      <w:bookmarkStart w:id="2624" w:name="_Toc536539638"/>
      <w:bookmarkStart w:id="2625" w:name="_Toc536543414"/>
      <w:bookmarkStart w:id="2626" w:name="_Toc536543668"/>
      <w:bookmarkStart w:id="2627" w:name="_Toc536544559"/>
      <w:bookmarkStart w:id="2628" w:name="_Toc536545499"/>
      <w:bookmarkStart w:id="2629" w:name="_Toc536546650"/>
      <w:bookmarkStart w:id="2630" w:name="_Toc536626946"/>
      <w:bookmarkStart w:id="2631" w:name="_Toc536726025"/>
      <w:bookmarkStart w:id="2632" w:name="_Toc536741121"/>
      <w:bookmarkStart w:id="2633" w:name="_Toc536741378"/>
      <w:bookmarkStart w:id="2634" w:name="_Toc536741634"/>
      <w:bookmarkStart w:id="2635" w:name="_Toc536784693"/>
      <w:bookmarkStart w:id="2636" w:name="_Toc536797588"/>
      <w:bookmarkStart w:id="2637" w:name="_Toc536797851"/>
      <w:bookmarkStart w:id="2638" w:name="_Toc536798248"/>
      <w:bookmarkStart w:id="2639" w:name="_Toc536798503"/>
      <w:bookmarkStart w:id="2640" w:name="_Toc536798758"/>
      <w:bookmarkStart w:id="2641" w:name="_Toc536800461"/>
      <w:bookmarkStart w:id="2642" w:name="_Toc3307384"/>
      <w:bookmarkStart w:id="2643" w:name="_Toc3309031"/>
      <w:bookmarkStart w:id="2644" w:name="_Toc3309968"/>
      <w:bookmarkStart w:id="2645" w:name="_Toc3310222"/>
      <w:bookmarkStart w:id="2646" w:name="_Toc3311979"/>
      <w:bookmarkStart w:id="2647" w:name="_Toc3312233"/>
      <w:bookmarkStart w:id="2648" w:name="_Toc3312830"/>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49" w:name="_Toc536113795"/>
      <w:bookmarkStart w:id="2650" w:name="_Toc536115094"/>
      <w:bookmarkStart w:id="2651" w:name="_Toc536115364"/>
      <w:bookmarkStart w:id="2652" w:name="_Toc536117554"/>
      <w:bookmarkStart w:id="2653" w:name="_Toc536117769"/>
      <w:bookmarkStart w:id="2654" w:name="_Toc536118790"/>
      <w:bookmarkStart w:id="2655" w:name="_Toc536120082"/>
      <w:bookmarkStart w:id="2656" w:name="_Toc536120298"/>
      <w:bookmarkStart w:id="2657" w:name="_Toc536127360"/>
      <w:bookmarkStart w:id="2658" w:name="_Toc536127577"/>
      <w:bookmarkStart w:id="2659" w:name="_Toc536128361"/>
      <w:bookmarkStart w:id="2660" w:name="_Toc536129484"/>
      <w:bookmarkStart w:id="2661" w:name="_Toc536129702"/>
      <w:bookmarkStart w:id="2662" w:name="_Toc536129923"/>
      <w:bookmarkStart w:id="2663" w:name="_Toc536130146"/>
      <w:bookmarkStart w:id="2664" w:name="_Toc536130372"/>
      <w:bookmarkStart w:id="2665" w:name="_Toc536130608"/>
      <w:bookmarkStart w:id="2666" w:name="_Toc536131302"/>
      <w:bookmarkStart w:id="2667" w:name="_Toc536131563"/>
      <w:bookmarkStart w:id="2668" w:name="_Toc536199976"/>
      <w:bookmarkStart w:id="2669" w:name="_Toc536200223"/>
      <w:bookmarkStart w:id="2670" w:name="_Toc536200718"/>
      <w:bookmarkStart w:id="2671" w:name="_Toc536200966"/>
      <w:bookmarkStart w:id="2672" w:name="_Toc536201213"/>
      <w:bookmarkStart w:id="2673" w:name="_Toc536201460"/>
      <w:bookmarkStart w:id="2674" w:name="_Toc536202375"/>
      <w:bookmarkStart w:id="2675" w:name="_Toc536203746"/>
      <w:bookmarkStart w:id="2676" w:name="_Toc536203992"/>
      <w:bookmarkStart w:id="2677" w:name="_Toc536204238"/>
      <w:bookmarkStart w:id="2678" w:name="_Toc536539386"/>
      <w:bookmarkStart w:id="2679" w:name="_Toc536539639"/>
      <w:bookmarkStart w:id="2680" w:name="_Toc536543415"/>
      <w:bookmarkStart w:id="2681" w:name="_Toc536543669"/>
      <w:bookmarkStart w:id="2682" w:name="_Toc536544560"/>
      <w:bookmarkStart w:id="2683" w:name="_Toc536545500"/>
      <w:bookmarkStart w:id="2684" w:name="_Toc536546651"/>
      <w:bookmarkStart w:id="2685" w:name="_Toc536626947"/>
      <w:bookmarkStart w:id="2686" w:name="_Toc536726026"/>
      <w:bookmarkStart w:id="2687" w:name="_Toc536741122"/>
      <w:bookmarkStart w:id="2688" w:name="_Toc536741379"/>
      <w:bookmarkStart w:id="2689" w:name="_Toc536741635"/>
      <w:bookmarkStart w:id="2690" w:name="_Toc536784694"/>
      <w:bookmarkStart w:id="2691" w:name="_Toc536797589"/>
      <w:bookmarkStart w:id="2692" w:name="_Toc536797852"/>
      <w:bookmarkStart w:id="2693" w:name="_Toc536798249"/>
      <w:bookmarkStart w:id="2694" w:name="_Toc536798504"/>
      <w:bookmarkStart w:id="2695" w:name="_Toc536798759"/>
      <w:bookmarkStart w:id="2696" w:name="_Toc536800462"/>
      <w:bookmarkStart w:id="2697" w:name="_Toc3307385"/>
      <w:bookmarkStart w:id="2698" w:name="_Toc3309032"/>
      <w:bookmarkStart w:id="2699" w:name="_Toc3309969"/>
      <w:bookmarkStart w:id="2700" w:name="_Toc3310223"/>
      <w:bookmarkStart w:id="2701" w:name="_Toc3311980"/>
      <w:bookmarkStart w:id="2702" w:name="_Toc3312234"/>
      <w:bookmarkStart w:id="2703" w:name="_Toc3312831"/>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p>
    <w:p w14:paraId="5EF6F5C7" w14:textId="3C384A25" w:rsidR="00E0308D" w:rsidRDefault="00D50E82" w:rsidP="00D50E82">
      <w:pPr>
        <w:pStyle w:val="Titre2"/>
        <w:numPr>
          <w:ilvl w:val="1"/>
          <w:numId w:val="39"/>
        </w:numPr>
        <w:tabs>
          <w:tab w:val="clear" w:pos="0"/>
          <w:tab w:val="num" w:pos="-709"/>
        </w:tabs>
        <w:ind w:left="709"/>
      </w:pPr>
      <w:bookmarkStart w:id="2704" w:name="_Toc3312832"/>
      <w:r>
        <w:t>Définition du point haut</w:t>
      </w:r>
      <w:bookmarkEnd w:id="2704"/>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05" w:name="_Toc536112164"/>
      <w:bookmarkStart w:id="2706" w:name="_Toc536112484"/>
      <w:bookmarkStart w:id="2707" w:name="_Toc536113369"/>
      <w:bookmarkStart w:id="2708" w:name="_Toc536113581"/>
      <w:bookmarkStart w:id="2709" w:name="_Toc536113797"/>
      <w:bookmarkStart w:id="2710" w:name="_Toc536115096"/>
      <w:bookmarkStart w:id="2711" w:name="_Toc536115366"/>
      <w:bookmarkStart w:id="2712" w:name="_Toc536117556"/>
      <w:bookmarkStart w:id="2713" w:name="_Toc536117771"/>
      <w:bookmarkStart w:id="2714" w:name="_Toc536118792"/>
      <w:bookmarkStart w:id="2715" w:name="_Toc536120084"/>
      <w:bookmarkStart w:id="2716" w:name="_Toc536120300"/>
      <w:bookmarkStart w:id="2717" w:name="_Toc536127362"/>
      <w:bookmarkStart w:id="2718" w:name="_Toc536127579"/>
      <w:bookmarkStart w:id="2719" w:name="_Toc536128363"/>
      <w:bookmarkStart w:id="2720" w:name="_Toc536129486"/>
      <w:bookmarkStart w:id="2721" w:name="_Toc536129704"/>
      <w:bookmarkStart w:id="2722" w:name="_Toc536129925"/>
      <w:bookmarkStart w:id="2723" w:name="_Toc536130148"/>
      <w:bookmarkStart w:id="2724" w:name="_Toc536130374"/>
      <w:bookmarkStart w:id="2725" w:name="_Toc536130610"/>
      <w:bookmarkStart w:id="2726" w:name="_Toc536131304"/>
      <w:bookmarkStart w:id="2727" w:name="_Toc536131565"/>
      <w:bookmarkStart w:id="2728" w:name="_Toc536199978"/>
      <w:bookmarkStart w:id="2729" w:name="_Toc536200225"/>
      <w:bookmarkStart w:id="2730" w:name="_Toc536200720"/>
      <w:bookmarkStart w:id="2731" w:name="_Toc536200968"/>
      <w:bookmarkStart w:id="2732" w:name="_Toc536201215"/>
      <w:bookmarkStart w:id="2733" w:name="_Toc536201462"/>
      <w:bookmarkStart w:id="2734" w:name="_Toc536202377"/>
      <w:bookmarkStart w:id="2735" w:name="_Toc536203748"/>
      <w:bookmarkStart w:id="2736" w:name="_Toc536203994"/>
      <w:bookmarkStart w:id="2737" w:name="_Toc536204240"/>
      <w:bookmarkStart w:id="2738" w:name="_Toc536539388"/>
      <w:bookmarkStart w:id="2739" w:name="_Toc536539641"/>
      <w:bookmarkStart w:id="2740" w:name="_Toc536543417"/>
      <w:bookmarkStart w:id="2741" w:name="_Toc536543671"/>
      <w:bookmarkStart w:id="2742" w:name="_Toc536544562"/>
      <w:bookmarkStart w:id="2743" w:name="_Toc536545502"/>
      <w:bookmarkStart w:id="2744" w:name="_Toc536546653"/>
      <w:bookmarkStart w:id="2745" w:name="_Toc536626949"/>
      <w:bookmarkStart w:id="2746" w:name="_Toc536726028"/>
      <w:bookmarkStart w:id="2747" w:name="_Toc536741124"/>
      <w:bookmarkStart w:id="2748" w:name="_Toc536741381"/>
      <w:bookmarkStart w:id="2749" w:name="_Toc536741637"/>
      <w:bookmarkStart w:id="2750" w:name="_Toc536784696"/>
      <w:bookmarkStart w:id="2751" w:name="_Toc536797591"/>
      <w:bookmarkStart w:id="2752" w:name="_Toc536797854"/>
      <w:bookmarkStart w:id="2753" w:name="_Toc536798251"/>
      <w:bookmarkStart w:id="2754" w:name="_Toc536798506"/>
      <w:bookmarkStart w:id="2755" w:name="_Toc536798761"/>
      <w:bookmarkStart w:id="2756" w:name="_Toc536800464"/>
      <w:bookmarkStart w:id="2757" w:name="_Toc3307387"/>
      <w:bookmarkStart w:id="2758" w:name="_Toc3309034"/>
      <w:bookmarkStart w:id="2759" w:name="_Toc3309971"/>
      <w:bookmarkStart w:id="2760" w:name="_Toc3310225"/>
      <w:bookmarkStart w:id="2761" w:name="_Toc3311982"/>
      <w:bookmarkStart w:id="2762" w:name="_Toc3312236"/>
      <w:bookmarkStart w:id="2763" w:name="_Toc3312833"/>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64" w:name="_Toc536112165"/>
      <w:bookmarkStart w:id="2765" w:name="_Toc536112485"/>
      <w:bookmarkStart w:id="2766" w:name="_Toc536113370"/>
      <w:bookmarkStart w:id="2767" w:name="_Toc536113582"/>
      <w:bookmarkStart w:id="2768" w:name="_Toc536113798"/>
      <w:bookmarkStart w:id="2769" w:name="_Toc536115097"/>
      <w:bookmarkStart w:id="2770" w:name="_Toc536115367"/>
      <w:bookmarkStart w:id="2771" w:name="_Toc536117557"/>
      <w:bookmarkStart w:id="2772" w:name="_Toc536117772"/>
      <w:bookmarkStart w:id="2773" w:name="_Toc536118793"/>
      <w:bookmarkStart w:id="2774" w:name="_Toc536120085"/>
      <w:bookmarkStart w:id="2775" w:name="_Toc536120301"/>
      <w:bookmarkStart w:id="2776" w:name="_Toc536127363"/>
      <w:bookmarkStart w:id="2777" w:name="_Toc536127580"/>
      <w:bookmarkStart w:id="2778" w:name="_Toc536128364"/>
      <w:bookmarkStart w:id="2779" w:name="_Toc536129487"/>
      <w:bookmarkStart w:id="2780" w:name="_Toc536129705"/>
      <w:bookmarkStart w:id="2781" w:name="_Toc536129926"/>
      <w:bookmarkStart w:id="2782" w:name="_Toc536130149"/>
      <w:bookmarkStart w:id="2783" w:name="_Toc536130375"/>
      <w:bookmarkStart w:id="2784" w:name="_Toc536130611"/>
      <w:bookmarkStart w:id="2785" w:name="_Toc536131305"/>
      <w:bookmarkStart w:id="2786" w:name="_Toc536131566"/>
      <w:bookmarkStart w:id="2787" w:name="_Toc536199979"/>
      <w:bookmarkStart w:id="2788" w:name="_Toc536200226"/>
      <w:bookmarkStart w:id="2789" w:name="_Toc536200721"/>
      <w:bookmarkStart w:id="2790" w:name="_Toc536200969"/>
      <w:bookmarkStart w:id="2791" w:name="_Toc536201216"/>
      <w:bookmarkStart w:id="2792" w:name="_Toc536201463"/>
      <w:bookmarkStart w:id="2793" w:name="_Toc536202378"/>
      <w:bookmarkStart w:id="2794" w:name="_Toc536203749"/>
      <w:bookmarkStart w:id="2795" w:name="_Toc536203995"/>
      <w:bookmarkStart w:id="2796" w:name="_Toc536204241"/>
      <w:bookmarkStart w:id="2797" w:name="_Toc536539389"/>
      <w:bookmarkStart w:id="2798" w:name="_Toc536539642"/>
      <w:bookmarkStart w:id="2799" w:name="_Toc536543418"/>
      <w:bookmarkStart w:id="2800" w:name="_Toc536543672"/>
      <w:bookmarkStart w:id="2801" w:name="_Toc536544563"/>
      <w:bookmarkStart w:id="2802" w:name="_Toc536545503"/>
      <w:bookmarkStart w:id="2803" w:name="_Toc536546654"/>
      <w:bookmarkStart w:id="2804" w:name="_Toc536626950"/>
      <w:bookmarkStart w:id="2805" w:name="_Toc536726029"/>
      <w:bookmarkStart w:id="2806" w:name="_Toc536741125"/>
      <w:bookmarkStart w:id="2807" w:name="_Toc536741382"/>
      <w:bookmarkStart w:id="2808" w:name="_Toc536741638"/>
      <w:bookmarkStart w:id="2809" w:name="_Toc536784697"/>
      <w:bookmarkStart w:id="2810" w:name="_Toc536797592"/>
      <w:bookmarkStart w:id="2811" w:name="_Toc536797855"/>
      <w:bookmarkStart w:id="2812" w:name="_Toc536798252"/>
      <w:bookmarkStart w:id="2813" w:name="_Toc536798507"/>
      <w:bookmarkStart w:id="2814" w:name="_Toc536798762"/>
      <w:bookmarkStart w:id="2815" w:name="_Toc536800465"/>
      <w:bookmarkStart w:id="2816" w:name="_Toc3307388"/>
      <w:bookmarkStart w:id="2817" w:name="_Toc3309035"/>
      <w:bookmarkStart w:id="2818" w:name="_Toc3309972"/>
      <w:bookmarkStart w:id="2819" w:name="_Toc3310226"/>
      <w:bookmarkStart w:id="2820" w:name="_Toc3311983"/>
      <w:bookmarkStart w:id="2821" w:name="_Toc3312237"/>
      <w:bookmarkStart w:id="2822" w:name="_Toc3312834"/>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23" w:name="_Toc536112166"/>
      <w:bookmarkStart w:id="2824" w:name="_Toc536112486"/>
      <w:bookmarkStart w:id="2825" w:name="_Toc536113371"/>
      <w:bookmarkStart w:id="2826" w:name="_Toc536113583"/>
      <w:bookmarkStart w:id="2827" w:name="_Toc536113799"/>
      <w:bookmarkStart w:id="2828" w:name="_Toc536115098"/>
      <w:bookmarkStart w:id="2829" w:name="_Toc536115368"/>
      <w:bookmarkStart w:id="2830" w:name="_Toc536117558"/>
      <w:bookmarkStart w:id="2831" w:name="_Toc536117773"/>
      <w:bookmarkStart w:id="2832" w:name="_Toc536118794"/>
      <w:bookmarkStart w:id="2833" w:name="_Toc536120086"/>
      <w:bookmarkStart w:id="2834" w:name="_Toc536120302"/>
      <w:bookmarkStart w:id="2835" w:name="_Toc536127364"/>
      <w:bookmarkStart w:id="2836" w:name="_Toc536127581"/>
      <w:bookmarkStart w:id="2837" w:name="_Toc536128365"/>
      <w:bookmarkStart w:id="2838" w:name="_Toc536129488"/>
      <w:bookmarkStart w:id="2839" w:name="_Toc536129706"/>
      <w:bookmarkStart w:id="2840" w:name="_Toc536129927"/>
      <w:bookmarkStart w:id="2841" w:name="_Toc536130150"/>
      <w:bookmarkStart w:id="2842" w:name="_Toc536130376"/>
      <w:bookmarkStart w:id="2843" w:name="_Toc536130612"/>
      <w:bookmarkStart w:id="2844" w:name="_Toc536131306"/>
      <w:bookmarkStart w:id="2845" w:name="_Toc536131567"/>
      <w:bookmarkStart w:id="2846" w:name="_Toc536199980"/>
      <w:bookmarkStart w:id="2847" w:name="_Toc536200227"/>
      <w:bookmarkStart w:id="2848" w:name="_Toc536200722"/>
      <w:bookmarkStart w:id="2849" w:name="_Toc536200970"/>
      <w:bookmarkStart w:id="2850" w:name="_Toc536201217"/>
      <w:bookmarkStart w:id="2851" w:name="_Toc536201464"/>
      <w:bookmarkStart w:id="2852" w:name="_Toc536202379"/>
      <w:bookmarkStart w:id="2853" w:name="_Toc536203750"/>
      <w:bookmarkStart w:id="2854" w:name="_Toc536203996"/>
      <w:bookmarkStart w:id="2855" w:name="_Toc536204242"/>
      <w:bookmarkStart w:id="2856" w:name="_Toc536539390"/>
      <w:bookmarkStart w:id="2857" w:name="_Toc536539643"/>
      <w:bookmarkStart w:id="2858" w:name="_Toc536543419"/>
      <w:bookmarkStart w:id="2859" w:name="_Toc536543673"/>
      <w:bookmarkStart w:id="2860" w:name="_Toc536544564"/>
      <w:bookmarkStart w:id="2861" w:name="_Toc536545504"/>
      <w:bookmarkStart w:id="2862" w:name="_Toc536546655"/>
      <w:bookmarkStart w:id="2863" w:name="_Toc536626951"/>
      <w:bookmarkStart w:id="2864" w:name="_Toc536726030"/>
      <w:bookmarkStart w:id="2865" w:name="_Toc536741126"/>
      <w:bookmarkStart w:id="2866" w:name="_Toc536741383"/>
      <w:bookmarkStart w:id="2867" w:name="_Toc536741639"/>
      <w:bookmarkStart w:id="2868" w:name="_Toc536784698"/>
      <w:bookmarkStart w:id="2869" w:name="_Toc536797593"/>
      <w:bookmarkStart w:id="2870" w:name="_Toc536797856"/>
      <w:bookmarkStart w:id="2871" w:name="_Toc536798253"/>
      <w:bookmarkStart w:id="2872" w:name="_Toc536798508"/>
      <w:bookmarkStart w:id="2873" w:name="_Toc536798763"/>
      <w:bookmarkStart w:id="2874" w:name="_Toc536800466"/>
      <w:bookmarkStart w:id="2875" w:name="_Toc3307389"/>
      <w:bookmarkStart w:id="2876" w:name="_Toc3309036"/>
      <w:bookmarkStart w:id="2877" w:name="_Toc3309973"/>
      <w:bookmarkStart w:id="2878" w:name="_Toc3310227"/>
      <w:bookmarkStart w:id="2879" w:name="_Toc3311984"/>
      <w:bookmarkStart w:id="2880" w:name="_Toc3312238"/>
      <w:bookmarkStart w:id="2881" w:name="_Toc3312835"/>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C788A" w:rsidRPr="00DC788A">
        <w:t>Figure C</w:t>
      </w:r>
      <w:r w:rsidR="00DC788A">
        <w:rPr>
          <w:i/>
          <w:noProof/>
        </w:rPr>
        <w:t>.2</w:t>
      </w:r>
      <w:r w:rsidR="00DC788A">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882" w:name="_Toc3312836"/>
      <w:r>
        <w:t>Relations géométriques</w:t>
      </w:r>
      <w:bookmarkEnd w:id="2882"/>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252369"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25236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C788A">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252369"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883" w:name="_Ref525656363"/>
            <w:r w:rsidRPr="00E37D96">
              <w:rPr>
                <w:rFonts w:eastAsiaTheme="minorHAnsi"/>
              </w:rPr>
              <w:t xml:space="preserve"> </w:t>
            </w:r>
            <w:bookmarkEnd w:id="2883"/>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2884" w:name="_Ref525659754"/>
      <w:bookmarkStart w:id="2885" w:name="_Toc536112268"/>
      <w:bookmarkStart w:id="2886" w:name="_Toc3312970"/>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C788A">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C788A">
        <w:rPr>
          <w:i w:val="0"/>
          <w:noProof/>
          <w:sz w:val="22"/>
        </w:rPr>
        <w:t>1</w:t>
      </w:r>
      <w:r w:rsidR="0019727E">
        <w:rPr>
          <w:i w:val="0"/>
          <w:sz w:val="22"/>
        </w:rPr>
        <w:fldChar w:fldCharType="end"/>
      </w:r>
      <w:bookmarkEnd w:id="2884"/>
      <w:r w:rsidR="001B7C74">
        <w:rPr>
          <w:i w:val="0"/>
          <w:sz w:val="22"/>
        </w:rPr>
        <w:t> : R</w:t>
      </w:r>
      <w:r>
        <w:rPr>
          <w:i w:val="0"/>
          <w:sz w:val="22"/>
        </w:rPr>
        <w:t>elation géométrique pour déterminer le point haut à la surface du rotor</w:t>
      </w:r>
      <w:bookmarkEnd w:id="2885"/>
      <w:bookmarkEnd w:id="2886"/>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887" w:name="_Annexe_D_:"/>
      <w:bookmarkStart w:id="2888" w:name="_Toc3312837"/>
      <w:bookmarkEnd w:id="2887"/>
      <w:r>
        <w:lastRenderedPageBreak/>
        <w:t xml:space="preserve">Annexe D : </w:t>
      </w:r>
      <w:r>
        <w:br/>
        <w:t>Valeurs des coefficients d’influence de l’effet Morton</w:t>
      </w:r>
      <w:bookmarkEnd w:id="2888"/>
    </w:p>
    <w:p w14:paraId="353A6254" w14:textId="25BC3C04" w:rsidR="00B055A9" w:rsidRPr="00D13F67" w:rsidRDefault="00B055A9" w:rsidP="0030526A">
      <w:pPr>
        <w:pStyle w:val="Lgende"/>
        <w:keepNext/>
        <w:spacing w:before="240" w:after="120"/>
        <w:jc w:val="center"/>
        <w:rPr>
          <w:i w:val="0"/>
          <w:noProof/>
          <w:sz w:val="28"/>
        </w:rPr>
      </w:pPr>
      <w:bookmarkStart w:id="2889" w:name="_Toc3312986"/>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C788A">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889"/>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252369"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890" w:name="_Toc3312987"/>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C788A">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890"/>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252369"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891" w:name="_Toc331298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C788A">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891"/>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252369"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892" w:name="_Toc3312838"/>
      <w:r>
        <w:lastRenderedPageBreak/>
        <w:t>Liste des figures</w:t>
      </w:r>
      <w:bookmarkEnd w:id="2892"/>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E699820" w14:textId="77777777" w:rsidR="00DC788A"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3312843" w:history="1">
        <w:r w:rsidR="00DC788A" w:rsidRPr="00811F04">
          <w:rPr>
            <w:rStyle w:val="Lienhypertexte"/>
            <w:noProof/>
          </w:rPr>
          <w:t>Figure 1 : Photographie d’une ligne d’arbres de GTA 1300 MW exploité par le groupe EDF</w:t>
        </w:r>
        <w:r w:rsidR="00DC788A">
          <w:rPr>
            <w:noProof/>
            <w:webHidden/>
          </w:rPr>
          <w:tab/>
        </w:r>
        <w:r w:rsidR="00DC788A">
          <w:rPr>
            <w:noProof/>
            <w:webHidden/>
          </w:rPr>
          <w:fldChar w:fldCharType="begin"/>
        </w:r>
        <w:r w:rsidR="00DC788A">
          <w:rPr>
            <w:noProof/>
            <w:webHidden/>
          </w:rPr>
          <w:instrText xml:space="preserve"> PAGEREF _Toc3312843 \h </w:instrText>
        </w:r>
        <w:r w:rsidR="00DC788A">
          <w:rPr>
            <w:noProof/>
            <w:webHidden/>
          </w:rPr>
        </w:r>
        <w:r w:rsidR="00DC788A">
          <w:rPr>
            <w:noProof/>
            <w:webHidden/>
          </w:rPr>
          <w:fldChar w:fldCharType="separate"/>
        </w:r>
        <w:r w:rsidR="00DC788A">
          <w:rPr>
            <w:noProof/>
            <w:webHidden/>
          </w:rPr>
          <w:t>13</w:t>
        </w:r>
        <w:r w:rsidR="00DC788A">
          <w:rPr>
            <w:noProof/>
            <w:webHidden/>
          </w:rPr>
          <w:fldChar w:fldCharType="end"/>
        </w:r>
      </w:hyperlink>
    </w:p>
    <w:p w14:paraId="63FDF03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4" w:history="1">
        <w:r w:rsidRPr="00811F04">
          <w:rPr>
            <w:rStyle w:val="Lienhypertexte"/>
            <w:noProof/>
          </w:rPr>
          <w:t>Figure 2 : Explication des vibrations synchrones</w:t>
        </w:r>
        <w:r>
          <w:rPr>
            <w:noProof/>
            <w:webHidden/>
          </w:rPr>
          <w:tab/>
        </w:r>
        <w:r>
          <w:rPr>
            <w:noProof/>
            <w:webHidden/>
          </w:rPr>
          <w:fldChar w:fldCharType="begin"/>
        </w:r>
        <w:r>
          <w:rPr>
            <w:noProof/>
            <w:webHidden/>
          </w:rPr>
          <w:instrText xml:space="preserve"> PAGEREF _Toc3312844 \h </w:instrText>
        </w:r>
        <w:r>
          <w:rPr>
            <w:noProof/>
            <w:webHidden/>
          </w:rPr>
        </w:r>
        <w:r>
          <w:rPr>
            <w:noProof/>
            <w:webHidden/>
          </w:rPr>
          <w:fldChar w:fldCharType="separate"/>
        </w:r>
        <w:r>
          <w:rPr>
            <w:noProof/>
            <w:webHidden/>
          </w:rPr>
          <w:t>14</w:t>
        </w:r>
        <w:r>
          <w:rPr>
            <w:noProof/>
            <w:webHidden/>
          </w:rPr>
          <w:fldChar w:fldCharType="end"/>
        </w:r>
      </w:hyperlink>
    </w:p>
    <w:p w14:paraId="1FF48FA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5" w:history="1">
        <w:r w:rsidRPr="00811F04">
          <w:rPr>
            <w:rStyle w:val="Lienhypertexte"/>
            <w:noProof/>
          </w:rPr>
          <w:t xml:space="preserve">Figure 3 : Publications technique sur l’instabilité du type l’effet Morton (De Jongh. </w:t>
        </w:r>
        <w:r w:rsidRPr="00811F04">
          <w:rPr>
            <w:rStyle w:val="Lienhypertexte"/>
            <w:b/>
            <w:noProof/>
          </w:rPr>
          <w:t>[5]</w:t>
        </w:r>
        <w:r w:rsidRPr="00811F04">
          <w:rPr>
            <w:rStyle w:val="Lienhypertexte"/>
            <w:noProof/>
          </w:rPr>
          <w:t>)</w:t>
        </w:r>
        <w:r>
          <w:rPr>
            <w:noProof/>
            <w:webHidden/>
          </w:rPr>
          <w:tab/>
        </w:r>
        <w:r>
          <w:rPr>
            <w:noProof/>
            <w:webHidden/>
          </w:rPr>
          <w:fldChar w:fldCharType="begin"/>
        </w:r>
        <w:r>
          <w:rPr>
            <w:noProof/>
            <w:webHidden/>
          </w:rPr>
          <w:instrText xml:space="preserve"> PAGEREF _Toc3312845 \h </w:instrText>
        </w:r>
        <w:r>
          <w:rPr>
            <w:noProof/>
            <w:webHidden/>
          </w:rPr>
        </w:r>
        <w:r>
          <w:rPr>
            <w:noProof/>
            <w:webHidden/>
          </w:rPr>
          <w:fldChar w:fldCharType="separate"/>
        </w:r>
        <w:r>
          <w:rPr>
            <w:noProof/>
            <w:webHidden/>
          </w:rPr>
          <w:t>15</w:t>
        </w:r>
        <w:r>
          <w:rPr>
            <w:noProof/>
            <w:webHidden/>
          </w:rPr>
          <w:fldChar w:fldCharType="end"/>
        </w:r>
      </w:hyperlink>
    </w:p>
    <w:p w14:paraId="043792D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6" w:history="1">
        <w:r w:rsidRPr="00811F04">
          <w:rPr>
            <w:rStyle w:val="Lienhypertexte"/>
            <w:noProof/>
          </w:rPr>
          <w:t>Figure 1.1</w:t>
        </w:r>
        <w:r w:rsidRPr="00811F04">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_Toc3312846 \h </w:instrText>
        </w:r>
        <w:r>
          <w:rPr>
            <w:noProof/>
            <w:webHidden/>
          </w:rPr>
        </w:r>
        <w:r>
          <w:rPr>
            <w:noProof/>
            <w:webHidden/>
          </w:rPr>
          <w:fldChar w:fldCharType="separate"/>
        </w:r>
        <w:r>
          <w:rPr>
            <w:noProof/>
            <w:webHidden/>
          </w:rPr>
          <w:t>18</w:t>
        </w:r>
        <w:r>
          <w:rPr>
            <w:noProof/>
            <w:webHidden/>
          </w:rPr>
          <w:fldChar w:fldCharType="end"/>
        </w:r>
      </w:hyperlink>
    </w:p>
    <w:p w14:paraId="6309438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7" w:history="1">
        <w:r w:rsidRPr="00811F04">
          <w:rPr>
            <w:rStyle w:val="Lienhypertexte"/>
            <w:noProof/>
          </w:rPr>
          <w:t>Figure 1.1</w:t>
        </w:r>
        <w:r w:rsidRPr="00811F04">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_Toc3312847 \h </w:instrText>
        </w:r>
        <w:r>
          <w:rPr>
            <w:noProof/>
            <w:webHidden/>
          </w:rPr>
        </w:r>
        <w:r>
          <w:rPr>
            <w:noProof/>
            <w:webHidden/>
          </w:rPr>
          <w:fldChar w:fldCharType="separate"/>
        </w:r>
        <w:r>
          <w:rPr>
            <w:noProof/>
            <w:webHidden/>
          </w:rPr>
          <w:t>19</w:t>
        </w:r>
        <w:r>
          <w:rPr>
            <w:noProof/>
            <w:webHidden/>
          </w:rPr>
          <w:fldChar w:fldCharType="end"/>
        </w:r>
      </w:hyperlink>
    </w:p>
    <w:p w14:paraId="756FA04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8" w:history="1">
        <w:r w:rsidRPr="00811F04">
          <w:rPr>
            <w:rStyle w:val="Lienhypertexte"/>
            <w:noProof/>
          </w:rPr>
          <w:t>Figure 1.1</w:t>
        </w:r>
        <w:r w:rsidRPr="00811F04">
          <w:rPr>
            <w:rStyle w:val="Lienhypertexte"/>
            <w:noProof/>
          </w:rPr>
          <w:noBreakHyphen/>
          <w:t xml:space="preserve">3 : Explication des vibrations spirales générées par l’effet Newkirk </w:t>
        </w:r>
        <w:r w:rsidRPr="00811F04">
          <w:rPr>
            <w:rStyle w:val="Lienhypertexte"/>
            <w:b/>
            <w:iCs/>
            <w:noProof/>
          </w:rPr>
          <w:t>[10]</w:t>
        </w:r>
        <w:r>
          <w:rPr>
            <w:noProof/>
            <w:webHidden/>
          </w:rPr>
          <w:tab/>
        </w:r>
        <w:r>
          <w:rPr>
            <w:noProof/>
            <w:webHidden/>
          </w:rPr>
          <w:fldChar w:fldCharType="begin"/>
        </w:r>
        <w:r>
          <w:rPr>
            <w:noProof/>
            <w:webHidden/>
          </w:rPr>
          <w:instrText xml:space="preserve"> PAGEREF _Toc3312848 \h </w:instrText>
        </w:r>
        <w:r>
          <w:rPr>
            <w:noProof/>
            <w:webHidden/>
          </w:rPr>
        </w:r>
        <w:r>
          <w:rPr>
            <w:noProof/>
            <w:webHidden/>
          </w:rPr>
          <w:fldChar w:fldCharType="separate"/>
        </w:r>
        <w:r>
          <w:rPr>
            <w:noProof/>
            <w:webHidden/>
          </w:rPr>
          <w:t>20</w:t>
        </w:r>
        <w:r>
          <w:rPr>
            <w:noProof/>
            <w:webHidden/>
          </w:rPr>
          <w:fldChar w:fldCharType="end"/>
        </w:r>
      </w:hyperlink>
    </w:p>
    <w:p w14:paraId="56658E2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49" w:history="1">
        <w:r w:rsidRPr="00811F04">
          <w:rPr>
            <w:rStyle w:val="Lienhypertexte"/>
            <w:noProof/>
          </w:rPr>
          <w:t>Figure 1.1</w:t>
        </w:r>
        <w:r w:rsidRPr="00811F04">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811F04">
          <w:rPr>
            <w:rStyle w:val="Lienhypertexte"/>
            <w:noProof/>
          </w:rPr>
          <w:t xml:space="preserve"> au rotor (De Jongh </w:t>
        </w:r>
        <w:r w:rsidRPr="00811F04">
          <w:rPr>
            <w:rStyle w:val="Lienhypertexte"/>
            <w:b/>
            <w:noProof/>
          </w:rPr>
          <w:t>[4]</w:t>
        </w:r>
        <w:r w:rsidRPr="00811F04">
          <w:rPr>
            <w:rStyle w:val="Lienhypertexte"/>
            <w:noProof/>
          </w:rPr>
          <w:t>)</w:t>
        </w:r>
        <w:r>
          <w:rPr>
            <w:noProof/>
            <w:webHidden/>
          </w:rPr>
          <w:tab/>
        </w:r>
        <w:r>
          <w:rPr>
            <w:noProof/>
            <w:webHidden/>
          </w:rPr>
          <w:fldChar w:fldCharType="begin"/>
        </w:r>
        <w:r>
          <w:rPr>
            <w:noProof/>
            <w:webHidden/>
          </w:rPr>
          <w:instrText xml:space="preserve"> PAGEREF _Toc3312849 \h </w:instrText>
        </w:r>
        <w:r>
          <w:rPr>
            <w:noProof/>
            <w:webHidden/>
          </w:rPr>
        </w:r>
        <w:r>
          <w:rPr>
            <w:noProof/>
            <w:webHidden/>
          </w:rPr>
          <w:fldChar w:fldCharType="separate"/>
        </w:r>
        <w:r>
          <w:rPr>
            <w:noProof/>
            <w:webHidden/>
          </w:rPr>
          <w:t>22</w:t>
        </w:r>
        <w:r>
          <w:rPr>
            <w:noProof/>
            <w:webHidden/>
          </w:rPr>
          <w:fldChar w:fldCharType="end"/>
        </w:r>
      </w:hyperlink>
    </w:p>
    <w:p w14:paraId="110B427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0" w:history="1">
        <w:r w:rsidRPr="00811F04">
          <w:rPr>
            <w:rStyle w:val="Lienhypertexte"/>
            <w:noProof/>
          </w:rPr>
          <w:t>Figure 1.1</w:t>
        </w:r>
        <w:r w:rsidRPr="00811F04">
          <w:rPr>
            <w:rStyle w:val="Lienhypertexte"/>
            <w:noProof/>
          </w:rPr>
          <w:noBreakHyphen/>
          <w:t>5 : Rotor déformé thermiquement</w:t>
        </w:r>
        <w:r>
          <w:rPr>
            <w:noProof/>
            <w:webHidden/>
          </w:rPr>
          <w:tab/>
        </w:r>
        <w:r>
          <w:rPr>
            <w:noProof/>
            <w:webHidden/>
          </w:rPr>
          <w:fldChar w:fldCharType="begin"/>
        </w:r>
        <w:r>
          <w:rPr>
            <w:noProof/>
            <w:webHidden/>
          </w:rPr>
          <w:instrText xml:space="preserve"> PAGEREF _Toc3312850 \h </w:instrText>
        </w:r>
        <w:r>
          <w:rPr>
            <w:noProof/>
            <w:webHidden/>
          </w:rPr>
        </w:r>
        <w:r>
          <w:rPr>
            <w:noProof/>
            <w:webHidden/>
          </w:rPr>
          <w:fldChar w:fldCharType="separate"/>
        </w:r>
        <w:r>
          <w:rPr>
            <w:noProof/>
            <w:webHidden/>
          </w:rPr>
          <w:t>22</w:t>
        </w:r>
        <w:r>
          <w:rPr>
            <w:noProof/>
            <w:webHidden/>
          </w:rPr>
          <w:fldChar w:fldCharType="end"/>
        </w:r>
      </w:hyperlink>
    </w:p>
    <w:p w14:paraId="78018FF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1" w:history="1">
        <w:r w:rsidRPr="00811F04">
          <w:rPr>
            <w:rStyle w:val="Lienhypertexte"/>
            <w:noProof/>
          </w:rPr>
          <w:t>Figure 1.1</w:t>
        </w:r>
        <w:r w:rsidRPr="00811F04">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_Toc3312851 \h </w:instrText>
        </w:r>
        <w:r>
          <w:rPr>
            <w:noProof/>
            <w:webHidden/>
          </w:rPr>
        </w:r>
        <w:r>
          <w:rPr>
            <w:noProof/>
            <w:webHidden/>
          </w:rPr>
          <w:fldChar w:fldCharType="separate"/>
        </w:r>
        <w:r>
          <w:rPr>
            <w:noProof/>
            <w:webHidden/>
          </w:rPr>
          <w:t>23</w:t>
        </w:r>
        <w:r>
          <w:rPr>
            <w:noProof/>
            <w:webHidden/>
          </w:rPr>
          <w:fldChar w:fldCharType="end"/>
        </w:r>
      </w:hyperlink>
    </w:p>
    <w:p w14:paraId="6EFCF48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2" w:history="1">
        <w:r w:rsidRPr="00811F04">
          <w:rPr>
            <w:rStyle w:val="Lienhypertexte"/>
            <w:noProof/>
          </w:rPr>
          <w:t>Figure 1.2</w:t>
        </w:r>
        <w:r w:rsidRPr="00811F04">
          <w:rPr>
            <w:rStyle w:val="Lienhypertexte"/>
            <w:noProof/>
          </w:rPr>
          <w:noBreakHyphen/>
          <w:t xml:space="preserve">1 : Vibration spirale constatée sur le côté compresseur (Schmied et al. </w:t>
        </w:r>
        <w:r w:rsidRPr="00811F04">
          <w:rPr>
            <w:rStyle w:val="Lienhypertexte"/>
            <w:b/>
            <w:noProof/>
          </w:rPr>
          <w:t>[16]</w:t>
        </w:r>
        <w:r w:rsidRPr="00811F04">
          <w:rPr>
            <w:rStyle w:val="Lienhypertexte"/>
            <w:noProof/>
          </w:rPr>
          <w:t>)</w:t>
        </w:r>
        <w:r>
          <w:rPr>
            <w:noProof/>
            <w:webHidden/>
          </w:rPr>
          <w:tab/>
        </w:r>
        <w:r>
          <w:rPr>
            <w:noProof/>
            <w:webHidden/>
          </w:rPr>
          <w:fldChar w:fldCharType="begin"/>
        </w:r>
        <w:r>
          <w:rPr>
            <w:noProof/>
            <w:webHidden/>
          </w:rPr>
          <w:instrText xml:space="preserve"> PAGEREF _Toc3312852 \h </w:instrText>
        </w:r>
        <w:r>
          <w:rPr>
            <w:noProof/>
            <w:webHidden/>
          </w:rPr>
        </w:r>
        <w:r>
          <w:rPr>
            <w:noProof/>
            <w:webHidden/>
          </w:rPr>
          <w:fldChar w:fldCharType="separate"/>
        </w:r>
        <w:r>
          <w:rPr>
            <w:noProof/>
            <w:webHidden/>
          </w:rPr>
          <w:t>25</w:t>
        </w:r>
        <w:r>
          <w:rPr>
            <w:noProof/>
            <w:webHidden/>
          </w:rPr>
          <w:fldChar w:fldCharType="end"/>
        </w:r>
      </w:hyperlink>
    </w:p>
    <w:p w14:paraId="793E04B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3" w:history="1">
        <w:r w:rsidRPr="00811F04">
          <w:rPr>
            <w:rStyle w:val="Lienhypertexte"/>
            <w:noProof/>
          </w:rPr>
          <w:t>Figure 1.2</w:t>
        </w:r>
        <w:r w:rsidRPr="00811F04">
          <w:rPr>
            <w:rStyle w:val="Lienhypertexte"/>
            <w:noProof/>
          </w:rPr>
          <w:noBreakHyphen/>
          <w:t xml:space="preserve">2 : Phénomène d’hystérésis sur le turbo-détenteur (Schmied et al. </w:t>
        </w:r>
        <w:r w:rsidRPr="00811F04">
          <w:rPr>
            <w:rStyle w:val="Lienhypertexte"/>
            <w:b/>
            <w:noProof/>
          </w:rPr>
          <w:t>[16]</w:t>
        </w:r>
        <w:r w:rsidRPr="00811F04">
          <w:rPr>
            <w:rStyle w:val="Lienhypertexte"/>
            <w:noProof/>
          </w:rPr>
          <w:t>)</w:t>
        </w:r>
        <w:r>
          <w:rPr>
            <w:noProof/>
            <w:webHidden/>
          </w:rPr>
          <w:tab/>
        </w:r>
        <w:r>
          <w:rPr>
            <w:noProof/>
            <w:webHidden/>
          </w:rPr>
          <w:fldChar w:fldCharType="begin"/>
        </w:r>
        <w:r>
          <w:rPr>
            <w:noProof/>
            <w:webHidden/>
          </w:rPr>
          <w:instrText xml:space="preserve"> PAGEREF _Toc3312853 \h </w:instrText>
        </w:r>
        <w:r>
          <w:rPr>
            <w:noProof/>
            <w:webHidden/>
          </w:rPr>
        </w:r>
        <w:r>
          <w:rPr>
            <w:noProof/>
            <w:webHidden/>
          </w:rPr>
          <w:fldChar w:fldCharType="separate"/>
        </w:r>
        <w:r>
          <w:rPr>
            <w:noProof/>
            <w:webHidden/>
          </w:rPr>
          <w:t>25</w:t>
        </w:r>
        <w:r>
          <w:rPr>
            <w:noProof/>
            <w:webHidden/>
          </w:rPr>
          <w:fldChar w:fldCharType="end"/>
        </w:r>
      </w:hyperlink>
    </w:p>
    <w:p w14:paraId="5B4784F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4" w:history="1">
        <w:r w:rsidRPr="00811F04">
          <w:rPr>
            <w:rStyle w:val="Lienhypertexte"/>
            <w:noProof/>
          </w:rPr>
          <w:t>Figure 1.2</w:t>
        </w:r>
        <w:r w:rsidRPr="00811F04">
          <w:rPr>
            <w:rStyle w:val="Lienhypertexte"/>
            <w:noProof/>
          </w:rPr>
          <w:noBreakHyphen/>
          <w:t xml:space="preserve">3 : Vibrations synchrones mesurées au cours du temps (Lorenz et al. </w:t>
        </w:r>
        <w:r w:rsidRPr="00811F04">
          <w:rPr>
            <w:rStyle w:val="Lienhypertexte"/>
            <w:b/>
            <w:noProof/>
          </w:rPr>
          <w:t>[17]</w:t>
        </w:r>
        <w:r w:rsidRPr="00811F04">
          <w:rPr>
            <w:rStyle w:val="Lienhypertexte"/>
            <w:noProof/>
          </w:rPr>
          <w:t>)</w:t>
        </w:r>
        <w:r>
          <w:rPr>
            <w:noProof/>
            <w:webHidden/>
          </w:rPr>
          <w:tab/>
        </w:r>
        <w:r>
          <w:rPr>
            <w:noProof/>
            <w:webHidden/>
          </w:rPr>
          <w:fldChar w:fldCharType="begin"/>
        </w:r>
        <w:r>
          <w:rPr>
            <w:noProof/>
            <w:webHidden/>
          </w:rPr>
          <w:instrText xml:space="preserve"> PAGEREF _Toc3312854 \h </w:instrText>
        </w:r>
        <w:r>
          <w:rPr>
            <w:noProof/>
            <w:webHidden/>
          </w:rPr>
        </w:r>
        <w:r>
          <w:rPr>
            <w:noProof/>
            <w:webHidden/>
          </w:rPr>
          <w:fldChar w:fldCharType="separate"/>
        </w:r>
        <w:r>
          <w:rPr>
            <w:noProof/>
            <w:webHidden/>
          </w:rPr>
          <w:t>26</w:t>
        </w:r>
        <w:r>
          <w:rPr>
            <w:noProof/>
            <w:webHidden/>
          </w:rPr>
          <w:fldChar w:fldCharType="end"/>
        </w:r>
      </w:hyperlink>
    </w:p>
    <w:p w14:paraId="61C5099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5" w:history="1">
        <w:r w:rsidRPr="00811F04">
          <w:rPr>
            <w:rStyle w:val="Lienhypertexte"/>
            <w:noProof/>
          </w:rPr>
          <w:t>Figure 1.2</w:t>
        </w:r>
        <w:r w:rsidRPr="00811F04">
          <w:rPr>
            <w:rStyle w:val="Lienhypertexte"/>
            <w:noProof/>
          </w:rPr>
          <w:noBreakHyphen/>
          <w:t xml:space="preserve">4 : Diagrammes polaires des vibrations synchrones (Lorenz et al. </w:t>
        </w:r>
        <w:r w:rsidRPr="00811F04">
          <w:rPr>
            <w:rStyle w:val="Lienhypertexte"/>
            <w:b/>
            <w:noProof/>
          </w:rPr>
          <w:t>[17]</w:t>
        </w:r>
        <w:r w:rsidRPr="00811F04">
          <w:rPr>
            <w:rStyle w:val="Lienhypertexte"/>
            <w:noProof/>
          </w:rPr>
          <w:t>)</w:t>
        </w:r>
        <w:r>
          <w:rPr>
            <w:noProof/>
            <w:webHidden/>
          </w:rPr>
          <w:tab/>
        </w:r>
        <w:r>
          <w:rPr>
            <w:noProof/>
            <w:webHidden/>
          </w:rPr>
          <w:fldChar w:fldCharType="begin"/>
        </w:r>
        <w:r>
          <w:rPr>
            <w:noProof/>
            <w:webHidden/>
          </w:rPr>
          <w:instrText xml:space="preserve"> PAGEREF _Toc3312855 \h </w:instrText>
        </w:r>
        <w:r>
          <w:rPr>
            <w:noProof/>
            <w:webHidden/>
          </w:rPr>
        </w:r>
        <w:r>
          <w:rPr>
            <w:noProof/>
            <w:webHidden/>
          </w:rPr>
          <w:fldChar w:fldCharType="separate"/>
        </w:r>
        <w:r>
          <w:rPr>
            <w:noProof/>
            <w:webHidden/>
          </w:rPr>
          <w:t>26</w:t>
        </w:r>
        <w:r>
          <w:rPr>
            <w:noProof/>
            <w:webHidden/>
          </w:rPr>
          <w:fldChar w:fldCharType="end"/>
        </w:r>
      </w:hyperlink>
    </w:p>
    <w:p w14:paraId="5F0EBEF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6" w:history="1">
        <w:r w:rsidRPr="00811F04">
          <w:rPr>
            <w:rStyle w:val="Lienhypertexte"/>
            <w:noProof/>
          </w:rPr>
          <w:t>Figure 1.3</w:t>
        </w:r>
        <w:r w:rsidRPr="00811F04">
          <w:rPr>
            <w:rStyle w:val="Lienhypertexte"/>
            <w:noProof/>
          </w:rPr>
          <w:noBreakHyphen/>
          <w:t xml:space="preserve">1 : Deux interprétations du mécanisme de rétroaction de l’effet Morton (De Jongh </w:t>
        </w:r>
        <w:r w:rsidRPr="00811F04">
          <w:rPr>
            <w:rStyle w:val="Lienhypertexte"/>
            <w:b/>
            <w:noProof/>
          </w:rPr>
          <w:t>[22]</w:t>
        </w:r>
        <w:r w:rsidRPr="00811F04">
          <w:rPr>
            <w:rStyle w:val="Lienhypertexte"/>
            <w:noProof/>
          </w:rPr>
          <w:t>)</w:t>
        </w:r>
        <w:r>
          <w:rPr>
            <w:noProof/>
            <w:webHidden/>
          </w:rPr>
          <w:tab/>
        </w:r>
        <w:r>
          <w:rPr>
            <w:noProof/>
            <w:webHidden/>
          </w:rPr>
          <w:fldChar w:fldCharType="begin"/>
        </w:r>
        <w:r>
          <w:rPr>
            <w:noProof/>
            <w:webHidden/>
          </w:rPr>
          <w:instrText xml:space="preserve"> PAGEREF _Toc3312856 \h </w:instrText>
        </w:r>
        <w:r>
          <w:rPr>
            <w:noProof/>
            <w:webHidden/>
          </w:rPr>
        </w:r>
        <w:r>
          <w:rPr>
            <w:noProof/>
            <w:webHidden/>
          </w:rPr>
          <w:fldChar w:fldCharType="separate"/>
        </w:r>
        <w:r>
          <w:rPr>
            <w:noProof/>
            <w:webHidden/>
          </w:rPr>
          <w:t>29</w:t>
        </w:r>
        <w:r>
          <w:rPr>
            <w:noProof/>
            <w:webHidden/>
          </w:rPr>
          <w:fldChar w:fldCharType="end"/>
        </w:r>
      </w:hyperlink>
    </w:p>
    <w:p w14:paraId="53C148B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7" w:history="1">
        <w:r w:rsidRPr="00811F04">
          <w:rPr>
            <w:rStyle w:val="Lienhypertexte"/>
            <w:noProof/>
          </w:rPr>
          <w:t>Figure 1.3</w:t>
        </w:r>
        <w:r w:rsidRPr="00811F04">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_Toc3312857 \h </w:instrText>
        </w:r>
        <w:r>
          <w:rPr>
            <w:noProof/>
            <w:webHidden/>
          </w:rPr>
        </w:r>
        <w:r>
          <w:rPr>
            <w:noProof/>
            <w:webHidden/>
          </w:rPr>
          <w:fldChar w:fldCharType="separate"/>
        </w:r>
        <w:r>
          <w:rPr>
            <w:noProof/>
            <w:webHidden/>
          </w:rPr>
          <w:t>31</w:t>
        </w:r>
        <w:r>
          <w:rPr>
            <w:noProof/>
            <w:webHidden/>
          </w:rPr>
          <w:fldChar w:fldCharType="end"/>
        </w:r>
      </w:hyperlink>
    </w:p>
    <w:p w14:paraId="390FBB1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8" w:history="1">
        <w:r w:rsidRPr="00811F04">
          <w:rPr>
            <w:rStyle w:val="Lienhypertexte"/>
            <w:noProof/>
          </w:rPr>
          <w:t>Figure 1.4</w:t>
        </w:r>
        <w:r w:rsidRPr="00811F04">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_Toc3312858 \h </w:instrText>
        </w:r>
        <w:r>
          <w:rPr>
            <w:noProof/>
            <w:webHidden/>
          </w:rPr>
        </w:r>
        <w:r>
          <w:rPr>
            <w:noProof/>
            <w:webHidden/>
          </w:rPr>
          <w:fldChar w:fldCharType="separate"/>
        </w:r>
        <w:r>
          <w:rPr>
            <w:noProof/>
            <w:webHidden/>
          </w:rPr>
          <w:t>32</w:t>
        </w:r>
        <w:r>
          <w:rPr>
            <w:noProof/>
            <w:webHidden/>
          </w:rPr>
          <w:fldChar w:fldCharType="end"/>
        </w:r>
      </w:hyperlink>
    </w:p>
    <w:p w14:paraId="2B8A6CE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59" w:history="1">
        <w:r w:rsidRPr="00811F04">
          <w:rPr>
            <w:rStyle w:val="Lienhypertexte"/>
            <w:noProof/>
          </w:rPr>
          <w:t>Figure 2.1</w:t>
        </w:r>
        <w:r w:rsidRPr="00811F04">
          <w:rPr>
            <w:rStyle w:val="Lienhypertexte"/>
            <w:noProof/>
          </w:rPr>
          <w:noBreakHyphen/>
          <w:t xml:space="preserve">1 : Forces hydrodynamiques et distribution de pression dans un palier  (image issue de </w:t>
        </w:r>
        <w:r w:rsidRPr="00811F04">
          <w:rPr>
            <w:rStyle w:val="Lienhypertexte"/>
            <w:b/>
            <w:noProof/>
          </w:rPr>
          <w:t>[32]</w:t>
        </w:r>
        <w:r w:rsidRPr="00811F04">
          <w:rPr>
            <w:rStyle w:val="Lienhypertexte"/>
            <w:noProof/>
          </w:rPr>
          <w:t>)</w:t>
        </w:r>
        <w:r>
          <w:rPr>
            <w:noProof/>
            <w:webHidden/>
          </w:rPr>
          <w:tab/>
        </w:r>
        <w:r>
          <w:rPr>
            <w:noProof/>
            <w:webHidden/>
          </w:rPr>
          <w:fldChar w:fldCharType="begin"/>
        </w:r>
        <w:r>
          <w:rPr>
            <w:noProof/>
            <w:webHidden/>
          </w:rPr>
          <w:instrText xml:space="preserve"> PAGEREF _Toc3312859 \h </w:instrText>
        </w:r>
        <w:r>
          <w:rPr>
            <w:noProof/>
            <w:webHidden/>
          </w:rPr>
        </w:r>
        <w:r>
          <w:rPr>
            <w:noProof/>
            <w:webHidden/>
          </w:rPr>
          <w:fldChar w:fldCharType="separate"/>
        </w:r>
        <w:r>
          <w:rPr>
            <w:noProof/>
            <w:webHidden/>
          </w:rPr>
          <w:t>36</w:t>
        </w:r>
        <w:r>
          <w:rPr>
            <w:noProof/>
            <w:webHidden/>
          </w:rPr>
          <w:fldChar w:fldCharType="end"/>
        </w:r>
      </w:hyperlink>
    </w:p>
    <w:p w14:paraId="7880AF2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0" w:history="1">
        <w:r w:rsidRPr="00811F04">
          <w:rPr>
            <w:rStyle w:val="Lienhypertexte"/>
            <w:noProof/>
          </w:rPr>
          <w:t>Figure 2.2</w:t>
        </w:r>
        <w:r w:rsidRPr="00811F04">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_Toc3312860 \h </w:instrText>
        </w:r>
        <w:r>
          <w:rPr>
            <w:noProof/>
            <w:webHidden/>
          </w:rPr>
        </w:r>
        <w:r>
          <w:rPr>
            <w:noProof/>
            <w:webHidden/>
          </w:rPr>
          <w:fldChar w:fldCharType="separate"/>
        </w:r>
        <w:r>
          <w:rPr>
            <w:noProof/>
            <w:webHidden/>
          </w:rPr>
          <w:t>38</w:t>
        </w:r>
        <w:r>
          <w:rPr>
            <w:noProof/>
            <w:webHidden/>
          </w:rPr>
          <w:fldChar w:fldCharType="end"/>
        </w:r>
      </w:hyperlink>
    </w:p>
    <w:p w14:paraId="7BCD930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1" w:history="1">
        <w:r w:rsidRPr="00811F04">
          <w:rPr>
            <w:rStyle w:val="Lienhypertexte"/>
            <w:noProof/>
          </w:rPr>
          <w:t>Figure 2.2</w:t>
        </w:r>
        <w:r w:rsidRPr="00811F04">
          <w:rPr>
            <w:rStyle w:val="Lienhypertexte"/>
            <w:noProof/>
          </w:rPr>
          <w:noBreakHyphen/>
          <w:t xml:space="preserve">2 : le mouvement 3D du rotor  (tangage </w:t>
        </w:r>
        <m:oMath>
          <m:r>
            <w:rPr>
              <w:rStyle w:val="Lienhypertexte"/>
              <w:rFonts w:ascii="Cambria Math" w:hAnsi="Cambria Math"/>
              <w:noProof/>
            </w:rPr>
            <m:t>θy</m:t>
          </m:r>
        </m:oMath>
        <w:r w:rsidRPr="00811F04">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811F04">
          <w:rPr>
            <w:rStyle w:val="Lienhypertexte"/>
            <w:noProof/>
          </w:rPr>
          <w:t>)</w:t>
        </w:r>
        <w:r>
          <w:rPr>
            <w:noProof/>
            <w:webHidden/>
          </w:rPr>
          <w:tab/>
        </w:r>
        <w:r>
          <w:rPr>
            <w:noProof/>
            <w:webHidden/>
          </w:rPr>
          <w:fldChar w:fldCharType="begin"/>
        </w:r>
        <w:r>
          <w:rPr>
            <w:noProof/>
            <w:webHidden/>
          </w:rPr>
          <w:instrText xml:space="preserve"> PAGEREF _Toc3312861 \h </w:instrText>
        </w:r>
        <w:r>
          <w:rPr>
            <w:noProof/>
            <w:webHidden/>
          </w:rPr>
        </w:r>
        <w:r>
          <w:rPr>
            <w:noProof/>
            <w:webHidden/>
          </w:rPr>
          <w:fldChar w:fldCharType="separate"/>
        </w:r>
        <w:r>
          <w:rPr>
            <w:noProof/>
            <w:webHidden/>
          </w:rPr>
          <w:t>38</w:t>
        </w:r>
        <w:r>
          <w:rPr>
            <w:noProof/>
            <w:webHidden/>
          </w:rPr>
          <w:fldChar w:fldCharType="end"/>
        </w:r>
      </w:hyperlink>
    </w:p>
    <w:p w14:paraId="188EAEF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2" w:history="1">
        <w:r w:rsidRPr="00811F04">
          <w:rPr>
            <w:rStyle w:val="Lienhypertexte"/>
            <w:noProof/>
          </w:rPr>
          <w:t>Figure 2.3</w:t>
        </w:r>
        <w:r w:rsidRPr="00811F04">
          <w:rPr>
            <w:rStyle w:val="Lienhypertexte"/>
            <w:noProof/>
          </w:rPr>
          <w:noBreakHyphen/>
          <w:t xml:space="preserve">1 : domaine d’étude entre deux parois (image issue de </w:t>
        </w:r>
        <w:r w:rsidRPr="00811F04">
          <w:rPr>
            <w:rStyle w:val="Lienhypertexte"/>
            <w:b/>
            <w:noProof/>
          </w:rPr>
          <w:t>[32]</w:t>
        </w:r>
        <w:r w:rsidRPr="00811F04">
          <w:rPr>
            <w:rStyle w:val="Lienhypertexte"/>
            <w:noProof/>
          </w:rPr>
          <w:t>)</w:t>
        </w:r>
        <w:r>
          <w:rPr>
            <w:noProof/>
            <w:webHidden/>
          </w:rPr>
          <w:tab/>
        </w:r>
        <w:r>
          <w:rPr>
            <w:noProof/>
            <w:webHidden/>
          </w:rPr>
          <w:fldChar w:fldCharType="begin"/>
        </w:r>
        <w:r>
          <w:rPr>
            <w:noProof/>
            <w:webHidden/>
          </w:rPr>
          <w:instrText xml:space="preserve"> PAGEREF _Toc3312862 \h </w:instrText>
        </w:r>
        <w:r>
          <w:rPr>
            <w:noProof/>
            <w:webHidden/>
          </w:rPr>
        </w:r>
        <w:r>
          <w:rPr>
            <w:noProof/>
            <w:webHidden/>
          </w:rPr>
          <w:fldChar w:fldCharType="separate"/>
        </w:r>
        <w:r>
          <w:rPr>
            <w:noProof/>
            <w:webHidden/>
          </w:rPr>
          <w:t>40</w:t>
        </w:r>
        <w:r>
          <w:rPr>
            <w:noProof/>
            <w:webHidden/>
          </w:rPr>
          <w:fldChar w:fldCharType="end"/>
        </w:r>
      </w:hyperlink>
    </w:p>
    <w:p w14:paraId="34DA11F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3" w:history="1">
        <w:r w:rsidRPr="00811F04">
          <w:rPr>
            <w:rStyle w:val="Lienhypertexte"/>
            <w:noProof/>
          </w:rPr>
          <w:t>Figure 2.3</w:t>
        </w:r>
        <w:r w:rsidRPr="00811F04">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_Toc3312863 \h </w:instrText>
        </w:r>
        <w:r>
          <w:rPr>
            <w:noProof/>
            <w:webHidden/>
          </w:rPr>
        </w:r>
        <w:r>
          <w:rPr>
            <w:noProof/>
            <w:webHidden/>
          </w:rPr>
          <w:fldChar w:fldCharType="separate"/>
        </w:r>
        <w:r>
          <w:rPr>
            <w:noProof/>
            <w:webHidden/>
          </w:rPr>
          <w:t>42</w:t>
        </w:r>
        <w:r>
          <w:rPr>
            <w:noProof/>
            <w:webHidden/>
          </w:rPr>
          <w:fldChar w:fldCharType="end"/>
        </w:r>
      </w:hyperlink>
    </w:p>
    <w:p w14:paraId="2CF0165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4" w:history="1">
        <w:r w:rsidRPr="00811F04">
          <w:rPr>
            <w:rStyle w:val="Lienhypertexte"/>
            <w:noProof/>
          </w:rPr>
          <w:t>Figure 2.3</w:t>
        </w:r>
        <w:r w:rsidRPr="00811F04">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_Toc3312864 \h </w:instrText>
        </w:r>
        <w:r>
          <w:rPr>
            <w:noProof/>
            <w:webHidden/>
          </w:rPr>
        </w:r>
        <w:r>
          <w:rPr>
            <w:noProof/>
            <w:webHidden/>
          </w:rPr>
          <w:fldChar w:fldCharType="separate"/>
        </w:r>
        <w:r>
          <w:rPr>
            <w:noProof/>
            <w:webHidden/>
          </w:rPr>
          <w:t>49</w:t>
        </w:r>
        <w:r>
          <w:rPr>
            <w:noProof/>
            <w:webHidden/>
          </w:rPr>
          <w:fldChar w:fldCharType="end"/>
        </w:r>
      </w:hyperlink>
    </w:p>
    <w:p w14:paraId="1195A06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5" w:history="1">
        <w:r w:rsidRPr="00811F04">
          <w:rPr>
            <w:rStyle w:val="Lienhypertexte"/>
            <w:noProof/>
          </w:rPr>
          <w:t>Figure 2.3</w:t>
        </w:r>
        <w:r w:rsidRPr="00811F04">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_Toc3312865 \h </w:instrText>
        </w:r>
        <w:r>
          <w:rPr>
            <w:noProof/>
            <w:webHidden/>
          </w:rPr>
        </w:r>
        <w:r>
          <w:rPr>
            <w:noProof/>
            <w:webHidden/>
          </w:rPr>
          <w:fldChar w:fldCharType="separate"/>
        </w:r>
        <w:r>
          <w:rPr>
            <w:noProof/>
            <w:webHidden/>
          </w:rPr>
          <w:t>52</w:t>
        </w:r>
        <w:r>
          <w:rPr>
            <w:noProof/>
            <w:webHidden/>
          </w:rPr>
          <w:fldChar w:fldCharType="end"/>
        </w:r>
      </w:hyperlink>
    </w:p>
    <w:p w14:paraId="3437945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6" w:history="1">
        <w:r w:rsidRPr="00811F04">
          <w:rPr>
            <w:rStyle w:val="Lienhypertexte"/>
            <w:noProof/>
          </w:rPr>
          <w:t>Figure 2.3</w:t>
        </w:r>
        <w:r w:rsidRPr="00811F04">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_Toc3312866 \h </w:instrText>
        </w:r>
        <w:r>
          <w:rPr>
            <w:noProof/>
            <w:webHidden/>
          </w:rPr>
        </w:r>
        <w:r>
          <w:rPr>
            <w:noProof/>
            <w:webHidden/>
          </w:rPr>
          <w:fldChar w:fldCharType="separate"/>
        </w:r>
        <w:r>
          <w:rPr>
            <w:noProof/>
            <w:webHidden/>
          </w:rPr>
          <w:t>54</w:t>
        </w:r>
        <w:r>
          <w:rPr>
            <w:noProof/>
            <w:webHidden/>
          </w:rPr>
          <w:fldChar w:fldCharType="end"/>
        </w:r>
      </w:hyperlink>
    </w:p>
    <w:p w14:paraId="5342B04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7" w:history="1">
        <w:r w:rsidRPr="00811F04">
          <w:rPr>
            <w:rStyle w:val="Lienhypertexte"/>
            <w:noProof/>
          </w:rPr>
          <w:t>Figure 2.3</w:t>
        </w:r>
        <w:r w:rsidRPr="00811F04">
          <w:rPr>
            <w:rStyle w:val="Lienhypertexte"/>
            <w:noProof/>
          </w:rPr>
          <w:noBreakHyphen/>
          <w:t>6 : algorithme du calcul THD</w:t>
        </w:r>
        <w:r>
          <w:rPr>
            <w:noProof/>
            <w:webHidden/>
          </w:rPr>
          <w:tab/>
        </w:r>
        <w:r>
          <w:rPr>
            <w:noProof/>
            <w:webHidden/>
          </w:rPr>
          <w:fldChar w:fldCharType="begin"/>
        </w:r>
        <w:r>
          <w:rPr>
            <w:noProof/>
            <w:webHidden/>
          </w:rPr>
          <w:instrText xml:space="preserve"> PAGEREF _Toc3312867 \h </w:instrText>
        </w:r>
        <w:r>
          <w:rPr>
            <w:noProof/>
            <w:webHidden/>
          </w:rPr>
        </w:r>
        <w:r>
          <w:rPr>
            <w:noProof/>
            <w:webHidden/>
          </w:rPr>
          <w:fldChar w:fldCharType="separate"/>
        </w:r>
        <w:r>
          <w:rPr>
            <w:noProof/>
            <w:webHidden/>
          </w:rPr>
          <w:t>56</w:t>
        </w:r>
        <w:r>
          <w:rPr>
            <w:noProof/>
            <w:webHidden/>
          </w:rPr>
          <w:fldChar w:fldCharType="end"/>
        </w:r>
      </w:hyperlink>
    </w:p>
    <w:p w14:paraId="4071C2D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8" w:history="1">
        <w:r w:rsidRPr="00811F04">
          <w:rPr>
            <w:rStyle w:val="Lienhypertexte"/>
            <w:noProof/>
          </w:rPr>
          <w:t>Figure 2.4</w:t>
        </w:r>
        <w:r w:rsidRPr="00811F04">
          <w:rPr>
            <w:rStyle w:val="Lienhypertexte"/>
            <w:noProof/>
          </w:rPr>
          <w:noBreakHyphen/>
          <w:t>1 : Le patin incliné 1D</w:t>
        </w:r>
        <w:r>
          <w:rPr>
            <w:noProof/>
            <w:webHidden/>
          </w:rPr>
          <w:tab/>
        </w:r>
        <w:r>
          <w:rPr>
            <w:noProof/>
            <w:webHidden/>
          </w:rPr>
          <w:fldChar w:fldCharType="begin"/>
        </w:r>
        <w:r>
          <w:rPr>
            <w:noProof/>
            <w:webHidden/>
          </w:rPr>
          <w:instrText xml:space="preserve"> PAGEREF _Toc3312868 \h </w:instrText>
        </w:r>
        <w:r>
          <w:rPr>
            <w:noProof/>
            <w:webHidden/>
          </w:rPr>
        </w:r>
        <w:r>
          <w:rPr>
            <w:noProof/>
            <w:webHidden/>
          </w:rPr>
          <w:fldChar w:fldCharType="separate"/>
        </w:r>
        <w:r>
          <w:rPr>
            <w:noProof/>
            <w:webHidden/>
          </w:rPr>
          <w:t>57</w:t>
        </w:r>
        <w:r>
          <w:rPr>
            <w:noProof/>
            <w:webHidden/>
          </w:rPr>
          <w:fldChar w:fldCharType="end"/>
        </w:r>
      </w:hyperlink>
    </w:p>
    <w:p w14:paraId="674BFE7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69" w:history="1">
        <w:r w:rsidRPr="00811F04">
          <w:rPr>
            <w:rStyle w:val="Lienhypertexte"/>
            <w:noProof/>
          </w:rPr>
          <w:t>Figure 2.4</w:t>
        </w:r>
        <w:r w:rsidRPr="00811F04">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_Toc3312869 \h </w:instrText>
        </w:r>
        <w:r>
          <w:rPr>
            <w:noProof/>
            <w:webHidden/>
          </w:rPr>
        </w:r>
        <w:r>
          <w:rPr>
            <w:noProof/>
            <w:webHidden/>
          </w:rPr>
          <w:fldChar w:fldCharType="separate"/>
        </w:r>
        <w:r>
          <w:rPr>
            <w:noProof/>
            <w:webHidden/>
          </w:rPr>
          <w:t>57</w:t>
        </w:r>
        <w:r>
          <w:rPr>
            <w:noProof/>
            <w:webHidden/>
          </w:rPr>
          <w:fldChar w:fldCharType="end"/>
        </w:r>
      </w:hyperlink>
    </w:p>
    <w:p w14:paraId="696E88C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0" w:history="1">
        <w:r w:rsidRPr="00811F04">
          <w:rPr>
            <w:rStyle w:val="Lienhypertexte"/>
            <w:noProof/>
          </w:rPr>
          <w:t>Figure 2.4</w:t>
        </w:r>
        <w:r w:rsidRPr="00811F04">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_Toc3312870 \h </w:instrText>
        </w:r>
        <w:r>
          <w:rPr>
            <w:noProof/>
            <w:webHidden/>
          </w:rPr>
        </w:r>
        <w:r>
          <w:rPr>
            <w:noProof/>
            <w:webHidden/>
          </w:rPr>
          <w:fldChar w:fldCharType="separate"/>
        </w:r>
        <w:r>
          <w:rPr>
            <w:noProof/>
            <w:webHidden/>
          </w:rPr>
          <w:t>58</w:t>
        </w:r>
        <w:r>
          <w:rPr>
            <w:noProof/>
            <w:webHidden/>
          </w:rPr>
          <w:fldChar w:fldCharType="end"/>
        </w:r>
      </w:hyperlink>
    </w:p>
    <w:p w14:paraId="5081264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1" w:history="1">
        <w:r w:rsidRPr="00811F04">
          <w:rPr>
            <w:rStyle w:val="Lienhypertexte"/>
            <w:noProof/>
          </w:rPr>
          <w:t>Figure 2.4</w:t>
        </w:r>
        <w:r w:rsidRPr="00811F04">
          <w:rPr>
            <w:rStyle w:val="Lienhypertexte"/>
            <w:noProof/>
          </w:rPr>
          <w:noBreakHyphen/>
          <w:t xml:space="preserve">4 : Ecart relatif </w:t>
        </w:r>
        <m:oMath>
          <m:r>
            <w:rPr>
              <w:rStyle w:val="Lienhypertexte"/>
              <w:rFonts w:ascii="Cambria Math" w:hAnsi="Cambria Math"/>
              <w:noProof/>
            </w:rPr>
            <m:t>εK</m:t>
          </m:r>
        </m:oMath>
        <w:r w:rsidRPr="00811F04">
          <w:rPr>
            <w:rStyle w:val="Lienhypertexte"/>
            <w:noProof/>
          </w:rPr>
          <w:t xml:space="preserve"> de la NDM pour les maillages successifs</w:t>
        </w:r>
        <w:r>
          <w:rPr>
            <w:noProof/>
            <w:webHidden/>
          </w:rPr>
          <w:tab/>
        </w:r>
        <w:r>
          <w:rPr>
            <w:noProof/>
            <w:webHidden/>
          </w:rPr>
          <w:fldChar w:fldCharType="begin"/>
        </w:r>
        <w:r>
          <w:rPr>
            <w:noProof/>
            <w:webHidden/>
          </w:rPr>
          <w:instrText xml:space="preserve"> PAGEREF _Toc3312871 \h </w:instrText>
        </w:r>
        <w:r>
          <w:rPr>
            <w:noProof/>
            <w:webHidden/>
          </w:rPr>
        </w:r>
        <w:r>
          <w:rPr>
            <w:noProof/>
            <w:webHidden/>
          </w:rPr>
          <w:fldChar w:fldCharType="separate"/>
        </w:r>
        <w:r>
          <w:rPr>
            <w:noProof/>
            <w:webHidden/>
          </w:rPr>
          <w:t>59</w:t>
        </w:r>
        <w:r>
          <w:rPr>
            <w:noProof/>
            <w:webHidden/>
          </w:rPr>
          <w:fldChar w:fldCharType="end"/>
        </w:r>
      </w:hyperlink>
    </w:p>
    <w:p w14:paraId="05A7888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2" w:history="1">
        <w:r w:rsidRPr="00811F04">
          <w:rPr>
            <w:rStyle w:val="Lienhypertexte"/>
            <w:noProof/>
          </w:rPr>
          <w:t>Figure 2.4</w:t>
        </w:r>
        <w:r w:rsidRPr="00811F04">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_Toc3312872 \h </w:instrText>
        </w:r>
        <w:r>
          <w:rPr>
            <w:noProof/>
            <w:webHidden/>
          </w:rPr>
        </w:r>
        <w:r>
          <w:rPr>
            <w:noProof/>
            <w:webHidden/>
          </w:rPr>
          <w:fldChar w:fldCharType="separate"/>
        </w:r>
        <w:r>
          <w:rPr>
            <w:noProof/>
            <w:webHidden/>
          </w:rPr>
          <w:t>59</w:t>
        </w:r>
        <w:r>
          <w:rPr>
            <w:noProof/>
            <w:webHidden/>
          </w:rPr>
          <w:fldChar w:fldCharType="end"/>
        </w:r>
      </w:hyperlink>
    </w:p>
    <w:p w14:paraId="072C949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3" w:history="1">
        <w:r w:rsidRPr="00811F04">
          <w:rPr>
            <w:rStyle w:val="Lienhypertexte"/>
            <w:noProof/>
          </w:rPr>
          <w:t>Figure 2.4</w:t>
        </w:r>
        <w:r w:rsidRPr="00811F04">
          <w:rPr>
            <w:rStyle w:val="Lienhypertexte"/>
            <w:noProof/>
          </w:rPr>
          <w:noBreakHyphen/>
          <w:t xml:space="preserve">6 : Ecart relatif </w:t>
        </w:r>
        <m:oMath>
          <m:r>
            <w:rPr>
              <w:rStyle w:val="Lienhypertexte"/>
              <w:rFonts w:ascii="Cambria Math" w:hAnsi="Cambria Math"/>
              <w:noProof/>
            </w:rPr>
            <m:t>εN</m:t>
          </m:r>
        </m:oMath>
        <w:r w:rsidRPr="00811F04">
          <w:rPr>
            <w:rStyle w:val="Lienhypertexte"/>
            <w:noProof/>
          </w:rPr>
          <w:t xml:space="preserve"> entre la LPCM et la NDM de référence (Ny = 120)</w:t>
        </w:r>
        <w:r>
          <w:rPr>
            <w:noProof/>
            <w:webHidden/>
          </w:rPr>
          <w:tab/>
        </w:r>
        <w:r>
          <w:rPr>
            <w:noProof/>
            <w:webHidden/>
          </w:rPr>
          <w:fldChar w:fldCharType="begin"/>
        </w:r>
        <w:r>
          <w:rPr>
            <w:noProof/>
            <w:webHidden/>
          </w:rPr>
          <w:instrText xml:space="preserve"> PAGEREF _Toc3312873 \h </w:instrText>
        </w:r>
        <w:r>
          <w:rPr>
            <w:noProof/>
            <w:webHidden/>
          </w:rPr>
        </w:r>
        <w:r>
          <w:rPr>
            <w:noProof/>
            <w:webHidden/>
          </w:rPr>
          <w:fldChar w:fldCharType="separate"/>
        </w:r>
        <w:r>
          <w:rPr>
            <w:noProof/>
            <w:webHidden/>
          </w:rPr>
          <w:t>60</w:t>
        </w:r>
        <w:r>
          <w:rPr>
            <w:noProof/>
            <w:webHidden/>
          </w:rPr>
          <w:fldChar w:fldCharType="end"/>
        </w:r>
      </w:hyperlink>
    </w:p>
    <w:p w14:paraId="544DCCA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4" w:history="1">
        <w:r w:rsidRPr="00811F04">
          <w:rPr>
            <w:rStyle w:val="Lienhypertexte"/>
            <w:noProof/>
          </w:rPr>
          <w:t>Figure 2.4</w:t>
        </w:r>
        <w:r w:rsidRPr="00811F04">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_Toc3312874 \h </w:instrText>
        </w:r>
        <w:r>
          <w:rPr>
            <w:noProof/>
            <w:webHidden/>
          </w:rPr>
        </w:r>
        <w:r>
          <w:rPr>
            <w:noProof/>
            <w:webHidden/>
          </w:rPr>
          <w:fldChar w:fldCharType="separate"/>
        </w:r>
        <w:r>
          <w:rPr>
            <w:noProof/>
            <w:webHidden/>
          </w:rPr>
          <w:t>60</w:t>
        </w:r>
        <w:r>
          <w:rPr>
            <w:noProof/>
            <w:webHidden/>
          </w:rPr>
          <w:fldChar w:fldCharType="end"/>
        </w:r>
      </w:hyperlink>
    </w:p>
    <w:p w14:paraId="47B22F4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5" w:history="1">
        <w:r w:rsidRPr="00811F04">
          <w:rPr>
            <w:rStyle w:val="Lienhypertexte"/>
            <w:noProof/>
          </w:rPr>
          <w:t>Figure 2.5</w:t>
        </w:r>
        <w:r w:rsidRPr="00811F04">
          <w:rPr>
            <w:rStyle w:val="Lienhypertexte"/>
            <w:noProof/>
          </w:rPr>
          <w:noBreakHyphen/>
          <w:t>1 la géométrie du palier</w:t>
        </w:r>
        <w:r>
          <w:rPr>
            <w:noProof/>
            <w:webHidden/>
          </w:rPr>
          <w:tab/>
        </w:r>
        <w:r>
          <w:rPr>
            <w:noProof/>
            <w:webHidden/>
          </w:rPr>
          <w:fldChar w:fldCharType="begin"/>
        </w:r>
        <w:r>
          <w:rPr>
            <w:noProof/>
            <w:webHidden/>
          </w:rPr>
          <w:instrText xml:space="preserve"> PAGEREF _Toc3312875 \h </w:instrText>
        </w:r>
        <w:r>
          <w:rPr>
            <w:noProof/>
            <w:webHidden/>
          </w:rPr>
        </w:r>
        <w:r>
          <w:rPr>
            <w:noProof/>
            <w:webHidden/>
          </w:rPr>
          <w:fldChar w:fldCharType="separate"/>
        </w:r>
        <w:r>
          <w:rPr>
            <w:noProof/>
            <w:webHidden/>
          </w:rPr>
          <w:t>61</w:t>
        </w:r>
        <w:r>
          <w:rPr>
            <w:noProof/>
            <w:webHidden/>
          </w:rPr>
          <w:fldChar w:fldCharType="end"/>
        </w:r>
      </w:hyperlink>
    </w:p>
    <w:p w14:paraId="19CC077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6" w:history="1">
        <w:r w:rsidRPr="00811F04">
          <w:rPr>
            <w:rStyle w:val="Lienhypertexte"/>
            <w:noProof/>
          </w:rPr>
          <w:t>Figure 2.5</w:t>
        </w:r>
        <w:r w:rsidRPr="00811F04">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_Toc3312876 \h </w:instrText>
        </w:r>
        <w:r>
          <w:rPr>
            <w:noProof/>
            <w:webHidden/>
          </w:rPr>
        </w:r>
        <w:r>
          <w:rPr>
            <w:noProof/>
            <w:webHidden/>
          </w:rPr>
          <w:fldChar w:fldCharType="separate"/>
        </w:r>
        <w:r>
          <w:rPr>
            <w:noProof/>
            <w:webHidden/>
          </w:rPr>
          <w:t>63</w:t>
        </w:r>
        <w:r>
          <w:rPr>
            <w:noProof/>
            <w:webHidden/>
          </w:rPr>
          <w:fldChar w:fldCharType="end"/>
        </w:r>
      </w:hyperlink>
    </w:p>
    <w:p w14:paraId="4346355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7" w:history="1">
        <w:r w:rsidRPr="00811F04">
          <w:rPr>
            <w:rStyle w:val="Lienhypertexte"/>
            <w:noProof/>
          </w:rPr>
          <w:t>Figure 2.5</w:t>
        </w:r>
        <w:r w:rsidRPr="00811F04">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_Toc3312877 \h </w:instrText>
        </w:r>
        <w:r>
          <w:rPr>
            <w:noProof/>
            <w:webHidden/>
          </w:rPr>
        </w:r>
        <w:r>
          <w:rPr>
            <w:noProof/>
            <w:webHidden/>
          </w:rPr>
          <w:fldChar w:fldCharType="separate"/>
        </w:r>
        <w:r>
          <w:rPr>
            <w:noProof/>
            <w:webHidden/>
          </w:rPr>
          <w:t>63</w:t>
        </w:r>
        <w:r>
          <w:rPr>
            <w:noProof/>
            <w:webHidden/>
          </w:rPr>
          <w:fldChar w:fldCharType="end"/>
        </w:r>
      </w:hyperlink>
    </w:p>
    <w:p w14:paraId="7778584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8" w:history="1">
        <w:r w:rsidRPr="00811F04">
          <w:rPr>
            <w:rStyle w:val="Lienhypertexte"/>
            <w:noProof/>
          </w:rPr>
          <w:t>Figure 2.5</w:t>
        </w:r>
        <w:r w:rsidRPr="00811F04">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_Toc3312878 \h </w:instrText>
        </w:r>
        <w:r>
          <w:rPr>
            <w:noProof/>
            <w:webHidden/>
          </w:rPr>
        </w:r>
        <w:r>
          <w:rPr>
            <w:noProof/>
            <w:webHidden/>
          </w:rPr>
          <w:fldChar w:fldCharType="separate"/>
        </w:r>
        <w:r>
          <w:rPr>
            <w:noProof/>
            <w:webHidden/>
          </w:rPr>
          <w:t>64</w:t>
        </w:r>
        <w:r>
          <w:rPr>
            <w:noProof/>
            <w:webHidden/>
          </w:rPr>
          <w:fldChar w:fldCharType="end"/>
        </w:r>
      </w:hyperlink>
    </w:p>
    <w:p w14:paraId="5EDEFB7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79" w:history="1">
        <w:r w:rsidRPr="00811F04">
          <w:rPr>
            <w:rStyle w:val="Lienhypertexte"/>
            <w:noProof/>
          </w:rPr>
          <w:t>Figure 3.1</w:t>
        </w:r>
        <w:r w:rsidRPr="00811F04">
          <w:rPr>
            <w:rStyle w:val="Lienhypertexte"/>
            <w:noProof/>
          </w:rPr>
          <w:noBreakHyphen/>
          <w:t xml:space="preserve">1 : déformation thermique de rotor </w:t>
        </w:r>
        <w:r w:rsidRPr="00811F04">
          <w:rPr>
            <w:rStyle w:val="Lienhypertexte"/>
            <w:b/>
            <w:noProof/>
          </w:rPr>
          <w:t>[28]</w:t>
        </w:r>
        <w:r>
          <w:rPr>
            <w:noProof/>
            <w:webHidden/>
          </w:rPr>
          <w:tab/>
        </w:r>
        <w:r>
          <w:rPr>
            <w:noProof/>
            <w:webHidden/>
          </w:rPr>
          <w:fldChar w:fldCharType="begin"/>
        </w:r>
        <w:r>
          <w:rPr>
            <w:noProof/>
            <w:webHidden/>
          </w:rPr>
          <w:instrText xml:space="preserve"> PAGEREF _Toc3312879 \h </w:instrText>
        </w:r>
        <w:r>
          <w:rPr>
            <w:noProof/>
            <w:webHidden/>
          </w:rPr>
        </w:r>
        <w:r>
          <w:rPr>
            <w:noProof/>
            <w:webHidden/>
          </w:rPr>
          <w:fldChar w:fldCharType="separate"/>
        </w:r>
        <w:r>
          <w:rPr>
            <w:noProof/>
            <w:webHidden/>
          </w:rPr>
          <w:t>66</w:t>
        </w:r>
        <w:r>
          <w:rPr>
            <w:noProof/>
            <w:webHidden/>
          </w:rPr>
          <w:fldChar w:fldCharType="end"/>
        </w:r>
      </w:hyperlink>
    </w:p>
    <w:p w14:paraId="2B632C6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0" w:history="1">
        <w:r w:rsidRPr="00811F04">
          <w:rPr>
            <w:rStyle w:val="Lienhypertexte"/>
            <w:noProof/>
          </w:rPr>
          <w:t>Figure 3.1</w:t>
        </w:r>
        <w:r w:rsidRPr="00811F04">
          <w:rPr>
            <w:rStyle w:val="Lienhypertexte"/>
            <w:noProof/>
          </w:rPr>
          <w:noBreakHyphen/>
          <w:t>2 : Conditions aux limites thermiques  utilisées dans le cas du banc d’essai de l’effet Morton</w:t>
        </w:r>
        <w:r>
          <w:rPr>
            <w:noProof/>
            <w:webHidden/>
          </w:rPr>
          <w:tab/>
        </w:r>
        <w:r>
          <w:rPr>
            <w:noProof/>
            <w:webHidden/>
          </w:rPr>
          <w:fldChar w:fldCharType="begin"/>
        </w:r>
        <w:r>
          <w:rPr>
            <w:noProof/>
            <w:webHidden/>
          </w:rPr>
          <w:instrText xml:space="preserve"> PAGEREF _Toc3312880 \h </w:instrText>
        </w:r>
        <w:r>
          <w:rPr>
            <w:noProof/>
            <w:webHidden/>
          </w:rPr>
        </w:r>
        <w:r>
          <w:rPr>
            <w:noProof/>
            <w:webHidden/>
          </w:rPr>
          <w:fldChar w:fldCharType="separate"/>
        </w:r>
        <w:r>
          <w:rPr>
            <w:noProof/>
            <w:webHidden/>
          </w:rPr>
          <w:t>68</w:t>
        </w:r>
        <w:r>
          <w:rPr>
            <w:noProof/>
            <w:webHidden/>
          </w:rPr>
          <w:fldChar w:fldCharType="end"/>
        </w:r>
      </w:hyperlink>
    </w:p>
    <w:p w14:paraId="16AB292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1" w:history="1">
        <w:r w:rsidRPr="00811F04">
          <w:rPr>
            <w:rStyle w:val="Lienhypertexte"/>
            <w:noProof/>
          </w:rPr>
          <w:t>Figure 3.1</w:t>
        </w:r>
        <w:r w:rsidRPr="00811F04">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_Toc3312881 \h </w:instrText>
        </w:r>
        <w:r>
          <w:rPr>
            <w:noProof/>
            <w:webHidden/>
          </w:rPr>
        </w:r>
        <w:r>
          <w:rPr>
            <w:noProof/>
            <w:webHidden/>
          </w:rPr>
          <w:fldChar w:fldCharType="separate"/>
        </w:r>
        <w:r>
          <w:rPr>
            <w:noProof/>
            <w:webHidden/>
          </w:rPr>
          <w:t>71</w:t>
        </w:r>
        <w:r>
          <w:rPr>
            <w:noProof/>
            <w:webHidden/>
          </w:rPr>
          <w:fldChar w:fldCharType="end"/>
        </w:r>
      </w:hyperlink>
    </w:p>
    <w:p w14:paraId="3F56D72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2" w:history="1">
        <w:r w:rsidRPr="00811F04">
          <w:rPr>
            <w:rStyle w:val="Lienhypertexte"/>
            <w:noProof/>
          </w:rPr>
          <w:t>Figure 3.1</w:t>
        </w:r>
        <w:r w:rsidRPr="00811F04">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_Toc3312882 \h </w:instrText>
        </w:r>
        <w:r>
          <w:rPr>
            <w:noProof/>
            <w:webHidden/>
          </w:rPr>
        </w:r>
        <w:r>
          <w:rPr>
            <w:noProof/>
            <w:webHidden/>
          </w:rPr>
          <w:fldChar w:fldCharType="separate"/>
        </w:r>
        <w:r>
          <w:rPr>
            <w:noProof/>
            <w:webHidden/>
          </w:rPr>
          <w:t>72</w:t>
        </w:r>
        <w:r>
          <w:rPr>
            <w:noProof/>
            <w:webHidden/>
          </w:rPr>
          <w:fldChar w:fldCharType="end"/>
        </w:r>
      </w:hyperlink>
    </w:p>
    <w:p w14:paraId="01888AB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3" w:history="1">
        <w:r w:rsidRPr="00811F04">
          <w:rPr>
            <w:rStyle w:val="Lienhypertexte"/>
            <w:noProof/>
          </w:rPr>
          <w:t>Figure 3.1</w:t>
        </w:r>
        <w:r w:rsidRPr="00811F04">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_Toc3312883 \h </w:instrText>
        </w:r>
        <w:r>
          <w:rPr>
            <w:noProof/>
            <w:webHidden/>
          </w:rPr>
        </w:r>
        <w:r>
          <w:rPr>
            <w:noProof/>
            <w:webHidden/>
          </w:rPr>
          <w:fldChar w:fldCharType="separate"/>
        </w:r>
        <w:r>
          <w:rPr>
            <w:noProof/>
            <w:webHidden/>
          </w:rPr>
          <w:t>72</w:t>
        </w:r>
        <w:r>
          <w:rPr>
            <w:noProof/>
            <w:webHidden/>
          </w:rPr>
          <w:fldChar w:fldCharType="end"/>
        </w:r>
      </w:hyperlink>
    </w:p>
    <w:p w14:paraId="6E3DA9D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4" w:history="1">
        <w:r w:rsidRPr="00811F04">
          <w:rPr>
            <w:rStyle w:val="Lienhypertexte"/>
            <w:noProof/>
          </w:rPr>
          <w:t>Figure 3.2</w:t>
        </w:r>
        <w:r w:rsidRPr="00811F04">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_Toc3312884 \h </w:instrText>
        </w:r>
        <w:r>
          <w:rPr>
            <w:noProof/>
            <w:webHidden/>
          </w:rPr>
        </w:r>
        <w:r>
          <w:rPr>
            <w:noProof/>
            <w:webHidden/>
          </w:rPr>
          <w:fldChar w:fldCharType="separate"/>
        </w:r>
        <w:r>
          <w:rPr>
            <w:noProof/>
            <w:webHidden/>
          </w:rPr>
          <w:t>73</w:t>
        </w:r>
        <w:r>
          <w:rPr>
            <w:noProof/>
            <w:webHidden/>
          </w:rPr>
          <w:fldChar w:fldCharType="end"/>
        </w:r>
      </w:hyperlink>
    </w:p>
    <w:p w14:paraId="4EA9EC3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5" w:history="1">
        <w:r w:rsidRPr="00811F04">
          <w:rPr>
            <w:rStyle w:val="Lienhypertexte"/>
            <w:noProof/>
          </w:rPr>
          <w:t>Figure 3.2</w:t>
        </w:r>
        <w:r w:rsidRPr="00811F04">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_Toc3312885 \h </w:instrText>
        </w:r>
        <w:r>
          <w:rPr>
            <w:noProof/>
            <w:webHidden/>
          </w:rPr>
        </w:r>
        <w:r>
          <w:rPr>
            <w:noProof/>
            <w:webHidden/>
          </w:rPr>
          <w:fldChar w:fldCharType="separate"/>
        </w:r>
        <w:r>
          <w:rPr>
            <w:noProof/>
            <w:webHidden/>
          </w:rPr>
          <w:t>78</w:t>
        </w:r>
        <w:r>
          <w:rPr>
            <w:noProof/>
            <w:webHidden/>
          </w:rPr>
          <w:fldChar w:fldCharType="end"/>
        </w:r>
      </w:hyperlink>
    </w:p>
    <w:p w14:paraId="67D794B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6" w:history="1">
        <w:r w:rsidRPr="00811F04">
          <w:rPr>
            <w:rStyle w:val="Lienhypertexte"/>
            <w:noProof/>
          </w:rPr>
          <w:t>Figure 3.2</w:t>
        </w:r>
        <w:r w:rsidRPr="00811F04">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_Toc3312886 \h </w:instrText>
        </w:r>
        <w:r>
          <w:rPr>
            <w:noProof/>
            <w:webHidden/>
          </w:rPr>
        </w:r>
        <w:r>
          <w:rPr>
            <w:noProof/>
            <w:webHidden/>
          </w:rPr>
          <w:fldChar w:fldCharType="separate"/>
        </w:r>
        <w:r>
          <w:rPr>
            <w:noProof/>
            <w:webHidden/>
          </w:rPr>
          <w:t>81</w:t>
        </w:r>
        <w:r>
          <w:rPr>
            <w:noProof/>
            <w:webHidden/>
          </w:rPr>
          <w:fldChar w:fldCharType="end"/>
        </w:r>
      </w:hyperlink>
    </w:p>
    <w:p w14:paraId="54719DD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7" w:history="1">
        <w:r w:rsidRPr="00811F04">
          <w:rPr>
            <w:rStyle w:val="Lienhypertexte"/>
            <w:noProof/>
          </w:rPr>
          <w:t>Figure 3.2</w:t>
        </w:r>
        <w:r w:rsidRPr="00811F04">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_Toc3312887 \h </w:instrText>
        </w:r>
        <w:r>
          <w:rPr>
            <w:noProof/>
            <w:webHidden/>
          </w:rPr>
        </w:r>
        <w:r>
          <w:rPr>
            <w:noProof/>
            <w:webHidden/>
          </w:rPr>
          <w:fldChar w:fldCharType="separate"/>
        </w:r>
        <w:r>
          <w:rPr>
            <w:noProof/>
            <w:webHidden/>
          </w:rPr>
          <w:t>82</w:t>
        </w:r>
        <w:r>
          <w:rPr>
            <w:noProof/>
            <w:webHidden/>
          </w:rPr>
          <w:fldChar w:fldCharType="end"/>
        </w:r>
      </w:hyperlink>
    </w:p>
    <w:p w14:paraId="25C19ED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8" w:history="1">
        <w:r w:rsidRPr="00811F04">
          <w:rPr>
            <w:rStyle w:val="Lienhypertexte"/>
            <w:noProof/>
          </w:rPr>
          <w:t>Figure 3.2</w:t>
        </w:r>
        <w:r w:rsidRPr="00811F04">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_Toc3312888 \h </w:instrText>
        </w:r>
        <w:r>
          <w:rPr>
            <w:noProof/>
            <w:webHidden/>
          </w:rPr>
        </w:r>
        <w:r>
          <w:rPr>
            <w:noProof/>
            <w:webHidden/>
          </w:rPr>
          <w:fldChar w:fldCharType="separate"/>
        </w:r>
        <w:r>
          <w:rPr>
            <w:noProof/>
            <w:webHidden/>
          </w:rPr>
          <w:t>83</w:t>
        </w:r>
        <w:r>
          <w:rPr>
            <w:noProof/>
            <w:webHidden/>
          </w:rPr>
          <w:fldChar w:fldCharType="end"/>
        </w:r>
      </w:hyperlink>
    </w:p>
    <w:p w14:paraId="0FF6A3F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89" w:history="1">
        <w:r w:rsidRPr="00811F04">
          <w:rPr>
            <w:rStyle w:val="Lienhypertexte"/>
            <w:noProof/>
          </w:rPr>
          <w:t>Figure 3.3</w:t>
        </w:r>
        <w:r w:rsidRPr="00811F04">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Pr="00811F04">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811F04">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_Toc3312889 \h </w:instrText>
        </w:r>
        <w:r>
          <w:rPr>
            <w:noProof/>
            <w:webHidden/>
          </w:rPr>
        </w:r>
        <w:r>
          <w:rPr>
            <w:noProof/>
            <w:webHidden/>
          </w:rPr>
          <w:fldChar w:fldCharType="separate"/>
        </w:r>
        <w:r>
          <w:rPr>
            <w:noProof/>
            <w:webHidden/>
          </w:rPr>
          <w:t>83</w:t>
        </w:r>
        <w:r>
          <w:rPr>
            <w:noProof/>
            <w:webHidden/>
          </w:rPr>
          <w:fldChar w:fldCharType="end"/>
        </w:r>
      </w:hyperlink>
    </w:p>
    <w:p w14:paraId="03FD5E74"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0" w:history="1">
        <w:r w:rsidRPr="00811F04">
          <w:rPr>
            <w:rStyle w:val="Lienhypertexte"/>
            <w:noProof/>
          </w:rPr>
          <w:t>Figure 3.3</w:t>
        </w:r>
        <w:r w:rsidRPr="00811F04">
          <w:rPr>
            <w:rStyle w:val="Lienhypertexte"/>
            <w:noProof/>
          </w:rPr>
          <w:noBreakHyphen/>
          <w:t>2 : La flexion thermique au niveau du disque en porte à faux</w:t>
        </w:r>
        <w:r>
          <w:rPr>
            <w:noProof/>
            <w:webHidden/>
          </w:rPr>
          <w:tab/>
        </w:r>
        <w:r>
          <w:rPr>
            <w:noProof/>
            <w:webHidden/>
          </w:rPr>
          <w:fldChar w:fldCharType="begin"/>
        </w:r>
        <w:r>
          <w:rPr>
            <w:noProof/>
            <w:webHidden/>
          </w:rPr>
          <w:instrText xml:space="preserve"> PAGEREF _Toc3312890 \h </w:instrText>
        </w:r>
        <w:r>
          <w:rPr>
            <w:noProof/>
            <w:webHidden/>
          </w:rPr>
        </w:r>
        <w:r>
          <w:rPr>
            <w:noProof/>
            <w:webHidden/>
          </w:rPr>
          <w:fldChar w:fldCharType="separate"/>
        </w:r>
        <w:r>
          <w:rPr>
            <w:noProof/>
            <w:webHidden/>
          </w:rPr>
          <w:t>84</w:t>
        </w:r>
        <w:r>
          <w:rPr>
            <w:noProof/>
            <w:webHidden/>
          </w:rPr>
          <w:fldChar w:fldCharType="end"/>
        </w:r>
      </w:hyperlink>
    </w:p>
    <w:p w14:paraId="2A1D373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1" w:history="1">
        <w:r w:rsidRPr="00811F04">
          <w:rPr>
            <w:rStyle w:val="Lienhypertexte"/>
            <w:noProof/>
          </w:rPr>
          <w:t>Figure 3.3</w:t>
        </w:r>
        <w:r w:rsidRPr="00811F04">
          <w:rPr>
            <w:rStyle w:val="Lienhypertexte"/>
            <w:noProof/>
          </w:rPr>
          <w:noBreakHyphen/>
          <w:t>3 : défaut de la fibre neutre</w:t>
        </w:r>
        <w:r>
          <w:rPr>
            <w:noProof/>
            <w:webHidden/>
          </w:rPr>
          <w:tab/>
        </w:r>
        <w:r>
          <w:rPr>
            <w:noProof/>
            <w:webHidden/>
          </w:rPr>
          <w:fldChar w:fldCharType="begin"/>
        </w:r>
        <w:r>
          <w:rPr>
            <w:noProof/>
            <w:webHidden/>
          </w:rPr>
          <w:instrText xml:space="preserve"> PAGEREF _Toc3312891 \h </w:instrText>
        </w:r>
        <w:r>
          <w:rPr>
            <w:noProof/>
            <w:webHidden/>
          </w:rPr>
        </w:r>
        <w:r>
          <w:rPr>
            <w:noProof/>
            <w:webHidden/>
          </w:rPr>
          <w:fldChar w:fldCharType="separate"/>
        </w:r>
        <w:r>
          <w:rPr>
            <w:noProof/>
            <w:webHidden/>
          </w:rPr>
          <w:t>85</w:t>
        </w:r>
        <w:r>
          <w:rPr>
            <w:noProof/>
            <w:webHidden/>
          </w:rPr>
          <w:fldChar w:fldCharType="end"/>
        </w:r>
      </w:hyperlink>
    </w:p>
    <w:p w14:paraId="3DDB55B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2" w:history="1">
        <w:r w:rsidRPr="00811F04">
          <w:rPr>
            <w:rStyle w:val="Lienhypertexte"/>
            <w:noProof/>
          </w:rPr>
          <w:t>Figure 4.1</w:t>
        </w:r>
        <w:r w:rsidRPr="00811F04">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811F04">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811F04">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811F04">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_Toc3312892 \h </w:instrText>
        </w:r>
        <w:r>
          <w:rPr>
            <w:noProof/>
            <w:webHidden/>
          </w:rPr>
        </w:r>
        <w:r>
          <w:rPr>
            <w:noProof/>
            <w:webHidden/>
          </w:rPr>
          <w:fldChar w:fldCharType="separate"/>
        </w:r>
        <w:r>
          <w:rPr>
            <w:noProof/>
            <w:webHidden/>
          </w:rPr>
          <w:t>89</w:t>
        </w:r>
        <w:r>
          <w:rPr>
            <w:noProof/>
            <w:webHidden/>
          </w:rPr>
          <w:fldChar w:fldCharType="end"/>
        </w:r>
      </w:hyperlink>
    </w:p>
    <w:p w14:paraId="22739A6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3" w:history="1">
        <w:r w:rsidRPr="00811F04">
          <w:rPr>
            <w:rStyle w:val="Lienhypertexte"/>
            <w:noProof/>
          </w:rPr>
          <w:t>Figure 4.1</w:t>
        </w:r>
        <w:r w:rsidRPr="00811F04">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_Toc3312893 \h </w:instrText>
        </w:r>
        <w:r>
          <w:rPr>
            <w:noProof/>
            <w:webHidden/>
          </w:rPr>
        </w:r>
        <w:r>
          <w:rPr>
            <w:noProof/>
            <w:webHidden/>
          </w:rPr>
          <w:fldChar w:fldCharType="separate"/>
        </w:r>
        <w:r>
          <w:rPr>
            <w:noProof/>
            <w:webHidden/>
          </w:rPr>
          <w:t>90</w:t>
        </w:r>
        <w:r>
          <w:rPr>
            <w:noProof/>
            <w:webHidden/>
          </w:rPr>
          <w:fldChar w:fldCharType="end"/>
        </w:r>
      </w:hyperlink>
    </w:p>
    <w:p w14:paraId="47F659B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4" w:history="1">
        <w:r w:rsidRPr="00811F04">
          <w:rPr>
            <w:rStyle w:val="Lienhypertexte"/>
            <w:noProof/>
          </w:rPr>
          <w:t>Figure 4.1</w:t>
        </w:r>
        <w:r w:rsidRPr="00811F04">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_Toc3312894 \h </w:instrText>
        </w:r>
        <w:r>
          <w:rPr>
            <w:noProof/>
            <w:webHidden/>
          </w:rPr>
        </w:r>
        <w:r>
          <w:rPr>
            <w:noProof/>
            <w:webHidden/>
          </w:rPr>
          <w:fldChar w:fldCharType="separate"/>
        </w:r>
        <w:r>
          <w:rPr>
            <w:noProof/>
            <w:webHidden/>
          </w:rPr>
          <w:t>91</w:t>
        </w:r>
        <w:r>
          <w:rPr>
            <w:noProof/>
            <w:webHidden/>
          </w:rPr>
          <w:fldChar w:fldCharType="end"/>
        </w:r>
      </w:hyperlink>
    </w:p>
    <w:p w14:paraId="50DCE9E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5" w:history="1">
        <w:r w:rsidRPr="00811F04">
          <w:rPr>
            <w:rStyle w:val="Lienhypertexte"/>
            <w:noProof/>
          </w:rPr>
          <w:t>Figure 4.2</w:t>
        </w:r>
        <w:r w:rsidRPr="00811F04">
          <w:rPr>
            <w:rStyle w:val="Lienhypertexte"/>
            <w:noProof/>
          </w:rPr>
          <w:noBreakHyphen/>
          <w:t>1 : Palier testé</w:t>
        </w:r>
        <w:r>
          <w:rPr>
            <w:noProof/>
            <w:webHidden/>
          </w:rPr>
          <w:tab/>
        </w:r>
        <w:r>
          <w:rPr>
            <w:noProof/>
            <w:webHidden/>
          </w:rPr>
          <w:fldChar w:fldCharType="begin"/>
        </w:r>
        <w:r>
          <w:rPr>
            <w:noProof/>
            <w:webHidden/>
          </w:rPr>
          <w:instrText xml:space="preserve"> PAGEREF _Toc3312895 \h </w:instrText>
        </w:r>
        <w:r>
          <w:rPr>
            <w:noProof/>
            <w:webHidden/>
          </w:rPr>
        </w:r>
        <w:r>
          <w:rPr>
            <w:noProof/>
            <w:webHidden/>
          </w:rPr>
          <w:fldChar w:fldCharType="separate"/>
        </w:r>
        <w:r>
          <w:rPr>
            <w:noProof/>
            <w:webHidden/>
          </w:rPr>
          <w:t>92</w:t>
        </w:r>
        <w:r>
          <w:rPr>
            <w:noProof/>
            <w:webHidden/>
          </w:rPr>
          <w:fldChar w:fldCharType="end"/>
        </w:r>
      </w:hyperlink>
    </w:p>
    <w:p w14:paraId="4606C2C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6" w:history="1">
        <w:r w:rsidRPr="00811F04">
          <w:rPr>
            <w:rStyle w:val="Lienhypertexte"/>
            <w:noProof/>
          </w:rPr>
          <w:t>Figure 4.2</w:t>
        </w:r>
        <w:r w:rsidRPr="00811F04">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_Toc3312896 \h </w:instrText>
        </w:r>
        <w:r>
          <w:rPr>
            <w:noProof/>
            <w:webHidden/>
          </w:rPr>
        </w:r>
        <w:r>
          <w:rPr>
            <w:noProof/>
            <w:webHidden/>
          </w:rPr>
          <w:fldChar w:fldCharType="separate"/>
        </w:r>
        <w:r>
          <w:rPr>
            <w:noProof/>
            <w:webHidden/>
          </w:rPr>
          <w:t>93</w:t>
        </w:r>
        <w:r>
          <w:rPr>
            <w:noProof/>
            <w:webHidden/>
          </w:rPr>
          <w:fldChar w:fldCharType="end"/>
        </w:r>
      </w:hyperlink>
    </w:p>
    <w:p w14:paraId="0C6BF19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7" w:history="1">
        <w:r w:rsidRPr="00811F04">
          <w:rPr>
            <w:rStyle w:val="Lienhypertexte"/>
            <w:rFonts w:cs="Calibri"/>
            <w:noProof/>
          </w:rPr>
          <w:t>Figure 4.2</w:t>
        </w:r>
        <w:r w:rsidRPr="00811F04">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_Toc3312897 \h </w:instrText>
        </w:r>
        <w:r>
          <w:rPr>
            <w:noProof/>
            <w:webHidden/>
          </w:rPr>
        </w:r>
        <w:r>
          <w:rPr>
            <w:noProof/>
            <w:webHidden/>
          </w:rPr>
          <w:fldChar w:fldCharType="separate"/>
        </w:r>
        <w:r>
          <w:rPr>
            <w:noProof/>
            <w:webHidden/>
          </w:rPr>
          <w:t>94</w:t>
        </w:r>
        <w:r>
          <w:rPr>
            <w:noProof/>
            <w:webHidden/>
          </w:rPr>
          <w:fldChar w:fldCharType="end"/>
        </w:r>
      </w:hyperlink>
    </w:p>
    <w:p w14:paraId="241EF8E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8" w:history="1">
        <w:r w:rsidRPr="00811F04">
          <w:rPr>
            <w:rStyle w:val="Lienhypertexte"/>
            <w:rFonts w:cs="Calibri"/>
            <w:noProof/>
          </w:rPr>
          <w:t>Figure 4.2</w:t>
        </w:r>
        <w:r w:rsidRPr="00811F04">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_Toc3312898 \h </w:instrText>
        </w:r>
        <w:r>
          <w:rPr>
            <w:noProof/>
            <w:webHidden/>
          </w:rPr>
        </w:r>
        <w:r>
          <w:rPr>
            <w:noProof/>
            <w:webHidden/>
          </w:rPr>
          <w:fldChar w:fldCharType="separate"/>
        </w:r>
        <w:r>
          <w:rPr>
            <w:noProof/>
            <w:webHidden/>
          </w:rPr>
          <w:t>95</w:t>
        </w:r>
        <w:r>
          <w:rPr>
            <w:noProof/>
            <w:webHidden/>
          </w:rPr>
          <w:fldChar w:fldCharType="end"/>
        </w:r>
      </w:hyperlink>
    </w:p>
    <w:p w14:paraId="533F9CB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899" w:history="1">
        <w:r w:rsidRPr="00811F04">
          <w:rPr>
            <w:rStyle w:val="Lienhypertexte"/>
            <w:rFonts w:cs="Calibri"/>
            <w:noProof/>
          </w:rPr>
          <w:t>Figure 4.2</w:t>
        </w:r>
        <w:r w:rsidRPr="00811F04">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_Toc3312899 \h </w:instrText>
        </w:r>
        <w:r>
          <w:rPr>
            <w:noProof/>
            <w:webHidden/>
          </w:rPr>
        </w:r>
        <w:r>
          <w:rPr>
            <w:noProof/>
            <w:webHidden/>
          </w:rPr>
          <w:fldChar w:fldCharType="separate"/>
        </w:r>
        <w:r>
          <w:rPr>
            <w:noProof/>
            <w:webHidden/>
          </w:rPr>
          <w:t>95</w:t>
        </w:r>
        <w:r>
          <w:rPr>
            <w:noProof/>
            <w:webHidden/>
          </w:rPr>
          <w:fldChar w:fldCharType="end"/>
        </w:r>
      </w:hyperlink>
    </w:p>
    <w:p w14:paraId="4A6C20C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0" w:history="1">
        <w:r w:rsidRPr="00811F04">
          <w:rPr>
            <w:rStyle w:val="Lienhypertexte"/>
            <w:rFonts w:cs="Calibri"/>
            <w:noProof/>
          </w:rPr>
          <w:t>Figure 4.2</w:t>
        </w:r>
        <w:r w:rsidRPr="00811F04">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_Toc3312900 \h </w:instrText>
        </w:r>
        <w:r>
          <w:rPr>
            <w:noProof/>
            <w:webHidden/>
          </w:rPr>
        </w:r>
        <w:r>
          <w:rPr>
            <w:noProof/>
            <w:webHidden/>
          </w:rPr>
          <w:fldChar w:fldCharType="separate"/>
        </w:r>
        <w:r>
          <w:rPr>
            <w:noProof/>
            <w:webHidden/>
          </w:rPr>
          <w:t>96</w:t>
        </w:r>
        <w:r>
          <w:rPr>
            <w:noProof/>
            <w:webHidden/>
          </w:rPr>
          <w:fldChar w:fldCharType="end"/>
        </w:r>
      </w:hyperlink>
    </w:p>
    <w:p w14:paraId="3132354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1" w:history="1">
        <w:r w:rsidRPr="00811F04">
          <w:rPr>
            <w:rStyle w:val="Lienhypertexte"/>
            <w:rFonts w:cs="Calibri"/>
            <w:noProof/>
          </w:rPr>
          <w:t>Figure 4.2</w:t>
        </w:r>
        <w:r w:rsidRPr="00811F04">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_Toc3312901 \h </w:instrText>
        </w:r>
        <w:r>
          <w:rPr>
            <w:noProof/>
            <w:webHidden/>
          </w:rPr>
        </w:r>
        <w:r>
          <w:rPr>
            <w:noProof/>
            <w:webHidden/>
          </w:rPr>
          <w:fldChar w:fldCharType="separate"/>
        </w:r>
        <w:r>
          <w:rPr>
            <w:noProof/>
            <w:webHidden/>
          </w:rPr>
          <w:t>97</w:t>
        </w:r>
        <w:r>
          <w:rPr>
            <w:noProof/>
            <w:webHidden/>
          </w:rPr>
          <w:fldChar w:fldCharType="end"/>
        </w:r>
      </w:hyperlink>
    </w:p>
    <w:p w14:paraId="6E32CD7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2" w:history="1">
        <w:r w:rsidRPr="00811F04">
          <w:rPr>
            <w:rStyle w:val="Lienhypertexte"/>
            <w:rFonts w:cs="Calibri"/>
            <w:noProof/>
          </w:rPr>
          <w:t>Figure 4.2</w:t>
        </w:r>
        <w:r w:rsidRPr="00811F04">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_Toc3312902 \h </w:instrText>
        </w:r>
        <w:r>
          <w:rPr>
            <w:noProof/>
            <w:webHidden/>
          </w:rPr>
        </w:r>
        <w:r>
          <w:rPr>
            <w:noProof/>
            <w:webHidden/>
          </w:rPr>
          <w:fldChar w:fldCharType="separate"/>
        </w:r>
        <w:r>
          <w:rPr>
            <w:noProof/>
            <w:webHidden/>
          </w:rPr>
          <w:t>98</w:t>
        </w:r>
        <w:r>
          <w:rPr>
            <w:noProof/>
            <w:webHidden/>
          </w:rPr>
          <w:fldChar w:fldCharType="end"/>
        </w:r>
      </w:hyperlink>
    </w:p>
    <w:p w14:paraId="2E0144E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3" w:history="1">
        <w:r w:rsidRPr="00811F04">
          <w:rPr>
            <w:rStyle w:val="Lienhypertexte"/>
            <w:rFonts w:cs="Calibri"/>
            <w:noProof/>
          </w:rPr>
          <w:t>Figure 4.2</w:t>
        </w:r>
        <w:r w:rsidRPr="00811F04">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_Toc3312903 \h </w:instrText>
        </w:r>
        <w:r>
          <w:rPr>
            <w:noProof/>
            <w:webHidden/>
          </w:rPr>
        </w:r>
        <w:r>
          <w:rPr>
            <w:noProof/>
            <w:webHidden/>
          </w:rPr>
          <w:fldChar w:fldCharType="separate"/>
        </w:r>
        <w:r>
          <w:rPr>
            <w:noProof/>
            <w:webHidden/>
          </w:rPr>
          <w:t>98</w:t>
        </w:r>
        <w:r>
          <w:rPr>
            <w:noProof/>
            <w:webHidden/>
          </w:rPr>
          <w:fldChar w:fldCharType="end"/>
        </w:r>
      </w:hyperlink>
    </w:p>
    <w:p w14:paraId="01BDBA6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4" w:history="1">
        <w:r w:rsidRPr="00811F04">
          <w:rPr>
            <w:rStyle w:val="Lienhypertexte"/>
            <w:rFonts w:cs="Calibri"/>
            <w:noProof/>
          </w:rPr>
          <w:t>Figure 4.2</w:t>
        </w:r>
        <w:r w:rsidRPr="00811F04">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_Toc3312904 \h </w:instrText>
        </w:r>
        <w:r>
          <w:rPr>
            <w:noProof/>
            <w:webHidden/>
          </w:rPr>
        </w:r>
        <w:r>
          <w:rPr>
            <w:noProof/>
            <w:webHidden/>
          </w:rPr>
          <w:fldChar w:fldCharType="separate"/>
        </w:r>
        <w:r>
          <w:rPr>
            <w:noProof/>
            <w:webHidden/>
          </w:rPr>
          <w:t>99</w:t>
        </w:r>
        <w:r>
          <w:rPr>
            <w:noProof/>
            <w:webHidden/>
          </w:rPr>
          <w:fldChar w:fldCharType="end"/>
        </w:r>
      </w:hyperlink>
    </w:p>
    <w:p w14:paraId="66A58CE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5" w:history="1">
        <w:r w:rsidRPr="00811F04">
          <w:rPr>
            <w:rStyle w:val="Lienhypertexte"/>
            <w:rFonts w:cs="Calibri"/>
            <w:noProof/>
          </w:rPr>
          <w:t>Figure 4.2</w:t>
        </w:r>
        <w:r w:rsidRPr="00811F04">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_Toc3312905 \h </w:instrText>
        </w:r>
        <w:r>
          <w:rPr>
            <w:noProof/>
            <w:webHidden/>
          </w:rPr>
        </w:r>
        <w:r>
          <w:rPr>
            <w:noProof/>
            <w:webHidden/>
          </w:rPr>
          <w:fldChar w:fldCharType="separate"/>
        </w:r>
        <w:r>
          <w:rPr>
            <w:noProof/>
            <w:webHidden/>
          </w:rPr>
          <w:t>99</w:t>
        </w:r>
        <w:r>
          <w:rPr>
            <w:noProof/>
            <w:webHidden/>
          </w:rPr>
          <w:fldChar w:fldCharType="end"/>
        </w:r>
      </w:hyperlink>
    </w:p>
    <w:p w14:paraId="781BB204"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6" w:history="1">
        <w:r w:rsidRPr="00811F04">
          <w:rPr>
            <w:rStyle w:val="Lienhypertexte"/>
            <w:rFonts w:cs="Calibri"/>
            <w:noProof/>
          </w:rPr>
          <w:t>Figure 4.3</w:t>
        </w:r>
        <w:r w:rsidRPr="00811F04">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_Toc3312906 \h </w:instrText>
        </w:r>
        <w:r>
          <w:rPr>
            <w:noProof/>
            <w:webHidden/>
          </w:rPr>
        </w:r>
        <w:r>
          <w:rPr>
            <w:noProof/>
            <w:webHidden/>
          </w:rPr>
          <w:fldChar w:fldCharType="separate"/>
        </w:r>
        <w:r>
          <w:rPr>
            <w:noProof/>
            <w:webHidden/>
          </w:rPr>
          <w:t>100</w:t>
        </w:r>
        <w:r>
          <w:rPr>
            <w:noProof/>
            <w:webHidden/>
          </w:rPr>
          <w:fldChar w:fldCharType="end"/>
        </w:r>
      </w:hyperlink>
    </w:p>
    <w:p w14:paraId="59893F7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7" w:history="1">
        <w:r w:rsidRPr="00811F04">
          <w:rPr>
            <w:rStyle w:val="Lienhypertexte"/>
            <w:noProof/>
          </w:rPr>
          <w:t>Figure 4.3</w:t>
        </w:r>
        <w:r w:rsidRPr="00811F04">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_Toc3312907 \h </w:instrText>
        </w:r>
        <w:r>
          <w:rPr>
            <w:noProof/>
            <w:webHidden/>
          </w:rPr>
        </w:r>
        <w:r>
          <w:rPr>
            <w:noProof/>
            <w:webHidden/>
          </w:rPr>
          <w:fldChar w:fldCharType="separate"/>
        </w:r>
        <w:r>
          <w:rPr>
            <w:noProof/>
            <w:webHidden/>
          </w:rPr>
          <w:t>101</w:t>
        </w:r>
        <w:r>
          <w:rPr>
            <w:noProof/>
            <w:webHidden/>
          </w:rPr>
          <w:fldChar w:fldCharType="end"/>
        </w:r>
      </w:hyperlink>
    </w:p>
    <w:p w14:paraId="01545D0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8" w:history="1">
        <w:r w:rsidRPr="00811F04">
          <w:rPr>
            <w:rStyle w:val="Lienhypertexte"/>
            <w:noProof/>
          </w:rPr>
          <w:t>Figure 4.3</w:t>
        </w:r>
        <w:r w:rsidRPr="00811F04">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_Toc3312908 \h </w:instrText>
        </w:r>
        <w:r>
          <w:rPr>
            <w:noProof/>
            <w:webHidden/>
          </w:rPr>
        </w:r>
        <w:r>
          <w:rPr>
            <w:noProof/>
            <w:webHidden/>
          </w:rPr>
          <w:fldChar w:fldCharType="separate"/>
        </w:r>
        <w:r>
          <w:rPr>
            <w:noProof/>
            <w:webHidden/>
          </w:rPr>
          <w:t>102</w:t>
        </w:r>
        <w:r>
          <w:rPr>
            <w:noProof/>
            <w:webHidden/>
          </w:rPr>
          <w:fldChar w:fldCharType="end"/>
        </w:r>
      </w:hyperlink>
    </w:p>
    <w:p w14:paraId="1C8169C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09" w:history="1">
        <w:r w:rsidRPr="00811F04">
          <w:rPr>
            <w:rStyle w:val="Lienhypertexte"/>
            <w:noProof/>
          </w:rPr>
          <w:t>Figure 4.3</w:t>
        </w:r>
        <w:r w:rsidRPr="00811F04">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_Toc3312909 \h </w:instrText>
        </w:r>
        <w:r>
          <w:rPr>
            <w:noProof/>
            <w:webHidden/>
          </w:rPr>
        </w:r>
        <w:r>
          <w:rPr>
            <w:noProof/>
            <w:webHidden/>
          </w:rPr>
          <w:fldChar w:fldCharType="separate"/>
        </w:r>
        <w:r>
          <w:rPr>
            <w:noProof/>
            <w:webHidden/>
          </w:rPr>
          <w:t>103</w:t>
        </w:r>
        <w:r>
          <w:rPr>
            <w:noProof/>
            <w:webHidden/>
          </w:rPr>
          <w:fldChar w:fldCharType="end"/>
        </w:r>
      </w:hyperlink>
    </w:p>
    <w:p w14:paraId="2BC3AC6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0" w:history="1">
        <w:r w:rsidRPr="00811F04">
          <w:rPr>
            <w:rStyle w:val="Lienhypertexte"/>
            <w:noProof/>
          </w:rPr>
          <w:t>Figure 4.3</w:t>
        </w:r>
        <w:r w:rsidRPr="00811F04">
          <w:rPr>
            <w:rStyle w:val="Lienhypertexte"/>
            <w:noProof/>
          </w:rPr>
          <w:noBreakHyphen/>
          <w:t>5 : Evolution temporelle la température moyenne à la surface du rotor calculée pour un rotor préchauffé.</w:t>
        </w:r>
        <w:r>
          <w:rPr>
            <w:noProof/>
            <w:webHidden/>
          </w:rPr>
          <w:tab/>
        </w:r>
        <w:r>
          <w:rPr>
            <w:noProof/>
            <w:webHidden/>
          </w:rPr>
          <w:fldChar w:fldCharType="begin"/>
        </w:r>
        <w:r>
          <w:rPr>
            <w:noProof/>
            <w:webHidden/>
          </w:rPr>
          <w:instrText xml:space="preserve"> PAGEREF _Toc3312910 \h </w:instrText>
        </w:r>
        <w:r>
          <w:rPr>
            <w:noProof/>
            <w:webHidden/>
          </w:rPr>
        </w:r>
        <w:r>
          <w:rPr>
            <w:noProof/>
            <w:webHidden/>
          </w:rPr>
          <w:fldChar w:fldCharType="separate"/>
        </w:r>
        <w:r>
          <w:rPr>
            <w:noProof/>
            <w:webHidden/>
          </w:rPr>
          <w:t>104</w:t>
        </w:r>
        <w:r>
          <w:rPr>
            <w:noProof/>
            <w:webHidden/>
          </w:rPr>
          <w:fldChar w:fldCharType="end"/>
        </w:r>
      </w:hyperlink>
    </w:p>
    <w:p w14:paraId="0CBA61E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1" w:history="1">
        <w:r w:rsidRPr="00811F04">
          <w:rPr>
            <w:rStyle w:val="Lienhypertexte"/>
            <w:noProof/>
          </w:rPr>
          <w:t>Figure 4.3</w:t>
        </w:r>
        <w:r w:rsidRPr="00811F04">
          <w:rPr>
            <w:rStyle w:val="Lienhypertexte"/>
            <w:noProof/>
          </w:rPr>
          <w:noBreakHyphen/>
          <w:t>6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_Toc3312911 \h </w:instrText>
        </w:r>
        <w:r>
          <w:rPr>
            <w:noProof/>
            <w:webHidden/>
          </w:rPr>
        </w:r>
        <w:r>
          <w:rPr>
            <w:noProof/>
            <w:webHidden/>
          </w:rPr>
          <w:fldChar w:fldCharType="separate"/>
        </w:r>
        <w:r>
          <w:rPr>
            <w:noProof/>
            <w:webHidden/>
          </w:rPr>
          <w:t>104</w:t>
        </w:r>
        <w:r>
          <w:rPr>
            <w:noProof/>
            <w:webHidden/>
          </w:rPr>
          <w:fldChar w:fldCharType="end"/>
        </w:r>
      </w:hyperlink>
    </w:p>
    <w:p w14:paraId="654A684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2" w:history="1">
        <w:r w:rsidRPr="00811F04">
          <w:rPr>
            <w:rStyle w:val="Lienhypertexte"/>
            <w:noProof/>
          </w:rPr>
          <w:t>Figure 4.3</w:t>
        </w:r>
        <w:r w:rsidRPr="00811F04">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_Toc3312912 \h </w:instrText>
        </w:r>
        <w:r>
          <w:rPr>
            <w:noProof/>
            <w:webHidden/>
          </w:rPr>
        </w:r>
        <w:r>
          <w:rPr>
            <w:noProof/>
            <w:webHidden/>
          </w:rPr>
          <w:fldChar w:fldCharType="separate"/>
        </w:r>
        <w:r>
          <w:rPr>
            <w:noProof/>
            <w:webHidden/>
          </w:rPr>
          <w:t>105</w:t>
        </w:r>
        <w:r>
          <w:rPr>
            <w:noProof/>
            <w:webHidden/>
          </w:rPr>
          <w:fldChar w:fldCharType="end"/>
        </w:r>
      </w:hyperlink>
    </w:p>
    <w:p w14:paraId="728FDC1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3" w:history="1">
        <w:r w:rsidRPr="00811F04">
          <w:rPr>
            <w:rStyle w:val="Lienhypertexte"/>
            <w:noProof/>
          </w:rPr>
          <w:t>Figure 4.3</w:t>
        </w:r>
        <w:r w:rsidRPr="00811F04">
          <w:rPr>
            <w:rStyle w:val="Lienhypertexte"/>
            <w:noProof/>
          </w:rPr>
          <w:noBreakHyphen/>
          <w:t>8 : Comparaison des températures moyennes à la surface du rotor calculées et mesurées</w:t>
        </w:r>
        <w:r>
          <w:rPr>
            <w:noProof/>
            <w:webHidden/>
          </w:rPr>
          <w:tab/>
        </w:r>
        <w:r>
          <w:rPr>
            <w:noProof/>
            <w:webHidden/>
          </w:rPr>
          <w:fldChar w:fldCharType="begin"/>
        </w:r>
        <w:r>
          <w:rPr>
            <w:noProof/>
            <w:webHidden/>
          </w:rPr>
          <w:instrText xml:space="preserve"> PAGEREF _Toc3312913 \h </w:instrText>
        </w:r>
        <w:r>
          <w:rPr>
            <w:noProof/>
            <w:webHidden/>
          </w:rPr>
        </w:r>
        <w:r>
          <w:rPr>
            <w:noProof/>
            <w:webHidden/>
          </w:rPr>
          <w:fldChar w:fldCharType="separate"/>
        </w:r>
        <w:r>
          <w:rPr>
            <w:noProof/>
            <w:webHidden/>
          </w:rPr>
          <w:t>105</w:t>
        </w:r>
        <w:r>
          <w:rPr>
            <w:noProof/>
            <w:webHidden/>
          </w:rPr>
          <w:fldChar w:fldCharType="end"/>
        </w:r>
      </w:hyperlink>
    </w:p>
    <w:p w14:paraId="13FC95B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4" w:history="1">
        <w:r w:rsidRPr="00811F04">
          <w:rPr>
            <w:rStyle w:val="Lienhypertexte"/>
            <w:noProof/>
          </w:rPr>
          <w:t>Figure 4.3</w:t>
        </w:r>
        <w:r w:rsidRPr="00811F04">
          <w:rPr>
            <w:rStyle w:val="Lienhypertexte"/>
            <w:noProof/>
          </w:rPr>
          <w:noBreakHyphen/>
          <w:t>9 : Comparaison des variations des températures calculées et mesurées</w:t>
        </w:r>
        <w:r>
          <w:rPr>
            <w:noProof/>
            <w:webHidden/>
          </w:rPr>
          <w:tab/>
        </w:r>
        <w:r>
          <w:rPr>
            <w:noProof/>
            <w:webHidden/>
          </w:rPr>
          <w:fldChar w:fldCharType="begin"/>
        </w:r>
        <w:r>
          <w:rPr>
            <w:noProof/>
            <w:webHidden/>
          </w:rPr>
          <w:instrText xml:space="preserve"> PAGEREF _Toc3312914 \h </w:instrText>
        </w:r>
        <w:r>
          <w:rPr>
            <w:noProof/>
            <w:webHidden/>
          </w:rPr>
        </w:r>
        <w:r>
          <w:rPr>
            <w:noProof/>
            <w:webHidden/>
          </w:rPr>
          <w:fldChar w:fldCharType="separate"/>
        </w:r>
        <w:r>
          <w:rPr>
            <w:noProof/>
            <w:webHidden/>
          </w:rPr>
          <w:t>106</w:t>
        </w:r>
        <w:r>
          <w:rPr>
            <w:noProof/>
            <w:webHidden/>
          </w:rPr>
          <w:fldChar w:fldCharType="end"/>
        </w:r>
      </w:hyperlink>
    </w:p>
    <w:p w14:paraId="5C092C8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5" w:history="1">
        <w:r w:rsidRPr="00811F04">
          <w:rPr>
            <w:rStyle w:val="Lienhypertexte"/>
            <w:noProof/>
          </w:rPr>
          <w:t>Figure 4.3</w:t>
        </w:r>
        <w:r w:rsidRPr="00811F04">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Pr="00811F04">
          <w:rPr>
            <w:rStyle w:val="Lienhypertexte"/>
            <w:noProof/>
          </w:rPr>
          <w:t xml:space="preserve"> calculée et mesurée</w:t>
        </w:r>
        <w:r>
          <w:rPr>
            <w:noProof/>
            <w:webHidden/>
          </w:rPr>
          <w:tab/>
        </w:r>
        <w:r>
          <w:rPr>
            <w:noProof/>
            <w:webHidden/>
          </w:rPr>
          <w:fldChar w:fldCharType="begin"/>
        </w:r>
        <w:r>
          <w:rPr>
            <w:noProof/>
            <w:webHidden/>
          </w:rPr>
          <w:instrText xml:space="preserve"> PAGEREF _Toc3312915 \h </w:instrText>
        </w:r>
        <w:r>
          <w:rPr>
            <w:noProof/>
            <w:webHidden/>
          </w:rPr>
        </w:r>
        <w:r>
          <w:rPr>
            <w:noProof/>
            <w:webHidden/>
          </w:rPr>
          <w:fldChar w:fldCharType="separate"/>
        </w:r>
        <w:r>
          <w:rPr>
            <w:noProof/>
            <w:webHidden/>
          </w:rPr>
          <w:t>106</w:t>
        </w:r>
        <w:r>
          <w:rPr>
            <w:noProof/>
            <w:webHidden/>
          </w:rPr>
          <w:fldChar w:fldCharType="end"/>
        </w:r>
      </w:hyperlink>
    </w:p>
    <w:p w14:paraId="66FE321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6" w:history="1">
        <w:r w:rsidRPr="00811F04">
          <w:rPr>
            <w:rStyle w:val="Lienhypertexte"/>
            <w:noProof/>
          </w:rPr>
          <w:t>Figure 4.3</w:t>
        </w:r>
        <w:r w:rsidRPr="00811F04">
          <w:rPr>
            <w:rStyle w:val="Lienhypertexte"/>
            <w:noProof/>
          </w:rPr>
          <w:noBreakHyphen/>
          <w:t>11 : Comparaisons entre le déphasage du point chaud et du point haut calculé et mesuré</w:t>
        </w:r>
        <w:r>
          <w:rPr>
            <w:noProof/>
            <w:webHidden/>
          </w:rPr>
          <w:tab/>
        </w:r>
        <w:r>
          <w:rPr>
            <w:noProof/>
            <w:webHidden/>
          </w:rPr>
          <w:fldChar w:fldCharType="begin"/>
        </w:r>
        <w:r>
          <w:rPr>
            <w:noProof/>
            <w:webHidden/>
          </w:rPr>
          <w:instrText xml:space="preserve"> PAGEREF _Toc3312916 \h </w:instrText>
        </w:r>
        <w:r>
          <w:rPr>
            <w:noProof/>
            <w:webHidden/>
          </w:rPr>
        </w:r>
        <w:r>
          <w:rPr>
            <w:noProof/>
            <w:webHidden/>
          </w:rPr>
          <w:fldChar w:fldCharType="separate"/>
        </w:r>
        <w:r>
          <w:rPr>
            <w:noProof/>
            <w:webHidden/>
          </w:rPr>
          <w:t>107</w:t>
        </w:r>
        <w:r>
          <w:rPr>
            <w:noProof/>
            <w:webHidden/>
          </w:rPr>
          <w:fldChar w:fldCharType="end"/>
        </w:r>
      </w:hyperlink>
    </w:p>
    <w:p w14:paraId="40D3E67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7" w:history="1">
        <w:r w:rsidRPr="00811F04">
          <w:rPr>
            <w:rStyle w:val="Lienhypertexte"/>
            <w:noProof/>
          </w:rPr>
          <w:t>Figure 4.3</w:t>
        </w:r>
        <w:r w:rsidRPr="00811F04">
          <w:rPr>
            <w:rStyle w:val="Lienhypertexte"/>
            <w:noProof/>
          </w:rPr>
          <w:noBreakHyphen/>
          <w:t>12 : Diagramme polaire des vibrations synchrones pour le rotor court de 430mm</w:t>
        </w:r>
        <w:r>
          <w:rPr>
            <w:noProof/>
            <w:webHidden/>
          </w:rPr>
          <w:tab/>
        </w:r>
        <w:r>
          <w:rPr>
            <w:noProof/>
            <w:webHidden/>
          </w:rPr>
          <w:fldChar w:fldCharType="begin"/>
        </w:r>
        <w:r>
          <w:rPr>
            <w:noProof/>
            <w:webHidden/>
          </w:rPr>
          <w:instrText xml:space="preserve"> PAGEREF _Toc3312917 \h </w:instrText>
        </w:r>
        <w:r>
          <w:rPr>
            <w:noProof/>
            <w:webHidden/>
          </w:rPr>
        </w:r>
        <w:r>
          <w:rPr>
            <w:noProof/>
            <w:webHidden/>
          </w:rPr>
          <w:fldChar w:fldCharType="separate"/>
        </w:r>
        <w:r>
          <w:rPr>
            <w:noProof/>
            <w:webHidden/>
          </w:rPr>
          <w:t>108</w:t>
        </w:r>
        <w:r>
          <w:rPr>
            <w:noProof/>
            <w:webHidden/>
          </w:rPr>
          <w:fldChar w:fldCharType="end"/>
        </w:r>
      </w:hyperlink>
    </w:p>
    <w:p w14:paraId="1C3DE5E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8" w:history="1">
        <w:r w:rsidRPr="00811F04">
          <w:rPr>
            <w:rStyle w:val="Lienhypertexte"/>
            <w:rFonts w:cs="Calibri"/>
            <w:noProof/>
          </w:rPr>
          <w:t>Figure 4.4</w:t>
        </w:r>
        <w:r w:rsidRPr="00811F04">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_Toc3312918 \h </w:instrText>
        </w:r>
        <w:r>
          <w:rPr>
            <w:noProof/>
            <w:webHidden/>
          </w:rPr>
        </w:r>
        <w:r>
          <w:rPr>
            <w:noProof/>
            <w:webHidden/>
          </w:rPr>
          <w:fldChar w:fldCharType="separate"/>
        </w:r>
        <w:r>
          <w:rPr>
            <w:noProof/>
            <w:webHidden/>
          </w:rPr>
          <w:t>109</w:t>
        </w:r>
        <w:r>
          <w:rPr>
            <w:noProof/>
            <w:webHidden/>
          </w:rPr>
          <w:fldChar w:fldCharType="end"/>
        </w:r>
      </w:hyperlink>
    </w:p>
    <w:p w14:paraId="0DA8E9D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19" w:history="1">
        <w:r w:rsidRPr="00811F04">
          <w:rPr>
            <w:rStyle w:val="Lienhypertexte"/>
            <w:rFonts w:cs="Calibri"/>
            <w:noProof/>
          </w:rPr>
          <w:t>Figure 4.4</w:t>
        </w:r>
        <w:r w:rsidRPr="00811F04">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_Toc3312919 \h </w:instrText>
        </w:r>
        <w:r>
          <w:rPr>
            <w:noProof/>
            <w:webHidden/>
          </w:rPr>
        </w:r>
        <w:r>
          <w:rPr>
            <w:noProof/>
            <w:webHidden/>
          </w:rPr>
          <w:fldChar w:fldCharType="separate"/>
        </w:r>
        <w:r>
          <w:rPr>
            <w:noProof/>
            <w:webHidden/>
          </w:rPr>
          <w:t>110</w:t>
        </w:r>
        <w:r>
          <w:rPr>
            <w:noProof/>
            <w:webHidden/>
          </w:rPr>
          <w:fldChar w:fldCharType="end"/>
        </w:r>
      </w:hyperlink>
    </w:p>
    <w:p w14:paraId="241FB5A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0" w:history="1">
        <w:r w:rsidRPr="00811F04">
          <w:rPr>
            <w:rStyle w:val="Lienhypertexte"/>
            <w:noProof/>
          </w:rPr>
          <w:t>Figure 4.4</w:t>
        </w:r>
        <w:r w:rsidRPr="00811F04">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_Toc3312920 \h </w:instrText>
        </w:r>
        <w:r>
          <w:rPr>
            <w:noProof/>
            <w:webHidden/>
          </w:rPr>
        </w:r>
        <w:r>
          <w:rPr>
            <w:noProof/>
            <w:webHidden/>
          </w:rPr>
          <w:fldChar w:fldCharType="separate"/>
        </w:r>
        <w:r>
          <w:rPr>
            <w:noProof/>
            <w:webHidden/>
          </w:rPr>
          <w:t>110</w:t>
        </w:r>
        <w:r>
          <w:rPr>
            <w:noProof/>
            <w:webHidden/>
          </w:rPr>
          <w:fldChar w:fldCharType="end"/>
        </w:r>
      </w:hyperlink>
    </w:p>
    <w:p w14:paraId="6F8955C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1" w:history="1">
        <w:r w:rsidRPr="00811F04">
          <w:rPr>
            <w:rStyle w:val="Lienhypertexte"/>
            <w:rFonts w:cs="Calibri"/>
            <w:noProof/>
          </w:rPr>
          <w:t>Figure 4.4</w:t>
        </w:r>
        <w:r w:rsidRPr="00811F04">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_Toc3312921 \h </w:instrText>
        </w:r>
        <w:r>
          <w:rPr>
            <w:noProof/>
            <w:webHidden/>
          </w:rPr>
        </w:r>
        <w:r>
          <w:rPr>
            <w:noProof/>
            <w:webHidden/>
          </w:rPr>
          <w:fldChar w:fldCharType="separate"/>
        </w:r>
        <w:r>
          <w:rPr>
            <w:noProof/>
            <w:webHidden/>
          </w:rPr>
          <w:t>111</w:t>
        </w:r>
        <w:r>
          <w:rPr>
            <w:noProof/>
            <w:webHidden/>
          </w:rPr>
          <w:fldChar w:fldCharType="end"/>
        </w:r>
      </w:hyperlink>
    </w:p>
    <w:p w14:paraId="02ACD2B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2" w:history="1">
        <w:r w:rsidRPr="00811F04">
          <w:rPr>
            <w:rStyle w:val="Lienhypertexte"/>
            <w:rFonts w:cs="Calibri"/>
            <w:noProof/>
          </w:rPr>
          <w:t>Figure 4.4</w:t>
        </w:r>
        <w:r w:rsidRPr="00811F04">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811F04">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_Toc3312922 \h </w:instrText>
        </w:r>
        <w:r>
          <w:rPr>
            <w:noProof/>
            <w:webHidden/>
          </w:rPr>
        </w:r>
        <w:r>
          <w:rPr>
            <w:noProof/>
            <w:webHidden/>
          </w:rPr>
          <w:fldChar w:fldCharType="separate"/>
        </w:r>
        <w:r>
          <w:rPr>
            <w:noProof/>
            <w:webHidden/>
          </w:rPr>
          <w:t>111</w:t>
        </w:r>
        <w:r>
          <w:rPr>
            <w:noProof/>
            <w:webHidden/>
          </w:rPr>
          <w:fldChar w:fldCharType="end"/>
        </w:r>
      </w:hyperlink>
    </w:p>
    <w:p w14:paraId="3B1D8AE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3" w:history="1">
        <w:r w:rsidRPr="00811F04">
          <w:rPr>
            <w:rStyle w:val="Lienhypertexte"/>
            <w:rFonts w:cs="Calibri"/>
            <w:noProof/>
          </w:rPr>
          <w:t>Figure 4.4</w:t>
        </w:r>
        <w:r w:rsidRPr="00811F04">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_Toc3312923 \h </w:instrText>
        </w:r>
        <w:r>
          <w:rPr>
            <w:noProof/>
            <w:webHidden/>
          </w:rPr>
        </w:r>
        <w:r>
          <w:rPr>
            <w:noProof/>
            <w:webHidden/>
          </w:rPr>
          <w:fldChar w:fldCharType="separate"/>
        </w:r>
        <w:r>
          <w:rPr>
            <w:noProof/>
            <w:webHidden/>
          </w:rPr>
          <w:t>112</w:t>
        </w:r>
        <w:r>
          <w:rPr>
            <w:noProof/>
            <w:webHidden/>
          </w:rPr>
          <w:fldChar w:fldCharType="end"/>
        </w:r>
      </w:hyperlink>
    </w:p>
    <w:p w14:paraId="7765BAF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4" w:history="1">
        <w:r w:rsidRPr="00811F04">
          <w:rPr>
            <w:rStyle w:val="Lienhypertexte"/>
            <w:rFonts w:cs="Calibri"/>
            <w:noProof/>
          </w:rPr>
          <w:t>Figure 4.4</w:t>
        </w:r>
        <w:r w:rsidRPr="00811F04">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_Toc3312924 \h </w:instrText>
        </w:r>
        <w:r>
          <w:rPr>
            <w:noProof/>
            <w:webHidden/>
          </w:rPr>
        </w:r>
        <w:r>
          <w:rPr>
            <w:noProof/>
            <w:webHidden/>
          </w:rPr>
          <w:fldChar w:fldCharType="separate"/>
        </w:r>
        <w:r>
          <w:rPr>
            <w:noProof/>
            <w:webHidden/>
          </w:rPr>
          <w:t>112</w:t>
        </w:r>
        <w:r>
          <w:rPr>
            <w:noProof/>
            <w:webHidden/>
          </w:rPr>
          <w:fldChar w:fldCharType="end"/>
        </w:r>
      </w:hyperlink>
    </w:p>
    <w:p w14:paraId="14C3B0A4"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5" w:history="1">
        <w:r w:rsidRPr="00811F04">
          <w:rPr>
            <w:rStyle w:val="Lienhypertexte"/>
            <w:rFonts w:cs="Calibri"/>
            <w:noProof/>
          </w:rPr>
          <w:t>Figure 5.2</w:t>
        </w:r>
        <w:r w:rsidRPr="00811F04">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_Toc3312925 \h </w:instrText>
        </w:r>
        <w:r>
          <w:rPr>
            <w:noProof/>
            <w:webHidden/>
          </w:rPr>
        </w:r>
        <w:r>
          <w:rPr>
            <w:noProof/>
            <w:webHidden/>
          </w:rPr>
          <w:fldChar w:fldCharType="separate"/>
        </w:r>
        <w:r>
          <w:rPr>
            <w:noProof/>
            <w:webHidden/>
          </w:rPr>
          <w:t>122</w:t>
        </w:r>
        <w:r>
          <w:rPr>
            <w:noProof/>
            <w:webHidden/>
          </w:rPr>
          <w:fldChar w:fldCharType="end"/>
        </w:r>
      </w:hyperlink>
    </w:p>
    <w:p w14:paraId="325C3B8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6" w:history="1">
        <w:r w:rsidRPr="00811F04">
          <w:rPr>
            <w:rStyle w:val="Lienhypertexte"/>
            <w:noProof/>
          </w:rPr>
          <w:t>Figure 5.2</w:t>
        </w:r>
        <w:r w:rsidRPr="00811F04">
          <w:rPr>
            <w:rStyle w:val="Lienhypertexte"/>
            <w:noProof/>
          </w:rPr>
          <w:noBreakHyphen/>
          <w:t xml:space="preserve">2 : Résultat du coefficient d’influence </w:t>
        </w:r>
        <m:oMath>
          <m:r>
            <m:rPr>
              <m:sty m:val="bi"/>
            </m:rPr>
            <w:rPr>
              <w:rStyle w:val="Lienhypertexte"/>
              <w:rFonts w:ascii="Cambria Math" w:hAnsi="Cambria Math"/>
              <w:noProof/>
            </w:rPr>
            <m:t>A</m:t>
          </m:r>
        </m:oMath>
        <w:r w:rsidRPr="00811F04">
          <w:rPr>
            <w:rStyle w:val="Lienhypertexte"/>
            <w:b/>
            <w:noProof/>
          </w:rPr>
          <w:t xml:space="preserve"> </w:t>
        </w:r>
        <w:r w:rsidRPr="00811F04">
          <w:rPr>
            <w:rStyle w:val="Lienhypertexte"/>
            <w:noProof/>
          </w:rPr>
          <w:t>du rotor 430mm</w:t>
        </w:r>
        <w:r>
          <w:rPr>
            <w:noProof/>
            <w:webHidden/>
          </w:rPr>
          <w:tab/>
        </w:r>
        <w:r>
          <w:rPr>
            <w:noProof/>
            <w:webHidden/>
          </w:rPr>
          <w:fldChar w:fldCharType="begin"/>
        </w:r>
        <w:r>
          <w:rPr>
            <w:noProof/>
            <w:webHidden/>
          </w:rPr>
          <w:instrText xml:space="preserve"> PAGEREF _Toc3312926 \h </w:instrText>
        </w:r>
        <w:r>
          <w:rPr>
            <w:noProof/>
            <w:webHidden/>
          </w:rPr>
        </w:r>
        <w:r>
          <w:rPr>
            <w:noProof/>
            <w:webHidden/>
          </w:rPr>
          <w:fldChar w:fldCharType="separate"/>
        </w:r>
        <w:r>
          <w:rPr>
            <w:noProof/>
            <w:webHidden/>
          </w:rPr>
          <w:t>123</w:t>
        </w:r>
        <w:r>
          <w:rPr>
            <w:noProof/>
            <w:webHidden/>
          </w:rPr>
          <w:fldChar w:fldCharType="end"/>
        </w:r>
      </w:hyperlink>
    </w:p>
    <w:p w14:paraId="17655E0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7" w:history="1">
        <w:r w:rsidRPr="00811F04">
          <w:rPr>
            <w:rStyle w:val="Lienhypertexte"/>
            <w:noProof/>
          </w:rPr>
          <w:t>Figure 5.2</w:t>
        </w:r>
        <w:r w:rsidRPr="00811F04">
          <w:rPr>
            <w:rStyle w:val="Lienhypertexte"/>
            <w:noProof/>
          </w:rPr>
          <w:noBreakHyphen/>
          <w:t xml:space="preserve">3 : Résultat du coefficient d’influence </w:t>
        </w:r>
        <m:oMath>
          <m:r>
            <m:rPr>
              <m:sty m:val="bi"/>
            </m:rPr>
            <w:rPr>
              <w:rStyle w:val="Lienhypertexte"/>
              <w:rFonts w:ascii="Cambria Math" w:hAnsi="Cambria Math"/>
              <w:noProof/>
            </w:rPr>
            <m:t>B</m:t>
          </m:r>
        </m:oMath>
        <w:r w:rsidRPr="00811F04">
          <w:rPr>
            <w:rStyle w:val="Lienhypertexte"/>
            <w:b/>
            <w:noProof/>
          </w:rPr>
          <w:t xml:space="preserve"> </w:t>
        </w:r>
        <w:r w:rsidRPr="00811F04">
          <w:rPr>
            <w:rStyle w:val="Lienhypertexte"/>
            <w:noProof/>
          </w:rPr>
          <w:t>du rotor 430mm</w:t>
        </w:r>
        <w:r>
          <w:rPr>
            <w:noProof/>
            <w:webHidden/>
          </w:rPr>
          <w:tab/>
        </w:r>
        <w:r>
          <w:rPr>
            <w:noProof/>
            <w:webHidden/>
          </w:rPr>
          <w:fldChar w:fldCharType="begin"/>
        </w:r>
        <w:r>
          <w:rPr>
            <w:noProof/>
            <w:webHidden/>
          </w:rPr>
          <w:instrText xml:space="preserve"> PAGEREF _Toc3312927 \h </w:instrText>
        </w:r>
        <w:r>
          <w:rPr>
            <w:noProof/>
            <w:webHidden/>
          </w:rPr>
        </w:r>
        <w:r>
          <w:rPr>
            <w:noProof/>
            <w:webHidden/>
          </w:rPr>
          <w:fldChar w:fldCharType="separate"/>
        </w:r>
        <w:r>
          <w:rPr>
            <w:noProof/>
            <w:webHidden/>
          </w:rPr>
          <w:t>124</w:t>
        </w:r>
        <w:r>
          <w:rPr>
            <w:noProof/>
            <w:webHidden/>
          </w:rPr>
          <w:fldChar w:fldCharType="end"/>
        </w:r>
      </w:hyperlink>
    </w:p>
    <w:p w14:paraId="26D3EE4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8" w:history="1">
        <w:r w:rsidRPr="00811F04">
          <w:rPr>
            <w:rStyle w:val="Lienhypertexte"/>
            <w:rFonts w:eastAsia="Calibri" w:cs="Calibri"/>
            <w:noProof/>
            <w:lang w:eastAsia="en-US"/>
          </w:rPr>
          <w:t>Figure 5.2</w:t>
        </w:r>
        <w:r w:rsidRPr="00811F04">
          <w:rPr>
            <w:rStyle w:val="Lienhypertexte"/>
            <w:rFonts w:eastAsia="Calibri" w:cs="Calibri"/>
            <w:noProof/>
            <w:lang w:eastAsia="en-US"/>
          </w:rPr>
          <w:noBreakHyphen/>
          <w:t>4 : La flexion thermique</w:t>
        </w:r>
        <w:r w:rsidRPr="00811F04">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_Toc3312928 \h </w:instrText>
        </w:r>
        <w:r>
          <w:rPr>
            <w:noProof/>
            <w:webHidden/>
          </w:rPr>
        </w:r>
        <w:r>
          <w:rPr>
            <w:noProof/>
            <w:webHidden/>
          </w:rPr>
          <w:fldChar w:fldCharType="separate"/>
        </w:r>
        <w:r>
          <w:rPr>
            <w:noProof/>
            <w:webHidden/>
          </w:rPr>
          <w:t>125</w:t>
        </w:r>
        <w:r>
          <w:rPr>
            <w:noProof/>
            <w:webHidden/>
          </w:rPr>
          <w:fldChar w:fldCharType="end"/>
        </w:r>
      </w:hyperlink>
    </w:p>
    <w:p w14:paraId="2B6A0B0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29" w:history="1">
        <w:r w:rsidRPr="00811F04">
          <w:rPr>
            <w:rStyle w:val="Lienhypertexte"/>
            <w:noProof/>
          </w:rPr>
          <w:t>Figure 5.2</w:t>
        </w:r>
        <w:r w:rsidRPr="00811F04">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_Toc3312929 \h </w:instrText>
        </w:r>
        <w:r>
          <w:rPr>
            <w:noProof/>
            <w:webHidden/>
          </w:rPr>
        </w:r>
        <w:r>
          <w:rPr>
            <w:noProof/>
            <w:webHidden/>
          </w:rPr>
          <w:fldChar w:fldCharType="separate"/>
        </w:r>
        <w:r>
          <w:rPr>
            <w:noProof/>
            <w:webHidden/>
          </w:rPr>
          <w:t>125</w:t>
        </w:r>
        <w:r>
          <w:rPr>
            <w:noProof/>
            <w:webHidden/>
          </w:rPr>
          <w:fldChar w:fldCharType="end"/>
        </w:r>
      </w:hyperlink>
    </w:p>
    <w:p w14:paraId="1E365D4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0" w:history="1">
        <w:r w:rsidRPr="00811F04">
          <w:rPr>
            <w:rStyle w:val="Lienhypertexte"/>
            <w:rFonts w:cs="Calibri"/>
            <w:noProof/>
          </w:rPr>
          <w:t>Figure 5.2</w:t>
        </w:r>
        <w:r w:rsidRPr="00811F04">
          <w:rPr>
            <w:rStyle w:val="Lienhypertexte"/>
            <w:rFonts w:cs="Calibri"/>
            <w:noProof/>
          </w:rPr>
          <w:noBreakHyphen/>
          <w:t>6 : Résultat des analyses de la stabilité de l’effet Morton du rotor court 430mm</w:t>
        </w:r>
        <w:r>
          <w:rPr>
            <w:noProof/>
            <w:webHidden/>
          </w:rPr>
          <w:tab/>
        </w:r>
        <w:r>
          <w:rPr>
            <w:noProof/>
            <w:webHidden/>
          </w:rPr>
          <w:fldChar w:fldCharType="begin"/>
        </w:r>
        <w:r>
          <w:rPr>
            <w:noProof/>
            <w:webHidden/>
          </w:rPr>
          <w:instrText xml:space="preserve"> PAGEREF _Toc3312930 \h </w:instrText>
        </w:r>
        <w:r>
          <w:rPr>
            <w:noProof/>
            <w:webHidden/>
          </w:rPr>
        </w:r>
        <w:r>
          <w:rPr>
            <w:noProof/>
            <w:webHidden/>
          </w:rPr>
          <w:fldChar w:fldCharType="separate"/>
        </w:r>
        <w:r>
          <w:rPr>
            <w:noProof/>
            <w:webHidden/>
          </w:rPr>
          <w:t>126</w:t>
        </w:r>
        <w:r>
          <w:rPr>
            <w:noProof/>
            <w:webHidden/>
          </w:rPr>
          <w:fldChar w:fldCharType="end"/>
        </w:r>
      </w:hyperlink>
    </w:p>
    <w:p w14:paraId="26A4E35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1" w:history="1">
        <w:r w:rsidRPr="00811F04">
          <w:rPr>
            <w:rStyle w:val="Lienhypertexte"/>
            <w:rFonts w:cs="Calibri"/>
            <w:noProof/>
          </w:rPr>
          <w:t>Figure 5.2</w:t>
        </w:r>
        <w:r w:rsidRPr="00811F04">
          <w:rPr>
            <w:rStyle w:val="Lienhypertexte"/>
            <w:rFonts w:cs="Calibri"/>
            <w:noProof/>
          </w:rPr>
          <w:noBreakHyphen/>
          <w:t>7 : Résultats du calcul de la réponse au balourd (Um différent à 180 deg) du rotor 700mm</w:t>
        </w:r>
        <w:r>
          <w:rPr>
            <w:noProof/>
            <w:webHidden/>
          </w:rPr>
          <w:tab/>
        </w:r>
        <w:r>
          <w:rPr>
            <w:noProof/>
            <w:webHidden/>
          </w:rPr>
          <w:fldChar w:fldCharType="begin"/>
        </w:r>
        <w:r>
          <w:rPr>
            <w:noProof/>
            <w:webHidden/>
          </w:rPr>
          <w:instrText xml:space="preserve"> PAGEREF _Toc3312931 \h </w:instrText>
        </w:r>
        <w:r>
          <w:rPr>
            <w:noProof/>
            <w:webHidden/>
          </w:rPr>
        </w:r>
        <w:r>
          <w:rPr>
            <w:noProof/>
            <w:webHidden/>
          </w:rPr>
          <w:fldChar w:fldCharType="separate"/>
        </w:r>
        <w:r>
          <w:rPr>
            <w:noProof/>
            <w:webHidden/>
          </w:rPr>
          <w:t>128</w:t>
        </w:r>
        <w:r>
          <w:rPr>
            <w:noProof/>
            <w:webHidden/>
          </w:rPr>
          <w:fldChar w:fldCharType="end"/>
        </w:r>
      </w:hyperlink>
    </w:p>
    <w:p w14:paraId="1EB2D1E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2" w:history="1">
        <w:r w:rsidRPr="00811F04">
          <w:rPr>
            <w:rStyle w:val="Lienhypertexte"/>
            <w:noProof/>
          </w:rPr>
          <w:t>Figure 5.2</w:t>
        </w:r>
        <w:r w:rsidRPr="00811F04">
          <w:rPr>
            <w:rStyle w:val="Lienhypertexte"/>
            <w:noProof/>
          </w:rPr>
          <w:noBreakHyphen/>
          <w:t xml:space="preserve">8 : Résultats du coefficient d’influence </w:t>
        </w:r>
        <m:oMath>
          <m:r>
            <m:rPr>
              <m:sty m:val="bi"/>
            </m:rPr>
            <w:rPr>
              <w:rStyle w:val="Lienhypertexte"/>
              <w:rFonts w:ascii="Cambria Math" w:hAnsi="Cambria Math"/>
              <w:noProof/>
            </w:rPr>
            <m:t>A</m:t>
          </m:r>
        </m:oMath>
        <w:r w:rsidRPr="00811F04">
          <w:rPr>
            <w:rStyle w:val="Lienhypertexte"/>
            <w:b/>
            <w:noProof/>
          </w:rPr>
          <w:t xml:space="preserve"> </w:t>
        </w:r>
        <w:r w:rsidRPr="00811F04">
          <w:rPr>
            <w:rStyle w:val="Lienhypertexte"/>
            <w:noProof/>
          </w:rPr>
          <w:t>du rotor 700mm: (a) module et (b) phase</w:t>
        </w:r>
        <w:r>
          <w:rPr>
            <w:noProof/>
            <w:webHidden/>
          </w:rPr>
          <w:tab/>
        </w:r>
        <w:r>
          <w:rPr>
            <w:noProof/>
            <w:webHidden/>
          </w:rPr>
          <w:fldChar w:fldCharType="begin"/>
        </w:r>
        <w:r>
          <w:rPr>
            <w:noProof/>
            <w:webHidden/>
          </w:rPr>
          <w:instrText xml:space="preserve"> PAGEREF _Toc3312932 \h </w:instrText>
        </w:r>
        <w:r>
          <w:rPr>
            <w:noProof/>
            <w:webHidden/>
          </w:rPr>
        </w:r>
        <w:r>
          <w:rPr>
            <w:noProof/>
            <w:webHidden/>
          </w:rPr>
          <w:fldChar w:fldCharType="separate"/>
        </w:r>
        <w:r>
          <w:rPr>
            <w:noProof/>
            <w:webHidden/>
          </w:rPr>
          <w:t>129</w:t>
        </w:r>
        <w:r>
          <w:rPr>
            <w:noProof/>
            <w:webHidden/>
          </w:rPr>
          <w:fldChar w:fldCharType="end"/>
        </w:r>
      </w:hyperlink>
    </w:p>
    <w:p w14:paraId="4D2A8AF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3" w:history="1">
        <w:r w:rsidRPr="00811F04">
          <w:rPr>
            <w:rStyle w:val="Lienhypertexte"/>
            <w:noProof/>
          </w:rPr>
          <w:t>Figure 5.2</w:t>
        </w:r>
        <w:r w:rsidRPr="00811F04">
          <w:rPr>
            <w:rStyle w:val="Lienhypertexte"/>
            <w:noProof/>
          </w:rPr>
          <w:noBreakHyphen/>
          <w:t xml:space="preserve">9 : Résultats du coefficient d’influence </w:t>
        </w:r>
        <m:oMath>
          <m:r>
            <m:rPr>
              <m:sty m:val="bi"/>
            </m:rPr>
            <w:rPr>
              <w:rStyle w:val="Lienhypertexte"/>
              <w:rFonts w:ascii="Cambria Math" w:hAnsi="Cambria Math"/>
              <w:noProof/>
            </w:rPr>
            <m:t>B</m:t>
          </m:r>
        </m:oMath>
        <w:r w:rsidRPr="00811F04">
          <w:rPr>
            <w:rStyle w:val="Lienhypertexte"/>
            <w:b/>
            <w:noProof/>
          </w:rPr>
          <w:t xml:space="preserve"> </w:t>
        </w:r>
        <w:r w:rsidRPr="00811F04">
          <w:rPr>
            <w:rStyle w:val="Lienhypertexte"/>
            <w:noProof/>
          </w:rPr>
          <w:t>du rotor 700mm</w:t>
        </w:r>
        <w:r>
          <w:rPr>
            <w:noProof/>
            <w:webHidden/>
          </w:rPr>
          <w:tab/>
        </w:r>
        <w:r>
          <w:rPr>
            <w:noProof/>
            <w:webHidden/>
          </w:rPr>
          <w:fldChar w:fldCharType="begin"/>
        </w:r>
        <w:r>
          <w:rPr>
            <w:noProof/>
            <w:webHidden/>
          </w:rPr>
          <w:instrText xml:space="preserve"> PAGEREF _Toc3312933 \h </w:instrText>
        </w:r>
        <w:r>
          <w:rPr>
            <w:noProof/>
            <w:webHidden/>
          </w:rPr>
        </w:r>
        <w:r>
          <w:rPr>
            <w:noProof/>
            <w:webHidden/>
          </w:rPr>
          <w:fldChar w:fldCharType="separate"/>
        </w:r>
        <w:r>
          <w:rPr>
            <w:noProof/>
            <w:webHidden/>
          </w:rPr>
          <w:t>130</w:t>
        </w:r>
        <w:r>
          <w:rPr>
            <w:noProof/>
            <w:webHidden/>
          </w:rPr>
          <w:fldChar w:fldCharType="end"/>
        </w:r>
      </w:hyperlink>
    </w:p>
    <w:p w14:paraId="74211019"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4" w:history="1">
        <w:r w:rsidRPr="00811F04">
          <w:rPr>
            <w:rStyle w:val="Lienhypertexte"/>
            <w:rFonts w:cs="Calibri"/>
            <w:noProof/>
          </w:rPr>
          <w:t>Figure 5.2</w:t>
        </w:r>
        <w:r w:rsidRPr="00811F04">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_Toc3312934 \h </w:instrText>
        </w:r>
        <w:r>
          <w:rPr>
            <w:noProof/>
            <w:webHidden/>
          </w:rPr>
        </w:r>
        <w:r>
          <w:rPr>
            <w:noProof/>
            <w:webHidden/>
          </w:rPr>
          <w:fldChar w:fldCharType="separate"/>
        </w:r>
        <w:r>
          <w:rPr>
            <w:noProof/>
            <w:webHidden/>
          </w:rPr>
          <w:t>131</w:t>
        </w:r>
        <w:r>
          <w:rPr>
            <w:noProof/>
            <w:webHidden/>
          </w:rPr>
          <w:fldChar w:fldCharType="end"/>
        </w:r>
      </w:hyperlink>
    </w:p>
    <w:p w14:paraId="3373730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5" w:history="1">
        <w:r w:rsidRPr="00811F04">
          <w:rPr>
            <w:rStyle w:val="Lienhypertexte"/>
            <w:rFonts w:cs="Calibri"/>
            <w:noProof/>
          </w:rPr>
          <w:t>Figure 5.2</w:t>
        </w:r>
        <w:r w:rsidRPr="00811F04">
          <w:rPr>
            <w:rStyle w:val="Lienhypertexte"/>
            <w:rFonts w:cs="Calibri"/>
            <w:noProof/>
          </w:rPr>
          <w:noBreakHyphen/>
          <w:t>11 : Diagramme de stabilité de l’effet Morton du rotor flexible</w:t>
        </w:r>
        <w:r>
          <w:rPr>
            <w:noProof/>
            <w:webHidden/>
          </w:rPr>
          <w:tab/>
        </w:r>
        <w:r>
          <w:rPr>
            <w:noProof/>
            <w:webHidden/>
          </w:rPr>
          <w:fldChar w:fldCharType="begin"/>
        </w:r>
        <w:r>
          <w:rPr>
            <w:noProof/>
            <w:webHidden/>
          </w:rPr>
          <w:instrText xml:space="preserve"> PAGEREF _Toc3312935 \h </w:instrText>
        </w:r>
        <w:r>
          <w:rPr>
            <w:noProof/>
            <w:webHidden/>
          </w:rPr>
        </w:r>
        <w:r>
          <w:rPr>
            <w:noProof/>
            <w:webHidden/>
          </w:rPr>
          <w:fldChar w:fldCharType="separate"/>
        </w:r>
        <w:r>
          <w:rPr>
            <w:noProof/>
            <w:webHidden/>
          </w:rPr>
          <w:t>132</w:t>
        </w:r>
        <w:r>
          <w:rPr>
            <w:noProof/>
            <w:webHidden/>
          </w:rPr>
          <w:fldChar w:fldCharType="end"/>
        </w:r>
      </w:hyperlink>
    </w:p>
    <w:p w14:paraId="6F11061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6" w:history="1">
        <w:r w:rsidRPr="00811F04">
          <w:rPr>
            <w:rStyle w:val="Lienhypertexte"/>
            <w:noProof/>
          </w:rPr>
          <w:t>Figure 5.3</w:t>
        </w:r>
        <w:r w:rsidRPr="00811F04">
          <w:rPr>
            <w:rStyle w:val="Lienhypertexte"/>
            <w:noProof/>
          </w:rPr>
          <w:noBreakHyphen/>
          <w:t xml:space="preserve">1 : Configuration du rotor présenté par Faulkner et al. </w:t>
        </w:r>
        <w:r w:rsidRPr="00811F04">
          <w:rPr>
            <w:rStyle w:val="Lienhypertexte"/>
            <w:b/>
            <w:noProof/>
          </w:rPr>
          <w:t>[60]</w:t>
        </w:r>
        <w:r>
          <w:rPr>
            <w:noProof/>
            <w:webHidden/>
          </w:rPr>
          <w:tab/>
        </w:r>
        <w:r>
          <w:rPr>
            <w:noProof/>
            <w:webHidden/>
          </w:rPr>
          <w:fldChar w:fldCharType="begin"/>
        </w:r>
        <w:r>
          <w:rPr>
            <w:noProof/>
            <w:webHidden/>
          </w:rPr>
          <w:instrText xml:space="preserve"> PAGEREF _Toc3312936 \h </w:instrText>
        </w:r>
        <w:r>
          <w:rPr>
            <w:noProof/>
            <w:webHidden/>
          </w:rPr>
        </w:r>
        <w:r>
          <w:rPr>
            <w:noProof/>
            <w:webHidden/>
          </w:rPr>
          <w:fldChar w:fldCharType="separate"/>
        </w:r>
        <w:r>
          <w:rPr>
            <w:noProof/>
            <w:webHidden/>
          </w:rPr>
          <w:t>134</w:t>
        </w:r>
        <w:r>
          <w:rPr>
            <w:noProof/>
            <w:webHidden/>
          </w:rPr>
          <w:fldChar w:fldCharType="end"/>
        </w:r>
      </w:hyperlink>
    </w:p>
    <w:p w14:paraId="7B23C12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7" w:history="1">
        <w:r w:rsidRPr="00811F04">
          <w:rPr>
            <w:rStyle w:val="Lienhypertexte"/>
            <w:noProof/>
          </w:rPr>
          <w:t>Figure 5.3</w:t>
        </w:r>
        <w:r w:rsidRPr="00811F04">
          <w:rPr>
            <w:rStyle w:val="Lienhypertexte"/>
            <w:noProof/>
          </w:rPr>
          <w:noBreakHyphen/>
          <w:t xml:space="preserve">2 : Configuration du rotor symétrique décrit par Keogh et Morton </w:t>
        </w:r>
        <w:r w:rsidRPr="00811F04">
          <w:rPr>
            <w:rStyle w:val="Lienhypertexte"/>
            <w:b/>
            <w:noProof/>
          </w:rPr>
          <w:t>[21]</w:t>
        </w:r>
        <w:r>
          <w:rPr>
            <w:noProof/>
            <w:webHidden/>
          </w:rPr>
          <w:tab/>
        </w:r>
        <w:r>
          <w:rPr>
            <w:noProof/>
            <w:webHidden/>
          </w:rPr>
          <w:fldChar w:fldCharType="begin"/>
        </w:r>
        <w:r>
          <w:rPr>
            <w:noProof/>
            <w:webHidden/>
          </w:rPr>
          <w:instrText xml:space="preserve"> PAGEREF _Toc3312937 \h </w:instrText>
        </w:r>
        <w:r>
          <w:rPr>
            <w:noProof/>
            <w:webHidden/>
          </w:rPr>
        </w:r>
        <w:r>
          <w:rPr>
            <w:noProof/>
            <w:webHidden/>
          </w:rPr>
          <w:fldChar w:fldCharType="separate"/>
        </w:r>
        <w:r>
          <w:rPr>
            <w:noProof/>
            <w:webHidden/>
          </w:rPr>
          <w:t>134</w:t>
        </w:r>
        <w:r>
          <w:rPr>
            <w:noProof/>
            <w:webHidden/>
          </w:rPr>
          <w:fldChar w:fldCharType="end"/>
        </w:r>
      </w:hyperlink>
    </w:p>
    <w:p w14:paraId="25B5C784"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8" w:history="1">
        <w:r w:rsidRPr="00811F04">
          <w:rPr>
            <w:rStyle w:val="Lienhypertexte"/>
            <w:noProof/>
          </w:rPr>
          <w:t>Figure 5.3</w:t>
        </w:r>
        <w:r w:rsidRPr="00811F04">
          <w:rPr>
            <w:rStyle w:val="Lienhypertexte"/>
            <w:noProof/>
          </w:rPr>
          <w:noBreakHyphen/>
          <w:t xml:space="preserve">3 : Configuration du rotor présenté par Schmied et al. </w:t>
        </w:r>
        <w:r w:rsidRPr="00811F04">
          <w:rPr>
            <w:rStyle w:val="Lienhypertexte"/>
            <w:b/>
            <w:noProof/>
          </w:rPr>
          <w:t>[16]</w:t>
        </w:r>
        <w:r>
          <w:rPr>
            <w:noProof/>
            <w:webHidden/>
          </w:rPr>
          <w:tab/>
        </w:r>
        <w:r>
          <w:rPr>
            <w:noProof/>
            <w:webHidden/>
          </w:rPr>
          <w:fldChar w:fldCharType="begin"/>
        </w:r>
        <w:r>
          <w:rPr>
            <w:noProof/>
            <w:webHidden/>
          </w:rPr>
          <w:instrText xml:space="preserve"> PAGEREF _Toc3312938 \h </w:instrText>
        </w:r>
        <w:r>
          <w:rPr>
            <w:noProof/>
            <w:webHidden/>
          </w:rPr>
        </w:r>
        <w:r>
          <w:rPr>
            <w:noProof/>
            <w:webHidden/>
          </w:rPr>
          <w:fldChar w:fldCharType="separate"/>
        </w:r>
        <w:r>
          <w:rPr>
            <w:noProof/>
            <w:webHidden/>
          </w:rPr>
          <w:t>135</w:t>
        </w:r>
        <w:r>
          <w:rPr>
            <w:noProof/>
            <w:webHidden/>
          </w:rPr>
          <w:fldChar w:fldCharType="end"/>
        </w:r>
      </w:hyperlink>
    </w:p>
    <w:p w14:paraId="49B3DE6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39" w:history="1">
        <w:r w:rsidRPr="00811F04">
          <w:rPr>
            <w:rStyle w:val="Lienhypertexte"/>
            <w:noProof/>
          </w:rPr>
          <w:t>Figure 5.3</w:t>
        </w:r>
        <w:r w:rsidRPr="00811F04">
          <w:rPr>
            <w:rStyle w:val="Lienhypertexte"/>
            <w:noProof/>
          </w:rPr>
          <w:noBreakHyphen/>
          <w:t xml:space="preserve">4 : Rotor testé par Panara </w:t>
        </w:r>
        <w:r w:rsidRPr="00811F04">
          <w:rPr>
            <w:rStyle w:val="Lienhypertexte"/>
            <w:b/>
            <w:noProof/>
          </w:rPr>
          <w:t>[18]</w:t>
        </w:r>
        <w:r w:rsidRPr="00811F04">
          <w:rPr>
            <w:rStyle w:val="Lienhypertexte"/>
            <w:noProof/>
          </w:rPr>
          <w:t>: (1) moteur électrique, (2) rotor, (3) paliers à patins oscillants, (4)-(7) système de mesure (8) disque</w:t>
        </w:r>
        <w:r>
          <w:rPr>
            <w:noProof/>
            <w:webHidden/>
          </w:rPr>
          <w:tab/>
        </w:r>
        <w:r>
          <w:rPr>
            <w:noProof/>
            <w:webHidden/>
          </w:rPr>
          <w:fldChar w:fldCharType="begin"/>
        </w:r>
        <w:r>
          <w:rPr>
            <w:noProof/>
            <w:webHidden/>
          </w:rPr>
          <w:instrText xml:space="preserve"> PAGEREF _Toc3312939 \h </w:instrText>
        </w:r>
        <w:r>
          <w:rPr>
            <w:noProof/>
            <w:webHidden/>
          </w:rPr>
        </w:r>
        <w:r>
          <w:rPr>
            <w:noProof/>
            <w:webHidden/>
          </w:rPr>
          <w:fldChar w:fldCharType="separate"/>
        </w:r>
        <w:r>
          <w:rPr>
            <w:noProof/>
            <w:webHidden/>
          </w:rPr>
          <w:t>135</w:t>
        </w:r>
        <w:r>
          <w:rPr>
            <w:noProof/>
            <w:webHidden/>
          </w:rPr>
          <w:fldChar w:fldCharType="end"/>
        </w:r>
      </w:hyperlink>
    </w:p>
    <w:p w14:paraId="1468124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0" w:history="1">
        <w:r w:rsidRPr="00811F04">
          <w:rPr>
            <w:rStyle w:val="Lienhypertexte"/>
            <w:noProof/>
          </w:rPr>
          <w:t>Figure 5.3</w:t>
        </w:r>
        <w:r w:rsidRPr="00811F04">
          <w:rPr>
            <w:rStyle w:val="Lienhypertexte"/>
            <w:noProof/>
          </w:rPr>
          <w:noBreakHyphen/>
          <w:t>5 : Comparaison des coefficients d’influence de l’effet Morton entre les cas d’études</w:t>
        </w:r>
        <w:r>
          <w:rPr>
            <w:noProof/>
            <w:webHidden/>
          </w:rPr>
          <w:tab/>
        </w:r>
        <w:r>
          <w:rPr>
            <w:noProof/>
            <w:webHidden/>
          </w:rPr>
          <w:fldChar w:fldCharType="begin"/>
        </w:r>
        <w:r>
          <w:rPr>
            <w:noProof/>
            <w:webHidden/>
          </w:rPr>
          <w:instrText xml:space="preserve"> PAGEREF _Toc3312940 \h </w:instrText>
        </w:r>
        <w:r>
          <w:rPr>
            <w:noProof/>
            <w:webHidden/>
          </w:rPr>
        </w:r>
        <w:r>
          <w:rPr>
            <w:noProof/>
            <w:webHidden/>
          </w:rPr>
          <w:fldChar w:fldCharType="separate"/>
        </w:r>
        <w:r>
          <w:rPr>
            <w:noProof/>
            <w:webHidden/>
          </w:rPr>
          <w:t>137</w:t>
        </w:r>
        <w:r>
          <w:rPr>
            <w:noProof/>
            <w:webHidden/>
          </w:rPr>
          <w:fldChar w:fldCharType="end"/>
        </w:r>
      </w:hyperlink>
    </w:p>
    <w:p w14:paraId="7790EC4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1" w:history="1">
        <w:r w:rsidRPr="00811F04">
          <w:rPr>
            <w:rStyle w:val="Lienhypertexte"/>
            <w:noProof/>
          </w:rPr>
          <w:t>Figure 5.3</w:t>
        </w:r>
        <w:r w:rsidRPr="00811F04">
          <w:rPr>
            <w:rStyle w:val="Lienhypertexte"/>
            <w:noProof/>
          </w:rPr>
          <w:noBreakHyphen/>
          <w:t>6 : Résultat de l’analyse de l’effet Morton des cas</w:t>
        </w:r>
        <w:r>
          <w:rPr>
            <w:noProof/>
            <w:webHidden/>
          </w:rPr>
          <w:tab/>
        </w:r>
        <w:r>
          <w:rPr>
            <w:noProof/>
            <w:webHidden/>
          </w:rPr>
          <w:fldChar w:fldCharType="begin"/>
        </w:r>
        <w:r>
          <w:rPr>
            <w:noProof/>
            <w:webHidden/>
          </w:rPr>
          <w:instrText xml:space="preserve"> PAGEREF _Toc3312941 \h </w:instrText>
        </w:r>
        <w:r>
          <w:rPr>
            <w:noProof/>
            <w:webHidden/>
          </w:rPr>
        </w:r>
        <w:r>
          <w:rPr>
            <w:noProof/>
            <w:webHidden/>
          </w:rPr>
          <w:fldChar w:fldCharType="separate"/>
        </w:r>
        <w:r>
          <w:rPr>
            <w:noProof/>
            <w:webHidden/>
          </w:rPr>
          <w:t>137</w:t>
        </w:r>
        <w:r>
          <w:rPr>
            <w:noProof/>
            <w:webHidden/>
          </w:rPr>
          <w:fldChar w:fldCharType="end"/>
        </w:r>
      </w:hyperlink>
    </w:p>
    <w:p w14:paraId="0DC44CA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2" w:history="1">
        <w:r w:rsidRPr="00811F04">
          <w:rPr>
            <w:rStyle w:val="Lienhypertexte"/>
            <w:noProof/>
          </w:rPr>
          <w:t>Figure A</w:t>
        </w:r>
        <w:r w:rsidRPr="00811F04">
          <w:rPr>
            <w:rStyle w:val="Lienhypertexte"/>
            <w:noProof/>
          </w:rPr>
          <w:noBreakHyphen/>
          <w:t>1: Le patin incliné 1D</w:t>
        </w:r>
        <w:r>
          <w:rPr>
            <w:noProof/>
            <w:webHidden/>
          </w:rPr>
          <w:tab/>
        </w:r>
        <w:r>
          <w:rPr>
            <w:noProof/>
            <w:webHidden/>
          </w:rPr>
          <w:fldChar w:fldCharType="begin"/>
        </w:r>
        <w:r>
          <w:rPr>
            <w:noProof/>
            <w:webHidden/>
          </w:rPr>
          <w:instrText xml:space="preserve"> PAGEREF _Toc3312942 \h </w:instrText>
        </w:r>
        <w:r>
          <w:rPr>
            <w:noProof/>
            <w:webHidden/>
          </w:rPr>
        </w:r>
        <w:r>
          <w:rPr>
            <w:noProof/>
            <w:webHidden/>
          </w:rPr>
          <w:fldChar w:fldCharType="separate"/>
        </w:r>
        <w:r>
          <w:rPr>
            <w:noProof/>
            <w:webHidden/>
          </w:rPr>
          <w:t>144</w:t>
        </w:r>
        <w:r>
          <w:rPr>
            <w:noProof/>
            <w:webHidden/>
          </w:rPr>
          <w:fldChar w:fldCharType="end"/>
        </w:r>
      </w:hyperlink>
    </w:p>
    <w:p w14:paraId="3EBCC69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3" w:history="1">
        <w:r w:rsidRPr="00811F04">
          <w:rPr>
            <w:rStyle w:val="Lienhypertexte"/>
            <w:noProof/>
          </w:rPr>
          <w:t>Figure A.1</w:t>
        </w:r>
        <w:r w:rsidRPr="00811F04">
          <w:rPr>
            <w:rStyle w:val="Lienhypertexte"/>
            <w:noProof/>
          </w:rPr>
          <w:noBreakHyphen/>
          <w:t>1 : maillage 2D utilisé pour discrétiser l’équation de l’énergie du patin incliné</w:t>
        </w:r>
        <w:r>
          <w:rPr>
            <w:noProof/>
            <w:webHidden/>
          </w:rPr>
          <w:tab/>
        </w:r>
        <w:r>
          <w:rPr>
            <w:noProof/>
            <w:webHidden/>
          </w:rPr>
          <w:fldChar w:fldCharType="begin"/>
        </w:r>
        <w:r>
          <w:rPr>
            <w:noProof/>
            <w:webHidden/>
          </w:rPr>
          <w:instrText xml:space="preserve"> PAGEREF _Toc3312943 \h </w:instrText>
        </w:r>
        <w:r>
          <w:rPr>
            <w:noProof/>
            <w:webHidden/>
          </w:rPr>
        </w:r>
        <w:r>
          <w:rPr>
            <w:noProof/>
            <w:webHidden/>
          </w:rPr>
          <w:fldChar w:fldCharType="separate"/>
        </w:r>
        <w:r>
          <w:rPr>
            <w:noProof/>
            <w:webHidden/>
          </w:rPr>
          <w:t>145</w:t>
        </w:r>
        <w:r>
          <w:rPr>
            <w:noProof/>
            <w:webHidden/>
          </w:rPr>
          <w:fldChar w:fldCharType="end"/>
        </w:r>
      </w:hyperlink>
    </w:p>
    <w:p w14:paraId="6B1B12E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4" w:history="1">
        <w:r w:rsidRPr="00811F04">
          <w:rPr>
            <w:rStyle w:val="Lienhypertexte"/>
            <w:iCs/>
            <w:noProof/>
          </w:rPr>
          <w:t>Figure A.1</w:t>
        </w:r>
        <w:r w:rsidRPr="00811F04">
          <w:rPr>
            <w:rStyle w:val="Lienhypertexte"/>
            <w:iCs/>
            <w:noProof/>
          </w:rPr>
          <w:noBreakHyphen/>
          <w:t>2 </w:t>
        </w:r>
        <w:r w:rsidRPr="00811F04">
          <w:rPr>
            <w:rStyle w:val="Lienhypertexte"/>
            <w:noProof/>
          </w:rPr>
          <w:t>: Gradient de température adimensionnel à la paroi inférieure, obtenu avec la NDM et les températures imposées aux parois (h1/h2=2, Nx=80).</w:t>
        </w:r>
        <w:r>
          <w:rPr>
            <w:noProof/>
            <w:webHidden/>
          </w:rPr>
          <w:tab/>
        </w:r>
        <w:r>
          <w:rPr>
            <w:noProof/>
            <w:webHidden/>
          </w:rPr>
          <w:fldChar w:fldCharType="begin"/>
        </w:r>
        <w:r>
          <w:rPr>
            <w:noProof/>
            <w:webHidden/>
          </w:rPr>
          <w:instrText xml:space="preserve"> PAGEREF _Toc3312944 \h </w:instrText>
        </w:r>
        <w:r>
          <w:rPr>
            <w:noProof/>
            <w:webHidden/>
          </w:rPr>
        </w:r>
        <w:r>
          <w:rPr>
            <w:noProof/>
            <w:webHidden/>
          </w:rPr>
          <w:fldChar w:fldCharType="separate"/>
        </w:r>
        <w:r>
          <w:rPr>
            <w:noProof/>
            <w:webHidden/>
          </w:rPr>
          <w:t>146</w:t>
        </w:r>
        <w:r>
          <w:rPr>
            <w:noProof/>
            <w:webHidden/>
          </w:rPr>
          <w:fldChar w:fldCharType="end"/>
        </w:r>
      </w:hyperlink>
    </w:p>
    <w:p w14:paraId="08B0FA6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5" w:history="1">
        <w:r w:rsidRPr="00811F04">
          <w:rPr>
            <w:rStyle w:val="Lienhypertexte"/>
            <w:iCs/>
            <w:noProof/>
          </w:rPr>
          <w:t>Figure A.1</w:t>
        </w:r>
        <w:r w:rsidRPr="00811F04">
          <w:rPr>
            <w:rStyle w:val="Lienhypertexte"/>
            <w:iCs/>
            <w:noProof/>
          </w:rPr>
          <w:noBreakHyphen/>
          <w:t>3</w:t>
        </w:r>
        <w:r w:rsidRPr="00811F04">
          <w:rPr>
            <w:rStyle w:val="Lienhypertexte"/>
            <w:noProof/>
          </w:rPr>
          <w:t> : Gradient de température adimensionnel à la paroi supérieure, obtenu avec la NDM et les températures imposées aux parois (h1/h2=2, Nx=80).</w:t>
        </w:r>
        <w:r>
          <w:rPr>
            <w:noProof/>
            <w:webHidden/>
          </w:rPr>
          <w:tab/>
        </w:r>
        <w:r>
          <w:rPr>
            <w:noProof/>
            <w:webHidden/>
          </w:rPr>
          <w:fldChar w:fldCharType="begin"/>
        </w:r>
        <w:r>
          <w:rPr>
            <w:noProof/>
            <w:webHidden/>
          </w:rPr>
          <w:instrText xml:space="preserve"> PAGEREF _Toc3312945 \h </w:instrText>
        </w:r>
        <w:r>
          <w:rPr>
            <w:noProof/>
            <w:webHidden/>
          </w:rPr>
        </w:r>
        <w:r>
          <w:rPr>
            <w:noProof/>
            <w:webHidden/>
          </w:rPr>
          <w:fldChar w:fldCharType="separate"/>
        </w:r>
        <w:r>
          <w:rPr>
            <w:noProof/>
            <w:webHidden/>
          </w:rPr>
          <w:t>147</w:t>
        </w:r>
        <w:r>
          <w:rPr>
            <w:noProof/>
            <w:webHidden/>
          </w:rPr>
          <w:fldChar w:fldCharType="end"/>
        </w:r>
      </w:hyperlink>
    </w:p>
    <w:p w14:paraId="08838DE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6" w:history="1">
        <w:r w:rsidRPr="00811F04">
          <w:rPr>
            <w:rStyle w:val="Lienhypertexte"/>
            <w:noProof/>
          </w:rPr>
          <w:t>Figure A.1</w:t>
        </w:r>
        <w:r w:rsidRPr="00811F04">
          <w:rPr>
            <w:rStyle w:val="Lienhypertexte"/>
            <w:noProof/>
          </w:rPr>
          <w:noBreakHyphen/>
          <w:t>4 : (a) Ecarts relatifs et (b) temps de calcul de la solution de NDM pour Ny différent (h1/h2=2, Nx=80).</w:t>
        </w:r>
        <w:r>
          <w:rPr>
            <w:noProof/>
            <w:webHidden/>
          </w:rPr>
          <w:tab/>
        </w:r>
        <w:r>
          <w:rPr>
            <w:noProof/>
            <w:webHidden/>
          </w:rPr>
          <w:fldChar w:fldCharType="begin"/>
        </w:r>
        <w:r>
          <w:rPr>
            <w:noProof/>
            <w:webHidden/>
          </w:rPr>
          <w:instrText xml:space="preserve"> PAGEREF _Toc3312946 \h </w:instrText>
        </w:r>
        <w:r>
          <w:rPr>
            <w:noProof/>
            <w:webHidden/>
          </w:rPr>
        </w:r>
        <w:r>
          <w:rPr>
            <w:noProof/>
            <w:webHidden/>
          </w:rPr>
          <w:fldChar w:fldCharType="separate"/>
        </w:r>
        <w:r>
          <w:rPr>
            <w:noProof/>
            <w:webHidden/>
          </w:rPr>
          <w:t>147</w:t>
        </w:r>
        <w:r>
          <w:rPr>
            <w:noProof/>
            <w:webHidden/>
          </w:rPr>
          <w:fldChar w:fldCharType="end"/>
        </w:r>
      </w:hyperlink>
    </w:p>
    <w:p w14:paraId="39E77EC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7" w:history="1">
        <w:r w:rsidRPr="00811F04">
          <w:rPr>
            <w:rStyle w:val="Lienhypertexte"/>
            <w:iCs/>
            <w:noProof/>
          </w:rPr>
          <w:t>Figure A.2</w:t>
        </w:r>
        <w:r w:rsidRPr="00811F04">
          <w:rPr>
            <w:rStyle w:val="Lienhypertexte"/>
            <w:iCs/>
            <w:noProof/>
          </w:rPr>
          <w:noBreakHyphen/>
          <w:t>1</w:t>
        </w:r>
        <w:r w:rsidRPr="00811F04">
          <w:rPr>
            <w:rStyle w:val="Lienhypertexte"/>
            <w:noProof/>
          </w:rPr>
          <w:t>: Gradient de température adimensionnel à la paroi inférieure, obtenu avec la LPCM et les températures imposées aux parois (h1/h2=2, Nx = 80).</w:t>
        </w:r>
        <w:r>
          <w:rPr>
            <w:noProof/>
            <w:webHidden/>
          </w:rPr>
          <w:tab/>
        </w:r>
        <w:r>
          <w:rPr>
            <w:noProof/>
            <w:webHidden/>
          </w:rPr>
          <w:fldChar w:fldCharType="begin"/>
        </w:r>
        <w:r>
          <w:rPr>
            <w:noProof/>
            <w:webHidden/>
          </w:rPr>
          <w:instrText xml:space="preserve"> PAGEREF _Toc3312947 \h </w:instrText>
        </w:r>
        <w:r>
          <w:rPr>
            <w:noProof/>
            <w:webHidden/>
          </w:rPr>
        </w:r>
        <w:r>
          <w:rPr>
            <w:noProof/>
            <w:webHidden/>
          </w:rPr>
          <w:fldChar w:fldCharType="separate"/>
        </w:r>
        <w:r>
          <w:rPr>
            <w:noProof/>
            <w:webHidden/>
          </w:rPr>
          <w:t>148</w:t>
        </w:r>
        <w:r>
          <w:rPr>
            <w:noProof/>
            <w:webHidden/>
          </w:rPr>
          <w:fldChar w:fldCharType="end"/>
        </w:r>
      </w:hyperlink>
    </w:p>
    <w:p w14:paraId="00F78A6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8" w:history="1">
        <w:r w:rsidRPr="00811F04">
          <w:rPr>
            <w:rStyle w:val="Lienhypertexte"/>
            <w:iCs/>
            <w:noProof/>
          </w:rPr>
          <w:t>Figure A.2</w:t>
        </w:r>
        <w:r w:rsidRPr="00811F04">
          <w:rPr>
            <w:rStyle w:val="Lienhypertexte"/>
            <w:iCs/>
            <w:noProof/>
          </w:rPr>
          <w:noBreakHyphen/>
          <w:t xml:space="preserve">2 </w:t>
        </w:r>
        <w:r w:rsidRPr="00811F04">
          <w:rPr>
            <w:rStyle w:val="Lienhypertexte"/>
            <w:noProof/>
          </w:rPr>
          <w:t>: Gradient de température adimensionnel à la paroi supérieure, obtenu avec la LPCM et les températures imposées aux parois (h1/h2 = 2, Nx = 80).</w:t>
        </w:r>
        <w:r>
          <w:rPr>
            <w:noProof/>
            <w:webHidden/>
          </w:rPr>
          <w:tab/>
        </w:r>
        <w:r>
          <w:rPr>
            <w:noProof/>
            <w:webHidden/>
          </w:rPr>
          <w:fldChar w:fldCharType="begin"/>
        </w:r>
        <w:r>
          <w:rPr>
            <w:noProof/>
            <w:webHidden/>
          </w:rPr>
          <w:instrText xml:space="preserve"> PAGEREF _Toc3312948 \h </w:instrText>
        </w:r>
        <w:r>
          <w:rPr>
            <w:noProof/>
            <w:webHidden/>
          </w:rPr>
        </w:r>
        <w:r>
          <w:rPr>
            <w:noProof/>
            <w:webHidden/>
          </w:rPr>
          <w:fldChar w:fldCharType="separate"/>
        </w:r>
        <w:r>
          <w:rPr>
            <w:noProof/>
            <w:webHidden/>
          </w:rPr>
          <w:t>148</w:t>
        </w:r>
        <w:r>
          <w:rPr>
            <w:noProof/>
            <w:webHidden/>
          </w:rPr>
          <w:fldChar w:fldCharType="end"/>
        </w:r>
      </w:hyperlink>
    </w:p>
    <w:p w14:paraId="3385AA1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49" w:history="1">
        <w:r w:rsidRPr="00811F04">
          <w:rPr>
            <w:rStyle w:val="Lienhypertexte"/>
            <w:noProof/>
          </w:rPr>
          <w:t>Figure A.2</w:t>
        </w:r>
        <w:r w:rsidRPr="00811F04">
          <w:rPr>
            <w:rStyle w:val="Lienhypertexte"/>
            <w:noProof/>
          </w:rPr>
          <w:noBreakHyphen/>
          <w:t>3 : (a) Ecarts relatifs et (b) temps de calcul de la solution LPCM pour N différent    (h1/h2 = 2, Nx = 80).</w:t>
        </w:r>
        <w:r>
          <w:rPr>
            <w:noProof/>
            <w:webHidden/>
          </w:rPr>
          <w:tab/>
        </w:r>
        <w:r>
          <w:rPr>
            <w:noProof/>
            <w:webHidden/>
          </w:rPr>
          <w:fldChar w:fldCharType="begin"/>
        </w:r>
        <w:r>
          <w:rPr>
            <w:noProof/>
            <w:webHidden/>
          </w:rPr>
          <w:instrText xml:space="preserve"> PAGEREF _Toc3312949 \h </w:instrText>
        </w:r>
        <w:r>
          <w:rPr>
            <w:noProof/>
            <w:webHidden/>
          </w:rPr>
        </w:r>
        <w:r>
          <w:rPr>
            <w:noProof/>
            <w:webHidden/>
          </w:rPr>
          <w:fldChar w:fldCharType="separate"/>
        </w:r>
        <w:r>
          <w:rPr>
            <w:noProof/>
            <w:webHidden/>
          </w:rPr>
          <w:t>149</w:t>
        </w:r>
        <w:r>
          <w:rPr>
            <w:noProof/>
            <w:webHidden/>
          </w:rPr>
          <w:fldChar w:fldCharType="end"/>
        </w:r>
      </w:hyperlink>
    </w:p>
    <w:p w14:paraId="29DC482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0" w:history="1">
        <w:r w:rsidRPr="00811F04">
          <w:rPr>
            <w:rStyle w:val="Lienhypertexte"/>
            <w:iCs/>
            <w:noProof/>
          </w:rPr>
          <w:t>Figure A.3</w:t>
        </w:r>
        <w:r w:rsidRPr="00811F04">
          <w:rPr>
            <w:rStyle w:val="Lienhypertexte"/>
            <w:iCs/>
            <w:noProof/>
          </w:rPr>
          <w:noBreakHyphen/>
          <w:t xml:space="preserve">1 </w:t>
        </w:r>
        <w:r w:rsidRPr="00811F04">
          <w:rPr>
            <w:rStyle w:val="Lienhypertexte"/>
            <w:noProof/>
          </w:rPr>
          <w:t>: Gradient de température adimensionnel à la paroi inférieure, obtenu avec la LPCM et les températures imposées aux parois (h1/h2 = 4, Nx = 80).</w:t>
        </w:r>
        <w:r>
          <w:rPr>
            <w:noProof/>
            <w:webHidden/>
          </w:rPr>
          <w:tab/>
        </w:r>
        <w:r>
          <w:rPr>
            <w:noProof/>
            <w:webHidden/>
          </w:rPr>
          <w:fldChar w:fldCharType="begin"/>
        </w:r>
        <w:r>
          <w:rPr>
            <w:noProof/>
            <w:webHidden/>
          </w:rPr>
          <w:instrText xml:space="preserve"> PAGEREF _Toc3312950 \h </w:instrText>
        </w:r>
        <w:r>
          <w:rPr>
            <w:noProof/>
            <w:webHidden/>
          </w:rPr>
        </w:r>
        <w:r>
          <w:rPr>
            <w:noProof/>
            <w:webHidden/>
          </w:rPr>
          <w:fldChar w:fldCharType="separate"/>
        </w:r>
        <w:r>
          <w:rPr>
            <w:noProof/>
            <w:webHidden/>
          </w:rPr>
          <w:t>150</w:t>
        </w:r>
        <w:r>
          <w:rPr>
            <w:noProof/>
            <w:webHidden/>
          </w:rPr>
          <w:fldChar w:fldCharType="end"/>
        </w:r>
      </w:hyperlink>
    </w:p>
    <w:p w14:paraId="02C8937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1" w:history="1">
        <w:r w:rsidRPr="00811F04">
          <w:rPr>
            <w:rStyle w:val="Lienhypertexte"/>
            <w:iCs/>
            <w:noProof/>
          </w:rPr>
          <w:t>Figure A.3</w:t>
        </w:r>
        <w:r w:rsidRPr="00811F04">
          <w:rPr>
            <w:rStyle w:val="Lienhypertexte"/>
            <w:iCs/>
            <w:noProof/>
          </w:rPr>
          <w:noBreakHyphen/>
          <w:t xml:space="preserve">2 </w:t>
        </w:r>
        <w:r w:rsidRPr="00811F04">
          <w:rPr>
            <w:rStyle w:val="Lienhypertexte"/>
            <w:noProof/>
          </w:rPr>
          <w:t>: Gradient de température adimensionnel à la paroi supérieure, obtenu avec la LPCM et les températures imposées aux parois (h1/h2 = 4, Nx = 80).</w:t>
        </w:r>
        <w:r>
          <w:rPr>
            <w:noProof/>
            <w:webHidden/>
          </w:rPr>
          <w:tab/>
        </w:r>
        <w:r>
          <w:rPr>
            <w:noProof/>
            <w:webHidden/>
          </w:rPr>
          <w:fldChar w:fldCharType="begin"/>
        </w:r>
        <w:r>
          <w:rPr>
            <w:noProof/>
            <w:webHidden/>
          </w:rPr>
          <w:instrText xml:space="preserve"> PAGEREF _Toc3312951 \h </w:instrText>
        </w:r>
        <w:r>
          <w:rPr>
            <w:noProof/>
            <w:webHidden/>
          </w:rPr>
        </w:r>
        <w:r>
          <w:rPr>
            <w:noProof/>
            <w:webHidden/>
          </w:rPr>
          <w:fldChar w:fldCharType="separate"/>
        </w:r>
        <w:r>
          <w:rPr>
            <w:noProof/>
            <w:webHidden/>
          </w:rPr>
          <w:t>150</w:t>
        </w:r>
        <w:r>
          <w:rPr>
            <w:noProof/>
            <w:webHidden/>
          </w:rPr>
          <w:fldChar w:fldCharType="end"/>
        </w:r>
      </w:hyperlink>
    </w:p>
    <w:p w14:paraId="63CDFA2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2" w:history="1">
        <w:r w:rsidRPr="00811F04">
          <w:rPr>
            <w:rStyle w:val="Lienhypertexte"/>
            <w:noProof/>
          </w:rPr>
          <w:t>Figure A.3</w:t>
        </w:r>
        <w:r w:rsidRPr="00811F04">
          <w:rPr>
            <w:rStyle w:val="Lienhypertexte"/>
            <w:noProof/>
          </w:rPr>
          <w:noBreakHyphen/>
          <w:t>3 : (a) Ecarts relatifs et (b) temps de calcul de la solution LPCM pour N différent    (h1/h2 = 4, Nx = 80).</w:t>
        </w:r>
        <w:r>
          <w:rPr>
            <w:noProof/>
            <w:webHidden/>
          </w:rPr>
          <w:tab/>
        </w:r>
        <w:r>
          <w:rPr>
            <w:noProof/>
            <w:webHidden/>
          </w:rPr>
          <w:fldChar w:fldCharType="begin"/>
        </w:r>
        <w:r>
          <w:rPr>
            <w:noProof/>
            <w:webHidden/>
          </w:rPr>
          <w:instrText xml:space="preserve"> PAGEREF _Toc3312952 \h </w:instrText>
        </w:r>
        <w:r>
          <w:rPr>
            <w:noProof/>
            <w:webHidden/>
          </w:rPr>
        </w:r>
        <w:r>
          <w:rPr>
            <w:noProof/>
            <w:webHidden/>
          </w:rPr>
          <w:fldChar w:fldCharType="separate"/>
        </w:r>
        <w:r>
          <w:rPr>
            <w:noProof/>
            <w:webHidden/>
          </w:rPr>
          <w:t>151</w:t>
        </w:r>
        <w:r>
          <w:rPr>
            <w:noProof/>
            <w:webHidden/>
          </w:rPr>
          <w:fldChar w:fldCharType="end"/>
        </w:r>
      </w:hyperlink>
    </w:p>
    <w:p w14:paraId="7002C26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3" w:history="1">
        <w:r w:rsidRPr="00811F04">
          <w:rPr>
            <w:rStyle w:val="Lienhypertexte"/>
            <w:noProof/>
          </w:rPr>
          <w:t>Figure A.3</w:t>
        </w:r>
        <w:r w:rsidRPr="00811F04">
          <w:rPr>
            <w:rStyle w:val="Lienhypertexte"/>
            <w:noProof/>
          </w:rPr>
          <w:noBreakHyphen/>
          <w:t>4 : Gradient de température adimensionnel à la paroi inférieure, obtenu avec la LPCM et les températures imposées aux parois (h1/h2 = 8, Nx = 80).</w:t>
        </w:r>
        <w:r>
          <w:rPr>
            <w:noProof/>
            <w:webHidden/>
          </w:rPr>
          <w:tab/>
        </w:r>
        <w:r>
          <w:rPr>
            <w:noProof/>
            <w:webHidden/>
          </w:rPr>
          <w:fldChar w:fldCharType="begin"/>
        </w:r>
        <w:r>
          <w:rPr>
            <w:noProof/>
            <w:webHidden/>
          </w:rPr>
          <w:instrText xml:space="preserve"> PAGEREF _Toc3312953 \h </w:instrText>
        </w:r>
        <w:r>
          <w:rPr>
            <w:noProof/>
            <w:webHidden/>
          </w:rPr>
        </w:r>
        <w:r>
          <w:rPr>
            <w:noProof/>
            <w:webHidden/>
          </w:rPr>
          <w:fldChar w:fldCharType="separate"/>
        </w:r>
        <w:r>
          <w:rPr>
            <w:noProof/>
            <w:webHidden/>
          </w:rPr>
          <w:t>151</w:t>
        </w:r>
        <w:r>
          <w:rPr>
            <w:noProof/>
            <w:webHidden/>
          </w:rPr>
          <w:fldChar w:fldCharType="end"/>
        </w:r>
      </w:hyperlink>
    </w:p>
    <w:p w14:paraId="34E82DB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4" w:history="1">
        <w:r w:rsidRPr="00811F04">
          <w:rPr>
            <w:rStyle w:val="Lienhypertexte"/>
            <w:iCs/>
            <w:noProof/>
          </w:rPr>
          <w:t>Figure A.3</w:t>
        </w:r>
        <w:r w:rsidRPr="00811F04">
          <w:rPr>
            <w:rStyle w:val="Lienhypertexte"/>
            <w:iCs/>
            <w:noProof/>
          </w:rPr>
          <w:noBreakHyphen/>
          <w:t>5</w:t>
        </w:r>
        <w:r w:rsidRPr="00811F04">
          <w:rPr>
            <w:rStyle w:val="Lienhypertexte"/>
            <w:noProof/>
          </w:rPr>
          <w:t>: Gradient de température adimensionnel à la paroi supérieure, obtenu avec la LPCM et les températures imposées aux parois (h1/h2 = 8, Nx = 80).</w:t>
        </w:r>
        <w:r>
          <w:rPr>
            <w:noProof/>
            <w:webHidden/>
          </w:rPr>
          <w:tab/>
        </w:r>
        <w:r>
          <w:rPr>
            <w:noProof/>
            <w:webHidden/>
          </w:rPr>
          <w:fldChar w:fldCharType="begin"/>
        </w:r>
        <w:r>
          <w:rPr>
            <w:noProof/>
            <w:webHidden/>
          </w:rPr>
          <w:instrText xml:space="preserve"> PAGEREF _Toc3312954 \h </w:instrText>
        </w:r>
        <w:r>
          <w:rPr>
            <w:noProof/>
            <w:webHidden/>
          </w:rPr>
        </w:r>
        <w:r>
          <w:rPr>
            <w:noProof/>
            <w:webHidden/>
          </w:rPr>
          <w:fldChar w:fldCharType="separate"/>
        </w:r>
        <w:r>
          <w:rPr>
            <w:noProof/>
            <w:webHidden/>
          </w:rPr>
          <w:t>152</w:t>
        </w:r>
        <w:r>
          <w:rPr>
            <w:noProof/>
            <w:webHidden/>
          </w:rPr>
          <w:fldChar w:fldCharType="end"/>
        </w:r>
      </w:hyperlink>
    </w:p>
    <w:p w14:paraId="4A2E0ED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5" w:history="1">
        <w:r w:rsidRPr="00811F04">
          <w:rPr>
            <w:rStyle w:val="Lienhypertexte"/>
            <w:noProof/>
          </w:rPr>
          <w:t>Figure A.3</w:t>
        </w:r>
        <w:r w:rsidRPr="00811F04">
          <w:rPr>
            <w:rStyle w:val="Lienhypertexte"/>
            <w:noProof/>
          </w:rPr>
          <w:noBreakHyphen/>
          <w:t>6: (a) Ecarts relatifs et (b) temps de calcul de la solution LPCM pour N différent    (h1/h2 = 8, Nx = 80).</w:t>
        </w:r>
        <w:r>
          <w:rPr>
            <w:noProof/>
            <w:webHidden/>
          </w:rPr>
          <w:tab/>
        </w:r>
        <w:r>
          <w:rPr>
            <w:noProof/>
            <w:webHidden/>
          </w:rPr>
          <w:fldChar w:fldCharType="begin"/>
        </w:r>
        <w:r>
          <w:rPr>
            <w:noProof/>
            <w:webHidden/>
          </w:rPr>
          <w:instrText xml:space="preserve"> PAGEREF _Toc3312955 \h </w:instrText>
        </w:r>
        <w:r>
          <w:rPr>
            <w:noProof/>
            <w:webHidden/>
          </w:rPr>
        </w:r>
        <w:r>
          <w:rPr>
            <w:noProof/>
            <w:webHidden/>
          </w:rPr>
          <w:fldChar w:fldCharType="separate"/>
        </w:r>
        <w:r>
          <w:rPr>
            <w:noProof/>
            <w:webHidden/>
          </w:rPr>
          <w:t>152</w:t>
        </w:r>
        <w:r>
          <w:rPr>
            <w:noProof/>
            <w:webHidden/>
          </w:rPr>
          <w:fldChar w:fldCharType="end"/>
        </w:r>
      </w:hyperlink>
    </w:p>
    <w:p w14:paraId="63FCD7C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6" w:history="1">
        <w:r w:rsidRPr="00811F04">
          <w:rPr>
            <w:rStyle w:val="Lienhypertexte"/>
            <w:iCs/>
            <w:noProof/>
          </w:rPr>
          <w:t>Figure A.3</w:t>
        </w:r>
        <w:r w:rsidRPr="00811F04">
          <w:rPr>
            <w:rStyle w:val="Lienhypertexte"/>
            <w:iCs/>
            <w:noProof/>
          </w:rPr>
          <w:noBreakHyphen/>
          <w:t xml:space="preserve">7 </w:t>
        </w:r>
        <w:r w:rsidRPr="00811F04">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_Toc3312956 \h </w:instrText>
        </w:r>
        <w:r>
          <w:rPr>
            <w:noProof/>
            <w:webHidden/>
          </w:rPr>
        </w:r>
        <w:r>
          <w:rPr>
            <w:noProof/>
            <w:webHidden/>
          </w:rPr>
          <w:fldChar w:fldCharType="separate"/>
        </w:r>
        <w:r>
          <w:rPr>
            <w:noProof/>
            <w:webHidden/>
          </w:rPr>
          <w:t>153</w:t>
        </w:r>
        <w:r>
          <w:rPr>
            <w:noProof/>
            <w:webHidden/>
          </w:rPr>
          <w:fldChar w:fldCharType="end"/>
        </w:r>
      </w:hyperlink>
    </w:p>
    <w:p w14:paraId="75EFB10E"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7" w:history="1">
        <w:r w:rsidRPr="00811F04">
          <w:rPr>
            <w:rStyle w:val="Lienhypertexte"/>
            <w:iCs/>
            <w:noProof/>
          </w:rPr>
          <w:t>Figure A.3</w:t>
        </w:r>
        <w:r w:rsidRPr="00811F04">
          <w:rPr>
            <w:rStyle w:val="Lienhypertexte"/>
            <w:iCs/>
            <w:noProof/>
          </w:rPr>
          <w:noBreakHyphen/>
          <w:t xml:space="preserve">8 </w:t>
        </w:r>
        <w:r w:rsidRPr="00811F04">
          <w:rPr>
            <w:rStyle w:val="Lienhypertexte"/>
            <w:noProof/>
          </w:rPr>
          <w:t>: Température à la paroi inférieure.   (h1/h2 = 4, Nx = 160).</w:t>
        </w:r>
        <w:r>
          <w:rPr>
            <w:noProof/>
            <w:webHidden/>
          </w:rPr>
          <w:tab/>
        </w:r>
        <w:r>
          <w:rPr>
            <w:noProof/>
            <w:webHidden/>
          </w:rPr>
          <w:fldChar w:fldCharType="begin"/>
        </w:r>
        <w:r>
          <w:rPr>
            <w:noProof/>
            <w:webHidden/>
          </w:rPr>
          <w:instrText xml:space="preserve"> PAGEREF _Toc3312957 \h </w:instrText>
        </w:r>
        <w:r>
          <w:rPr>
            <w:noProof/>
            <w:webHidden/>
          </w:rPr>
        </w:r>
        <w:r>
          <w:rPr>
            <w:noProof/>
            <w:webHidden/>
          </w:rPr>
          <w:fldChar w:fldCharType="separate"/>
        </w:r>
        <w:r>
          <w:rPr>
            <w:noProof/>
            <w:webHidden/>
          </w:rPr>
          <w:t>153</w:t>
        </w:r>
        <w:r>
          <w:rPr>
            <w:noProof/>
            <w:webHidden/>
          </w:rPr>
          <w:fldChar w:fldCharType="end"/>
        </w:r>
      </w:hyperlink>
    </w:p>
    <w:p w14:paraId="0768614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8" w:history="1">
        <w:r w:rsidRPr="00811F04">
          <w:rPr>
            <w:rStyle w:val="Lienhypertexte"/>
            <w:iCs/>
            <w:noProof/>
          </w:rPr>
          <w:t>Figure A.3</w:t>
        </w:r>
        <w:r w:rsidRPr="00811F04">
          <w:rPr>
            <w:rStyle w:val="Lienhypertexte"/>
            <w:iCs/>
            <w:noProof/>
          </w:rPr>
          <w:noBreakHyphen/>
          <w:t xml:space="preserve">9 </w:t>
        </w:r>
        <w:r w:rsidRPr="00811F04">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_Toc3312958 \h </w:instrText>
        </w:r>
        <w:r>
          <w:rPr>
            <w:noProof/>
            <w:webHidden/>
          </w:rPr>
        </w:r>
        <w:r>
          <w:rPr>
            <w:noProof/>
            <w:webHidden/>
          </w:rPr>
          <w:fldChar w:fldCharType="separate"/>
        </w:r>
        <w:r>
          <w:rPr>
            <w:noProof/>
            <w:webHidden/>
          </w:rPr>
          <w:t>154</w:t>
        </w:r>
        <w:r>
          <w:rPr>
            <w:noProof/>
            <w:webHidden/>
          </w:rPr>
          <w:fldChar w:fldCharType="end"/>
        </w:r>
      </w:hyperlink>
    </w:p>
    <w:p w14:paraId="4A685F3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59" w:history="1">
        <w:r w:rsidRPr="00811F04">
          <w:rPr>
            <w:rStyle w:val="Lienhypertexte"/>
            <w:iCs/>
            <w:noProof/>
          </w:rPr>
          <w:t>Figure A.3</w:t>
        </w:r>
        <w:r w:rsidRPr="00811F04">
          <w:rPr>
            <w:rStyle w:val="Lienhypertexte"/>
            <w:iCs/>
            <w:noProof/>
          </w:rPr>
          <w:noBreakHyphen/>
          <w:t>10</w:t>
        </w:r>
        <w:r w:rsidRPr="00811F04">
          <w:rPr>
            <w:rStyle w:val="Lienhypertexte"/>
            <w:noProof/>
          </w:rPr>
          <w:t>: Gradient de température adimensionnel à la paroi inférieure.   (h1/h2 = 4, Nx = 160).</w:t>
        </w:r>
        <w:r>
          <w:rPr>
            <w:noProof/>
            <w:webHidden/>
          </w:rPr>
          <w:tab/>
        </w:r>
        <w:r>
          <w:rPr>
            <w:noProof/>
            <w:webHidden/>
          </w:rPr>
          <w:fldChar w:fldCharType="begin"/>
        </w:r>
        <w:r>
          <w:rPr>
            <w:noProof/>
            <w:webHidden/>
          </w:rPr>
          <w:instrText xml:space="preserve"> PAGEREF _Toc3312959 \h </w:instrText>
        </w:r>
        <w:r>
          <w:rPr>
            <w:noProof/>
            <w:webHidden/>
          </w:rPr>
        </w:r>
        <w:r>
          <w:rPr>
            <w:noProof/>
            <w:webHidden/>
          </w:rPr>
          <w:fldChar w:fldCharType="separate"/>
        </w:r>
        <w:r>
          <w:rPr>
            <w:noProof/>
            <w:webHidden/>
          </w:rPr>
          <w:t>154</w:t>
        </w:r>
        <w:r>
          <w:rPr>
            <w:noProof/>
            <w:webHidden/>
          </w:rPr>
          <w:fldChar w:fldCharType="end"/>
        </w:r>
      </w:hyperlink>
    </w:p>
    <w:p w14:paraId="2119C84E"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0" w:history="1">
        <w:r w:rsidRPr="00811F04">
          <w:rPr>
            <w:rStyle w:val="Lienhypertexte"/>
            <w:noProof/>
          </w:rPr>
          <w:t>Figure A.4</w:t>
        </w:r>
        <w:r w:rsidRPr="00811F04">
          <w:rPr>
            <w:rStyle w:val="Lienhypertexte"/>
            <w:noProof/>
          </w:rPr>
          <w:noBreakHyphen/>
          <w:t>1: LPCM, N=12</w:t>
        </w:r>
        <w:r>
          <w:rPr>
            <w:noProof/>
            <w:webHidden/>
          </w:rPr>
          <w:tab/>
        </w:r>
        <w:r>
          <w:rPr>
            <w:noProof/>
            <w:webHidden/>
          </w:rPr>
          <w:fldChar w:fldCharType="begin"/>
        </w:r>
        <w:r>
          <w:rPr>
            <w:noProof/>
            <w:webHidden/>
          </w:rPr>
          <w:instrText xml:space="preserve"> PAGEREF _Toc3312960 \h </w:instrText>
        </w:r>
        <w:r>
          <w:rPr>
            <w:noProof/>
            <w:webHidden/>
          </w:rPr>
        </w:r>
        <w:r>
          <w:rPr>
            <w:noProof/>
            <w:webHidden/>
          </w:rPr>
          <w:fldChar w:fldCharType="separate"/>
        </w:r>
        <w:r>
          <w:rPr>
            <w:noProof/>
            <w:webHidden/>
          </w:rPr>
          <w:t>155</w:t>
        </w:r>
        <w:r>
          <w:rPr>
            <w:noProof/>
            <w:webHidden/>
          </w:rPr>
          <w:fldChar w:fldCharType="end"/>
        </w:r>
      </w:hyperlink>
    </w:p>
    <w:p w14:paraId="75260D75"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1" w:history="1">
        <w:r w:rsidRPr="00811F04">
          <w:rPr>
            <w:rStyle w:val="Lienhypertexte"/>
            <w:noProof/>
          </w:rPr>
          <w:t>Figure A.4</w:t>
        </w:r>
        <w:r w:rsidRPr="00811F04">
          <w:rPr>
            <w:rStyle w:val="Lienhypertexte"/>
            <w:noProof/>
          </w:rPr>
          <w:noBreakHyphen/>
          <w:t>2: NDM, Ny=80</w:t>
        </w:r>
        <w:r>
          <w:rPr>
            <w:noProof/>
            <w:webHidden/>
          </w:rPr>
          <w:tab/>
        </w:r>
        <w:r>
          <w:rPr>
            <w:noProof/>
            <w:webHidden/>
          </w:rPr>
          <w:fldChar w:fldCharType="begin"/>
        </w:r>
        <w:r>
          <w:rPr>
            <w:noProof/>
            <w:webHidden/>
          </w:rPr>
          <w:instrText xml:space="preserve"> PAGEREF _Toc3312961 \h </w:instrText>
        </w:r>
        <w:r>
          <w:rPr>
            <w:noProof/>
            <w:webHidden/>
          </w:rPr>
        </w:r>
        <w:r>
          <w:rPr>
            <w:noProof/>
            <w:webHidden/>
          </w:rPr>
          <w:fldChar w:fldCharType="separate"/>
        </w:r>
        <w:r>
          <w:rPr>
            <w:noProof/>
            <w:webHidden/>
          </w:rPr>
          <w:t>155</w:t>
        </w:r>
        <w:r>
          <w:rPr>
            <w:noProof/>
            <w:webHidden/>
          </w:rPr>
          <w:fldChar w:fldCharType="end"/>
        </w:r>
      </w:hyperlink>
    </w:p>
    <w:p w14:paraId="4FDF3963"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2" w:history="1">
        <w:r w:rsidRPr="00811F04">
          <w:rPr>
            <w:rStyle w:val="Lienhypertexte"/>
            <w:noProof/>
          </w:rPr>
          <w:t>Figure A.4</w:t>
        </w:r>
        <w:r w:rsidRPr="00811F04">
          <w:rPr>
            <w:rStyle w:val="Lienhypertexte"/>
            <w:noProof/>
          </w:rPr>
          <w:noBreakHyphen/>
          <w:t>3: LPCM, N=16</w:t>
        </w:r>
        <w:r>
          <w:rPr>
            <w:noProof/>
            <w:webHidden/>
          </w:rPr>
          <w:tab/>
        </w:r>
        <w:r>
          <w:rPr>
            <w:noProof/>
            <w:webHidden/>
          </w:rPr>
          <w:fldChar w:fldCharType="begin"/>
        </w:r>
        <w:r>
          <w:rPr>
            <w:noProof/>
            <w:webHidden/>
          </w:rPr>
          <w:instrText xml:space="preserve"> PAGEREF _Toc3312962 \h </w:instrText>
        </w:r>
        <w:r>
          <w:rPr>
            <w:noProof/>
            <w:webHidden/>
          </w:rPr>
        </w:r>
        <w:r>
          <w:rPr>
            <w:noProof/>
            <w:webHidden/>
          </w:rPr>
          <w:fldChar w:fldCharType="separate"/>
        </w:r>
        <w:r>
          <w:rPr>
            <w:noProof/>
            <w:webHidden/>
          </w:rPr>
          <w:t>155</w:t>
        </w:r>
        <w:r>
          <w:rPr>
            <w:noProof/>
            <w:webHidden/>
          </w:rPr>
          <w:fldChar w:fldCharType="end"/>
        </w:r>
      </w:hyperlink>
    </w:p>
    <w:p w14:paraId="41A97CC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3" w:history="1">
        <w:r w:rsidRPr="00811F04">
          <w:rPr>
            <w:rStyle w:val="Lienhypertexte"/>
            <w:noProof/>
          </w:rPr>
          <w:t>Figure A.4</w:t>
        </w:r>
        <w:r w:rsidRPr="00811F04">
          <w:rPr>
            <w:rStyle w:val="Lienhypertexte"/>
            <w:noProof/>
          </w:rPr>
          <w:noBreakHyphen/>
          <w:t>4: NDM, N</w:t>
        </w:r>
        <w:r w:rsidRPr="00811F04">
          <w:rPr>
            <w:rStyle w:val="Lienhypertexte"/>
            <w:noProof/>
            <w:vertAlign w:val="subscript"/>
          </w:rPr>
          <w:t>y</w:t>
        </w:r>
        <w:r w:rsidRPr="00811F04">
          <w:rPr>
            <w:rStyle w:val="Lienhypertexte"/>
            <w:noProof/>
          </w:rPr>
          <w:t>=160</w:t>
        </w:r>
        <w:r>
          <w:rPr>
            <w:noProof/>
            <w:webHidden/>
          </w:rPr>
          <w:tab/>
        </w:r>
        <w:r>
          <w:rPr>
            <w:noProof/>
            <w:webHidden/>
          </w:rPr>
          <w:fldChar w:fldCharType="begin"/>
        </w:r>
        <w:r>
          <w:rPr>
            <w:noProof/>
            <w:webHidden/>
          </w:rPr>
          <w:instrText xml:space="preserve"> PAGEREF _Toc3312963 \h </w:instrText>
        </w:r>
        <w:r>
          <w:rPr>
            <w:noProof/>
            <w:webHidden/>
          </w:rPr>
        </w:r>
        <w:r>
          <w:rPr>
            <w:noProof/>
            <w:webHidden/>
          </w:rPr>
          <w:fldChar w:fldCharType="separate"/>
        </w:r>
        <w:r>
          <w:rPr>
            <w:noProof/>
            <w:webHidden/>
          </w:rPr>
          <w:t>155</w:t>
        </w:r>
        <w:r>
          <w:rPr>
            <w:noProof/>
            <w:webHidden/>
          </w:rPr>
          <w:fldChar w:fldCharType="end"/>
        </w:r>
      </w:hyperlink>
    </w:p>
    <w:p w14:paraId="1E24DB2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4" w:history="1">
        <w:r w:rsidRPr="00811F04">
          <w:rPr>
            <w:rStyle w:val="Lienhypertexte"/>
            <w:noProof/>
          </w:rPr>
          <w:t>Figure A.4</w:t>
        </w:r>
        <w:r w:rsidRPr="00811F04">
          <w:rPr>
            <w:rStyle w:val="Lienhypertexte"/>
            <w:noProof/>
          </w:rPr>
          <w:noBreakHyphen/>
          <w:t>5: LPCM, N=16</w:t>
        </w:r>
        <w:r>
          <w:rPr>
            <w:noProof/>
            <w:webHidden/>
          </w:rPr>
          <w:tab/>
        </w:r>
        <w:r>
          <w:rPr>
            <w:noProof/>
            <w:webHidden/>
          </w:rPr>
          <w:fldChar w:fldCharType="begin"/>
        </w:r>
        <w:r>
          <w:rPr>
            <w:noProof/>
            <w:webHidden/>
          </w:rPr>
          <w:instrText xml:space="preserve"> PAGEREF _Toc3312964 \h </w:instrText>
        </w:r>
        <w:r>
          <w:rPr>
            <w:noProof/>
            <w:webHidden/>
          </w:rPr>
        </w:r>
        <w:r>
          <w:rPr>
            <w:noProof/>
            <w:webHidden/>
          </w:rPr>
          <w:fldChar w:fldCharType="separate"/>
        </w:r>
        <w:r>
          <w:rPr>
            <w:noProof/>
            <w:webHidden/>
          </w:rPr>
          <w:t>155</w:t>
        </w:r>
        <w:r>
          <w:rPr>
            <w:noProof/>
            <w:webHidden/>
          </w:rPr>
          <w:fldChar w:fldCharType="end"/>
        </w:r>
      </w:hyperlink>
    </w:p>
    <w:p w14:paraId="06F725A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5" w:history="1">
        <w:r w:rsidRPr="00811F04">
          <w:rPr>
            <w:rStyle w:val="Lienhypertexte"/>
            <w:noProof/>
          </w:rPr>
          <w:t>Figure A.4</w:t>
        </w:r>
        <w:r w:rsidRPr="00811F04">
          <w:rPr>
            <w:rStyle w:val="Lienhypertexte"/>
            <w:noProof/>
          </w:rPr>
          <w:noBreakHyphen/>
          <w:t>6: NDM, Ny=160</w:t>
        </w:r>
        <w:r>
          <w:rPr>
            <w:noProof/>
            <w:webHidden/>
          </w:rPr>
          <w:tab/>
        </w:r>
        <w:r>
          <w:rPr>
            <w:noProof/>
            <w:webHidden/>
          </w:rPr>
          <w:fldChar w:fldCharType="begin"/>
        </w:r>
        <w:r>
          <w:rPr>
            <w:noProof/>
            <w:webHidden/>
          </w:rPr>
          <w:instrText xml:space="preserve"> PAGEREF _Toc3312965 \h </w:instrText>
        </w:r>
        <w:r>
          <w:rPr>
            <w:noProof/>
            <w:webHidden/>
          </w:rPr>
        </w:r>
        <w:r>
          <w:rPr>
            <w:noProof/>
            <w:webHidden/>
          </w:rPr>
          <w:fldChar w:fldCharType="separate"/>
        </w:r>
        <w:r>
          <w:rPr>
            <w:noProof/>
            <w:webHidden/>
          </w:rPr>
          <w:t>155</w:t>
        </w:r>
        <w:r>
          <w:rPr>
            <w:noProof/>
            <w:webHidden/>
          </w:rPr>
          <w:fldChar w:fldCharType="end"/>
        </w:r>
      </w:hyperlink>
    </w:p>
    <w:p w14:paraId="526B648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6" w:history="1">
        <w:r w:rsidRPr="00811F04">
          <w:rPr>
            <w:rStyle w:val="Lienhypertexte"/>
            <w:noProof/>
          </w:rPr>
          <w:t>Figure A.4</w:t>
        </w:r>
        <w:r w:rsidRPr="00811F04">
          <w:rPr>
            <w:rStyle w:val="Lienhypertexte"/>
            <w:noProof/>
          </w:rPr>
          <w:noBreakHyphen/>
          <w:t>7: LPCM, N=16</w:t>
        </w:r>
        <w:r>
          <w:rPr>
            <w:noProof/>
            <w:webHidden/>
          </w:rPr>
          <w:tab/>
        </w:r>
        <w:r>
          <w:rPr>
            <w:noProof/>
            <w:webHidden/>
          </w:rPr>
          <w:fldChar w:fldCharType="begin"/>
        </w:r>
        <w:r>
          <w:rPr>
            <w:noProof/>
            <w:webHidden/>
          </w:rPr>
          <w:instrText xml:space="preserve"> PAGEREF _Toc3312966 \h </w:instrText>
        </w:r>
        <w:r>
          <w:rPr>
            <w:noProof/>
            <w:webHidden/>
          </w:rPr>
        </w:r>
        <w:r>
          <w:rPr>
            <w:noProof/>
            <w:webHidden/>
          </w:rPr>
          <w:fldChar w:fldCharType="separate"/>
        </w:r>
        <w:r>
          <w:rPr>
            <w:noProof/>
            <w:webHidden/>
          </w:rPr>
          <w:t>156</w:t>
        </w:r>
        <w:r>
          <w:rPr>
            <w:noProof/>
            <w:webHidden/>
          </w:rPr>
          <w:fldChar w:fldCharType="end"/>
        </w:r>
      </w:hyperlink>
    </w:p>
    <w:p w14:paraId="7CFBB2F4"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7" w:history="1">
        <w:r w:rsidRPr="00811F04">
          <w:rPr>
            <w:rStyle w:val="Lienhypertexte"/>
            <w:noProof/>
          </w:rPr>
          <w:t>Figure A.4</w:t>
        </w:r>
        <w:r w:rsidRPr="00811F04">
          <w:rPr>
            <w:rStyle w:val="Lienhypertexte"/>
            <w:noProof/>
          </w:rPr>
          <w:noBreakHyphen/>
          <w:t>8: NDM, N</w:t>
        </w:r>
        <w:r w:rsidRPr="00811F04">
          <w:rPr>
            <w:rStyle w:val="Lienhypertexte"/>
            <w:noProof/>
            <w:vertAlign w:val="subscript"/>
          </w:rPr>
          <w:t>y</w:t>
        </w:r>
        <w:r w:rsidRPr="00811F04">
          <w:rPr>
            <w:rStyle w:val="Lienhypertexte"/>
            <w:noProof/>
          </w:rPr>
          <w:t>=160</w:t>
        </w:r>
        <w:r>
          <w:rPr>
            <w:noProof/>
            <w:webHidden/>
          </w:rPr>
          <w:tab/>
        </w:r>
        <w:r>
          <w:rPr>
            <w:noProof/>
            <w:webHidden/>
          </w:rPr>
          <w:fldChar w:fldCharType="begin"/>
        </w:r>
        <w:r>
          <w:rPr>
            <w:noProof/>
            <w:webHidden/>
          </w:rPr>
          <w:instrText xml:space="preserve"> PAGEREF _Toc3312967 \h </w:instrText>
        </w:r>
        <w:r>
          <w:rPr>
            <w:noProof/>
            <w:webHidden/>
          </w:rPr>
        </w:r>
        <w:r>
          <w:rPr>
            <w:noProof/>
            <w:webHidden/>
          </w:rPr>
          <w:fldChar w:fldCharType="separate"/>
        </w:r>
        <w:r>
          <w:rPr>
            <w:noProof/>
            <w:webHidden/>
          </w:rPr>
          <w:t>156</w:t>
        </w:r>
        <w:r>
          <w:rPr>
            <w:noProof/>
            <w:webHidden/>
          </w:rPr>
          <w:fldChar w:fldCharType="end"/>
        </w:r>
      </w:hyperlink>
    </w:p>
    <w:p w14:paraId="5F0D31C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8" w:history="1">
        <w:r w:rsidRPr="00811F04">
          <w:rPr>
            <w:rStyle w:val="Lienhypertexte"/>
            <w:noProof/>
          </w:rPr>
          <w:t>Figure A.4</w:t>
        </w:r>
        <w:r w:rsidRPr="00811F04">
          <w:rPr>
            <w:rStyle w:val="Lienhypertexte"/>
            <w:noProof/>
          </w:rPr>
          <w:noBreakHyphen/>
          <w:t>9: LPCM, N=16</w:t>
        </w:r>
        <w:r>
          <w:rPr>
            <w:noProof/>
            <w:webHidden/>
          </w:rPr>
          <w:tab/>
        </w:r>
        <w:r>
          <w:rPr>
            <w:noProof/>
            <w:webHidden/>
          </w:rPr>
          <w:fldChar w:fldCharType="begin"/>
        </w:r>
        <w:r>
          <w:rPr>
            <w:noProof/>
            <w:webHidden/>
          </w:rPr>
          <w:instrText xml:space="preserve"> PAGEREF _Toc3312968 \h </w:instrText>
        </w:r>
        <w:r>
          <w:rPr>
            <w:noProof/>
            <w:webHidden/>
          </w:rPr>
        </w:r>
        <w:r>
          <w:rPr>
            <w:noProof/>
            <w:webHidden/>
          </w:rPr>
          <w:fldChar w:fldCharType="separate"/>
        </w:r>
        <w:r>
          <w:rPr>
            <w:noProof/>
            <w:webHidden/>
          </w:rPr>
          <w:t>156</w:t>
        </w:r>
        <w:r>
          <w:rPr>
            <w:noProof/>
            <w:webHidden/>
          </w:rPr>
          <w:fldChar w:fldCharType="end"/>
        </w:r>
      </w:hyperlink>
    </w:p>
    <w:p w14:paraId="183B71F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69" w:history="1">
        <w:r w:rsidRPr="00811F04">
          <w:rPr>
            <w:rStyle w:val="Lienhypertexte"/>
            <w:noProof/>
          </w:rPr>
          <w:t>Figure A.4</w:t>
        </w:r>
        <w:r w:rsidRPr="00811F04">
          <w:rPr>
            <w:rStyle w:val="Lienhypertexte"/>
            <w:noProof/>
          </w:rPr>
          <w:noBreakHyphen/>
          <w:t>10: NDM, N</w:t>
        </w:r>
        <w:r w:rsidRPr="00811F04">
          <w:rPr>
            <w:rStyle w:val="Lienhypertexte"/>
            <w:noProof/>
            <w:vertAlign w:val="subscript"/>
          </w:rPr>
          <w:t>y</w:t>
        </w:r>
        <w:r w:rsidRPr="00811F04">
          <w:rPr>
            <w:rStyle w:val="Lienhypertexte"/>
            <w:noProof/>
          </w:rPr>
          <w:t>=160</w:t>
        </w:r>
        <w:r>
          <w:rPr>
            <w:noProof/>
            <w:webHidden/>
          </w:rPr>
          <w:tab/>
        </w:r>
        <w:r>
          <w:rPr>
            <w:noProof/>
            <w:webHidden/>
          </w:rPr>
          <w:fldChar w:fldCharType="begin"/>
        </w:r>
        <w:r>
          <w:rPr>
            <w:noProof/>
            <w:webHidden/>
          </w:rPr>
          <w:instrText xml:space="preserve"> PAGEREF _Toc3312969 \h </w:instrText>
        </w:r>
        <w:r>
          <w:rPr>
            <w:noProof/>
            <w:webHidden/>
          </w:rPr>
        </w:r>
        <w:r>
          <w:rPr>
            <w:noProof/>
            <w:webHidden/>
          </w:rPr>
          <w:fldChar w:fldCharType="separate"/>
        </w:r>
        <w:r>
          <w:rPr>
            <w:noProof/>
            <w:webHidden/>
          </w:rPr>
          <w:t>156</w:t>
        </w:r>
        <w:r>
          <w:rPr>
            <w:noProof/>
            <w:webHidden/>
          </w:rPr>
          <w:fldChar w:fldCharType="end"/>
        </w:r>
      </w:hyperlink>
    </w:p>
    <w:p w14:paraId="3B8EEB7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0" w:history="1">
        <w:r w:rsidRPr="00811F04">
          <w:rPr>
            <w:rStyle w:val="Lienhypertexte"/>
            <w:noProof/>
          </w:rPr>
          <w:t>Figure C.2</w:t>
        </w:r>
        <w:r w:rsidRPr="00811F04">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_Toc3312970 \h </w:instrText>
        </w:r>
        <w:r>
          <w:rPr>
            <w:noProof/>
            <w:webHidden/>
          </w:rPr>
        </w:r>
        <w:r>
          <w:rPr>
            <w:noProof/>
            <w:webHidden/>
          </w:rPr>
          <w:fldChar w:fldCharType="separate"/>
        </w:r>
        <w:r>
          <w:rPr>
            <w:noProof/>
            <w:webHidden/>
          </w:rPr>
          <w:t>161</w:t>
        </w:r>
        <w:r>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893" w:name="_Toc3312839"/>
      <w:r>
        <w:lastRenderedPageBreak/>
        <w:t>Liste des tableaux</w:t>
      </w:r>
      <w:bookmarkEnd w:id="2893"/>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5D13E409" w14:textId="77777777" w:rsidR="00DC788A"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3312971" w:history="1">
        <w:r w:rsidR="00DC788A" w:rsidRPr="008D4A22">
          <w:rPr>
            <w:rStyle w:val="Lienhypertexte"/>
            <w:noProof/>
          </w:rPr>
          <w:t>Tableau 2.5</w:t>
        </w:r>
        <w:r w:rsidR="00DC788A" w:rsidRPr="008D4A22">
          <w:rPr>
            <w:rStyle w:val="Lienhypertexte"/>
            <w:noProof/>
          </w:rPr>
          <w:noBreakHyphen/>
          <w:t>1 : Caractéristiques géométriques et du lubrifiant</w:t>
        </w:r>
        <w:r w:rsidR="00DC788A">
          <w:rPr>
            <w:noProof/>
            <w:webHidden/>
          </w:rPr>
          <w:tab/>
        </w:r>
        <w:r w:rsidR="00DC788A">
          <w:rPr>
            <w:noProof/>
            <w:webHidden/>
          </w:rPr>
          <w:fldChar w:fldCharType="begin"/>
        </w:r>
        <w:r w:rsidR="00DC788A">
          <w:rPr>
            <w:noProof/>
            <w:webHidden/>
          </w:rPr>
          <w:instrText xml:space="preserve"> PAGEREF _Toc3312971 \h </w:instrText>
        </w:r>
        <w:r w:rsidR="00DC788A">
          <w:rPr>
            <w:noProof/>
            <w:webHidden/>
          </w:rPr>
        </w:r>
        <w:r w:rsidR="00DC788A">
          <w:rPr>
            <w:noProof/>
            <w:webHidden/>
          </w:rPr>
          <w:fldChar w:fldCharType="separate"/>
        </w:r>
        <w:r w:rsidR="00DC788A">
          <w:rPr>
            <w:noProof/>
            <w:webHidden/>
          </w:rPr>
          <w:t>61</w:t>
        </w:r>
        <w:r w:rsidR="00DC788A">
          <w:rPr>
            <w:noProof/>
            <w:webHidden/>
          </w:rPr>
          <w:fldChar w:fldCharType="end"/>
        </w:r>
      </w:hyperlink>
    </w:p>
    <w:p w14:paraId="5F202800"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2" w:history="1">
        <w:r w:rsidRPr="008D4A22">
          <w:rPr>
            <w:rStyle w:val="Lienhypertexte"/>
            <w:bCs/>
            <w:noProof/>
          </w:rPr>
          <w:t>Tableau 2.5</w:t>
        </w:r>
        <w:r w:rsidRPr="008D4A22">
          <w:rPr>
            <w:rStyle w:val="Lienhypertexte"/>
            <w:bCs/>
            <w:noProof/>
          </w:rPr>
          <w:noBreakHyphen/>
          <w:t>2 : Trois configurations de calcul avec leurs conditions aux limites</w:t>
        </w:r>
        <w:r>
          <w:rPr>
            <w:noProof/>
            <w:webHidden/>
          </w:rPr>
          <w:tab/>
        </w:r>
        <w:r>
          <w:rPr>
            <w:noProof/>
            <w:webHidden/>
          </w:rPr>
          <w:fldChar w:fldCharType="begin"/>
        </w:r>
        <w:r>
          <w:rPr>
            <w:noProof/>
            <w:webHidden/>
          </w:rPr>
          <w:instrText xml:space="preserve"> PAGEREF _Toc3312972 \h </w:instrText>
        </w:r>
        <w:r>
          <w:rPr>
            <w:noProof/>
            <w:webHidden/>
          </w:rPr>
        </w:r>
        <w:r>
          <w:rPr>
            <w:noProof/>
            <w:webHidden/>
          </w:rPr>
          <w:fldChar w:fldCharType="separate"/>
        </w:r>
        <w:r>
          <w:rPr>
            <w:noProof/>
            <w:webHidden/>
          </w:rPr>
          <w:t>62</w:t>
        </w:r>
        <w:r>
          <w:rPr>
            <w:noProof/>
            <w:webHidden/>
          </w:rPr>
          <w:fldChar w:fldCharType="end"/>
        </w:r>
      </w:hyperlink>
    </w:p>
    <w:p w14:paraId="6FAB761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3" w:history="1">
        <w:r w:rsidRPr="008D4A22">
          <w:rPr>
            <w:rStyle w:val="Lienhypertexte"/>
            <w:noProof/>
          </w:rPr>
          <w:t>Tableau 3.1</w:t>
        </w:r>
        <w:r w:rsidRPr="008D4A22">
          <w:rPr>
            <w:rStyle w:val="Lienhypertexte"/>
            <w:noProof/>
          </w:rPr>
          <w:noBreakHyphen/>
          <w:t>1 : Ordres de grandeur du coefficient de convection thermique H</w:t>
        </w:r>
        <w:r w:rsidRPr="008D4A22">
          <w:rPr>
            <w:rStyle w:val="Lienhypertexte"/>
            <w:noProof/>
            <w:vertAlign w:val="subscript"/>
          </w:rPr>
          <w:t>c</w:t>
        </w:r>
        <w:r w:rsidRPr="008D4A22">
          <w:rPr>
            <w:rStyle w:val="Lienhypertexte"/>
            <w:noProof/>
          </w:rPr>
          <w:t xml:space="preserve"> [W/m</w:t>
        </w:r>
        <w:r w:rsidRPr="008D4A22">
          <w:rPr>
            <w:rStyle w:val="Lienhypertexte"/>
            <w:noProof/>
            <w:vertAlign w:val="superscript"/>
          </w:rPr>
          <w:t>2</w:t>
        </w:r>
        <w:r w:rsidRPr="008D4A22">
          <w:rPr>
            <w:rStyle w:val="Lienhypertexte"/>
            <w:noProof/>
          </w:rPr>
          <w:t>K]</w:t>
        </w:r>
        <w:r>
          <w:rPr>
            <w:noProof/>
            <w:webHidden/>
          </w:rPr>
          <w:tab/>
        </w:r>
        <w:r>
          <w:rPr>
            <w:noProof/>
            <w:webHidden/>
          </w:rPr>
          <w:fldChar w:fldCharType="begin"/>
        </w:r>
        <w:r>
          <w:rPr>
            <w:noProof/>
            <w:webHidden/>
          </w:rPr>
          <w:instrText xml:space="preserve"> PAGEREF _Toc3312973 \h </w:instrText>
        </w:r>
        <w:r>
          <w:rPr>
            <w:noProof/>
            <w:webHidden/>
          </w:rPr>
        </w:r>
        <w:r>
          <w:rPr>
            <w:noProof/>
            <w:webHidden/>
          </w:rPr>
          <w:fldChar w:fldCharType="separate"/>
        </w:r>
        <w:r>
          <w:rPr>
            <w:noProof/>
            <w:webHidden/>
          </w:rPr>
          <w:t>67</w:t>
        </w:r>
        <w:r>
          <w:rPr>
            <w:noProof/>
            <w:webHidden/>
          </w:rPr>
          <w:fldChar w:fldCharType="end"/>
        </w:r>
      </w:hyperlink>
    </w:p>
    <w:p w14:paraId="1FDD63D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4" w:history="1">
        <w:r w:rsidRPr="008D4A22">
          <w:rPr>
            <w:rStyle w:val="Lienhypertexte"/>
            <w:noProof/>
          </w:rPr>
          <w:t>Tableau 3.1</w:t>
        </w:r>
        <w:r w:rsidRPr="008D4A22">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_Toc3312974 \h </w:instrText>
        </w:r>
        <w:r>
          <w:rPr>
            <w:noProof/>
            <w:webHidden/>
          </w:rPr>
        </w:r>
        <w:r>
          <w:rPr>
            <w:noProof/>
            <w:webHidden/>
          </w:rPr>
          <w:fldChar w:fldCharType="separate"/>
        </w:r>
        <w:r>
          <w:rPr>
            <w:noProof/>
            <w:webHidden/>
          </w:rPr>
          <w:t>70</w:t>
        </w:r>
        <w:r>
          <w:rPr>
            <w:noProof/>
            <w:webHidden/>
          </w:rPr>
          <w:fldChar w:fldCharType="end"/>
        </w:r>
      </w:hyperlink>
    </w:p>
    <w:p w14:paraId="0B4CC82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5" w:history="1">
        <w:r w:rsidRPr="008D4A22">
          <w:rPr>
            <w:rStyle w:val="Lienhypertexte"/>
            <w:noProof/>
          </w:rPr>
          <w:t>Tableau 4.2</w:t>
        </w:r>
        <w:r w:rsidRPr="008D4A22">
          <w:rPr>
            <w:rStyle w:val="Lienhypertexte"/>
            <w:noProof/>
          </w:rPr>
          <w:noBreakHyphen/>
          <w:t>1 : Propriétés du lubrifiant</w:t>
        </w:r>
        <w:r>
          <w:rPr>
            <w:noProof/>
            <w:webHidden/>
          </w:rPr>
          <w:tab/>
        </w:r>
        <w:r>
          <w:rPr>
            <w:noProof/>
            <w:webHidden/>
          </w:rPr>
          <w:fldChar w:fldCharType="begin"/>
        </w:r>
        <w:r>
          <w:rPr>
            <w:noProof/>
            <w:webHidden/>
          </w:rPr>
          <w:instrText xml:space="preserve"> PAGEREF _Toc3312975 \h </w:instrText>
        </w:r>
        <w:r>
          <w:rPr>
            <w:noProof/>
            <w:webHidden/>
          </w:rPr>
        </w:r>
        <w:r>
          <w:rPr>
            <w:noProof/>
            <w:webHidden/>
          </w:rPr>
          <w:fldChar w:fldCharType="separate"/>
        </w:r>
        <w:r>
          <w:rPr>
            <w:noProof/>
            <w:webHidden/>
          </w:rPr>
          <w:t>93</w:t>
        </w:r>
        <w:r>
          <w:rPr>
            <w:noProof/>
            <w:webHidden/>
          </w:rPr>
          <w:fldChar w:fldCharType="end"/>
        </w:r>
      </w:hyperlink>
    </w:p>
    <w:p w14:paraId="1BA7B38D"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6" w:history="1">
        <w:r w:rsidRPr="008D4A22">
          <w:rPr>
            <w:rStyle w:val="Lienhypertexte"/>
            <w:noProof/>
          </w:rPr>
          <w:t>Tableau 4.2</w:t>
        </w:r>
        <w:r w:rsidRPr="008D4A22">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_Toc3312976 \h </w:instrText>
        </w:r>
        <w:r>
          <w:rPr>
            <w:noProof/>
            <w:webHidden/>
          </w:rPr>
        </w:r>
        <w:r>
          <w:rPr>
            <w:noProof/>
            <w:webHidden/>
          </w:rPr>
          <w:fldChar w:fldCharType="separate"/>
        </w:r>
        <w:r>
          <w:rPr>
            <w:noProof/>
            <w:webHidden/>
          </w:rPr>
          <w:t>94</w:t>
        </w:r>
        <w:r>
          <w:rPr>
            <w:noProof/>
            <w:webHidden/>
          </w:rPr>
          <w:fldChar w:fldCharType="end"/>
        </w:r>
      </w:hyperlink>
    </w:p>
    <w:p w14:paraId="0B9FD5D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7" w:history="1">
        <w:r w:rsidRPr="008D4A22">
          <w:rPr>
            <w:rStyle w:val="Lienhypertexte"/>
            <w:rFonts w:cs="Calibri"/>
            <w:noProof/>
          </w:rPr>
          <w:t>Tableau 4.2</w:t>
        </w:r>
        <w:r w:rsidRPr="008D4A22">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_Toc3312977 \h </w:instrText>
        </w:r>
        <w:r>
          <w:rPr>
            <w:noProof/>
            <w:webHidden/>
          </w:rPr>
        </w:r>
        <w:r>
          <w:rPr>
            <w:noProof/>
            <w:webHidden/>
          </w:rPr>
          <w:fldChar w:fldCharType="separate"/>
        </w:r>
        <w:r>
          <w:rPr>
            <w:noProof/>
            <w:webHidden/>
          </w:rPr>
          <w:t>97</w:t>
        </w:r>
        <w:r>
          <w:rPr>
            <w:noProof/>
            <w:webHidden/>
          </w:rPr>
          <w:fldChar w:fldCharType="end"/>
        </w:r>
      </w:hyperlink>
    </w:p>
    <w:p w14:paraId="0DDBFDCA"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8" w:history="1">
        <w:r w:rsidRPr="008D4A22">
          <w:rPr>
            <w:rStyle w:val="Lienhypertexte"/>
            <w:noProof/>
          </w:rPr>
          <w:t>Tableau 5.1</w:t>
        </w:r>
        <w:r w:rsidRPr="008D4A22">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_Toc3312978 \h </w:instrText>
        </w:r>
        <w:r>
          <w:rPr>
            <w:noProof/>
            <w:webHidden/>
          </w:rPr>
        </w:r>
        <w:r>
          <w:rPr>
            <w:noProof/>
            <w:webHidden/>
          </w:rPr>
          <w:fldChar w:fldCharType="separate"/>
        </w:r>
        <w:r>
          <w:rPr>
            <w:noProof/>
            <w:webHidden/>
          </w:rPr>
          <w:t>120</w:t>
        </w:r>
        <w:r>
          <w:rPr>
            <w:noProof/>
            <w:webHidden/>
          </w:rPr>
          <w:fldChar w:fldCharType="end"/>
        </w:r>
      </w:hyperlink>
    </w:p>
    <w:p w14:paraId="4BA3EFF2"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79" w:history="1">
        <w:r w:rsidRPr="008D4A22">
          <w:rPr>
            <w:rStyle w:val="Lienhypertexte"/>
            <w:noProof/>
          </w:rPr>
          <w:t>Tableau 5.2</w:t>
        </w:r>
        <w:r w:rsidRPr="008D4A22">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_Toc3312979 \h </w:instrText>
        </w:r>
        <w:r>
          <w:rPr>
            <w:noProof/>
            <w:webHidden/>
          </w:rPr>
        </w:r>
        <w:r>
          <w:rPr>
            <w:noProof/>
            <w:webHidden/>
          </w:rPr>
          <w:fldChar w:fldCharType="separate"/>
        </w:r>
        <w:r>
          <w:rPr>
            <w:noProof/>
            <w:webHidden/>
          </w:rPr>
          <w:t>124</w:t>
        </w:r>
        <w:r>
          <w:rPr>
            <w:noProof/>
            <w:webHidden/>
          </w:rPr>
          <w:fldChar w:fldCharType="end"/>
        </w:r>
      </w:hyperlink>
    </w:p>
    <w:p w14:paraId="6B38EE47"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0" w:history="1">
        <w:r w:rsidRPr="008D4A22">
          <w:rPr>
            <w:rStyle w:val="Lienhypertexte"/>
            <w:rFonts w:cs="Calibri"/>
            <w:noProof/>
          </w:rPr>
          <w:t>Tableau 5.2</w:t>
        </w:r>
        <w:r w:rsidRPr="008D4A22">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8D4A22">
          <w:rPr>
            <w:rStyle w:val="Lienhypertexte"/>
            <w:rFonts w:cs="Calibri"/>
            <w:b/>
            <w:bCs/>
            <w:noProof/>
          </w:rPr>
          <w:t xml:space="preserve"> </w:t>
        </w:r>
        <w:r w:rsidRPr="008D4A22">
          <w:rPr>
            <w:rStyle w:val="Lienhypertexte"/>
            <w:rFonts w:cs="Calibri"/>
            <w:bCs/>
            <w:noProof/>
          </w:rPr>
          <w:t>du rotor 700mm</w:t>
        </w:r>
        <w:r>
          <w:rPr>
            <w:noProof/>
            <w:webHidden/>
          </w:rPr>
          <w:tab/>
        </w:r>
        <w:r>
          <w:rPr>
            <w:noProof/>
            <w:webHidden/>
          </w:rPr>
          <w:fldChar w:fldCharType="begin"/>
        </w:r>
        <w:r>
          <w:rPr>
            <w:noProof/>
            <w:webHidden/>
          </w:rPr>
          <w:instrText xml:space="preserve"> PAGEREF _Toc3312980 \h </w:instrText>
        </w:r>
        <w:r>
          <w:rPr>
            <w:noProof/>
            <w:webHidden/>
          </w:rPr>
        </w:r>
        <w:r>
          <w:rPr>
            <w:noProof/>
            <w:webHidden/>
          </w:rPr>
          <w:fldChar w:fldCharType="separate"/>
        </w:r>
        <w:r>
          <w:rPr>
            <w:noProof/>
            <w:webHidden/>
          </w:rPr>
          <w:t>130</w:t>
        </w:r>
        <w:r>
          <w:rPr>
            <w:noProof/>
            <w:webHidden/>
          </w:rPr>
          <w:fldChar w:fldCharType="end"/>
        </w:r>
      </w:hyperlink>
    </w:p>
    <w:p w14:paraId="021A120F"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1" w:history="1">
        <w:r w:rsidRPr="008D4A22">
          <w:rPr>
            <w:rStyle w:val="Lienhypertexte"/>
            <w:rFonts w:cs="Calibri"/>
            <w:noProof/>
          </w:rPr>
          <w:t>Tableau 5.2</w:t>
        </w:r>
        <w:r w:rsidRPr="008D4A22">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_Toc3312981 \h </w:instrText>
        </w:r>
        <w:r>
          <w:rPr>
            <w:noProof/>
            <w:webHidden/>
          </w:rPr>
        </w:r>
        <w:r>
          <w:rPr>
            <w:noProof/>
            <w:webHidden/>
          </w:rPr>
          <w:fldChar w:fldCharType="separate"/>
        </w:r>
        <w:r>
          <w:rPr>
            <w:noProof/>
            <w:webHidden/>
          </w:rPr>
          <w:t>132</w:t>
        </w:r>
        <w:r>
          <w:rPr>
            <w:noProof/>
            <w:webHidden/>
          </w:rPr>
          <w:fldChar w:fldCharType="end"/>
        </w:r>
      </w:hyperlink>
    </w:p>
    <w:p w14:paraId="3D336B18"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2" w:history="1">
        <w:r w:rsidRPr="008D4A22">
          <w:rPr>
            <w:rStyle w:val="Lienhypertexte"/>
            <w:noProof/>
          </w:rPr>
          <w:t>Tableau 5.3</w:t>
        </w:r>
        <w:r w:rsidRPr="008D4A22">
          <w:rPr>
            <w:rStyle w:val="Lienhypertexte"/>
            <w:noProof/>
          </w:rPr>
          <w:noBreakHyphen/>
          <w:t>1 : comparaison des vitesses du déclenchement de l’instabilité et des vitesses critiques</w:t>
        </w:r>
        <w:r>
          <w:rPr>
            <w:noProof/>
            <w:webHidden/>
          </w:rPr>
          <w:tab/>
        </w:r>
        <w:r>
          <w:rPr>
            <w:noProof/>
            <w:webHidden/>
          </w:rPr>
          <w:fldChar w:fldCharType="begin"/>
        </w:r>
        <w:r>
          <w:rPr>
            <w:noProof/>
            <w:webHidden/>
          </w:rPr>
          <w:instrText xml:space="preserve"> PAGEREF _Toc3312982 \h </w:instrText>
        </w:r>
        <w:r>
          <w:rPr>
            <w:noProof/>
            <w:webHidden/>
          </w:rPr>
        </w:r>
        <w:r>
          <w:rPr>
            <w:noProof/>
            <w:webHidden/>
          </w:rPr>
          <w:fldChar w:fldCharType="separate"/>
        </w:r>
        <w:r>
          <w:rPr>
            <w:noProof/>
            <w:webHidden/>
          </w:rPr>
          <w:t>140</w:t>
        </w:r>
        <w:r>
          <w:rPr>
            <w:noProof/>
            <w:webHidden/>
          </w:rPr>
          <w:fldChar w:fldCharType="end"/>
        </w:r>
      </w:hyperlink>
    </w:p>
    <w:p w14:paraId="78A0408C"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3" w:history="1">
        <w:r w:rsidRPr="008D4A22">
          <w:rPr>
            <w:rStyle w:val="Lienhypertexte"/>
            <w:noProof/>
          </w:rPr>
          <w:t>Tableau A</w:t>
        </w:r>
        <w:r w:rsidRPr="008D4A22">
          <w:rPr>
            <w:rStyle w:val="Lienhypertexte"/>
            <w:noProof/>
          </w:rPr>
          <w:noBreakHyphen/>
          <w:t>1: Données utilisées pour le patin incliné 1D</w:t>
        </w:r>
        <w:r>
          <w:rPr>
            <w:noProof/>
            <w:webHidden/>
          </w:rPr>
          <w:tab/>
        </w:r>
        <w:r>
          <w:rPr>
            <w:noProof/>
            <w:webHidden/>
          </w:rPr>
          <w:fldChar w:fldCharType="begin"/>
        </w:r>
        <w:r>
          <w:rPr>
            <w:noProof/>
            <w:webHidden/>
          </w:rPr>
          <w:instrText xml:space="preserve"> PAGEREF _Toc3312983 \h </w:instrText>
        </w:r>
        <w:r>
          <w:rPr>
            <w:noProof/>
            <w:webHidden/>
          </w:rPr>
        </w:r>
        <w:r>
          <w:rPr>
            <w:noProof/>
            <w:webHidden/>
          </w:rPr>
          <w:fldChar w:fldCharType="separate"/>
        </w:r>
        <w:r>
          <w:rPr>
            <w:noProof/>
            <w:webHidden/>
          </w:rPr>
          <w:t>144</w:t>
        </w:r>
        <w:r>
          <w:rPr>
            <w:noProof/>
            <w:webHidden/>
          </w:rPr>
          <w:fldChar w:fldCharType="end"/>
        </w:r>
      </w:hyperlink>
    </w:p>
    <w:p w14:paraId="36D940F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4" w:history="1">
        <w:r w:rsidRPr="008D4A22">
          <w:rPr>
            <w:rStyle w:val="Lienhypertexte"/>
            <w:noProof/>
          </w:rPr>
          <w:t>Tableau A.5</w:t>
        </w:r>
        <w:r w:rsidRPr="008D4A22">
          <w:rPr>
            <w:rStyle w:val="Lienhypertexte"/>
            <w:noProof/>
          </w:rPr>
          <w:noBreakHyphen/>
          <w:t>1 : Résultat de tous les cas obtenus par le meilleur maillage NDM</w:t>
        </w:r>
        <w:r>
          <w:rPr>
            <w:noProof/>
            <w:webHidden/>
          </w:rPr>
          <w:tab/>
        </w:r>
        <w:r>
          <w:rPr>
            <w:noProof/>
            <w:webHidden/>
          </w:rPr>
          <w:fldChar w:fldCharType="begin"/>
        </w:r>
        <w:r>
          <w:rPr>
            <w:noProof/>
            <w:webHidden/>
          </w:rPr>
          <w:instrText xml:space="preserve"> PAGEREF _Toc3312984 \h </w:instrText>
        </w:r>
        <w:r>
          <w:rPr>
            <w:noProof/>
            <w:webHidden/>
          </w:rPr>
        </w:r>
        <w:r>
          <w:rPr>
            <w:noProof/>
            <w:webHidden/>
          </w:rPr>
          <w:fldChar w:fldCharType="separate"/>
        </w:r>
        <w:r>
          <w:rPr>
            <w:noProof/>
            <w:webHidden/>
          </w:rPr>
          <w:t>157</w:t>
        </w:r>
        <w:r>
          <w:rPr>
            <w:noProof/>
            <w:webHidden/>
          </w:rPr>
          <w:fldChar w:fldCharType="end"/>
        </w:r>
      </w:hyperlink>
    </w:p>
    <w:p w14:paraId="479EBC6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5" w:history="1">
        <w:r w:rsidRPr="008D4A22">
          <w:rPr>
            <w:rStyle w:val="Lienhypertexte"/>
            <w:noProof/>
          </w:rPr>
          <w:t>Tableau A.5</w:t>
        </w:r>
        <w:r w:rsidRPr="008D4A22">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Pr="008D4A22">
          <w:rPr>
            <w:rStyle w:val="Lienhypertexte"/>
            <w:noProof/>
          </w:rPr>
          <w:t xml:space="preserve"> décrivant les variations de température pour le cas 1, N = 12</w:t>
        </w:r>
        <w:r>
          <w:rPr>
            <w:noProof/>
            <w:webHidden/>
          </w:rPr>
          <w:tab/>
        </w:r>
        <w:r>
          <w:rPr>
            <w:noProof/>
            <w:webHidden/>
          </w:rPr>
          <w:fldChar w:fldCharType="begin"/>
        </w:r>
        <w:r>
          <w:rPr>
            <w:noProof/>
            <w:webHidden/>
          </w:rPr>
          <w:instrText xml:space="preserve"> PAGEREF _Toc3312985 \h </w:instrText>
        </w:r>
        <w:r>
          <w:rPr>
            <w:noProof/>
            <w:webHidden/>
          </w:rPr>
        </w:r>
        <w:r>
          <w:rPr>
            <w:noProof/>
            <w:webHidden/>
          </w:rPr>
          <w:fldChar w:fldCharType="separate"/>
        </w:r>
        <w:r>
          <w:rPr>
            <w:noProof/>
            <w:webHidden/>
          </w:rPr>
          <w:t>157</w:t>
        </w:r>
        <w:r>
          <w:rPr>
            <w:noProof/>
            <w:webHidden/>
          </w:rPr>
          <w:fldChar w:fldCharType="end"/>
        </w:r>
      </w:hyperlink>
    </w:p>
    <w:p w14:paraId="2FAF298B"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6" w:history="1">
        <w:r w:rsidRPr="008D4A22">
          <w:rPr>
            <w:rStyle w:val="Lienhypertexte"/>
            <w:noProof/>
          </w:rPr>
          <w:t>Tableau D</w:t>
        </w:r>
        <w:r w:rsidRPr="008D4A22">
          <w:rPr>
            <w:rStyle w:val="Lienhypertexte"/>
            <w:noProof/>
          </w:rPr>
          <w:noBreakHyphen/>
          <w:t>1 : Valeurs précise des coefficients d’influence de l’effet Morton calculées pour le rotor court de 430mm</w:t>
        </w:r>
        <w:r>
          <w:rPr>
            <w:noProof/>
            <w:webHidden/>
          </w:rPr>
          <w:tab/>
        </w:r>
        <w:r>
          <w:rPr>
            <w:noProof/>
            <w:webHidden/>
          </w:rPr>
          <w:fldChar w:fldCharType="begin"/>
        </w:r>
        <w:r>
          <w:rPr>
            <w:noProof/>
            <w:webHidden/>
          </w:rPr>
          <w:instrText xml:space="preserve"> PAGEREF _Toc3312986 \h </w:instrText>
        </w:r>
        <w:r>
          <w:rPr>
            <w:noProof/>
            <w:webHidden/>
          </w:rPr>
        </w:r>
        <w:r>
          <w:rPr>
            <w:noProof/>
            <w:webHidden/>
          </w:rPr>
          <w:fldChar w:fldCharType="separate"/>
        </w:r>
        <w:r>
          <w:rPr>
            <w:noProof/>
            <w:webHidden/>
          </w:rPr>
          <w:t>162</w:t>
        </w:r>
        <w:r>
          <w:rPr>
            <w:noProof/>
            <w:webHidden/>
          </w:rPr>
          <w:fldChar w:fldCharType="end"/>
        </w:r>
      </w:hyperlink>
    </w:p>
    <w:p w14:paraId="6DD976B6"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7" w:history="1">
        <w:r w:rsidRPr="008D4A22">
          <w:rPr>
            <w:rStyle w:val="Lienhypertexte"/>
            <w:noProof/>
          </w:rPr>
          <w:t>Tableau D</w:t>
        </w:r>
        <w:r w:rsidRPr="008D4A22">
          <w:rPr>
            <w:rStyle w:val="Lienhypertexte"/>
            <w:noProof/>
          </w:rPr>
          <w:noBreakHyphen/>
          <w:t>2 : Valeurs précise des coefficients d’influence de l’effet Morton calculées pour le rotor long de 700mm</w:t>
        </w:r>
        <w:r>
          <w:rPr>
            <w:noProof/>
            <w:webHidden/>
          </w:rPr>
          <w:tab/>
        </w:r>
        <w:r>
          <w:rPr>
            <w:noProof/>
            <w:webHidden/>
          </w:rPr>
          <w:fldChar w:fldCharType="begin"/>
        </w:r>
        <w:r>
          <w:rPr>
            <w:noProof/>
            <w:webHidden/>
          </w:rPr>
          <w:instrText xml:space="preserve"> PAGEREF _Toc3312987 \h </w:instrText>
        </w:r>
        <w:r>
          <w:rPr>
            <w:noProof/>
            <w:webHidden/>
          </w:rPr>
        </w:r>
        <w:r>
          <w:rPr>
            <w:noProof/>
            <w:webHidden/>
          </w:rPr>
          <w:fldChar w:fldCharType="separate"/>
        </w:r>
        <w:r>
          <w:rPr>
            <w:noProof/>
            <w:webHidden/>
          </w:rPr>
          <w:t>163</w:t>
        </w:r>
        <w:r>
          <w:rPr>
            <w:noProof/>
            <w:webHidden/>
          </w:rPr>
          <w:fldChar w:fldCharType="end"/>
        </w:r>
      </w:hyperlink>
    </w:p>
    <w:p w14:paraId="4AAC0D51" w14:textId="77777777" w:rsidR="00DC788A" w:rsidRDefault="00DC788A">
      <w:pPr>
        <w:pStyle w:val="Tabledesillustrations"/>
        <w:tabs>
          <w:tab w:val="right" w:leader="dot" w:pos="9060"/>
        </w:tabs>
        <w:rPr>
          <w:rFonts w:asciiTheme="minorHAnsi" w:eastAsiaTheme="minorEastAsia" w:hAnsiTheme="minorHAnsi" w:cstheme="minorBidi"/>
          <w:noProof/>
          <w:szCs w:val="22"/>
          <w:lang w:eastAsia="zh-CN"/>
        </w:rPr>
      </w:pPr>
      <w:hyperlink w:anchor="_Toc3312988" w:history="1">
        <w:r w:rsidRPr="008D4A22">
          <w:rPr>
            <w:rStyle w:val="Lienhypertexte"/>
            <w:noProof/>
          </w:rPr>
          <w:t>Tableau D</w:t>
        </w:r>
        <w:r w:rsidRPr="008D4A22">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Pr>
            <w:noProof/>
            <w:webHidden/>
          </w:rPr>
          <w:tab/>
        </w:r>
        <w:r>
          <w:rPr>
            <w:noProof/>
            <w:webHidden/>
          </w:rPr>
          <w:fldChar w:fldCharType="begin"/>
        </w:r>
        <w:r>
          <w:rPr>
            <w:noProof/>
            <w:webHidden/>
          </w:rPr>
          <w:instrText xml:space="preserve"> PAGEREF _Toc3312988 \h </w:instrText>
        </w:r>
        <w:r>
          <w:rPr>
            <w:noProof/>
            <w:webHidden/>
          </w:rPr>
        </w:r>
        <w:r>
          <w:rPr>
            <w:noProof/>
            <w:webHidden/>
          </w:rPr>
          <w:fldChar w:fldCharType="separate"/>
        </w:r>
        <w:r>
          <w:rPr>
            <w:noProof/>
            <w:webHidden/>
          </w:rPr>
          <w:t>164</w:t>
        </w:r>
        <w:r>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894" w:name="_Toc3312840"/>
      <w:r>
        <w:lastRenderedPageBreak/>
        <w:t>Références</w:t>
      </w:r>
      <w:bookmarkEnd w:id="2894"/>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895" w:name="_Ref526346265"/>
      <w:bookmarkStart w:id="2896" w:name="_Ref534794244"/>
      <w:bookmarkStart w:id="2897" w:name="_Ref533094789"/>
      <w:bookmarkStart w:id="2898"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895"/>
    </w:p>
    <w:p w14:paraId="20BD8504" w14:textId="597D1526" w:rsidR="0054208F" w:rsidRDefault="004E03AF" w:rsidP="00E0308D">
      <w:pPr>
        <w:pStyle w:val="Paragraphedeliste"/>
        <w:numPr>
          <w:ilvl w:val="0"/>
          <w:numId w:val="30"/>
        </w:numPr>
        <w:spacing w:line="360" w:lineRule="auto"/>
        <w:jc w:val="both"/>
        <w:rPr>
          <w:lang w:val="en-US"/>
        </w:rPr>
      </w:pPr>
      <w:bookmarkStart w:id="2899"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896"/>
      <w:bookmarkEnd w:id="2899"/>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00"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00"/>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01"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01"/>
    </w:p>
    <w:p w14:paraId="22F6FDEE" w14:textId="77777777" w:rsidR="00851955" w:rsidRDefault="00851955" w:rsidP="00E0308D">
      <w:pPr>
        <w:pStyle w:val="Paragraphedeliste"/>
        <w:numPr>
          <w:ilvl w:val="0"/>
          <w:numId w:val="30"/>
        </w:numPr>
        <w:spacing w:line="360" w:lineRule="auto"/>
        <w:jc w:val="both"/>
        <w:rPr>
          <w:lang w:val="en-US"/>
        </w:rPr>
      </w:pPr>
      <w:bookmarkStart w:id="2902" w:name="_Ref534794429"/>
      <w:bookmarkEnd w:id="2897"/>
      <w:r>
        <w:rPr>
          <w:lang w:val="en-US"/>
        </w:rPr>
        <w:t>D</w:t>
      </w:r>
      <w:r w:rsidRPr="004638BF">
        <w:rPr>
          <w:lang w:val="en-US"/>
        </w:rPr>
        <w:t>e Jongh, Frits. (2018). The Synchronous Rotor Instability Phenomenon - Morton Effect - (update 2018).</w:t>
      </w:r>
      <w:bookmarkEnd w:id="2902"/>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03"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03"/>
    </w:p>
    <w:p w14:paraId="60D06719" w14:textId="347A2917" w:rsidR="00851955" w:rsidRDefault="00BB4BF1" w:rsidP="00E0308D">
      <w:pPr>
        <w:pStyle w:val="Paragraphedeliste"/>
        <w:numPr>
          <w:ilvl w:val="0"/>
          <w:numId w:val="30"/>
        </w:numPr>
        <w:spacing w:line="360" w:lineRule="auto"/>
        <w:jc w:val="both"/>
        <w:rPr>
          <w:lang w:val="en-US"/>
        </w:rPr>
      </w:pPr>
      <w:bookmarkStart w:id="2904"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04"/>
    </w:p>
    <w:p w14:paraId="3FCE7534" w14:textId="435D680D" w:rsidR="002B0F67" w:rsidRDefault="006400B9" w:rsidP="002B0F67">
      <w:pPr>
        <w:pStyle w:val="Paragraphedeliste"/>
        <w:numPr>
          <w:ilvl w:val="0"/>
          <w:numId w:val="30"/>
        </w:numPr>
        <w:spacing w:line="360" w:lineRule="auto"/>
        <w:jc w:val="both"/>
      </w:pPr>
      <w:bookmarkStart w:id="2905"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05"/>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06" w:name="_Ref533092212"/>
      <w:bookmarkEnd w:id="2898"/>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06"/>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07" w:name="_Ref534796769"/>
      <w:r w:rsidRPr="001B73DC">
        <w:rPr>
          <w:rFonts w:asciiTheme="minorHAnsi" w:hAnsiTheme="minorHAnsi"/>
          <w:lang w:val="en-US"/>
        </w:rPr>
        <w:t>Muszynska, A. (2005). Rotordynamics. Boca Raton: CRC Press.</w:t>
      </w:r>
      <w:bookmarkEnd w:id="2907"/>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08"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08"/>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09"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09"/>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10"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10"/>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11"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11"/>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12" w:name="_Ref534632381"/>
      <w:r>
        <w:rPr>
          <w:rFonts w:asciiTheme="minorHAnsi" w:hAnsiTheme="minorHAnsi"/>
          <w:lang w:val="en-US"/>
        </w:rPr>
        <w:t xml:space="preserve"> </w:t>
      </w:r>
      <w:bookmarkStart w:id="2913"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12"/>
      <w:bookmarkEnd w:id="2913"/>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14"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14"/>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15"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15"/>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16" w:name="_Ref533096146"/>
      <w:r>
        <w:rPr>
          <w:rFonts w:asciiTheme="minorHAnsi" w:hAnsiTheme="minorHAnsi"/>
          <w:lang w:val="en-US"/>
        </w:rPr>
        <w:t xml:space="preserve"> </w:t>
      </w:r>
      <w:bookmarkStart w:id="2917"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16"/>
      <w:bookmarkEnd w:id="2917"/>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18"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18"/>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19"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19"/>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20"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20"/>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1" w:name="_Ref533096550"/>
      <w:r>
        <w:rPr>
          <w:rFonts w:asciiTheme="minorHAnsi" w:hAnsiTheme="minorHAnsi"/>
          <w:lang w:val="en-US"/>
        </w:rPr>
        <w:t xml:space="preserve"> </w:t>
      </w:r>
      <w:bookmarkStart w:id="2922"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21"/>
      <w:bookmarkEnd w:id="2922"/>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3"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23"/>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4" w:name="_Ref533096918"/>
      <w:r>
        <w:rPr>
          <w:rFonts w:asciiTheme="minorHAnsi" w:hAnsiTheme="minorHAnsi"/>
          <w:lang w:val="en-US"/>
        </w:rPr>
        <w:t xml:space="preserve"> </w:t>
      </w:r>
      <w:bookmarkStart w:id="2925"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24"/>
      <w:bookmarkEnd w:id="2925"/>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6"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26"/>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7"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927"/>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28"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28"/>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9" w:name="_Ref534635218"/>
      <w:r>
        <w:rPr>
          <w:rFonts w:asciiTheme="minorHAnsi" w:hAnsiTheme="minorHAnsi"/>
          <w:lang w:val="en-US"/>
        </w:rPr>
        <w:t xml:space="preserve"> </w:t>
      </w:r>
      <w:bookmarkStart w:id="2930"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 xml:space="preserve">A. and J. Suh, "Rotordynamic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29"/>
      <w:bookmarkEnd w:id="2930"/>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1"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Vib. </w:t>
      </w:r>
      <w:proofErr w:type="gramStart"/>
      <w:r w:rsidR="00786CAF" w:rsidRPr="00A06579">
        <w:rPr>
          <w:rFonts w:asciiTheme="minorHAnsi" w:hAnsiTheme="minorHAnsi"/>
          <w:lang w:val="en-US"/>
        </w:rPr>
        <w:t>Acoust.,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31"/>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2" w:name="_Ref533115138"/>
      <w:bookmarkStart w:id="2933"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32"/>
      <w:bookmarkEnd w:id="2933"/>
    </w:p>
    <w:p w14:paraId="5DF0CFC4" w14:textId="49D75779" w:rsidR="006A4449" w:rsidRPr="005F2035" w:rsidRDefault="006A4449" w:rsidP="006A4449">
      <w:pPr>
        <w:pStyle w:val="Paragraphedeliste"/>
        <w:numPr>
          <w:ilvl w:val="0"/>
          <w:numId w:val="30"/>
        </w:numPr>
        <w:spacing w:line="360" w:lineRule="auto"/>
        <w:jc w:val="both"/>
      </w:pPr>
      <w:bookmarkStart w:id="2934"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 xml:space="preserve">Thèse Génie mécanique.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Université de Poitiers, 2016. Disponible sur Internet</w:t>
      </w:r>
      <w:bookmarkEnd w:id="2934"/>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35" w:name="_Ref528660528"/>
      <w:bookmarkStart w:id="2936"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935"/>
      <w:bookmarkEnd w:id="2936"/>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37"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37"/>
    </w:p>
    <w:p w14:paraId="7F03D491" w14:textId="38DB6578" w:rsidR="00AE0E1B" w:rsidRDefault="00AE0E1B" w:rsidP="00AE0E1B">
      <w:pPr>
        <w:pStyle w:val="Paragraphedeliste"/>
        <w:numPr>
          <w:ilvl w:val="0"/>
          <w:numId w:val="30"/>
        </w:numPr>
        <w:spacing w:line="360" w:lineRule="auto"/>
        <w:jc w:val="both"/>
        <w:rPr>
          <w:lang w:val="en-US"/>
        </w:rPr>
      </w:pPr>
      <w:bookmarkStart w:id="2938" w:name="_Ref526263911"/>
      <w:r>
        <w:rPr>
          <w:lang w:val="en-US"/>
        </w:rPr>
        <w:t xml:space="preserve"> </w:t>
      </w:r>
      <w:bookmarkStart w:id="2939"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38"/>
      <w:bookmarkEnd w:id="2939"/>
    </w:p>
    <w:p w14:paraId="08B4D7ED" w14:textId="009028A4" w:rsidR="00670DF5" w:rsidRDefault="003273AF" w:rsidP="00670DF5">
      <w:pPr>
        <w:pStyle w:val="Paragraphedeliste"/>
        <w:numPr>
          <w:ilvl w:val="0"/>
          <w:numId w:val="30"/>
        </w:numPr>
        <w:spacing w:line="360" w:lineRule="auto"/>
        <w:jc w:val="both"/>
      </w:pPr>
      <w:bookmarkStart w:id="2940" w:name="_Ref525750678"/>
      <w:bookmarkStart w:id="2941"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40"/>
      <w:bookmarkEnd w:id="2941"/>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42" w:name="_Ref526330394"/>
      <w:r>
        <w:t xml:space="preserve"> </w:t>
      </w:r>
      <w:r w:rsidR="00AE0E1B" w:rsidRPr="00CD63D5">
        <w:t>Bonneau, D. ; Fatu, A. ; Souchet, D. “Paliers hydrodynamiques1 and 2, équations, modèles numériques isothermes et lubrification mixte”, Lavoisier, Paris, 2011, ISBN 978-2-7462-32990</w:t>
      </w:r>
      <w:bookmarkEnd w:id="2942"/>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43"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43"/>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44"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44"/>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45"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45"/>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46" w:name="_Ref526269762"/>
      <w:r>
        <w:rPr>
          <w:lang w:val="en-US"/>
        </w:rPr>
        <w:lastRenderedPageBreak/>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46"/>
    </w:p>
    <w:p w14:paraId="3C9EC656" w14:textId="2ED4FC1E" w:rsidR="00AE0E1B" w:rsidRDefault="00082A93" w:rsidP="00AE0E1B">
      <w:pPr>
        <w:pStyle w:val="Paragraphedeliste"/>
        <w:numPr>
          <w:ilvl w:val="0"/>
          <w:numId w:val="30"/>
        </w:numPr>
        <w:spacing w:line="360" w:lineRule="auto"/>
        <w:jc w:val="both"/>
        <w:rPr>
          <w:lang w:val="en-US"/>
        </w:rPr>
      </w:pPr>
      <w:bookmarkStart w:id="2947"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47"/>
    </w:p>
    <w:p w14:paraId="5EB8D043" w14:textId="2F7615C1" w:rsidR="0071775C" w:rsidRDefault="00082A93" w:rsidP="0071775C">
      <w:pPr>
        <w:pStyle w:val="Paragraphedeliste"/>
        <w:numPr>
          <w:ilvl w:val="0"/>
          <w:numId w:val="30"/>
        </w:numPr>
        <w:spacing w:line="360" w:lineRule="auto"/>
        <w:rPr>
          <w:lang w:val="en-US"/>
        </w:rPr>
      </w:pPr>
      <w:bookmarkStart w:id="2948"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48"/>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49"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49"/>
    </w:p>
    <w:p w14:paraId="18A0E002" w14:textId="153A8DB3" w:rsidR="00710DF8" w:rsidRDefault="00710DF8" w:rsidP="00710DF8">
      <w:pPr>
        <w:pStyle w:val="Paragraphedeliste"/>
        <w:numPr>
          <w:ilvl w:val="0"/>
          <w:numId w:val="30"/>
        </w:numPr>
        <w:spacing w:line="360" w:lineRule="auto"/>
        <w:jc w:val="both"/>
        <w:rPr>
          <w:lang w:val="en-US"/>
        </w:rPr>
      </w:pPr>
      <w:bookmarkStart w:id="2950" w:name="_Ref528171614"/>
      <w:r>
        <w:rPr>
          <w:lang w:val="en-US"/>
        </w:rPr>
        <w:t xml:space="preserve"> </w:t>
      </w:r>
      <w:bookmarkStart w:id="2951"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50"/>
      <w:bookmarkEnd w:id="2951"/>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52"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2952"/>
      <w:r>
        <w:t xml:space="preserve"> </w:t>
      </w:r>
    </w:p>
    <w:p w14:paraId="0AA299A1" w14:textId="1AEC690B" w:rsidR="00CA41D6" w:rsidRDefault="00CA41D6" w:rsidP="00CA41D6">
      <w:pPr>
        <w:pStyle w:val="Paragraphedeliste"/>
        <w:numPr>
          <w:ilvl w:val="0"/>
          <w:numId w:val="30"/>
        </w:numPr>
        <w:spacing w:line="360" w:lineRule="auto"/>
        <w:jc w:val="both"/>
      </w:pPr>
      <w:bookmarkStart w:id="2953"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53"/>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54"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54"/>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55" w:name="_Ref528255279"/>
      <w:r w:rsidR="00902415">
        <w:t>CodeAster© Référence R</w:t>
      </w:r>
      <w:r w:rsidR="00902415" w:rsidRPr="00866FE3">
        <w:t>3.03.08</w:t>
      </w:r>
      <w:r w:rsidR="00902415">
        <w:t>, "</w:t>
      </w:r>
      <w:r w:rsidR="00902415" w:rsidRPr="00866FE3">
        <w:t>Relations cinématiques linéaires de type RBE3</w:t>
      </w:r>
      <w:r w:rsidR="00902415">
        <w:t>"</w:t>
      </w:r>
      <w:bookmarkEnd w:id="2955"/>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56"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56"/>
    </w:p>
    <w:p w14:paraId="7FEDAB21" w14:textId="64C8E20E" w:rsidR="00EA38FB" w:rsidRDefault="009246F4" w:rsidP="00EA38FB">
      <w:pPr>
        <w:pStyle w:val="Paragraphedeliste"/>
        <w:numPr>
          <w:ilvl w:val="0"/>
          <w:numId w:val="30"/>
        </w:numPr>
        <w:spacing w:line="360" w:lineRule="auto"/>
        <w:jc w:val="both"/>
        <w:rPr>
          <w:lang w:val="en-US"/>
        </w:rPr>
      </w:pPr>
      <w:bookmarkStart w:id="2957"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57"/>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958"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958"/>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5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59"/>
    </w:p>
    <w:p w14:paraId="29EB4C45" w14:textId="57A95720" w:rsidR="008C2975" w:rsidRDefault="008C2975" w:rsidP="008C2975">
      <w:pPr>
        <w:pStyle w:val="Paragraphedeliste"/>
        <w:numPr>
          <w:ilvl w:val="0"/>
          <w:numId w:val="30"/>
        </w:numPr>
        <w:spacing w:line="360" w:lineRule="auto"/>
        <w:jc w:val="both"/>
      </w:pPr>
      <w:bookmarkStart w:id="296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60"/>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961" w:name="_Ref1468009"/>
      <w:r w:rsidRPr="00856A34">
        <w:rPr>
          <w:lang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961"/>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lastRenderedPageBreak/>
        <w:t xml:space="preserve"> </w:t>
      </w:r>
      <w:bookmarkStart w:id="2962"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962"/>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963"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963"/>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964"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964"/>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965"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65"/>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66"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66"/>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7"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67"/>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68"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68"/>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69" w:name="_Ref536203475"/>
      <w:r w:rsidR="00821DD8">
        <w:rPr>
          <w:rFonts w:asciiTheme="minorHAnsi" w:hAnsiTheme="minorHAnsi"/>
          <w:lang w:val="en-US"/>
        </w:rPr>
        <w:t>Berot, F.; Dourlens</w:t>
      </w:r>
      <w:proofErr w:type="gramStart"/>
      <w:r w:rsidR="00821DD8">
        <w:rPr>
          <w:rFonts w:asciiTheme="minorHAnsi" w:hAnsiTheme="minorHAnsi"/>
          <w:lang w:val="en-US"/>
        </w:rPr>
        <w:t>,</w:t>
      </w:r>
      <w:r w:rsidR="00CC03EA">
        <w:rPr>
          <w:rFonts w:asciiTheme="minorHAnsi" w:hAnsiTheme="minorHAnsi"/>
          <w:lang w:val="en-US"/>
        </w:rPr>
        <w:t>H</w:t>
      </w:r>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2969"/>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70"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70"/>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lastRenderedPageBreak/>
        <w:br w:type="page"/>
      </w:r>
    </w:p>
    <w:p w14:paraId="02B77C59" w14:textId="77777777" w:rsidR="00CC78E2" w:rsidRPr="00A22761" w:rsidRDefault="00CC78E2" w:rsidP="00CC78E2">
      <w:pPr>
        <w:pStyle w:val="Titre1"/>
        <w:numPr>
          <w:ilvl w:val="0"/>
          <w:numId w:val="0"/>
        </w:numPr>
        <w:ind w:left="567" w:hanging="567"/>
      </w:pPr>
      <w:bookmarkStart w:id="2971" w:name="_Toc3312841"/>
      <w:r w:rsidRPr="0065054C">
        <w:lastRenderedPageBreak/>
        <w:t>Résumé</w:t>
      </w:r>
      <w:bookmarkEnd w:id="2971"/>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972" w:name="_Toc3312842"/>
      <w:r w:rsidRPr="00214956">
        <w:rPr>
          <w:rFonts w:eastAsiaTheme="majorEastAsia"/>
          <w:lang w:val="en-US"/>
        </w:rPr>
        <w:t>Abstract</w:t>
      </w:r>
      <w:bookmarkEnd w:id="2972"/>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84" w:author="GATIGNOL Simon" w:date="2019-03-12T17:56:00Z" w:initials="GS">
    <w:p w14:paraId="40C8053C" w14:textId="77777777" w:rsidR="00784A90" w:rsidRDefault="00784A90" w:rsidP="00B54964">
      <w:pPr>
        <w:pStyle w:val="Commentaire"/>
      </w:pPr>
      <w:r>
        <w:rPr>
          <w:rStyle w:val="Marquedecommentaire"/>
        </w:rPr>
        <w:annotationRef/>
      </w:r>
      <w:r>
        <w:t>???</w:t>
      </w:r>
    </w:p>
  </w:comment>
  <w:comment w:id="1413" w:author="KUCZKOWIAK Antoine" w:date="2019-03-12T10:43:00Z" w:initials="KA">
    <w:p w14:paraId="0096BBA5" w14:textId="77777777" w:rsidR="00784A90" w:rsidRDefault="00784A90" w:rsidP="00B8341E">
      <w:pPr>
        <w:pStyle w:val="Commentaire"/>
      </w:pPr>
      <w:r>
        <w:rPr>
          <w:rStyle w:val="Marquedecommentaire"/>
        </w:rPr>
        <w:annotationRef/>
      </w:r>
      <w:r>
        <w:t>Tu peux détailler ce que veut dire RBE (Rigid Body Element)</w:t>
      </w:r>
    </w:p>
  </w:comment>
  <w:comment w:id="1414" w:author="KUCZKOWIAK Antoine" w:date="2019-03-12T10:42:00Z" w:initials="KA">
    <w:p w14:paraId="31A961AA" w14:textId="77777777" w:rsidR="00784A90" w:rsidRDefault="00784A90" w:rsidP="00B8341E">
      <w:pPr>
        <w:pStyle w:val="Commentaire"/>
      </w:pPr>
      <w:r>
        <w:rPr>
          <w:rStyle w:val="Marquedecommentaire"/>
        </w:rPr>
        <w:annotationRef/>
      </w:r>
      <w:r>
        <w:t>Plus de copyright ici </w:t>
      </w:r>
      <w:r>
        <w:sym w:font="Wingdings" w:char="F04A"/>
      </w:r>
      <w:r>
        <w:t> ? Il faut homogénéiser, et nommer aster plutôt Code_Aster</w:t>
      </w:r>
    </w:p>
  </w:comment>
  <w:comment w:id="1443" w:author="KUCZKOWIAK Antoine" w:date="2019-03-12T11:51:00Z" w:initials="KA">
    <w:p w14:paraId="4A147D7E" w14:textId="77777777" w:rsidR="00784A90" w:rsidRDefault="00784A90" w:rsidP="00B8341E">
      <w:pPr>
        <w:pStyle w:val="Commentaire"/>
      </w:pPr>
      <w:r>
        <w:rPr>
          <w:rStyle w:val="Marquedecommentaire"/>
        </w:rPr>
        <w:annotationRef/>
      </w:r>
      <w:r>
        <w:t>Je propose plutôt.</w:t>
      </w:r>
    </w:p>
    <w:p w14:paraId="0F1F1BBD" w14:textId="77777777" w:rsidR="00784A90" w:rsidRDefault="00784A90" w:rsidP="00B8341E">
      <w:pPr>
        <w:pStyle w:val="Commentaire"/>
      </w:pPr>
    </w:p>
    <w:p w14:paraId="3777CC12" w14:textId="77777777" w:rsidR="00784A90" w:rsidRDefault="00784A90" w:rsidP="00B8341E">
      <w:pPr>
        <w:pStyle w:val="Commentaire"/>
      </w:pPr>
      <w:r>
        <w:t>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w:t>
      </w:r>
    </w:p>
  </w:comment>
  <w:comment w:id="1445" w:author="KUCZKOWIAK Antoine" w:date="2019-03-12T11:55:00Z" w:initials="KA">
    <w:p w14:paraId="09DCA10A" w14:textId="77777777" w:rsidR="00784A90" w:rsidRDefault="00784A90" w:rsidP="00B8341E">
      <w:pPr>
        <w:pStyle w:val="Commentaire"/>
      </w:pPr>
      <w:r>
        <w:rPr>
          <w:rStyle w:val="Marquedecommentaire"/>
        </w:rPr>
        <w:annotationRef/>
      </w:r>
      <w:r>
        <w:t>T’es sûr de ça ? Il n’y a pas de nœuds aux paliers ? Si c’est dans Code_Aster, les CLs (ddls de lagrange) sont inclus dans les matrices, ce qui conduit à des tailles de matrices plus importantes.</w:t>
      </w:r>
    </w:p>
  </w:comment>
  <w:comment w:id="1448" w:author="KUCZKOWIAK Antoine" w:date="2019-03-12T11:59:00Z" w:initials="KA">
    <w:p w14:paraId="701AAF95" w14:textId="77777777" w:rsidR="00784A90" w:rsidRDefault="00784A90" w:rsidP="00B8341E">
      <w:pPr>
        <w:pStyle w:val="Commentaire"/>
      </w:pPr>
      <w:r>
        <w:rPr>
          <w:rStyle w:val="Marquedecommentaire"/>
        </w:rPr>
        <w:annotationRef/>
      </w:r>
      <w:r>
        <w:t>Tu peux mettre le lien peut être.</w:t>
      </w:r>
    </w:p>
  </w:comment>
  <w:comment w:id="1801" w:author="Junker Fabrice" w:date="2019-03-12T17:59:00Z" w:initials="JF">
    <w:p w14:paraId="691B5A80" w14:textId="77777777" w:rsidR="00784A90" w:rsidRDefault="00784A90" w:rsidP="006A5DC5">
      <w:pPr>
        <w:pStyle w:val="Commentaire"/>
      </w:pPr>
      <w:r>
        <w:rPr>
          <w:rStyle w:val="Marquedecommentaire"/>
        </w:rPr>
        <w:annotationRef/>
      </w:r>
      <w:r>
        <w:t xml:space="preserve">Sont illustrés... : choisir parmi </w:t>
      </w:r>
    </w:p>
    <w:p w14:paraId="596BC547" w14:textId="77777777" w:rsidR="00784A90" w:rsidRDefault="00784A90" w:rsidP="006A5DC5">
      <w:pPr>
        <w:pStyle w:val="Commentaire"/>
        <w:numPr>
          <w:ilvl w:val="0"/>
          <w:numId w:val="45"/>
        </w:numPr>
      </w:pPr>
      <w:r>
        <w:t xml:space="preserve"> sur la figure X ;</w:t>
      </w:r>
    </w:p>
    <w:p w14:paraId="167C1A66" w14:textId="77777777" w:rsidR="00784A90" w:rsidRDefault="00784A90" w:rsidP="006A5DC5">
      <w:pPr>
        <w:pStyle w:val="Commentaire"/>
        <w:numPr>
          <w:ilvl w:val="0"/>
          <w:numId w:val="45"/>
        </w:numPr>
      </w:pPr>
      <w:r>
        <w:t xml:space="preserve"> à la figure X ;</w:t>
      </w:r>
    </w:p>
    <w:p w14:paraId="320D7A38" w14:textId="77777777" w:rsidR="00784A90" w:rsidRDefault="00784A90" w:rsidP="006A5DC5">
      <w:pPr>
        <w:pStyle w:val="Commentaire"/>
        <w:numPr>
          <w:ilvl w:val="0"/>
          <w:numId w:val="45"/>
        </w:numPr>
      </w:pPr>
      <w:r>
        <w:t xml:space="preserve"> En figure X ;</w:t>
      </w:r>
    </w:p>
    <w:p w14:paraId="4A1694E7" w14:textId="77777777" w:rsidR="00784A90" w:rsidRDefault="00784A90" w:rsidP="006A5DC5">
      <w:pPr>
        <w:pStyle w:val="Commentaire"/>
        <w:numPr>
          <w:ilvl w:val="0"/>
          <w:numId w:val="45"/>
        </w:numPr>
      </w:pPr>
      <w:r>
        <w:t xml:space="preserve"> Figure X.</w:t>
      </w:r>
    </w:p>
    <w:p w14:paraId="5F5B4499" w14:textId="77777777" w:rsidR="00784A90" w:rsidRDefault="00784A90" w:rsidP="006A5DC5">
      <w:pPr>
        <w:pStyle w:val="Commentaire"/>
      </w:pPr>
      <w:r>
        <w:t xml:space="preserve">Mais pas « dans » </w:t>
      </w:r>
      <w:proofErr w:type="gramStart"/>
      <w:r>
        <w:t>la</w:t>
      </w:r>
      <w:proofErr w:type="gramEnd"/>
      <w:r>
        <w:t xml:space="preserve"> figure.</w:t>
      </w:r>
    </w:p>
  </w:comment>
  <w:comment w:id="1919" w:author="ZHANG Silun" w:date="2019-03-11T19:04:00Z" w:initials="ZS">
    <w:p w14:paraId="3DA06992" w14:textId="44B499DC" w:rsidR="00784A90" w:rsidRDefault="00784A90">
      <w:pPr>
        <w:pStyle w:val="Commentaire"/>
      </w:pPr>
      <w:r>
        <w:rPr>
          <w:rStyle w:val="Marquedecommentaire"/>
        </w:rPr>
        <w:annotationRef/>
      </w:r>
      <w:r>
        <w:t>L’ajout pour mentionner l’effet en régime transitoire durant le démarrage sur l’effet Morton instable.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C8053C" w15:done="0"/>
  <w15:commentEx w15:paraId="0096BBA5" w15:done="0"/>
  <w15:commentEx w15:paraId="31A961AA" w15:done="0"/>
  <w15:commentEx w15:paraId="3777CC12" w15:done="0"/>
  <w15:commentEx w15:paraId="09DCA10A" w15:done="0"/>
  <w15:commentEx w15:paraId="701AAF95" w15:done="0"/>
  <w15:commentEx w15:paraId="5F5B4499" w15:done="0"/>
  <w15:commentEx w15:paraId="3DA069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5722B" w14:textId="77777777" w:rsidR="00784A90" w:rsidRDefault="00784A90" w:rsidP="00263793">
      <w:r>
        <w:separator/>
      </w:r>
    </w:p>
  </w:endnote>
  <w:endnote w:type="continuationSeparator" w:id="0">
    <w:p w14:paraId="2B0781BE" w14:textId="77777777" w:rsidR="00784A90" w:rsidRDefault="00784A9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398272"/>
      <w:docPartObj>
        <w:docPartGallery w:val="Page Numbers (Bottom of Page)"/>
        <w:docPartUnique/>
      </w:docPartObj>
    </w:sdtPr>
    <w:sdtContent>
      <w:p w14:paraId="6E0720FC" w14:textId="0AB93A9A" w:rsidR="00784A90" w:rsidRDefault="00784A90">
        <w:pPr>
          <w:pStyle w:val="Pieddepage"/>
        </w:pPr>
        <w:r>
          <w:fldChar w:fldCharType="begin"/>
        </w:r>
        <w:r>
          <w:instrText>PAGE   \* MERGEFORMAT</w:instrText>
        </w:r>
        <w:r>
          <w:fldChar w:fldCharType="separate"/>
        </w:r>
        <w:r w:rsidR="00FE090B">
          <w:rPr>
            <w:noProof/>
          </w:rPr>
          <w:t>150</w:t>
        </w:r>
        <w:r>
          <w:fldChar w:fldCharType="end"/>
        </w:r>
      </w:p>
    </w:sdtContent>
  </w:sdt>
  <w:p w14:paraId="745B396C" w14:textId="77777777" w:rsidR="00784A90" w:rsidRDefault="00784A9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462158"/>
      <w:docPartObj>
        <w:docPartGallery w:val="Page Numbers (Bottom of Page)"/>
        <w:docPartUnique/>
      </w:docPartObj>
    </w:sdtPr>
    <w:sdtContent>
      <w:p w14:paraId="439ADBD1" w14:textId="565B3D2F" w:rsidR="00784A90" w:rsidRDefault="00784A90">
        <w:pPr>
          <w:pStyle w:val="Pieddepage"/>
          <w:jc w:val="right"/>
        </w:pPr>
        <w:r>
          <w:fldChar w:fldCharType="begin"/>
        </w:r>
        <w:r>
          <w:instrText>PAGE   \* MERGEFORMAT</w:instrText>
        </w:r>
        <w:r>
          <w:fldChar w:fldCharType="separate"/>
        </w:r>
        <w:r w:rsidR="00FE090B">
          <w:rPr>
            <w:noProof/>
          </w:rPr>
          <w:t>149</w:t>
        </w:r>
        <w:r>
          <w:fldChar w:fldCharType="end"/>
        </w:r>
      </w:p>
    </w:sdtContent>
  </w:sdt>
  <w:p w14:paraId="6F7FB6C7" w14:textId="77777777" w:rsidR="00784A90" w:rsidRDefault="00784A9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784A90" w:rsidRDefault="00784A90">
    <w:pPr>
      <w:pStyle w:val="Pieddepage"/>
      <w:jc w:val="right"/>
    </w:pPr>
  </w:p>
  <w:p w14:paraId="7600F2DC" w14:textId="77777777" w:rsidR="00784A90" w:rsidRDefault="00784A9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857D2" w14:textId="77777777" w:rsidR="00784A90" w:rsidRDefault="00784A90" w:rsidP="00263793">
      <w:r>
        <w:separator/>
      </w:r>
    </w:p>
  </w:footnote>
  <w:footnote w:type="continuationSeparator" w:id="0">
    <w:p w14:paraId="14AD9309" w14:textId="77777777" w:rsidR="00784A90" w:rsidRDefault="00784A90" w:rsidP="00263793">
      <w:r>
        <w:continuationSeparator/>
      </w:r>
    </w:p>
  </w:footnote>
  <w:footnote w:id="1">
    <w:p w14:paraId="4E1F30BE" w14:textId="75C793B5" w:rsidR="00784A90" w:rsidRDefault="00784A90">
      <w:pPr>
        <w:pStyle w:val="Notedebasdepage"/>
      </w:pPr>
      <w:r>
        <w:rPr>
          <w:rStyle w:val="Appelnotedebasdep"/>
        </w:rPr>
        <w:footnoteRef/>
      </w:r>
      <w:r>
        <w:t xml:space="preserve"> La conception du banc et les réalisations des essais font partie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51C3144D" w14:textId="77777777" w:rsidR="00784A90" w:rsidRDefault="00784A90" w:rsidP="008713F0">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547DA3C4" w14:textId="77777777" w:rsidR="00784A90" w:rsidRDefault="00784A90" w:rsidP="00B5496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73006F4A" w14:textId="77777777" w:rsidR="00784A90" w:rsidRPr="00AC3448" w:rsidRDefault="00784A90" w:rsidP="00B54964">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ins w:id="475" w:author="GATIGNOL Simon" w:date="2019-03-12T17:55:00Z">
        <w:r>
          <w:t>l</w:t>
        </w:r>
      </w:ins>
      <w:r w:rsidRPr="00AC3448">
        <w:t>ocation aux points de Lobatto est plus précise.</w:t>
      </w:r>
    </w:p>
  </w:footnote>
  <w:footnote w:id="5">
    <w:p w14:paraId="4ACED4C0" w14:textId="77777777" w:rsidR="00784A90" w:rsidRDefault="00784A90" w:rsidP="00B8341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7BC499B2" w14:textId="77777777" w:rsidR="00784A90" w:rsidRDefault="00784A90" w:rsidP="00B8341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40493A99" w14:textId="77777777" w:rsidR="00784A90" w:rsidRDefault="00784A90" w:rsidP="00B8341E">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B6383E3" w14:textId="77777777" w:rsidR="00784A90" w:rsidRDefault="00784A90" w:rsidP="006A5DC5">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43C7814B" w14:textId="77777777" w:rsidR="00784A90" w:rsidRDefault="00784A90" w:rsidP="006A5DC5">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784A90" w:rsidRDefault="00784A90"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TIGNOL Simon">
    <w15:presenceInfo w15:providerId="AD" w15:userId="S-1-5-21-2415383333-406384120-3540199839-963536"/>
  </w15:person>
  <w15:person w15:author="KUCZKOWIAK Antoine">
    <w15:presenceInfo w15:providerId="AD" w15:userId="S-1-5-21-2415383333-406384120-3540199839-622917"/>
  </w15:person>
  <w15:person w15:author="Junker Fabrice">
    <w15:presenceInfo w15:providerId="AD" w15:userId="S-1-5-21-2415383333-406384120-3540199839-266771"/>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0D44"/>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36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A8B"/>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63B"/>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808"/>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4ED"/>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5DC5"/>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2EE0"/>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0"/>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6A34"/>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3F0"/>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844"/>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431D"/>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887"/>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B31"/>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6AC"/>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40A"/>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615"/>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964"/>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41E"/>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C788A"/>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61F"/>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9D8"/>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90B"/>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0714">
      <w:bodyDiv w:val="1"/>
      <w:marLeft w:val="0"/>
      <w:marRight w:val="0"/>
      <w:marTop w:val="0"/>
      <w:marBottom w:val="0"/>
      <w:divBdr>
        <w:top w:val="none" w:sz="0" w:space="0" w:color="auto"/>
        <w:left w:val="none" w:sz="0" w:space="0" w:color="auto"/>
        <w:bottom w:val="none" w:sz="0" w:space="0" w:color="auto"/>
        <w:right w:val="none" w:sz="0" w:space="0" w:color="auto"/>
      </w:divBdr>
    </w:div>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0146447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comments" Target="comments.xm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microsoft.com/office/2011/relationships/commentsExtended" Target="commentsExtended.xm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1F38E-47F1-4F3F-B228-423FF4CB7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177</Pages>
  <Words>50512</Words>
  <Characters>277820</Characters>
  <Application>Microsoft Office Word</Application>
  <DocSecurity>0</DocSecurity>
  <Lines>2315</Lines>
  <Paragraphs>655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66</cp:revision>
  <cp:lastPrinted>2019-03-06T17:01:00Z</cp:lastPrinted>
  <dcterms:created xsi:type="dcterms:W3CDTF">2019-02-01T15:19:00Z</dcterms:created>
  <dcterms:modified xsi:type="dcterms:W3CDTF">2019-03-12T19:08:00Z</dcterms:modified>
</cp:coreProperties>
</file>