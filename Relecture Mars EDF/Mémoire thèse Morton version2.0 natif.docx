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9D62B3">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9D62B3">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9D62B3">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9D62B3">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9D62B3">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9D62B3">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9D62B3">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9D62B3">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9D62B3">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9D62B3">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9D62B3">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9D62B3">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9D62B3">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9D62B3">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9D62B3">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9D62B3">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9D62B3">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9D62B3">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9D62B3">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9D62B3">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9D62B3"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9D62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9D62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9D62B3"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9D62B3"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9D62B3"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9D62B3"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9D62B3"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9D62B3"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9D62B3"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9D62B3"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9D62B3"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9D62B3"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9D62B3"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9D62B3"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9D62B3"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9D62B3"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9D62B3"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9D62B3"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9D62B3"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9D62B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9D62B3"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9D62B3"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9D62B3"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9D62B3"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9D62B3"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9D62B3"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9D62B3"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9D62B3"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9D62B3"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9D62B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9D62B3"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9D62B3"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9D62B3"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9D62B3"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9D62B3"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9D62B3"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9D62B3"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9D62B3"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9D62B3"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9D62B3"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9D62B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9D62B3"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9D62B3"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9D62B3"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9D62B3"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9D62B3"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9D62B3"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9D62B3"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9D62B3"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9D62B3"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9D62B3"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9D62B3"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9D62B3"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9D62B3"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9D62B3"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9D62B3"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9D62B3"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9D62B3"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9D62B3"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9D62B3"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9D62B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9D62B3"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9D62B3"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9D62B3"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9D62B3"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9D62B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9D62B3"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4C221DA0" w14:textId="6553B7AB" w:rsidR="00B45C37" w:rsidRDefault="00177A37" w:rsidP="00A94ED8">
      <w:pPr>
        <w:spacing w:before="120" w:after="120" w:line="360" w:lineRule="auto"/>
        <w:ind w:firstLine="709"/>
      </w:pPr>
      <w:r>
        <w:t>La turbine</w:t>
      </w:r>
      <w:r w:rsidR="0034739B">
        <w:t xml:space="preserve"> à vapeur est un</w:t>
      </w:r>
      <w:r>
        <w:t>e</w:t>
      </w:r>
      <w:r w:rsidR="0034739B">
        <w:t xml:space="preserve"> machine tournante qui </w:t>
      </w:r>
      <w:r w:rsidR="00D01E64">
        <w:t xml:space="preserve">permet de transformer </w:t>
      </w:r>
      <w:r w:rsidR="0034739B">
        <w:t>l'énergie thermique</w:t>
      </w:r>
      <w:r w:rsidR="00D01E64">
        <w:t xml:space="preserve"> contenue dans</w:t>
      </w:r>
      <w:r w:rsidR="0034739B">
        <w:t xml:space="preserve"> la vapeur sous pression</w:t>
      </w:r>
      <w:r w:rsidR="00B45C37">
        <w:t xml:space="preserve"> en</w:t>
      </w:r>
      <w:r w:rsidR="0034739B">
        <w:t xml:space="preserve"> un travail mécanique de rotation</w:t>
      </w:r>
      <w:r w:rsidR="00B45C37">
        <w:t xml:space="preserve"> afin</w:t>
      </w:r>
      <w:r w:rsidR="0034739B">
        <w:t xml:space="preserve"> </w:t>
      </w:r>
      <w:r w:rsidR="00B45C37">
        <w:t>d’</w:t>
      </w:r>
      <w:r w:rsidR="0034739B">
        <w:t xml:space="preserve">entraîner un alternateur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 plusieurs rot</w:t>
      </w:r>
      <w:r w:rsidR="005C4F4F">
        <w:t>ors</w:t>
      </w:r>
      <w:r w:rsidR="00D01E64">
        <w:t xml:space="preserve"> (appelés corps)</w:t>
      </w:r>
      <w:r w:rsidR="005C4F4F">
        <w:t xml:space="preserve"> accouplés</w:t>
      </w:r>
      <w:r w:rsidR="00D01E64">
        <w:t xml:space="preserve"> </w:t>
      </w:r>
      <w:r w:rsidR="00B45C37">
        <w:t xml:space="preserve">de manière rigide et </w:t>
      </w:r>
      <w:r w:rsidR="00D01E64">
        <w:t xml:space="preserve">formant une ligne d’arbres (cf. </w:t>
      </w:r>
      <w:r w:rsidR="00D01E64" w:rsidRPr="002A534D">
        <w:rPr>
          <w:b/>
        </w:rPr>
        <w:fldChar w:fldCharType="begin"/>
      </w:r>
      <w:r w:rsidR="00D01E64" w:rsidRPr="002A534D">
        <w:rPr>
          <w:b/>
        </w:rPr>
        <w:instrText xml:space="preserve"> REF _Ref534813007 \h  \* MERGEFORMAT </w:instrText>
      </w:r>
      <w:r w:rsidR="00D01E64" w:rsidRPr="002A534D">
        <w:rPr>
          <w:b/>
        </w:rPr>
      </w:r>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r w:rsidR="00B45C37">
        <w:rPr>
          <w:b/>
        </w:rPr>
        <w:t xml:space="preserve">. </w:t>
      </w:r>
      <w:r w:rsidR="005C4F4F">
        <w:t xml:space="preserve"> </w:t>
      </w:r>
      <w:r w:rsidR="00D01E64">
        <w:t xml:space="preserve">Elles sont souvent constituées d’un corps </w:t>
      </w:r>
      <w:proofErr w:type="gramStart"/>
      <w:r w:rsidR="00A94ED8">
        <w:t>haute</w:t>
      </w:r>
      <w:proofErr w:type="gramEnd"/>
      <w:r w:rsidR="00D01E64">
        <w:t xml:space="preserve"> pression (HP) et de plusieurs corps basse pression (BP) tournant à 1500 tr/min (soit 25 Hz) ou 3000 tr/min (soit 60 Hz). Ces derniers sont accouplés à un alternateur triphasé. </w:t>
      </w:r>
      <w:r w:rsidR="00B45C37">
        <w:t xml:space="preserve"> Des paliers hydrodynamiques à géométrie fixe ou à patins oscillants sont généralement utilisés pour guider en rotation la ligne d’arbres. Dans le parc nucléaire français, deux architectures existent :</w:t>
      </w:r>
    </w:p>
    <w:p w14:paraId="5C66EF63" w14:textId="65B6705F" w:rsidR="00B45C37" w:rsidRDefault="00B45C37" w:rsidP="00A94ED8">
      <w:pPr>
        <w:pStyle w:val="Paragraphedeliste"/>
        <w:numPr>
          <w:ilvl w:val="0"/>
          <w:numId w:val="44"/>
        </w:numPr>
        <w:spacing w:before="120" w:after="120" w:line="360" w:lineRule="auto"/>
        <w:ind w:left="1066" w:hanging="357"/>
        <w:jc w:val="both"/>
      </w:pPr>
      <w:r>
        <w:t xml:space="preserve">une </w:t>
      </w:r>
      <w:r w:rsidR="001005A9">
        <w:t>architecture</w:t>
      </w:r>
      <w:r>
        <w:t xml:space="preserve"> dite à deux paliers par corps, où chaque corps est supporté p</w:t>
      </w:r>
      <w:r w:rsidR="001005A9">
        <w:t>ar deux paliers hydrodynamiques. Ceci permet un bon découplage des modes propres de chacun des corps ;</w:t>
      </w:r>
    </w:p>
    <w:p w14:paraId="640551A1" w14:textId="7E635398" w:rsidR="001005A9" w:rsidRDefault="001005A9" w:rsidP="00A94ED8">
      <w:pPr>
        <w:pStyle w:val="Paragraphedeliste"/>
        <w:numPr>
          <w:ilvl w:val="0"/>
          <w:numId w:val="44"/>
        </w:numPr>
        <w:spacing w:before="120" w:after="120" w:line="360" w:lineRule="auto"/>
        <w:ind w:left="1066" w:hanging="357"/>
        <w:jc w:val="both"/>
      </w:pPr>
      <w:r>
        <w:t>une deuxième architecture dite à un palier par corps dans laquelle un palier hydrodynamique est partagé entre deux corps. Cette architecture permet d’avoir des lignes d’arbres plus courtes mais rendent le comportement dynamique de la ligne d’arbres plus complexe.</w:t>
      </w:r>
    </w:p>
    <w:p w14:paraId="67B4A409" w14:textId="143B80A2" w:rsidR="001005A9" w:rsidRDefault="001005A9" w:rsidP="00A94ED8">
      <w:pPr>
        <w:spacing w:before="120" w:after="120" w:line="360" w:lineRule="auto"/>
      </w:pPr>
      <w:r>
        <w:t>Dans les deux cas, chaque corps opère au-delà du mode de flexion.</w:t>
      </w:r>
    </w:p>
    <w:p w14:paraId="165256E9" w14:textId="3F22B1B1" w:rsidR="004F6F8B" w:rsidRDefault="0034739B" w:rsidP="004F6F8B">
      <w:pPr>
        <w:keepNext/>
        <w:jc w:val="center"/>
      </w:pPr>
      <w:r>
        <w:lastRenderedPageBreak/>
        <w:t xml:space="preserve"> </w:t>
      </w:r>
      <w:r w:rsidR="004F6F8B" w:rsidRPr="00A21671">
        <w:rPr>
          <w:noProof/>
          <w:lang w:eastAsia="zh-CN"/>
        </w:rPr>
        <w:drawing>
          <wp:inline distT="0" distB="0" distL="0" distR="0" wp14:anchorId="07AD5AA9" wp14:editId="41512EFD">
            <wp:extent cx="4866811" cy="3193576"/>
            <wp:effectExtent l="0" t="0" r="0" b="6985"/>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894475" cy="3211729"/>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w:t>
      </w:r>
      <w:r w:rsidR="00B45C37">
        <w:rPr>
          <w:rFonts w:ascii="Calibri" w:eastAsia="Times New Roman" w:hAnsi="Calibri" w:cs="Times New Roman"/>
          <w:i w:val="0"/>
          <w:iCs w:val="0"/>
          <w:color w:val="auto"/>
          <w:sz w:val="22"/>
          <w:szCs w:val="20"/>
          <w:lang w:eastAsia="fr-FR"/>
        </w:rPr>
        <w:t>s</w:t>
      </w:r>
      <w:r w:rsidRPr="00A21671">
        <w:rPr>
          <w:rFonts w:ascii="Calibri" w:eastAsia="Times New Roman" w:hAnsi="Calibri" w:cs="Times New Roman"/>
          <w:i w:val="0"/>
          <w:iCs w:val="0"/>
          <w:color w:val="auto"/>
          <w:sz w:val="22"/>
          <w:szCs w:val="20"/>
          <w:lang w:eastAsia="fr-FR"/>
        </w:rPr>
        <w:t xml:space="preserv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pPr>
      <w:r>
        <w:t>Comme les autres types de machine</w:t>
      </w:r>
      <w:r w:rsidR="004B518B">
        <w:t>s</w:t>
      </w:r>
      <w:r>
        <w:t xml:space="preserve"> tournante</w:t>
      </w:r>
      <w:r w:rsidR="004B518B">
        <w:t>s</w:t>
      </w:r>
      <w:r>
        <w:t xml:space="preserve"> (e.g. compresseur, pom</w:t>
      </w:r>
      <w:r w:rsidR="00E82F73">
        <w:t>pe, turbine à gaz,</w:t>
      </w:r>
      <w:r w:rsidR="00FD7095">
        <w:t xml:space="preserve"> etc.</w:t>
      </w:r>
      <w:r>
        <w:t xml:space="preserve">), </w:t>
      </w:r>
      <w:r w:rsidR="00E7219E">
        <w:t>la</w:t>
      </w:r>
      <w:r w:rsidR="00BA22E8">
        <w:t xml:space="preserve"> </w:t>
      </w:r>
      <w:r w:rsidR="005F48EB">
        <w:t xml:space="preserve">maitrise du niveau vibratoire reste la principale préoccupation des opérateurs des turbines à vapeur. </w:t>
      </w:r>
      <w:r w:rsidR="00BA22E8">
        <w:t xml:space="preserve">Pour une turbine à vapeur, un niveau vibratoire élevé peut conduire à la fatigue prématurée des rotors et </w:t>
      </w:r>
      <w:r w:rsidR="004B518B">
        <w:t>favoriser le développement et la propagation de défauts au niveau d’autres</w:t>
      </w:r>
      <w:r w:rsidR="00BA22E8">
        <w:t xml:space="preserve"> composants</w:t>
      </w:r>
      <w:r w:rsidR="004B518B">
        <w:t xml:space="preserve"> de la turbine</w:t>
      </w:r>
      <w:r w:rsidR="00BA22E8">
        <w:t xml:space="preserve"> tels que les ailettes, les accouplements</w:t>
      </w:r>
      <w:r w:rsidR="004B518B">
        <w:t>, les joints d’étanchéité,</w:t>
      </w:r>
      <w:r w:rsidR="00BA22E8">
        <w:t xml:space="preserve"> ou encore les organes de guidage. </w:t>
      </w:r>
      <w:r w:rsidR="004B518B">
        <w:t xml:space="preserve">Généralement, les turbines à vapeurs sont équipées de capteurs de déplacements permettant d’arrêter la machine lorsque le niveau vibratoire dépasse un seuil prédéterminé. </w:t>
      </w:r>
    </w:p>
    <w:p w14:paraId="1E6D8ED2" w14:textId="74CF4ACE" w:rsidR="00F15233" w:rsidRDefault="00036915" w:rsidP="008B4EAD">
      <w:pPr>
        <w:spacing w:before="120" w:after="240" w:line="360" w:lineRule="auto"/>
        <w:ind w:firstLine="709"/>
      </w:pPr>
      <w:r>
        <w:t>Bien que le balourd mécanique reste la principale source de vibrations dans les turbines à vapeur</w:t>
      </w:r>
      <w:r w:rsidR="004B518B">
        <w:t>, il existe d’autres sources d’excitation comme le délignage, le</w:t>
      </w:r>
      <w:r>
        <w:t>s</w:t>
      </w:r>
      <w:r w:rsidR="004B518B">
        <w:t xml:space="preserve"> frottements</w:t>
      </w:r>
      <w:r w:rsidR="008A4230">
        <w:t xml:space="preserve">, </w:t>
      </w:r>
      <w:r w:rsidR="004B518B">
        <w:t xml:space="preserve">les excitations électromécaniques (souvent </w:t>
      </w:r>
      <w:r w:rsidR="008A4230">
        <w:t>désignés par le terme</w:t>
      </w:r>
      <w:r w:rsidR="004B518B">
        <w:t xml:space="preserve"> balourd magnétique) ou</w:t>
      </w:r>
      <w:r w:rsidR="008A4230">
        <w:t xml:space="preserve"> encore</w:t>
      </w:r>
      <w:r w:rsidR="004B518B">
        <w:t xml:space="preserve"> la déformation </w:t>
      </w:r>
      <w:r w:rsidR="008A4230">
        <w:t>du rotor sous l’effet d’un champ thermique inhomogène</w:t>
      </w:r>
      <w:r w:rsidR="004B518B">
        <w:t xml:space="preserve"> (souvent appelé</w:t>
      </w:r>
      <w:r w:rsidR="008A4230">
        <w:t xml:space="preserve"> défaut de fibre neutre ou</w:t>
      </w:r>
      <w:r w:rsidR="004B518B">
        <w:t xml:space="preserve"> balourd thermique). Dans la plupart des cas, ces défa</w:t>
      </w:r>
      <w:r w:rsidR="008A4230">
        <w:t>uts conduisent à des vibrations</w:t>
      </w:r>
      <w:r w:rsidR="004B518B">
        <w:t xml:space="preserve"> synchrones</w:t>
      </w:r>
      <w:r w:rsidR="008A4230">
        <w:t>, c’est-à-dire dont la fréquence d’excitation est égale à la fréquence de rotation.</w:t>
      </w:r>
      <w:r w:rsidR="004B518B">
        <w:t xml:space="preserve">  </w:t>
      </w:r>
      <w:r w:rsidR="0083539B">
        <w:t xml:space="preserve"> </w:t>
      </w:r>
      <w:r>
        <w:t xml:space="preserve">Le </w:t>
      </w:r>
      <w:r w:rsidR="0083539B">
        <w:t xml:space="preserve">centre du </w:t>
      </w:r>
      <w:r w:rsidR="004844EA">
        <w:t>rotor</w:t>
      </w:r>
      <w:r w:rsidR="000C2B20">
        <w:t xml:space="preserve"> </w:t>
      </w:r>
      <w:r w:rsidR="00177A37">
        <w:t>décrit</w:t>
      </w:r>
      <w:r>
        <w:t xml:space="preserve"> alors</w:t>
      </w:r>
      <w:r w:rsidR="0083539B">
        <w:t xml:space="preserve"> une trajectoire périodique autour d’</w:t>
      </w:r>
      <w:r w:rsidR="00BA0D23">
        <w:t>une position</w:t>
      </w:r>
      <w:r w:rsidR="00E82F73">
        <w:t xml:space="preserve"> d’équilibre</w:t>
      </w:r>
      <w:r w:rsidR="00BA0D23">
        <w:t xml:space="preserve"> </w:t>
      </w:r>
      <w:r w:rsidR="001E2394">
        <w:t>(</w:t>
      </w:r>
      <w:r w:rsidR="00E3218E">
        <w:t xml:space="preserve">cf. </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p>
    <w:p w14:paraId="0F7A4E1F" w14:textId="6E4AECB5" w:rsidR="00E66279" w:rsidRDefault="009E7D91" w:rsidP="00E66279">
      <w:pPr>
        <w:keepNext/>
        <w:spacing w:line="360" w:lineRule="auto"/>
        <w:ind w:firstLine="708"/>
        <w:jc w:val="center"/>
      </w:pPr>
      <w:r w:rsidRPr="009E7D91">
        <w:rPr>
          <w:noProof/>
          <w:lang w:eastAsia="zh-CN"/>
        </w:rPr>
        <w:lastRenderedPageBreak/>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29CBFB46"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w:t>
      </w:r>
      <w:r w:rsidR="009D62B3">
        <w:t>domaine. La</w:t>
      </w:r>
      <w:r w:rsidR="00806A0C">
        <w:t xml:space="preserve"> </w:t>
      </w:r>
      <w:r w:rsidR="00036915">
        <w:t>solution consiste alors à ajouter</w:t>
      </w:r>
      <w:r w:rsidR="00806A0C">
        <w:t xml:space="preserve"> (ou à retirer)</w:t>
      </w:r>
      <w:r w:rsidR="00036915">
        <w:t xml:space="preserve"> des masses d’équilibrage</w:t>
      </w:r>
      <w:r w:rsidR="00806A0C">
        <w:t>.</w:t>
      </w:r>
      <w:r w:rsidR="00036915">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w:t>
      </w:r>
      <w:r w:rsidR="00036915">
        <w:t xml:space="preserve">sont combinées </w:t>
      </w:r>
      <w:r w:rsidR="002B2C23">
        <w:t>avec les effets thermiques</w:t>
      </w:r>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r w:rsidR="00806A0C">
        <w:t xml:space="preserve"> et les méthodes classiques d’équilibrage sont souvent mises en échec notamment lorsque ces dernières sont déployées dans les conditions d’exploitation</w:t>
      </w:r>
      <w:r w:rsidR="00AF1218">
        <w:t xml:space="preserve"> sur site</w:t>
      </w:r>
      <w:r w:rsidR="0012437B">
        <w:t>.</w:t>
      </w:r>
      <w:r w:rsidR="009176F5">
        <w:t xml:space="preserve"> </w:t>
      </w:r>
      <w:r w:rsidR="007A09F1">
        <w:t xml:space="preserve">Par exemple, </w:t>
      </w:r>
      <w:r w:rsidR="00806A0C">
        <w:t>le cisaillement du film lubrifiant au niveau des paliers peut conduire à une déformation du rotor sous l’action d’un champ de température non uniforme générant ainsi une source d’excitation synchrone supplémentaire</w:t>
      </w:r>
      <w:r w:rsidR="00AF1218">
        <w:t xml:space="preserve"> (communément appelé balourd thermique)</w:t>
      </w:r>
      <w:r w:rsidR="00806A0C">
        <w:t xml:space="preserve"> qui vient s’ajouter au balourd mécanique initial.</w:t>
      </w:r>
      <w:r w:rsidR="00AF1218">
        <w:t xml:space="preserve"> Le couplage entre le balourd mécanique et le balourd thermique peut conduire à une dérive lente du niveau vibratoire. Ce phénomène est connu sous le nom de l’effet Morton. </w:t>
      </w:r>
    </w:p>
    <w:p w14:paraId="4511F4A9" w14:textId="41C970B6" w:rsidR="00C61269" w:rsidRDefault="00DF23FC" w:rsidP="00F130F1">
      <w:pPr>
        <w:spacing w:before="120" w:after="240" w:line="360" w:lineRule="auto"/>
        <w:ind w:firstLine="709"/>
      </w:pPr>
      <w:r>
        <w:t>L’</w:t>
      </w:r>
      <w:r w:rsidR="00AF1218">
        <w:t xml:space="preserve">existence de cette </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AF1218">
        <w:t xml:space="preserve">connue </w:t>
      </w:r>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r w:rsidR="003A2DB6">
        <w:t xml:space="preserve">cette instabilité est </w:t>
      </w:r>
      <w:r w:rsidR="001243A8">
        <w:t xml:space="preserve"> passé</w:t>
      </w:r>
      <w:r w:rsidR="003A2DB6">
        <w:t>e</w:t>
      </w:r>
      <w:r w:rsidR="0026547A">
        <w:t xml:space="preserve"> inaperçue</w:t>
      </w:r>
      <w:r w:rsidR="003A2DB6">
        <w:t xml:space="preserve"> du fait des difficultés inhérentes à son identification dans un environnement industriel et les </w:t>
      </w:r>
      <w:r w:rsidR="0026547A">
        <w:t>résultats expérimentaux mettant en évidence ce phénomène restaient peu nombreux</w:t>
      </w:r>
      <w:r w:rsidR="0021105B">
        <w:t>.</w:t>
      </w:r>
      <w:r w:rsidR="003A2DB6">
        <w:t xml:space="preserve"> </w:t>
      </w:r>
      <w:r w:rsidR="0026547A">
        <w:t xml:space="preserve">A partir des années 1990s, de plus en plus  </w:t>
      </w:r>
      <w:r w:rsidR="003A2DB6">
        <w:t>d’</w:t>
      </w:r>
      <w:r w:rsidR="0026547A">
        <w:t>études ont commencé à traiter</w:t>
      </w:r>
      <w:r w:rsidR="004D0AD4">
        <w:t xml:space="preserve"> de phénomène</w:t>
      </w:r>
      <w:r w:rsidR="0026547A">
        <w:t xml:space="preserve">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r w:rsidR="004D0AD4">
        <w:t xml:space="preserve"> thermomécanique</w:t>
      </w:r>
      <w:r w:rsidR="0026547A">
        <w:t xml:space="preserve"> due à</w:t>
      </w:r>
      <w:r w:rsidR="003A2DB6">
        <w:t xml:space="preserve"> un échauffement non uniforme</w:t>
      </w:r>
      <w:r w:rsidR="004D0AD4">
        <w:t xml:space="preserve"> au niveau des</w:t>
      </w:r>
      <w:r w:rsidR="0026547A">
        <w:t xml:space="preserve"> paliers. A présent, elle est reconnue comme un problème de la dynamique </w:t>
      </w:r>
      <w:r w:rsidR="0026547A">
        <w:lastRenderedPageBreak/>
        <w:t xml:space="preserve">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2"/>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3"/>
      <w:bookmarkEnd w:id="14"/>
    </w:p>
    <w:p w14:paraId="438A16FD" w14:textId="2EAE0430" w:rsidR="00B704F6" w:rsidRDefault="00D119C4" w:rsidP="00120518">
      <w:pPr>
        <w:overflowPunct/>
        <w:spacing w:before="240" w:after="120" w:line="360" w:lineRule="auto"/>
        <w:ind w:firstLine="709"/>
        <w:textAlignment w:val="auto"/>
      </w:pPr>
      <w:r>
        <w:t xml:space="preserve">Les objectives </w:t>
      </w:r>
      <w:r w:rsidR="00966469" w:rsidRPr="00966469">
        <w:t>de cette thèse</w:t>
      </w:r>
      <w:r w:rsidR="004D0AD4">
        <w:t xml:space="preserve"> visent à</w:t>
      </w:r>
      <w:r w:rsidR="00966469" w:rsidRPr="00966469">
        <w:t xml:space="preserv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r w:rsidR="004D0AD4">
        <w:rPr>
          <w:szCs w:val="22"/>
        </w:rPr>
        <w:t xml:space="preserve"> quelques</w:t>
      </w:r>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r w:rsidR="004D0AD4">
        <w:rPr>
          <w:szCs w:val="22"/>
        </w:rPr>
        <w:t xml:space="preserve">plusieurs </w:t>
      </w:r>
      <w:r w:rsidR="004D61DA">
        <w:rPr>
          <w:szCs w:val="22"/>
        </w:rPr>
        <w:t xml:space="preserve">minutes, voire </w:t>
      </w:r>
      <w:r w:rsidR="004D0AD4">
        <w:rPr>
          <w:szCs w:val="22"/>
        </w:rPr>
        <w:t xml:space="preserve">plusieurs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r w:rsidR="004D0AD4">
        <w:rPr>
          <w:szCs w:val="22"/>
        </w:rPr>
        <w:t xml:space="preserve"> dont l’origine reste jusqu’à ce jour mal identifiée</w:t>
      </w:r>
      <w:r w:rsidR="00D44368">
        <w:rPr>
          <w:szCs w:val="22"/>
        </w:rPr>
        <w:t xml:space="preserve">. </w:t>
      </w:r>
    </w:p>
    <w:p w14:paraId="146F879C" w14:textId="0A7B41B5" w:rsidR="00E1482E" w:rsidRPr="00A94ED8" w:rsidRDefault="005D6E20" w:rsidP="00CE6D0D">
      <w:pPr>
        <w:spacing w:before="120" w:after="120" w:line="360" w:lineRule="auto"/>
        <w:ind w:firstLine="709"/>
        <w:rPr>
          <w:szCs w:val="22"/>
        </w:rPr>
      </w:pPr>
      <w:r w:rsidRPr="00B75EB4">
        <w:rPr>
          <w:szCs w:val="22"/>
        </w:rPr>
        <w:t xml:space="preserve">En </w:t>
      </w:r>
      <w:r w:rsidR="00B934A9" w:rsidRPr="00B75EB4">
        <w:rPr>
          <w:szCs w:val="22"/>
        </w:rPr>
        <w:t>préambule d</w:t>
      </w:r>
      <w:r w:rsidR="002C61E9" w:rsidRPr="00B75EB4">
        <w:rPr>
          <w:szCs w:val="22"/>
        </w:rPr>
        <w:t>u mémoire</w:t>
      </w:r>
      <w:r w:rsidRPr="00B75EB4">
        <w:rPr>
          <w:szCs w:val="22"/>
        </w:rPr>
        <w:t>, une étude bibli</w:t>
      </w:r>
      <w:r w:rsidR="007B1FBF" w:rsidRPr="00B75EB4">
        <w:rPr>
          <w:szCs w:val="22"/>
        </w:rPr>
        <w:t xml:space="preserve">ographique </w:t>
      </w:r>
      <w:r w:rsidR="00090469" w:rsidRPr="00B75EB4">
        <w:rPr>
          <w:szCs w:val="22"/>
        </w:rPr>
        <w:t xml:space="preserve">présente </w:t>
      </w:r>
      <w:r w:rsidR="004860E6" w:rsidRPr="00B75EB4">
        <w:rPr>
          <w:szCs w:val="22"/>
        </w:rPr>
        <w:t>un</w:t>
      </w:r>
      <w:r w:rsidR="004B7021" w:rsidRPr="00B75EB4">
        <w:rPr>
          <w:szCs w:val="22"/>
        </w:rPr>
        <w:t xml:space="preserve"> panorama des études </w:t>
      </w:r>
      <w:r w:rsidR="000F7850" w:rsidRPr="00B75EB4">
        <w:rPr>
          <w:szCs w:val="22"/>
        </w:rPr>
        <w:t>réalisées</w:t>
      </w:r>
      <w:r w:rsidR="004D0AD4" w:rsidRPr="00B75EB4">
        <w:rPr>
          <w:szCs w:val="22"/>
        </w:rPr>
        <w:t xml:space="preserve"> et publiées</w:t>
      </w:r>
      <w:r w:rsidR="00090469" w:rsidRPr="00B75EB4">
        <w:rPr>
          <w:szCs w:val="22"/>
        </w:rPr>
        <w:t xml:space="preserve"> dans </w:t>
      </w:r>
      <w:r w:rsidR="004B7021" w:rsidRPr="00B75EB4">
        <w:rPr>
          <w:szCs w:val="22"/>
        </w:rPr>
        <w:t xml:space="preserve">la littérature. </w:t>
      </w:r>
      <w:r w:rsidR="004D0AD4" w:rsidRPr="00B75EB4">
        <w:rPr>
          <w:szCs w:val="22"/>
        </w:rPr>
        <w:t>Dans un premier temps, l</w:t>
      </w:r>
      <w:r w:rsidR="00D33048" w:rsidRPr="00B75EB4">
        <w:rPr>
          <w:szCs w:val="22"/>
        </w:rPr>
        <w:t xml:space="preserve">es instabilités liées aux vibrations synchrones </w:t>
      </w:r>
      <w:r w:rsidR="004D0AD4" w:rsidRPr="00B75EB4">
        <w:rPr>
          <w:szCs w:val="22"/>
        </w:rPr>
        <w:t xml:space="preserve">d’origine thermomécanique </w:t>
      </w:r>
      <w:r w:rsidR="00E1482E" w:rsidRPr="00B75EB4">
        <w:rPr>
          <w:szCs w:val="22"/>
        </w:rPr>
        <w:t xml:space="preserve">sont décrites. </w:t>
      </w:r>
      <w:r w:rsidR="004D0AD4" w:rsidRPr="00B75EB4">
        <w:rPr>
          <w:szCs w:val="22"/>
        </w:rPr>
        <w:t xml:space="preserve">Ensuite, </w:t>
      </w:r>
      <w:r w:rsidR="00E3629C" w:rsidRPr="00B75EB4">
        <w:rPr>
          <w:szCs w:val="22"/>
        </w:rPr>
        <w:t xml:space="preserve">les </w:t>
      </w:r>
      <w:r w:rsidR="00E3629C" w:rsidRPr="004D0AD4">
        <w:rPr>
          <w:szCs w:val="22"/>
        </w:rPr>
        <w:t xml:space="preserve">principaux travaux théoriques et </w:t>
      </w:r>
      <w:r w:rsidR="00E3629C" w:rsidRPr="004D0AD4">
        <w:rPr>
          <w:szCs w:val="22"/>
        </w:rPr>
        <w:lastRenderedPageBreak/>
        <w:t xml:space="preserve">expérimentaux dédié à </w:t>
      </w:r>
      <w:r w:rsidR="00E1482E" w:rsidRPr="004D0AD4">
        <w:rPr>
          <w:szCs w:val="22"/>
        </w:rPr>
        <w:t>l’effet Morton</w:t>
      </w:r>
      <w:r w:rsidR="004D0AD4" w:rsidRPr="004D0AD4">
        <w:rPr>
          <w:szCs w:val="22"/>
        </w:rPr>
        <w:t xml:space="preserve"> sont présentés</w:t>
      </w:r>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A94ED8">
        <w:rPr>
          <w:szCs w:val="22"/>
        </w:rPr>
        <w:t xml:space="preserve"> est ensuite esquissée</w:t>
      </w:r>
      <w:r w:rsidR="00E3629C" w:rsidRPr="00A94ED8">
        <w:rPr>
          <w:szCs w:val="22"/>
        </w:rPr>
        <w:t xml:space="preserve">. </w:t>
      </w:r>
    </w:p>
    <w:p w14:paraId="71E798B1" w14:textId="4CA2A5D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r w:rsidR="004D0AD4">
        <w:t xml:space="preserve">dans les </w:t>
      </w:r>
      <w:r w:rsidR="001540C1">
        <w:t>chapitres</w:t>
      </w:r>
      <w:r w:rsidR="00F00C47">
        <w:t xml:space="preserve"> 2 et 3</w:t>
      </w:r>
      <w:r w:rsidR="001540C1">
        <w:t xml:space="preserve">. </w:t>
      </w:r>
      <w:r w:rsidR="00F00C47">
        <w:t xml:space="preserve">Le chapitre 2 est </w:t>
      </w:r>
      <w:r w:rsidR="004D0AD4">
        <w:t xml:space="preserve">dédié </w:t>
      </w:r>
      <w:r w:rsidR="00F00C47">
        <w:t>au modèle du palier hydrodynamique</w:t>
      </w:r>
      <w:r w:rsidR="004D0AD4">
        <w:t xml:space="preserve"> tandis que</w:t>
      </w:r>
      <w:r w:rsidR="00F00C47">
        <w:t xml:space="preserve">  le chapitre 3 est consa</w:t>
      </w:r>
      <w:r w:rsidR="00B40D7B">
        <w:t xml:space="preserve">cré  </w:t>
      </w:r>
      <w:r w:rsidR="004D0AD4">
        <w:t xml:space="preserve">aux </w:t>
      </w:r>
      <w:r w:rsidR="00B40D7B">
        <w:t>modélisation</w:t>
      </w:r>
      <w:r w:rsidR="004D0AD4">
        <w:t>s thermique et dynamique</w:t>
      </w:r>
      <w:r w:rsidR="00B40D7B">
        <w:t xml:space="preserve"> du rotor.</w:t>
      </w:r>
      <w:r w:rsidR="00F00C47">
        <w:t xml:space="preserve"> </w:t>
      </w:r>
      <w:r>
        <w:t>Ce</w:t>
      </w:r>
      <w:r w:rsidR="003361EC">
        <w:t>ux-</w:t>
      </w:r>
      <w:r>
        <w:t xml:space="preserve">ci </w:t>
      </w:r>
      <w:r w:rsidR="004D0AD4">
        <w:t xml:space="preserve">constituent </w:t>
      </w:r>
      <w:r>
        <w:t xml:space="preserve">les outils </w:t>
      </w:r>
      <w:r w:rsidR="007811A7">
        <w:t>numériques</w:t>
      </w:r>
      <w:r w:rsidR="004D0AD4">
        <w:t xml:space="preserve"> nécessaires</w:t>
      </w:r>
      <w:r w:rsidR="007811A7">
        <w:t xml:space="preserve"> </w:t>
      </w:r>
      <w:r w:rsidR="004D0AD4">
        <w:t xml:space="preserve">à la simulation de </w:t>
      </w:r>
      <w:r w:rsidR="007811A7">
        <w:t xml:space="preserve">l’effet Morton. </w:t>
      </w:r>
    </w:p>
    <w:p w14:paraId="44803168" w14:textId="5E289081"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r w:rsidR="004D0AD4">
        <w:t xml:space="preserve"> prédictions</w:t>
      </w:r>
      <w:r w:rsidR="002A4D19">
        <w:t xml:space="preserve"> </w:t>
      </w:r>
      <w:r w:rsidR="00B13E44">
        <w:t>numériques</w:t>
      </w:r>
      <w:r w:rsidR="00267637">
        <w:t xml:space="preserve"> </w:t>
      </w:r>
      <w:r>
        <w:t>de l’effet de Morton pour deux rotors expérimentaux</w:t>
      </w:r>
      <w:r w:rsidR="003A74BA">
        <w:rPr>
          <w:rStyle w:val="Appelnotedebasdep"/>
        </w:rPr>
        <w:footnoteReference w:id="1"/>
      </w:r>
      <w:r w:rsidR="004D0AD4">
        <w:t>.</w:t>
      </w:r>
      <w:r w:rsidR="003A74BA">
        <w:t xml:space="preserve"> </w:t>
      </w:r>
      <w:r w:rsidR="00CE6965">
        <w:t>L</w:t>
      </w:r>
      <w:r w:rsidR="001A67CA">
        <w:t xml:space="preserve">e chapitre 5 expose une méthode </w:t>
      </w:r>
      <w:r w:rsidR="004D0AD4">
        <w:t xml:space="preserve">pour analyser </w:t>
      </w:r>
      <w:r w:rsidR="001A67CA">
        <w:t>la stabilité</w:t>
      </w:r>
      <w:r w:rsidR="004D0AD4">
        <w:t xml:space="preserve"> du phénomène</w:t>
      </w:r>
      <w:r w:rsidR="001A67CA">
        <w:t>. Cette méthode permet de prédire l’instabilité de manière</w:t>
      </w:r>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1458F9">
        <w:t xml:space="preserve">observé </w:t>
      </w:r>
      <w:r w:rsidR="005165CF">
        <w:t>expérimentalement</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77BACDAC"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r w:rsidR="001458F9">
        <w:rPr>
          <w:szCs w:val="22"/>
        </w:rPr>
        <w:t>,</w:t>
      </w:r>
      <w:r>
        <w:rPr>
          <w:szCs w:val="22"/>
        </w:rPr>
        <w:t xml:space="preserve"> </w:t>
      </w:r>
      <w:r>
        <w:t xml:space="preserve">la chaleur est générée par le cisaillement du film lubrifiant </w:t>
      </w:r>
      <w:r w:rsidR="001458F9">
        <w:t>au niveau des</w:t>
      </w:r>
      <w:r>
        <w:t xml:space="preserve"> paliers hydrodynamiques.</w:t>
      </w:r>
    </w:p>
    <w:p w14:paraId="43F1F020" w14:textId="01289D27" w:rsidR="00E82DF1" w:rsidRDefault="00E82DF1" w:rsidP="00E82DF1">
      <w:pPr>
        <w:pStyle w:val="Titre3"/>
        <w:spacing w:before="240" w:after="240"/>
        <w:ind w:left="709"/>
      </w:pPr>
      <w:bookmarkStart w:id="18" w:name="_Toc534294719"/>
      <w:bookmarkStart w:id="19" w:name="_Toc536800372"/>
      <w:r>
        <w:t>E</w:t>
      </w:r>
      <w:r w:rsidRPr="00814672">
        <w:t xml:space="preserve">ffet </w:t>
      </w:r>
      <w:r w:rsidRPr="00C65243">
        <w:t>Newkirk</w:t>
      </w:r>
      <w:bookmarkEnd w:id="18"/>
      <w:bookmarkEnd w:id="19"/>
    </w:p>
    <w:p w14:paraId="3395DD68" w14:textId="391DDF42"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001458F9">
        <w:t xml:space="preserve"> qui est</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r w:rsidR="001458F9">
        <w:t>C</w:t>
      </w:r>
      <w:r>
        <w:t xml:space="preserve">e champ non-uniforme de température produit </w:t>
      </w:r>
      <w:r w:rsidR="00C93726">
        <w:t>une</w:t>
      </w:r>
      <w:r>
        <w:t xml:space="preserve"> déformation </w:t>
      </w:r>
      <w:r w:rsidR="00C93726">
        <w:t xml:space="preserve">élastique  </w:t>
      </w:r>
      <w:r>
        <w:t>du rotor. Cette déformation</w:t>
      </w:r>
      <w:ins w:id="20" w:author="HASSINI Mohamed-amine" w:date="2019-03-11T14:29:00Z">
        <w:r w:rsidR="001458F9">
          <w:t xml:space="preserve"> </w:t>
        </w:r>
      </w:ins>
      <w:del w:id="21" w:author="HASSINI Mohamed-amine" w:date="2019-03-11T14:29:00Z">
        <w:r w:rsidDel="001458F9">
          <w:delText xml:space="preserve"> </w:delText>
        </w:r>
      </w:del>
      <w:r>
        <w:t>conduit à un balourd thermique</w:t>
      </w:r>
      <w:r w:rsidR="001458F9">
        <w:t xml:space="preserve"> (appelé aussi défaut de fibre neutre) </w:t>
      </w:r>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r w:rsidR="001458F9">
        <w:t xml:space="preserve">lors </w:t>
      </w:r>
      <w:r>
        <w:t xml:space="preserve"> </w:t>
      </w:r>
      <w:r w:rsidR="001458F9">
        <w:t xml:space="preserve">du </w:t>
      </w:r>
      <w:r>
        <w:t xml:space="preserve">contact. </w:t>
      </w:r>
      <w:r w:rsidR="001458F9">
        <w:t>Ainsi, u</w:t>
      </w:r>
      <w:r>
        <w:t xml:space="preserve">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3"/>
      <w:r w:rsidR="008F5F78">
        <w:rPr>
          <w:rStyle w:val="shorttext"/>
          <w:rFonts w:ascii="Calibri" w:eastAsia="Times New Roman" w:hAnsi="Calibri" w:cs="Times New Roman"/>
          <w:i w:val="0"/>
          <w:iCs w:val="0"/>
          <w:noProof/>
          <w:color w:val="auto"/>
          <w:sz w:val="22"/>
          <w:szCs w:val="20"/>
          <w:lang w:eastAsia="fr-FR"/>
        </w:rPr>
        <w:t>s</w:t>
      </w:r>
      <w:bookmarkEnd w:id="24"/>
    </w:p>
    <w:p w14:paraId="26EB4292" w14:textId="77777777" w:rsidR="00C93726" w:rsidRPr="00C93726" w:rsidRDefault="00C93726" w:rsidP="00C93726"/>
    <w:p w14:paraId="282D145B" w14:textId="073F8D28"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r w:rsidR="001458F9">
        <w:t xml:space="preserve">analysé </w:t>
      </w:r>
      <w:r>
        <w:t xml:space="preserve">l’augmentation progressive </w:t>
      </w:r>
      <w:r w:rsidR="004C526E">
        <w:t>de</w:t>
      </w:r>
      <w:r w:rsidR="00852A53">
        <w:t xml:space="preserve"> </w:t>
      </w:r>
      <w:r w:rsidR="001458F9">
        <w:t>l’</w:t>
      </w:r>
      <w:r>
        <w:t xml:space="preserve">amplitude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6"/>
            <w:bookmarkEnd w:id="27"/>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8" w:name="_Ref534797277"/>
      <w:bookmarkStart w:id="29" w:name="_Toc536112178"/>
      <w:bookmarkStart w:id="30"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29"/>
      <w:bookmarkEnd w:id="30"/>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 w:name="_Toc536800373"/>
      <w:r>
        <w:t>E</w:t>
      </w:r>
      <w:r w:rsidRPr="00814672">
        <w:t xml:space="preserve">ffet </w:t>
      </w:r>
      <w:r w:rsidRPr="00C65243">
        <w:t>Morton</w:t>
      </w:r>
      <w:bookmarkEnd w:id="31"/>
    </w:p>
    <w:p w14:paraId="24EFE6FF" w14:textId="43027D4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2" w:name="_Ref534631211"/>
      <w:bookmarkStart w:id="33" w:name="_Toc536112179"/>
      <w:bookmarkStart w:id="34"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3"/>
      <w:bookmarkEnd w:id="3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5" w:name="_Ref534630904"/>
      <w:bookmarkStart w:id="36" w:name="_Toc536112180"/>
      <w:bookmarkStart w:id="37"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6"/>
      <w:bookmarkEnd w:id="37"/>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proofErr w:type="gramStart"/>
      <w:r w:rsidRPr="00FB1FE0">
        <w:t>peut</w:t>
      </w:r>
      <w:proofErr w:type="gramEnd"/>
      <w:r w:rsidRPr="00FB1FE0">
        <w:t xml:space="preserve">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8" w:name="_Ref534630975"/>
      <w:bookmarkStart w:id="39" w:name="_Toc536112181"/>
      <w:bookmarkStart w:id="40"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8"/>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9"/>
      <w:bookmarkEnd w:id="40"/>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Ref536449148"/>
      <w:bookmarkStart w:id="43" w:name="_Toc536800374"/>
      <w:r>
        <w:t>Etudes</w:t>
      </w:r>
      <w:r w:rsidRPr="00DE7318">
        <w:t xml:space="preserve"> </w:t>
      </w:r>
      <w:r>
        <w:t>expérimentales</w:t>
      </w:r>
      <w:bookmarkEnd w:id="41"/>
      <w:r>
        <w:t xml:space="preserve"> et cas industriels</w:t>
      </w:r>
      <w:bookmarkEnd w:id="42"/>
      <w:bookmarkEnd w:id="43"/>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4" w:name="_Ref534631936"/>
      <w:bookmarkStart w:id="45" w:name="_Toc536112183"/>
      <w:bookmarkStart w:id="46"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5"/>
      <w:bookmarkEnd w:id="46"/>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7" w:name="_Ref534302406"/>
      <w:bookmarkStart w:id="48" w:name="_Toc536112182"/>
      <w:bookmarkStart w:id="49"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7"/>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8"/>
      <w:bookmarkEnd w:id="49"/>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50" w:name="_Ref534302420"/>
      <w:bookmarkStart w:id="51" w:name="_Toc536112184"/>
      <w:bookmarkStart w:id="52"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0"/>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1"/>
      <w:bookmarkEnd w:id="52"/>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3" w:name="_Ref534632017"/>
      <w:bookmarkStart w:id="54" w:name="_Toc536112185"/>
      <w:bookmarkStart w:id="55"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3"/>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4"/>
      <w:bookmarkEnd w:id="55"/>
    </w:p>
    <w:p w14:paraId="19BBC831" w14:textId="230C5C1E"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6" w:name="_Toc536800375"/>
      <w:r>
        <w:lastRenderedPageBreak/>
        <w:t>M</w:t>
      </w:r>
      <w:r w:rsidR="007F0B3C">
        <w:t>odeles theoriques</w:t>
      </w:r>
      <w:bookmarkEnd w:id="56"/>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7" w:name="_Toc534294730"/>
      <w:bookmarkStart w:id="58" w:name="_Toc536800376"/>
      <w:r w:rsidRPr="00675419">
        <w:t xml:space="preserve">Méthodes inspirées </w:t>
      </w:r>
      <w:r>
        <w:t>de</w:t>
      </w:r>
      <w:r w:rsidRPr="00675419">
        <w:t xml:space="preserve"> la </w:t>
      </w:r>
      <w:r w:rsidRPr="004106D7">
        <w:t>théorie</w:t>
      </w:r>
      <w:r w:rsidRPr="00675419">
        <w:t xml:space="preserve"> du </w:t>
      </w:r>
      <w:r>
        <w:t>contrôle</w:t>
      </w:r>
      <w:bookmarkEnd w:id="57"/>
      <w:bookmarkEnd w:id="58"/>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gramStart"/>
      <w:r w:rsidR="007F0B3C" w:rsidRPr="00A22718">
        <w:t>Re(</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9D62B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9D62B3"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9D62B3"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9" w:name="_Ref534633049"/>
      <w:bookmarkStart w:id="60" w:name="_Toc536112186"/>
      <w:bookmarkStart w:id="61"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9"/>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0"/>
      <w:bookmarkEnd w:id="61"/>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2" w:name="_Toc534294731"/>
      <w:bookmarkStart w:id="63" w:name="_Toc536800377"/>
      <w:r>
        <w:t>Méthode basée sur un balourd critique prédéfini</w:t>
      </w:r>
      <w:bookmarkEnd w:id="62"/>
      <w:bookmarkEnd w:id="63"/>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9D62B3"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4" w:name="_Toc534294732"/>
      <w:bookmarkStart w:id="65" w:name="_Toc536800378"/>
      <w:r w:rsidRPr="00E160FB">
        <w:t>Méthode</w:t>
      </w:r>
      <w:r>
        <w:t>s</w:t>
      </w:r>
      <w:r w:rsidRPr="00E160FB">
        <w:t xml:space="preserve"> </w:t>
      </w:r>
      <w:r w:rsidR="00BE480F">
        <w:t xml:space="preserve">basees sur le bilan </w:t>
      </w:r>
      <w:bookmarkEnd w:id="64"/>
      <w:r w:rsidR="00BE480F">
        <w:t>thermique</w:t>
      </w:r>
      <w:bookmarkEnd w:id="65"/>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6" w:name="_Toc534294733"/>
      <w:bookmarkStart w:id="67" w:name="_Toc536800379"/>
      <w:r>
        <w:rPr>
          <w:rFonts w:hint="eastAsia"/>
        </w:rPr>
        <w:t>M</w:t>
      </w:r>
      <w:r>
        <w:t>odeles non-linéaires en régime transitoire</w:t>
      </w:r>
      <w:bookmarkEnd w:id="66"/>
      <w:bookmarkEnd w:id="67"/>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8" w:name="_Ref534634267"/>
      <w:bookmarkStart w:id="69" w:name="_Toc536112187"/>
      <w:bookmarkStart w:id="70"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9"/>
      <w:bookmarkEnd w:id="70"/>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1" w:name="_Toc534294734"/>
      <w:bookmarkStart w:id="72" w:name="_Toc536800380"/>
      <w:r>
        <w:lastRenderedPageBreak/>
        <w:t xml:space="preserve">Stratégie de </w:t>
      </w:r>
      <w:r w:rsidR="000948D0">
        <w:t xml:space="preserve">la </w:t>
      </w:r>
      <w:r>
        <w:t>modélisation</w:t>
      </w:r>
      <w:bookmarkEnd w:id="71"/>
      <w:r w:rsidR="00C31B63">
        <w:t> :</w:t>
      </w:r>
      <w:r>
        <w:t xml:space="preserve"> synth</w:t>
      </w:r>
      <w:r w:rsidR="008E3C18">
        <w:t>è</w:t>
      </w:r>
      <w:r>
        <w:t>se</w:t>
      </w:r>
      <w:bookmarkEnd w:id="72"/>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3" w:name="_Ref534635418"/>
      <w:bookmarkStart w:id="74" w:name="_Toc536112188"/>
      <w:bookmarkStart w:id="75"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3"/>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4"/>
      <w:bookmarkEnd w:id="75"/>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 w:name="_Ref534635639"/>
            <w:r>
              <w:rPr>
                <w:rFonts w:ascii="Times New Roman" w:eastAsia="Times New Roman" w:hAnsi="Times New Roman"/>
                <w:b/>
                <w:iCs w:val="0"/>
                <w:color w:val="auto"/>
                <w:sz w:val="22"/>
                <w:szCs w:val="22"/>
                <w:lang w:eastAsia="fr-FR"/>
              </w:rPr>
              <w:t xml:space="preserve"> </w:t>
            </w:r>
            <w:bookmarkEnd w:id="76"/>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7" w:name="_Toc534294735"/>
      <w:bookmarkStart w:id="78" w:name="_Toc536800381"/>
      <w:r>
        <w:lastRenderedPageBreak/>
        <w:t>Conclusion</w:t>
      </w:r>
      <w:bookmarkEnd w:id="77"/>
      <w:bookmarkEnd w:id="78"/>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9" w:name="_Chapitre_2_:"/>
      <w:bookmarkStart w:id="80" w:name="_Ref536103204"/>
      <w:bookmarkStart w:id="81" w:name="_Ref536103212"/>
      <w:bookmarkStart w:id="82" w:name="_Ref536103216"/>
      <w:bookmarkStart w:id="83" w:name="_Toc536800382"/>
      <w:bookmarkEnd w:id="7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0"/>
      <w:bookmarkEnd w:id="81"/>
      <w:bookmarkEnd w:id="82"/>
      <w:bookmarkEnd w:id="83"/>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4" w:name="_Toc533165043"/>
      <w:bookmarkStart w:id="85" w:name="_Toc533165498"/>
      <w:bookmarkStart w:id="86" w:name="_Toc533165854"/>
      <w:bookmarkStart w:id="87" w:name="_Toc533165905"/>
      <w:bookmarkStart w:id="88" w:name="_Toc533166093"/>
      <w:bookmarkStart w:id="89" w:name="_Toc533166127"/>
      <w:bookmarkStart w:id="90" w:name="_Toc533167316"/>
      <w:bookmarkStart w:id="91" w:name="_Toc533168739"/>
      <w:bookmarkStart w:id="92" w:name="_Toc533168965"/>
      <w:bookmarkStart w:id="93" w:name="_Toc533169249"/>
      <w:bookmarkStart w:id="94" w:name="_Toc533169500"/>
      <w:bookmarkStart w:id="95" w:name="_Toc533170191"/>
      <w:bookmarkStart w:id="96" w:name="_Toc533170329"/>
      <w:bookmarkStart w:id="97" w:name="_Toc533171274"/>
      <w:bookmarkStart w:id="98" w:name="_Toc533172556"/>
      <w:bookmarkStart w:id="99" w:name="_Toc533172735"/>
      <w:bookmarkStart w:id="100" w:name="_Toc533173191"/>
      <w:bookmarkStart w:id="101" w:name="_Toc533173483"/>
      <w:bookmarkStart w:id="102" w:name="_Toc533173685"/>
      <w:bookmarkStart w:id="103" w:name="_Toc533173936"/>
      <w:bookmarkStart w:id="104" w:name="_Toc533173989"/>
      <w:bookmarkStart w:id="105" w:name="_Toc533174155"/>
      <w:bookmarkStart w:id="106" w:name="_Toc533768820"/>
      <w:bookmarkStart w:id="107" w:name="_Toc533769119"/>
      <w:bookmarkStart w:id="108" w:name="_Toc533769291"/>
      <w:bookmarkStart w:id="109" w:name="_Toc533769343"/>
      <w:bookmarkStart w:id="110" w:name="_Toc533769742"/>
      <w:bookmarkStart w:id="111" w:name="_Toc533771803"/>
      <w:bookmarkStart w:id="112" w:name="_Toc533772291"/>
      <w:bookmarkStart w:id="113" w:name="_Toc533774363"/>
      <w:bookmarkStart w:id="114" w:name="_Toc533775555"/>
      <w:bookmarkStart w:id="115" w:name="_Toc533776199"/>
      <w:bookmarkStart w:id="116" w:name="_Toc533776326"/>
      <w:bookmarkStart w:id="117" w:name="_Toc533777551"/>
      <w:bookmarkStart w:id="118" w:name="_Toc534279459"/>
      <w:bookmarkStart w:id="119" w:name="_Toc534279557"/>
      <w:bookmarkStart w:id="120" w:name="_Toc534279635"/>
      <w:bookmarkStart w:id="121" w:name="_Toc534290931"/>
      <w:bookmarkStart w:id="122" w:name="_Toc534293213"/>
      <w:bookmarkStart w:id="123" w:name="_Toc534293497"/>
      <w:bookmarkStart w:id="124" w:name="_Toc534293575"/>
      <w:bookmarkStart w:id="125" w:name="_Toc534387874"/>
      <w:bookmarkStart w:id="126" w:name="_Toc534410845"/>
      <w:bookmarkStart w:id="127" w:name="_Toc534620759"/>
      <w:bookmarkStart w:id="128" w:name="_Toc534621245"/>
      <w:bookmarkStart w:id="129" w:name="_Toc534621350"/>
      <w:bookmarkStart w:id="130" w:name="_Toc534621457"/>
      <w:bookmarkStart w:id="131" w:name="_Toc534625116"/>
      <w:bookmarkStart w:id="132" w:name="_Toc534631416"/>
      <w:bookmarkStart w:id="133" w:name="_Toc534631516"/>
      <w:bookmarkStart w:id="134" w:name="_Toc534631869"/>
      <w:bookmarkStart w:id="135" w:name="_Toc534632102"/>
      <w:bookmarkStart w:id="136" w:name="_Toc534632314"/>
      <w:bookmarkStart w:id="137" w:name="_Toc534632436"/>
      <w:bookmarkStart w:id="138" w:name="_Toc534632535"/>
      <w:bookmarkStart w:id="139" w:name="_Toc534633828"/>
      <w:bookmarkStart w:id="140" w:name="_Toc534634172"/>
      <w:bookmarkStart w:id="141" w:name="_Toc534634576"/>
      <w:bookmarkStart w:id="142" w:name="_Toc534634951"/>
      <w:bookmarkStart w:id="143" w:name="_Toc534635051"/>
      <w:bookmarkStart w:id="144" w:name="_Toc534635151"/>
      <w:bookmarkStart w:id="145" w:name="_Toc534635251"/>
      <w:bookmarkStart w:id="146" w:name="_Toc534635351"/>
      <w:bookmarkStart w:id="147" w:name="_Toc534635472"/>
      <w:bookmarkStart w:id="148" w:name="_Toc534635571"/>
      <w:bookmarkStart w:id="149" w:name="_Toc534636621"/>
      <w:bookmarkStart w:id="150" w:name="_Toc534638249"/>
      <w:bookmarkStart w:id="151" w:name="_Toc534638335"/>
      <w:bookmarkStart w:id="152" w:name="_Toc534638702"/>
      <w:bookmarkStart w:id="153" w:name="_Toc534640557"/>
      <w:bookmarkStart w:id="154" w:name="_Toc534650367"/>
      <w:bookmarkStart w:id="155" w:name="_Toc534707643"/>
      <w:bookmarkStart w:id="156" w:name="_Toc534719948"/>
      <w:bookmarkStart w:id="157" w:name="_Toc534720631"/>
      <w:bookmarkStart w:id="158" w:name="_Toc534721403"/>
      <w:bookmarkStart w:id="159" w:name="_Toc534723181"/>
      <w:bookmarkStart w:id="160" w:name="_Toc534724093"/>
      <w:bookmarkStart w:id="161" w:name="_Toc534724638"/>
      <w:bookmarkStart w:id="162" w:name="_Toc534724942"/>
      <w:bookmarkStart w:id="163" w:name="_Toc534725613"/>
      <w:bookmarkStart w:id="164" w:name="_Toc534729696"/>
      <w:bookmarkStart w:id="165" w:name="_Toc534792245"/>
      <w:bookmarkStart w:id="166" w:name="_Toc534792894"/>
      <w:bookmarkStart w:id="167" w:name="_Toc534793218"/>
      <w:bookmarkStart w:id="168" w:name="_Toc534793976"/>
      <w:bookmarkStart w:id="169" w:name="_Toc534794071"/>
      <w:bookmarkStart w:id="170" w:name="_Toc534794168"/>
      <w:bookmarkStart w:id="171" w:name="_Toc534796800"/>
      <w:bookmarkStart w:id="172" w:name="_Toc534878056"/>
      <w:bookmarkStart w:id="173" w:name="_Toc534878150"/>
      <w:bookmarkStart w:id="174" w:name="_Toc534880488"/>
      <w:bookmarkStart w:id="175" w:name="_Toc534895220"/>
      <w:bookmarkStart w:id="176" w:name="_Toc534895937"/>
      <w:bookmarkStart w:id="177" w:name="_Toc534896491"/>
      <w:bookmarkStart w:id="178" w:name="_Toc534896884"/>
      <w:bookmarkStart w:id="179" w:name="_Toc534983280"/>
      <w:bookmarkStart w:id="180" w:name="_Toc534984814"/>
      <w:bookmarkStart w:id="181" w:name="_Toc535242906"/>
      <w:bookmarkStart w:id="182" w:name="_Toc535243258"/>
      <w:bookmarkStart w:id="183" w:name="_Toc53524504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18F09B98" w14:textId="77777777" w:rsidR="0008634E" w:rsidRPr="0008634E" w:rsidRDefault="0008634E" w:rsidP="006506B8">
      <w:pPr>
        <w:spacing w:line="360" w:lineRule="auto"/>
      </w:pPr>
      <w:bookmarkStart w:id="184" w:name="_Toc533768821"/>
      <w:bookmarkStart w:id="185" w:name="_Toc533769120"/>
      <w:bookmarkStart w:id="186" w:name="_Toc533769292"/>
      <w:bookmarkStart w:id="187" w:name="_Toc533769344"/>
      <w:bookmarkStart w:id="188" w:name="_Toc533769743"/>
      <w:bookmarkStart w:id="189" w:name="_Toc533771804"/>
      <w:bookmarkStart w:id="190" w:name="_Toc533772292"/>
      <w:bookmarkStart w:id="191" w:name="_Toc533774364"/>
      <w:bookmarkStart w:id="192" w:name="_Toc533775556"/>
      <w:bookmarkStart w:id="193" w:name="_Toc533776200"/>
      <w:bookmarkStart w:id="194" w:name="_Toc533776327"/>
      <w:bookmarkStart w:id="195" w:name="_Toc533777552"/>
      <w:bookmarkStart w:id="196" w:name="_Toc534279460"/>
      <w:bookmarkStart w:id="197" w:name="_Toc534279558"/>
      <w:bookmarkStart w:id="198" w:name="_Toc534279636"/>
      <w:bookmarkStart w:id="199" w:name="_Toc534290932"/>
      <w:bookmarkStart w:id="200" w:name="_Toc534293214"/>
      <w:bookmarkStart w:id="201" w:name="_Toc534293498"/>
      <w:bookmarkStart w:id="202" w:name="_Toc534293576"/>
      <w:bookmarkStart w:id="203" w:name="_Toc534387875"/>
      <w:bookmarkStart w:id="204" w:name="_Toc534410846"/>
      <w:bookmarkStart w:id="205" w:name="_Toc534620760"/>
      <w:bookmarkStart w:id="206" w:name="_Toc534621246"/>
      <w:bookmarkStart w:id="207" w:name="_Toc534621351"/>
      <w:bookmarkStart w:id="208" w:name="_Toc534621458"/>
      <w:bookmarkStart w:id="209" w:name="_Toc534625117"/>
      <w:bookmarkStart w:id="210" w:name="_Toc534631417"/>
      <w:bookmarkStart w:id="211" w:name="_Toc534631517"/>
      <w:bookmarkStart w:id="212" w:name="_Toc534631870"/>
      <w:bookmarkStart w:id="213" w:name="_Toc534632103"/>
      <w:bookmarkStart w:id="214" w:name="_Toc534632315"/>
      <w:bookmarkStart w:id="215" w:name="_Toc534632437"/>
      <w:bookmarkStart w:id="216" w:name="_Toc534632536"/>
      <w:bookmarkStart w:id="217" w:name="_Toc534633829"/>
      <w:bookmarkStart w:id="218" w:name="_Toc534634173"/>
      <w:bookmarkStart w:id="219" w:name="_Toc534634577"/>
      <w:bookmarkStart w:id="220" w:name="_Toc534634952"/>
      <w:bookmarkStart w:id="221" w:name="_Toc534635052"/>
      <w:bookmarkStart w:id="222" w:name="_Toc534635152"/>
      <w:bookmarkStart w:id="223" w:name="_Toc534635252"/>
      <w:bookmarkStart w:id="224" w:name="_Toc534635352"/>
      <w:bookmarkStart w:id="225" w:name="_Toc534635473"/>
      <w:bookmarkStart w:id="226" w:name="_Toc534635572"/>
      <w:bookmarkStart w:id="227" w:name="_Toc534636622"/>
      <w:bookmarkStart w:id="228" w:name="_Toc534638250"/>
      <w:bookmarkStart w:id="229" w:name="_Toc534638336"/>
      <w:bookmarkStart w:id="230" w:name="_Toc534638703"/>
      <w:bookmarkStart w:id="231" w:name="_Toc534640558"/>
      <w:bookmarkStart w:id="232" w:name="_Toc534650368"/>
      <w:bookmarkStart w:id="233" w:name="_Toc534707644"/>
      <w:bookmarkStart w:id="234" w:name="_Toc534719949"/>
      <w:bookmarkStart w:id="235" w:name="_Toc534720632"/>
      <w:bookmarkStart w:id="236" w:name="_Toc534721404"/>
      <w:bookmarkStart w:id="237" w:name="_Toc534723182"/>
      <w:bookmarkStart w:id="238" w:name="_Toc534724094"/>
      <w:bookmarkStart w:id="239" w:name="_Toc534724639"/>
      <w:bookmarkStart w:id="240" w:name="_Toc534724943"/>
      <w:bookmarkStart w:id="241" w:name="_Toc534725614"/>
      <w:bookmarkStart w:id="242" w:name="_Toc534729697"/>
      <w:bookmarkStart w:id="243" w:name="_Toc534792246"/>
      <w:bookmarkStart w:id="244" w:name="_Toc534792895"/>
      <w:bookmarkStart w:id="245" w:name="_Toc534793219"/>
      <w:bookmarkStart w:id="246" w:name="_Toc534793977"/>
      <w:bookmarkStart w:id="247" w:name="_Toc534794072"/>
      <w:bookmarkStart w:id="248" w:name="_Toc534794169"/>
      <w:bookmarkStart w:id="249" w:name="_Toc534796801"/>
      <w:bookmarkStart w:id="250" w:name="_Toc534878057"/>
      <w:bookmarkStart w:id="251" w:name="_Toc534878151"/>
      <w:bookmarkStart w:id="252" w:name="_Toc534880489"/>
      <w:bookmarkStart w:id="253" w:name="_Toc534895221"/>
      <w:bookmarkStart w:id="254" w:name="_Toc534895938"/>
      <w:bookmarkStart w:id="255" w:name="_Toc534896492"/>
      <w:bookmarkStart w:id="256" w:name="_Toc534896885"/>
      <w:bookmarkStart w:id="257" w:name="_Toc534983281"/>
      <w:bookmarkStart w:id="258" w:name="_Toc534984815"/>
      <w:bookmarkStart w:id="259" w:name="_Toc535242907"/>
      <w:bookmarkStart w:id="260" w:name="_Toc535243259"/>
      <w:bookmarkStart w:id="261" w:name="_Toc53524504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B4EB787" w14:textId="77777777" w:rsidR="00106910" w:rsidRDefault="00106910" w:rsidP="006506B8">
      <w:pPr>
        <w:spacing w:line="360" w:lineRule="auto"/>
      </w:pPr>
      <w:bookmarkStart w:id="262" w:name="_Toc534793220"/>
      <w:bookmarkStart w:id="263" w:name="_Toc534793978"/>
      <w:bookmarkStart w:id="264" w:name="_Toc534794073"/>
      <w:bookmarkStart w:id="265" w:name="_Toc534794170"/>
      <w:bookmarkStart w:id="266" w:name="_Toc534796802"/>
      <w:bookmarkStart w:id="267" w:name="_Toc534878058"/>
      <w:bookmarkStart w:id="268" w:name="_Toc534878152"/>
      <w:bookmarkStart w:id="269" w:name="_Toc534880490"/>
      <w:bookmarkStart w:id="270" w:name="_Toc534895222"/>
      <w:bookmarkStart w:id="271" w:name="_Toc534895939"/>
      <w:bookmarkStart w:id="272" w:name="_Toc534896493"/>
      <w:bookmarkStart w:id="273" w:name="_Toc534896886"/>
      <w:bookmarkStart w:id="274" w:name="_Toc534983282"/>
      <w:bookmarkStart w:id="275" w:name="_Toc534984816"/>
      <w:bookmarkStart w:id="276" w:name="_Toc535242908"/>
      <w:bookmarkStart w:id="277" w:name="_Toc535243260"/>
      <w:bookmarkStart w:id="278" w:name="_Toc53524504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9" w:name="_Toc535248167"/>
      <w:bookmarkStart w:id="280" w:name="_Toc535248584"/>
      <w:bookmarkStart w:id="281" w:name="_Toc535250063"/>
      <w:bookmarkStart w:id="282" w:name="_Toc535251243"/>
      <w:bookmarkStart w:id="283" w:name="_Toc535251784"/>
      <w:bookmarkStart w:id="284" w:name="_Toc535252138"/>
      <w:bookmarkStart w:id="285" w:name="_Toc535346206"/>
      <w:bookmarkStart w:id="286" w:name="_Toc535418733"/>
      <w:bookmarkStart w:id="287" w:name="_Toc535505035"/>
      <w:bookmarkStart w:id="288" w:name="_Toc535509355"/>
      <w:bookmarkStart w:id="289" w:name="_Toc535510048"/>
      <w:bookmarkStart w:id="290" w:name="_Toc535512801"/>
      <w:bookmarkStart w:id="291" w:name="_Toc535512890"/>
      <w:bookmarkStart w:id="292" w:name="_Toc535527914"/>
      <w:bookmarkStart w:id="293" w:name="_Toc535536119"/>
      <w:bookmarkStart w:id="294" w:name="_Toc535575112"/>
      <w:bookmarkStart w:id="295" w:name="_Toc535587570"/>
      <w:bookmarkStart w:id="296" w:name="_Toc535587827"/>
      <w:bookmarkStart w:id="297" w:name="_Toc535588512"/>
      <w:bookmarkStart w:id="298" w:name="_Toc535589739"/>
      <w:bookmarkStart w:id="299" w:name="_Toc535590203"/>
      <w:bookmarkStart w:id="300" w:name="_Toc535594633"/>
      <w:bookmarkStart w:id="301" w:name="_Toc535832314"/>
      <w:bookmarkStart w:id="302" w:name="_Toc535834250"/>
      <w:bookmarkStart w:id="303" w:name="_Toc535846086"/>
      <w:bookmarkStart w:id="304" w:name="_Toc535846278"/>
      <w:bookmarkStart w:id="305" w:name="_Toc535853002"/>
      <w:bookmarkStart w:id="306" w:name="_Toc535853249"/>
      <w:bookmarkStart w:id="307" w:name="_Toc535854143"/>
      <w:bookmarkStart w:id="308" w:name="_Toc535854669"/>
      <w:bookmarkStart w:id="309" w:name="_Toc535918632"/>
      <w:bookmarkStart w:id="310" w:name="_Toc535932495"/>
      <w:bookmarkStart w:id="311" w:name="_Toc535932587"/>
      <w:bookmarkStart w:id="312" w:name="_Toc535933418"/>
      <w:bookmarkStart w:id="313" w:name="_Toc535934310"/>
      <w:bookmarkStart w:id="314" w:name="_Toc535935061"/>
      <w:bookmarkStart w:id="315" w:name="_Toc535935837"/>
      <w:bookmarkStart w:id="316" w:name="_Toc535938372"/>
      <w:bookmarkStart w:id="317" w:name="_Toc535938721"/>
      <w:bookmarkStart w:id="318" w:name="_Toc535942407"/>
      <w:bookmarkStart w:id="319" w:name="_Toc535942644"/>
      <w:bookmarkStart w:id="320" w:name="_Toc535942866"/>
      <w:bookmarkStart w:id="321" w:name="_Toc535942962"/>
      <w:bookmarkStart w:id="322" w:name="_Toc535943058"/>
      <w:bookmarkStart w:id="323" w:name="_Toc535947807"/>
      <w:bookmarkStart w:id="324" w:name="_Toc536006861"/>
      <w:bookmarkStart w:id="325" w:name="_Toc536110492"/>
      <w:bookmarkStart w:id="326" w:name="_Toc536110868"/>
      <w:bookmarkStart w:id="327" w:name="_Toc536112087"/>
      <w:bookmarkStart w:id="328" w:name="_Toc536112407"/>
      <w:bookmarkStart w:id="329" w:name="_Toc536113292"/>
      <w:bookmarkStart w:id="330" w:name="_Toc536113504"/>
      <w:bookmarkStart w:id="331" w:name="_Toc536113716"/>
      <w:bookmarkStart w:id="332" w:name="_Toc536115015"/>
      <w:bookmarkStart w:id="333" w:name="_Toc536115285"/>
      <w:bookmarkStart w:id="334" w:name="_Toc536117475"/>
      <w:bookmarkStart w:id="335" w:name="_Toc536117690"/>
      <w:bookmarkStart w:id="336" w:name="_Toc536118711"/>
      <w:bookmarkStart w:id="337" w:name="_Toc536120003"/>
      <w:bookmarkStart w:id="338" w:name="_Toc536120219"/>
      <w:bookmarkStart w:id="339" w:name="_Toc536127281"/>
      <w:bookmarkStart w:id="340" w:name="_Toc536127498"/>
      <w:bookmarkStart w:id="341" w:name="_Toc536128282"/>
      <w:bookmarkStart w:id="342" w:name="_Toc536129405"/>
      <w:bookmarkStart w:id="343" w:name="_Toc536129623"/>
      <w:bookmarkStart w:id="344" w:name="_Toc536129844"/>
      <w:bookmarkStart w:id="345" w:name="_Toc536130067"/>
      <w:bookmarkStart w:id="346" w:name="_Toc536130293"/>
      <w:bookmarkStart w:id="347" w:name="_Toc536130529"/>
      <w:bookmarkStart w:id="348" w:name="_Toc536131223"/>
      <w:bookmarkStart w:id="349" w:name="_Toc536131484"/>
      <w:bookmarkStart w:id="350" w:name="_Toc536199897"/>
      <w:bookmarkStart w:id="351" w:name="_Toc536200144"/>
      <w:bookmarkStart w:id="352" w:name="_Toc536200639"/>
      <w:bookmarkStart w:id="353" w:name="_Toc536200887"/>
      <w:bookmarkStart w:id="354" w:name="_Toc536201134"/>
      <w:bookmarkStart w:id="355" w:name="_Toc536201381"/>
      <w:bookmarkStart w:id="356" w:name="_Toc536202296"/>
      <w:bookmarkStart w:id="357" w:name="_Toc536203667"/>
      <w:bookmarkStart w:id="358" w:name="_Toc536203913"/>
      <w:bookmarkStart w:id="359" w:name="_Toc536204159"/>
      <w:bookmarkStart w:id="360" w:name="_Toc536539307"/>
      <w:bookmarkStart w:id="361" w:name="_Toc536539560"/>
      <w:bookmarkStart w:id="362" w:name="_Toc536543336"/>
      <w:bookmarkStart w:id="363" w:name="_Toc536543590"/>
      <w:bookmarkStart w:id="364" w:name="_Toc536544481"/>
      <w:bookmarkStart w:id="365" w:name="_Toc536545421"/>
      <w:bookmarkStart w:id="366" w:name="_Toc536546572"/>
      <w:bookmarkStart w:id="367" w:name="_Toc536626868"/>
      <w:bookmarkStart w:id="368" w:name="_Toc536725947"/>
      <w:bookmarkStart w:id="369" w:name="_Toc536741043"/>
      <w:bookmarkStart w:id="370" w:name="_Toc536741300"/>
      <w:bookmarkStart w:id="371" w:name="_Toc536741556"/>
      <w:bookmarkStart w:id="372" w:name="_Toc536784615"/>
      <w:bookmarkStart w:id="373" w:name="_Toc536797510"/>
      <w:bookmarkStart w:id="374" w:name="_Toc536797773"/>
      <w:bookmarkStart w:id="375" w:name="_Toc536798170"/>
      <w:bookmarkStart w:id="376" w:name="_Toc536798425"/>
      <w:bookmarkStart w:id="377" w:name="_Toc536798680"/>
      <w:bookmarkStart w:id="378" w:name="_Toc536800383"/>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1988AFD7" w14:textId="30B3078D" w:rsidR="00166F02" w:rsidRDefault="00166F02" w:rsidP="003A178B">
      <w:pPr>
        <w:pStyle w:val="Titre2"/>
        <w:ind w:left="709"/>
      </w:pPr>
      <w:bookmarkStart w:id="379" w:name="_Toc536800384"/>
      <w:r>
        <w:t>Introduction</w:t>
      </w:r>
      <w:bookmarkEnd w:id="379"/>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80" w:name="_Ref525808327"/>
      <w:bookmarkStart w:id="381" w:name="_Toc536112189"/>
      <w:bookmarkStart w:id="382"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80"/>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81"/>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382"/>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3" w:name="_Toc536800385"/>
      <w:r>
        <w:t>Epaisseur du film mince en présence d’un désalignement</w:t>
      </w:r>
      <w:bookmarkEnd w:id="383"/>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4" w:name="_Ref526328409"/>
      <w:bookmarkStart w:id="385" w:name="_Toc536112190"/>
      <w:bookmarkStart w:id="386"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84"/>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5"/>
      <w:bookmarkEnd w:id="386"/>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33168788"/>
            <w:r w:rsidRPr="005600FC">
              <w:rPr>
                <w:rFonts w:ascii="Times New Roman" w:eastAsia="Times New Roman" w:hAnsi="Times New Roman"/>
                <w:b/>
                <w:iCs w:val="0"/>
                <w:color w:val="auto"/>
                <w:sz w:val="22"/>
                <w:szCs w:val="22"/>
                <w:lang w:eastAsia="fr-FR"/>
              </w:rPr>
              <w:t xml:space="preserve"> </w:t>
            </w:r>
            <w:bookmarkEnd w:id="387"/>
            <w:bookmarkEnd w:id="388"/>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9" w:name="_Ref526342507"/>
      <w:bookmarkStart w:id="390" w:name="_Toc536112191"/>
      <w:bookmarkStart w:id="391"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38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90"/>
      <w:bookmarkEnd w:id="391"/>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9D62B3"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35400220"/>
            <w:r w:rsidRPr="005600FC">
              <w:rPr>
                <w:rFonts w:ascii="Times New Roman" w:eastAsia="Times New Roman" w:hAnsi="Times New Roman"/>
                <w:b/>
                <w:iCs w:val="0"/>
                <w:color w:val="auto"/>
                <w:sz w:val="22"/>
                <w:szCs w:val="22"/>
                <w:lang w:eastAsia="fr-FR"/>
              </w:rPr>
              <w:t xml:space="preserve"> </w:t>
            </w:r>
            <w:bookmarkEnd w:id="39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3" w:name="_Toc536800386"/>
      <w:r>
        <w:t>Equations de la lubrification thermohydrodynamique</w:t>
      </w:r>
      <w:bookmarkEnd w:id="393"/>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4" w:name="_Toc536800387"/>
      <w:r>
        <w:t xml:space="preserve">Equation de Reynolds </w:t>
      </w:r>
      <w:r w:rsidRPr="0078195A">
        <w:t>généralisée</w:t>
      </w:r>
      <w:bookmarkEnd w:id="394"/>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5" w:name="_Ref525808346"/>
      <w:bookmarkStart w:id="396" w:name="_Toc536112192"/>
      <w:bookmarkStart w:id="397"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95"/>
      <w:r w:rsidRPr="0065305A">
        <w:rPr>
          <w:i w:val="0"/>
          <w:sz w:val="22"/>
        </w:rPr>
        <w:t xml:space="preserve"> : domaine d’étude </w:t>
      </w:r>
      <w:r>
        <w:rPr>
          <w:i w:val="0"/>
          <w:sz w:val="22"/>
        </w:rPr>
        <w:t>entre deux parois</w:t>
      </w:r>
      <w:bookmarkEnd w:id="396"/>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397"/>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9D62B3"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751376"/>
            <w:r w:rsidRPr="005600FC">
              <w:rPr>
                <w:rFonts w:ascii="Times New Roman" w:eastAsia="Times New Roman" w:hAnsi="Times New Roman"/>
                <w:b/>
                <w:iCs w:val="0"/>
                <w:color w:val="auto"/>
                <w:sz w:val="22"/>
                <w:szCs w:val="22"/>
                <w:lang w:eastAsia="fr-FR"/>
              </w:rPr>
              <w:t xml:space="preserve"> </w:t>
            </w:r>
            <w:bookmarkEnd w:id="398"/>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9D62B3"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24932"/>
            <w:r w:rsidRPr="005600FC">
              <w:rPr>
                <w:rFonts w:ascii="Times New Roman" w:eastAsia="Times New Roman" w:hAnsi="Times New Roman"/>
                <w:b/>
                <w:iCs w:val="0"/>
                <w:color w:val="auto"/>
                <w:sz w:val="22"/>
                <w:szCs w:val="22"/>
                <w:lang w:eastAsia="fr-FR"/>
              </w:rPr>
              <w:t xml:space="preserve"> </w:t>
            </w:r>
            <w:bookmarkEnd w:id="399"/>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9D62B3"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772474"/>
            <w:r w:rsidRPr="005600FC">
              <w:rPr>
                <w:rFonts w:ascii="Times New Roman" w:eastAsia="Times New Roman" w:hAnsi="Times New Roman"/>
                <w:b/>
                <w:iCs w:val="0"/>
                <w:color w:val="auto"/>
                <w:sz w:val="22"/>
                <w:szCs w:val="22"/>
                <w:lang w:eastAsia="fr-FR"/>
              </w:rPr>
              <w:t xml:space="preserve"> </w:t>
            </w:r>
            <w:bookmarkEnd w:id="40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9D62B3"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5808447"/>
            <w:r w:rsidRPr="005600FC">
              <w:rPr>
                <w:rFonts w:ascii="Times New Roman" w:eastAsia="Times New Roman" w:hAnsi="Times New Roman"/>
                <w:b/>
                <w:iCs w:val="0"/>
                <w:color w:val="auto"/>
                <w:sz w:val="22"/>
                <w:szCs w:val="22"/>
                <w:lang w:eastAsia="fr-FR"/>
              </w:rPr>
              <w:t xml:space="preserve"> </w:t>
            </w:r>
            <w:bookmarkEnd w:id="401"/>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9D62B3"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9D62B3"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9D62B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9D62B3"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8678284"/>
            <w:r w:rsidRPr="005600FC">
              <w:rPr>
                <w:rFonts w:ascii="Times New Roman" w:eastAsia="Times New Roman" w:hAnsi="Times New Roman"/>
                <w:b/>
                <w:iCs w:val="0"/>
                <w:color w:val="auto"/>
                <w:sz w:val="22"/>
                <w:szCs w:val="22"/>
                <w:lang w:eastAsia="fr-FR"/>
              </w:rPr>
              <w:t xml:space="preserve"> </w:t>
            </w:r>
            <w:bookmarkEnd w:id="402"/>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9D62B3"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3" w:name="_Ref534719748"/>
            <w:r w:rsidRPr="005600FC">
              <w:rPr>
                <w:rFonts w:ascii="Times New Roman" w:eastAsia="Times New Roman" w:hAnsi="Times New Roman"/>
                <w:b/>
                <w:iCs w:val="0"/>
                <w:color w:val="auto"/>
                <w:sz w:val="22"/>
                <w:szCs w:val="22"/>
                <w:lang w:eastAsia="fr-FR"/>
              </w:rPr>
              <w:t xml:space="preserve"> </w:t>
            </w:r>
            <w:bookmarkEnd w:id="403"/>
          </w:p>
        </w:tc>
      </w:tr>
    </w:tbl>
    <w:p w14:paraId="6992E778" w14:textId="77777777" w:rsidR="0030124D" w:rsidRDefault="0030124D" w:rsidP="005360D9"/>
    <w:p w14:paraId="2F9E974D" w14:textId="51C842D0" w:rsidR="0093422C" w:rsidRDefault="0093422C" w:rsidP="00B74996">
      <w:pPr>
        <w:pStyle w:val="Titre3"/>
        <w:ind w:left="709"/>
      </w:pPr>
      <w:bookmarkStart w:id="404" w:name="_Toc536800388"/>
      <w:r>
        <w:t>Modèles de rupture et reformation du film (cavitation)</w:t>
      </w:r>
      <w:bookmarkEnd w:id="404"/>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5" w:name="_Ref534652550"/>
      <w:bookmarkStart w:id="406" w:name="_Toc536112193"/>
      <w:bookmarkStart w:id="407"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40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6"/>
      <w:bookmarkEnd w:id="407"/>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9D62B3"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35347"/>
            <w:r w:rsidRPr="005600FC">
              <w:rPr>
                <w:rFonts w:ascii="Times New Roman" w:eastAsia="Times New Roman" w:hAnsi="Times New Roman"/>
                <w:b/>
                <w:iCs w:val="0"/>
                <w:color w:val="auto"/>
                <w:sz w:val="22"/>
                <w:szCs w:val="22"/>
                <w:lang w:eastAsia="fr-FR"/>
              </w:rPr>
              <w:t xml:space="preserve"> </w:t>
            </w:r>
            <w:bookmarkEnd w:id="408"/>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9D62B3"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5840140"/>
            <w:r w:rsidRPr="005600FC">
              <w:rPr>
                <w:rFonts w:ascii="Times New Roman" w:eastAsia="Times New Roman" w:hAnsi="Times New Roman"/>
                <w:b/>
                <w:iCs w:val="0"/>
                <w:color w:val="auto"/>
                <w:sz w:val="22"/>
                <w:szCs w:val="22"/>
                <w:lang w:eastAsia="fr-FR"/>
              </w:rPr>
              <w:t xml:space="preserve"> </w:t>
            </w:r>
            <w:bookmarkEnd w:id="409"/>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9D62B3"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5842533"/>
            <w:r w:rsidRPr="005600FC">
              <w:rPr>
                <w:rFonts w:ascii="Times New Roman" w:eastAsia="Times New Roman" w:hAnsi="Times New Roman"/>
                <w:b/>
                <w:iCs w:val="0"/>
                <w:color w:val="auto"/>
                <w:sz w:val="22"/>
                <w:szCs w:val="22"/>
                <w:lang w:eastAsia="fr-FR"/>
              </w:rPr>
              <w:t xml:space="preserve"> </w:t>
            </w:r>
            <w:bookmarkEnd w:id="410"/>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26267109"/>
            <w:r w:rsidRPr="005600FC">
              <w:rPr>
                <w:rFonts w:ascii="Times New Roman" w:eastAsia="Times New Roman" w:hAnsi="Times New Roman"/>
                <w:b/>
                <w:iCs w:val="0"/>
                <w:color w:val="auto"/>
                <w:sz w:val="22"/>
                <w:szCs w:val="22"/>
                <w:lang w:eastAsia="fr-FR"/>
              </w:rPr>
              <w:t xml:space="preserve"> </w:t>
            </w:r>
            <w:bookmarkEnd w:id="411"/>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26267143"/>
            <w:r w:rsidRPr="005600FC">
              <w:rPr>
                <w:rFonts w:ascii="Times New Roman" w:eastAsia="Times New Roman" w:hAnsi="Times New Roman"/>
                <w:b/>
                <w:iCs w:val="0"/>
                <w:color w:val="auto"/>
                <w:sz w:val="22"/>
                <w:szCs w:val="22"/>
                <w:lang w:eastAsia="fr-FR"/>
              </w:rPr>
              <w:t xml:space="preserve"> </w:t>
            </w:r>
            <w:bookmarkEnd w:id="412"/>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3" w:name="_Toc536800389"/>
      <w:r>
        <w:t>Equation de l’énergie</w:t>
      </w:r>
      <w:bookmarkEnd w:id="413"/>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4" w:name="_Ref525825321"/>
            <w:r w:rsidRPr="005600FC">
              <w:rPr>
                <w:rFonts w:ascii="Times New Roman" w:eastAsia="Times New Roman" w:hAnsi="Times New Roman"/>
                <w:b/>
                <w:iCs w:val="0"/>
                <w:color w:val="auto"/>
                <w:sz w:val="22"/>
                <w:szCs w:val="22"/>
                <w:lang w:eastAsia="fr-FR"/>
              </w:rPr>
              <w:t xml:space="preserve"> </w:t>
            </w:r>
            <w:bookmarkEnd w:id="414"/>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9D62B3"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5" w:name="_Ref536009631"/>
      <w:bookmarkStart w:id="416" w:name="_Ref536009632"/>
      <w:bookmarkStart w:id="417" w:name="_Toc536800390"/>
      <w:bookmarkStart w:id="418" w:name="_Ref528670063"/>
      <w:r>
        <w:t>A</w:t>
      </w:r>
      <w:r w:rsidR="001275DD">
        <w:t>pproximation de la temperature par des polynomes de legendre</w:t>
      </w:r>
      <w:bookmarkEnd w:id="415"/>
      <w:bookmarkEnd w:id="416"/>
      <w:bookmarkEnd w:id="417"/>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9D62B3"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9D62B3"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9D62B3"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9" w:name="_Ref534709750"/>
            <w:r w:rsidRPr="00134F70">
              <w:rPr>
                <w:rFonts w:ascii="Times New Roman" w:eastAsia="Times New Roman" w:hAnsi="Times New Roman"/>
                <w:b/>
                <w:iCs w:val="0"/>
                <w:color w:val="auto"/>
                <w:sz w:val="22"/>
                <w:szCs w:val="22"/>
                <w:lang w:eastAsia="fr-FR"/>
              </w:rPr>
              <w:t xml:space="preserve"> </w:t>
            </w:r>
            <w:bookmarkEnd w:id="41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9D62B3"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20" w:name="_Ref526242254"/>
            <w:r w:rsidRPr="00134F70">
              <w:rPr>
                <w:rFonts w:ascii="Times New Roman" w:eastAsia="Times New Roman" w:hAnsi="Times New Roman"/>
                <w:b/>
                <w:iCs w:val="0"/>
                <w:color w:val="auto"/>
                <w:sz w:val="22"/>
                <w:szCs w:val="22"/>
                <w:lang w:eastAsia="fr-FR"/>
              </w:rPr>
              <w:t xml:space="preserve"> </w:t>
            </w:r>
            <w:bookmarkEnd w:id="420"/>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9D62B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9D62B3"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9D62B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9D62B3"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12804"/>
            <w:r w:rsidRPr="001C390D">
              <w:rPr>
                <w:rFonts w:ascii="Calibri" w:eastAsia="Times New Roman" w:hAnsi="Calibri" w:cs="Times New Roman"/>
                <w:i w:val="0"/>
                <w:iCs w:val="0"/>
                <w:color w:val="auto"/>
                <w:sz w:val="22"/>
                <w:szCs w:val="20"/>
                <w:lang w:eastAsia="fr-FR"/>
              </w:rPr>
              <w:t xml:space="preserve"> </w:t>
            </w:r>
            <w:bookmarkEnd w:id="421"/>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9D62B3"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34722716"/>
            <w:r w:rsidRPr="001C390D">
              <w:rPr>
                <w:rFonts w:ascii="Calibri" w:eastAsia="Times New Roman" w:hAnsi="Calibri" w:cs="Times New Roman"/>
                <w:i w:val="0"/>
                <w:iCs w:val="0"/>
                <w:color w:val="auto"/>
                <w:sz w:val="22"/>
                <w:szCs w:val="20"/>
                <w:lang w:eastAsia="fr-FR"/>
              </w:rPr>
              <w:t xml:space="preserve"> </w:t>
            </w:r>
            <w:bookmarkEnd w:id="422"/>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9D62B3"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3" w:name="_Ref534721791"/>
            <w:r w:rsidRPr="001C390D">
              <w:rPr>
                <w:rFonts w:ascii="Calibri" w:eastAsia="Times New Roman" w:hAnsi="Calibri" w:cs="Times New Roman"/>
                <w:i w:val="0"/>
                <w:iCs w:val="0"/>
                <w:color w:val="auto"/>
                <w:sz w:val="22"/>
                <w:szCs w:val="20"/>
                <w:lang w:eastAsia="fr-FR"/>
              </w:rPr>
              <w:t xml:space="preserve"> </w:t>
            </w:r>
            <w:bookmarkEnd w:id="423"/>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9D62B3"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9D62B3"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9D62B3"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9D62B3"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4" w:name="_Ref528678596"/>
            <w:r w:rsidRPr="001C390D">
              <w:rPr>
                <w:rFonts w:ascii="Calibri" w:eastAsia="Times New Roman" w:hAnsi="Calibri" w:cs="Times New Roman"/>
                <w:i w:val="0"/>
                <w:iCs w:val="0"/>
                <w:color w:val="auto"/>
                <w:sz w:val="22"/>
                <w:szCs w:val="20"/>
                <w:lang w:eastAsia="fr-FR"/>
              </w:rPr>
              <w:t xml:space="preserve"> </w:t>
            </w:r>
            <w:bookmarkEnd w:id="424"/>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5" w:name="_Toc536800391"/>
      <w:r>
        <w:t>Résolution des équations couplées</w:t>
      </w:r>
      <w:bookmarkEnd w:id="418"/>
      <w:bookmarkEnd w:id="425"/>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6" w:name="_Ref528671596"/>
      <w:r>
        <w:t>Discrétisation de l’équation de Reynolds avec cavitation</w:t>
      </w:r>
      <w:bookmarkEnd w:id="426"/>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7" w:name="_Ref525899785"/>
      <w:bookmarkStart w:id="428" w:name="_Toc536112194"/>
      <w:bookmarkStart w:id="429"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427"/>
      <w:r>
        <w:rPr>
          <w:i w:val="0"/>
          <w:noProof/>
          <w:sz w:val="22"/>
        </w:rPr>
        <w:t> : le maillge 2D utilisé pour l’équation de Reynolds</w:t>
      </w:r>
      <w:bookmarkEnd w:id="428"/>
      <w:bookmarkEnd w:id="429"/>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9D62B3"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9D62B3"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9D62B3"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9D62B3"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9D62B3"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35854114"/>
            <w:r w:rsidRPr="00134F70">
              <w:rPr>
                <w:rFonts w:ascii="Times New Roman" w:eastAsia="Times New Roman" w:hAnsi="Times New Roman"/>
                <w:b/>
                <w:iCs w:val="0"/>
                <w:color w:val="auto"/>
                <w:sz w:val="22"/>
                <w:szCs w:val="22"/>
                <w:lang w:eastAsia="fr-FR"/>
              </w:rPr>
              <w:t xml:space="preserve"> </w:t>
            </w:r>
            <w:bookmarkEnd w:id="430"/>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9D62B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9D62B3"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25844214"/>
            <w:r w:rsidRPr="00134F70">
              <w:rPr>
                <w:rFonts w:ascii="Times New Roman" w:eastAsia="Times New Roman" w:hAnsi="Times New Roman"/>
                <w:b/>
                <w:iCs w:val="0"/>
                <w:color w:val="auto"/>
                <w:sz w:val="22"/>
                <w:szCs w:val="22"/>
                <w:lang w:eastAsia="fr-FR"/>
              </w:rPr>
              <w:t xml:space="preserve"> </w:t>
            </w:r>
            <w:bookmarkEnd w:id="431"/>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9D62B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9D62B3"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9D62B3"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35400579"/>
            <w:r w:rsidRPr="00134F70">
              <w:rPr>
                <w:rFonts w:ascii="Times New Roman" w:eastAsia="Times New Roman" w:hAnsi="Times New Roman"/>
                <w:b/>
                <w:iCs w:val="0"/>
                <w:color w:val="auto"/>
                <w:sz w:val="22"/>
                <w:szCs w:val="22"/>
                <w:lang w:eastAsia="fr-FR"/>
              </w:rPr>
              <w:t xml:space="preserve"> </w:t>
            </w:r>
            <w:bookmarkEnd w:id="432"/>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9D62B3"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35400601"/>
            <w:r w:rsidRPr="00134F70">
              <w:rPr>
                <w:rFonts w:ascii="Times New Roman" w:eastAsia="Times New Roman" w:hAnsi="Times New Roman"/>
                <w:b/>
                <w:iCs w:val="0"/>
                <w:color w:val="auto"/>
                <w:sz w:val="22"/>
                <w:szCs w:val="22"/>
                <w:lang w:eastAsia="fr-FR"/>
              </w:rPr>
              <w:t xml:space="preserve"> </w:t>
            </w:r>
            <w:bookmarkEnd w:id="433"/>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4" w:name="_Ref525898126"/>
            <w:r w:rsidRPr="00134F70">
              <w:rPr>
                <w:rFonts w:ascii="Times New Roman" w:eastAsia="Times New Roman" w:hAnsi="Times New Roman"/>
                <w:b/>
                <w:iCs w:val="0"/>
                <w:color w:val="auto"/>
                <w:sz w:val="22"/>
                <w:szCs w:val="22"/>
                <w:lang w:eastAsia="fr-FR"/>
              </w:rPr>
              <w:t xml:space="preserve"> </w:t>
            </w:r>
            <w:bookmarkEnd w:id="434"/>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9D62B3"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5" w:name="_Ref534738787"/>
      <w:r>
        <w:t>Discrétisation de l’équation de l’énergie</w:t>
      </w:r>
      <w:bookmarkEnd w:id="435"/>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6" w:name="_Ref535416936"/>
      <w:bookmarkStart w:id="437" w:name="_Toc536112195"/>
      <w:bookmarkStart w:id="438"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43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7"/>
      <w:bookmarkEnd w:id="438"/>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9" w:name="_Ref526268159"/>
            <w:r w:rsidRPr="00134F70">
              <w:rPr>
                <w:rFonts w:ascii="Times New Roman" w:eastAsia="Times New Roman" w:hAnsi="Times New Roman"/>
                <w:b/>
                <w:iCs w:val="0"/>
                <w:color w:val="auto"/>
                <w:sz w:val="22"/>
                <w:szCs w:val="22"/>
                <w:lang w:eastAsia="fr-FR"/>
              </w:rPr>
              <w:t xml:space="preserve"> </w:t>
            </w:r>
            <w:bookmarkEnd w:id="439"/>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9D62B3"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9D62B3"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9D62B3"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9D62B3"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9D62B3"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9D62B3"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9D62B3"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e,w,n,s</w:t>
      </w:r>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40" w:name="_Ref534729764"/>
      <w:bookmarkStart w:id="441" w:name="_Toc536112196"/>
      <w:bookmarkStart w:id="442"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44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41"/>
      <w:bookmarkEnd w:id="442"/>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9D62B3"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9D62B3"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9D62B3"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9D62B3"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9D62B3"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9D62B3"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9D62B3"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3" w:name="_Ref535418455"/>
            <w:r w:rsidRPr="00134F70">
              <w:rPr>
                <w:rFonts w:ascii="Times New Roman" w:eastAsia="Times New Roman" w:hAnsi="Times New Roman"/>
                <w:b/>
                <w:iCs w:val="0"/>
                <w:color w:val="auto"/>
                <w:sz w:val="22"/>
                <w:szCs w:val="22"/>
                <w:lang w:eastAsia="fr-FR"/>
              </w:rPr>
              <w:t xml:space="preserve"> </w:t>
            </w:r>
            <w:bookmarkEnd w:id="443"/>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4" w:name="_Ref535860528"/>
      <w:r w:rsidRPr="003519E6">
        <w:t>Algorithme</w:t>
      </w:r>
      <w:r>
        <w:t xml:space="preserve"> de la résolution des équations couplée.</w:t>
      </w:r>
      <w:bookmarkEnd w:id="444"/>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5" w:name="_Ref525914764"/>
      <w:bookmarkStart w:id="446" w:name="_Toc536112197"/>
      <w:bookmarkStart w:id="447"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445"/>
      <w:r>
        <w:rPr>
          <w:i w:val="0"/>
          <w:noProof/>
          <w:sz w:val="22"/>
        </w:rPr>
        <w:t> : algorithme du calcul THD</w:t>
      </w:r>
      <w:bookmarkEnd w:id="446"/>
      <w:bookmarkEnd w:id="447"/>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8" w:name="_Ref536005250"/>
      <w:bookmarkStart w:id="449" w:name="_Toc536800392"/>
      <w:r>
        <w:t>Etude</w:t>
      </w:r>
      <w:r w:rsidR="00EE5ADC">
        <w:t xml:space="preserve"> de cas d’un patin incliné 1D</w:t>
      </w:r>
      <w:bookmarkEnd w:id="448"/>
      <w:bookmarkEnd w:id="449"/>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50" w:name="_Ref535859015"/>
      <w:bookmarkStart w:id="451" w:name="_Toc536112198"/>
      <w:bookmarkStart w:id="452"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50"/>
      <w:r>
        <w:rPr>
          <w:rFonts w:ascii="Calibri" w:eastAsia="Times New Roman" w:hAnsi="Calibri" w:cs="Times New Roman"/>
          <w:i w:val="0"/>
          <w:iCs w:val="0"/>
          <w:color w:val="auto"/>
          <w:sz w:val="22"/>
          <w:szCs w:val="20"/>
          <w:lang w:eastAsia="fr-FR"/>
        </w:rPr>
        <w:t> : Le patin incliné 1D</w:t>
      </w:r>
      <w:bookmarkEnd w:id="451"/>
      <w:bookmarkEnd w:id="452"/>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3" w:name="_Ref535915060"/>
      <w:bookmarkStart w:id="454" w:name="_Toc536112199"/>
      <w:bookmarkStart w:id="455"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3"/>
      <w:r>
        <w:rPr>
          <w:rFonts w:ascii="Calibri" w:eastAsia="Times New Roman" w:hAnsi="Calibri" w:cs="Times New Roman"/>
          <w:i w:val="0"/>
          <w:iCs w:val="0"/>
          <w:color w:val="auto"/>
          <w:sz w:val="22"/>
          <w:szCs w:val="20"/>
          <w:lang w:eastAsia="fr-FR"/>
        </w:rPr>
        <w:t> : Résultats du champ de pression du patin incliné 1D</w:t>
      </w:r>
      <w:bookmarkEnd w:id="454"/>
      <w:bookmarkEnd w:id="455"/>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6" w:name="_Ref535915082"/>
      <w:bookmarkStart w:id="457" w:name="_Toc536112200"/>
      <w:bookmarkStart w:id="458"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6"/>
      <w:r>
        <w:rPr>
          <w:rFonts w:ascii="Calibri" w:eastAsia="Times New Roman" w:hAnsi="Calibri" w:cs="Times New Roman"/>
          <w:i w:val="0"/>
          <w:iCs w:val="0"/>
          <w:color w:val="auto"/>
          <w:sz w:val="22"/>
          <w:szCs w:val="20"/>
          <w:lang w:eastAsia="fr-FR"/>
        </w:rPr>
        <w:t> : Résultats du champ de température à la sortie du patin incliné 1D</w:t>
      </w:r>
      <w:bookmarkEnd w:id="457"/>
      <w:bookmarkEnd w:id="458"/>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9D62B3"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9" w:name="_Ref535917419"/>
      <w:bookmarkStart w:id="460" w:name="_Toc536112201"/>
      <w:bookmarkStart w:id="461"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9"/>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60"/>
      <w:r w:rsidR="00E80581">
        <w:rPr>
          <w:rFonts w:ascii="Calibri" w:eastAsia="Times New Roman" w:hAnsi="Calibri" w:cs="Times New Roman"/>
          <w:i w:val="0"/>
          <w:iCs w:val="0"/>
          <w:color w:val="auto"/>
          <w:sz w:val="22"/>
          <w:szCs w:val="20"/>
          <w:lang w:eastAsia="fr-FR"/>
        </w:rPr>
        <w:t>successifs</w:t>
      </w:r>
      <w:bookmarkEnd w:id="461"/>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2" w:name="_Ref535917499"/>
      <w:bookmarkStart w:id="463" w:name="_Toc536112202"/>
      <w:bookmarkStart w:id="464"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2"/>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3"/>
      <w:bookmarkEnd w:id="464"/>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5" w:name="_Ref536543969"/>
      <w:bookmarkStart w:id="466" w:name="_Toc536112203"/>
      <w:bookmarkStart w:id="467"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5"/>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6"/>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7"/>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8" w:name="_Ref536543985"/>
      <w:bookmarkStart w:id="469" w:name="_Toc536112204"/>
      <w:bookmarkStart w:id="470"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8"/>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9"/>
      <w:bookmarkEnd w:id="470"/>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71" w:name="_Toc536800393"/>
      <w:r>
        <w:lastRenderedPageBreak/>
        <w:t>Études de cas d’un palier avec deux lobes</w:t>
      </w:r>
      <w:bookmarkEnd w:id="471"/>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2" w:name="_Ref476837092"/>
      <w:bookmarkStart w:id="473" w:name="_Toc536112205"/>
      <w:bookmarkStart w:id="474"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472"/>
      <w:r>
        <w:rPr>
          <w:i w:val="0"/>
          <w:iCs w:val="0"/>
          <w:color w:val="auto"/>
          <w:sz w:val="22"/>
          <w:szCs w:val="22"/>
        </w:rPr>
        <w:t xml:space="preserve"> la géométrie du palier</w:t>
      </w:r>
      <w:bookmarkEnd w:id="473"/>
      <w:bookmarkEnd w:id="474"/>
    </w:p>
    <w:p w14:paraId="63128A4F" w14:textId="571EC7DF" w:rsidR="00092B1D" w:rsidRDefault="00092B1D" w:rsidP="002A1B18">
      <w:pPr>
        <w:pStyle w:val="Lgende"/>
        <w:spacing w:after="0"/>
        <w:jc w:val="center"/>
        <w:rPr>
          <w:i w:val="0"/>
          <w:iCs w:val="0"/>
          <w:color w:val="auto"/>
          <w:sz w:val="22"/>
          <w:szCs w:val="22"/>
        </w:rPr>
      </w:pPr>
      <w:bookmarkStart w:id="475" w:name="_Ref476837107"/>
      <w:bookmarkStart w:id="476" w:name="_Toc536112269"/>
      <w:bookmarkStart w:id="477"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475"/>
      <w:r>
        <w:rPr>
          <w:i w:val="0"/>
          <w:iCs w:val="0"/>
          <w:color w:val="auto"/>
          <w:sz w:val="22"/>
          <w:szCs w:val="22"/>
        </w:rPr>
        <w:t> : Caractéristiques géométriques et du lubrifiant</w:t>
      </w:r>
      <w:bookmarkEnd w:id="476"/>
      <w:bookmarkEnd w:id="477"/>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9D62B3"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9D62B3"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8" w:name="_Ref528707371"/>
      <w:bookmarkStart w:id="479" w:name="_Toc536112270"/>
      <w:bookmarkStart w:id="480"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8"/>
      <w:r>
        <w:rPr>
          <w:rFonts w:ascii="Calibri" w:eastAsia="Times New Roman" w:hAnsi="Calibri" w:cs="Times New Roman"/>
          <w:bCs/>
          <w:i w:val="0"/>
          <w:iCs w:val="0"/>
          <w:color w:val="auto"/>
          <w:sz w:val="22"/>
          <w:szCs w:val="20"/>
          <w:lang w:eastAsia="fr-FR"/>
        </w:rPr>
        <w:t> : Trois configurations de calcul avec les conditions aux limites</w:t>
      </w:r>
      <w:bookmarkEnd w:id="479"/>
      <w:bookmarkEnd w:id="480"/>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81" w:name="_Ref524006364"/>
      <w:bookmarkStart w:id="482" w:name="_Toc536112206"/>
      <w:bookmarkStart w:id="483"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481"/>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2"/>
      <w:bookmarkEnd w:id="483"/>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4" w:name="_Toc536112207"/>
      <w:bookmarkStart w:id="485"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4"/>
      <w:bookmarkEnd w:id="485"/>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6" w:name="_Ref526272542"/>
      <w:bookmarkStart w:id="487" w:name="_Toc536112208"/>
      <w:bookmarkStart w:id="488"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486"/>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7"/>
      <w:bookmarkEnd w:id="488"/>
    </w:p>
    <w:p w14:paraId="05769FCB" w14:textId="77777777" w:rsidR="00CD1219" w:rsidRDefault="00CD1219" w:rsidP="00E75151">
      <w:pPr>
        <w:jc w:val="center"/>
      </w:pPr>
    </w:p>
    <w:p w14:paraId="77C96987" w14:textId="77777777" w:rsidR="00942367" w:rsidRDefault="00942367" w:rsidP="00942367">
      <w:pPr>
        <w:pStyle w:val="Titre2"/>
        <w:ind w:left="567"/>
      </w:pPr>
      <w:bookmarkStart w:id="489" w:name="_Toc536800394"/>
      <w:r>
        <w:t>Efforts générés dans paliers hydrodynamiques</w:t>
      </w:r>
      <w:bookmarkEnd w:id="489"/>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9D62B3"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90" w:name="_Toc536800395"/>
      <w:r w:rsidRPr="00CC16EF">
        <w:t>Conclusion</w:t>
      </w:r>
      <w:bookmarkEnd w:id="490"/>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91" w:name="_Toc536800396"/>
      <w:r>
        <w:lastRenderedPageBreak/>
        <w:t xml:space="preserve">Chapitre 3 : </w:t>
      </w:r>
      <w:r w:rsidR="00FE05DA">
        <w:br/>
      </w:r>
      <w:r>
        <w:t>Modélisation des rotors</w:t>
      </w:r>
      <w:bookmarkEnd w:id="491"/>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2" w:name="_Toc533768834"/>
      <w:bookmarkStart w:id="493" w:name="_Toc533769133"/>
      <w:bookmarkStart w:id="494" w:name="_Toc533769305"/>
      <w:bookmarkStart w:id="495" w:name="_Toc533769357"/>
      <w:bookmarkStart w:id="496" w:name="_Toc533769756"/>
      <w:bookmarkStart w:id="497" w:name="_Toc533771817"/>
      <w:bookmarkStart w:id="498" w:name="_Toc533772305"/>
      <w:bookmarkStart w:id="499" w:name="_Toc533774377"/>
      <w:bookmarkStart w:id="500" w:name="_Toc533775569"/>
      <w:bookmarkStart w:id="501" w:name="_Toc533776213"/>
      <w:bookmarkStart w:id="502" w:name="_Toc533776340"/>
      <w:bookmarkStart w:id="503" w:name="_Toc533777565"/>
      <w:bookmarkStart w:id="504" w:name="_Toc534279473"/>
      <w:bookmarkStart w:id="505" w:name="_Toc534279571"/>
      <w:bookmarkStart w:id="506" w:name="_Toc534279649"/>
      <w:bookmarkStart w:id="507" w:name="_Toc534290945"/>
      <w:bookmarkStart w:id="508" w:name="_Toc534293227"/>
      <w:bookmarkStart w:id="509" w:name="_Toc534293511"/>
      <w:bookmarkStart w:id="510" w:name="_Toc534293589"/>
      <w:bookmarkStart w:id="511" w:name="_Toc534387888"/>
      <w:bookmarkStart w:id="512" w:name="_Toc534410859"/>
      <w:bookmarkStart w:id="513" w:name="_Toc534620773"/>
      <w:bookmarkStart w:id="514" w:name="_Toc534621259"/>
      <w:bookmarkStart w:id="515" w:name="_Toc534621364"/>
      <w:bookmarkStart w:id="516" w:name="_Toc534621471"/>
      <w:bookmarkStart w:id="517" w:name="_Toc534625130"/>
      <w:bookmarkStart w:id="518" w:name="_Toc534631430"/>
      <w:bookmarkStart w:id="519" w:name="_Toc534631530"/>
      <w:bookmarkStart w:id="520" w:name="_Toc534631883"/>
      <w:bookmarkStart w:id="521" w:name="_Toc534632116"/>
      <w:bookmarkStart w:id="522" w:name="_Toc534632328"/>
      <w:bookmarkStart w:id="523" w:name="_Toc534632450"/>
      <w:bookmarkStart w:id="524" w:name="_Toc534632549"/>
      <w:bookmarkStart w:id="525" w:name="_Toc534633842"/>
      <w:bookmarkStart w:id="526" w:name="_Toc534634186"/>
      <w:bookmarkStart w:id="527" w:name="_Toc534634590"/>
      <w:bookmarkStart w:id="528" w:name="_Toc534634965"/>
      <w:bookmarkStart w:id="529" w:name="_Toc534635065"/>
      <w:bookmarkStart w:id="530" w:name="_Toc534635165"/>
      <w:bookmarkStart w:id="531" w:name="_Toc534635265"/>
      <w:bookmarkStart w:id="532" w:name="_Toc534635365"/>
      <w:bookmarkStart w:id="533" w:name="_Toc534635486"/>
      <w:bookmarkStart w:id="534" w:name="_Toc534635585"/>
      <w:bookmarkStart w:id="535" w:name="_Toc534636635"/>
      <w:bookmarkStart w:id="536" w:name="_Toc534638263"/>
      <w:bookmarkStart w:id="537" w:name="_Toc534638349"/>
      <w:bookmarkStart w:id="538" w:name="_Toc534638716"/>
      <w:bookmarkStart w:id="539" w:name="_Toc534640571"/>
      <w:bookmarkStart w:id="540" w:name="_Toc534650381"/>
      <w:bookmarkStart w:id="541" w:name="_Toc534707657"/>
      <w:bookmarkStart w:id="542" w:name="_Toc534719962"/>
      <w:bookmarkStart w:id="543" w:name="_Toc534720645"/>
      <w:bookmarkStart w:id="544" w:name="_Toc534721417"/>
      <w:bookmarkStart w:id="545" w:name="_Toc534723195"/>
      <w:bookmarkStart w:id="546" w:name="_Toc534724107"/>
      <w:bookmarkStart w:id="547" w:name="_Toc534724652"/>
      <w:bookmarkStart w:id="548" w:name="_Toc534724956"/>
      <w:bookmarkStart w:id="549" w:name="_Toc534725627"/>
      <w:bookmarkStart w:id="550" w:name="_Toc534729710"/>
      <w:bookmarkStart w:id="551" w:name="_Toc534792259"/>
      <w:bookmarkStart w:id="552" w:name="_Toc534792908"/>
      <w:bookmarkStart w:id="553" w:name="_Toc534793233"/>
      <w:bookmarkStart w:id="554" w:name="_Toc534793991"/>
      <w:bookmarkStart w:id="555" w:name="_Toc534794086"/>
      <w:bookmarkStart w:id="556" w:name="_Toc534794183"/>
      <w:bookmarkStart w:id="557" w:name="_Toc534796815"/>
      <w:bookmarkStart w:id="558" w:name="_Toc534878071"/>
      <w:bookmarkStart w:id="559" w:name="_Toc534878165"/>
      <w:bookmarkStart w:id="560" w:name="_Toc534880503"/>
      <w:bookmarkStart w:id="561" w:name="_Toc534895235"/>
      <w:bookmarkStart w:id="562" w:name="_Toc534895952"/>
      <w:bookmarkStart w:id="563" w:name="_Toc534896506"/>
      <w:bookmarkStart w:id="564" w:name="_Toc534896899"/>
      <w:bookmarkStart w:id="565" w:name="_Toc534983295"/>
      <w:bookmarkStart w:id="566" w:name="_Toc534984829"/>
      <w:bookmarkStart w:id="567" w:name="_Toc535242921"/>
      <w:bookmarkStart w:id="568" w:name="_Toc535243273"/>
      <w:bookmarkStart w:id="569" w:name="_Toc535245056"/>
      <w:bookmarkStart w:id="570" w:name="_Toc535248180"/>
      <w:bookmarkStart w:id="571" w:name="_Toc535248597"/>
      <w:bookmarkStart w:id="572" w:name="_Toc535250076"/>
      <w:bookmarkStart w:id="573" w:name="_Toc535251256"/>
      <w:bookmarkStart w:id="574" w:name="_Toc535251797"/>
      <w:bookmarkStart w:id="575" w:name="_Toc535252151"/>
      <w:bookmarkStart w:id="576" w:name="_Toc535346219"/>
      <w:bookmarkStart w:id="577" w:name="_Toc535418746"/>
      <w:bookmarkStart w:id="578" w:name="_Toc535505048"/>
      <w:bookmarkStart w:id="579" w:name="_Toc535509368"/>
      <w:bookmarkStart w:id="580" w:name="_Toc535510061"/>
      <w:bookmarkStart w:id="581" w:name="_Toc535512814"/>
      <w:bookmarkStart w:id="582" w:name="_Toc535512903"/>
      <w:bookmarkStart w:id="583" w:name="_Toc535527927"/>
      <w:bookmarkStart w:id="584" w:name="_Toc535536132"/>
      <w:bookmarkStart w:id="585" w:name="_Toc535575125"/>
      <w:bookmarkStart w:id="586" w:name="_Toc535587583"/>
      <w:bookmarkStart w:id="587" w:name="_Toc535587840"/>
      <w:bookmarkStart w:id="588" w:name="_Toc535588525"/>
      <w:bookmarkStart w:id="589" w:name="_Toc535589752"/>
      <w:bookmarkStart w:id="590" w:name="_Toc535590216"/>
      <w:bookmarkStart w:id="591" w:name="_Toc535594646"/>
      <w:bookmarkStart w:id="592" w:name="_Toc535832327"/>
      <w:bookmarkStart w:id="593" w:name="_Toc535834263"/>
      <w:bookmarkStart w:id="594" w:name="_Toc535846099"/>
      <w:bookmarkStart w:id="595" w:name="_Toc535846291"/>
      <w:bookmarkStart w:id="596" w:name="_Toc535853015"/>
      <w:bookmarkStart w:id="597" w:name="_Toc535853262"/>
      <w:bookmarkStart w:id="598" w:name="_Toc535854156"/>
      <w:bookmarkStart w:id="599" w:name="_Toc535854682"/>
      <w:bookmarkStart w:id="600" w:name="_Toc535918646"/>
      <w:bookmarkStart w:id="601" w:name="_Toc535932509"/>
      <w:bookmarkStart w:id="602" w:name="_Toc535932601"/>
      <w:bookmarkStart w:id="603" w:name="_Toc535933432"/>
      <w:bookmarkStart w:id="604" w:name="_Toc535934324"/>
      <w:bookmarkStart w:id="605" w:name="_Toc535935075"/>
      <w:bookmarkStart w:id="606" w:name="_Toc535935851"/>
      <w:bookmarkStart w:id="607" w:name="_Toc535938386"/>
      <w:bookmarkStart w:id="608" w:name="_Toc535938735"/>
      <w:bookmarkStart w:id="609" w:name="_Toc535942421"/>
      <w:bookmarkStart w:id="610" w:name="_Toc535942658"/>
      <w:bookmarkStart w:id="611" w:name="_Toc535942880"/>
      <w:bookmarkStart w:id="612" w:name="_Toc535942976"/>
      <w:bookmarkStart w:id="613" w:name="_Toc535943072"/>
      <w:bookmarkStart w:id="614" w:name="_Toc535947821"/>
      <w:bookmarkStart w:id="615" w:name="_Toc536006875"/>
      <w:bookmarkStart w:id="616" w:name="_Toc536110506"/>
      <w:bookmarkStart w:id="617" w:name="_Toc536110882"/>
      <w:bookmarkStart w:id="618" w:name="_Toc536112101"/>
      <w:bookmarkStart w:id="619" w:name="_Toc536112421"/>
      <w:bookmarkStart w:id="620" w:name="_Toc536113306"/>
      <w:bookmarkStart w:id="621" w:name="_Toc536113518"/>
      <w:bookmarkStart w:id="622" w:name="_Toc536113730"/>
      <w:bookmarkStart w:id="623" w:name="_Toc536115029"/>
      <w:bookmarkStart w:id="624" w:name="_Toc536115299"/>
      <w:bookmarkStart w:id="625" w:name="_Toc536117489"/>
      <w:bookmarkStart w:id="626" w:name="_Toc536117704"/>
      <w:bookmarkStart w:id="627" w:name="_Toc536118725"/>
      <w:bookmarkStart w:id="628" w:name="_Toc536120017"/>
      <w:bookmarkStart w:id="629" w:name="_Toc536120233"/>
      <w:bookmarkStart w:id="630" w:name="_Toc536127295"/>
      <w:bookmarkStart w:id="631" w:name="_Toc536127512"/>
      <w:bookmarkStart w:id="632" w:name="_Toc536128296"/>
      <w:bookmarkStart w:id="633" w:name="_Toc536129419"/>
      <w:bookmarkStart w:id="634" w:name="_Toc536129637"/>
      <w:bookmarkStart w:id="635" w:name="_Toc536129858"/>
      <w:bookmarkStart w:id="636" w:name="_Toc536130081"/>
      <w:bookmarkStart w:id="637" w:name="_Toc536130307"/>
      <w:bookmarkStart w:id="638" w:name="_Toc536130543"/>
      <w:bookmarkStart w:id="639" w:name="_Toc536131237"/>
      <w:bookmarkStart w:id="640" w:name="_Toc536131498"/>
      <w:bookmarkStart w:id="641" w:name="_Toc536199911"/>
      <w:bookmarkStart w:id="642" w:name="_Toc536200158"/>
      <w:bookmarkStart w:id="643" w:name="_Toc536200653"/>
      <w:bookmarkStart w:id="644" w:name="_Toc536200901"/>
      <w:bookmarkStart w:id="645" w:name="_Toc536201148"/>
      <w:bookmarkStart w:id="646" w:name="_Toc536201395"/>
      <w:bookmarkStart w:id="647" w:name="_Toc536202310"/>
      <w:bookmarkStart w:id="648" w:name="_Toc536203681"/>
      <w:bookmarkStart w:id="649" w:name="_Toc536203927"/>
      <w:bookmarkStart w:id="650" w:name="_Toc536204173"/>
      <w:bookmarkStart w:id="651" w:name="_Toc536539321"/>
      <w:bookmarkStart w:id="652" w:name="_Toc536539574"/>
      <w:bookmarkStart w:id="653" w:name="_Toc536543350"/>
      <w:bookmarkStart w:id="654" w:name="_Toc536543604"/>
      <w:bookmarkStart w:id="655" w:name="_Toc536544495"/>
      <w:bookmarkStart w:id="656" w:name="_Toc536545435"/>
      <w:bookmarkStart w:id="657" w:name="_Toc536546586"/>
      <w:bookmarkStart w:id="658" w:name="_Toc536626882"/>
      <w:bookmarkStart w:id="659" w:name="_Toc536725961"/>
      <w:bookmarkStart w:id="660" w:name="_Toc536741057"/>
      <w:bookmarkStart w:id="661" w:name="_Toc536741314"/>
      <w:bookmarkStart w:id="662" w:name="_Toc536741570"/>
      <w:bookmarkStart w:id="663" w:name="_Toc536784629"/>
      <w:bookmarkStart w:id="664" w:name="_Toc536797524"/>
      <w:bookmarkStart w:id="665" w:name="_Toc536797787"/>
      <w:bookmarkStart w:id="666" w:name="_Toc536798184"/>
      <w:bookmarkStart w:id="667" w:name="_Toc536798439"/>
      <w:bookmarkStart w:id="668" w:name="_Toc536798694"/>
      <w:bookmarkStart w:id="669" w:name="_Toc536800397"/>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70" w:name="_Toc533768835"/>
      <w:bookmarkStart w:id="671" w:name="_Toc533769134"/>
      <w:bookmarkStart w:id="672" w:name="_Toc533769306"/>
      <w:bookmarkStart w:id="673" w:name="_Toc533769358"/>
      <w:bookmarkStart w:id="674" w:name="_Toc533769757"/>
      <w:bookmarkStart w:id="675" w:name="_Toc533771818"/>
      <w:bookmarkStart w:id="676" w:name="_Toc533772306"/>
      <w:bookmarkStart w:id="677" w:name="_Toc533774378"/>
      <w:bookmarkStart w:id="678" w:name="_Toc533775570"/>
      <w:bookmarkStart w:id="679" w:name="_Toc533776214"/>
      <w:bookmarkStart w:id="680" w:name="_Toc533776341"/>
      <w:bookmarkStart w:id="681" w:name="_Toc533777566"/>
      <w:bookmarkStart w:id="682" w:name="_Toc534279474"/>
      <w:bookmarkStart w:id="683" w:name="_Toc534279572"/>
      <w:bookmarkStart w:id="684" w:name="_Toc534279650"/>
      <w:bookmarkStart w:id="685" w:name="_Toc534290946"/>
      <w:bookmarkStart w:id="686" w:name="_Toc534293228"/>
      <w:bookmarkStart w:id="687" w:name="_Toc534293512"/>
      <w:bookmarkStart w:id="688" w:name="_Toc534293590"/>
      <w:bookmarkStart w:id="689" w:name="_Toc534387889"/>
      <w:bookmarkStart w:id="690" w:name="_Toc534410860"/>
      <w:bookmarkStart w:id="691" w:name="_Toc534620774"/>
      <w:bookmarkStart w:id="692" w:name="_Toc534621260"/>
      <w:bookmarkStart w:id="693" w:name="_Toc534621365"/>
      <w:bookmarkStart w:id="694" w:name="_Toc534621472"/>
      <w:bookmarkStart w:id="695" w:name="_Toc534625131"/>
      <w:bookmarkStart w:id="696" w:name="_Toc534631431"/>
      <w:bookmarkStart w:id="697" w:name="_Toc534631531"/>
      <w:bookmarkStart w:id="698" w:name="_Toc534631884"/>
      <w:bookmarkStart w:id="699" w:name="_Toc534632117"/>
      <w:bookmarkStart w:id="700" w:name="_Toc534632329"/>
      <w:bookmarkStart w:id="701" w:name="_Toc534632451"/>
      <w:bookmarkStart w:id="702" w:name="_Toc534632550"/>
      <w:bookmarkStart w:id="703" w:name="_Toc534633843"/>
      <w:bookmarkStart w:id="704" w:name="_Toc534634187"/>
      <w:bookmarkStart w:id="705" w:name="_Toc534634591"/>
      <w:bookmarkStart w:id="706" w:name="_Toc534634966"/>
      <w:bookmarkStart w:id="707" w:name="_Toc534635066"/>
      <w:bookmarkStart w:id="708" w:name="_Toc534635166"/>
      <w:bookmarkStart w:id="709" w:name="_Toc534635266"/>
      <w:bookmarkStart w:id="710" w:name="_Toc534635366"/>
      <w:bookmarkStart w:id="711" w:name="_Toc534635487"/>
      <w:bookmarkStart w:id="712" w:name="_Toc534635586"/>
      <w:bookmarkStart w:id="713" w:name="_Toc534636636"/>
      <w:bookmarkStart w:id="714" w:name="_Toc534638264"/>
      <w:bookmarkStart w:id="715" w:name="_Toc534638350"/>
      <w:bookmarkStart w:id="716" w:name="_Toc534638717"/>
      <w:bookmarkStart w:id="717" w:name="_Toc534640572"/>
      <w:bookmarkStart w:id="718" w:name="_Toc534650382"/>
      <w:bookmarkStart w:id="719" w:name="_Toc534707658"/>
      <w:bookmarkStart w:id="720" w:name="_Toc534719963"/>
      <w:bookmarkStart w:id="721" w:name="_Toc534720646"/>
      <w:bookmarkStart w:id="722" w:name="_Toc534721418"/>
      <w:bookmarkStart w:id="723" w:name="_Toc534723196"/>
      <w:bookmarkStart w:id="724" w:name="_Toc534724108"/>
      <w:bookmarkStart w:id="725" w:name="_Toc534724653"/>
      <w:bookmarkStart w:id="726" w:name="_Toc534724957"/>
      <w:bookmarkStart w:id="727" w:name="_Toc534725628"/>
      <w:bookmarkStart w:id="728" w:name="_Toc534729711"/>
      <w:bookmarkStart w:id="729" w:name="_Toc534792260"/>
      <w:bookmarkStart w:id="730" w:name="_Toc534792909"/>
      <w:bookmarkStart w:id="731" w:name="_Toc534793234"/>
      <w:bookmarkStart w:id="732" w:name="_Toc534793992"/>
      <w:bookmarkStart w:id="733" w:name="_Toc534794087"/>
      <w:bookmarkStart w:id="734" w:name="_Toc534794184"/>
      <w:bookmarkStart w:id="735" w:name="_Toc534796816"/>
      <w:bookmarkStart w:id="736" w:name="_Toc534878072"/>
      <w:bookmarkStart w:id="737" w:name="_Toc534878166"/>
      <w:bookmarkStart w:id="738" w:name="_Toc534880504"/>
      <w:bookmarkStart w:id="739" w:name="_Toc534895236"/>
      <w:bookmarkStart w:id="740" w:name="_Toc534895953"/>
      <w:bookmarkStart w:id="741" w:name="_Toc534896507"/>
      <w:bookmarkStart w:id="742" w:name="_Toc534896900"/>
      <w:bookmarkStart w:id="743" w:name="_Toc534983296"/>
      <w:bookmarkStart w:id="744" w:name="_Toc534984830"/>
      <w:bookmarkStart w:id="745" w:name="_Toc535242922"/>
      <w:bookmarkStart w:id="746" w:name="_Toc535243274"/>
      <w:bookmarkStart w:id="747" w:name="_Toc535245057"/>
      <w:bookmarkStart w:id="748" w:name="_Toc535248181"/>
      <w:bookmarkStart w:id="749" w:name="_Toc535248598"/>
      <w:bookmarkStart w:id="750" w:name="_Toc535250077"/>
      <w:bookmarkStart w:id="751" w:name="_Toc535251257"/>
      <w:bookmarkStart w:id="752" w:name="_Toc535251798"/>
      <w:bookmarkStart w:id="753" w:name="_Toc535252152"/>
      <w:bookmarkStart w:id="754" w:name="_Toc535346220"/>
      <w:bookmarkStart w:id="755" w:name="_Toc535418747"/>
      <w:bookmarkStart w:id="756" w:name="_Toc535505049"/>
      <w:bookmarkStart w:id="757" w:name="_Toc535509369"/>
      <w:bookmarkStart w:id="758" w:name="_Toc535510062"/>
      <w:bookmarkStart w:id="759" w:name="_Toc535512815"/>
      <w:bookmarkStart w:id="760" w:name="_Toc535512904"/>
      <w:bookmarkStart w:id="761" w:name="_Toc535527928"/>
      <w:bookmarkStart w:id="762" w:name="_Toc535536133"/>
      <w:bookmarkStart w:id="763" w:name="_Toc535575126"/>
      <w:bookmarkStart w:id="764" w:name="_Toc535587584"/>
      <w:bookmarkStart w:id="765" w:name="_Toc535587841"/>
      <w:bookmarkStart w:id="766" w:name="_Toc535588526"/>
      <w:bookmarkStart w:id="767" w:name="_Toc535589753"/>
      <w:bookmarkStart w:id="768" w:name="_Toc535590217"/>
      <w:bookmarkStart w:id="769" w:name="_Toc535594647"/>
      <w:bookmarkStart w:id="770" w:name="_Toc535832328"/>
      <w:bookmarkStart w:id="771" w:name="_Toc535834264"/>
      <w:bookmarkStart w:id="772" w:name="_Toc535846100"/>
      <w:bookmarkStart w:id="773" w:name="_Toc535846292"/>
      <w:bookmarkStart w:id="774" w:name="_Toc535853016"/>
      <w:bookmarkStart w:id="775" w:name="_Toc535853263"/>
      <w:bookmarkStart w:id="776" w:name="_Toc535854157"/>
      <w:bookmarkStart w:id="777" w:name="_Toc535854683"/>
      <w:bookmarkStart w:id="778" w:name="_Toc535918647"/>
      <w:bookmarkStart w:id="779" w:name="_Toc535932510"/>
      <w:bookmarkStart w:id="780" w:name="_Toc535932602"/>
      <w:bookmarkStart w:id="781" w:name="_Toc535933433"/>
      <w:bookmarkStart w:id="782" w:name="_Toc535934325"/>
      <w:bookmarkStart w:id="783" w:name="_Toc535935076"/>
      <w:bookmarkStart w:id="784" w:name="_Toc535935852"/>
      <w:bookmarkStart w:id="785" w:name="_Toc535938387"/>
      <w:bookmarkStart w:id="786" w:name="_Toc535938736"/>
      <w:bookmarkStart w:id="787" w:name="_Toc535942422"/>
      <w:bookmarkStart w:id="788" w:name="_Toc535942659"/>
      <w:bookmarkStart w:id="789" w:name="_Toc535942881"/>
      <w:bookmarkStart w:id="790" w:name="_Toc535942977"/>
      <w:bookmarkStart w:id="791" w:name="_Toc535943073"/>
      <w:bookmarkStart w:id="792" w:name="_Toc535947822"/>
      <w:bookmarkStart w:id="793" w:name="_Toc536006876"/>
      <w:bookmarkStart w:id="794" w:name="_Toc536110507"/>
      <w:bookmarkStart w:id="795" w:name="_Toc536110883"/>
      <w:bookmarkStart w:id="796" w:name="_Toc536112102"/>
      <w:bookmarkStart w:id="797" w:name="_Toc536112422"/>
      <w:bookmarkStart w:id="798" w:name="_Toc536113307"/>
      <w:bookmarkStart w:id="799" w:name="_Toc536113519"/>
      <w:bookmarkStart w:id="800" w:name="_Toc536113731"/>
      <w:bookmarkStart w:id="801" w:name="_Toc536115030"/>
      <w:bookmarkStart w:id="802" w:name="_Toc536115300"/>
      <w:bookmarkStart w:id="803" w:name="_Toc536117490"/>
      <w:bookmarkStart w:id="804" w:name="_Toc536117705"/>
      <w:bookmarkStart w:id="805" w:name="_Toc536118726"/>
      <w:bookmarkStart w:id="806" w:name="_Toc536120018"/>
      <w:bookmarkStart w:id="807" w:name="_Toc536120234"/>
      <w:bookmarkStart w:id="808" w:name="_Toc536127296"/>
      <w:bookmarkStart w:id="809" w:name="_Toc536127513"/>
      <w:bookmarkStart w:id="810" w:name="_Toc536128297"/>
      <w:bookmarkStart w:id="811" w:name="_Toc536129420"/>
      <w:bookmarkStart w:id="812" w:name="_Toc536129638"/>
      <w:bookmarkStart w:id="813" w:name="_Toc536129859"/>
      <w:bookmarkStart w:id="814" w:name="_Toc536130082"/>
      <w:bookmarkStart w:id="815" w:name="_Toc536130308"/>
      <w:bookmarkStart w:id="816" w:name="_Toc536130544"/>
      <w:bookmarkStart w:id="817" w:name="_Toc536131238"/>
      <w:bookmarkStart w:id="818" w:name="_Toc536131499"/>
      <w:bookmarkStart w:id="819" w:name="_Toc536199912"/>
      <w:bookmarkStart w:id="820" w:name="_Toc536200159"/>
      <w:bookmarkStart w:id="821" w:name="_Toc536200654"/>
      <w:bookmarkStart w:id="822" w:name="_Toc536200902"/>
      <w:bookmarkStart w:id="823" w:name="_Toc536201149"/>
      <w:bookmarkStart w:id="824" w:name="_Toc536201396"/>
      <w:bookmarkStart w:id="825" w:name="_Toc536202311"/>
      <w:bookmarkStart w:id="826" w:name="_Toc536203682"/>
      <w:bookmarkStart w:id="827" w:name="_Toc536203928"/>
      <w:bookmarkStart w:id="828" w:name="_Toc536204174"/>
      <w:bookmarkStart w:id="829" w:name="_Toc536539322"/>
      <w:bookmarkStart w:id="830" w:name="_Toc536539575"/>
      <w:bookmarkStart w:id="831" w:name="_Toc536543351"/>
      <w:bookmarkStart w:id="832" w:name="_Toc536543605"/>
      <w:bookmarkStart w:id="833" w:name="_Toc536544496"/>
      <w:bookmarkStart w:id="834" w:name="_Toc536545436"/>
      <w:bookmarkStart w:id="835" w:name="_Toc536546587"/>
      <w:bookmarkStart w:id="836" w:name="_Toc536626883"/>
      <w:bookmarkStart w:id="837" w:name="_Toc536725962"/>
      <w:bookmarkStart w:id="838" w:name="_Toc536741058"/>
      <w:bookmarkStart w:id="839" w:name="_Toc536741315"/>
      <w:bookmarkStart w:id="840" w:name="_Toc536741571"/>
      <w:bookmarkStart w:id="841" w:name="_Toc536784630"/>
      <w:bookmarkStart w:id="842" w:name="_Toc536797525"/>
      <w:bookmarkStart w:id="843" w:name="_Toc536797788"/>
      <w:bookmarkStart w:id="844" w:name="_Toc536798185"/>
      <w:bookmarkStart w:id="845" w:name="_Toc536798440"/>
      <w:bookmarkStart w:id="846" w:name="_Toc536798695"/>
      <w:bookmarkStart w:id="847" w:name="_Toc536800398"/>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8" w:name="_Toc533768836"/>
      <w:bookmarkStart w:id="849" w:name="_Toc533769135"/>
      <w:bookmarkStart w:id="850" w:name="_Toc533769307"/>
      <w:bookmarkStart w:id="851" w:name="_Toc533769359"/>
      <w:bookmarkStart w:id="852" w:name="_Toc533769758"/>
      <w:bookmarkStart w:id="853" w:name="_Toc533771819"/>
      <w:bookmarkStart w:id="854" w:name="_Toc533772307"/>
      <w:bookmarkStart w:id="855" w:name="_Toc533774379"/>
      <w:bookmarkStart w:id="856" w:name="_Toc533775571"/>
      <w:bookmarkStart w:id="857" w:name="_Toc533776215"/>
      <w:bookmarkStart w:id="858" w:name="_Toc533776342"/>
      <w:bookmarkStart w:id="859" w:name="_Toc533777567"/>
      <w:bookmarkStart w:id="860" w:name="_Toc534279475"/>
      <w:bookmarkStart w:id="861" w:name="_Toc534279573"/>
      <w:bookmarkStart w:id="862" w:name="_Toc534279651"/>
      <w:bookmarkStart w:id="863" w:name="_Toc534290947"/>
      <w:bookmarkStart w:id="864" w:name="_Toc534293229"/>
      <w:bookmarkStart w:id="865" w:name="_Toc534293513"/>
      <w:bookmarkStart w:id="866" w:name="_Toc534293591"/>
      <w:bookmarkStart w:id="867" w:name="_Toc534387890"/>
      <w:bookmarkStart w:id="868" w:name="_Toc534410861"/>
      <w:bookmarkStart w:id="869" w:name="_Toc534620775"/>
      <w:bookmarkStart w:id="870" w:name="_Toc534621261"/>
      <w:bookmarkStart w:id="871" w:name="_Toc534621366"/>
      <w:bookmarkStart w:id="872" w:name="_Toc534621473"/>
      <w:bookmarkStart w:id="873" w:name="_Toc534625132"/>
      <w:bookmarkStart w:id="874" w:name="_Toc534631432"/>
      <w:bookmarkStart w:id="875" w:name="_Toc534631532"/>
      <w:bookmarkStart w:id="876" w:name="_Toc534631885"/>
      <w:bookmarkStart w:id="877" w:name="_Toc534632118"/>
      <w:bookmarkStart w:id="878" w:name="_Toc534632330"/>
      <w:bookmarkStart w:id="879" w:name="_Toc534632452"/>
      <w:bookmarkStart w:id="880" w:name="_Toc534632551"/>
      <w:bookmarkStart w:id="881" w:name="_Toc534633844"/>
      <w:bookmarkStart w:id="882" w:name="_Toc534634188"/>
      <w:bookmarkStart w:id="883" w:name="_Toc534634592"/>
      <w:bookmarkStart w:id="884" w:name="_Toc534634967"/>
      <w:bookmarkStart w:id="885" w:name="_Toc534635067"/>
      <w:bookmarkStart w:id="886" w:name="_Toc534635167"/>
      <w:bookmarkStart w:id="887" w:name="_Toc534635267"/>
      <w:bookmarkStart w:id="888" w:name="_Toc534635367"/>
      <w:bookmarkStart w:id="889" w:name="_Toc534635488"/>
      <w:bookmarkStart w:id="890" w:name="_Toc534635587"/>
      <w:bookmarkStart w:id="891" w:name="_Toc534636637"/>
      <w:bookmarkStart w:id="892" w:name="_Toc534638265"/>
      <w:bookmarkStart w:id="893" w:name="_Toc534638351"/>
      <w:bookmarkStart w:id="894" w:name="_Toc534638718"/>
      <w:bookmarkStart w:id="895" w:name="_Toc534640573"/>
      <w:bookmarkStart w:id="896" w:name="_Toc534650383"/>
      <w:bookmarkStart w:id="897" w:name="_Toc534707659"/>
      <w:bookmarkStart w:id="898" w:name="_Toc534719964"/>
      <w:bookmarkStart w:id="899" w:name="_Toc534720647"/>
      <w:bookmarkStart w:id="900" w:name="_Toc534721419"/>
      <w:bookmarkStart w:id="901" w:name="_Toc534723197"/>
      <w:bookmarkStart w:id="902" w:name="_Toc534724109"/>
      <w:bookmarkStart w:id="903" w:name="_Toc534724654"/>
      <w:bookmarkStart w:id="904" w:name="_Toc534724958"/>
      <w:bookmarkStart w:id="905" w:name="_Toc534725629"/>
      <w:bookmarkStart w:id="906" w:name="_Toc534729712"/>
      <w:bookmarkStart w:id="907" w:name="_Toc534792261"/>
      <w:bookmarkStart w:id="908" w:name="_Toc534792910"/>
      <w:bookmarkStart w:id="909" w:name="_Toc534793235"/>
      <w:bookmarkStart w:id="910" w:name="_Toc534793993"/>
      <w:bookmarkStart w:id="911" w:name="_Toc534794088"/>
      <w:bookmarkStart w:id="912" w:name="_Toc534794185"/>
      <w:bookmarkStart w:id="913" w:name="_Toc534796817"/>
      <w:bookmarkStart w:id="914" w:name="_Toc534878073"/>
      <w:bookmarkStart w:id="915" w:name="_Toc534878167"/>
      <w:bookmarkStart w:id="916" w:name="_Toc534880505"/>
      <w:bookmarkStart w:id="917" w:name="_Toc534895237"/>
      <w:bookmarkStart w:id="918" w:name="_Toc534895954"/>
      <w:bookmarkStart w:id="919" w:name="_Toc534896508"/>
      <w:bookmarkStart w:id="920" w:name="_Toc534896901"/>
      <w:bookmarkStart w:id="921" w:name="_Toc534983297"/>
      <w:bookmarkStart w:id="922" w:name="_Toc534984831"/>
      <w:bookmarkStart w:id="923" w:name="_Toc535242923"/>
      <w:bookmarkStart w:id="924" w:name="_Toc535243275"/>
      <w:bookmarkStart w:id="925" w:name="_Toc535245058"/>
      <w:bookmarkStart w:id="926" w:name="_Toc535248182"/>
      <w:bookmarkStart w:id="927" w:name="_Toc535248599"/>
      <w:bookmarkStart w:id="928" w:name="_Toc535250078"/>
      <w:bookmarkStart w:id="929" w:name="_Toc535251258"/>
      <w:bookmarkStart w:id="930" w:name="_Toc535251799"/>
      <w:bookmarkStart w:id="931" w:name="_Toc535252153"/>
      <w:bookmarkStart w:id="932" w:name="_Toc535346221"/>
      <w:bookmarkStart w:id="933" w:name="_Toc535418748"/>
      <w:bookmarkStart w:id="934" w:name="_Toc535505050"/>
      <w:bookmarkStart w:id="935" w:name="_Toc535509370"/>
      <w:bookmarkStart w:id="936" w:name="_Toc535510063"/>
      <w:bookmarkStart w:id="937" w:name="_Toc535512816"/>
      <w:bookmarkStart w:id="938" w:name="_Toc535512905"/>
      <w:bookmarkStart w:id="939" w:name="_Toc535527929"/>
      <w:bookmarkStart w:id="940" w:name="_Toc535536134"/>
      <w:bookmarkStart w:id="941" w:name="_Toc535575127"/>
      <w:bookmarkStart w:id="942" w:name="_Toc535587585"/>
      <w:bookmarkStart w:id="943" w:name="_Toc535587842"/>
      <w:bookmarkStart w:id="944" w:name="_Toc535588527"/>
      <w:bookmarkStart w:id="945" w:name="_Toc535589754"/>
      <w:bookmarkStart w:id="946" w:name="_Toc535590218"/>
      <w:bookmarkStart w:id="947" w:name="_Toc535594648"/>
      <w:bookmarkStart w:id="948" w:name="_Toc535832329"/>
      <w:bookmarkStart w:id="949" w:name="_Toc535834265"/>
      <w:bookmarkStart w:id="950" w:name="_Toc535846101"/>
      <w:bookmarkStart w:id="951" w:name="_Toc535846293"/>
      <w:bookmarkStart w:id="952" w:name="_Toc535853017"/>
      <w:bookmarkStart w:id="953" w:name="_Toc535853264"/>
      <w:bookmarkStart w:id="954" w:name="_Toc535854158"/>
      <w:bookmarkStart w:id="955" w:name="_Toc535854684"/>
      <w:bookmarkStart w:id="956" w:name="_Toc535918648"/>
      <w:bookmarkStart w:id="957" w:name="_Toc535932511"/>
      <w:bookmarkStart w:id="958" w:name="_Toc535932603"/>
      <w:bookmarkStart w:id="959" w:name="_Toc535933434"/>
      <w:bookmarkStart w:id="960" w:name="_Toc535934326"/>
      <w:bookmarkStart w:id="961" w:name="_Toc535935077"/>
      <w:bookmarkStart w:id="962" w:name="_Toc535935853"/>
      <w:bookmarkStart w:id="963" w:name="_Toc535938388"/>
      <w:bookmarkStart w:id="964" w:name="_Toc535938737"/>
      <w:bookmarkStart w:id="965" w:name="_Toc535942423"/>
      <w:bookmarkStart w:id="966" w:name="_Toc535942660"/>
      <w:bookmarkStart w:id="967" w:name="_Toc535942882"/>
      <w:bookmarkStart w:id="968" w:name="_Toc535942978"/>
      <w:bookmarkStart w:id="969" w:name="_Toc535943074"/>
      <w:bookmarkStart w:id="970" w:name="_Toc535947823"/>
      <w:bookmarkStart w:id="971" w:name="_Toc536006877"/>
      <w:bookmarkStart w:id="972" w:name="_Toc536110508"/>
      <w:bookmarkStart w:id="973" w:name="_Toc536110884"/>
      <w:bookmarkStart w:id="974" w:name="_Toc536112103"/>
      <w:bookmarkStart w:id="975" w:name="_Toc536112423"/>
      <w:bookmarkStart w:id="976" w:name="_Toc536113308"/>
      <w:bookmarkStart w:id="977" w:name="_Toc536113520"/>
      <w:bookmarkStart w:id="978" w:name="_Toc536113732"/>
      <w:bookmarkStart w:id="979" w:name="_Toc536115031"/>
      <w:bookmarkStart w:id="980" w:name="_Toc536115301"/>
      <w:bookmarkStart w:id="981" w:name="_Toc536117491"/>
      <w:bookmarkStart w:id="982" w:name="_Toc536117706"/>
      <w:bookmarkStart w:id="983" w:name="_Toc536118727"/>
      <w:bookmarkStart w:id="984" w:name="_Toc536120019"/>
      <w:bookmarkStart w:id="985" w:name="_Toc536120235"/>
      <w:bookmarkStart w:id="986" w:name="_Toc536127297"/>
      <w:bookmarkStart w:id="987" w:name="_Toc536127514"/>
      <w:bookmarkStart w:id="988" w:name="_Toc536128298"/>
      <w:bookmarkStart w:id="989" w:name="_Toc536129421"/>
      <w:bookmarkStart w:id="990" w:name="_Toc536129639"/>
      <w:bookmarkStart w:id="991" w:name="_Toc536129860"/>
      <w:bookmarkStart w:id="992" w:name="_Toc536130083"/>
      <w:bookmarkStart w:id="993" w:name="_Toc536130309"/>
      <w:bookmarkStart w:id="994" w:name="_Toc536130545"/>
      <w:bookmarkStart w:id="995" w:name="_Toc536131239"/>
      <w:bookmarkStart w:id="996" w:name="_Toc536131500"/>
      <w:bookmarkStart w:id="997" w:name="_Toc536199913"/>
      <w:bookmarkStart w:id="998" w:name="_Toc536200160"/>
      <w:bookmarkStart w:id="999" w:name="_Toc536200655"/>
      <w:bookmarkStart w:id="1000" w:name="_Toc536200903"/>
      <w:bookmarkStart w:id="1001" w:name="_Toc536201150"/>
      <w:bookmarkStart w:id="1002" w:name="_Toc536201397"/>
      <w:bookmarkStart w:id="1003" w:name="_Toc536202312"/>
      <w:bookmarkStart w:id="1004" w:name="_Toc536203683"/>
      <w:bookmarkStart w:id="1005" w:name="_Toc536203929"/>
      <w:bookmarkStart w:id="1006" w:name="_Toc536204175"/>
      <w:bookmarkStart w:id="1007" w:name="_Toc536539323"/>
      <w:bookmarkStart w:id="1008" w:name="_Toc536539576"/>
      <w:bookmarkStart w:id="1009" w:name="_Toc536543352"/>
      <w:bookmarkStart w:id="1010" w:name="_Toc536543606"/>
      <w:bookmarkStart w:id="1011" w:name="_Toc536544497"/>
      <w:bookmarkStart w:id="1012" w:name="_Toc536545437"/>
      <w:bookmarkStart w:id="1013" w:name="_Toc536546588"/>
      <w:bookmarkStart w:id="1014" w:name="_Toc536626884"/>
      <w:bookmarkStart w:id="1015" w:name="_Toc536725963"/>
      <w:bookmarkStart w:id="1016" w:name="_Toc536741059"/>
      <w:bookmarkStart w:id="1017" w:name="_Toc536741316"/>
      <w:bookmarkStart w:id="1018" w:name="_Toc536741572"/>
      <w:bookmarkStart w:id="1019" w:name="_Toc536784631"/>
      <w:bookmarkStart w:id="1020" w:name="_Toc536797526"/>
      <w:bookmarkStart w:id="1021" w:name="_Toc536797789"/>
      <w:bookmarkStart w:id="1022" w:name="_Toc536798186"/>
      <w:bookmarkStart w:id="1023" w:name="_Toc536798441"/>
      <w:bookmarkStart w:id="1024" w:name="_Toc536798696"/>
      <w:bookmarkStart w:id="1025" w:name="_Toc536800399"/>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6" w:name="_Toc533768837"/>
      <w:bookmarkStart w:id="1027" w:name="_Toc533769136"/>
      <w:bookmarkStart w:id="1028" w:name="_Toc533769308"/>
      <w:bookmarkStart w:id="1029" w:name="_Toc533769360"/>
      <w:bookmarkStart w:id="1030" w:name="_Toc533769759"/>
      <w:bookmarkStart w:id="1031" w:name="_Toc533771820"/>
      <w:bookmarkStart w:id="1032" w:name="_Toc533772308"/>
      <w:bookmarkStart w:id="1033" w:name="_Toc533774380"/>
      <w:bookmarkStart w:id="1034" w:name="_Toc533775572"/>
      <w:bookmarkStart w:id="1035" w:name="_Toc533776216"/>
      <w:bookmarkStart w:id="1036" w:name="_Toc533776343"/>
      <w:bookmarkStart w:id="1037" w:name="_Toc533777568"/>
      <w:bookmarkStart w:id="1038" w:name="_Toc534279476"/>
      <w:bookmarkStart w:id="1039" w:name="_Toc534279574"/>
      <w:bookmarkStart w:id="1040" w:name="_Toc534279652"/>
      <w:bookmarkStart w:id="1041" w:name="_Toc534290948"/>
      <w:bookmarkStart w:id="1042" w:name="_Toc534293230"/>
      <w:bookmarkStart w:id="1043" w:name="_Toc534293514"/>
      <w:bookmarkStart w:id="1044" w:name="_Toc534293592"/>
      <w:bookmarkStart w:id="1045" w:name="_Toc534387891"/>
      <w:bookmarkStart w:id="1046" w:name="_Toc534410862"/>
      <w:bookmarkStart w:id="1047" w:name="_Toc534620776"/>
      <w:bookmarkStart w:id="1048" w:name="_Toc534621262"/>
      <w:bookmarkStart w:id="1049" w:name="_Toc534621367"/>
      <w:bookmarkStart w:id="1050" w:name="_Toc534621474"/>
      <w:bookmarkStart w:id="1051" w:name="_Toc534625133"/>
      <w:bookmarkStart w:id="1052" w:name="_Toc534631433"/>
      <w:bookmarkStart w:id="1053" w:name="_Toc534631533"/>
      <w:bookmarkStart w:id="1054" w:name="_Toc534631886"/>
      <w:bookmarkStart w:id="1055" w:name="_Toc534632119"/>
      <w:bookmarkStart w:id="1056" w:name="_Toc534632331"/>
      <w:bookmarkStart w:id="1057" w:name="_Toc534632453"/>
      <w:bookmarkStart w:id="1058" w:name="_Toc534632552"/>
      <w:bookmarkStart w:id="1059" w:name="_Toc534633845"/>
      <w:bookmarkStart w:id="1060" w:name="_Toc534634189"/>
      <w:bookmarkStart w:id="1061" w:name="_Toc534634593"/>
      <w:bookmarkStart w:id="1062" w:name="_Toc534634968"/>
      <w:bookmarkStart w:id="1063" w:name="_Toc534635068"/>
      <w:bookmarkStart w:id="1064" w:name="_Toc534635168"/>
      <w:bookmarkStart w:id="1065" w:name="_Toc534635268"/>
      <w:bookmarkStart w:id="1066" w:name="_Toc534635368"/>
      <w:bookmarkStart w:id="1067" w:name="_Toc534635489"/>
      <w:bookmarkStart w:id="1068" w:name="_Toc534635588"/>
      <w:bookmarkStart w:id="1069" w:name="_Toc534636638"/>
      <w:bookmarkStart w:id="1070" w:name="_Toc534638266"/>
      <w:bookmarkStart w:id="1071" w:name="_Toc534638352"/>
      <w:bookmarkStart w:id="1072" w:name="_Toc534638719"/>
      <w:bookmarkStart w:id="1073" w:name="_Toc534640574"/>
      <w:bookmarkStart w:id="1074" w:name="_Toc534650384"/>
      <w:bookmarkStart w:id="1075" w:name="_Toc534707660"/>
      <w:bookmarkStart w:id="1076" w:name="_Toc534719965"/>
      <w:bookmarkStart w:id="1077" w:name="_Toc534720648"/>
      <w:bookmarkStart w:id="1078" w:name="_Toc534721420"/>
      <w:bookmarkStart w:id="1079" w:name="_Toc534723198"/>
      <w:bookmarkStart w:id="1080" w:name="_Toc534724110"/>
      <w:bookmarkStart w:id="1081" w:name="_Toc534724655"/>
      <w:bookmarkStart w:id="1082" w:name="_Toc534724959"/>
      <w:bookmarkStart w:id="1083" w:name="_Toc534725630"/>
      <w:bookmarkStart w:id="1084" w:name="_Toc534729713"/>
      <w:bookmarkStart w:id="1085" w:name="_Toc534792262"/>
      <w:bookmarkStart w:id="1086" w:name="_Toc534792911"/>
      <w:bookmarkStart w:id="1087" w:name="_Toc534793236"/>
      <w:bookmarkStart w:id="1088" w:name="_Toc534793994"/>
      <w:bookmarkStart w:id="1089" w:name="_Toc534794089"/>
      <w:bookmarkStart w:id="1090" w:name="_Toc534794186"/>
      <w:bookmarkStart w:id="1091" w:name="_Toc534796818"/>
      <w:bookmarkStart w:id="1092" w:name="_Toc534878074"/>
      <w:bookmarkStart w:id="1093" w:name="_Toc534878168"/>
      <w:bookmarkStart w:id="1094" w:name="_Toc534880506"/>
      <w:bookmarkStart w:id="1095" w:name="_Toc534895238"/>
      <w:bookmarkStart w:id="1096" w:name="_Toc534895955"/>
      <w:bookmarkStart w:id="1097" w:name="_Toc534896509"/>
      <w:bookmarkStart w:id="1098" w:name="_Toc534896902"/>
      <w:bookmarkStart w:id="1099" w:name="_Toc534983298"/>
      <w:bookmarkStart w:id="1100" w:name="_Toc534984832"/>
      <w:bookmarkStart w:id="1101" w:name="_Toc535242924"/>
      <w:bookmarkStart w:id="1102" w:name="_Toc535243276"/>
      <w:bookmarkStart w:id="1103" w:name="_Toc535245059"/>
      <w:bookmarkStart w:id="1104" w:name="_Toc535248183"/>
      <w:bookmarkStart w:id="1105" w:name="_Toc535248600"/>
      <w:bookmarkStart w:id="1106" w:name="_Toc535250079"/>
      <w:bookmarkStart w:id="1107" w:name="_Toc535251259"/>
      <w:bookmarkStart w:id="1108" w:name="_Toc535251800"/>
      <w:bookmarkStart w:id="1109" w:name="_Toc535252154"/>
      <w:bookmarkStart w:id="1110" w:name="_Toc535346222"/>
      <w:bookmarkStart w:id="1111" w:name="_Toc535418749"/>
      <w:bookmarkStart w:id="1112" w:name="_Toc535505051"/>
      <w:bookmarkStart w:id="1113" w:name="_Toc535509371"/>
      <w:bookmarkStart w:id="1114" w:name="_Toc535510064"/>
      <w:bookmarkStart w:id="1115" w:name="_Toc535512817"/>
      <w:bookmarkStart w:id="1116" w:name="_Toc535512906"/>
      <w:bookmarkStart w:id="1117" w:name="_Toc535527930"/>
      <w:bookmarkStart w:id="1118" w:name="_Toc535536135"/>
      <w:bookmarkStart w:id="1119" w:name="_Toc535575128"/>
      <w:bookmarkStart w:id="1120" w:name="_Toc535587586"/>
      <w:bookmarkStart w:id="1121" w:name="_Toc535587843"/>
      <w:bookmarkStart w:id="1122" w:name="_Toc535588528"/>
      <w:bookmarkStart w:id="1123" w:name="_Toc535589755"/>
      <w:bookmarkStart w:id="1124" w:name="_Toc535590219"/>
      <w:bookmarkStart w:id="1125" w:name="_Toc535594649"/>
      <w:bookmarkStart w:id="1126" w:name="_Toc535832330"/>
      <w:bookmarkStart w:id="1127" w:name="_Toc535834266"/>
      <w:bookmarkStart w:id="1128" w:name="_Toc535846102"/>
      <w:bookmarkStart w:id="1129" w:name="_Toc535846294"/>
      <w:bookmarkStart w:id="1130" w:name="_Toc535853018"/>
      <w:bookmarkStart w:id="1131" w:name="_Toc535853265"/>
      <w:bookmarkStart w:id="1132" w:name="_Toc535854159"/>
      <w:bookmarkStart w:id="1133" w:name="_Toc535854685"/>
      <w:bookmarkStart w:id="1134" w:name="_Toc535918649"/>
      <w:bookmarkStart w:id="1135" w:name="_Toc535932512"/>
      <w:bookmarkStart w:id="1136" w:name="_Toc535932604"/>
      <w:bookmarkStart w:id="1137" w:name="_Toc535933435"/>
      <w:bookmarkStart w:id="1138" w:name="_Toc535934327"/>
      <w:bookmarkStart w:id="1139" w:name="_Toc535935078"/>
      <w:bookmarkStart w:id="1140" w:name="_Toc535935854"/>
      <w:bookmarkStart w:id="1141" w:name="_Toc535938389"/>
      <w:bookmarkStart w:id="1142" w:name="_Toc535938738"/>
      <w:bookmarkStart w:id="1143" w:name="_Toc535942424"/>
      <w:bookmarkStart w:id="1144" w:name="_Toc535942661"/>
      <w:bookmarkStart w:id="1145" w:name="_Toc535942883"/>
      <w:bookmarkStart w:id="1146" w:name="_Toc535942979"/>
      <w:bookmarkStart w:id="1147" w:name="_Toc535943075"/>
      <w:bookmarkStart w:id="1148" w:name="_Toc535947824"/>
      <w:bookmarkStart w:id="1149" w:name="_Toc536006878"/>
      <w:bookmarkStart w:id="1150" w:name="_Toc536110509"/>
      <w:bookmarkStart w:id="1151" w:name="_Toc536110885"/>
      <w:bookmarkStart w:id="1152" w:name="_Toc536112104"/>
      <w:bookmarkStart w:id="1153" w:name="_Toc536112424"/>
      <w:bookmarkStart w:id="1154" w:name="_Toc536113309"/>
      <w:bookmarkStart w:id="1155" w:name="_Toc536113521"/>
      <w:bookmarkStart w:id="1156" w:name="_Toc536113733"/>
      <w:bookmarkStart w:id="1157" w:name="_Toc536115032"/>
      <w:bookmarkStart w:id="1158" w:name="_Toc536115302"/>
      <w:bookmarkStart w:id="1159" w:name="_Toc536117492"/>
      <w:bookmarkStart w:id="1160" w:name="_Toc536117707"/>
      <w:bookmarkStart w:id="1161" w:name="_Toc536118728"/>
      <w:bookmarkStart w:id="1162" w:name="_Toc536120020"/>
      <w:bookmarkStart w:id="1163" w:name="_Toc536120236"/>
      <w:bookmarkStart w:id="1164" w:name="_Toc536127298"/>
      <w:bookmarkStart w:id="1165" w:name="_Toc536127515"/>
      <w:bookmarkStart w:id="1166" w:name="_Toc536128299"/>
      <w:bookmarkStart w:id="1167" w:name="_Toc536129422"/>
      <w:bookmarkStart w:id="1168" w:name="_Toc536129640"/>
      <w:bookmarkStart w:id="1169" w:name="_Toc536129861"/>
      <w:bookmarkStart w:id="1170" w:name="_Toc536130084"/>
      <w:bookmarkStart w:id="1171" w:name="_Toc536130310"/>
      <w:bookmarkStart w:id="1172" w:name="_Toc536130546"/>
      <w:bookmarkStart w:id="1173" w:name="_Toc536131240"/>
      <w:bookmarkStart w:id="1174" w:name="_Toc536131501"/>
      <w:bookmarkStart w:id="1175" w:name="_Toc536199914"/>
      <w:bookmarkStart w:id="1176" w:name="_Toc536200161"/>
      <w:bookmarkStart w:id="1177" w:name="_Toc536200656"/>
      <w:bookmarkStart w:id="1178" w:name="_Toc536200904"/>
      <w:bookmarkStart w:id="1179" w:name="_Toc536201151"/>
      <w:bookmarkStart w:id="1180" w:name="_Toc536201398"/>
      <w:bookmarkStart w:id="1181" w:name="_Toc536202313"/>
      <w:bookmarkStart w:id="1182" w:name="_Toc536203684"/>
      <w:bookmarkStart w:id="1183" w:name="_Toc536203930"/>
      <w:bookmarkStart w:id="1184" w:name="_Toc536204176"/>
      <w:bookmarkStart w:id="1185" w:name="_Toc536539324"/>
      <w:bookmarkStart w:id="1186" w:name="_Toc536539577"/>
      <w:bookmarkStart w:id="1187" w:name="_Toc536543353"/>
      <w:bookmarkStart w:id="1188" w:name="_Toc536543607"/>
      <w:bookmarkStart w:id="1189" w:name="_Toc536544498"/>
      <w:bookmarkStart w:id="1190" w:name="_Toc536545438"/>
      <w:bookmarkStart w:id="1191" w:name="_Toc536546589"/>
      <w:bookmarkStart w:id="1192" w:name="_Toc536626885"/>
      <w:bookmarkStart w:id="1193" w:name="_Toc536725964"/>
      <w:bookmarkStart w:id="1194" w:name="_Toc536741060"/>
      <w:bookmarkStart w:id="1195" w:name="_Toc536741317"/>
      <w:bookmarkStart w:id="1196" w:name="_Toc536741573"/>
      <w:bookmarkStart w:id="1197" w:name="_Toc536784632"/>
      <w:bookmarkStart w:id="1198" w:name="_Toc536797527"/>
      <w:bookmarkStart w:id="1199" w:name="_Toc536797790"/>
      <w:bookmarkStart w:id="1200" w:name="_Toc536798187"/>
      <w:bookmarkStart w:id="1201" w:name="_Toc536798442"/>
      <w:bookmarkStart w:id="1202" w:name="_Toc536798697"/>
      <w:bookmarkStart w:id="1203" w:name="_Toc536800400"/>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4" w:name="_Toc534793237"/>
      <w:bookmarkStart w:id="1205" w:name="_Toc534793995"/>
      <w:bookmarkStart w:id="1206" w:name="_Toc534794090"/>
      <w:bookmarkStart w:id="1207" w:name="_Toc534794187"/>
      <w:bookmarkStart w:id="1208" w:name="_Toc534796819"/>
      <w:bookmarkStart w:id="1209" w:name="_Toc534878075"/>
      <w:bookmarkStart w:id="1210" w:name="_Toc534878169"/>
      <w:bookmarkStart w:id="1211" w:name="_Toc534880507"/>
      <w:bookmarkStart w:id="1212" w:name="_Toc534895239"/>
      <w:bookmarkStart w:id="1213" w:name="_Toc534895956"/>
      <w:bookmarkStart w:id="1214" w:name="_Toc534896510"/>
      <w:bookmarkStart w:id="1215" w:name="_Toc534896903"/>
      <w:bookmarkStart w:id="1216" w:name="_Toc534983299"/>
      <w:bookmarkStart w:id="1217" w:name="_Toc534984833"/>
      <w:bookmarkStart w:id="1218" w:name="_Toc535242925"/>
      <w:bookmarkStart w:id="1219" w:name="_Toc535243277"/>
      <w:bookmarkStart w:id="1220" w:name="_Toc535245060"/>
      <w:bookmarkStart w:id="1221" w:name="_Toc535248184"/>
      <w:bookmarkStart w:id="1222" w:name="_Toc535248601"/>
      <w:bookmarkStart w:id="1223" w:name="_Toc535250080"/>
      <w:bookmarkStart w:id="1224" w:name="_Toc535251260"/>
      <w:bookmarkStart w:id="1225" w:name="_Toc535251801"/>
      <w:bookmarkStart w:id="1226" w:name="_Toc535252155"/>
      <w:bookmarkStart w:id="1227" w:name="_Toc535346223"/>
      <w:bookmarkStart w:id="1228" w:name="_Toc535418750"/>
      <w:bookmarkStart w:id="1229" w:name="_Toc535505052"/>
      <w:bookmarkStart w:id="1230" w:name="_Toc535509372"/>
      <w:bookmarkStart w:id="1231" w:name="_Toc535510065"/>
      <w:bookmarkStart w:id="1232" w:name="_Toc535512818"/>
      <w:bookmarkStart w:id="1233" w:name="_Toc535512907"/>
      <w:bookmarkStart w:id="1234" w:name="_Toc535527931"/>
      <w:bookmarkStart w:id="1235" w:name="_Toc535536136"/>
      <w:bookmarkStart w:id="1236" w:name="_Toc535575129"/>
      <w:bookmarkStart w:id="1237" w:name="_Toc535587587"/>
      <w:bookmarkStart w:id="1238" w:name="_Toc535587844"/>
      <w:bookmarkStart w:id="1239" w:name="_Toc535588529"/>
      <w:bookmarkStart w:id="1240" w:name="_Toc535589756"/>
      <w:bookmarkStart w:id="1241" w:name="_Toc535590220"/>
      <w:bookmarkStart w:id="1242" w:name="_Toc535594650"/>
      <w:bookmarkStart w:id="1243" w:name="_Toc535832331"/>
      <w:bookmarkStart w:id="1244" w:name="_Toc535834267"/>
      <w:bookmarkStart w:id="1245" w:name="_Toc535846103"/>
      <w:bookmarkStart w:id="1246" w:name="_Toc535846295"/>
      <w:bookmarkStart w:id="1247" w:name="_Toc535853019"/>
      <w:bookmarkStart w:id="1248" w:name="_Toc535853266"/>
      <w:bookmarkStart w:id="1249" w:name="_Toc535854160"/>
      <w:bookmarkStart w:id="1250" w:name="_Toc535854686"/>
      <w:bookmarkStart w:id="1251" w:name="_Toc535918650"/>
      <w:bookmarkStart w:id="1252" w:name="_Toc535932513"/>
      <w:bookmarkStart w:id="1253" w:name="_Toc535932605"/>
      <w:bookmarkStart w:id="1254" w:name="_Toc535933436"/>
      <w:bookmarkStart w:id="1255" w:name="_Toc535934328"/>
      <w:bookmarkStart w:id="1256" w:name="_Toc535935079"/>
      <w:bookmarkStart w:id="1257" w:name="_Toc535935855"/>
      <w:bookmarkStart w:id="1258" w:name="_Toc535938390"/>
      <w:bookmarkStart w:id="1259" w:name="_Toc535938739"/>
      <w:bookmarkStart w:id="1260" w:name="_Toc535942425"/>
      <w:bookmarkStart w:id="1261" w:name="_Toc535942662"/>
      <w:bookmarkStart w:id="1262" w:name="_Toc535942884"/>
      <w:bookmarkStart w:id="1263" w:name="_Toc535942980"/>
      <w:bookmarkStart w:id="1264" w:name="_Toc535943076"/>
      <w:bookmarkStart w:id="1265" w:name="_Toc535947825"/>
      <w:bookmarkStart w:id="1266" w:name="_Toc536006879"/>
      <w:bookmarkStart w:id="1267" w:name="_Toc536110510"/>
      <w:bookmarkStart w:id="1268" w:name="_Toc536110886"/>
      <w:bookmarkStart w:id="1269" w:name="_Toc536112105"/>
      <w:bookmarkStart w:id="1270" w:name="_Toc536112425"/>
      <w:bookmarkStart w:id="1271" w:name="_Toc536113310"/>
      <w:bookmarkStart w:id="1272" w:name="_Toc536113522"/>
      <w:bookmarkStart w:id="1273" w:name="_Toc536113734"/>
      <w:bookmarkStart w:id="1274" w:name="_Toc536115033"/>
      <w:bookmarkStart w:id="1275" w:name="_Toc536115303"/>
      <w:bookmarkStart w:id="1276" w:name="_Toc536117493"/>
      <w:bookmarkStart w:id="1277" w:name="_Toc536117708"/>
      <w:bookmarkStart w:id="1278" w:name="_Toc536118729"/>
      <w:bookmarkStart w:id="1279" w:name="_Toc536120021"/>
      <w:bookmarkStart w:id="1280" w:name="_Toc536120237"/>
      <w:bookmarkStart w:id="1281" w:name="_Toc536127299"/>
      <w:bookmarkStart w:id="1282" w:name="_Toc536127516"/>
      <w:bookmarkStart w:id="1283" w:name="_Toc536128300"/>
      <w:bookmarkStart w:id="1284" w:name="_Toc536129423"/>
      <w:bookmarkStart w:id="1285" w:name="_Toc536129641"/>
      <w:bookmarkStart w:id="1286" w:name="_Toc536129862"/>
      <w:bookmarkStart w:id="1287" w:name="_Toc536130085"/>
      <w:bookmarkStart w:id="1288" w:name="_Toc536130311"/>
      <w:bookmarkStart w:id="1289" w:name="_Toc536130547"/>
      <w:bookmarkStart w:id="1290" w:name="_Toc536131241"/>
      <w:bookmarkStart w:id="1291" w:name="_Toc536131502"/>
      <w:bookmarkStart w:id="1292" w:name="_Toc536199915"/>
      <w:bookmarkStart w:id="1293" w:name="_Toc536200162"/>
      <w:bookmarkStart w:id="1294" w:name="_Toc536200657"/>
      <w:bookmarkStart w:id="1295" w:name="_Toc536200905"/>
      <w:bookmarkStart w:id="1296" w:name="_Toc536201152"/>
      <w:bookmarkStart w:id="1297" w:name="_Toc536201399"/>
      <w:bookmarkStart w:id="1298" w:name="_Toc536202314"/>
      <w:bookmarkStart w:id="1299" w:name="_Toc536203685"/>
      <w:bookmarkStart w:id="1300" w:name="_Toc536203931"/>
      <w:bookmarkStart w:id="1301" w:name="_Toc536204177"/>
      <w:bookmarkStart w:id="1302" w:name="_Toc536539325"/>
      <w:bookmarkStart w:id="1303" w:name="_Toc536539578"/>
      <w:bookmarkStart w:id="1304" w:name="_Toc536543354"/>
      <w:bookmarkStart w:id="1305" w:name="_Toc536543608"/>
      <w:bookmarkStart w:id="1306" w:name="_Toc536544499"/>
      <w:bookmarkStart w:id="1307" w:name="_Toc536545439"/>
      <w:bookmarkStart w:id="1308" w:name="_Toc536546590"/>
      <w:bookmarkStart w:id="1309" w:name="_Toc536626886"/>
      <w:bookmarkStart w:id="1310" w:name="_Toc536725965"/>
      <w:bookmarkStart w:id="1311" w:name="_Toc536741061"/>
      <w:bookmarkStart w:id="1312" w:name="_Toc536741318"/>
      <w:bookmarkStart w:id="1313" w:name="_Toc536741574"/>
      <w:bookmarkStart w:id="1314" w:name="_Toc536784633"/>
      <w:bookmarkStart w:id="1315" w:name="_Toc536797528"/>
      <w:bookmarkStart w:id="1316" w:name="_Toc536797791"/>
      <w:bookmarkStart w:id="1317" w:name="_Toc536798188"/>
      <w:bookmarkStart w:id="1318" w:name="_Toc536798443"/>
      <w:bookmarkStart w:id="1319" w:name="_Toc536798698"/>
      <w:bookmarkStart w:id="1320" w:name="_Toc536800401"/>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1706BCAC" w14:textId="09ADD96C" w:rsidR="008F23B1" w:rsidRDefault="006C2BAC" w:rsidP="00A07716">
      <w:pPr>
        <w:pStyle w:val="Titre2"/>
        <w:spacing w:after="240"/>
        <w:ind w:left="708" w:hanging="578"/>
      </w:pPr>
      <w:bookmarkStart w:id="1321" w:name="_Toc536800402"/>
      <w:r>
        <w:t>M</w:t>
      </w:r>
      <w:r w:rsidR="008F23B1" w:rsidRPr="00170752">
        <w:t>odèle thermomécanique des rotors</w:t>
      </w:r>
      <w:bookmarkEnd w:id="1321"/>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2" w:name="_Ref533769151"/>
      <w:bookmarkStart w:id="1323" w:name="_Toc536112209"/>
      <w:bookmarkStart w:id="1324"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2"/>
      <w:r>
        <w:rPr>
          <w:rFonts w:ascii="Calibri" w:eastAsia="Times New Roman" w:hAnsi="Calibri" w:cs="Times New Roman"/>
          <w:i w:val="0"/>
          <w:iCs w:val="0"/>
          <w:color w:val="auto"/>
          <w:sz w:val="22"/>
          <w:szCs w:val="20"/>
          <w:lang w:eastAsia="fr-FR"/>
        </w:rPr>
        <w:t xml:space="preserve"> : déformation thermique de rotor </w:t>
      </w:r>
      <w:bookmarkEnd w:id="1323"/>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1324"/>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5" w:name="_Toc536800403"/>
      <w:r>
        <w:lastRenderedPageBreak/>
        <w:t>M</w:t>
      </w:r>
      <w:r w:rsidR="008F23B1">
        <w:t>odèle thermique linéaire</w:t>
      </w:r>
      <w:bookmarkEnd w:id="1325"/>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9D62B3"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2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26"/>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9D62B3"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27" w:name="_Toc536112271"/>
      <w:bookmarkStart w:id="1328"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27"/>
      <w:bookmarkEnd w:id="132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29" w:name="_Ref529545990"/>
      <w:bookmarkStart w:id="1330" w:name="_Toc536112210"/>
      <w:bookmarkStart w:id="1331"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29"/>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30"/>
      <w:bookmarkEnd w:id="1331"/>
    </w:p>
    <w:p w14:paraId="4EFFDEA6" w14:textId="7DFBBF4F" w:rsidR="008F23B1" w:rsidRPr="00C40A7A" w:rsidRDefault="008F23B1" w:rsidP="00192383">
      <w:pPr>
        <w:pStyle w:val="Titre4"/>
        <w:spacing w:before="240" w:after="240"/>
        <w:ind w:left="709" w:hanging="862"/>
      </w:pPr>
      <w:bookmarkStart w:id="1332" w:name="_Ref533776278"/>
      <w:r>
        <w:t>Intégration numérique</w:t>
      </w:r>
      <w:bookmarkEnd w:id="1332"/>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9D62B3"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3" w:name="_Ref529547194"/>
            <w:r w:rsidRPr="005600FC">
              <w:rPr>
                <w:rFonts w:ascii="Times New Roman" w:eastAsia="Times New Roman" w:hAnsi="Times New Roman"/>
                <w:b/>
                <w:iCs w:val="0"/>
                <w:color w:val="auto"/>
                <w:sz w:val="22"/>
                <w:szCs w:val="22"/>
                <w:lang w:eastAsia="fr-FR"/>
              </w:rPr>
              <w:t xml:space="preserve"> </w:t>
            </w:r>
            <w:bookmarkEnd w:id="1333"/>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C20694">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9D62B3"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9D62B3"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4" w:name="_Ref529548381"/>
            <w:r w:rsidRPr="005600FC">
              <w:rPr>
                <w:rFonts w:ascii="Times New Roman" w:eastAsia="Times New Roman" w:hAnsi="Times New Roman"/>
                <w:b/>
                <w:iCs w:val="0"/>
                <w:color w:val="auto"/>
                <w:sz w:val="22"/>
                <w:szCs w:val="22"/>
                <w:lang w:eastAsia="fr-FR"/>
              </w:rPr>
              <w:t xml:space="preserve"> </w:t>
            </w:r>
            <w:bookmarkEnd w:id="133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5"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1335"/>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9D62B3"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9D62B3"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36" w:name="_Ref530004758"/>
      <w:bookmarkStart w:id="1337" w:name="_Toc536112272"/>
      <w:bookmarkStart w:id="1338"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36"/>
      <w:r w:rsidRPr="00AE331A">
        <w:rPr>
          <w:rFonts w:ascii="Calibri" w:eastAsia="Times New Roman" w:hAnsi="Calibri" w:cs="Times New Roman"/>
          <w:i w:val="0"/>
          <w:iCs w:val="0"/>
          <w:color w:val="auto"/>
          <w:sz w:val="22"/>
          <w:szCs w:val="20"/>
          <w:lang w:eastAsia="fr-FR"/>
        </w:rPr>
        <w:t> : Ordres de grandeur du coefficient de dilatation thermique</w:t>
      </w:r>
      <w:bookmarkEnd w:id="1337"/>
      <w:bookmarkEnd w:id="1338"/>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9D62B3"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9D62B3"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9" w:name="_Ref535846162"/>
            <w:r w:rsidRPr="00222B71">
              <w:rPr>
                <w:rFonts w:ascii="Calibri" w:eastAsia="Times New Roman" w:hAnsi="Calibri" w:cs="Times New Roman"/>
                <w:i w:val="0"/>
                <w:iCs w:val="0"/>
                <w:color w:val="auto"/>
                <w:sz w:val="22"/>
                <w:szCs w:val="20"/>
                <w:lang w:eastAsia="fr-FR"/>
              </w:rPr>
              <w:t xml:space="preserve"> </w:t>
            </w:r>
            <w:bookmarkEnd w:id="1339"/>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9D62B3"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40" w:name="_Toc536112211"/>
      <w:bookmarkStart w:id="1341"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40"/>
      <w:bookmarkEnd w:id="1341"/>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2" w:name="_Ref530004549"/>
      <w:bookmarkStart w:id="1343" w:name="_Toc536112212"/>
      <w:bookmarkStart w:id="1344"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3"/>
      <w:bookmarkEnd w:id="1344"/>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5" w:name="_Ref530003394"/>
      <w:bookmarkStart w:id="1346" w:name="_Toc536112213"/>
      <w:bookmarkStart w:id="1347"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4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46"/>
      <w:bookmarkEnd w:id="1347"/>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9D62B3"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191B1C43" w:rsidR="008F23B1" w:rsidRDefault="00504245" w:rsidP="0027459D">
      <w:pPr>
        <w:pStyle w:val="Titre2"/>
        <w:ind w:left="567"/>
      </w:pPr>
      <w:bookmarkStart w:id="1348" w:name="_Toc536800405"/>
      <w:r>
        <w:t>M</w:t>
      </w:r>
      <w:r w:rsidR="008F23B1">
        <w:t>odèles dynamiques des rotors</w:t>
      </w:r>
      <w:bookmarkEnd w:id="1348"/>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49" w:name="_Toc536800406"/>
      <w:r w:rsidRPr="00FE7BC5">
        <w:t xml:space="preserve">Rotor rigide à </w:t>
      </w:r>
      <w:r>
        <w:t>quatres degrés de</w:t>
      </w:r>
      <w:r w:rsidR="00232DB3">
        <w:t xml:space="preserve"> </w:t>
      </w:r>
      <w:r>
        <w:t>liberté</w:t>
      </w:r>
      <w:bookmarkEnd w:id="1349"/>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9D62B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9D62B3"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9D62B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9D62B3"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0" w:name="_Ref527451513"/>
            <w:r w:rsidRPr="001C390D">
              <w:rPr>
                <w:rFonts w:ascii="Calibri" w:eastAsia="Times New Roman" w:hAnsi="Calibri" w:cs="Times New Roman"/>
                <w:i w:val="0"/>
                <w:iCs w:val="0"/>
                <w:color w:val="auto"/>
                <w:sz w:val="22"/>
                <w:szCs w:val="20"/>
                <w:lang w:eastAsia="fr-FR"/>
              </w:rPr>
              <w:t xml:space="preserve"> </w:t>
            </w:r>
            <w:bookmarkEnd w:id="1350"/>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51" w:name="_Ref527447015"/>
      <w:bookmarkStart w:id="1352" w:name="_Toc536112214"/>
      <w:bookmarkStart w:id="1353"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51"/>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2"/>
      <w:bookmarkEnd w:id="1353"/>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9D62B3"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35846348"/>
            <w:r w:rsidRPr="001C390D">
              <w:rPr>
                <w:rFonts w:ascii="Calibri" w:eastAsia="Times New Roman" w:hAnsi="Calibri" w:cs="Times New Roman"/>
                <w:i w:val="0"/>
                <w:iCs w:val="0"/>
                <w:color w:val="auto"/>
                <w:sz w:val="22"/>
                <w:szCs w:val="20"/>
                <w:lang w:eastAsia="fr-FR"/>
              </w:rPr>
              <w:t xml:space="preserve"> </w:t>
            </w:r>
            <w:bookmarkEnd w:id="1354"/>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9D62B3"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9D62B3"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5" w:name="_Ref529996805"/>
            <w:r w:rsidRPr="001C390D">
              <w:rPr>
                <w:rFonts w:ascii="Calibri" w:eastAsia="Times New Roman" w:hAnsi="Calibri" w:cs="Times New Roman"/>
                <w:i w:val="0"/>
                <w:iCs w:val="0"/>
                <w:color w:val="auto"/>
                <w:sz w:val="22"/>
                <w:szCs w:val="20"/>
                <w:lang w:eastAsia="fr-FR"/>
              </w:rPr>
              <w:t xml:space="preserve"> </w:t>
            </w:r>
            <w:bookmarkEnd w:id="1355"/>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9D62B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9D62B3"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6" w:name="_Ref527450146"/>
            <w:r w:rsidRPr="001C390D">
              <w:rPr>
                <w:rFonts w:ascii="Calibri" w:eastAsia="Times New Roman" w:hAnsi="Calibri" w:cs="Times New Roman"/>
                <w:i w:val="0"/>
                <w:iCs w:val="0"/>
                <w:color w:val="auto"/>
                <w:sz w:val="22"/>
                <w:szCs w:val="20"/>
                <w:lang w:eastAsia="fr-FR"/>
              </w:rPr>
              <w:t xml:space="preserve"> </w:t>
            </w:r>
            <w:bookmarkEnd w:id="1356"/>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9D62B3"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9D62B3"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7" w:name="_Ref527451487"/>
            <w:r w:rsidRPr="001C390D">
              <w:rPr>
                <w:rFonts w:ascii="Calibri" w:eastAsia="Times New Roman" w:hAnsi="Calibri" w:cs="Times New Roman"/>
                <w:i w:val="0"/>
                <w:iCs w:val="0"/>
                <w:color w:val="auto"/>
                <w:sz w:val="22"/>
                <w:szCs w:val="20"/>
                <w:lang w:eastAsia="fr-FR"/>
              </w:rPr>
              <w:t xml:space="preserve"> </w:t>
            </w:r>
            <w:bookmarkEnd w:id="1357"/>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8" w:name="_Ref532491934"/>
            <w:r w:rsidRPr="001C390D">
              <w:rPr>
                <w:rFonts w:ascii="Calibri" w:eastAsia="Times New Roman" w:hAnsi="Calibri" w:cs="Times New Roman"/>
                <w:i w:val="0"/>
                <w:iCs w:val="0"/>
                <w:color w:val="auto"/>
                <w:sz w:val="22"/>
                <w:szCs w:val="20"/>
                <w:lang w:eastAsia="fr-FR"/>
              </w:rPr>
              <w:t xml:space="preserve"> </w:t>
            </w:r>
            <w:bookmarkEnd w:id="1358"/>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59" w:name="_Toc536800407"/>
      <w:r w:rsidRPr="005C43B6">
        <w:t xml:space="preserve">Rotor flexible à </w:t>
      </w:r>
      <m:oMath>
        <m:r>
          <m:rPr>
            <m:sty m:val="bi"/>
          </m:rPr>
          <w:rPr>
            <w:rFonts w:ascii="Cambria Math" w:hAnsi="Cambria Math"/>
          </w:rPr>
          <m:t>N</m:t>
        </m:r>
      </m:oMath>
      <w:r w:rsidRPr="005C43B6">
        <w:t xml:space="preserve"> degrés de liberté</w:t>
      </w:r>
      <w:bookmarkEnd w:id="1359"/>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0" w:name="_Ref532491926"/>
            <w:r w:rsidRPr="001C390D">
              <w:rPr>
                <w:rFonts w:ascii="Calibri" w:eastAsia="Times New Roman" w:hAnsi="Calibri" w:cs="Times New Roman"/>
                <w:i w:val="0"/>
                <w:iCs w:val="0"/>
                <w:color w:val="auto"/>
                <w:sz w:val="22"/>
                <w:szCs w:val="20"/>
                <w:lang w:eastAsia="fr-FR"/>
              </w:rPr>
              <w:t xml:space="preserve"> </w:t>
            </w:r>
            <w:bookmarkEnd w:id="1360"/>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61" w:name="_Toc536800408"/>
      <w:r>
        <w:t>Méthode numérique d’intégration temporelles</w:t>
      </w:r>
      <w:bookmarkEnd w:id="1361"/>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C20694">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2" w:name="_Ref527642609"/>
            <w:r w:rsidRPr="001C390D">
              <w:rPr>
                <w:rFonts w:ascii="Calibri" w:eastAsia="Times New Roman" w:hAnsi="Calibri" w:cs="Times New Roman"/>
                <w:i w:val="0"/>
                <w:iCs w:val="0"/>
                <w:color w:val="auto"/>
                <w:sz w:val="22"/>
                <w:szCs w:val="20"/>
                <w:lang w:eastAsia="fr-FR"/>
              </w:rPr>
              <w:t xml:space="preserve"> </w:t>
            </w:r>
            <w:bookmarkEnd w:id="1362"/>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9D62B3"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9D62B3"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3" w:name="_Ref527644224"/>
            <w:r w:rsidRPr="001C390D">
              <w:rPr>
                <w:rFonts w:ascii="Calibri" w:eastAsia="Times New Roman" w:hAnsi="Calibri" w:cs="Times New Roman"/>
                <w:i w:val="0"/>
                <w:iCs w:val="0"/>
                <w:color w:val="auto"/>
                <w:sz w:val="22"/>
                <w:szCs w:val="20"/>
                <w:lang w:eastAsia="fr-FR"/>
              </w:rPr>
              <w:t xml:space="preserve"> </w:t>
            </w:r>
            <w:bookmarkEnd w:id="1363"/>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4" w:name="_Ref527647596"/>
            <w:r w:rsidRPr="00F37648">
              <w:rPr>
                <w:rFonts w:eastAsiaTheme="minorEastAsia"/>
              </w:rPr>
              <w:t xml:space="preserve"> </w:t>
            </w:r>
            <w:bookmarkEnd w:id="1364"/>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9D62B3"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9D62B3"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C20694">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9D62B3"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5" w:name="_Ref532560710"/>
            <w:r w:rsidRPr="00F37648">
              <w:rPr>
                <w:rFonts w:eastAsiaTheme="minorEastAsia"/>
              </w:rPr>
              <w:t xml:space="preserve"> </w:t>
            </w:r>
            <w:bookmarkEnd w:id="1365"/>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9D62B3"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9D62B3"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9D62B3"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9D62B3"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66" w:name="_Ref528070494"/>
      <w:bookmarkStart w:id="1367" w:name="_Toc536112215"/>
      <w:bookmarkStart w:id="1368"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66"/>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67"/>
      <w:bookmarkEnd w:id="1368"/>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69" w:name="_Ref533776247"/>
      <w:bookmarkStart w:id="1370" w:name="_Toc536800409"/>
      <w:r>
        <w:t>Vibration</w:t>
      </w:r>
      <w:r w:rsidR="00565E70">
        <w:t>s</w:t>
      </w:r>
      <w:r>
        <w:t xml:space="preserve"> synchrone</w:t>
      </w:r>
      <w:r w:rsidR="00565E70">
        <w:t>s</w:t>
      </w:r>
      <w:r>
        <w:t xml:space="preserve"> et solution</w:t>
      </w:r>
      <w:r w:rsidR="00565E70">
        <w:t>s</w:t>
      </w:r>
      <w:r>
        <w:t xml:space="preserve"> périodique</w:t>
      </w:r>
      <w:bookmarkEnd w:id="1369"/>
      <w:r w:rsidR="00565E70">
        <w:t>s</w:t>
      </w:r>
      <w:bookmarkEnd w:id="1370"/>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9D62B3"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1" w:name="_Ref478549772"/>
            <w:bookmarkStart w:id="1372" w:name="_Ref478549690"/>
            <w:r w:rsidRPr="00737867">
              <w:rPr>
                <w:rFonts w:ascii="Times New Roman" w:eastAsia="Times New Roman" w:hAnsi="Times New Roman"/>
                <w:b/>
                <w:iCs w:val="0"/>
                <w:color w:val="auto"/>
                <w:sz w:val="22"/>
                <w:szCs w:val="22"/>
                <w:lang w:eastAsia="fr-FR"/>
              </w:rPr>
              <w:t xml:space="preserve"> </w:t>
            </w:r>
            <w:bookmarkEnd w:id="1371"/>
          </w:p>
        </w:tc>
        <w:bookmarkEnd w:id="1372"/>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9D62B3"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3" w:name="_Ref532562776"/>
            <w:r>
              <w:rPr>
                <w:rFonts w:ascii="Times New Roman" w:eastAsia="Times New Roman" w:hAnsi="Times New Roman"/>
                <w:b/>
                <w:iCs w:val="0"/>
                <w:color w:val="auto"/>
                <w:sz w:val="22"/>
                <w:szCs w:val="22"/>
                <w:lang w:val="en-US" w:eastAsia="fr-FR"/>
              </w:rPr>
              <w:t xml:space="preserve"> </w:t>
            </w:r>
            <w:bookmarkEnd w:id="1373"/>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9D62B3"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4" w:name="_Ref507252382"/>
            <w:r w:rsidRPr="00BC5E15">
              <w:rPr>
                <w:rFonts w:ascii="Times New Roman" w:eastAsia="Times New Roman" w:hAnsi="Times New Roman"/>
                <w:b/>
                <w:iCs w:val="0"/>
                <w:color w:val="auto"/>
                <w:sz w:val="22"/>
                <w:szCs w:val="22"/>
                <w:lang w:eastAsia="fr-FR"/>
              </w:rPr>
              <w:t xml:space="preserve"> </w:t>
            </w:r>
            <w:bookmarkEnd w:id="1374"/>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9D62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9D62B3"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5" w:name="_Ref528576979"/>
            <w:r w:rsidRPr="00CE7924">
              <w:rPr>
                <w:rFonts w:ascii="Times New Roman" w:eastAsia="Times New Roman" w:hAnsi="Times New Roman"/>
                <w:b/>
                <w:iCs w:val="0"/>
                <w:color w:val="auto"/>
                <w:sz w:val="22"/>
                <w:szCs w:val="22"/>
                <w:lang w:eastAsia="fr-FR"/>
              </w:rPr>
              <w:t xml:space="preserve"> </w:t>
            </w:r>
            <w:bookmarkEnd w:id="1375"/>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9D62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6" w:name="_Ref528576952"/>
            <w:r>
              <w:rPr>
                <w:rFonts w:ascii="Times New Roman" w:eastAsia="Times New Roman" w:hAnsi="Times New Roman"/>
                <w:b/>
                <w:iCs w:val="0"/>
                <w:color w:val="auto"/>
                <w:sz w:val="22"/>
                <w:szCs w:val="22"/>
                <w:lang w:val="en-US" w:eastAsia="fr-FR"/>
              </w:rPr>
              <w:t xml:space="preserve"> </w:t>
            </w:r>
            <w:bookmarkEnd w:id="1376"/>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9D62B3"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77" w:name="_Ref528059593"/>
      <w:bookmarkStart w:id="1378" w:name="_Toc536112216"/>
      <w:bookmarkStart w:id="1379"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77"/>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78"/>
      <w:bookmarkEnd w:id="1379"/>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80" w:name="_Ref535232690"/>
      <w:bookmarkStart w:id="1381" w:name="_Toc536112217"/>
      <w:bookmarkStart w:id="1382"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80"/>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81"/>
      <w:bookmarkEnd w:id="1382"/>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9D62B3"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3" w:name="_Ref528618353"/>
      <w:bookmarkStart w:id="1384" w:name="_Toc536112218"/>
      <w:bookmarkStart w:id="1385"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1383"/>
      <w:r>
        <w:t xml:space="preserve"> : </w:t>
      </w:r>
      <w:r w:rsidRPr="000F0B32">
        <w:t>Diagramme de l’algorithme classique pour trouver la solution périodique</w:t>
      </w:r>
      <w:bookmarkEnd w:id="1384"/>
      <w:bookmarkEnd w:id="1385"/>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86" w:name="_Ref533770770"/>
      <w:bookmarkStart w:id="1387" w:name="_Toc536800410"/>
      <w:r>
        <w:t>Modélisation du balourd thermique</w:t>
      </w:r>
      <w:bookmarkEnd w:id="1386"/>
      <w:bookmarkEnd w:id="1387"/>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88" w:name="_Ref535847826"/>
      <w:bookmarkStart w:id="1389" w:name="_Toc536112219"/>
      <w:bookmarkStart w:id="1390"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88"/>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89"/>
      <w:bookmarkEnd w:id="1390"/>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0FDDE369" w:rsidR="008F23B1" w:rsidRDefault="00CC1AF3" w:rsidP="00377126">
      <w:pPr>
        <w:pStyle w:val="Titre3"/>
        <w:ind w:left="709"/>
      </w:pPr>
      <w:bookmarkStart w:id="1391" w:name="_Ref536534158"/>
      <w:bookmarkStart w:id="1392" w:name="_Ref536534174"/>
      <w:bookmarkStart w:id="1393" w:name="_Toc536800411"/>
      <w:r>
        <w:t>Approche de</w:t>
      </w:r>
      <w:r w:rsidR="008F23B1">
        <w:t xml:space="preserve"> masse concentrée</w:t>
      </w:r>
      <w:bookmarkEnd w:id="1391"/>
      <w:bookmarkEnd w:id="1392"/>
      <w:bookmarkEnd w:id="1393"/>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9D62B3"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9D62B3"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9D62B3"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4" w:name="_Ref536535907"/>
            <w:r w:rsidRPr="00222B71">
              <w:rPr>
                <w:rFonts w:ascii="Calibri" w:eastAsia="Times New Roman" w:hAnsi="Calibri" w:cs="Times New Roman"/>
                <w:i w:val="0"/>
                <w:iCs w:val="0"/>
                <w:color w:val="auto"/>
                <w:sz w:val="22"/>
                <w:szCs w:val="20"/>
                <w:lang w:eastAsia="fr-FR"/>
              </w:rPr>
              <w:t xml:space="preserve"> </w:t>
            </w:r>
            <w:bookmarkEnd w:id="1394"/>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5" w:name="_Ref536524018"/>
      <w:bookmarkStart w:id="1396"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5"/>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96"/>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C20694" w:rsidRPr="00C20694">
        <w:rPr>
          <w:b/>
        </w:rPr>
        <w:t>Figure 3.3</w:t>
      </w:r>
      <w:r w:rsidR="00C20694" w:rsidRPr="00C20694">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9D62B3"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9D62B3"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97" w:name="_Ref503981360"/>
      <w:bookmarkStart w:id="1398" w:name="_Toc536112220"/>
      <w:bookmarkStart w:id="1399"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97"/>
      <w:r w:rsidRPr="00BD0636">
        <w:rPr>
          <w:rFonts w:ascii="Calibri" w:eastAsia="Times New Roman" w:hAnsi="Calibri" w:cs="Times New Roman"/>
          <w:i w:val="0"/>
          <w:iCs w:val="0"/>
          <w:color w:val="auto"/>
          <w:sz w:val="22"/>
          <w:szCs w:val="20"/>
          <w:lang w:eastAsia="fr-FR"/>
        </w:rPr>
        <w:t> : défaut de la fibre neutre</w:t>
      </w:r>
      <w:bookmarkEnd w:id="1398"/>
      <w:bookmarkEnd w:id="1399"/>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9D62B3"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9D62B3"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400"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1" w:name="_Ref528586408"/>
            <w:r w:rsidRPr="00222B71">
              <w:rPr>
                <w:rFonts w:ascii="Calibri" w:eastAsia="Times New Roman" w:hAnsi="Calibri" w:cs="Times New Roman"/>
                <w:i w:val="0"/>
                <w:iCs w:val="0"/>
                <w:color w:val="auto"/>
                <w:sz w:val="22"/>
                <w:szCs w:val="20"/>
                <w:lang w:eastAsia="fr-FR"/>
              </w:rPr>
              <w:t xml:space="preserve"> </w:t>
            </w:r>
            <w:bookmarkEnd w:id="1401"/>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2" w:name="_Toc536800412"/>
      <w:r>
        <w:t>Approche de défaut</w:t>
      </w:r>
      <w:r w:rsidR="008F23B1">
        <w:t xml:space="preserve"> de la fibre neutre</w:t>
      </w:r>
      <w:bookmarkEnd w:id="1400"/>
      <w:bookmarkEnd w:id="1402"/>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9D62B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9D62B3"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9D62B3"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3" w:name="_Ref528591501"/>
            <w:r w:rsidRPr="00222B71">
              <w:rPr>
                <w:rFonts w:ascii="Calibri" w:eastAsia="Times New Roman" w:hAnsi="Calibri" w:cs="Times New Roman"/>
                <w:i w:val="0"/>
                <w:iCs w:val="0"/>
                <w:color w:val="auto"/>
                <w:sz w:val="22"/>
                <w:szCs w:val="20"/>
                <w:lang w:eastAsia="fr-FR"/>
              </w:rPr>
              <w:t xml:space="preserve"> </w:t>
            </w:r>
            <w:bookmarkEnd w:id="1403"/>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9D62B3"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9D62B3"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9D62B3"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4" w:name="_Ref532583633"/>
            <w:r w:rsidRPr="00222B71">
              <w:rPr>
                <w:rFonts w:ascii="Calibri" w:eastAsia="Times New Roman" w:hAnsi="Calibri" w:cs="Times New Roman"/>
                <w:i w:val="0"/>
                <w:iCs w:val="0"/>
                <w:color w:val="auto"/>
                <w:sz w:val="22"/>
                <w:szCs w:val="20"/>
                <w:lang w:eastAsia="fr-FR"/>
              </w:rPr>
              <w:t xml:space="preserve"> </w:t>
            </w:r>
            <w:bookmarkEnd w:id="1404"/>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C20694">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9D62B3"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5" w:name="_Toc536800413"/>
      <w:r w:rsidRPr="006F3AB9">
        <w:rPr>
          <w:sz w:val="24"/>
        </w:rPr>
        <w:t>Conclusion</w:t>
      </w:r>
      <w:bookmarkEnd w:id="1405"/>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06" w:name="_Toc536800414"/>
      <w:r>
        <w:lastRenderedPageBreak/>
        <w:t>Chapitre 4</w:t>
      </w:r>
      <w:r w:rsidR="00B431E6">
        <w:t xml:space="preserve"> : </w:t>
      </w:r>
      <w:r>
        <w:br/>
      </w:r>
      <w:r w:rsidR="00B431E6">
        <w:t>Simulations numériques</w:t>
      </w:r>
      <w:bookmarkEnd w:id="1406"/>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07" w:name="_Toc533772322"/>
      <w:bookmarkStart w:id="1408" w:name="_Toc533774394"/>
      <w:bookmarkStart w:id="1409" w:name="_Toc533775586"/>
      <w:bookmarkStart w:id="1410" w:name="_Toc533776230"/>
      <w:bookmarkStart w:id="1411" w:name="_Toc533776357"/>
      <w:bookmarkStart w:id="1412" w:name="_Toc533777582"/>
      <w:bookmarkStart w:id="1413" w:name="_Toc534279490"/>
      <w:bookmarkStart w:id="1414" w:name="_Toc534279588"/>
      <w:bookmarkStart w:id="1415" w:name="_Toc534279666"/>
      <w:bookmarkStart w:id="1416" w:name="_Toc534290962"/>
      <w:bookmarkStart w:id="1417" w:name="_Toc534293244"/>
      <w:bookmarkStart w:id="1418" w:name="_Toc534293528"/>
      <w:bookmarkStart w:id="1419" w:name="_Toc534293606"/>
      <w:bookmarkStart w:id="1420" w:name="_Toc534387905"/>
      <w:bookmarkStart w:id="1421" w:name="_Toc534410876"/>
      <w:bookmarkStart w:id="1422" w:name="_Toc534620790"/>
      <w:bookmarkStart w:id="1423" w:name="_Toc534621276"/>
      <w:bookmarkStart w:id="1424" w:name="_Toc534621381"/>
      <w:bookmarkStart w:id="1425" w:name="_Toc534621488"/>
      <w:bookmarkStart w:id="1426" w:name="_Toc534625147"/>
      <w:bookmarkStart w:id="1427" w:name="_Toc534631447"/>
      <w:bookmarkStart w:id="1428" w:name="_Toc534631547"/>
      <w:bookmarkStart w:id="1429" w:name="_Toc534631900"/>
      <w:bookmarkStart w:id="1430" w:name="_Toc534632133"/>
      <w:bookmarkStart w:id="1431" w:name="_Toc534632345"/>
      <w:bookmarkStart w:id="1432" w:name="_Toc534632467"/>
      <w:bookmarkStart w:id="1433" w:name="_Toc534632566"/>
      <w:bookmarkStart w:id="1434" w:name="_Toc534633859"/>
      <w:bookmarkStart w:id="1435" w:name="_Toc534634203"/>
      <w:bookmarkStart w:id="1436" w:name="_Toc534634607"/>
      <w:bookmarkStart w:id="1437" w:name="_Toc534634982"/>
      <w:bookmarkStart w:id="1438" w:name="_Toc534635082"/>
      <w:bookmarkStart w:id="1439" w:name="_Toc534635182"/>
      <w:bookmarkStart w:id="1440" w:name="_Toc534635282"/>
      <w:bookmarkStart w:id="1441" w:name="_Toc534635382"/>
      <w:bookmarkStart w:id="1442" w:name="_Toc534635503"/>
      <w:bookmarkStart w:id="1443" w:name="_Toc534635602"/>
      <w:bookmarkStart w:id="1444" w:name="_Toc534636652"/>
      <w:bookmarkStart w:id="1445" w:name="_Toc534638280"/>
      <w:bookmarkStart w:id="1446" w:name="_Toc534638366"/>
      <w:bookmarkStart w:id="1447" w:name="_Toc534638733"/>
      <w:bookmarkStart w:id="1448" w:name="_Toc534640588"/>
      <w:bookmarkStart w:id="1449" w:name="_Toc534650398"/>
      <w:bookmarkStart w:id="1450" w:name="_Toc534707674"/>
      <w:bookmarkStart w:id="1451" w:name="_Toc534719979"/>
      <w:bookmarkStart w:id="1452" w:name="_Toc534720662"/>
      <w:bookmarkStart w:id="1453" w:name="_Toc534721434"/>
      <w:bookmarkStart w:id="1454" w:name="_Toc534723212"/>
      <w:bookmarkStart w:id="1455" w:name="_Toc534724124"/>
      <w:bookmarkStart w:id="1456" w:name="_Toc534724669"/>
      <w:bookmarkStart w:id="1457" w:name="_Toc534724973"/>
      <w:bookmarkStart w:id="1458" w:name="_Toc534725644"/>
      <w:bookmarkStart w:id="1459" w:name="_Toc534729727"/>
      <w:bookmarkStart w:id="1460" w:name="_Toc534792276"/>
      <w:bookmarkStart w:id="1461" w:name="_Toc534792925"/>
      <w:bookmarkStart w:id="1462" w:name="_Toc534793251"/>
      <w:bookmarkStart w:id="1463" w:name="_Toc534794009"/>
      <w:bookmarkStart w:id="1464" w:name="_Toc534794104"/>
      <w:bookmarkStart w:id="1465" w:name="_Toc534794201"/>
      <w:bookmarkStart w:id="1466" w:name="_Toc534796833"/>
      <w:bookmarkStart w:id="1467" w:name="_Toc534878089"/>
      <w:bookmarkStart w:id="1468" w:name="_Toc534878183"/>
      <w:bookmarkStart w:id="1469" w:name="_Toc534880521"/>
      <w:bookmarkStart w:id="1470" w:name="_Toc534895253"/>
      <w:bookmarkStart w:id="1471" w:name="_Toc534895970"/>
      <w:bookmarkStart w:id="1472" w:name="_Toc534896524"/>
      <w:bookmarkStart w:id="1473" w:name="_Toc534896917"/>
      <w:bookmarkStart w:id="1474" w:name="_Toc534983313"/>
      <w:bookmarkStart w:id="1475" w:name="_Toc534984847"/>
      <w:bookmarkStart w:id="1476" w:name="_Toc535242939"/>
      <w:bookmarkStart w:id="1477" w:name="_Toc535243291"/>
      <w:bookmarkStart w:id="1478" w:name="_Toc535245074"/>
      <w:bookmarkStart w:id="1479" w:name="_Toc535248198"/>
      <w:bookmarkStart w:id="1480" w:name="_Toc535248615"/>
      <w:bookmarkStart w:id="1481" w:name="_Toc535250094"/>
      <w:bookmarkStart w:id="1482" w:name="_Toc535251274"/>
      <w:bookmarkStart w:id="1483" w:name="_Toc535251815"/>
      <w:bookmarkStart w:id="1484" w:name="_Toc535252169"/>
      <w:bookmarkStart w:id="1485" w:name="_Toc535346237"/>
      <w:bookmarkStart w:id="1486" w:name="_Toc535418764"/>
      <w:bookmarkStart w:id="1487" w:name="_Toc535505066"/>
      <w:bookmarkStart w:id="1488" w:name="_Toc535509386"/>
      <w:bookmarkStart w:id="1489" w:name="_Toc535510079"/>
      <w:bookmarkStart w:id="1490" w:name="_Toc535512832"/>
      <w:bookmarkStart w:id="1491" w:name="_Toc535512921"/>
      <w:bookmarkStart w:id="1492" w:name="_Toc535527945"/>
      <w:bookmarkStart w:id="1493" w:name="_Toc535536150"/>
      <w:bookmarkStart w:id="1494" w:name="_Toc535575143"/>
      <w:bookmarkStart w:id="1495" w:name="_Toc535587601"/>
      <w:bookmarkStart w:id="1496" w:name="_Toc535587858"/>
      <w:bookmarkStart w:id="1497" w:name="_Toc535588543"/>
      <w:bookmarkStart w:id="1498" w:name="_Toc535589770"/>
      <w:bookmarkStart w:id="1499" w:name="_Toc535590234"/>
      <w:bookmarkStart w:id="1500" w:name="_Toc535594664"/>
      <w:bookmarkStart w:id="1501" w:name="_Toc535832345"/>
      <w:bookmarkStart w:id="1502" w:name="_Toc535834281"/>
      <w:bookmarkStart w:id="1503" w:name="_Toc535846117"/>
      <w:bookmarkStart w:id="1504" w:name="_Toc535846309"/>
      <w:bookmarkStart w:id="1505" w:name="_Toc535853033"/>
      <w:bookmarkStart w:id="1506" w:name="_Toc535853280"/>
      <w:bookmarkStart w:id="1507" w:name="_Toc535854174"/>
      <w:bookmarkStart w:id="1508" w:name="_Toc535854700"/>
      <w:bookmarkStart w:id="1509" w:name="_Toc535918664"/>
      <w:bookmarkStart w:id="1510" w:name="_Toc535932527"/>
      <w:bookmarkStart w:id="1511" w:name="_Toc535932619"/>
      <w:bookmarkStart w:id="1512" w:name="_Toc535933450"/>
      <w:bookmarkStart w:id="1513" w:name="_Toc535934342"/>
      <w:bookmarkStart w:id="1514" w:name="_Toc535935093"/>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5" w:name="_Toc534793252"/>
      <w:bookmarkStart w:id="1516" w:name="_Toc534794010"/>
      <w:bookmarkStart w:id="1517" w:name="_Toc534794105"/>
      <w:bookmarkStart w:id="1518" w:name="_Toc534794202"/>
      <w:bookmarkStart w:id="1519" w:name="_Toc534796834"/>
      <w:bookmarkStart w:id="1520" w:name="_Toc534878090"/>
      <w:bookmarkStart w:id="1521" w:name="_Toc534878184"/>
      <w:bookmarkStart w:id="1522" w:name="_Toc534880522"/>
      <w:bookmarkStart w:id="1523" w:name="_Toc534895254"/>
      <w:bookmarkStart w:id="1524" w:name="_Toc534895971"/>
      <w:bookmarkStart w:id="1525" w:name="_Toc534896525"/>
      <w:bookmarkStart w:id="1526" w:name="_Toc534896918"/>
      <w:bookmarkStart w:id="1527" w:name="_Toc534983314"/>
      <w:bookmarkStart w:id="1528" w:name="_Toc534984848"/>
      <w:bookmarkStart w:id="1529" w:name="_Toc535242940"/>
      <w:bookmarkStart w:id="1530" w:name="_Toc535243292"/>
      <w:bookmarkStart w:id="1531" w:name="_Toc535245075"/>
      <w:bookmarkStart w:id="1532" w:name="_Toc535248199"/>
      <w:bookmarkStart w:id="1533" w:name="_Toc535248616"/>
      <w:bookmarkStart w:id="1534" w:name="_Toc535250095"/>
      <w:bookmarkStart w:id="1535" w:name="_Toc535251275"/>
      <w:bookmarkStart w:id="1536" w:name="_Toc535251816"/>
      <w:bookmarkStart w:id="1537" w:name="_Toc535252170"/>
      <w:bookmarkStart w:id="1538" w:name="_Toc535346238"/>
      <w:bookmarkStart w:id="1539" w:name="_Toc535418765"/>
      <w:bookmarkStart w:id="1540" w:name="_Toc535505067"/>
      <w:bookmarkStart w:id="1541" w:name="_Toc535509387"/>
      <w:bookmarkStart w:id="1542" w:name="_Toc535510080"/>
      <w:bookmarkStart w:id="1543" w:name="_Toc535512833"/>
      <w:bookmarkStart w:id="1544" w:name="_Toc535512922"/>
      <w:bookmarkStart w:id="1545" w:name="_Toc535527946"/>
      <w:bookmarkStart w:id="1546" w:name="_Toc535536151"/>
      <w:bookmarkStart w:id="1547" w:name="_Toc535575144"/>
      <w:bookmarkStart w:id="1548" w:name="_Toc535587602"/>
      <w:bookmarkStart w:id="1549" w:name="_Toc535587859"/>
      <w:bookmarkStart w:id="1550" w:name="_Toc535588544"/>
      <w:bookmarkStart w:id="1551" w:name="_Toc535589771"/>
      <w:bookmarkStart w:id="1552" w:name="_Toc535590235"/>
      <w:bookmarkStart w:id="1553" w:name="_Toc535594665"/>
      <w:bookmarkStart w:id="1554" w:name="_Toc535832346"/>
      <w:bookmarkStart w:id="1555" w:name="_Toc535834282"/>
      <w:bookmarkStart w:id="1556" w:name="_Toc535846118"/>
      <w:bookmarkStart w:id="1557" w:name="_Toc535846310"/>
      <w:bookmarkStart w:id="1558" w:name="_Toc535853034"/>
      <w:bookmarkStart w:id="1559" w:name="_Toc535853281"/>
      <w:bookmarkStart w:id="1560" w:name="_Toc535854175"/>
      <w:bookmarkStart w:id="1561" w:name="_Toc535854701"/>
      <w:bookmarkStart w:id="1562" w:name="_Toc535918665"/>
      <w:bookmarkStart w:id="1563" w:name="_Toc535932528"/>
      <w:bookmarkStart w:id="1564" w:name="_Toc535932620"/>
      <w:bookmarkStart w:id="1565" w:name="_Toc535933451"/>
      <w:bookmarkStart w:id="1566" w:name="_Toc535934343"/>
      <w:bookmarkStart w:id="1567" w:name="_Toc535935094"/>
      <w:bookmarkStart w:id="1568" w:name="_Toc535935869"/>
      <w:bookmarkStart w:id="1569" w:name="_Toc535938404"/>
      <w:bookmarkStart w:id="1570" w:name="_Toc535938753"/>
      <w:bookmarkStart w:id="1571" w:name="_Toc535942439"/>
      <w:bookmarkStart w:id="1572" w:name="_Toc535942676"/>
      <w:bookmarkStart w:id="1573" w:name="_Toc535942898"/>
      <w:bookmarkStart w:id="1574" w:name="_Toc535942994"/>
      <w:bookmarkStart w:id="1575" w:name="_Toc535943090"/>
      <w:bookmarkStart w:id="1576" w:name="_Toc535947839"/>
      <w:bookmarkStart w:id="1577" w:name="_Toc536006893"/>
      <w:bookmarkStart w:id="1578" w:name="_Toc536110524"/>
      <w:bookmarkStart w:id="1579" w:name="_Toc536110900"/>
      <w:bookmarkStart w:id="1580" w:name="_Toc536112119"/>
      <w:bookmarkStart w:id="1581" w:name="_Toc536112439"/>
      <w:bookmarkStart w:id="1582" w:name="_Toc536113324"/>
      <w:bookmarkStart w:id="1583" w:name="_Toc536113536"/>
      <w:bookmarkStart w:id="1584" w:name="_Toc536113748"/>
      <w:bookmarkStart w:id="1585" w:name="_Toc536115047"/>
      <w:bookmarkStart w:id="1586" w:name="_Toc536115317"/>
      <w:bookmarkStart w:id="1587" w:name="_Toc536117507"/>
      <w:bookmarkStart w:id="1588" w:name="_Toc536117722"/>
      <w:bookmarkStart w:id="1589" w:name="_Toc536118743"/>
      <w:bookmarkStart w:id="1590" w:name="_Toc536120035"/>
      <w:bookmarkStart w:id="1591" w:name="_Toc536120251"/>
      <w:bookmarkStart w:id="1592" w:name="_Toc536127313"/>
      <w:bookmarkStart w:id="1593" w:name="_Toc536127530"/>
      <w:bookmarkStart w:id="1594" w:name="_Toc536128314"/>
      <w:bookmarkStart w:id="1595" w:name="_Toc536129437"/>
      <w:bookmarkStart w:id="1596" w:name="_Toc536129655"/>
      <w:bookmarkStart w:id="1597" w:name="_Toc536129876"/>
      <w:bookmarkStart w:id="1598" w:name="_Toc536130099"/>
      <w:bookmarkStart w:id="1599" w:name="_Toc536130325"/>
      <w:bookmarkStart w:id="1600" w:name="_Toc536130561"/>
      <w:bookmarkStart w:id="1601" w:name="_Toc536131255"/>
      <w:bookmarkStart w:id="1602" w:name="_Toc536131516"/>
      <w:bookmarkStart w:id="1603" w:name="_Toc536199929"/>
      <w:bookmarkStart w:id="1604" w:name="_Toc536200176"/>
      <w:bookmarkStart w:id="1605" w:name="_Toc536200671"/>
      <w:bookmarkStart w:id="1606" w:name="_Toc536200919"/>
      <w:bookmarkStart w:id="1607" w:name="_Toc536201166"/>
      <w:bookmarkStart w:id="1608" w:name="_Toc536201413"/>
      <w:bookmarkStart w:id="1609" w:name="_Toc536202328"/>
      <w:bookmarkStart w:id="1610" w:name="_Toc536203699"/>
      <w:bookmarkStart w:id="1611" w:name="_Toc536203945"/>
      <w:bookmarkStart w:id="1612" w:name="_Toc536204191"/>
      <w:bookmarkStart w:id="1613" w:name="_Toc536539339"/>
      <w:bookmarkStart w:id="1614" w:name="_Toc536539592"/>
      <w:bookmarkStart w:id="1615" w:name="_Toc536543368"/>
      <w:bookmarkStart w:id="1616" w:name="_Toc536543622"/>
      <w:bookmarkStart w:id="1617" w:name="_Toc536544513"/>
      <w:bookmarkStart w:id="1618" w:name="_Toc536545453"/>
      <w:bookmarkStart w:id="1619" w:name="_Toc536546604"/>
      <w:bookmarkStart w:id="1620" w:name="_Toc536626900"/>
      <w:bookmarkStart w:id="1621" w:name="_Toc536725979"/>
      <w:bookmarkStart w:id="1622" w:name="_Toc536741075"/>
      <w:bookmarkStart w:id="1623" w:name="_Toc536741332"/>
      <w:bookmarkStart w:id="1624" w:name="_Toc536741588"/>
      <w:bookmarkStart w:id="1625" w:name="_Toc536784647"/>
      <w:bookmarkStart w:id="1626" w:name="_Toc536797542"/>
      <w:bookmarkStart w:id="1627" w:name="_Toc536797805"/>
      <w:bookmarkStart w:id="1628" w:name="_Toc536798202"/>
      <w:bookmarkStart w:id="1629" w:name="_Toc536798457"/>
      <w:bookmarkStart w:id="1630" w:name="_Toc536798712"/>
      <w:bookmarkStart w:id="1631" w:name="_Toc536800415"/>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6C078B5F" w14:textId="77777777" w:rsidR="007B54E2" w:rsidRDefault="007B54E2" w:rsidP="007B54E2">
      <w:pPr>
        <w:pStyle w:val="Titre2"/>
        <w:ind w:left="709" w:hanging="709"/>
      </w:pPr>
      <w:bookmarkStart w:id="1632" w:name="_Toc534984849"/>
      <w:bookmarkStart w:id="1633" w:name="_Toc536800416"/>
      <w:bookmarkStart w:id="1634" w:name="_Toc534984850"/>
      <w:r>
        <w:t>Modèle transitoire et non linéaire de l’effet Morton</w:t>
      </w:r>
      <w:bookmarkEnd w:id="1632"/>
      <w:bookmarkEnd w:id="1633"/>
    </w:p>
    <w:p w14:paraId="7CC86699" w14:textId="54371251" w:rsidR="007B54E2" w:rsidRDefault="007B54E2" w:rsidP="00E52E30">
      <w:pPr>
        <w:pStyle w:val="Titre3"/>
        <w:spacing w:before="240" w:after="240"/>
        <w:ind w:left="709"/>
      </w:pPr>
      <w:bookmarkStart w:id="1635" w:name="_Toc536800417"/>
      <w:r>
        <w:t xml:space="preserve">Flux thermique </w:t>
      </w:r>
      <w:bookmarkEnd w:id="1634"/>
      <w:r>
        <w:t>moyen stationnaire</w:t>
      </w:r>
      <w:bookmarkEnd w:id="1635"/>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36" w:name="_Ref525135958"/>
      <w:bookmarkStart w:id="1637" w:name="_Toc536112221"/>
      <w:bookmarkStart w:id="1638"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636"/>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37"/>
      <w:bookmarkEnd w:id="1638"/>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9D62B3"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39" w:name="_Ref525134360"/>
            <w:bookmarkStart w:id="1640"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1" w:name="_Ref535513450"/>
            <w:bookmarkStart w:id="1642" w:name="_Ref535513430"/>
            <w:bookmarkEnd w:id="1639"/>
            <w:r>
              <w:rPr>
                <w:rFonts w:eastAsiaTheme="minorHAnsi"/>
                <w:lang w:val="en-US"/>
              </w:rPr>
              <w:t xml:space="preserve"> </w:t>
            </w:r>
            <w:bookmarkEnd w:id="1641"/>
          </w:p>
        </w:tc>
        <w:bookmarkEnd w:id="1640"/>
        <w:bookmarkEnd w:id="1642"/>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9D62B3"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1643" w:name="_Toc536800418"/>
      <w:bookmarkStart w:id="1644" w:name="_Toc534984851"/>
      <w:r>
        <w:t>Algorithme non stationnaire</w:t>
      </w:r>
      <w:bookmarkEnd w:id="1643"/>
      <w:r>
        <w:t xml:space="preserve"> </w:t>
      </w:r>
      <w:bookmarkEnd w:id="1644"/>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45" w:name="_Ref533260304"/>
      <w:bookmarkStart w:id="1646" w:name="_Toc536112222"/>
      <w:bookmarkStart w:id="1647"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645"/>
      <w:r>
        <w:rPr>
          <w:i w:val="0"/>
          <w:sz w:val="22"/>
        </w:rPr>
        <w:t xml:space="preserve"> : schéma de la simulation en régime transitoire de l’effet </w:t>
      </w:r>
      <w:r w:rsidR="00C3159C">
        <w:rPr>
          <w:i w:val="0"/>
          <w:sz w:val="22"/>
        </w:rPr>
        <w:t>Morton</w:t>
      </w:r>
      <w:bookmarkEnd w:id="1646"/>
      <w:bookmarkEnd w:id="1647"/>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48" w:name="_Ref533777748"/>
      <w:bookmarkStart w:id="1649" w:name="_Toc536112223"/>
      <w:bookmarkStart w:id="1650"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1648"/>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49"/>
      <w:bookmarkEnd w:id="1650"/>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1" w:name="_Description_du_banc"/>
      <w:bookmarkStart w:id="1652" w:name="_Toc534984852"/>
      <w:bookmarkStart w:id="1653" w:name="_Toc536800419"/>
      <w:bookmarkEnd w:id="1651"/>
      <w:r>
        <w:t>Description du b</w:t>
      </w:r>
      <w:r w:rsidR="001C2D08">
        <w:t>anc développé à l’intitut PPRIME</w:t>
      </w:r>
      <w:bookmarkEnd w:id="1652"/>
      <w:bookmarkEnd w:id="1653"/>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4" w:name="_Toc536800420"/>
      <w:r>
        <w:t>Caractéristiques du palier testé et lubrifiant</w:t>
      </w:r>
      <w:bookmarkEnd w:id="1654"/>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55" w:name="_Ref496169139"/>
      <w:bookmarkStart w:id="1656" w:name="_Toc536112224"/>
      <w:bookmarkStart w:id="1657"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55"/>
      <w:r w:rsidRPr="00D842A2">
        <w:rPr>
          <w:rFonts w:ascii="Calibri" w:eastAsia="Times New Roman" w:hAnsi="Calibri" w:cs="Times New Roman"/>
          <w:i w:val="0"/>
          <w:iCs w:val="0"/>
          <w:color w:val="auto"/>
          <w:sz w:val="22"/>
          <w:szCs w:val="20"/>
          <w:lang w:eastAsia="fr-FR"/>
        </w:rPr>
        <w:t xml:space="preserve"> : Palier testé</w:t>
      </w:r>
      <w:bookmarkEnd w:id="1656"/>
      <w:bookmarkEnd w:id="1657"/>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58" w:name="_Ref498706171"/>
      <w:bookmarkStart w:id="1659" w:name="_Toc536112273"/>
      <w:bookmarkStart w:id="1660"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58"/>
      <w:r w:rsidRPr="00446927">
        <w:rPr>
          <w:rFonts w:ascii="Calibri" w:eastAsia="Times New Roman" w:hAnsi="Calibri" w:cs="Times New Roman"/>
          <w:i w:val="0"/>
          <w:iCs w:val="0"/>
          <w:color w:val="auto"/>
          <w:sz w:val="22"/>
          <w:szCs w:val="20"/>
          <w:lang w:eastAsia="fr-FR"/>
        </w:rPr>
        <w:t xml:space="preserve"> : Propriétés du lubrifiant</w:t>
      </w:r>
      <w:bookmarkEnd w:id="1659"/>
      <w:bookmarkEnd w:id="1660"/>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1" w:name="_Ref535494648"/>
      <w:bookmarkStart w:id="1662" w:name="_Toc536800421"/>
      <w:r>
        <w:t>Configuration du rotor 430mm</w:t>
      </w:r>
      <w:bookmarkEnd w:id="1661"/>
      <w:bookmarkEnd w:id="1662"/>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3" w:name="_Ref530413322"/>
      <w:bookmarkStart w:id="1664" w:name="_Toc536112225"/>
      <w:bookmarkStart w:id="1665"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3"/>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4"/>
      <w:bookmarkEnd w:id="1665"/>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1666"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67" w:name="_Ref535932567"/>
      <w:bookmarkStart w:id="1668" w:name="_Toc536112274"/>
      <w:bookmarkStart w:id="1669"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1666"/>
      <w:bookmarkEnd w:id="1667"/>
      <w:r>
        <w:t> : paramètres physiques du rotor 430mm</w:t>
      </w:r>
      <w:bookmarkEnd w:id="1668"/>
      <w:bookmarkEnd w:id="1669"/>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70" w:name="_Ref530417381"/>
      <w:bookmarkStart w:id="1671" w:name="_Toc536112226"/>
      <w:bookmarkStart w:id="1672"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70"/>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1"/>
      <w:bookmarkEnd w:id="1672"/>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3" w:name="_Ref530417384"/>
      <w:bookmarkStart w:id="1674" w:name="_Toc536112227"/>
      <w:bookmarkStart w:id="1675"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3"/>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4"/>
      <w:bookmarkEnd w:id="1675"/>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76" w:name="_Ref530417410"/>
      <w:bookmarkStart w:id="1677" w:name="_Toc536112228"/>
      <w:bookmarkStart w:id="1678"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76"/>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77"/>
      <w:bookmarkEnd w:id="1678"/>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79" w:name="_Ref530417483"/>
      <w:bookmarkStart w:id="1680" w:name="_Toc536112229"/>
      <w:bookmarkStart w:id="1681"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79"/>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80"/>
      <w:bookmarkEnd w:id="1681"/>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2" w:name="_Toc536800422"/>
      <w:r>
        <w:lastRenderedPageBreak/>
        <w:t>Configuration du rotor 700mm</w:t>
      </w:r>
      <w:bookmarkEnd w:id="1682"/>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3" w:name="_Ref531180650"/>
      <w:bookmarkStart w:id="1684" w:name="_Toc536112230"/>
      <w:bookmarkStart w:id="1685"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3"/>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4"/>
      <w:bookmarkEnd w:id="1685"/>
    </w:p>
    <w:p w14:paraId="78BDE072" w14:textId="61E170A0" w:rsidR="00586149" w:rsidRDefault="00586149" w:rsidP="00586149">
      <w:pPr>
        <w:spacing w:before="240" w:after="240" w:line="360" w:lineRule="auto"/>
        <w:ind w:firstLine="709"/>
      </w:pPr>
      <w:bookmarkStart w:id="1686"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87" w:name="_Ref535932983"/>
      <w:bookmarkStart w:id="1688" w:name="_Toc536112275"/>
      <w:bookmarkStart w:id="1689"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86"/>
      <w:bookmarkEnd w:id="1687"/>
      <w:r w:rsidRPr="00FC14C6">
        <w:rPr>
          <w:rFonts w:ascii="Calibri" w:hAnsi="Calibri" w:cs="Calibri"/>
          <w:i w:val="0"/>
          <w:iCs w:val="0"/>
          <w:color w:val="000000"/>
          <w:sz w:val="22"/>
          <w:szCs w:val="24"/>
        </w:rPr>
        <w:t> : paramètres physiques du rotor 700mm</w:t>
      </w:r>
      <w:bookmarkEnd w:id="1688"/>
      <w:bookmarkEnd w:id="1689"/>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90" w:name="_Ref535920258"/>
      <w:bookmarkStart w:id="1691" w:name="_Toc536112231"/>
      <w:bookmarkStart w:id="1692"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90"/>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1"/>
      <w:bookmarkEnd w:id="1692"/>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3" w:name="_Ref535920264"/>
      <w:bookmarkStart w:id="1694" w:name="_Toc536112232"/>
      <w:bookmarkStart w:id="1695"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3"/>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4"/>
      <w:bookmarkEnd w:id="1695"/>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96" w:name="_Ref535920319"/>
      <w:bookmarkStart w:id="1697" w:name="_Toc536112233"/>
      <w:bookmarkStart w:id="1698"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96"/>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97"/>
      <w:bookmarkEnd w:id="1698"/>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99" w:name="_Ref531190495"/>
      <w:bookmarkStart w:id="1700" w:name="_Toc536112234"/>
      <w:bookmarkStart w:id="1701"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99"/>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700"/>
      <w:bookmarkEnd w:id="1701"/>
    </w:p>
    <w:p w14:paraId="0AA2BD30" w14:textId="77777777" w:rsidR="00B431E6" w:rsidRDefault="00B431E6" w:rsidP="00665DA5">
      <w:pPr>
        <w:pStyle w:val="Titre2"/>
        <w:ind w:left="709"/>
      </w:pPr>
      <w:bookmarkStart w:id="1702" w:name="_Toc536800423"/>
      <w:r>
        <w:lastRenderedPageBreak/>
        <w:t>Simulation du rotor 430mm</w:t>
      </w:r>
      <w:bookmarkEnd w:id="1702"/>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3" w:name="_Ref533608481"/>
      <w:bookmarkStart w:id="1704" w:name="_Toc536112235"/>
      <w:bookmarkStart w:id="1705"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3"/>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4"/>
      <w:bookmarkEnd w:id="1705"/>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06" w:name="_Toc536800424"/>
      <w:r>
        <w:t>Vibrations synchrones</w:t>
      </w:r>
      <w:bookmarkEnd w:id="1706"/>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07" w:name="_Ref533687109"/>
      <w:bookmarkStart w:id="1708" w:name="_Toc536112236"/>
      <w:bookmarkStart w:id="1709"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07"/>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08"/>
      <w:bookmarkEnd w:id="1709"/>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10" w:name="_Ref533687112"/>
      <w:bookmarkStart w:id="1711" w:name="_Toc536112237"/>
      <w:bookmarkStart w:id="1712"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10"/>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1"/>
      <w:bookmarkEnd w:id="1712"/>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3" w:name="_Ref535571778"/>
      <w:bookmarkStart w:id="1714" w:name="_Toc536112238"/>
      <w:bookmarkStart w:id="1715"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1713"/>
      <w:r w:rsidRPr="006865B8">
        <w:t xml:space="preserve"> : Evolution des amplitudes (a) et des phases (b) avec </w:t>
      </w:r>
      <w:r>
        <w:t xml:space="preserve">la </w:t>
      </w:r>
      <w:r w:rsidRPr="006865B8">
        <w:t>température</w:t>
      </w:r>
      <w:r>
        <w:t xml:space="preserve"> pour un balourd constant</w:t>
      </w:r>
      <w:bookmarkEnd w:id="1714"/>
      <w:bookmarkEnd w:id="1715"/>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16" w:name="_Ref536539541"/>
      <w:bookmarkStart w:id="1717"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16"/>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17"/>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18" w:name="_Ref535573725"/>
      <w:bookmarkStart w:id="1719" w:name="_Toc536112239"/>
      <w:bookmarkStart w:id="1720"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18"/>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19"/>
      <w:bookmarkEnd w:id="1720"/>
    </w:p>
    <w:p w14:paraId="3BFF5968" w14:textId="77777777" w:rsidR="00B431E6" w:rsidRDefault="00B431E6" w:rsidP="00590F91">
      <w:pPr>
        <w:pStyle w:val="Titre3"/>
        <w:spacing w:before="240" w:after="240"/>
        <w:ind w:left="709"/>
      </w:pPr>
      <w:bookmarkStart w:id="1721" w:name="_Toc536800425"/>
      <w:r>
        <w:t>Température du rotor</w:t>
      </w:r>
      <w:bookmarkEnd w:id="1721"/>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2" w:name="_Ref535575040"/>
      <w:bookmarkStart w:id="1723" w:name="_Toc536112240"/>
      <w:bookmarkStart w:id="1724"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2"/>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3"/>
      <w:bookmarkEnd w:id="1724"/>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25" w:name="_Ref536537873"/>
      <w:bookmarkStart w:id="1726"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25"/>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26"/>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27" w:name="_Ref533694038"/>
      <w:bookmarkStart w:id="1728" w:name="_Toc536112241"/>
      <w:bookmarkStart w:id="1729"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27"/>
      <w:r>
        <w:rPr>
          <w:rFonts w:ascii="Calibri" w:eastAsia="Times New Roman" w:hAnsi="Calibri" w:cs="Times New Roman"/>
          <w:i w:val="0"/>
          <w:iCs w:val="0"/>
          <w:color w:val="auto"/>
          <w:sz w:val="22"/>
          <w:szCs w:val="20"/>
          <w:lang w:eastAsia="fr-FR"/>
        </w:rPr>
        <w:t> : Comparaison des variations des températures calculées et mesurées</w:t>
      </w:r>
      <w:bookmarkEnd w:id="1728"/>
      <w:bookmarkEnd w:id="1729"/>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30" w:name="_Ref533692432"/>
      <w:bookmarkStart w:id="1731" w:name="_Toc536112242"/>
      <w:bookmarkStart w:id="1732"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30"/>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1"/>
      <w:bookmarkEnd w:id="1732"/>
    </w:p>
    <w:p w14:paraId="184F3461" w14:textId="26740615" w:rsidR="00B431E6" w:rsidRDefault="00B431E6" w:rsidP="00665DA5">
      <w:pPr>
        <w:pStyle w:val="Titre3"/>
        <w:ind w:left="709"/>
      </w:pPr>
      <w:bookmarkStart w:id="1733" w:name="_Toc536800426"/>
      <w:r>
        <w:lastRenderedPageBreak/>
        <w:t xml:space="preserve">Phases du balourd, </w:t>
      </w:r>
      <w:r w:rsidR="000370E4">
        <w:t xml:space="preserve">du </w:t>
      </w:r>
      <w:r>
        <w:t xml:space="preserve">point haut et </w:t>
      </w:r>
      <w:r w:rsidR="000370E4">
        <w:t xml:space="preserve">du </w:t>
      </w:r>
      <w:r>
        <w:t>point chaud</w:t>
      </w:r>
      <w:bookmarkEnd w:id="1733"/>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4" w:name="_Ref533714904"/>
      <w:bookmarkStart w:id="1735" w:name="_Toc536112243"/>
      <w:bookmarkStart w:id="1736"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34"/>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35"/>
      <w:bookmarkEnd w:id="1736"/>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37" w:name="_Toc534984860"/>
      <w:bookmarkStart w:id="1738" w:name="_Toc536800427"/>
      <w:r>
        <w:t>Critiques des résultats</w:t>
      </w:r>
      <w:bookmarkEnd w:id="1737"/>
      <w:bookmarkEnd w:id="1738"/>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39" w:name="_Ref535934633"/>
      <w:bookmarkStart w:id="1740" w:name="_Toc536112244"/>
      <w:bookmarkStart w:id="1741"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39"/>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40"/>
      <w:bookmarkEnd w:id="1741"/>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42" w:name="_Simulation_du_rotor"/>
      <w:bookmarkStart w:id="1743" w:name="_Toc536800428"/>
      <w:bookmarkEnd w:id="1742"/>
      <w:r>
        <w:t>Simulation du rotor 700mm</w:t>
      </w:r>
      <w:bookmarkEnd w:id="1743"/>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44" w:name="_Ref533629031"/>
      <w:bookmarkStart w:id="1745" w:name="_Toc536112245"/>
      <w:bookmarkStart w:id="1746"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44"/>
      <w:r>
        <w:rPr>
          <w:rFonts w:ascii="Calibri" w:hAnsi="Calibri" w:cs="Calibri"/>
          <w:i w:val="0"/>
          <w:iCs w:val="0"/>
          <w:color w:val="000000"/>
          <w:sz w:val="22"/>
          <w:szCs w:val="24"/>
        </w:rPr>
        <w:t> : Amplitude des vibrations synchrones au niveau du palier</w:t>
      </w:r>
      <w:bookmarkEnd w:id="1745"/>
      <w:bookmarkEnd w:id="1746"/>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47" w:name="_Ref533629033"/>
            <w:bookmarkStart w:id="1748" w:name="_Toc536112246"/>
            <w:bookmarkStart w:id="1749"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47"/>
            <w:r>
              <w:rPr>
                <w:rFonts w:ascii="Calibri" w:hAnsi="Calibri" w:cs="Calibri"/>
                <w:i w:val="0"/>
                <w:iCs w:val="0"/>
                <w:color w:val="000000"/>
                <w:sz w:val="22"/>
                <w:szCs w:val="24"/>
              </w:rPr>
              <w:t> : Phases des vibrations synchrones au niveau du palier</w:t>
            </w:r>
            <w:bookmarkEnd w:id="1748"/>
            <w:bookmarkEnd w:id="1749"/>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50" w:name="_Ref535935133"/>
      <w:bookmarkStart w:id="1751" w:name="_Toc536112247"/>
      <w:bookmarkStart w:id="1752"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50"/>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51"/>
      <w:bookmarkEnd w:id="1752"/>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53" w:name="_Ref533631693"/>
      <w:bookmarkStart w:id="1754" w:name="_Toc536112248"/>
      <w:bookmarkStart w:id="1755"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53"/>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54"/>
      <w:bookmarkEnd w:id="1755"/>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56" w:name="_Ref533631685"/>
      <w:bookmarkStart w:id="1757" w:name="_Toc536112249"/>
      <w:bookmarkStart w:id="1758"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56"/>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57"/>
      <w:bookmarkEnd w:id="1758"/>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59" w:name="_Ref533631691"/>
      <w:bookmarkStart w:id="1760" w:name="_Toc536112250"/>
      <w:bookmarkStart w:id="1761"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59"/>
      <w:r>
        <w:rPr>
          <w:rFonts w:ascii="Calibri" w:hAnsi="Calibri" w:cs="Calibri"/>
          <w:i w:val="0"/>
          <w:iCs w:val="0"/>
          <w:color w:val="000000"/>
          <w:sz w:val="22"/>
          <w:szCs w:val="24"/>
        </w:rPr>
        <w:t> : Phase du point chaud dans la direction circonférentielle du rotor</w:t>
      </w:r>
      <w:bookmarkEnd w:id="1760"/>
      <w:bookmarkEnd w:id="1761"/>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62" w:name="_Ref533631144"/>
      <w:bookmarkStart w:id="1763" w:name="_Toc536112251"/>
      <w:bookmarkStart w:id="1764"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62"/>
      <w:r>
        <w:rPr>
          <w:rFonts w:ascii="Calibri" w:hAnsi="Calibri" w:cs="Calibri"/>
          <w:i w:val="0"/>
          <w:iCs w:val="0"/>
          <w:color w:val="000000"/>
          <w:sz w:val="22"/>
          <w:szCs w:val="24"/>
        </w:rPr>
        <w:t> : Déphasage du point chaud par rapport au point haut</w:t>
      </w:r>
      <w:bookmarkEnd w:id="1763"/>
      <w:bookmarkEnd w:id="1764"/>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65" w:name="_Toc536800429"/>
      <w:r>
        <w:lastRenderedPageBreak/>
        <w:t>Conclusion</w:t>
      </w:r>
      <w:bookmarkEnd w:id="1765"/>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4E4F695D" w14:textId="3657FAAB" w:rsidR="00D63C3B" w:rsidRDefault="00D63C3B" w:rsidP="00D63C3B">
      <w:pPr>
        <w:spacing w:before="240" w:line="360" w:lineRule="auto"/>
        <w:ind w:firstLine="576"/>
      </w:pPr>
      <w:commentRangeStart w:id="1766"/>
      <w:r>
        <w:t xml:space="preserve">En outre, les premiers résultats expérimentaux obtenus pour le rotor long de 700mm ont été </w:t>
      </w:r>
      <w:r w:rsidR="00A03696">
        <w:t>obtenus</w:t>
      </w:r>
      <w:r>
        <w:t xml:space="preserve"> récemment</w:t>
      </w:r>
      <w:r>
        <w:t xml:space="preserve"> et présenté dans </w:t>
      </w:r>
      <w:r w:rsidR="00A03696" w:rsidRPr="00A03696">
        <w:rPr>
          <w:b/>
        </w:rPr>
        <w:fldChar w:fldCharType="begin"/>
      </w:r>
      <w:r w:rsidR="00A03696" w:rsidRPr="00A03696">
        <w:rPr>
          <w:b/>
        </w:rPr>
        <w:instrText xml:space="preserve"> REF _Ref535515874 \r \h </w:instrText>
      </w:r>
      <w:r w:rsidR="00A03696" w:rsidRPr="00A03696">
        <w:rPr>
          <w:b/>
        </w:rPr>
      </w:r>
      <w:r w:rsidR="00A03696">
        <w:rPr>
          <w:b/>
        </w:rPr>
        <w:instrText xml:space="preserve"> \* MERGEFORMAT </w:instrText>
      </w:r>
      <w:r w:rsidR="00A03696" w:rsidRPr="00A03696">
        <w:rPr>
          <w:b/>
        </w:rPr>
        <w:fldChar w:fldCharType="separate"/>
      </w:r>
      <w:r w:rsidR="00A03696" w:rsidRPr="00A03696">
        <w:rPr>
          <w:b/>
        </w:rPr>
        <w:t>[8]</w:t>
      </w:r>
      <w:r w:rsidR="00A03696" w:rsidRPr="00A03696">
        <w:rPr>
          <w:b/>
        </w:rPr>
        <w:fldChar w:fldCharType="end"/>
      </w:r>
      <w:r>
        <w:t>.</w:t>
      </w:r>
      <w:r>
        <w:t xml:space="preserve"> </w:t>
      </w:r>
      <w:r>
        <w:t xml:space="preserve">Ces premiers résultats obtenus ont réussi à montrer expérimentalement le déclenchement de l’effet Morton instable. Ceux-ci ont non seulement confirmé la participation de la différence de température du rotor, mais également mis en évidence la contribution du scénario de démarrage du rotor, à l’effet Morton instable. </w:t>
      </w:r>
      <w:r w:rsidRPr="00407668">
        <w:t xml:space="preserve">Des résultats similaires ont été obtenus pour les effets de </w:t>
      </w:r>
      <w:r w:rsidR="00A03696">
        <w:t>grippage</w:t>
      </w:r>
      <w:r w:rsidRPr="00407668">
        <w:t xml:space="preserve"> dans les paliers cylindriques et les paliers à patins </w:t>
      </w:r>
      <w:r>
        <w:t xml:space="preserve">oscillants </w:t>
      </w:r>
      <w:r w:rsidRPr="00407668">
        <w:t>et sont rapportés dans</w:t>
      </w:r>
      <w:r>
        <w:t xml:space="preserve"> </w:t>
      </w:r>
      <w:r w:rsidRPr="00776E93">
        <w:rPr>
          <w:b/>
        </w:rPr>
        <w:fldChar w:fldCharType="begin"/>
      </w:r>
      <w:r w:rsidRPr="00776E93">
        <w:rPr>
          <w:b/>
        </w:rPr>
        <w:instrText xml:space="preserve"> REF _Ref1468009 \r \h </w:instrText>
      </w:r>
      <w:r>
        <w:rPr>
          <w:b/>
        </w:rPr>
        <w:instrText xml:space="preserve"> \* MERGEFORMAT </w:instrText>
      </w:r>
      <w:r w:rsidRPr="00776E93">
        <w:rPr>
          <w:b/>
        </w:rPr>
      </w:r>
      <w:r w:rsidRPr="00776E93">
        <w:rPr>
          <w:b/>
        </w:rPr>
        <w:fldChar w:fldCharType="separate"/>
      </w:r>
      <w:r w:rsidRPr="00776E93">
        <w:rPr>
          <w:b/>
        </w:rPr>
        <w:t>[56]</w:t>
      </w:r>
      <w:r w:rsidRPr="00776E93">
        <w:rPr>
          <w:b/>
        </w:rPr>
        <w:fldChar w:fldCharType="end"/>
      </w:r>
      <w:r w:rsidR="005E1186">
        <w:t>-</w:t>
      </w:r>
      <w:r w:rsidR="005E1186" w:rsidRPr="005E1186">
        <w:rPr>
          <w:b/>
        </w:rPr>
        <w:fldChar w:fldCharType="begin"/>
      </w:r>
      <w:r w:rsidR="005E1186" w:rsidRPr="005E1186">
        <w:rPr>
          <w:b/>
        </w:rPr>
        <w:instrText xml:space="preserve"> REF _Ref3223770 \r \h </w:instrText>
      </w:r>
      <w:r w:rsidR="005E1186" w:rsidRPr="005E1186">
        <w:rPr>
          <w:b/>
        </w:rPr>
      </w:r>
      <w:r w:rsidR="005E1186">
        <w:rPr>
          <w:b/>
        </w:rPr>
        <w:instrText xml:space="preserve"> \* MERGEFORMAT </w:instrText>
      </w:r>
      <w:r w:rsidR="005E1186" w:rsidRPr="005E1186">
        <w:rPr>
          <w:b/>
        </w:rPr>
        <w:fldChar w:fldCharType="separate"/>
      </w:r>
      <w:r w:rsidR="005E1186" w:rsidRPr="005E1186">
        <w:rPr>
          <w:b/>
        </w:rPr>
        <w:t>[59]</w:t>
      </w:r>
      <w:r w:rsidR="005E1186" w:rsidRPr="005E1186">
        <w:rPr>
          <w:b/>
        </w:rPr>
        <w:fldChar w:fldCharType="end"/>
      </w:r>
      <w:r w:rsidRPr="00407668">
        <w:t>. Différents scénarios de démarrage, de la vitesse nulle à la vitesse de fonctionnement, conduisent à des résultats différents et même à un grippage</w:t>
      </w:r>
      <w:r>
        <w:t xml:space="preserve"> catastrophique des paliers</w:t>
      </w:r>
      <w:r w:rsidRPr="00407668">
        <w:t>.</w:t>
      </w:r>
      <w:r>
        <w:t xml:space="preserve"> Cette remarque donne des futures pistes de l’investigation de l’effet Morton liées au régime transitoire durant le démarrage. </w:t>
      </w:r>
      <w:r w:rsidR="00A03696">
        <w:t xml:space="preserve">Cependant, </w:t>
      </w:r>
      <w:r>
        <w:t>par manque du t</w:t>
      </w:r>
      <w:bookmarkStart w:id="1767" w:name="_GoBack"/>
      <w:bookmarkEnd w:id="1767"/>
      <w:r>
        <w:t xml:space="preserve">emps, une confrontation précise entre les résultats numériques et les résultats expérimentaux sur le rotor long de 700mm </w:t>
      </w:r>
      <w:r w:rsidR="00A03696">
        <w:t xml:space="preserve">n’a pas été présenté dans cette thèse. </w:t>
      </w:r>
      <w:r>
        <w:t>Les investigations profondes de l’effet Morton sur ce rotor de 700 mm est un des futurs thèmes de recherche mené</w:t>
      </w:r>
      <w:r w:rsidR="00085226">
        <w:t>s</w:t>
      </w:r>
      <w:r>
        <w:t xml:space="preserve"> par l’institut Pprime.</w:t>
      </w:r>
      <w:commentRangeEnd w:id="1766"/>
      <w:r w:rsidR="0093356B">
        <w:rPr>
          <w:rStyle w:val="Marquedecommentaire"/>
        </w:rPr>
        <w:commentReference w:id="1766"/>
      </w: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68" w:name="_Chapitre_5_:"/>
      <w:bookmarkStart w:id="1769" w:name="_Toc536800430"/>
      <w:bookmarkEnd w:id="1768"/>
      <w:r>
        <w:lastRenderedPageBreak/>
        <w:t xml:space="preserve">Chapitre 5 : </w:t>
      </w:r>
      <w:r>
        <w:br/>
        <w:t>Analyses de la stabilité</w:t>
      </w:r>
      <w:r w:rsidR="0055099E">
        <w:t xml:space="preserve"> de l’effet morton</w:t>
      </w:r>
      <w:bookmarkEnd w:id="1769"/>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70" w:name="_Toc534279506"/>
      <w:bookmarkStart w:id="1771" w:name="_Toc534279604"/>
      <w:bookmarkStart w:id="1772" w:name="_Toc534279682"/>
      <w:bookmarkStart w:id="1773" w:name="_Toc534290978"/>
      <w:bookmarkStart w:id="1774" w:name="_Toc534293260"/>
      <w:bookmarkStart w:id="1775" w:name="_Toc534293544"/>
      <w:bookmarkStart w:id="1776" w:name="_Toc534293622"/>
      <w:bookmarkStart w:id="1777" w:name="_Toc534387921"/>
      <w:bookmarkStart w:id="1778" w:name="_Toc534410892"/>
      <w:bookmarkStart w:id="1779" w:name="_Toc534620806"/>
      <w:bookmarkStart w:id="1780" w:name="_Toc534621292"/>
      <w:bookmarkStart w:id="1781" w:name="_Toc534621397"/>
      <w:bookmarkStart w:id="1782" w:name="_Toc534621504"/>
      <w:bookmarkStart w:id="1783" w:name="_Toc534625163"/>
      <w:bookmarkStart w:id="1784" w:name="_Toc534631463"/>
      <w:bookmarkStart w:id="1785" w:name="_Toc534631563"/>
      <w:bookmarkStart w:id="1786" w:name="_Toc534631916"/>
      <w:bookmarkStart w:id="1787" w:name="_Toc534632149"/>
      <w:bookmarkStart w:id="1788" w:name="_Toc534632361"/>
      <w:bookmarkStart w:id="1789" w:name="_Toc534632483"/>
      <w:bookmarkStart w:id="1790" w:name="_Toc534632582"/>
      <w:bookmarkStart w:id="1791" w:name="_Toc534633875"/>
      <w:bookmarkStart w:id="1792" w:name="_Toc534634219"/>
      <w:bookmarkStart w:id="1793" w:name="_Toc534634623"/>
      <w:bookmarkStart w:id="1794" w:name="_Toc534634998"/>
      <w:bookmarkStart w:id="1795" w:name="_Toc534635098"/>
      <w:bookmarkStart w:id="1796" w:name="_Toc534635198"/>
      <w:bookmarkStart w:id="1797" w:name="_Toc534635298"/>
      <w:bookmarkStart w:id="1798" w:name="_Toc534635398"/>
      <w:bookmarkStart w:id="1799" w:name="_Toc534635519"/>
      <w:bookmarkStart w:id="1800" w:name="_Toc534635618"/>
      <w:bookmarkStart w:id="1801" w:name="_Toc534636668"/>
      <w:bookmarkStart w:id="1802" w:name="_Toc534638296"/>
      <w:bookmarkStart w:id="1803" w:name="_Toc534638382"/>
      <w:bookmarkStart w:id="1804" w:name="_Toc534638749"/>
      <w:bookmarkStart w:id="1805" w:name="_Toc534640604"/>
      <w:bookmarkStart w:id="1806" w:name="_Toc534650414"/>
      <w:bookmarkStart w:id="1807" w:name="_Toc534707690"/>
      <w:bookmarkStart w:id="1808" w:name="_Toc534719995"/>
      <w:bookmarkStart w:id="1809" w:name="_Toc534720678"/>
      <w:bookmarkStart w:id="1810" w:name="_Toc534721450"/>
      <w:bookmarkStart w:id="1811" w:name="_Toc534723228"/>
      <w:bookmarkStart w:id="1812" w:name="_Toc534724140"/>
      <w:bookmarkStart w:id="1813" w:name="_Toc534724685"/>
      <w:bookmarkStart w:id="1814" w:name="_Toc534724989"/>
      <w:bookmarkStart w:id="1815" w:name="_Toc534725660"/>
      <w:bookmarkStart w:id="1816" w:name="_Toc534729743"/>
      <w:bookmarkStart w:id="1817" w:name="_Toc534792292"/>
      <w:bookmarkStart w:id="1818" w:name="_Toc534792941"/>
      <w:bookmarkStart w:id="1819" w:name="_Toc534793268"/>
      <w:bookmarkStart w:id="1820" w:name="_Toc534794026"/>
      <w:bookmarkStart w:id="1821" w:name="_Toc534794121"/>
      <w:bookmarkStart w:id="1822" w:name="_Toc534794218"/>
      <w:bookmarkStart w:id="1823" w:name="_Toc534796850"/>
      <w:bookmarkStart w:id="1824" w:name="_Toc534878106"/>
      <w:bookmarkStart w:id="1825" w:name="_Toc534878200"/>
      <w:bookmarkStart w:id="1826" w:name="_Toc534880538"/>
      <w:bookmarkStart w:id="1827" w:name="_Toc534895270"/>
      <w:bookmarkStart w:id="1828" w:name="_Toc534895987"/>
      <w:bookmarkStart w:id="1829" w:name="_Toc534896541"/>
      <w:bookmarkStart w:id="1830" w:name="_Toc534896934"/>
      <w:bookmarkStart w:id="1831" w:name="_Toc534983330"/>
      <w:bookmarkStart w:id="1832" w:name="_Toc534984864"/>
      <w:bookmarkStart w:id="1833" w:name="_Toc535242956"/>
      <w:bookmarkStart w:id="1834" w:name="_Toc535243308"/>
      <w:bookmarkStart w:id="1835" w:name="_Toc535245091"/>
      <w:bookmarkStart w:id="1836" w:name="_Toc535248215"/>
      <w:bookmarkStart w:id="1837" w:name="_Toc535248632"/>
      <w:bookmarkStart w:id="1838" w:name="_Toc535250111"/>
      <w:bookmarkStart w:id="1839" w:name="_Toc535251291"/>
      <w:bookmarkStart w:id="1840" w:name="_Toc535251832"/>
      <w:bookmarkStart w:id="1841" w:name="_Toc535252186"/>
      <w:bookmarkStart w:id="1842" w:name="_Toc535346254"/>
      <w:bookmarkStart w:id="1843" w:name="_Toc535418781"/>
      <w:bookmarkStart w:id="1844" w:name="_Toc535505083"/>
      <w:bookmarkStart w:id="1845" w:name="_Toc535509403"/>
      <w:bookmarkStart w:id="1846" w:name="_Toc535510096"/>
      <w:bookmarkStart w:id="1847" w:name="_Toc535512849"/>
      <w:bookmarkStart w:id="1848" w:name="_Toc535512938"/>
      <w:bookmarkStart w:id="1849" w:name="_Toc535527962"/>
      <w:bookmarkStart w:id="1850" w:name="_Toc535536167"/>
      <w:bookmarkStart w:id="1851" w:name="_Toc535575160"/>
      <w:bookmarkStart w:id="1852" w:name="_Toc535587618"/>
      <w:bookmarkStart w:id="1853" w:name="_Toc535587875"/>
      <w:bookmarkStart w:id="1854" w:name="_Toc535588560"/>
      <w:bookmarkStart w:id="1855" w:name="_Toc535589787"/>
      <w:bookmarkStart w:id="1856" w:name="_Toc535590251"/>
      <w:bookmarkStart w:id="1857" w:name="_Toc535594681"/>
      <w:bookmarkStart w:id="1858" w:name="_Toc535832362"/>
      <w:bookmarkStart w:id="1859" w:name="_Toc535834298"/>
      <w:bookmarkStart w:id="1860" w:name="_Toc535846134"/>
      <w:bookmarkStart w:id="1861" w:name="_Toc535846326"/>
      <w:bookmarkStart w:id="1862" w:name="_Toc535853050"/>
      <w:bookmarkStart w:id="1863" w:name="_Toc535853297"/>
      <w:bookmarkStart w:id="1864" w:name="_Toc535854191"/>
      <w:bookmarkStart w:id="1865" w:name="_Toc535854717"/>
      <w:bookmarkStart w:id="1866" w:name="_Toc535918681"/>
      <w:bookmarkStart w:id="1867" w:name="_Toc535932544"/>
      <w:bookmarkStart w:id="1868" w:name="_Toc535932636"/>
      <w:bookmarkStart w:id="1869" w:name="_Toc535933467"/>
      <w:bookmarkStart w:id="1870" w:name="_Toc535934359"/>
      <w:bookmarkStart w:id="1871" w:name="_Toc535935110"/>
      <w:bookmarkStart w:id="1872" w:name="_Toc535935885"/>
      <w:bookmarkStart w:id="1873" w:name="_Toc535938420"/>
      <w:bookmarkStart w:id="1874" w:name="_Toc535938769"/>
      <w:bookmarkStart w:id="1875" w:name="_Toc535942455"/>
      <w:bookmarkStart w:id="1876" w:name="_Toc535942692"/>
      <w:bookmarkStart w:id="1877" w:name="_Toc535942914"/>
      <w:bookmarkStart w:id="1878" w:name="_Toc535943010"/>
      <w:bookmarkStart w:id="1879" w:name="_Toc535943106"/>
      <w:bookmarkStart w:id="1880" w:name="_Toc535947855"/>
      <w:bookmarkStart w:id="1881" w:name="_Toc536006909"/>
      <w:bookmarkStart w:id="1882" w:name="_Toc536110540"/>
      <w:bookmarkStart w:id="1883" w:name="_Toc536110916"/>
      <w:bookmarkStart w:id="1884" w:name="_Toc536112135"/>
      <w:bookmarkStart w:id="1885" w:name="_Toc536112455"/>
      <w:bookmarkStart w:id="1886" w:name="_Toc536113340"/>
      <w:bookmarkStart w:id="1887" w:name="_Toc536113552"/>
      <w:bookmarkStart w:id="1888" w:name="_Toc536113764"/>
      <w:bookmarkStart w:id="1889" w:name="_Toc536115063"/>
      <w:bookmarkStart w:id="1890" w:name="_Toc536115333"/>
      <w:bookmarkStart w:id="1891" w:name="_Toc536117523"/>
      <w:bookmarkStart w:id="1892" w:name="_Toc536117738"/>
      <w:bookmarkStart w:id="1893" w:name="_Toc536118759"/>
      <w:bookmarkStart w:id="1894" w:name="_Toc536120051"/>
      <w:bookmarkStart w:id="1895" w:name="_Toc536120267"/>
      <w:bookmarkStart w:id="1896" w:name="_Toc536127329"/>
      <w:bookmarkStart w:id="1897" w:name="_Toc536127546"/>
      <w:bookmarkStart w:id="1898" w:name="_Toc536128330"/>
      <w:bookmarkStart w:id="1899" w:name="_Toc536129453"/>
      <w:bookmarkStart w:id="1900" w:name="_Toc536129671"/>
      <w:bookmarkStart w:id="1901" w:name="_Toc536129892"/>
      <w:bookmarkStart w:id="1902" w:name="_Toc536130115"/>
      <w:bookmarkStart w:id="1903" w:name="_Toc536130341"/>
      <w:bookmarkStart w:id="1904" w:name="_Toc536130577"/>
      <w:bookmarkStart w:id="1905" w:name="_Toc536131271"/>
      <w:bookmarkStart w:id="1906" w:name="_Toc536131532"/>
      <w:bookmarkStart w:id="1907" w:name="_Toc536199945"/>
      <w:bookmarkStart w:id="1908" w:name="_Toc536200192"/>
      <w:bookmarkStart w:id="1909" w:name="_Toc536200687"/>
      <w:bookmarkStart w:id="1910" w:name="_Toc536200935"/>
      <w:bookmarkStart w:id="1911" w:name="_Toc536201182"/>
      <w:bookmarkStart w:id="1912" w:name="_Toc536201429"/>
      <w:bookmarkStart w:id="1913" w:name="_Toc536202344"/>
      <w:bookmarkStart w:id="1914" w:name="_Toc536203715"/>
      <w:bookmarkStart w:id="1915" w:name="_Toc536203961"/>
      <w:bookmarkStart w:id="1916" w:name="_Toc536204207"/>
      <w:bookmarkStart w:id="1917" w:name="_Toc536539355"/>
      <w:bookmarkStart w:id="1918" w:name="_Toc536539608"/>
      <w:bookmarkStart w:id="1919" w:name="_Toc536543384"/>
      <w:bookmarkStart w:id="1920" w:name="_Toc536543638"/>
      <w:bookmarkStart w:id="1921" w:name="_Toc536544529"/>
      <w:bookmarkStart w:id="1922" w:name="_Toc536545469"/>
      <w:bookmarkStart w:id="1923" w:name="_Toc536546620"/>
      <w:bookmarkStart w:id="1924" w:name="_Toc536626916"/>
      <w:bookmarkStart w:id="1925" w:name="_Toc536725995"/>
      <w:bookmarkStart w:id="1926" w:name="_Toc536741091"/>
      <w:bookmarkStart w:id="1927" w:name="_Toc536741348"/>
      <w:bookmarkStart w:id="1928" w:name="_Toc536741604"/>
      <w:bookmarkStart w:id="1929" w:name="_Toc536784663"/>
      <w:bookmarkStart w:id="1930" w:name="_Toc536797558"/>
      <w:bookmarkStart w:id="1931" w:name="_Toc536797821"/>
      <w:bookmarkStart w:id="1932" w:name="_Toc536798218"/>
      <w:bookmarkStart w:id="1933" w:name="_Toc536798473"/>
      <w:bookmarkStart w:id="1934" w:name="_Toc536798728"/>
      <w:bookmarkStart w:id="1935" w:name="_Toc536800431"/>
      <w:bookmarkStart w:id="1936" w:name="_Ref53101264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37" w:name="_Toc534793269"/>
      <w:bookmarkStart w:id="1938" w:name="_Toc534794027"/>
      <w:bookmarkStart w:id="1939" w:name="_Toc534794122"/>
      <w:bookmarkStart w:id="1940" w:name="_Toc534794219"/>
      <w:bookmarkStart w:id="1941" w:name="_Toc534796851"/>
      <w:bookmarkStart w:id="1942" w:name="_Toc534878107"/>
      <w:bookmarkStart w:id="1943" w:name="_Toc534878201"/>
      <w:bookmarkStart w:id="1944" w:name="_Toc534880539"/>
      <w:bookmarkStart w:id="1945" w:name="_Toc534895271"/>
      <w:bookmarkStart w:id="1946" w:name="_Toc534895988"/>
      <w:bookmarkStart w:id="1947" w:name="_Toc534896542"/>
      <w:bookmarkStart w:id="1948" w:name="_Toc534896935"/>
      <w:bookmarkStart w:id="1949" w:name="_Toc534983331"/>
      <w:bookmarkStart w:id="1950" w:name="_Toc534984865"/>
      <w:bookmarkStart w:id="1951" w:name="_Toc535242957"/>
      <w:bookmarkStart w:id="1952" w:name="_Toc535243309"/>
      <w:bookmarkStart w:id="1953" w:name="_Toc535245092"/>
      <w:bookmarkStart w:id="1954" w:name="_Toc535248216"/>
      <w:bookmarkStart w:id="1955" w:name="_Toc535248633"/>
      <w:bookmarkStart w:id="1956" w:name="_Toc535250112"/>
      <w:bookmarkStart w:id="1957" w:name="_Toc535251292"/>
      <w:bookmarkStart w:id="1958" w:name="_Toc535251833"/>
      <w:bookmarkStart w:id="1959" w:name="_Toc535252187"/>
      <w:bookmarkStart w:id="1960" w:name="_Toc535346255"/>
      <w:bookmarkStart w:id="1961" w:name="_Toc535418782"/>
      <w:bookmarkStart w:id="1962" w:name="_Toc535505084"/>
      <w:bookmarkStart w:id="1963" w:name="_Toc535509404"/>
      <w:bookmarkStart w:id="1964" w:name="_Toc535510097"/>
      <w:bookmarkStart w:id="1965" w:name="_Toc535512850"/>
      <w:bookmarkStart w:id="1966" w:name="_Toc535512939"/>
      <w:bookmarkStart w:id="1967" w:name="_Toc535527963"/>
      <w:bookmarkStart w:id="1968" w:name="_Toc535536168"/>
      <w:bookmarkStart w:id="1969" w:name="_Toc535575161"/>
      <w:bookmarkStart w:id="1970" w:name="_Toc535587619"/>
      <w:bookmarkStart w:id="1971" w:name="_Toc535587876"/>
      <w:bookmarkStart w:id="1972" w:name="_Toc535588561"/>
      <w:bookmarkStart w:id="1973" w:name="_Toc535589788"/>
      <w:bookmarkStart w:id="1974" w:name="_Toc535590252"/>
      <w:bookmarkStart w:id="1975" w:name="_Toc535594682"/>
      <w:bookmarkStart w:id="1976" w:name="_Toc535832363"/>
      <w:bookmarkStart w:id="1977" w:name="_Toc535834299"/>
      <w:bookmarkStart w:id="1978" w:name="_Toc535846135"/>
      <w:bookmarkStart w:id="1979" w:name="_Toc535846327"/>
      <w:bookmarkStart w:id="1980" w:name="_Toc535853051"/>
      <w:bookmarkStart w:id="1981" w:name="_Toc535853298"/>
      <w:bookmarkStart w:id="1982" w:name="_Toc535854192"/>
      <w:bookmarkStart w:id="1983" w:name="_Toc535854718"/>
      <w:bookmarkStart w:id="1984" w:name="_Toc535918682"/>
      <w:bookmarkStart w:id="1985" w:name="_Toc535932545"/>
      <w:bookmarkStart w:id="1986" w:name="_Toc535932637"/>
      <w:bookmarkStart w:id="1987" w:name="_Toc535933468"/>
      <w:bookmarkStart w:id="1988" w:name="_Toc535934360"/>
      <w:bookmarkStart w:id="1989" w:name="_Toc535935111"/>
      <w:bookmarkStart w:id="1990" w:name="_Toc535935886"/>
      <w:bookmarkStart w:id="1991" w:name="_Toc535938421"/>
      <w:bookmarkStart w:id="1992" w:name="_Toc535938770"/>
      <w:bookmarkStart w:id="1993" w:name="_Toc535942456"/>
      <w:bookmarkStart w:id="1994" w:name="_Toc535942693"/>
      <w:bookmarkStart w:id="1995" w:name="_Toc535942915"/>
      <w:bookmarkStart w:id="1996" w:name="_Toc535943011"/>
      <w:bookmarkStart w:id="1997" w:name="_Toc535943107"/>
      <w:bookmarkStart w:id="1998" w:name="_Toc535947856"/>
      <w:bookmarkStart w:id="1999" w:name="_Toc536006910"/>
      <w:bookmarkStart w:id="2000" w:name="_Toc536110541"/>
      <w:bookmarkStart w:id="2001" w:name="_Toc536110917"/>
      <w:bookmarkStart w:id="2002" w:name="_Toc536112136"/>
      <w:bookmarkStart w:id="2003" w:name="_Toc536112456"/>
      <w:bookmarkStart w:id="2004" w:name="_Toc536113341"/>
      <w:bookmarkStart w:id="2005" w:name="_Toc536113553"/>
      <w:bookmarkStart w:id="2006" w:name="_Toc536113765"/>
      <w:bookmarkStart w:id="2007" w:name="_Toc536115064"/>
      <w:bookmarkStart w:id="2008" w:name="_Toc536115334"/>
      <w:bookmarkStart w:id="2009" w:name="_Toc536117524"/>
      <w:bookmarkStart w:id="2010" w:name="_Toc536117739"/>
      <w:bookmarkStart w:id="2011" w:name="_Toc536118760"/>
      <w:bookmarkStart w:id="2012" w:name="_Toc536120052"/>
      <w:bookmarkStart w:id="2013" w:name="_Toc536120268"/>
      <w:bookmarkStart w:id="2014" w:name="_Toc536127330"/>
      <w:bookmarkStart w:id="2015" w:name="_Toc536127547"/>
      <w:bookmarkStart w:id="2016" w:name="_Toc536128331"/>
      <w:bookmarkStart w:id="2017" w:name="_Toc536129454"/>
      <w:bookmarkStart w:id="2018" w:name="_Toc536129672"/>
      <w:bookmarkStart w:id="2019" w:name="_Toc536129893"/>
      <w:bookmarkStart w:id="2020" w:name="_Toc536130116"/>
      <w:bookmarkStart w:id="2021" w:name="_Toc536130342"/>
      <w:bookmarkStart w:id="2022" w:name="_Toc536130578"/>
      <w:bookmarkStart w:id="2023" w:name="_Toc536131272"/>
      <w:bookmarkStart w:id="2024" w:name="_Toc536131533"/>
      <w:bookmarkStart w:id="2025" w:name="_Toc536199946"/>
      <w:bookmarkStart w:id="2026" w:name="_Toc536200193"/>
      <w:bookmarkStart w:id="2027" w:name="_Toc536200688"/>
      <w:bookmarkStart w:id="2028" w:name="_Toc536200936"/>
      <w:bookmarkStart w:id="2029" w:name="_Toc536201183"/>
      <w:bookmarkStart w:id="2030" w:name="_Toc536201430"/>
      <w:bookmarkStart w:id="2031" w:name="_Toc536202345"/>
      <w:bookmarkStart w:id="2032" w:name="_Toc536203716"/>
      <w:bookmarkStart w:id="2033" w:name="_Toc536203962"/>
      <w:bookmarkStart w:id="2034" w:name="_Toc536204208"/>
      <w:bookmarkStart w:id="2035" w:name="_Toc536539356"/>
      <w:bookmarkStart w:id="2036" w:name="_Toc536539609"/>
      <w:bookmarkStart w:id="2037" w:name="_Toc536543385"/>
      <w:bookmarkStart w:id="2038" w:name="_Toc536543639"/>
      <w:bookmarkStart w:id="2039" w:name="_Toc536544530"/>
      <w:bookmarkStart w:id="2040" w:name="_Toc536545470"/>
      <w:bookmarkStart w:id="2041" w:name="_Toc536546621"/>
      <w:bookmarkStart w:id="2042" w:name="_Toc536626917"/>
      <w:bookmarkStart w:id="2043" w:name="_Toc536725996"/>
      <w:bookmarkStart w:id="2044" w:name="_Toc536741092"/>
      <w:bookmarkStart w:id="2045" w:name="_Toc536741349"/>
      <w:bookmarkStart w:id="2046" w:name="_Toc536741605"/>
      <w:bookmarkStart w:id="2047" w:name="_Toc536784664"/>
      <w:bookmarkStart w:id="2048" w:name="_Toc536797559"/>
      <w:bookmarkStart w:id="2049" w:name="_Toc536797822"/>
      <w:bookmarkStart w:id="2050" w:name="_Toc536798219"/>
      <w:bookmarkStart w:id="2051" w:name="_Toc536798474"/>
      <w:bookmarkStart w:id="2052" w:name="_Toc536798729"/>
      <w:bookmarkStart w:id="2053" w:name="_Toc536800432"/>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14:paraId="58616707" w14:textId="31864B3D" w:rsidR="006F4286" w:rsidRDefault="006F4286" w:rsidP="0062290B">
      <w:pPr>
        <w:pStyle w:val="Titre2"/>
        <w:spacing w:after="240"/>
        <w:ind w:left="708" w:hanging="578"/>
      </w:pPr>
      <w:bookmarkStart w:id="2054" w:name="_Toc536800433"/>
      <w:r>
        <w:t xml:space="preserve">Méthode d’analyse de la </w:t>
      </w:r>
      <w:bookmarkEnd w:id="1936"/>
      <w:r>
        <w:t>stabilité</w:t>
      </w:r>
      <w:bookmarkEnd w:id="2054"/>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9D62B3"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55" w:name="_Toc536800434"/>
      <w:r>
        <w:t>Coefficients d’influence de l’effet Morton</w:t>
      </w:r>
      <w:bookmarkEnd w:id="2055"/>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9D62B3"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6" w:name="_Ref536438342"/>
            <w:r w:rsidRPr="00822191">
              <w:rPr>
                <w:rFonts w:ascii="Times New Roman" w:eastAsia="Times New Roman" w:hAnsi="Times New Roman"/>
                <w:b/>
                <w:iCs w:val="0"/>
                <w:color w:val="auto"/>
                <w:sz w:val="22"/>
                <w:szCs w:val="22"/>
                <w:lang w:eastAsia="fr-FR"/>
              </w:rPr>
              <w:t xml:space="preserve"> </w:t>
            </w:r>
            <w:bookmarkEnd w:id="2056"/>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7" w:name="_Ref518574219"/>
            <w:r w:rsidRPr="00B70EB0">
              <w:rPr>
                <w:rFonts w:ascii="Times New Roman" w:eastAsia="Times New Roman" w:hAnsi="Times New Roman"/>
                <w:b/>
                <w:iCs w:val="0"/>
                <w:color w:val="auto"/>
                <w:sz w:val="22"/>
                <w:szCs w:val="22"/>
                <w:lang w:eastAsia="fr-FR"/>
              </w:rPr>
              <w:t xml:space="preserve"> </w:t>
            </w:r>
            <w:bookmarkEnd w:id="2057"/>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9D62B3"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58" w:name="_Ref534201420"/>
            <w:r>
              <w:rPr>
                <w:rFonts w:ascii="Times New Roman" w:eastAsia="Times New Roman" w:hAnsi="Times New Roman"/>
                <w:b/>
                <w:iCs w:val="0"/>
                <w:color w:val="auto"/>
                <w:sz w:val="22"/>
                <w:szCs w:val="22"/>
                <w:lang w:val="en-US" w:eastAsia="fr-FR"/>
              </w:rPr>
              <w:t xml:space="preserve"> </w:t>
            </w:r>
            <w:bookmarkEnd w:id="2058"/>
          </w:p>
        </w:tc>
      </w:tr>
    </w:tbl>
    <w:p w14:paraId="00974CFA" w14:textId="58F2A63C" w:rsidR="006F4286" w:rsidRPr="00FA40FE" w:rsidRDefault="006F4286" w:rsidP="006F4286">
      <w:pPr>
        <w:pStyle w:val="Titre3"/>
        <w:spacing w:before="240" w:after="240"/>
        <w:ind w:left="709"/>
      </w:pPr>
      <w:bookmarkStart w:id="2059" w:name="_Toc536800435"/>
      <w:r>
        <w:t>Critère de stabilité</w:t>
      </w:r>
      <w:bookmarkEnd w:id="2059"/>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60" w:name="_Ref530059670"/>
            <w:r w:rsidRPr="00E03861">
              <w:rPr>
                <w:rFonts w:ascii="Times New Roman" w:eastAsiaTheme="minorEastAsia" w:hAnsi="Times New Roman"/>
                <w:b/>
                <w:i/>
              </w:rPr>
              <w:t xml:space="preserve"> </w:t>
            </w:r>
            <w:bookmarkEnd w:id="2060"/>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9D62B3"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61" w:name="_Ref530060431"/>
            <w:r w:rsidRPr="00E03861">
              <w:rPr>
                <w:rFonts w:ascii="Times New Roman" w:eastAsiaTheme="minorEastAsia" w:hAnsi="Times New Roman"/>
                <w:b/>
                <w:i/>
              </w:rPr>
              <w:t xml:space="preserve"> </w:t>
            </w:r>
            <w:bookmarkEnd w:id="2061"/>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62" w:name="_Ref531096466"/>
            <w:r w:rsidRPr="00E03861">
              <w:rPr>
                <w:rFonts w:ascii="Times New Roman" w:eastAsiaTheme="minorEastAsia" w:hAnsi="Times New Roman"/>
                <w:b/>
                <w:i/>
              </w:rPr>
              <w:t xml:space="preserve"> </w:t>
            </w:r>
            <w:bookmarkEnd w:id="2062"/>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63" w:name="_Toc536800436"/>
      <w:r>
        <w:t>Approche Lorenz et Murphy</w:t>
      </w:r>
      <w:bookmarkEnd w:id="2063"/>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64" w:name="_Ref518572565"/>
            <w:r w:rsidRPr="008C024E">
              <w:rPr>
                <w:rFonts w:ascii="Times New Roman" w:eastAsia="Times New Roman" w:hAnsi="Times New Roman"/>
                <w:b/>
                <w:iCs w:val="0"/>
                <w:color w:val="auto"/>
                <w:sz w:val="22"/>
                <w:szCs w:val="22"/>
                <w:lang w:eastAsia="fr-FR"/>
              </w:rPr>
              <w:t xml:space="preserve"> </w:t>
            </w:r>
            <w:bookmarkEnd w:id="2064"/>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65" w:name="_Toc536800437"/>
      <w:r>
        <w:t>Approche analytique améliorée</w:t>
      </w:r>
      <w:bookmarkEnd w:id="2065"/>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66" w:name="_Ref531204113"/>
      <w:bookmarkStart w:id="2067" w:name="_Toc536112276"/>
      <w:bookmarkStart w:id="2068"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66"/>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67"/>
      <w:bookmarkEnd w:id="2068"/>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9D62B3"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69" w:name="_Toc536800438"/>
      <w:r w:rsidRPr="00EA3D98">
        <w:t xml:space="preserve">Application au Banc de l’effet Morton </w:t>
      </w:r>
      <w:r>
        <w:t>(BEM)</w:t>
      </w:r>
      <w:bookmarkEnd w:id="2069"/>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070" w:name="_Toc536800439"/>
      <w:r>
        <w:lastRenderedPageBreak/>
        <w:t>Configuration du rotor</w:t>
      </w:r>
      <w:r w:rsidR="003F464C">
        <w:t xml:space="preserve"> court</w:t>
      </w:r>
      <w:r>
        <w:t xml:space="preserve"> 430mm</w:t>
      </w:r>
      <w:bookmarkEnd w:id="2070"/>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071" w:name="_Ref531015477"/>
            <w:bookmarkStart w:id="2072" w:name="_Toc536112252"/>
            <w:bookmarkStart w:id="2073"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71"/>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2072"/>
            <w:bookmarkEnd w:id="2073"/>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074" w:name="_Ref531019019"/>
            <w:bookmarkStart w:id="2075" w:name="_Toc536112253"/>
            <w:bookmarkStart w:id="2076"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2074"/>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075"/>
            <w:bookmarkEnd w:id="2076"/>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077" w:name="_Ref534218071"/>
      <w:bookmarkStart w:id="2078" w:name="_Toc536112277"/>
      <w:bookmarkStart w:id="2079"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2077"/>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078"/>
      <w:bookmarkEnd w:id="2079"/>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080" w:name="_Ref531193074"/>
            <w:bookmarkStart w:id="2081" w:name="_Toc536112254"/>
            <w:bookmarkStart w:id="2082"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2080"/>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081"/>
            <w:bookmarkEnd w:id="2082"/>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083" w:name="_Ref535497157"/>
      <w:bookmarkStart w:id="2084" w:name="_Toc536112255"/>
      <w:bookmarkStart w:id="2085"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083"/>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84"/>
      <w:bookmarkEnd w:id="2085"/>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086" w:name="_Ref531095594"/>
      <w:bookmarkStart w:id="2087" w:name="_Toc536112256"/>
      <w:bookmarkStart w:id="2088"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2086"/>
      <w:r w:rsidRPr="00FC14C6">
        <w:rPr>
          <w:sz w:val="22"/>
        </w:rPr>
        <w:t> : champ de température imposé au modèle thermomécanique</w:t>
      </w:r>
      <w:bookmarkEnd w:id="2087"/>
      <w:bookmarkEnd w:id="2088"/>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089" w:name="_Ref531096885"/>
      <w:bookmarkStart w:id="2090" w:name="_Toc536112258"/>
      <w:bookmarkStart w:id="2091"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89"/>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90"/>
      <w:bookmarkEnd w:id="2091"/>
    </w:p>
    <w:p w14:paraId="46F1C6C6" w14:textId="03C6BD99" w:rsidR="00AE4728" w:rsidRPr="00FC14C6" w:rsidRDefault="00AE4728" w:rsidP="0037172D">
      <w:pPr>
        <w:pStyle w:val="Default"/>
        <w:spacing w:before="240" w:after="240" w:line="360" w:lineRule="auto"/>
        <w:ind w:firstLine="709"/>
        <w:jc w:val="both"/>
        <w:rPr>
          <w:sz w:val="22"/>
        </w:rPr>
      </w:pPr>
      <w:bookmarkStart w:id="2092"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093" w:name="_Ref535593984"/>
      <w:bookmarkStart w:id="2094" w:name="_Toc536800440"/>
      <w:r>
        <w:lastRenderedPageBreak/>
        <w:t xml:space="preserve">Configuration du rotor </w:t>
      </w:r>
      <w:bookmarkEnd w:id="2092"/>
      <w:r w:rsidR="008A6682">
        <w:t>long 700mm</w:t>
      </w:r>
      <w:bookmarkEnd w:id="2093"/>
      <w:bookmarkEnd w:id="2094"/>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095" w:name="_Ref531189711"/>
            <w:bookmarkStart w:id="2096" w:name="_Toc536112259"/>
            <w:bookmarkStart w:id="2097"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095"/>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96"/>
            <w:bookmarkEnd w:id="2097"/>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098" w:name="_Ref534232364"/>
            <w:bookmarkStart w:id="2099" w:name="_Toc536112260"/>
            <w:bookmarkStart w:id="2100"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209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99"/>
            <w:bookmarkEnd w:id="2100"/>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101" w:name="_Ref531186850"/>
      <w:bookmarkStart w:id="2102" w:name="_Ref534380440"/>
      <w:bookmarkStart w:id="2103" w:name="_Toc536112278"/>
      <w:bookmarkStart w:id="2104"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101"/>
      <w:bookmarkEnd w:id="2102"/>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03"/>
      <w:bookmarkEnd w:id="2104"/>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05" w:name="_Ref534295302"/>
            <w:bookmarkStart w:id="2106" w:name="_Toc536112261"/>
            <w:bookmarkStart w:id="2107"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210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06"/>
            <w:bookmarkEnd w:id="2107"/>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08" w:name="_Ref531186145"/>
      <w:bookmarkStart w:id="2109" w:name="_Toc536112262"/>
      <w:bookmarkStart w:id="2110"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08"/>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09"/>
      <w:bookmarkEnd w:id="2110"/>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11" w:name="_Ref531184866"/>
      <w:bookmarkStart w:id="2112" w:name="_Toc536112263"/>
      <w:bookmarkStart w:id="2113"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11"/>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12"/>
      <w:bookmarkEnd w:id="2113"/>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14" w:name="_Ref534382904"/>
      <w:bookmarkStart w:id="2115" w:name="_Toc536112279"/>
      <w:bookmarkStart w:id="2116"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14"/>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15"/>
      <w:bookmarkEnd w:id="2116"/>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17" w:name="_Toc536800441"/>
      <w:bookmarkStart w:id="2118" w:name="_Toc534984877"/>
      <w:r>
        <w:rPr>
          <w:lang w:eastAsia="zh-CN"/>
        </w:rPr>
        <w:t>Tech</w:t>
      </w:r>
      <w:r w:rsidR="0052000A">
        <w:rPr>
          <w:lang w:eastAsia="zh-CN"/>
        </w:rPr>
        <w:t>niques à mettre en oeuvre pour é</w:t>
      </w:r>
      <w:r>
        <w:rPr>
          <w:lang w:eastAsia="zh-CN"/>
        </w:rPr>
        <w:t>viter l’instabilite de l’effet Morton</w:t>
      </w:r>
      <w:bookmarkEnd w:id="2117"/>
      <w:r>
        <w:rPr>
          <w:lang w:eastAsia="zh-CN"/>
        </w:rPr>
        <w:t xml:space="preserve"> </w:t>
      </w:r>
      <w:bookmarkEnd w:id="2118"/>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19"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19"/>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20" w:name="_Ref536721498"/>
      <w:bookmarkStart w:id="2121" w:name="_Toc536112264"/>
      <w:bookmarkStart w:id="2122"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20"/>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2121"/>
      <w:bookmarkEnd w:id="2122"/>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23" w:name="_Ref536452193"/>
      <w:bookmarkStart w:id="2124"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23"/>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2124"/>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25" w:name="_Ref536798917"/>
      <w:bookmarkStart w:id="2126"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25"/>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2126"/>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27" w:name="_Ref535589702"/>
      <w:bookmarkStart w:id="2128" w:name="_Toc536112265"/>
      <w:bookmarkStart w:id="2129"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27"/>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28"/>
      <w:bookmarkEnd w:id="2129"/>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30" w:name="_Ref532235910"/>
      <w:bookmarkStart w:id="2131" w:name="_Toc536112266"/>
      <w:bookmarkStart w:id="2132"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30"/>
      <w:r w:rsidRPr="002344CF">
        <w:rPr>
          <w:rFonts w:ascii="Calibri" w:eastAsia="Times New Roman" w:hAnsi="Calibri" w:cs="Times New Roman"/>
          <w:i w:val="0"/>
          <w:iCs w:val="0"/>
          <w:color w:val="auto"/>
          <w:sz w:val="22"/>
          <w:szCs w:val="22"/>
        </w:rPr>
        <w:t> : Comparaison des coefficients d’influence de l’effet Morton entre les cas d’études</w:t>
      </w:r>
      <w:bookmarkEnd w:id="2131"/>
      <w:bookmarkEnd w:id="2132"/>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133" w:name="_Ref532235878"/>
      <w:bookmarkStart w:id="2134" w:name="_Toc536112267"/>
      <w:bookmarkStart w:id="2135"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33"/>
      <w:r w:rsidRPr="00872B75">
        <w:rPr>
          <w:rFonts w:ascii="Calibri" w:eastAsia="Times New Roman" w:hAnsi="Calibri" w:cs="Times New Roman"/>
          <w:i w:val="0"/>
          <w:iCs w:val="0"/>
          <w:color w:val="auto"/>
          <w:sz w:val="22"/>
          <w:szCs w:val="22"/>
        </w:rPr>
        <w:t> : Résultat de l’analyse de l’effet Morton des cas</w:t>
      </w:r>
      <w:bookmarkEnd w:id="2134"/>
      <w:bookmarkEnd w:id="2135"/>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36" w:name="_Toc534984879"/>
      <w:bookmarkStart w:id="2137"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36"/>
      <w:bookmarkEnd w:id="2137"/>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38" w:name="_Toc536800444"/>
      <w:r>
        <w:rPr>
          <w:lang w:eastAsia="zh-CN"/>
        </w:rPr>
        <w:t xml:space="preserve">Parametres influents sur le coefficient </w:t>
      </w:r>
      <m:oMath>
        <m:r>
          <m:rPr>
            <m:sty m:val="bi"/>
          </m:rPr>
          <w:rPr>
            <w:rFonts w:ascii="Cambria Math" w:hAnsi="Cambria Math"/>
            <w:lang w:eastAsia="zh-CN"/>
          </w:rPr>
          <m:t>B</m:t>
        </m:r>
      </m:oMath>
      <w:bookmarkEnd w:id="2138"/>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39" w:name="_Toc536800445"/>
      <w:r>
        <w:rPr>
          <w:lang w:eastAsia="zh-CN"/>
        </w:rPr>
        <w:t xml:space="preserve">Parametres influents sur le coefficient </w:t>
      </w:r>
      <m:oMath>
        <m:r>
          <m:rPr>
            <m:sty m:val="bi"/>
          </m:rPr>
          <w:rPr>
            <w:rFonts w:ascii="Cambria Math" w:hAnsi="Cambria Math"/>
            <w:lang w:eastAsia="zh-CN"/>
          </w:rPr>
          <m:t>A</m:t>
        </m:r>
      </m:oMath>
      <w:bookmarkEnd w:id="2139"/>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40" w:name="_Ref532298509"/>
      <w:bookmarkStart w:id="2141" w:name="_Toc536112280"/>
      <w:bookmarkStart w:id="2142" w:name="_Toc536627097"/>
      <w:bookmarkStart w:id="2143"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40"/>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41"/>
      <w:bookmarkEnd w:id="2142"/>
      <w:bookmarkEnd w:id="2143"/>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44" w:name="_Toc536800446"/>
      <w:r>
        <w:t>Conclusion</w:t>
      </w:r>
      <w:bookmarkEnd w:id="2144"/>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45" w:name="_Toc536800447"/>
      <w:r w:rsidRPr="005B6FDA">
        <w:lastRenderedPageBreak/>
        <w:t>Conclusion</w:t>
      </w:r>
      <w:r w:rsidR="005C2433" w:rsidRPr="005B6FDA">
        <w:t xml:space="preserve"> générale</w:t>
      </w:r>
      <w:bookmarkEnd w:id="2145"/>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46" w:name="_Annexe_A_:"/>
      <w:bookmarkStart w:id="2147" w:name="_Ref535938142"/>
      <w:bookmarkStart w:id="2148" w:name="_Toc536800448"/>
      <w:bookmarkEnd w:id="2146"/>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47"/>
      <w:bookmarkEnd w:id="2148"/>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149" w:name="_Ref536127479"/>
      <w:bookmarkStart w:id="2150"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49"/>
      <w:r w:rsidR="007B25CC" w:rsidRPr="005320DE">
        <w:rPr>
          <w:rFonts w:eastAsia="Times New Roman" w:cs="Times New Roman"/>
          <w:i w:val="0"/>
          <w:iCs w:val="0"/>
          <w:color w:val="auto"/>
          <w:sz w:val="22"/>
          <w:szCs w:val="20"/>
          <w:lang w:eastAsia="fr-FR"/>
        </w:rPr>
        <w:t>: Le patin incliné 1D</w:t>
      </w:r>
      <w:bookmarkEnd w:id="2150"/>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51" w:name="_Ref536128481"/>
      <w:bookmarkStart w:id="2152"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51"/>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52"/>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53"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53"/>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54" w:name="_Ref536129341"/>
      <w:bookmarkStart w:id="2155"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54"/>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55"/>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9D62B3"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9D62B3"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56" w:name="_Ref536008842"/>
            <w:r w:rsidRPr="005600FC">
              <w:rPr>
                <w:rFonts w:ascii="Times New Roman" w:eastAsia="Times New Roman" w:hAnsi="Times New Roman"/>
                <w:b/>
                <w:iCs w:val="0"/>
                <w:color w:val="auto"/>
                <w:sz w:val="22"/>
                <w:szCs w:val="22"/>
                <w:lang w:eastAsia="fr-FR"/>
              </w:rPr>
              <w:t xml:space="preserve"> </w:t>
            </w:r>
            <w:bookmarkEnd w:id="2156"/>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157" w:name="_Ref536129823"/>
      <w:bookmarkStart w:id="2158"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157"/>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158"/>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159" w:name="_Ref536129824"/>
      <w:bookmarkStart w:id="2160"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2159"/>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160"/>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161" w:name="_Ref536129825"/>
      <w:bookmarkStart w:id="2162"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161"/>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162"/>
    </w:p>
    <w:p w14:paraId="377A807A" w14:textId="701C29A8" w:rsidR="00704E8C" w:rsidRDefault="00704E8C" w:rsidP="00E0308D">
      <w:pPr>
        <w:pStyle w:val="Titre2"/>
        <w:numPr>
          <w:ilvl w:val="1"/>
          <w:numId w:val="33"/>
        </w:numPr>
        <w:ind w:left="709"/>
        <w:rPr>
          <w:caps w:val="0"/>
        </w:rPr>
      </w:pPr>
      <w:bookmarkStart w:id="2163" w:name="_Toc536800450"/>
      <w:r w:rsidRPr="00704E8C">
        <w:rPr>
          <w:caps w:val="0"/>
        </w:rPr>
        <w:t>Discrétisation quand la température e</w:t>
      </w:r>
      <w:r>
        <w:rPr>
          <w:caps w:val="0"/>
        </w:rPr>
        <w:t xml:space="preserve">st approximée par des polynômes </w:t>
      </w:r>
      <w:r w:rsidRPr="00704E8C">
        <w:rPr>
          <w:caps w:val="0"/>
        </w:rPr>
        <w:t>de Legendre</w:t>
      </w:r>
      <w:bookmarkEnd w:id="2163"/>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164" w:name="_Ref536130758"/>
      <w:bookmarkStart w:id="2165"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164"/>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165"/>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166" w:name="_Ref536130759"/>
      <w:bookmarkStart w:id="2167" w:name="_Ref524006384"/>
      <w:bookmarkStart w:id="2168"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166"/>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167"/>
      <w:bookmarkEnd w:id="2168"/>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169" w:name="_Ref536130760"/>
      <w:bookmarkStart w:id="2170" w:name="_Ref524006726"/>
      <w:bookmarkStart w:id="2171"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69"/>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170"/>
      <w:bookmarkEnd w:id="2171"/>
    </w:p>
    <w:p w14:paraId="11FDD87F" w14:textId="62A3C2F2" w:rsidR="009564B9" w:rsidRPr="00642BE2" w:rsidRDefault="00431295" w:rsidP="00E0308D">
      <w:pPr>
        <w:pStyle w:val="Titre2"/>
        <w:numPr>
          <w:ilvl w:val="1"/>
          <w:numId w:val="33"/>
        </w:numPr>
        <w:spacing w:after="240"/>
        <w:ind w:left="709" w:hanging="709"/>
        <w:rPr>
          <w:caps w:val="0"/>
        </w:rPr>
      </w:pPr>
      <w:bookmarkStart w:id="2172" w:name="_Toc536800451"/>
      <w:r w:rsidRPr="00431295">
        <w:rPr>
          <w:caps w:val="0"/>
        </w:rPr>
        <w:t xml:space="preserve">Comparaison </w:t>
      </w:r>
      <w:r>
        <w:rPr>
          <w:caps w:val="0"/>
        </w:rPr>
        <w:t>supplémentaires</w:t>
      </w:r>
      <w:r w:rsidRPr="00431295">
        <w:rPr>
          <w:caps w:val="0"/>
        </w:rPr>
        <w:t xml:space="preserve"> des résultats numériques</w:t>
      </w:r>
      <w:bookmarkEnd w:id="2172"/>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173" w:name="_Ref536130802"/>
      <w:bookmarkStart w:id="2174"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2173"/>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174"/>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175" w:name="_Ref536130851"/>
      <w:bookmarkStart w:id="2176"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2175"/>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176"/>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177" w:name="_Ref536130807"/>
      <w:bookmarkStart w:id="2178"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77"/>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178"/>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179" w:name="_Ref536130944"/>
      <w:bookmarkStart w:id="2180"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2179"/>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80"/>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181" w:name="_Ref536130958"/>
      <w:bookmarkStart w:id="2182"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2181"/>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182"/>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183" w:name="_Ref536130965"/>
      <w:bookmarkStart w:id="2184"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183"/>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184"/>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185" w:name="_Ref536131451"/>
      <w:bookmarkStart w:id="2186"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2185"/>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186"/>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187" w:name="_Ref536131452"/>
      <w:bookmarkStart w:id="2188"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2187"/>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188"/>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189" w:name="_Ref536131453"/>
      <w:bookmarkStart w:id="2190"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2189"/>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90"/>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191" w:name="_Ref536131454"/>
      <w:bookmarkStart w:id="2192"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2191"/>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92"/>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93" w:name="_Ref536106071"/>
      <w:bookmarkStart w:id="2194" w:name="_Toc536800452"/>
      <w:r>
        <w:rPr>
          <w:caps w:val="0"/>
        </w:rPr>
        <w:lastRenderedPageBreak/>
        <w:t>Figures des champs de température des cas de calcul</w:t>
      </w:r>
      <w:bookmarkEnd w:id="2193"/>
      <w:bookmarkEnd w:id="2194"/>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195" w:name="_Ref536130761"/>
            <w:bookmarkStart w:id="2196"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2195"/>
            <w:r w:rsidR="005656F1" w:rsidRPr="008D6A91">
              <w:rPr>
                <w:i w:val="0"/>
                <w:sz w:val="20"/>
              </w:rPr>
              <w:t>: LPCM, N</w:t>
            </w:r>
            <w:r w:rsidR="005656F1">
              <w:rPr>
                <w:i w:val="0"/>
                <w:sz w:val="20"/>
              </w:rPr>
              <w:t>=12</w:t>
            </w:r>
            <w:bookmarkEnd w:id="2196"/>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197" w:name="_Ref536130762"/>
            <w:bookmarkStart w:id="2198"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2197"/>
            <w:r w:rsidR="005656F1" w:rsidRPr="008D6A91">
              <w:rPr>
                <w:i w:val="0"/>
                <w:sz w:val="20"/>
              </w:rPr>
              <w:t>: NDM, N</w:t>
            </w:r>
            <w:r w:rsidR="005656F1" w:rsidRPr="00CB4979">
              <w:rPr>
                <w:i w:val="0"/>
                <w:sz w:val="20"/>
              </w:rPr>
              <w:t>y</w:t>
            </w:r>
            <w:r w:rsidR="005656F1" w:rsidRPr="008D6A91">
              <w:rPr>
                <w:i w:val="0"/>
                <w:sz w:val="20"/>
              </w:rPr>
              <w:t>=80</w:t>
            </w:r>
            <w:bookmarkEnd w:id="2198"/>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199" w:name="_Ref536131133"/>
            <w:bookmarkStart w:id="2200"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2199"/>
            <w:r w:rsidR="005656F1" w:rsidRPr="008D6A91">
              <w:rPr>
                <w:i w:val="0"/>
                <w:sz w:val="20"/>
              </w:rPr>
              <w:t>: LPCM, N</w:t>
            </w:r>
            <w:r w:rsidR="005656F1">
              <w:rPr>
                <w:i w:val="0"/>
                <w:sz w:val="20"/>
              </w:rPr>
              <w:t>=16</w:t>
            </w:r>
            <w:bookmarkEnd w:id="2200"/>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201"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201"/>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202"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202"/>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03" w:name="_Ref536131144"/>
            <w:bookmarkStart w:id="2204"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2203"/>
            <w:r w:rsidR="005656F1" w:rsidRPr="008D6A91">
              <w:rPr>
                <w:i w:val="0"/>
                <w:sz w:val="20"/>
              </w:rPr>
              <w:t>: NDM, N</w:t>
            </w:r>
            <w:r w:rsidR="005656F1" w:rsidRPr="00CB4979">
              <w:rPr>
                <w:i w:val="0"/>
                <w:sz w:val="20"/>
              </w:rPr>
              <w:t>y</w:t>
            </w:r>
            <w:r w:rsidR="005656F1" w:rsidRPr="008D6A91">
              <w:rPr>
                <w:i w:val="0"/>
                <w:sz w:val="20"/>
              </w:rPr>
              <w:t>=160</w:t>
            </w:r>
            <w:bookmarkEnd w:id="2204"/>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05" w:name="_Ref536131455"/>
            <w:bookmarkStart w:id="2206"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2205"/>
            <w:r w:rsidR="005656F1" w:rsidRPr="005403DE">
              <w:rPr>
                <w:i w:val="0"/>
                <w:sz w:val="20"/>
              </w:rPr>
              <w:t>: LPCM, N</w:t>
            </w:r>
            <w:r w:rsidR="005656F1">
              <w:rPr>
                <w:i w:val="0"/>
                <w:sz w:val="20"/>
              </w:rPr>
              <w:t>=16</w:t>
            </w:r>
            <w:bookmarkEnd w:id="2206"/>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07"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07"/>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08"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08"/>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09" w:name="_Ref536131456"/>
            <w:bookmarkStart w:id="2210"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2209"/>
            <w:r w:rsidR="005656F1" w:rsidRPr="005403DE">
              <w:rPr>
                <w:i w:val="0"/>
                <w:sz w:val="20"/>
              </w:rPr>
              <w:t>: NDM, N</w:t>
            </w:r>
            <w:r w:rsidR="005656F1" w:rsidRPr="005403DE">
              <w:rPr>
                <w:i w:val="0"/>
                <w:sz w:val="20"/>
                <w:vertAlign w:val="subscript"/>
              </w:rPr>
              <w:t>y</w:t>
            </w:r>
            <w:r w:rsidR="005656F1" w:rsidRPr="005403DE">
              <w:rPr>
                <w:i w:val="0"/>
                <w:sz w:val="20"/>
              </w:rPr>
              <w:t>=160</w:t>
            </w:r>
            <w:bookmarkEnd w:id="2210"/>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11" w:name="_Ref536104119"/>
      <w:bookmarkStart w:id="2212" w:name="_Toc536800453"/>
      <w:r w:rsidRPr="002D11AE">
        <w:rPr>
          <w:caps w:val="0"/>
        </w:rPr>
        <w:lastRenderedPageBreak/>
        <w:t>Valeurs de référence</w:t>
      </w:r>
      <w:r>
        <w:rPr>
          <w:caps w:val="0"/>
        </w:rPr>
        <w:t xml:space="preserve"> à l’issu des cas numériques</w:t>
      </w:r>
      <w:bookmarkEnd w:id="2211"/>
      <w:bookmarkEnd w:id="2212"/>
    </w:p>
    <w:p w14:paraId="456510C5" w14:textId="77777777" w:rsidR="00886DA9" w:rsidRDefault="00886DA9" w:rsidP="00886DA9"/>
    <w:p w14:paraId="251EFA5D" w14:textId="4CBD85DB" w:rsidR="00B63BB3" w:rsidRDefault="00B63BB3" w:rsidP="00B63BB3">
      <w:pPr>
        <w:pStyle w:val="Lgende"/>
        <w:keepNext/>
        <w:jc w:val="center"/>
      </w:pPr>
      <w:bookmarkStart w:id="2213" w:name="_Ref536130757"/>
      <w:bookmarkStart w:id="2214"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13"/>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14"/>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9D62B3"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15" w:name="_Ref536130763"/>
      <w:bookmarkStart w:id="2216"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15"/>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16"/>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9D62B3"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17" w:name="_Annexe_B_:"/>
      <w:bookmarkStart w:id="2218" w:name="_Toc536800454"/>
      <w:bookmarkEnd w:id="2217"/>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18"/>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19" w:name="_Toc535932562"/>
      <w:bookmarkStart w:id="2220" w:name="_Toc535932654"/>
      <w:bookmarkStart w:id="2221" w:name="_Toc535933485"/>
      <w:bookmarkStart w:id="2222" w:name="_Toc535934377"/>
      <w:bookmarkStart w:id="2223" w:name="_Toc535935128"/>
      <w:bookmarkStart w:id="2224" w:name="_Toc535935903"/>
      <w:bookmarkStart w:id="2225" w:name="_Toc535938441"/>
      <w:bookmarkStart w:id="2226" w:name="_Toc535938790"/>
      <w:bookmarkStart w:id="2227" w:name="_Toc535942619"/>
      <w:bookmarkStart w:id="2228" w:name="_Toc535942841"/>
      <w:bookmarkStart w:id="2229" w:name="_Toc535942937"/>
      <w:bookmarkStart w:id="2230" w:name="_Toc535943033"/>
      <w:bookmarkStart w:id="2231" w:name="_Toc535943129"/>
      <w:bookmarkStart w:id="2232" w:name="_Toc535947878"/>
      <w:bookmarkStart w:id="2233" w:name="_Toc536006932"/>
      <w:bookmarkStart w:id="2234" w:name="_Toc536110564"/>
      <w:bookmarkStart w:id="2235" w:name="_Toc536110940"/>
      <w:bookmarkStart w:id="2236" w:name="_Toc536112159"/>
      <w:bookmarkStart w:id="2237" w:name="_Toc536112479"/>
      <w:bookmarkStart w:id="2238" w:name="_Toc536113364"/>
      <w:bookmarkStart w:id="2239" w:name="_Toc536113576"/>
      <w:bookmarkStart w:id="2240" w:name="_Toc536113788"/>
      <w:bookmarkStart w:id="2241" w:name="_Toc536115087"/>
      <w:bookmarkStart w:id="2242" w:name="_Toc536115357"/>
      <w:bookmarkStart w:id="2243" w:name="_Toc536117547"/>
      <w:bookmarkStart w:id="2244" w:name="_Toc536117762"/>
      <w:bookmarkStart w:id="2245" w:name="_Toc536118783"/>
      <w:bookmarkStart w:id="2246" w:name="_Toc536120075"/>
      <w:bookmarkStart w:id="2247" w:name="_Toc536120291"/>
      <w:bookmarkStart w:id="2248" w:name="_Toc536127353"/>
      <w:bookmarkStart w:id="2249" w:name="_Toc536127570"/>
      <w:bookmarkStart w:id="2250" w:name="_Toc536128354"/>
      <w:bookmarkStart w:id="2251" w:name="_Toc536129477"/>
      <w:bookmarkStart w:id="2252" w:name="_Toc536129695"/>
      <w:bookmarkStart w:id="2253" w:name="_Toc536129916"/>
      <w:bookmarkStart w:id="2254" w:name="_Toc536130139"/>
      <w:bookmarkStart w:id="2255" w:name="_Toc536130365"/>
      <w:bookmarkStart w:id="2256" w:name="_Toc536130601"/>
      <w:bookmarkStart w:id="2257" w:name="_Toc536131295"/>
      <w:bookmarkStart w:id="2258" w:name="_Toc536131556"/>
      <w:bookmarkStart w:id="2259" w:name="_Toc536199969"/>
      <w:bookmarkStart w:id="2260" w:name="_Toc536200216"/>
      <w:bookmarkStart w:id="2261" w:name="_Toc536200711"/>
      <w:bookmarkStart w:id="2262" w:name="_Toc536200959"/>
      <w:bookmarkStart w:id="2263" w:name="_Toc536201206"/>
      <w:bookmarkStart w:id="2264" w:name="_Toc536201453"/>
      <w:bookmarkStart w:id="2265" w:name="_Toc536202368"/>
      <w:bookmarkStart w:id="2266" w:name="_Toc536203739"/>
      <w:bookmarkStart w:id="2267" w:name="_Toc536203985"/>
      <w:bookmarkStart w:id="2268" w:name="_Toc536204231"/>
      <w:bookmarkStart w:id="2269" w:name="_Toc536539379"/>
      <w:bookmarkStart w:id="2270" w:name="_Toc536539632"/>
      <w:bookmarkStart w:id="2271" w:name="_Toc536543408"/>
      <w:bookmarkStart w:id="2272" w:name="_Toc536543662"/>
      <w:bookmarkStart w:id="2273" w:name="_Toc536544553"/>
      <w:bookmarkStart w:id="2274" w:name="_Toc536545493"/>
      <w:bookmarkStart w:id="2275" w:name="_Toc536546644"/>
      <w:bookmarkStart w:id="2276" w:name="_Toc536626940"/>
      <w:bookmarkStart w:id="2277" w:name="_Toc536726019"/>
      <w:bookmarkStart w:id="2278" w:name="_Toc536741115"/>
      <w:bookmarkStart w:id="2279" w:name="_Toc536741372"/>
      <w:bookmarkStart w:id="2280" w:name="_Toc536741628"/>
      <w:bookmarkStart w:id="2281" w:name="_Toc536784687"/>
      <w:bookmarkStart w:id="2282" w:name="_Toc536797582"/>
      <w:bookmarkStart w:id="2283" w:name="_Toc536797845"/>
      <w:bookmarkStart w:id="2284" w:name="_Toc536798242"/>
      <w:bookmarkStart w:id="2285" w:name="_Toc536798497"/>
      <w:bookmarkStart w:id="2286" w:name="_Toc536798752"/>
      <w:bookmarkStart w:id="2287" w:name="_Toc536800455"/>
      <w:bookmarkStart w:id="2288" w:name="_Ref53583417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89" w:name="_Toc535938442"/>
      <w:bookmarkStart w:id="2290" w:name="_Toc535938791"/>
      <w:bookmarkStart w:id="2291" w:name="_Toc535942620"/>
      <w:bookmarkStart w:id="2292" w:name="_Toc535942842"/>
      <w:bookmarkStart w:id="2293" w:name="_Toc535942938"/>
      <w:bookmarkStart w:id="2294" w:name="_Toc535943034"/>
      <w:bookmarkStart w:id="2295" w:name="_Toc535943130"/>
      <w:bookmarkStart w:id="2296" w:name="_Toc535947879"/>
      <w:bookmarkStart w:id="2297" w:name="_Toc536006933"/>
      <w:bookmarkStart w:id="2298" w:name="_Toc536110565"/>
      <w:bookmarkStart w:id="2299" w:name="_Toc536110941"/>
      <w:bookmarkStart w:id="2300" w:name="_Toc536112160"/>
      <w:bookmarkStart w:id="2301" w:name="_Toc536112480"/>
      <w:bookmarkStart w:id="2302" w:name="_Toc536113365"/>
      <w:bookmarkStart w:id="2303" w:name="_Toc536113577"/>
      <w:bookmarkStart w:id="2304" w:name="_Toc536113789"/>
      <w:bookmarkStart w:id="2305" w:name="_Toc536115088"/>
      <w:bookmarkStart w:id="2306" w:name="_Toc536115358"/>
      <w:bookmarkStart w:id="2307" w:name="_Toc536117548"/>
      <w:bookmarkStart w:id="2308" w:name="_Toc536117763"/>
      <w:bookmarkStart w:id="2309" w:name="_Toc536118784"/>
      <w:bookmarkStart w:id="2310" w:name="_Toc536120076"/>
      <w:bookmarkStart w:id="2311" w:name="_Toc536120292"/>
      <w:bookmarkStart w:id="2312" w:name="_Toc536127354"/>
      <w:bookmarkStart w:id="2313" w:name="_Toc536127571"/>
      <w:bookmarkStart w:id="2314" w:name="_Toc536128355"/>
      <w:bookmarkStart w:id="2315" w:name="_Toc536129478"/>
      <w:bookmarkStart w:id="2316" w:name="_Toc536129696"/>
      <w:bookmarkStart w:id="2317" w:name="_Toc536129917"/>
      <w:bookmarkStart w:id="2318" w:name="_Toc536130140"/>
      <w:bookmarkStart w:id="2319" w:name="_Toc536130366"/>
      <w:bookmarkStart w:id="2320" w:name="_Toc536130602"/>
      <w:bookmarkStart w:id="2321" w:name="_Toc536131296"/>
      <w:bookmarkStart w:id="2322" w:name="_Toc536131557"/>
      <w:bookmarkStart w:id="2323" w:name="_Toc536199970"/>
      <w:bookmarkStart w:id="2324" w:name="_Toc536200217"/>
      <w:bookmarkStart w:id="2325" w:name="_Toc536200712"/>
      <w:bookmarkStart w:id="2326" w:name="_Toc536200960"/>
      <w:bookmarkStart w:id="2327" w:name="_Toc536201207"/>
      <w:bookmarkStart w:id="2328" w:name="_Toc536201454"/>
      <w:bookmarkStart w:id="2329" w:name="_Toc536202369"/>
      <w:bookmarkStart w:id="2330" w:name="_Toc536203740"/>
      <w:bookmarkStart w:id="2331" w:name="_Toc536203986"/>
      <w:bookmarkStart w:id="2332" w:name="_Toc536204232"/>
      <w:bookmarkStart w:id="2333" w:name="_Toc536539380"/>
      <w:bookmarkStart w:id="2334" w:name="_Toc536539633"/>
      <w:bookmarkStart w:id="2335" w:name="_Toc536543409"/>
      <w:bookmarkStart w:id="2336" w:name="_Toc536543663"/>
      <w:bookmarkStart w:id="2337" w:name="_Toc536544554"/>
      <w:bookmarkStart w:id="2338" w:name="_Toc536545494"/>
      <w:bookmarkStart w:id="2339" w:name="_Toc536546645"/>
      <w:bookmarkStart w:id="2340" w:name="_Toc536626941"/>
      <w:bookmarkStart w:id="2341" w:name="_Toc536726020"/>
      <w:bookmarkStart w:id="2342" w:name="_Toc536741116"/>
      <w:bookmarkStart w:id="2343" w:name="_Toc536741373"/>
      <w:bookmarkStart w:id="2344" w:name="_Toc536741629"/>
      <w:bookmarkStart w:id="2345" w:name="_Toc536784688"/>
      <w:bookmarkStart w:id="2346" w:name="_Toc536797583"/>
      <w:bookmarkStart w:id="2347" w:name="_Toc536797846"/>
      <w:bookmarkStart w:id="2348" w:name="_Toc536798243"/>
      <w:bookmarkStart w:id="2349" w:name="_Toc536798498"/>
      <w:bookmarkStart w:id="2350" w:name="_Toc536798753"/>
      <w:bookmarkStart w:id="2351" w:name="_Toc536800456"/>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14:paraId="057E0C28" w14:textId="436E9568" w:rsidR="00B429DC" w:rsidRDefault="00B429DC" w:rsidP="00E0308D">
      <w:pPr>
        <w:pStyle w:val="Titre2"/>
        <w:numPr>
          <w:ilvl w:val="1"/>
          <w:numId w:val="28"/>
        </w:numPr>
        <w:tabs>
          <w:tab w:val="clear" w:pos="0"/>
          <w:tab w:val="num" w:pos="-709"/>
        </w:tabs>
        <w:ind w:left="709"/>
      </w:pPr>
      <w:bookmarkStart w:id="2352" w:name="_Toc536800457"/>
      <w:r>
        <w:t>Formulation variationnelle du problème conduction thermique</w:t>
      </w:r>
      <w:bookmarkEnd w:id="2288"/>
      <w:bookmarkEnd w:id="2352"/>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9D62B3"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53" w:name="_Ref528621363"/>
            <w:r w:rsidRPr="005600FC">
              <w:rPr>
                <w:rFonts w:ascii="Times New Roman" w:eastAsia="Times New Roman" w:hAnsi="Times New Roman"/>
                <w:b/>
                <w:iCs w:val="0"/>
                <w:color w:val="auto"/>
                <w:sz w:val="22"/>
                <w:szCs w:val="22"/>
                <w:lang w:eastAsia="fr-FR"/>
              </w:rPr>
              <w:t xml:space="preserve"> </w:t>
            </w:r>
            <w:bookmarkEnd w:id="2353"/>
          </w:p>
        </w:tc>
      </w:tr>
    </w:tbl>
    <w:p w14:paraId="534FFF4F" w14:textId="77777777" w:rsidR="00B429DC" w:rsidRPr="00E4270F" w:rsidRDefault="00B429DC" w:rsidP="00E0308D">
      <w:pPr>
        <w:pStyle w:val="Titre2"/>
        <w:numPr>
          <w:ilvl w:val="1"/>
          <w:numId w:val="28"/>
        </w:numPr>
        <w:ind w:left="709"/>
      </w:pPr>
      <w:bookmarkStart w:id="2354" w:name="_Toc536800458"/>
      <w:r>
        <w:t xml:space="preserve">Approximation </w:t>
      </w:r>
      <w:r w:rsidRPr="00E4270F">
        <w:t>nodale élémentaire</w:t>
      </w:r>
      <w:r>
        <w:t xml:space="preserve"> et assemblage final</w:t>
      </w:r>
      <w:bookmarkEnd w:id="2354"/>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9D62B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9D62B3"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9D62B3"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9D62B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9D62B3"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9D62B3"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55" w:name="_Annexe_C_:"/>
      <w:bookmarkStart w:id="2356" w:name="_Ref535938690"/>
      <w:bookmarkStart w:id="2357" w:name="_Toc536800459"/>
      <w:bookmarkEnd w:id="2355"/>
      <w:r>
        <w:t>Ann</w:t>
      </w:r>
      <w:r w:rsidR="003C3B41">
        <w:t>exe C</w:t>
      </w:r>
      <w:r w:rsidR="005B17DF">
        <w:t xml:space="preserve"> : </w:t>
      </w:r>
      <w:r w:rsidR="00A64F15">
        <w:br/>
        <w:t>Détermination du point haut</w:t>
      </w:r>
      <w:bookmarkEnd w:id="2356"/>
      <w:bookmarkEnd w:id="2357"/>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58" w:name="_Toc536113793"/>
      <w:bookmarkStart w:id="2359" w:name="_Toc536115092"/>
      <w:bookmarkStart w:id="2360" w:name="_Toc536115362"/>
      <w:bookmarkStart w:id="2361" w:name="_Toc536117552"/>
      <w:bookmarkStart w:id="2362" w:name="_Toc536117767"/>
      <w:bookmarkStart w:id="2363" w:name="_Toc536118788"/>
      <w:bookmarkStart w:id="2364" w:name="_Toc536120080"/>
      <w:bookmarkStart w:id="2365" w:name="_Toc536120296"/>
      <w:bookmarkStart w:id="2366" w:name="_Toc536127358"/>
      <w:bookmarkStart w:id="2367" w:name="_Toc536127575"/>
      <w:bookmarkStart w:id="2368" w:name="_Toc536128359"/>
      <w:bookmarkStart w:id="2369" w:name="_Toc536129482"/>
      <w:bookmarkStart w:id="2370" w:name="_Toc536129700"/>
      <w:bookmarkStart w:id="2371" w:name="_Toc536129921"/>
      <w:bookmarkStart w:id="2372" w:name="_Toc536130144"/>
      <w:bookmarkStart w:id="2373" w:name="_Toc536130370"/>
      <w:bookmarkStart w:id="2374" w:name="_Toc536130606"/>
      <w:bookmarkStart w:id="2375" w:name="_Toc536131300"/>
      <w:bookmarkStart w:id="2376" w:name="_Toc536131561"/>
      <w:bookmarkStart w:id="2377" w:name="_Toc536199974"/>
      <w:bookmarkStart w:id="2378" w:name="_Toc536200221"/>
      <w:bookmarkStart w:id="2379" w:name="_Toc536200716"/>
      <w:bookmarkStart w:id="2380" w:name="_Toc536200964"/>
      <w:bookmarkStart w:id="2381" w:name="_Toc536201211"/>
      <w:bookmarkStart w:id="2382" w:name="_Toc536201458"/>
      <w:bookmarkStart w:id="2383" w:name="_Toc536202373"/>
      <w:bookmarkStart w:id="2384" w:name="_Toc536203744"/>
      <w:bookmarkStart w:id="2385" w:name="_Toc536203990"/>
      <w:bookmarkStart w:id="2386" w:name="_Toc536204236"/>
      <w:bookmarkStart w:id="2387" w:name="_Toc536539384"/>
      <w:bookmarkStart w:id="2388" w:name="_Toc536539637"/>
      <w:bookmarkStart w:id="2389" w:name="_Toc536543413"/>
      <w:bookmarkStart w:id="2390" w:name="_Toc536543667"/>
      <w:bookmarkStart w:id="2391" w:name="_Toc536544558"/>
      <w:bookmarkStart w:id="2392" w:name="_Toc536545498"/>
      <w:bookmarkStart w:id="2393" w:name="_Toc536546649"/>
      <w:bookmarkStart w:id="2394" w:name="_Toc536626945"/>
      <w:bookmarkStart w:id="2395" w:name="_Toc536726024"/>
      <w:bookmarkStart w:id="2396" w:name="_Toc536741120"/>
      <w:bookmarkStart w:id="2397" w:name="_Toc536741377"/>
      <w:bookmarkStart w:id="2398" w:name="_Toc536741633"/>
      <w:bookmarkStart w:id="2399" w:name="_Toc536784692"/>
      <w:bookmarkStart w:id="2400" w:name="_Toc536797587"/>
      <w:bookmarkStart w:id="2401" w:name="_Toc536797850"/>
      <w:bookmarkStart w:id="2402" w:name="_Toc536798247"/>
      <w:bookmarkStart w:id="2403" w:name="_Toc536798502"/>
      <w:bookmarkStart w:id="2404" w:name="_Toc536798757"/>
      <w:bookmarkStart w:id="2405" w:name="_Toc536800460"/>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06" w:name="_Toc536113794"/>
      <w:bookmarkStart w:id="2407" w:name="_Toc536115093"/>
      <w:bookmarkStart w:id="2408" w:name="_Toc536115363"/>
      <w:bookmarkStart w:id="2409" w:name="_Toc536117553"/>
      <w:bookmarkStart w:id="2410" w:name="_Toc536117768"/>
      <w:bookmarkStart w:id="2411" w:name="_Toc536118789"/>
      <w:bookmarkStart w:id="2412" w:name="_Toc536120081"/>
      <w:bookmarkStart w:id="2413" w:name="_Toc536120297"/>
      <w:bookmarkStart w:id="2414" w:name="_Toc536127359"/>
      <w:bookmarkStart w:id="2415" w:name="_Toc536127576"/>
      <w:bookmarkStart w:id="2416" w:name="_Toc536128360"/>
      <w:bookmarkStart w:id="2417" w:name="_Toc536129483"/>
      <w:bookmarkStart w:id="2418" w:name="_Toc536129701"/>
      <w:bookmarkStart w:id="2419" w:name="_Toc536129922"/>
      <w:bookmarkStart w:id="2420" w:name="_Toc536130145"/>
      <w:bookmarkStart w:id="2421" w:name="_Toc536130371"/>
      <w:bookmarkStart w:id="2422" w:name="_Toc536130607"/>
      <w:bookmarkStart w:id="2423" w:name="_Toc536131301"/>
      <w:bookmarkStart w:id="2424" w:name="_Toc536131562"/>
      <w:bookmarkStart w:id="2425" w:name="_Toc536199975"/>
      <w:bookmarkStart w:id="2426" w:name="_Toc536200222"/>
      <w:bookmarkStart w:id="2427" w:name="_Toc536200717"/>
      <w:bookmarkStart w:id="2428" w:name="_Toc536200965"/>
      <w:bookmarkStart w:id="2429" w:name="_Toc536201212"/>
      <w:bookmarkStart w:id="2430" w:name="_Toc536201459"/>
      <w:bookmarkStart w:id="2431" w:name="_Toc536202374"/>
      <w:bookmarkStart w:id="2432" w:name="_Toc536203745"/>
      <w:bookmarkStart w:id="2433" w:name="_Toc536203991"/>
      <w:bookmarkStart w:id="2434" w:name="_Toc536204237"/>
      <w:bookmarkStart w:id="2435" w:name="_Toc536539385"/>
      <w:bookmarkStart w:id="2436" w:name="_Toc536539638"/>
      <w:bookmarkStart w:id="2437" w:name="_Toc536543414"/>
      <w:bookmarkStart w:id="2438" w:name="_Toc536543668"/>
      <w:bookmarkStart w:id="2439" w:name="_Toc536544559"/>
      <w:bookmarkStart w:id="2440" w:name="_Toc536545499"/>
      <w:bookmarkStart w:id="2441" w:name="_Toc536546650"/>
      <w:bookmarkStart w:id="2442" w:name="_Toc536626946"/>
      <w:bookmarkStart w:id="2443" w:name="_Toc536726025"/>
      <w:bookmarkStart w:id="2444" w:name="_Toc536741121"/>
      <w:bookmarkStart w:id="2445" w:name="_Toc536741378"/>
      <w:bookmarkStart w:id="2446" w:name="_Toc536741634"/>
      <w:bookmarkStart w:id="2447" w:name="_Toc536784693"/>
      <w:bookmarkStart w:id="2448" w:name="_Toc536797588"/>
      <w:bookmarkStart w:id="2449" w:name="_Toc536797851"/>
      <w:bookmarkStart w:id="2450" w:name="_Toc536798248"/>
      <w:bookmarkStart w:id="2451" w:name="_Toc536798503"/>
      <w:bookmarkStart w:id="2452" w:name="_Toc536798758"/>
      <w:bookmarkStart w:id="2453" w:name="_Toc536800461"/>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54" w:name="_Toc536113795"/>
      <w:bookmarkStart w:id="2455" w:name="_Toc536115094"/>
      <w:bookmarkStart w:id="2456" w:name="_Toc536115364"/>
      <w:bookmarkStart w:id="2457" w:name="_Toc536117554"/>
      <w:bookmarkStart w:id="2458" w:name="_Toc536117769"/>
      <w:bookmarkStart w:id="2459" w:name="_Toc536118790"/>
      <w:bookmarkStart w:id="2460" w:name="_Toc536120082"/>
      <w:bookmarkStart w:id="2461" w:name="_Toc536120298"/>
      <w:bookmarkStart w:id="2462" w:name="_Toc536127360"/>
      <w:bookmarkStart w:id="2463" w:name="_Toc536127577"/>
      <w:bookmarkStart w:id="2464" w:name="_Toc536128361"/>
      <w:bookmarkStart w:id="2465" w:name="_Toc536129484"/>
      <w:bookmarkStart w:id="2466" w:name="_Toc536129702"/>
      <w:bookmarkStart w:id="2467" w:name="_Toc536129923"/>
      <w:bookmarkStart w:id="2468" w:name="_Toc536130146"/>
      <w:bookmarkStart w:id="2469" w:name="_Toc536130372"/>
      <w:bookmarkStart w:id="2470" w:name="_Toc536130608"/>
      <w:bookmarkStart w:id="2471" w:name="_Toc536131302"/>
      <w:bookmarkStart w:id="2472" w:name="_Toc536131563"/>
      <w:bookmarkStart w:id="2473" w:name="_Toc536199976"/>
      <w:bookmarkStart w:id="2474" w:name="_Toc536200223"/>
      <w:bookmarkStart w:id="2475" w:name="_Toc536200718"/>
      <w:bookmarkStart w:id="2476" w:name="_Toc536200966"/>
      <w:bookmarkStart w:id="2477" w:name="_Toc536201213"/>
      <w:bookmarkStart w:id="2478" w:name="_Toc536201460"/>
      <w:bookmarkStart w:id="2479" w:name="_Toc536202375"/>
      <w:bookmarkStart w:id="2480" w:name="_Toc536203746"/>
      <w:bookmarkStart w:id="2481" w:name="_Toc536203992"/>
      <w:bookmarkStart w:id="2482" w:name="_Toc536204238"/>
      <w:bookmarkStart w:id="2483" w:name="_Toc536539386"/>
      <w:bookmarkStart w:id="2484" w:name="_Toc536539639"/>
      <w:bookmarkStart w:id="2485" w:name="_Toc536543415"/>
      <w:bookmarkStart w:id="2486" w:name="_Toc536543669"/>
      <w:bookmarkStart w:id="2487" w:name="_Toc536544560"/>
      <w:bookmarkStart w:id="2488" w:name="_Toc536545500"/>
      <w:bookmarkStart w:id="2489" w:name="_Toc536546651"/>
      <w:bookmarkStart w:id="2490" w:name="_Toc536626947"/>
      <w:bookmarkStart w:id="2491" w:name="_Toc536726026"/>
      <w:bookmarkStart w:id="2492" w:name="_Toc536741122"/>
      <w:bookmarkStart w:id="2493" w:name="_Toc536741379"/>
      <w:bookmarkStart w:id="2494" w:name="_Toc536741635"/>
      <w:bookmarkStart w:id="2495" w:name="_Toc536784694"/>
      <w:bookmarkStart w:id="2496" w:name="_Toc536797589"/>
      <w:bookmarkStart w:id="2497" w:name="_Toc536797852"/>
      <w:bookmarkStart w:id="2498" w:name="_Toc536798249"/>
      <w:bookmarkStart w:id="2499" w:name="_Toc536798504"/>
      <w:bookmarkStart w:id="2500" w:name="_Toc536798759"/>
      <w:bookmarkStart w:id="2501" w:name="_Toc536800462"/>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p>
    <w:p w14:paraId="5EF6F5C7" w14:textId="3C384A25" w:rsidR="00E0308D" w:rsidRDefault="00D50E82" w:rsidP="00D50E82">
      <w:pPr>
        <w:pStyle w:val="Titre2"/>
        <w:numPr>
          <w:ilvl w:val="1"/>
          <w:numId w:val="39"/>
        </w:numPr>
        <w:tabs>
          <w:tab w:val="clear" w:pos="0"/>
          <w:tab w:val="num" w:pos="-709"/>
        </w:tabs>
        <w:ind w:left="709"/>
      </w:pPr>
      <w:bookmarkStart w:id="2502" w:name="_Toc536800463"/>
      <w:r>
        <w:t>Définition du point haut</w:t>
      </w:r>
      <w:bookmarkEnd w:id="2502"/>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03" w:name="_Toc536112164"/>
      <w:bookmarkStart w:id="2504" w:name="_Toc536112484"/>
      <w:bookmarkStart w:id="2505" w:name="_Toc536113369"/>
      <w:bookmarkStart w:id="2506" w:name="_Toc536113581"/>
      <w:bookmarkStart w:id="2507" w:name="_Toc536113797"/>
      <w:bookmarkStart w:id="2508" w:name="_Toc536115096"/>
      <w:bookmarkStart w:id="2509" w:name="_Toc536115366"/>
      <w:bookmarkStart w:id="2510" w:name="_Toc536117556"/>
      <w:bookmarkStart w:id="2511" w:name="_Toc536117771"/>
      <w:bookmarkStart w:id="2512" w:name="_Toc536118792"/>
      <w:bookmarkStart w:id="2513" w:name="_Toc536120084"/>
      <w:bookmarkStart w:id="2514" w:name="_Toc536120300"/>
      <w:bookmarkStart w:id="2515" w:name="_Toc536127362"/>
      <w:bookmarkStart w:id="2516" w:name="_Toc536127579"/>
      <w:bookmarkStart w:id="2517" w:name="_Toc536128363"/>
      <w:bookmarkStart w:id="2518" w:name="_Toc536129486"/>
      <w:bookmarkStart w:id="2519" w:name="_Toc536129704"/>
      <w:bookmarkStart w:id="2520" w:name="_Toc536129925"/>
      <w:bookmarkStart w:id="2521" w:name="_Toc536130148"/>
      <w:bookmarkStart w:id="2522" w:name="_Toc536130374"/>
      <w:bookmarkStart w:id="2523" w:name="_Toc536130610"/>
      <w:bookmarkStart w:id="2524" w:name="_Toc536131304"/>
      <w:bookmarkStart w:id="2525" w:name="_Toc536131565"/>
      <w:bookmarkStart w:id="2526" w:name="_Toc536199978"/>
      <w:bookmarkStart w:id="2527" w:name="_Toc536200225"/>
      <w:bookmarkStart w:id="2528" w:name="_Toc536200720"/>
      <w:bookmarkStart w:id="2529" w:name="_Toc536200968"/>
      <w:bookmarkStart w:id="2530" w:name="_Toc536201215"/>
      <w:bookmarkStart w:id="2531" w:name="_Toc536201462"/>
      <w:bookmarkStart w:id="2532" w:name="_Toc536202377"/>
      <w:bookmarkStart w:id="2533" w:name="_Toc536203748"/>
      <w:bookmarkStart w:id="2534" w:name="_Toc536203994"/>
      <w:bookmarkStart w:id="2535" w:name="_Toc536204240"/>
      <w:bookmarkStart w:id="2536" w:name="_Toc536539388"/>
      <w:bookmarkStart w:id="2537" w:name="_Toc536539641"/>
      <w:bookmarkStart w:id="2538" w:name="_Toc536543417"/>
      <w:bookmarkStart w:id="2539" w:name="_Toc536543671"/>
      <w:bookmarkStart w:id="2540" w:name="_Toc536544562"/>
      <w:bookmarkStart w:id="2541" w:name="_Toc536545502"/>
      <w:bookmarkStart w:id="2542" w:name="_Toc536546653"/>
      <w:bookmarkStart w:id="2543" w:name="_Toc536626949"/>
      <w:bookmarkStart w:id="2544" w:name="_Toc536726028"/>
      <w:bookmarkStart w:id="2545" w:name="_Toc536741124"/>
      <w:bookmarkStart w:id="2546" w:name="_Toc536741381"/>
      <w:bookmarkStart w:id="2547" w:name="_Toc536741637"/>
      <w:bookmarkStart w:id="2548" w:name="_Toc536784696"/>
      <w:bookmarkStart w:id="2549" w:name="_Toc536797591"/>
      <w:bookmarkStart w:id="2550" w:name="_Toc536797854"/>
      <w:bookmarkStart w:id="2551" w:name="_Toc536798251"/>
      <w:bookmarkStart w:id="2552" w:name="_Toc536798506"/>
      <w:bookmarkStart w:id="2553" w:name="_Toc536798761"/>
      <w:bookmarkStart w:id="2554" w:name="_Toc536800464"/>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55" w:name="_Toc536112165"/>
      <w:bookmarkStart w:id="2556" w:name="_Toc536112485"/>
      <w:bookmarkStart w:id="2557" w:name="_Toc536113370"/>
      <w:bookmarkStart w:id="2558" w:name="_Toc536113582"/>
      <w:bookmarkStart w:id="2559" w:name="_Toc536113798"/>
      <w:bookmarkStart w:id="2560" w:name="_Toc536115097"/>
      <w:bookmarkStart w:id="2561" w:name="_Toc536115367"/>
      <w:bookmarkStart w:id="2562" w:name="_Toc536117557"/>
      <w:bookmarkStart w:id="2563" w:name="_Toc536117772"/>
      <w:bookmarkStart w:id="2564" w:name="_Toc536118793"/>
      <w:bookmarkStart w:id="2565" w:name="_Toc536120085"/>
      <w:bookmarkStart w:id="2566" w:name="_Toc536120301"/>
      <w:bookmarkStart w:id="2567" w:name="_Toc536127363"/>
      <w:bookmarkStart w:id="2568" w:name="_Toc536127580"/>
      <w:bookmarkStart w:id="2569" w:name="_Toc536128364"/>
      <w:bookmarkStart w:id="2570" w:name="_Toc536129487"/>
      <w:bookmarkStart w:id="2571" w:name="_Toc536129705"/>
      <w:bookmarkStart w:id="2572" w:name="_Toc536129926"/>
      <w:bookmarkStart w:id="2573" w:name="_Toc536130149"/>
      <w:bookmarkStart w:id="2574" w:name="_Toc536130375"/>
      <w:bookmarkStart w:id="2575" w:name="_Toc536130611"/>
      <w:bookmarkStart w:id="2576" w:name="_Toc536131305"/>
      <w:bookmarkStart w:id="2577" w:name="_Toc536131566"/>
      <w:bookmarkStart w:id="2578" w:name="_Toc536199979"/>
      <w:bookmarkStart w:id="2579" w:name="_Toc536200226"/>
      <w:bookmarkStart w:id="2580" w:name="_Toc536200721"/>
      <w:bookmarkStart w:id="2581" w:name="_Toc536200969"/>
      <w:bookmarkStart w:id="2582" w:name="_Toc536201216"/>
      <w:bookmarkStart w:id="2583" w:name="_Toc536201463"/>
      <w:bookmarkStart w:id="2584" w:name="_Toc536202378"/>
      <w:bookmarkStart w:id="2585" w:name="_Toc536203749"/>
      <w:bookmarkStart w:id="2586" w:name="_Toc536203995"/>
      <w:bookmarkStart w:id="2587" w:name="_Toc536204241"/>
      <w:bookmarkStart w:id="2588" w:name="_Toc536539389"/>
      <w:bookmarkStart w:id="2589" w:name="_Toc536539642"/>
      <w:bookmarkStart w:id="2590" w:name="_Toc536543418"/>
      <w:bookmarkStart w:id="2591" w:name="_Toc536543672"/>
      <w:bookmarkStart w:id="2592" w:name="_Toc536544563"/>
      <w:bookmarkStart w:id="2593" w:name="_Toc536545503"/>
      <w:bookmarkStart w:id="2594" w:name="_Toc536546654"/>
      <w:bookmarkStart w:id="2595" w:name="_Toc536626950"/>
      <w:bookmarkStart w:id="2596" w:name="_Toc536726029"/>
      <w:bookmarkStart w:id="2597" w:name="_Toc536741125"/>
      <w:bookmarkStart w:id="2598" w:name="_Toc536741382"/>
      <w:bookmarkStart w:id="2599" w:name="_Toc536741638"/>
      <w:bookmarkStart w:id="2600" w:name="_Toc536784697"/>
      <w:bookmarkStart w:id="2601" w:name="_Toc536797592"/>
      <w:bookmarkStart w:id="2602" w:name="_Toc536797855"/>
      <w:bookmarkStart w:id="2603" w:name="_Toc536798252"/>
      <w:bookmarkStart w:id="2604" w:name="_Toc536798507"/>
      <w:bookmarkStart w:id="2605" w:name="_Toc536798762"/>
      <w:bookmarkStart w:id="2606" w:name="_Toc536800465"/>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07" w:name="_Toc536112166"/>
      <w:bookmarkStart w:id="2608" w:name="_Toc536112486"/>
      <w:bookmarkStart w:id="2609" w:name="_Toc536113371"/>
      <w:bookmarkStart w:id="2610" w:name="_Toc536113583"/>
      <w:bookmarkStart w:id="2611" w:name="_Toc536113799"/>
      <w:bookmarkStart w:id="2612" w:name="_Toc536115098"/>
      <w:bookmarkStart w:id="2613" w:name="_Toc536115368"/>
      <w:bookmarkStart w:id="2614" w:name="_Toc536117558"/>
      <w:bookmarkStart w:id="2615" w:name="_Toc536117773"/>
      <w:bookmarkStart w:id="2616" w:name="_Toc536118794"/>
      <w:bookmarkStart w:id="2617" w:name="_Toc536120086"/>
      <w:bookmarkStart w:id="2618" w:name="_Toc536120302"/>
      <w:bookmarkStart w:id="2619" w:name="_Toc536127364"/>
      <w:bookmarkStart w:id="2620" w:name="_Toc536127581"/>
      <w:bookmarkStart w:id="2621" w:name="_Toc536128365"/>
      <w:bookmarkStart w:id="2622" w:name="_Toc536129488"/>
      <w:bookmarkStart w:id="2623" w:name="_Toc536129706"/>
      <w:bookmarkStart w:id="2624" w:name="_Toc536129927"/>
      <w:bookmarkStart w:id="2625" w:name="_Toc536130150"/>
      <w:bookmarkStart w:id="2626" w:name="_Toc536130376"/>
      <w:bookmarkStart w:id="2627" w:name="_Toc536130612"/>
      <w:bookmarkStart w:id="2628" w:name="_Toc536131306"/>
      <w:bookmarkStart w:id="2629" w:name="_Toc536131567"/>
      <w:bookmarkStart w:id="2630" w:name="_Toc536199980"/>
      <w:bookmarkStart w:id="2631" w:name="_Toc536200227"/>
      <w:bookmarkStart w:id="2632" w:name="_Toc536200722"/>
      <w:bookmarkStart w:id="2633" w:name="_Toc536200970"/>
      <w:bookmarkStart w:id="2634" w:name="_Toc536201217"/>
      <w:bookmarkStart w:id="2635" w:name="_Toc536201464"/>
      <w:bookmarkStart w:id="2636" w:name="_Toc536202379"/>
      <w:bookmarkStart w:id="2637" w:name="_Toc536203750"/>
      <w:bookmarkStart w:id="2638" w:name="_Toc536203996"/>
      <w:bookmarkStart w:id="2639" w:name="_Toc536204242"/>
      <w:bookmarkStart w:id="2640" w:name="_Toc536539390"/>
      <w:bookmarkStart w:id="2641" w:name="_Toc536539643"/>
      <w:bookmarkStart w:id="2642" w:name="_Toc536543419"/>
      <w:bookmarkStart w:id="2643" w:name="_Toc536543673"/>
      <w:bookmarkStart w:id="2644" w:name="_Toc536544564"/>
      <w:bookmarkStart w:id="2645" w:name="_Toc536545504"/>
      <w:bookmarkStart w:id="2646" w:name="_Toc536546655"/>
      <w:bookmarkStart w:id="2647" w:name="_Toc536626951"/>
      <w:bookmarkStart w:id="2648" w:name="_Toc536726030"/>
      <w:bookmarkStart w:id="2649" w:name="_Toc536741126"/>
      <w:bookmarkStart w:id="2650" w:name="_Toc536741383"/>
      <w:bookmarkStart w:id="2651" w:name="_Toc536741639"/>
      <w:bookmarkStart w:id="2652" w:name="_Toc536784698"/>
      <w:bookmarkStart w:id="2653" w:name="_Toc536797593"/>
      <w:bookmarkStart w:id="2654" w:name="_Toc536797856"/>
      <w:bookmarkStart w:id="2655" w:name="_Toc536798253"/>
      <w:bookmarkStart w:id="2656" w:name="_Toc536798508"/>
      <w:bookmarkStart w:id="2657" w:name="_Toc536798763"/>
      <w:bookmarkStart w:id="2658" w:name="_Toc53680046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59" w:name="_Toc536800467"/>
      <w:r>
        <w:t>Relations géométriques</w:t>
      </w:r>
      <w:bookmarkEnd w:id="2659"/>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9D62B3"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9D62B3"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9D62B3"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60" w:name="_Ref525656363"/>
            <w:r w:rsidRPr="00E37D96">
              <w:rPr>
                <w:rFonts w:eastAsiaTheme="minorHAnsi"/>
              </w:rPr>
              <w:t xml:space="preserve"> </w:t>
            </w:r>
            <w:bookmarkEnd w:id="2660"/>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2661" w:name="_Ref525659754"/>
      <w:bookmarkStart w:id="2662" w:name="_Toc536112268"/>
      <w:bookmarkStart w:id="2663"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661"/>
      <w:r w:rsidR="001B7C74">
        <w:rPr>
          <w:i w:val="0"/>
          <w:sz w:val="22"/>
        </w:rPr>
        <w:t> : R</w:t>
      </w:r>
      <w:r>
        <w:rPr>
          <w:i w:val="0"/>
          <w:sz w:val="22"/>
        </w:rPr>
        <w:t>elation géométrique pour déterminer le point haut à la surface du rotor</w:t>
      </w:r>
      <w:bookmarkEnd w:id="2662"/>
      <w:bookmarkEnd w:id="2663"/>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64" w:name="_Annexe_D_:"/>
      <w:bookmarkStart w:id="2665" w:name="_Toc536800468"/>
      <w:bookmarkEnd w:id="2664"/>
      <w:r>
        <w:t xml:space="preserve">Annexe D : </w:t>
      </w:r>
      <w:r>
        <w:br/>
        <w:t>Valeurs des coefficients d’influence de l’effet Morton</w:t>
      </w:r>
      <w:bookmarkEnd w:id="2665"/>
    </w:p>
    <w:p w14:paraId="353A6254" w14:textId="25BC3C04" w:rsidR="00B055A9" w:rsidRPr="00D13F67" w:rsidRDefault="00B055A9" w:rsidP="0030526A">
      <w:pPr>
        <w:pStyle w:val="Lgende"/>
        <w:keepNext/>
        <w:spacing w:before="240" w:after="120"/>
        <w:jc w:val="center"/>
        <w:rPr>
          <w:i w:val="0"/>
          <w:noProof/>
          <w:sz w:val="28"/>
        </w:rPr>
      </w:pPr>
      <w:bookmarkStart w:id="2666"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66"/>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9D62B3"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67"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67"/>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9D62B3"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68"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68"/>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9D62B3"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69" w:name="_Toc536800469"/>
      <w:r>
        <w:t>Liste des figures</w:t>
      </w:r>
      <w:bookmarkEnd w:id="2669"/>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70" w:name="_Toc536800470"/>
      <w:r>
        <w:t>Liste des tableaux</w:t>
      </w:r>
      <w:bookmarkEnd w:id="2670"/>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9D62B3">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71" w:name="_Toc536800471"/>
      <w:r>
        <w:t>Références</w:t>
      </w:r>
      <w:bookmarkEnd w:id="2671"/>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72" w:name="_Ref526346265"/>
      <w:bookmarkStart w:id="2673" w:name="_Ref534794244"/>
      <w:bookmarkStart w:id="2674" w:name="_Ref533094789"/>
      <w:bookmarkStart w:id="2675"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72"/>
    </w:p>
    <w:p w14:paraId="20BD8504" w14:textId="597D1526" w:rsidR="0054208F" w:rsidRDefault="004E03AF" w:rsidP="00E0308D">
      <w:pPr>
        <w:pStyle w:val="Paragraphedeliste"/>
        <w:numPr>
          <w:ilvl w:val="0"/>
          <w:numId w:val="30"/>
        </w:numPr>
        <w:spacing w:line="360" w:lineRule="auto"/>
        <w:jc w:val="both"/>
        <w:rPr>
          <w:lang w:val="en-US"/>
        </w:rPr>
      </w:pPr>
      <w:bookmarkStart w:id="2676"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673"/>
      <w:bookmarkEnd w:id="2676"/>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77"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677"/>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78"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678"/>
    </w:p>
    <w:p w14:paraId="22F6FDEE" w14:textId="77777777" w:rsidR="00851955" w:rsidRDefault="00851955" w:rsidP="00E0308D">
      <w:pPr>
        <w:pStyle w:val="Paragraphedeliste"/>
        <w:numPr>
          <w:ilvl w:val="0"/>
          <w:numId w:val="30"/>
        </w:numPr>
        <w:spacing w:line="360" w:lineRule="auto"/>
        <w:jc w:val="both"/>
        <w:rPr>
          <w:lang w:val="en-US"/>
        </w:rPr>
      </w:pPr>
      <w:bookmarkStart w:id="2679" w:name="_Ref534794429"/>
      <w:bookmarkEnd w:id="2674"/>
      <w:r>
        <w:rPr>
          <w:lang w:val="en-US"/>
        </w:rPr>
        <w:t>D</w:t>
      </w:r>
      <w:r w:rsidRPr="004638BF">
        <w:rPr>
          <w:lang w:val="en-US"/>
        </w:rPr>
        <w:t>e Jongh, Frits. (2018). The Synchronous Rotor Instability Phenomenon - Morton Effect - (update 2018).</w:t>
      </w:r>
      <w:bookmarkEnd w:id="2679"/>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0"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680"/>
    </w:p>
    <w:p w14:paraId="60D06719" w14:textId="347A2917" w:rsidR="00851955" w:rsidRDefault="00BB4BF1" w:rsidP="00E0308D">
      <w:pPr>
        <w:pStyle w:val="Paragraphedeliste"/>
        <w:numPr>
          <w:ilvl w:val="0"/>
          <w:numId w:val="30"/>
        </w:numPr>
        <w:spacing w:line="360" w:lineRule="auto"/>
        <w:jc w:val="both"/>
        <w:rPr>
          <w:lang w:val="en-US"/>
        </w:rPr>
      </w:pPr>
      <w:bookmarkStart w:id="2681"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681"/>
    </w:p>
    <w:p w14:paraId="3FCE7534" w14:textId="435D680D" w:rsidR="002B0F67" w:rsidRDefault="006400B9" w:rsidP="002B0F67">
      <w:pPr>
        <w:pStyle w:val="Paragraphedeliste"/>
        <w:numPr>
          <w:ilvl w:val="0"/>
          <w:numId w:val="30"/>
        </w:numPr>
        <w:spacing w:line="360" w:lineRule="auto"/>
        <w:jc w:val="both"/>
      </w:pPr>
      <w:bookmarkStart w:id="2682"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682"/>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3" w:name="_Ref533092212"/>
      <w:bookmarkEnd w:id="2675"/>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683"/>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4" w:name="_Ref534796769"/>
      <w:r w:rsidRPr="001B73DC">
        <w:rPr>
          <w:rFonts w:asciiTheme="minorHAnsi" w:hAnsiTheme="minorHAnsi"/>
          <w:lang w:val="en-US"/>
        </w:rPr>
        <w:t>Muszynska, A. (2005). Rotordynamics. Boca Raton: CRC Press.</w:t>
      </w:r>
      <w:bookmarkEnd w:id="2684"/>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5"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685"/>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6"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686"/>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687"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687"/>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8" w:name="_Ref533093642"/>
      <w:r>
        <w:rPr>
          <w:rFonts w:asciiTheme="minorHAnsi" w:hAnsiTheme="minorHAnsi"/>
          <w:lang w:val="en-US"/>
        </w:rPr>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688"/>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9" w:name="_Ref534632381"/>
      <w:r>
        <w:rPr>
          <w:rFonts w:asciiTheme="minorHAnsi" w:hAnsiTheme="minorHAnsi"/>
          <w:lang w:val="en-US"/>
        </w:rPr>
        <w:t xml:space="preserve"> </w:t>
      </w:r>
      <w:bookmarkStart w:id="2690"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689"/>
      <w:bookmarkEnd w:id="2690"/>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1"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691"/>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2"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692"/>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693" w:name="_Ref533096146"/>
      <w:r>
        <w:rPr>
          <w:rFonts w:asciiTheme="minorHAnsi" w:hAnsiTheme="minorHAnsi"/>
          <w:lang w:val="en-US"/>
        </w:rPr>
        <w:t xml:space="preserve"> </w:t>
      </w:r>
      <w:bookmarkStart w:id="2694"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693"/>
      <w:bookmarkEnd w:id="2694"/>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5"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695"/>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6"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696"/>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7"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697"/>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8" w:name="_Ref533096550"/>
      <w:r>
        <w:rPr>
          <w:rFonts w:asciiTheme="minorHAnsi" w:hAnsiTheme="minorHAnsi"/>
          <w:lang w:val="en-US"/>
        </w:rPr>
        <w:t xml:space="preserve"> </w:t>
      </w:r>
      <w:bookmarkStart w:id="2699"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698"/>
      <w:bookmarkEnd w:id="2699"/>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0"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700"/>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1" w:name="_Ref533096918"/>
      <w:r>
        <w:rPr>
          <w:rFonts w:asciiTheme="minorHAnsi" w:hAnsiTheme="minorHAnsi"/>
          <w:lang w:val="en-US"/>
        </w:rPr>
        <w:t xml:space="preserve"> </w:t>
      </w:r>
      <w:bookmarkStart w:id="2702"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701"/>
      <w:bookmarkEnd w:id="2702"/>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3" w:name="_Ref533097388"/>
      <w:r>
        <w:rPr>
          <w:rFonts w:asciiTheme="minorHAnsi" w:hAnsiTheme="minorHAnsi"/>
          <w:lang w:val="en-US"/>
        </w:rPr>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03"/>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4"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704"/>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5"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05"/>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6" w:name="_Ref534635218"/>
      <w:r>
        <w:rPr>
          <w:rFonts w:asciiTheme="minorHAnsi" w:hAnsiTheme="minorHAnsi"/>
          <w:lang w:val="en-US"/>
        </w:rPr>
        <w:t xml:space="preserve"> </w:t>
      </w:r>
      <w:bookmarkStart w:id="2707"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 xml:space="preserve">A. and J. Suh, "Rotordynamic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706"/>
      <w:bookmarkEnd w:id="2707"/>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8"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Vib. </w:t>
      </w:r>
      <w:proofErr w:type="gramStart"/>
      <w:r w:rsidR="00786CAF" w:rsidRPr="00A06579">
        <w:rPr>
          <w:rFonts w:asciiTheme="minorHAnsi" w:hAnsiTheme="minorHAnsi"/>
          <w:lang w:val="en-US"/>
        </w:rPr>
        <w:t>Acoust.,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08"/>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9" w:name="_Ref533115138"/>
      <w:bookmarkStart w:id="2710"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709"/>
      <w:bookmarkEnd w:id="2710"/>
    </w:p>
    <w:p w14:paraId="5DF0CFC4" w14:textId="49D75779" w:rsidR="006A4449" w:rsidRPr="005F2035" w:rsidRDefault="006A4449" w:rsidP="006A4449">
      <w:pPr>
        <w:pStyle w:val="Paragraphedeliste"/>
        <w:numPr>
          <w:ilvl w:val="0"/>
          <w:numId w:val="30"/>
        </w:numPr>
        <w:spacing w:line="360" w:lineRule="auto"/>
        <w:jc w:val="both"/>
      </w:pPr>
      <w:bookmarkStart w:id="2711"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 xml:space="preserve">Thèse Génie mécanique.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Université de Poitiers, 2016. Disponible sur Internet</w:t>
      </w:r>
      <w:bookmarkEnd w:id="2711"/>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12" w:name="_Ref528660528"/>
      <w:bookmarkStart w:id="2713"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2712"/>
      <w:bookmarkEnd w:id="2713"/>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14"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714"/>
    </w:p>
    <w:p w14:paraId="7F03D491" w14:textId="38DB6578" w:rsidR="00AE0E1B" w:rsidRDefault="00AE0E1B" w:rsidP="00AE0E1B">
      <w:pPr>
        <w:pStyle w:val="Paragraphedeliste"/>
        <w:numPr>
          <w:ilvl w:val="0"/>
          <w:numId w:val="30"/>
        </w:numPr>
        <w:spacing w:line="360" w:lineRule="auto"/>
        <w:jc w:val="both"/>
        <w:rPr>
          <w:lang w:val="en-US"/>
        </w:rPr>
      </w:pPr>
      <w:bookmarkStart w:id="2715" w:name="_Ref526263911"/>
      <w:r>
        <w:rPr>
          <w:lang w:val="en-US"/>
        </w:rPr>
        <w:t xml:space="preserve"> </w:t>
      </w:r>
      <w:bookmarkStart w:id="2716"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15"/>
      <w:bookmarkEnd w:id="2716"/>
    </w:p>
    <w:p w14:paraId="08B4D7ED" w14:textId="009028A4" w:rsidR="00670DF5" w:rsidRDefault="003273AF" w:rsidP="00670DF5">
      <w:pPr>
        <w:pStyle w:val="Paragraphedeliste"/>
        <w:numPr>
          <w:ilvl w:val="0"/>
          <w:numId w:val="30"/>
        </w:numPr>
        <w:spacing w:line="360" w:lineRule="auto"/>
        <w:jc w:val="both"/>
      </w:pPr>
      <w:bookmarkStart w:id="2717" w:name="_Ref525750678"/>
      <w:bookmarkStart w:id="2718"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717"/>
      <w:bookmarkEnd w:id="2718"/>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19" w:name="_Ref526330394"/>
      <w:r>
        <w:t xml:space="preserve"> </w:t>
      </w:r>
      <w:r w:rsidR="00AE0E1B" w:rsidRPr="00CD63D5">
        <w:t>Bonneau, D. ; Fatu, A. ; Souchet, D. “Paliers hydrodynamiques1 and 2, équations, modèles numériques isothermes et lubrification mixte”, Lavoisier, Paris, 2011, ISBN 978-2-7462-32990</w:t>
      </w:r>
      <w:bookmarkEnd w:id="2719"/>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20"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20"/>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21"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721"/>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22"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22"/>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23" w:name="_Ref526269762"/>
      <w:r>
        <w:rPr>
          <w:lang w:val="en-US"/>
        </w:rPr>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23"/>
    </w:p>
    <w:p w14:paraId="3C9EC656" w14:textId="2ED4FC1E" w:rsidR="00AE0E1B" w:rsidRDefault="00082A93" w:rsidP="00AE0E1B">
      <w:pPr>
        <w:pStyle w:val="Paragraphedeliste"/>
        <w:numPr>
          <w:ilvl w:val="0"/>
          <w:numId w:val="30"/>
        </w:numPr>
        <w:spacing w:line="360" w:lineRule="auto"/>
        <w:jc w:val="both"/>
        <w:rPr>
          <w:lang w:val="en-US"/>
        </w:rPr>
      </w:pPr>
      <w:bookmarkStart w:id="2724"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24"/>
    </w:p>
    <w:p w14:paraId="5EB8D043" w14:textId="2F7615C1" w:rsidR="0071775C" w:rsidRDefault="00082A93" w:rsidP="0071775C">
      <w:pPr>
        <w:pStyle w:val="Paragraphedeliste"/>
        <w:numPr>
          <w:ilvl w:val="0"/>
          <w:numId w:val="30"/>
        </w:numPr>
        <w:spacing w:line="360" w:lineRule="auto"/>
        <w:rPr>
          <w:lang w:val="en-US"/>
        </w:rPr>
      </w:pPr>
      <w:bookmarkStart w:id="2725"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25"/>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26"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26"/>
    </w:p>
    <w:p w14:paraId="18A0E002" w14:textId="153A8DB3" w:rsidR="00710DF8" w:rsidRDefault="00710DF8" w:rsidP="00710DF8">
      <w:pPr>
        <w:pStyle w:val="Paragraphedeliste"/>
        <w:numPr>
          <w:ilvl w:val="0"/>
          <w:numId w:val="30"/>
        </w:numPr>
        <w:spacing w:line="360" w:lineRule="auto"/>
        <w:jc w:val="both"/>
        <w:rPr>
          <w:lang w:val="en-US"/>
        </w:rPr>
      </w:pPr>
      <w:bookmarkStart w:id="2727" w:name="_Ref528171614"/>
      <w:r>
        <w:rPr>
          <w:lang w:val="en-US"/>
        </w:rPr>
        <w:t xml:space="preserve"> </w:t>
      </w:r>
      <w:bookmarkStart w:id="2728"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27"/>
      <w:bookmarkEnd w:id="2728"/>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29"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2729"/>
      <w:r>
        <w:t xml:space="preserve"> </w:t>
      </w:r>
    </w:p>
    <w:p w14:paraId="0AA299A1" w14:textId="1AEC690B" w:rsidR="00CA41D6" w:rsidRDefault="00CA41D6" w:rsidP="00CA41D6">
      <w:pPr>
        <w:pStyle w:val="Paragraphedeliste"/>
        <w:numPr>
          <w:ilvl w:val="0"/>
          <w:numId w:val="30"/>
        </w:numPr>
        <w:spacing w:line="360" w:lineRule="auto"/>
        <w:jc w:val="both"/>
      </w:pPr>
      <w:bookmarkStart w:id="2730"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30"/>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31"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31"/>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32" w:name="_Ref528255279"/>
      <w:r w:rsidR="00902415">
        <w:t>CodeAster© Référence R</w:t>
      </w:r>
      <w:r w:rsidR="00902415" w:rsidRPr="00866FE3">
        <w:t>3.03.08</w:t>
      </w:r>
      <w:r w:rsidR="00902415">
        <w:t>, "</w:t>
      </w:r>
      <w:r w:rsidR="00902415" w:rsidRPr="00866FE3">
        <w:t>Relations cinématiques linéaires de type RBE3</w:t>
      </w:r>
      <w:r w:rsidR="00902415">
        <w:t>"</w:t>
      </w:r>
      <w:bookmarkEnd w:id="2732"/>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33"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733"/>
    </w:p>
    <w:p w14:paraId="7FEDAB21" w14:textId="64C8E20E" w:rsidR="00EA38FB" w:rsidRDefault="009246F4" w:rsidP="00EA38FB">
      <w:pPr>
        <w:pStyle w:val="Paragraphedeliste"/>
        <w:numPr>
          <w:ilvl w:val="0"/>
          <w:numId w:val="30"/>
        </w:numPr>
        <w:spacing w:line="360" w:lineRule="auto"/>
        <w:jc w:val="both"/>
        <w:rPr>
          <w:lang w:val="en-US"/>
        </w:rPr>
      </w:pPr>
      <w:bookmarkStart w:id="2734"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34"/>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35"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35"/>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36"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36"/>
    </w:p>
    <w:p w14:paraId="29EB4C45" w14:textId="57A95720" w:rsidR="008C2975" w:rsidRDefault="008C2975" w:rsidP="008C2975">
      <w:pPr>
        <w:pStyle w:val="Paragraphedeliste"/>
        <w:numPr>
          <w:ilvl w:val="0"/>
          <w:numId w:val="30"/>
        </w:numPr>
        <w:spacing w:line="360" w:lineRule="auto"/>
        <w:jc w:val="both"/>
      </w:pPr>
      <w:bookmarkStart w:id="2737"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37"/>
      <w:r w:rsidR="00DC2BBA">
        <w:t>, 2014.</w:t>
      </w:r>
    </w:p>
    <w:p w14:paraId="021B20A7" w14:textId="1AEFA83C" w:rsidR="009E3148" w:rsidRPr="00BC563C" w:rsidRDefault="009E3148" w:rsidP="009E3148">
      <w:pPr>
        <w:pStyle w:val="Paragraphedeliste"/>
        <w:numPr>
          <w:ilvl w:val="0"/>
          <w:numId w:val="30"/>
        </w:numPr>
        <w:spacing w:line="360" w:lineRule="auto"/>
        <w:jc w:val="both"/>
        <w:rPr>
          <w:lang w:val="en-US"/>
        </w:rPr>
      </w:pPr>
      <w:bookmarkStart w:id="2738" w:name="_Ref1468009"/>
      <w:r>
        <w:rPr>
          <w:lang w:val="en-US" w:eastAsia="en-US"/>
        </w:rPr>
        <w:t xml:space="preserve"> </w:t>
      </w:r>
      <w:r>
        <w:rPr>
          <w:lang w:val="en-US" w:eastAsia="en-US"/>
        </w:rPr>
        <w:t>MONMOUSSEAU, P.; FILLON, M.;</w:t>
      </w:r>
      <w:r w:rsidRPr="000F03BA">
        <w:rPr>
          <w:lang w:val="en-US" w:eastAsia="en-US"/>
        </w:rPr>
        <w:t xml:space="preserve"> FRENE J., (1997) "Transient thermoelastohydrodynamic study of tilting-pad journal bearings - Comparison between experimental data and theoretical results." ASME Journal of Tribology, Vol. 119, N°3, pp. 401-407</w:t>
      </w:r>
      <w:r>
        <w:rPr>
          <w:lang w:val="en-US" w:eastAsia="en-US"/>
        </w:rPr>
        <w:t>.</w:t>
      </w:r>
      <w:bookmarkEnd w:id="2738"/>
    </w:p>
    <w:p w14:paraId="65C05AD2" w14:textId="77777777" w:rsidR="009E3148" w:rsidRDefault="009E3148" w:rsidP="009E3148">
      <w:pPr>
        <w:pStyle w:val="Paragraphedeliste"/>
        <w:numPr>
          <w:ilvl w:val="0"/>
          <w:numId w:val="30"/>
        </w:numPr>
        <w:spacing w:line="360" w:lineRule="auto"/>
        <w:jc w:val="both"/>
        <w:rPr>
          <w:lang w:val="en-US"/>
        </w:rPr>
      </w:pPr>
      <w:r>
        <w:rPr>
          <w:lang w:val="en-US" w:eastAsia="en-US"/>
        </w:rPr>
        <w:t xml:space="preserve"> </w:t>
      </w:r>
      <w:bookmarkStart w:id="2739" w:name="_Ref365103"/>
      <w:r>
        <w:rPr>
          <w:lang w:val="en-US" w:eastAsia="en-US"/>
        </w:rPr>
        <w:t>MONMOUSSEAU, P.; FILLON, M.; FRENE, J.;</w:t>
      </w:r>
      <w:r w:rsidRPr="000F03BA">
        <w:rPr>
          <w:lang w:val="en-US" w:eastAsia="en-US"/>
        </w:rPr>
        <w:t xml:space="preserve"> (1998) "Transient thermoelastohydrodynamic study of tilting-pad journal bearings under dynamic loading." ASME Journal of Engineering for Gas Turbines and Power, Vol. 120, N°2, pp. 405-409.</w:t>
      </w:r>
      <w:bookmarkEnd w:id="2739"/>
    </w:p>
    <w:p w14:paraId="1F6904F3" w14:textId="77777777" w:rsidR="009E3148" w:rsidRPr="001A0AF6" w:rsidRDefault="009E3148" w:rsidP="009E3148">
      <w:pPr>
        <w:pStyle w:val="Paragraphedeliste"/>
        <w:numPr>
          <w:ilvl w:val="0"/>
          <w:numId w:val="30"/>
        </w:numPr>
        <w:spacing w:line="360" w:lineRule="auto"/>
        <w:jc w:val="both"/>
        <w:rPr>
          <w:lang w:val="en-US"/>
        </w:rPr>
      </w:pPr>
      <w:r>
        <w:rPr>
          <w:lang w:val="en-US" w:eastAsia="en-US"/>
        </w:rPr>
        <w:t xml:space="preserve"> </w:t>
      </w:r>
      <w:bookmarkStart w:id="2740" w:name="_Ref365104"/>
      <w:r>
        <w:rPr>
          <w:lang w:val="en-US" w:eastAsia="en-US"/>
        </w:rPr>
        <w:t>KUCINSCHI, B.; FILLON, M.; PASCOVICI, M.; FRENE, J.,</w:t>
      </w:r>
      <w:r w:rsidRPr="000F03BA">
        <w:rPr>
          <w:lang w:val="en-US" w:eastAsia="en-US"/>
        </w:rPr>
        <w:t xml:space="preserve"> (2000) "A Transient Thermoelastohydrodynamic Study of Steadily Loaded Plain Journal Bearings using Finite Element Method Analysis." ASME Journal of Tribology, Vol. 122, N° 1, pp. 219-226.</w:t>
      </w:r>
      <w:bookmarkEnd w:id="2740"/>
    </w:p>
    <w:p w14:paraId="020E8544" w14:textId="0554CB0C" w:rsidR="009E3148" w:rsidRPr="009E3148" w:rsidRDefault="009E3148" w:rsidP="008C2975">
      <w:pPr>
        <w:pStyle w:val="Paragraphedeliste"/>
        <w:numPr>
          <w:ilvl w:val="0"/>
          <w:numId w:val="30"/>
        </w:numPr>
        <w:spacing w:line="360" w:lineRule="auto"/>
        <w:jc w:val="both"/>
        <w:rPr>
          <w:lang w:val="en-US"/>
        </w:rPr>
      </w:pPr>
      <w:r w:rsidRPr="009E3148">
        <w:rPr>
          <w:lang w:val="en-US"/>
        </w:rPr>
        <w:t xml:space="preserve"> </w:t>
      </w:r>
      <w:bookmarkStart w:id="2741" w:name="_Ref3223770"/>
      <w:r>
        <w:rPr>
          <w:lang w:val="en-US"/>
        </w:rPr>
        <w:t>Pap, B.;</w:t>
      </w:r>
      <w:r w:rsidRPr="009E3148">
        <w:rPr>
          <w:lang w:val="en-US"/>
        </w:rPr>
        <w:t xml:space="preserve"> Fillon, M.</w:t>
      </w:r>
      <w:r>
        <w:rPr>
          <w:lang w:val="en-US"/>
        </w:rPr>
        <w:t>;</w:t>
      </w:r>
      <w:r w:rsidRPr="009E3148">
        <w:rPr>
          <w:lang w:val="en-US"/>
        </w:rPr>
        <w:t xml:space="preserve"> Guillemot, M.</w:t>
      </w:r>
      <w:r>
        <w:rPr>
          <w:lang w:val="en-US"/>
        </w:rPr>
        <w:t>; Bauduin, L.;</w:t>
      </w:r>
      <w:r w:rsidRPr="009E3148">
        <w:rPr>
          <w:lang w:val="en-US"/>
        </w:rPr>
        <w:t xml:space="preserve"> Chocron, J.</w:t>
      </w:r>
      <w:r>
        <w:rPr>
          <w:lang w:val="en-US"/>
        </w:rPr>
        <w:t>;</w:t>
      </w:r>
      <w:r w:rsidRPr="009E3148">
        <w:rPr>
          <w:lang w:val="en-US"/>
        </w:rPr>
        <w:t xml:space="preserve"> Gédin, P. and Biadalla, L. (2018), “Experimental and Numerical Analysis on the Seizure of a Carbon-Filled PTFE Central Groove Journal Bearing during Start-Up Period,” Lubricants, 6(1), pp 14.</w:t>
      </w:r>
      <w:bookmarkEnd w:id="2741"/>
    </w:p>
    <w:p w14:paraId="1CC4E0D4" w14:textId="48799DE0" w:rsidR="001F35A2" w:rsidRDefault="001F35A2" w:rsidP="001F35A2">
      <w:pPr>
        <w:pStyle w:val="Paragraphedeliste"/>
        <w:numPr>
          <w:ilvl w:val="0"/>
          <w:numId w:val="30"/>
        </w:numPr>
        <w:spacing w:line="360" w:lineRule="auto"/>
        <w:jc w:val="both"/>
        <w:rPr>
          <w:lang w:val="en-US"/>
        </w:rPr>
      </w:pPr>
      <w:r w:rsidRPr="009E3148">
        <w:rPr>
          <w:rFonts w:asciiTheme="minorHAnsi" w:hAnsiTheme="minorHAnsi"/>
          <w:lang w:val="en-US"/>
        </w:rPr>
        <w:t xml:space="preserve"> </w:t>
      </w:r>
      <w:bookmarkStart w:id="2742"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742"/>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43"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43"/>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44"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744"/>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45"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745"/>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46" w:name="_Ref536203475"/>
      <w:r w:rsidR="00821DD8">
        <w:rPr>
          <w:rFonts w:asciiTheme="minorHAnsi" w:hAnsiTheme="minorHAnsi"/>
          <w:lang w:val="en-US"/>
        </w:rPr>
        <w:t>Berot, F.; Dourlens</w:t>
      </w:r>
      <w:proofErr w:type="gramStart"/>
      <w:r w:rsidR="00821DD8">
        <w:rPr>
          <w:rFonts w:asciiTheme="minorHAnsi" w:hAnsiTheme="minorHAnsi"/>
          <w:lang w:val="en-US"/>
        </w:rPr>
        <w:t>,</w:t>
      </w:r>
      <w:r w:rsidR="00CC03EA">
        <w:rPr>
          <w:rFonts w:asciiTheme="minorHAnsi" w:hAnsiTheme="minorHAnsi"/>
          <w:lang w:val="en-US"/>
        </w:rPr>
        <w:t>H</w:t>
      </w:r>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2746"/>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47"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47"/>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48" w:name="_Toc536800472"/>
      <w:r w:rsidRPr="0065054C">
        <w:t>Résumé</w:t>
      </w:r>
      <w:bookmarkEnd w:id="2748"/>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49" w:name="_Toc536800473"/>
      <w:r w:rsidRPr="00214956">
        <w:rPr>
          <w:rFonts w:eastAsiaTheme="majorEastAsia"/>
          <w:lang w:val="en-US"/>
        </w:rPr>
        <w:t>Abstract</w:t>
      </w:r>
      <w:bookmarkEnd w:id="2749"/>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66" w:author="ZHANG Silun" w:date="2019-03-11T19:04:00Z" w:initials="ZS">
    <w:p w14:paraId="3DA06992" w14:textId="44B499DC" w:rsidR="0093356B" w:rsidRDefault="0093356B">
      <w:pPr>
        <w:pStyle w:val="Commentaire"/>
      </w:pPr>
      <w:r>
        <w:rPr>
          <w:rStyle w:val="Marquedecommentaire"/>
        </w:rPr>
        <w:annotationRef/>
      </w:r>
      <w:r>
        <w:t>L’ajout pour mentionner l’effet en régime transitoire durant le démarrage sur l’effet Morton instable.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A0699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5722B" w14:textId="77777777" w:rsidR="009D62B3" w:rsidRDefault="009D62B3" w:rsidP="00263793">
      <w:r>
        <w:separator/>
      </w:r>
    </w:p>
  </w:endnote>
  <w:endnote w:type="continuationSeparator" w:id="0">
    <w:p w14:paraId="2B0781BE" w14:textId="77777777" w:rsidR="009D62B3" w:rsidRDefault="009D62B3"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Content>
      <w:p w14:paraId="6E0720FC" w14:textId="0AB93A9A" w:rsidR="009D62B3" w:rsidRDefault="009D62B3">
        <w:pPr>
          <w:pStyle w:val="Pieddepage"/>
        </w:pPr>
        <w:r>
          <w:fldChar w:fldCharType="begin"/>
        </w:r>
        <w:r>
          <w:instrText>PAGE   \* MERGEFORMAT</w:instrText>
        </w:r>
        <w:r>
          <w:fldChar w:fldCharType="separate"/>
        </w:r>
        <w:r w:rsidR="005E1186">
          <w:rPr>
            <w:noProof/>
          </w:rPr>
          <w:t>114</w:t>
        </w:r>
        <w:r>
          <w:fldChar w:fldCharType="end"/>
        </w:r>
      </w:p>
    </w:sdtContent>
  </w:sdt>
  <w:p w14:paraId="745B396C" w14:textId="77777777" w:rsidR="009D62B3" w:rsidRDefault="009D62B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Content>
      <w:p w14:paraId="439ADBD1" w14:textId="565B3D2F" w:rsidR="009D62B3" w:rsidRDefault="009D62B3">
        <w:pPr>
          <w:pStyle w:val="Pieddepage"/>
          <w:jc w:val="right"/>
        </w:pPr>
        <w:r>
          <w:fldChar w:fldCharType="begin"/>
        </w:r>
        <w:r>
          <w:instrText>PAGE   \* MERGEFORMAT</w:instrText>
        </w:r>
        <w:r>
          <w:fldChar w:fldCharType="separate"/>
        </w:r>
        <w:r w:rsidR="005E1186">
          <w:rPr>
            <w:noProof/>
          </w:rPr>
          <w:t>113</w:t>
        </w:r>
        <w:r>
          <w:fldChar w:fldCharType="end"/>
        </w:r>
      </w:p>
    </w:sdtContent>
  </w:sdt>
  <w:p w14:paraId="6F7FB6C7" w14:textId="77777777" w:rsidR="009D62B3" w:rsidRDefault="009D62B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9D62B3" w:rsidRDefault="009D62B3">
    <w:pPr>
      <w:pStyle w:val="Pieddepage"/>
      <w:jc w:val="right"/>
    </w:pPr>
  </w:p>
  <w:p w14:paraId="7600F2DC" w14:textId="77777777" w:rsidR="009D62B3" w:rsidRDefault="009D62B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857D2" w14:textId="77777777" w:rsidR="009D62B3" w:rsidRDefault="009D62B3" w:rsidP="00263793">
      <w:r>
        <w:separator/>
      </w:r>
    </w:p>
  </w:footnote>
  <w:footnote w:type="continuationSeparator" w:id="0">
    <w:p w14:paraId="14AD9309" w14:textId="77777777" w:rsidR="009D62B3" w:rsidRDefault="009D62B3" w:rsidP="00263793">
      <w:r>
        <w:continuationSeparator/>
      </w:r>
    </w:p>
  </w:footnote>
  <w:footnote w:id="1">
    <w:p w14:paraId="4E1F30BE" w14:textId="75C793B5" w:rsidR="009D62B3" w:rsidRDefault="009D62B3">
      <w:pPr>
        <w:pStyle w:val="Notedebasdepage"/>
      </w:pPr>
      <w:r>
        <w:rPr>
          <w:rStyle w:val="Appelnotedebasdep"/>
        </w:rPr>
        <w:footnoteRef/>
      </w:r>
      <w:r>
        <w:t xml:space="preserve"> La conception du banc et les réalisations des essais</w:t>
      </w:r>
      <w:r>
        <w:t xml:space="preserve"> font partie </w:t>
      </w:r>
      <w:r w:rsidR="00846EBE">
        <w:t>d</w:t>
      </w:r>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9D62B3" w:rsidRDefault="009D62B3"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9D62B3" w:rsidRDefault="009D62B3">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9D62B3" w:rsidRPr="00AC3448" w:rsidRDefault="009D62B3"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9D62B3" w:rsidRDefault="009D62B3">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9D62B3" w:rsidRDefault="009D62B3">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9D62B3" w:rsidRDefault="009D62B3"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9D62B3" w:rsidRDefault="009D62B3"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9D62B3" w:rsidRDefault="009D62B3"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9D62B3" w:rsidRDefault="009D62B3"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9"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9"/>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 w:numId="44">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26"/>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7B"/>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B59"/>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EEE"/>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B8F"/>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86"/>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2DE7"/>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6EBE"/>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1DB"/>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373"/>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56B"/>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2B3"/>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148"/>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696"/>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70F"/>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ED8"/>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5EB4"/>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1D"/>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2F54"/>
    <w:rsid w:val="00C6377B"/>
    <w:rsid w:val="00C63B8E"/>
    <w:rsid w:val="00C64D15"/>
    <w:rsid w:val="00C651F2"/>
    <w:rsid w:val="00C65243"/>
    <w:rsid w:val="00C655F0"/>
    <w:rsid w:val="00C6599F"/>
    <w:rsid w:val="00C65BA3"/>
    <w:rsid w:val="00C661D6"/>
    <w:rsid w:val="00C66822"/>
    <w:rsid w:val="00C66D70"/>
    <w:rsid w:val="00C66F97"/>
    <w:rsid w:val="00C700B3"/>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3C3B"/>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18E"/>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comments" Target="comments.xml"/><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microsoft.com/office/2011/relationships/commentsExtended" Target="commentsExtended.xm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FDB18-6CF5-4016-9C1F-53FA6AC0F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177</Pages>
  <Words>50530</Words>
  <Characters>277915</Characters>
  <Application>Microsoft Office Word</Application>
  <DocSecurity>0</DocSecurity>
  <Lines>2315</Lines>
  <Paragraphs>655</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327790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45</cp:revision>
  <cp:lastPrinted>2019-03-06T17:01:00Z</cp:lastPrinted>
  <dcterms:created xsi:type="dcterms:W3CDTF">2019-02-01T15:19:00Z</dcterms:created>
  <dcterms:modified xsi:type="dcterms:W3CDTF">2019-03-11T18:09:00Z</dcterms:modified>
</cp:coreProperties>
</file>