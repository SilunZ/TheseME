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3323390"/>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3323391"/>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7944F864" w14:textId="6ED3E074" w:rsidR="00AC31C1"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3323390" w:history="1">
            <w:r w:rsidR="00AC31C1" w:rsidRPr="00D80EBA">
              <w:rPr>
                <w:rStyle w:val="Lienhypertexte"/>
              </w:rPr>
              <w:t>Remerciements</w:t>
            </w:r>
            <w:r w:rsidR="00AC31C1">
              <w:rPr>
                <w:webHidden/>
              </w:rPr>
              <w:tab/>
            </w:r>
            <w:r w:rsidR="00AC31C1">
              <w:rPr>
                <w:webHidden/>
              </w:rPr>
              <w:fldChar w:fldCharType="begin"/>
            </w:r>
            <w:r w:rsidR="00AC31C1">
              <w:rPr>
                <w:webHidden/>
              </w:rPr>
              <w:instrText xml:space="preserve"> PAGEREF _Toc3323390 \h </w:instrText>
            </w:r>
            <w:r w:rsidR="00AC31C1">
              <w:rPr>
                <w:webHidden/>
              </w:rPr>
            </w:r>
            <w:r w:rsidR="00AC31C1">
              <w:rPr>
                <w:webHidden/>
              </w:rPr>
              <w:fldChar w:fldCharType="separate"/>
            </w:r>
            <w:r w:rsidR="00381B95">
              <w:rPr>
                <w:webHidden/>
              </w:rPr>
              <w:t>3</w:t>
            </w:r>
            <w:r w:rsidR="00AC31C1">
              <w:rPr>
                <w:webHidden/>
              </w:rPr>
              <w:fldChar w:fldCharType="end"/>
            </w:r>
          </w:hyperlink>
        </w:p>
        <w:p w14:paraId="65FA0B63" w14:textId="55A3B016" w:rsidR="00AC31C1" w:rsidRDefault="004D7128">
          <w:pPr>
            <w:pStyle w:val="TM1"/>
            <w:rPr>
              <w:rFonts w:asciiTheme="minorHAnsi" w:eastAsiaTheme="minorEastAsia" w:hAnsiTheme="minorHAnsi" w:cstheme="minorBidi"/>
              <w:sz w:val="22"/>
              <w:szCs w:val="22"/>
              <w:lang w:eastAsia="zh-CN"/>
            </w:rPr>
          </w:pPr>
          <w:hyperlink w:anchor="_Toc3323391" w:history="1">
            <w:r w:rsidR="00AC31C1" w:rsidRPr="00D80EBA">
              <w:rPr>
                <w:rStyle w:val="Lienhypertexte"/>
              </w:rPr>
              <w:t>Table des matières</w:t>
            </w:r>
            <w:r w:rsidR="00AC31C1">
              <w:rPr>
                <w:webHidden/>
              </w:rPr>
              <w:tab/>
            </w:r>
            <w:r w:rsidR="00AC31C1">
              <w:rPr>
                <w:webHidden/>
              </w:rPr>
              <w:fldChar w:fldCharType="begin"/>
            </w:r>
            <w:r w:rsidR="00AC31C1">
              <w:rPr>
                <w:webHidden/>
              </w:rPr>
              <w:instrText xml:space="preserve"> PAGEREF _Toc3323391 \h </w:instrText>
            </w:r>
            <w:r w:rsidR="00AC31C1">
              <w:rPr>
                <w:webHidden/>
              </w:rPr>
            </w:r>
            <w:r w:rsidR="00AC31C1">
              <w:rPr>
                <w:webHidden/>
              </w:rPr>
              <w:fldChar w:fldCharType="separate"/>
            </w:r>
            <w:r w:rsidR="00381B95">
              <w:rPr>
                <w:webHidden/>
              </w:rPr>
              <w:t>5</w:t>
            </w:r>
            <w:r w:rsidR="00AC31C1">
              <w:rPr>
                <w:webHidden/>
              </w:rPr>
              <w:fldChar w:fldCharType="end"/>
            </w:r>
          </w:hyperlink>
        </w:p>
        <w:p w14:paraId="4493C6EE" w14:textId="3AB2CCED" w:rsidR="00AC31C1" w:rsidRDefault="004D7128">
          <w:pPr>
            <w:pStyle w:val="TM1"/>
            <w:rPr>
              <w:rFonts w:asciiTheme="minorHAnsi" w:eastAsiaTheme="minorEastAsia" w:hAnsiTheme="minorHAnsi" w:cstheme="minorBidi"/>
              <w:sz w:val="22"/>
              <w:szCs w:val="22"/>
              <w:lang w:eastAsia="zh-CN"/>
            </w:rPr>
          </w:pPr>
          <w:hyperlink w:anchor="_Toc3323392" w:history="1">
            <w:r w:rsidR="00AC31C1" w:rsidRPr="00D80EBA">
              <w:rPr>
                <w:rStyle w:val="Lienhypertexte"/>
              </w:rPr>
              <w:t>Nomenclature</w:t>
            </w:r>
            <w:r w:rsidR="00AC31C1">
              <w:rPr>
                <w:webHidden/>
              </w:rPr>
              <w:tab/>
            </w:r>
            <w:r w:rsidR="00AC31C1">
              <w:rPr>
                <w:webHidden/>
              </w:rPr>
              <w:fldChar w:fldCharType="begin"/>
            </w:r>
            <w:r w:rsidR="00AC31C1">
              <w:rPr>
                <w:webHidden/>
              </w:rPr>
              <w:instrText xml:space="preserve"> PAGEREF _Toc3323392 \h </w:instrText>
            </w:r>
            <w:r w:rsidR="00AC31C1">
              <w:rPr>
                <w:webHidden/>
              </w:rPr>
            </w:r>
            <w:r w:rsidR="00AC31C1">
              <w:rPr>
                <w:webHidden/>
              </w:rPr>
              <w:fldChar w:fldCharType="separate"/>
            </w:r>
            <w:r w:rsidR="00381B95">
              <w:rPr>
                <w:webHidden/>
              </w:rPr>
              <w:t>8</w:t>
            </w:r>
            <w:r w:rsidR="00AC31C1">
              <w:rPr>
                <w:webHidden/>
              </w:rPr>
              <w:fldChar w:fldCharType="end"/>
            </w:r>
          </w:hyperlink>
        </w:p>
        <w:p w14:paraId="74437CDD" w14:textId="70C60971" w:rsidR="00AC31C1" w:rsidRDefault="004D7128">
          <w:pPr>
            <w:pStyle w:val="TM1"/>
            <w:rPr>
              <w:rFonts w:asciiTheme="minorHAnsi" w:eastAsiaTheme="minorEastAsia" w:hAnsiTheme="minorHAnsi" w:cstheme="minorBidi"/>
              <w:sz w:val="22"/>
              <w:szCs w:val="22"/>
              <w:lang w:eastAsia="zh-CN"/>
            </w:rPr>
          </w:pPr>
          <w:hyperlink w:anchor="_Toc3323393" w:history="1">
            <w:r w:rsidR="00AC31C1" w:rsidRPr="00D80EBA">
              <w:rPr>
                <w:rStyle w:val="Lienhypertexte"/>
              </w:rPr>
              <w:t>Introduction générale</w:t>
            </w:r>
            <w:r w:rsidR="00AC31C1">
              <w:rPr>
                <w:webHidden/>
              </w:rPr>
              <w:tab/>
            </w:r>
            <w:r w:rsidR="00AC31C1">
              <w:rPr>
                <w:webHidden/>
              </w:rPr>
              <w:fldChar w:fldCharType="begin"/>
            </w:r>
            <w:r w:rsidR="00AC31C1">
              <w:rPr>
                <w:webHidden/>
              </w:rPr>
              <w:instrText xml:space="preserve"> PAGEREF _Toc3323393 \h </w:instrText>
            </w:r>
            <w:r w:rsidR="00AC31C1">
              <w:rPr>
                <w:webHidden/>
              </w:rPr>
            </w:r>
            <w:r w:rsidR="00AC31C1">
              <w:rPr>
                <w:webHidden/>
              </w:rPr>
              <w:fldChar w:fldCharType="separate"/>
            </w:r>
            <w:r w:rsidR="00381B95">
              <w:rPr>
                <w:webHidden/>
              </w:rPr>
              <w:t>13</w:t>
            </w:r>
            <w:r w:rsidR="00AC31C1">
              <w:rPr>
                <w:webHidden/>
              </w:rPr>
              <w:fldChar w:fldCharType="end"/>
            </w:r>
          </w:hyperlink>
        </w:p>
        <w:p w14:paraId="5C1A1368" w14:textId="58EC68E6" w:rsidR="00AC31C1" w:rsidRDefault="004D7128">
          <w:pPr>
            <w:pStyle w:val="TM1"/>
            <w:rPr>
              <w:rFonts w:asciiTheme="minorHAnsi" w:eastAsiaTheme="minorEastAsia" w:hAnsiTheme="minorHAnsi" w:cstheme="minorBidi"/>
              <w:sz w:val="22"/>
              <w:szCs w:val="22"/>
              <w:lang w:eastAsia="zh-CN"/>
            </w:rPr>
          </w:pPr>
          <w:hyperlink w:anchor="_Toc3323394" w:history="1">
            <w:r w:rsidR="00AC31C1" w:rsidRPr="00D80EBA">
              <w:rPr>
                <w:rStyle w:val="Lienhypertexte"/>
              </w:rPr>
              <w:t>Chapitre 1 :  Etude bibliographique</w:t>
            </w:r>
            <w:r w:rsidR="00AC31C1">
              <w:rPr>
                <w:webHidden/>
              </w:rPr>
              <w:tab/>
            </w:r>
            <w:r w:rsidR="00AC31C1">
              <w:rPr>
                <w:webHidden/>
              </w:rPr>
              <w:fldChar w:fldCharType="begin"/>
            </w:r>
            <w:r w:rsidR="00AC31C1">
              <w:rPr>
                <w:webHidden/>
              </w:rPr>
              <w:instrText xml:space="preserve"> PAGEREF _Toc3323394 \h </w:instrText>
            </w:r>
            <w:r w:rsidR="00AC31C1">
              <w:rPr>
                <w:webHidden/>
              </w:rPr>
            </w:r>
            <w:r w:rsidR="00AC31C1">
              <w:rPr>
                <w:webHidden/>
              </w:rPr>
              <w:fldChar w:fldCharType="separate"/>
            </w:r>
            <w:r w:rsidR="00381B95">
              <w:rPr>
                <w:webHidden/>
              </w:rPr>
              <w:t>18</w:t>
            </w:r>
            <w:r w:rsidR="00AC31C1">
              <w:rPr>
                <w:webHidden/>
              </w:rPr>
              <w:fldChar w:fldCharType="end"/>
            </w:r>
          </w:hyperlink>
        </w:p>
        <w:p w14:paraId="6F6776FD" w14:textId="776C9EAF"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395" w:history="1">
            <w:r w:rsidR="00AC31C1" w:rsidRPr="00D80EBA">
              <w:rPr>
                <w:rStyle w:val="Lienhypertexte"/>
                <w:noProof/>
              </w:rPr>
              <w:t>1.1</w:t>
            </w:r>
            <w:r w:rsidR="00AC31C1">
              <w:rPr>
                <w:rFonts w:asciiTheme="minorHAnsi" w:eastAsiaTheme="minorEastAsia" w:hAnsiTheme="minorHAnsi" w:cstheme="minorBidi"/>
                <w:noProof/>
                <w:szCs w:val="22"/>
                <w:lang w:eastAsia="zh-CN"/>
              </w:rPr>
              <w:tab/>
            </w:r>
            <w:r w:rsidR="00AC31C1" w:rsidRPr="00D80EBA">
              <w:rPr>
                <w:rStyle w:val="Lienhypertexte"/>
                <w:noProof/>
              </w:rPr>
              <w:t>Instabilités (thermiques) liées aux vibrations synchrones</w:t>
            </w:r>
            <w:r w:rsidR="00AC31C1">
              <w:rPr>
                <w:noProof/>
                <w:webHidden/>
              </w:rPr>
              <w:tab/>
            </w:r>
            <w:r w:rsidR="00AC31C1">
              <w:rPr>
                <w:noProof/>
                <w:webHidden/>
              </w:rPr>
              <w:fldChar w:fldCharType="begin"/>
            </w:r>
            <w:r w:rsidR="00AC31C1">
              <w:rPr>
                <w:noProof/>
                <w:webHidden/>
              </w:rPr>
              <w:instrText xml:space="preserve"> PAGEREF _Toc3323395 \h </w:instrText>
            </w:r>
            <w:r w:rsidR="00AC31C1">
              <w:rPr>
                <w:noProof/>
                <w:webHidden/>
              </w:rPr>
            </w:r>
            <w:r w:rsidR="00AC31C1">
              <w:rPr>
                <w:noProof/>
                <w:webHidden/>
              </w:rPr>
              <w:fldChar w:fldCharType="separate"/>
            </w:r>
            <w:r w:rsidR="00381B95">
              <w:rPr>
                <w:noProof/>
                <w:webHidden/>
              </w:rPr>
              <w:t>18</w:t>
            </w:r>
            <w:r w:rsidR="00AC31C1">
              <w:rPr>
                <w:noProof/>
                <w:webHidden/>
              </w:rPr>
              <w:fldChar w:fldCharType="end"/>
            </w:r>
          </w:hyperlink>
        </w:p>
        <w:p w14:paraId="6F4CAB90" w14:textId="1F28111A"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396" w:history="1">
            <w:r w:rsidR="00AC31C1" w:rsidRPr="00D80EBA">
              <w:rPr>
                <w:rStyle w:val="Lienhypertexte"/>
                <w:noProof/>
              </w:rPr>
              <w:t>1.1.1</w:t>
            </w:r>
            <w:r w:rsidR="00AC31C1">
              <w:rPr>
                <w:rFonts w:asciiTheme="minorHAnsi" w:eastAsiaTheme="minorEastAsia" w:hAnsiTheme="minorHAnsi" w:cstheme="minorBidi"/>
                <w:noProof/>
                <w:szCs w:val="22"/>
                <w:lang w:eastAsia="zh-CN"/>
              </w:rPr>
              <w:tab/>
            </w:r>
            <w:r w:rsidR="00AC31C1" w:rsidRPr="00D80EBA">
              <w:rPr>
                <w:rStyle w:val="Lienhypertexte"/>
                <w:noProof/>
              </w:rPr>
              <w:t>Effet Newkirk</w:t>
            </w:r>
            <w:r w:rsidR="00AC31C1">
              <w:rPr>
                <w:noProof/>
                <w:webHidden/>
              </w:rPr>
              <w:tab/>
            </w:r>
            <w:r w:rsidR="00AC31C1">
              <w:rPr>
                <w:noProof/>
                <w:webHidden/>
              </w:rPr>
              <w:fldChar w:fldCharType="begin"/>
            </w:r>
            <w:r w:rsidR="00AC31C1">
              <w:rPr>
                <w:noProof/>
                <w:webHidden/>
              </w:rPr>
              <w:instrText xml:space="preserve"> PAGEREF _Toc3323396 \h </w:instrText>
            </w:r>
            <w:r w:rsidR="00AC31C1">
              <w:rPr>
                <w:noProof/>
                <w:webHidden/>
              </w:rPr>
            </w:r>
            <w:r w:rsidR="00AC31C1">
              <w:rPr>
                <w:noProof/>
                <w:webHidden/>
              </w:rPr>
              <w:fldChar w:fldCharType="separate"/>
            </w:r>
            <w:r w:rsidR="00381B95">
              <w:rPr>
                <w:noProof/>
                <w:webHidden/>
              </w:rPr>
              <w:t>18</w:t>
            </w:r>
            <w:r w:rsidR="00AC31C1">
              <w:rPr>
                <w:noProof/>
                <w:webHidden/>
              </w:rPr>
              <w:fldChar w:fldCharType="end"/>
            </w:r>
          </w:hyperlink>
        </w:p>
        <w:p w14:paraId="6B5EA3A1" w14:textId="23A0FFB0"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397" w:history="1">
            <w:r w:rsidR="00AC31C1" w:rsidRPr="00D80EBA">
              <w:rPr>
                <w:rStyle w:val="Lienhypertexte"/>
                <w:noProof/>
              </w:rPr>
              <w:t>1.1.2</w:t>
            </w:r>
            <w:r w:rsidR="00AC31C1">
              <w:rPr>
                <w:rFonts w:asciiTheme="minorHAnsi" w:eastAsiaTheme="minorEastAsia" w:hAnsiTheme="minorHAnsi" w:cstheme="minorBidi"/>
                <w:noProof/>
                <w:szCs w:val="22"/>
                <w:lang w:eastAsia="zh-CN"/>
              </w:rPr>
              <w:tab/>
            </w:r>
            <w:r w:rsidR="00AC31C1" w:rsidRPr="00D80EBA">
              <w:rPr>
                <w:rStyle w:val="Lienhypertexte"/>
                <w:noProof/>
              </w:rPr>
              <w:t>Effet Morton</w:t>
            </w:r>
            <w:r w:rsidR="00AC31C1">
              <w:rPr>
                <w:noProof/>
                <w:webHidden/>
              </w:rPr>
              <w:tab/>
            </w:r>
            <w:r w:rsidR="00AC31C1">
              <w:rPr>
                <w:noProof/>
                <w:webHidden/>
              </w:rPr>
              <w:fldChar w:fldCharType="begin"/>
            </w:r>
            <w:r w:rsidR="00AC31C1">
              <w:rPr>
                <w:noProof/>
                <w:webHidden/>
              </w:rPr>
              <w:instrText xml:space="preserve"> PAGEREF _Toc3323397 \h </w:instrText>
            </w:r>
            <w:r w:rsidR="00AC31C1">
              <w:rPr>
                <w:noProof/>
                <w:webHidden/>
              </w:rPr>
            </w:r>
            <w:r w:rsidR="00AC31C1">
              <w:rPr>
                <w:noProof/>
                <w:webHidden/>
              </w:rPr>
              <w:fldChar w:fldCharType="separate"/>
            </w:r>
            <w:r w:rsidR="00381B95">
              <w:rPr>
                <w:noProof/>
                <w:webHidden/>
              </w:rPr>
              <w:t>21</w:t>
            </w:r>
            <w:r w:rsidR="00AC31C1">
              <w:rPr>
                <w:noProof/>
                <w:webHidden/>
              </w:rPr>
              <w:fldChar w:fldCharType="end"/>
            </w:r>
          </w:hyperlink>
        </w:p>
        <w:p w14:paraId="28B83C1E" w14:textId="6074BC82"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398" w:history="1">
            <w:r w:rsidR="00AC31C1" w:rsidRPr="00D80EBA">
              <w:rPr>
                <w:rStyle w:val="Lienhypertexte"/>
                <w:noProof/>
              </w:rPr>
              <w:t>1.2</w:t>
            </w:r>
            <w:r w:rsidR="00AC31C1">
              <w:rPr>
                <w:rFonts w:asciiTheme="minorHAnsi" w:eastAsiaTheme="minorEastAsia" w:hAnsiTheme="minorHAnsi" w:cstheme="minorBidi"/>
                <w:noProof/>
                <w:szCs w:val="22"/>
                <w:lang w:eastAsia="zh-CN"/>
              </w:rPr>
              <w:tab/>
            </w:r>
            <w:r w:rsidR="00AC31C1" w:rsidRPr="00D80EBA">
              <w:rPr>
                <w:rStyle w:val="Lienhypertexte"/>
                <w:noProof/>
              </w:rPr>
              <w:t>Etudes expérimentales et cas industriels</w:t>
            </w:r>
            <w:r w:rsidR="00AC31C1">
              <w:rPr>
                <w:noProof/>
                <w:webHidden/>
              </w:rPr>
              <w:tab/>
            </w:r>
            <w:r w:rsidR="00AC31C1">
              <w:rPr>
                <w:noProof/>
                <w:webHidden/>
              </w:rPr>
              <w:fldChar w:fldCharType="begin"/>
            </w:r>
            <w:r w:rsidR="00AC31C1">
              <w:rPr>
                <w:noProof/>
                <w:webHidden/>
              </w:rPr>
              <w:instrText xml:space="preserve"> PAGEREF _Toc3323398 \h </w:instrText>
            </w:r>
            <w:r w:rsidR="00AC31C1">
              <w:rPr>
                <w:noProof/>
                <w:webHidden/>
              </w:rPr>
            </w:r>
            <w:r w:rsidR="00AC31C1">
              <w:rPr>
                <w:noProof/>
                <w:webHidden/>
              </w:rPr>
              <w:fldChar w:fldCharType="separate"/>
            </w:r>
            <w:r w:rsidR="00381B95">
              <w:rPr>
                <w:noProof/>
                <w:webHidden/>
              </w:rPr>
              <w:t>23</w:t>
            </w:r>
            <w:r w:rsidR="00AC31C1">
              <w:rPr>
                <w:noProof/>
                <w:webHidden/>
              </w:rPr>
              <w:fldChar w:fldCharType="end"/>
            </w:r>
          </w:hyperlink>
        </w:p>
        <w:p w14:paraId="3EE722A4" w14:textId="733B7FB0"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399" w:history="1">
            <w:r w:rsidR="00AC31C1" w:rsidRPr="00D80EBA">
              <w:rPr>
                <w:rStyle w:val="Lienhypertexte"/>
                <w:noProof/>
              </w:rPr>
              <w:t>1.3</w:t>
            </w:r>
            <w:r w:rsidR="00AC31C1">
              <w:rPr>
                <w:rFonts w:asciiTheme="minorHAnsi" w:eastAsiaTheme="minorEastAsia" w:hAnsiTheme="minorHAnsi" w:cstheme="minorBidi"/>
                <w:noProof/>
                <w:szCs w:val="22"/>
                <w:lang w:eastAsia="zh-CN"/>
              </w:rPr>
              <w:tab/>
            </w:r>
            <w:r w:rsidR="00AC31C1" w:rsidRPr="00D80EBA">
              <w:rPr>
                <w:rStyle w:val="Lienhypertexte"/>
                <w:noProof/>
              </w:rPr>
              <w:t>Modeles theoriques</w:t>
            </w:r>
            <w:r w:rsidR="00AC31C1">
              <w:rPr>
                <w:noProof/>
                <w:webHidden/>
              </w:rPr>
              <w:tab/>
            </w:r>
            <w:r w:rsidR="00AC31C1">
              <w:rPr>
                <w:noProof/>
                <w:webHidden/>
              </w:rPr>
              <w:fldChar w:fldCharType="begin"/>
            </w:r>
            <w:r w:rsidR="00AC31C1">
              <w:rPr>
                <w:noProof/>
                <w:webHidden/>
              </w:rPr>
              <w:instrText xml:space="preserve"> PAGEREF _Toc3323399 \h </w:instrText>
            </w:r>
            <w:r w:rsidR="00AC31C1">
              <w:rPr>
                <w:noProof/>
                <w:webHidden/>
              </w:rPr>
            </w:r>
            <w:r w:rsidR="00AC31C1">
              <w:rPr>
                <w:noProof/>
                <w:webHidden/>
              </w:rPr>
              <w:fldChar w:fldCharType="separate"/>
            </w:r>
            <w:r w:rsidR="00381B95">
              <w:rPr>
                <w:noProof/>
                <w:webHidden/>
              </w:rPr>
              <w:t>27</w:t>
            </w:r>
            <w:r w:rsidR="00AC31C1">
              <w:rPr>
                <w:noProof/>
                <w:webHidden/>
              </w:rPr>
              <w:fldChar w:fldCharType="end"/>
            </w:r>
          </w:hyperlink>
        </w:p>
        <w:p w14:paraId="4428BBF4" w14:textId="74D27396"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00" w:history="1">
            <w:r w:rsidR="00AC31C1" w:rsidRPr="00D80EBA">
              <w:rPr>
                <w:rStyle w:val="Lienhypertexte"/>
                <w:noProof/>
              </w:rPr>
              <w:t>1.3.1</w:t>
            </w:r>
            <w:r w:rsidR="00AC31C1">
              <w:rPr>
                <w:rFonts w:asciiTheme="minorHAnsi" w:eastAsiaTheme="minorEastAsia" w:hAnsiTheme="minorHAnsi" w:cstheme="minorBidi"/>
                <w:noProof/>
                <w:szCs w:val="22"/>
                <w:lang w:eastAsia="zh-CN"/>
              </w:rPr>
              <w:tab/>
            </w:r>
            <w:r w:rsidR="00AC31C1" w:rsidRPr="00D80EBA">
              <w:rPr>
                <w:rStyle w:val="Lienhypertexte"/>
                <w:noProof/>
              </w:rPr>
              <w:t>Méthodes inspirées de la théorie dE contrôle</w:t>
            </w:r>
            <w:r w:rsidR="00AC31C1">
              <w:rPr>
                <w:noProof/>
                <w:webHidden/>
              </w:rPr>
              <w:tab/>
            </w:r>
            <w:r w:rsidR="00AC31C1">
              <w:rPr>
                <w:noProof/>
                <w:webHidden/>
              </w:rPr>
              <w:fldChar w:fldCharType="begin"/>
            </w:r>
            <w:r w:rsidR="00AC31C1">
              <w:rPr>
                <w:noProof/>
                <w:webHidden/>
              </w:rPr>
              <w:instrText xml:space="preserve"> PAGEREF _Toc3323400 \h </w:instrText>
            </w:r>
            <w:r w:rsidR="00AC31C1">
              <w:rPr>
                <w:noProof/>
                <w:webHidden/>
              </w:rPr>
            </w:r>
            <w:r w:rsidR="00AC31C1">
              <w:rPr>
                <w:noProof/>
                <w:webHidden/>
              </w:rPr>
              <w:fldChar w:fldCharType="separate"/>
            </w:r>
            <w:r w:rsidR="00381B95">
              <w:rPr>
                <w:noProof/>
                <w:webHidden/>
              </w:rPr>
              <w:t>27</w:t>
            </w:r>
            <w:r w:rsidR="00AC31C1">
              <w:rPr>
                <w:noProof/>
                <w:webHidden/>
              </w:rPr>
              <w:fldChar w:fldCharType="end"/>
            </w:r>
          </w:hyperlink>
        </w:p>
        <w:p w14:paraId="69BF5954" w14:textId="1DA0DA23"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01" w:history="1">
            <w:r w:rsidR="00AC31C1" w:rsidRPr="00D80EBA">
              <w:rPr>
                <w:rStyle w:val="Lienhypertexte"/>
                <w:noProof/>
              </w:rPr>
              <w:t>1.3.2</w:t>
            </w:r>
            <w:r w:rsidR="00AC31C1">
              <w:rPr>
                <w:rFonts w:asciiTheme="minorHAnsi" w:eastAsiaTheme="minorEastAsia" w:hAnsiTheme="minorHAnsi" w:cstheme="minorBidi"/>
                <w:noProof/>
                <w:szCs w:val="22"/>
                <w:lang w:eastAsia="zh-CN"/>
              </w:rPr>
              <w:tab/>
            </w:r>
            <w:r w:rsidR="00AC31C1" w:rsidRPr="00D80EBA">
              <w:rPr>
                <w:rStyle w:val="Lienhypertexte"/>
                <w:noProof/>
              </w:rPr>
              <w:t>Méthode basée sur un balourd critique prédéfini</w:t>
            </w:r>
            <w:r w:rsidR="00AC31C1">
              <w:rPr>
                <w:noProof/>
                <w:webHidden/>
              </w:rPr>
              <w:tab/>
            </w:r>
            <w:r w:rsidR="00AC31C1">
              <w:rPr>
                <w:noProof/>
                <w:webHidden/>
              </w:rPr>
              <w:fldChar w:fldCharType="begin"/>
            </w:r>
            <w:r w:rsidR="00AC31C1">
              <w:rPr>
                <w:noProof/>
                <w:webHidden/>
              </w:rPr>
              <w:instrText xml:space="preserve"> PAGEREF _Toc3323401 \h </w:instrText>
            </w:r>
            <w:r w:rsidR="00AC31C1">
              <w:rPr>
                <w:noProof/>
                <w:webHidden/>
              </w:rPr>
            </w:r>
            <w:r w:rsidR="00AC31C1">
              <w:rPr>
                <w:noProof/>
                <w:webHidden/>
              </w:rPr>
              <w:fldChar w:fldCharType="separate"/>
            </w:r>
            <w:r w:rsidR="00381B95">
              <w:rPr>
                <w:noProof/>
                <w:webHidden/>
              </w:rPr>
              <w:t>29</w:t>
            </w:r>
            <w:r w:rsidR="00AC31C1">
              <w:rPr>
                <w:noProof/>
                <w:webHidden/>
              </w:rPr>
              <w:fldChar w:fldCharType="end"/>
            </w:r>
          </w:hyperlink>
        </w:p>
        <w:p w14:paraId="6CD2D59D" w14:textId="496B27CD"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02" w:history="1">
            <w:r w:rsidR="00AC31C1" w:rsidRPr="00D80EBA">
              <w:rPr>
                <w:rStyle w:val="Lienhypertexte"/>
                <w:noProof/>
              </w:rPr>
              <w:t>1.3.3</w:t>
            </w:r>
            <w:r w:rsidR="00AC31C1">
              <w:rPr>
                <w:rFonts w:asciiTheme="minorHAnsi" w:eastAsiaTheme="minorEastAsia" w:hAnsiTheme="minorHAnsi" w:cstheme="minorBidi"/>
                <w:noProof/>
                <w:szCs w:val="22"/>
                <w:lang w:eastAsia="zh-CN"/>
              </w:rPr>
              <w:tab/>
            </w:r>
            <w:r w:rsidR="00AC31C1" w:rsidRPr="00D80EBA">
              <w:rPr>
                <w:rStyle w:val="Lienhypertexte"/>
                <w:noProof/>
              </w:rPr>
              <w:t>Méthodes basees sur le bilan thermique</w:t>
            </w:r>
            <w:r w:rsidR="00AC31C1">
              <w:rPr>
                <w:noProof/>
                <w:webHidden/>
              </w:rPr>
              <w:tab/>
            </w:r>
            <w:r w:rsidR="00AC31C1">
              <w:rPr>
                <w:noProof/>
                <w:webHidden/>
              </w:rPr>
              <w:fldChar w:fldCharType="begin"/>
            </w:r>
            <w:r w:rsidR="00AC31C1">
              <w:rPr>
                <w:noProof/>
                <w:webHidden/>
              </w:rPr>
              <w:instrText xml:space="preserve"> PAGEREF _Toc3323402 \h </w:instrText>
            </w:r>
            <w:r w:rsidR="00AC31C1">
              <w:rPr>
                <w:noProof/>
                <w:webHidden/>
              </w:rPr>
            </w:r>
            <w:r w:rsidR="00AC31C1">
              <w:rPr>
                <w:noProof/>
                <w:webHidden/>
              </w:rPr>
              <w:fldChar w:fldCharType="separate"/>
            </w:r>
            <w:r w:rsidR="00381B95">
              <w:rPr>
                <w:noProof/>
                <w:webHidden/>
              </w:rPr>
              <w:t>30</w:t>
            </w:r>
            <w:r w:rsidR="00AC31C1">
              <w:rPr>
                <w:noProof/>
                <w:webHidden/>
              </w:rPr>
              <w:fldChar w:fldCharType="end"/>
            </w:r>
          </w:hyperlink>
        </w:p>
        <w:p w14:paraId="6F59C9AA" w14:textId="4DDE3CB4"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03" w:history="1">
            <w:r w:rsidR="00AC31C1" w:rsidRPr="00D80EBA">
              <w:rPr>
                <w:rStyle w:val="Lienhypertexte"/>
                <w:noProof/>
              </w:rPr>
              <w:t>1.3.4</w:t>
            </w:r>
            <w:r w:rsidR="00AC31C1">
              <w:rPr>
                <w:rFonts w:asciiTheme="minorHAnsi" w:eastAsiaTheme="minorEastAsia" w:hAnsiTheme="minorHAnsi" w:cstheme="minorBidi"/>
                <w:noProof/>
                <w:szCs w:val="22"/>
                <w:lang w:eastAsia="zh-CN"/>
              </w:rPr>
              <w:tab/>
            </w:r>
            <w:r w:rsidR="00AC31C1" w:rsidRPr="00D80EBA">
              <w:rPr>
                <w:rStyle w:val="Lienhypertexte"/>
                <w:noProof/>
              </w:rPr>
              <w:t>Modeles non-linéaires en régime transitoire</w:t>
            </w:r>
            <w:r w:rsidR="00AC31C1">
              <w:rPr>
                <w:noProof/>
                <w:webHidden/>
              </w:rPr>
              <w:tab/>
            </w:r>
            <w:r w:rsidR="00AC31C1">
              <w:rPr>
                <w:noProof/>
                <w:webHidden/>
              </w:rPr>
              <w:fldChar w:fldCharType="begin"/>
            </w:r>
            <w:r w:rsidR="00AC31C1">
              <w:rPr>
                <w:noProof/>
                <w:webHidden/>
              </w:rPr>
              <w:instrText xml:space="preserve"> PAGEREF _Toc3323403 \h </w:instrText>
            </w:r>
            <w:r w:rsidR="00AC31C1">
              <w:rPr>
                <w:noProof/>
                <w:webHidden/>
              </w:rPr>
            </w:r>
            <w:r w:rsidR="00AC31C1">
              <w:rPr>
                <w:noProof/>
                <w:webHidden/>
              </w:rPr>
              <w:fldChar w:fldCharType="separate"/>
            </w:r>
            <w:r w:rsidR="00381B95">
              <w:rPr>
                <w:noProof/>
                <w:webHidden/>
              </w:rPr>
              <w:t>30</w:t>
            </w:r>
            <w:r w:rsidR="00AC31C1">
              <w:rPr>
                <w:noProof/>
                <w:webHidden/>
              </w:rPr>
              <w:fldChar w:fldCharType="end"/>
            </w:r>
          </w:hyperlink>
        </w:p>
        <w:p w14:paraId="629A72AC" w14:textId="5EBEE88A"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04" w:history="1">
            <w:r w:rsidR="00AC31C1" w:rsidRPr="00D80EBA">
              <w:rPr>
                <w:rStyle w:val="Lienhypertexte"/>
                <w:noProof/>
              </w:rPr>
              <w:t>1.4</w:t>
            </w:r>
            <w:r w:rsidR="00AC31C1">
              <w:rPr>
                <w:rFonts w:asciiTheme="minorHAnsi" w:eastAsiaTheme="minorEastAsia" w:hAnsiTheme="minorHAnsi" w:cstheme="minorBidi"/>
                <w:noProof/>
                <w:szCs w:val="22"/>
                <w:lang w:eastAsia="zh-CN"/>
              </w:rPr>
              <w:tab/>
            </w:r>
            <w:r w:rsidR="00AC31C1" w:rsidRPr="00D80EBA">
              <w:rPr>
                <w:rStyle w:val="Lienhypertexte"/>
                <w:noProof/>
              </w:rPr>
              <w:t>Stratégie de la modélisation : synthèse</w:t>
            </w:r>
            <w:r w:rsidR="00AC31C1">
              <w:rPr>
                <w:noProof/>
                <w:webHidden/>
              </w:rPr>
              <w:tab/>
            </w:r>
            <w:r w:rsidR="00AC31C1">
              <w:rPr>
                <w:noProof/>
                <w:webHidden/>
              </w:rPr>
              <w:fldChar w:fldCharType="begin"/>
            </w:r>
            <w:r w:rsidR="00AC31C1">
              <w:rPr>
                <w:noProof/>
                <w:webHidden/>
              </w:rPr>
              <w:instrText xml:space="preserve"> PAGEREF _Toc3323404 \h </w:instrText>
            </w:r>
            <w:r w:rsidR="00AC31C1">
              <w:rPr>
                <w:noProof/>
                <w:webHidden/>
              </w:rPr>
            </w:r>
            <w:r w:rsidR="00AC31C1">
              <w:rPr>
                <w:noProof/>
                <w:webHidden/>
              </w:rPr>
              <w:fldChar w:fldCharType="separate"/>
            </w:r>
            <w:r w:rsidR="00381B95">
              <w:rPr>
                <w:noProof/>
                <w:webHidden/>
              </w:rPr>
              <w:t>32</w:t>
            </w:r>
            <w:r w:rsidR="00AC31C1">
              <w:rPr>
                <w:noProof/>
                <w:webHidden/>
              </w:rPr>
              <w:fldChar w:fldCharType="end"/>
            </w:r>
          </w:hyperlink>
        </w:p>
        <w:p w14:paraId="5A2E0A52" w14:textId="60289783"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05" w:history="1">
            <w:r w:rsidR="00AC31C1" w:rsidRPr="00D80EBA">
              <w:rPr>
                <w:rStyle w:val="Lienhypertexte"/>
                <w:noProof/>
              </w:rPr>
              <w:t>1.5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_Toc3323405 \h </w:instrText>
            </w:r>
            <w:r w:rsidR="00AC31C1">
              <w:rPr>
                <w:noProof/>
                <w:webHidden/>
              </w:rPr>
            </w:r>
            <w:r w:rsidR="00AC31C1">
              <w:rPr>
                <w:noProof/>
                <w:webHidden/>
              </w:rPr>
              <w:fldChar w:fldCharType="separate"/>
            </w:r>
            <w:r w:rsidR="00381B95">
              <w:rPr>
                <w:noProof/>
                <w:webHidden/>
              </w:rPr>
              <w:t>35</w:t>
            </w:r>
            <w:r w:rsidR="00AC31C1">
              <w:rPr>
                <w:noProof/>
                <w:webHidden/>
              </w:rPr>
              <w:fldChar w:fldCharType="end"/>
            </w:r>
          </w:hyperlink>
        </w:p>
        <w:p w14:paraId="334EE3D3" w14:textId="6AC191E5" w:rsidR="00AC31C1" w:rsidRDefault="004D7128">
          <w:pPr>
            <w:pStyle w:val="TM1"/>
            <w:rPr>
              <w:rFonts w:asciiTheme="minorHAnsi" w:eastAsiaTheme="minorEastAsia" w:hAnsiTheme="minorHAnsi" w:cstheme="minorBidi"/>
              <w:sz w:val="22"/>
              <w:szCs w:val="22"/>
              <w:lang w:eastAsia="zh-CN"/>
            </w:rPr>
          </w:pPr>
          <w:hyperlink w:anchor="_Toc3323406" w:history="1">
            <w:r w:rsidR="00AC31C1" w:rsidRPr="00D80EBA">
              <w:rPr>
                <w:rStyle w:val="Lienhypertexte"/>
              </w:rPr>
              <w:t>Chapitre 2 :  Modélisation des paliers hydrodynamiques</w:t>
            </w:r>
            <w:r w:rsidR="00AC31C1">
              <w:rPr>
                <w:webHidden/>
              </w:rPr>
              <w:tab/>
            </w:r>
            <w:r w:rsidR="00AC31C1">
              <w:rPr>
                <w:webHidden/>
              </w:rPr>
              <w:fldChar w:fldCharType="begin"/>
            </w:r>
            <w:r w:rsidR="00AC31C1">
              <w:rPr>
                <w:webHidden/>
              </w:rPr>
              <w:instrText xml:space="preserve"> PAGEREF _Toc3323406 \h </w:instrText>
            </w:r>
            <w:r w:rsidR="00AC31C1">
              <w:rPr>
                <w:webHidden/>
              </w:rPr>
            </w:r>
            <w:r w:rsidR="00AC31C1">
              <w:rPr>
                <w:webHidden/>
              </w:rPr>
              <w:fldChar w:fldCharType="separate"/>
            </w:r>
            <w:r w:rsidR="00381B95">
              <w:rPr>
                <w:webHidden/>
              </w:rPr>
              <w:t>36</w:t>
            </w:r>
            <w:r w:rsidR="00AC31C1">
              <w:rPr>
                <w:webHidden/>
              </w:rPr>
              <w:fldChar w:fldCharType="end"/>
            </w:r>
          </w:hyperlink>
        </w:p>
        <w:p w14:paraId="7486EF0A" w14:textId="681E3419"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08" w:history="1">
            <w:r w:rsidR="00AC31C1" w:rsidRPr="00D80EBA">
              <w:rPr>
                <w:rStyle w:val="Lienhypertexte"/>
                <w:noProof/>
              </w:rPr>
              <w:t>2.1</w:t>
            </w:r>
            <w:r w:rsidR="00AC31C1">
              <w:rPr>
                <w:rFonts w:asciiTheme="minorHAnsi" w:eastAsiaTheme="minorEastAsia" w:hAnsiTheme="minorHAnsi" w:cstheme="minorBidi"/>
                <w:noProof/>
                <w:szCs w:val="22"/>
                <w:lang w:eastAsia="zh-CN"/>
              </w:rPr>
              <w:tab/>
            </w:r>
            <w:r w:rsidR="00AC31C1" w:rsidRPr="00D80EBA">
              <w:rPr>
                <w:rStyle w:val="Lienhypertexte"/>
                <w:noProof/>
              </w:rPr>
              <w:t>Introduction</w:t>
            </w:r>
            <w:r w:rsidR="00AC31C1">
              <w:rPr>
                <w:noProof/>
                <w:webHidden/>
              </w:rPr>
              <w:tab/>
            </w:r>
            <w:r w:rsidR="00AC31C1">
              <w:rPr>
                <w:noProof/>
                <w:webHidden/>
              </w:rPr>
              <w:fldChar w:fldCharType="begin"/>
            </w:r>
            <w:r w:rsidR="00AC31C1">
              <w:rPr>
                <w:noProof/>
                <w:webHidden/>
              </w:rPr>
              <w:instrText xml:space="preserve"> PAGEREF _Toc3323408 \h </w:instrText>
            </w:r>
            <w:r w:rsidR="00AC31C1">
              <w:rPr>
                <w:noProof/>
                <w:webHidden/>
              </w:rPr>
            </w:r>
            <w:r w:rsidR="00AC31C1">
              <w:rPr>
                <w:noProof/>
                <w:webHidden/>
              </w:rPr>
              <w:fldChar w:fldCharType="separate"/>
            </w:r>
            <w:r w:rsidR="00381B95">
              <w:rPr>
                <w:noProof/>
                <w:webHidden/>
              </w:rPr>
              <w:t>36</w:t>
            </w:r>
            <w:r w:rsidR="00AC31C1">
              <w:rPr>
                <w:noProof/>
                <w:webHidden/>
              </w:rPr>
              <w:fldChar w:fldCharType="end"/>
            </w:r>
          </w:hyperlink>
        </w:p>
        <w:p w14:paraId="778D4738" w14:textId="40FBC339"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09" w:history="1">
            <w:r w:rsidR="00AC31C1" w:rsidRPr="00D80EBA">
              <w:rPr>
                <w:rStyle w:val="Lienhypertexte"/>
                <w:noProof/>
              </w:rPr>
              <w:t>2.2</w:t>
            </w:r>
            <w:r w:rsidR="00AC31C1">
              <w:rPr>
                <w:rFonts w:asciiTheme="minorHAnsi" w:eastAsiaTheme="minorEastAsia" w:hAnsiTheme="minorHAnsi" w:cstheme="minorBidi"/>
                <w:noProof/>
                <w:szCs w:val="22"/>
                <w:lang w:eastAsia="zh-CN"/>
              </w:rPr>
              <w:tab/>
            </w:r>
            <w:r w:rsidR="00AC31C1" w:rsidRPr="00D80EBA">
              <w:rPr>
                <w:rStyle w:val="Lienhypertexte"/>
                <w:noProof/>
              </w:rPr>
              <w:t>Epaisseur du film mince en présence d’un désalignement</w:t>
            </w:r>
            <w:r w:rsidR="00AC31C1">
              <w:rPr>
                <w:noProof/>
                <w:webHidden/>
              </w:rPr>
              <w:tab/>
            </w:r>
            <w:r w:rsidR="00AC31C1">
              <w:rPr>
                <w:noProof/>
                <w:webHidden/>
              </w:rPr>
              <w:fldChar w:fldCharType="begin"/>
            </w:r>
            <w:r w:rsidR="00AC31C1">
              <w:rPr>
                <w:noProof/>
                <w:webHidden/>
              </w:rPr>
              <w:instrText xml:space="preserve"> PAGEREF _Toc3323409 \h </w:instrText>
            </w:r>
            <w:r w:rsidR="00AC31C1">
              <w:rPr>
                <w:noProof/>
                <w:webHidden/>
              </w:rPr>
            </w:r>
            <w:r w:rsidR="00AC31C1">
              <w:rPr>
                <w:noProof/>
                <w:webHidden/>
              </w:rPr>
              <w:fldChar w:fldCharType="separate"/>
            </w:r>
            <w:r w:rsidR="00381B95">
              <w:rPr>
                <w:noProof/>
                <w:webHidden/>
              </w:rPr>
              <w:t>37</w:t>
            </w:r>
            <w:r w:rsidR="00AC31C1">
              <w:rPr>
                <w:noProof/>
                <w:webHidden/>
              </w:rPr>
              <w:fldChar w:fldCharType="end"/>
            </w:r>
          </w:hyperlink>
        </w:p>
        <w:p w14:paraId="01F22177" w14:textId="7FCFA220"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10" w:history="1">
            <w:r w:rsidR="00AC31C1" w:rsidRPr="00D80EBA">
              <w:rPr>
                <w:rStyle w:val="Lienhypertexte"/>
                <w:noProof/>
              </w:rPr>
              <w:t>2.3</w:t>
            </w:r>
            <w:r w:rsidR="00AC31C1">
              <w:rPr>
                <w:rFonts w:asciiTheme="minorHAnsi" w:eastAsiaTheme="minorEastAsia" w:hAnsiTheme="minorHAnsi" w:cstheme="minorBidi"/>
                <w:noProof/>
                <w:szCs w:val="22"/>
                <w:lang w:eastAsia="zh-CN"/>
              </w:rPr>
              <w:tab/>
            </w:r>
            <w:r w:rsidR="00AC31C1" w:rsidRPr="00D80EBA">
              <w:rPr>
                <w:rStyle w:val="Lienhypertexte"/>
                <w:noProof/>
              </w:rPr>
              <w:t>Equations de la lubrification thermohydrodynamique</w:t>
            </w:r>
            <w:r w:rsidR="00AC31C1">
              <w:rPr>
                <w:noProof/>
                <w:webHidden/>
              </w:rPr>
              <w:tab/>
            </w:r>
            <w:r w:rsidR="00AC31C1">
              <w:rPr>
                <w:noProof/>
                <w:webHidden/>
              </w:rPr>
              <w:fldChar w:fldCharType="begin"/>
            </w:r>
            <w:r w:rsidR="00AC31C1">
              <w:rPr>
                <w:noProof/>
                <w:webHidden/>
              </w:rPr>
              <w:instrText xml:space="preserve"> PAGEREF _Toc3323410 \h </w:instrText>
            </w:r>
            <w:r w:rsidR="00AC31C1">
              <w:rPr>
                <w:noProof/>
                <w:webHidden/>
              </w:rPr>
            </w:r>
            <w:r w:rsidR="00AC31C1">
              <w:rPr>
                <w:noProof/>
                <w:webHidden/>
              </w:rPr>
              <w:fldChar w:fldCharType="separate"/>
            </w:r>
            <w:r w:rsidR="00381B95">
              <w:rPr>
                <w:noProof/>
                <w:webHidden/>
              </w:rPr>
              <w:t>39</w:t>
            </w:r>
            <w:r w:rsidR="00AC31C1">
              <w:rPr>
                <w:noProof/>
                <w:webHidden/>
              </w:rPr>
              <w:fldChar w:fldCharType="end"/>
            </w:r>
          </w:hyperlink>
        </w:p>
        <w:p w14:paraId="40FA77EB" w14:textId="1454CB25"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11" w:history="1">
            <w:r w:rsidR="00AC31C1" w:rsidRPr="00D80EBA">
              <w:rPr>
                <w:rStyle w:val="Lienhypertexte"/>
                <w:noProof/>
              </w:rPr>
              <w:t>2.3.1</w:t>
            </w:r>
            <w:r w:rsidR="00AC31C1">
              <w:rPr>
                <w:rFonts w:asciiTheme="minorHAnsi" w:eastAsiaTheme="minorEastAsia" w:hAnsiTheme="minorHAnsi" w:cstheme="minorBidi"/>
                <w:noProof/>
                <w:szCs w:val="22"/>
                <w:lang w:eastAsia="zh-CN"/>
              </w:rPr>
              <w:tab/>
            </w:r>
            <w:r w:rsidR="00AC31C1" w:rsidRPr="00D80EBA">
              <w:rPr>
                <w:rStyle w:val="Lienhypertexte"/>
                <w:noProof/>
              </w:rPr>
              <w:t>Equation de Reynolds généralisée</w:t>
            </w:r>
            <w:r w:rsidR="00AC31C1">
              <w:rPr>
                <w:noProof/>
                <w:webHidden/>
              </w:rPr>
              <w:tab/>
            </w:r>
            <w:r w:rsidR="00AC31C1">
              <w:rPr>
                <w:noProof/>
                <w:webHidden/>
              </w:rPr>
              <w:fldChar w:fldCharType="begin"/>
            </w:r>
            <w:r w:rsidR="00AC31C1">
              <w:rPr>
                <w:noProof/>
                <w:webHidden/>
              </w:rPr>
              <w:instrText xml:space="preserve"> PAGEREF _Toc3323411 \h </w:instrText>
            </w:r>
            <w:r w:rsidR="00AC31C1">
              <w:rPr>
                <w:noProof/>
                <w:webHidden/>
              </w:rPr>
            </w:r>
            <w:r w:rsidR="00AC31C1">
              <w:rPr>
                <w:noProof/>
                <w:webHidden/>
              </w:rPr>
              <w:fldChar w:fldCharType="separate"/>
            </w:r>
            <w:r w:rsidR="00381B95">
              <w:rPr>
                <w:noProof/>
                <w:webHidden/>
              </w:rPr>
              <w:t>39</w:t>
            </w:r>
            <w:r w:rsidR="00AC31C1">
              <w:rPr>
                <w:noProof/>
                <w:webHidden/>
              </w:rPr>
              <w:fldChar w:fldCharType="end"/>
            </w:r>
          </w:hyperlink>
        </w:p>
        <w:p w14:paraId="63D75A39" w14:textId="2F5C652B"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12" w:history="1">
            <w:r w:rsidR="00AC31C1" w:rsidRPr="00D80EBA">
              <w:rPr>
                <w:rStyle w:val="Lienhypertexte"/>
                <w:noProof/>
              </w:rPr>
              <w:t>2.3.2</w:t>
            </w:r>
            <w:r w:rsidR="00AC31C1">
              <w:rPr>
                <w:rFonts w:asciiTheme="minorHAnsi" w:eastAsiaTheme="minorEastAsia" w:hAnsiTheme="minorHAnsi" w:cstheme="minorBidi"/>
                <w:noProof/>
                <w:szCs w:val="22"/>
                <w:lang w:eastAsia="zh-CN"/>
              </w:rPr>
              <w:tab/>
            </w:r>
            <w:r w:rsidR="00AC31C1" w:rsidRPr="00D80EBA">
              <w:rPr>
                <w:rStyle w:val="Lienhypertexte"/>
                <w:noProof/>
              </w:rPr>
              <w:t>Modèles de rupture et reformation du film (cavitation)</w:t>
            </w:r>
            <w:r w:rsidR="00AC31C1">
              <w:rPr>
                <w:noProof/>
                <w:webHidden/>
              </w:rPr>
              <w:tab/>
            </w:r>
            <w:r w:rsidR="00AC31C1">
              <w:rPr>
                <w:noProof/>
                <w:webHidden/>
              </w:rPr>
              <w:fldChar w:fldCharType="begin"/>
            </w:r>
            <w:r w:rsidR="00AC31C1">
              <w:rPr>
                <w:noProof/>
                <w:webHidden/>
              </w:rPr>
              <w:instrText xml:space="preserve"> PAGEREF _Toc3323412 \h </w:instrText>
            </w:r>
            <w:r w:rsidR="00AC31C1">
              <w:rPr>
                <w:noProof/>
                <w:webHidden/>
              </w:rPr>
            </w:r>
            <w:r w:rsidR="00AC31C1">
              <w:rPr>
                <w:noProof/>
                <w:webHidden/>
              </w:rPr>
              <w:fldChar w:fldCharType="separate"/>
            </w:r>
            <w:r w:rsidR="00381B95">
              <w:rPr>
                <w:noProof/>
                <w:webHidden/>
              </w:rPr>
              <w:t>42</w:t>
            </w:r>
            <w:r w:rsidR="00AC31C1">
              <w:rPr>
                <w:noProof/>
                <w:webHidden/>
              </w:rPr>
              <w:fldChar w:fldCharType="end"/>
            </w:r>
          </w:hyperlink>
        </w:p>
        <w:p w14:paraId="57AD241B" w14:textId="0DB87F8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13" w:history="1">
            <w:r w:rsidR="00AC31C1" w:rsidRPr="00D80EBA">
              <w:rPr>
                <w:rStyle w:val="Lienhypertexte"/>
                <w:noProof/>
              </w:rPr>
              <w:t>2.3.3</w:t>
            </w:r>
            <w:r w:rsidR="00AC31C1">
              <w:rPr>
                <w:rFonts w:asciiTheme="minorHAnsi" w:eastAsiaTheme="minorEastAsia" w:hAnsiTheme="minorHAnsi" w:cstheme="minorBidi"/>
                <w:noProof/>
                <w:szCs w:val="22"/>
                <w:lang w:eastAsia="zh-CN"/>
              </w:rPr>
              <w:tab/>
            </w:r>
            <w:r w:rsidR="00AC31C1" w:rsidRPr="00D80EBA">
              <w:rPr>
                <w:rStyle w:val="Lienhypertexte"/>
                <w:noProof/>
              </w:rPr>
              <w:t>Equation de l’énergie</w:t>
            </w:r>
            <w:r w:rsidR="00AC31C1">
              <w:rPr>
                <w:noProof/>
                <w:webHidden/>
              </w:rPr>
              <w:tab/>
            </w:r>
            <w:r w:rsidR="00AC31C1">
              <w:rPr>
                <w:noProof/>
                <w:webHidden/>
              </w:rPr>
              <w:fldChar w:fldCharType="begin"/>
            </w:r>
            <w:r w:rsidR="00AC31C1">
              <w:rPr>
                <w:noProof/>
                <w:webHidden/>
              </w:rPr>
              <w:instrText xml:space="preserve"> PAGEREF _Toc3323413 \h </w:instrText>
            </w:r>
            <w:r w:rsidR="00AC31C1">
              <w:rPr>
                <w:noProof/>
                <w:webHidden/>
              </w:rPr>
            </w:r>
            <w:r w:rsidR="00AC31C1">
              <w:rPr>
                <w:noProof/>
                <w:webHidden/>
              </w:rPr>
              <w:fldChar w:fldCharType="separate"/>
            </w:r>
            <w:r w:rsidR="00381B95">
              <w:rPr>
                <w:noProof/>
                <w:webHidden/>
              </w:rPr>
              <w:t>44</w:t>
            </w:r>
            <w:r w:rsidR="00AC31C1">
              <w:rPr>
                <w:noProof/>
                <w:webHidden/>
              </w:rPr>
              <w:fldChar w:fldCharType="end"/>
            </w:r>
          </w:hyperlink>
        </w:p>
        <w:p w14:paraId="284F1320" w14:textId="3D034C19"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14" w:history="1">
            <w:r w:rsidR="00AC31C1" w:rsidRPr="00D80EBA">
              <w:rPr>
                <w:rStyle w:val="Lienhypertexte"/>
                <w:noProof/>
              </w:rPr>
              <w:t>2.3.4</w:t>
            </w:r>
            <w:r w:rsidR="00AC31C1">
              <w:rPr>
                <w:rFonts w:asciiTheme="minorHAnsi" w:eastAsiaTheme="minorEastAsia" w:hAnsiTheme="minorHAnsi" w:cstheme="minorBidi"/>
                <w:noProof/>
                <w:szCs w:val="22"/>
                <w:lang w:eastAsia="zh-CN"/>
              </w:rPr>
              <w:tab/>
            </w:r>
            <w:r w:rsidR="00AC31C1" w:rsidRPr="00D80EBA">
              <w:rPr>
                <w:rStyle w:val="Lienhypertexte"/>
                <w:noProof/>
              </w:rPr>
              <w:t>Approximation de la temperature par des polynÔmes de legendre</w:t>
            </w:r>
            <w:r w:rsidR="00AC31C1">
              <w:rPr>
                <w:noProof/>
                <w:webHidden/>
              </w:rPr>
              <w:tab/>
            </w:r>
            <w:r w:rsidR="00AC31C1">
              <w:rPr>
                <w:noProof/>
                <w:webHidden/>
              </w:rPr>
              <w:fldChar w:fldCharType="begin"/>
            </w:r>
            <w:r w:rsidR="00AC31C1">
              <w:rPr>
                <w:noProof/>
                <w:webHidden/>
              </w:rPr>
              <w:instrText xml:space="preserve"> PAGEREF _Toc3323414 \h </w:instrText>
            </w:r>
            <w:r w:rsidR="00AC31C1">
              <w:rPr>
                <w:noProof/>
                <w:webHidden/>
              </w:rPr>
            </w:r>
            <w:r w:rsidR="00AC31C1">
              <w:rPr>
                <w:noProof/>
                <w:webHidden/>
              </w:rPr>
              <w:fldChar w:fldCharType="separate"/>
            </w:r>
            <w:r w:rsidR="00381B95">
              <w:rPr>
                <w:noProof/>
                <w:webHidden/>
              </w:rPr>
              <w:t>45</w:t>
            </w:r>
            <w:r w:rsidR="00AC31C1">
              <w:rPr>
                <w:noProof/>
                <w:webHidden/>
              </w:rPr>
              <w:fldChar w:fldCharType="end"/>
            </w:r>
          </w:hyperlink>
        </w:p>
        <w:p w14:paraId="7C9D7B01" w14:textId="7237CAD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15" w:history="1">
            <w:r w:rsidR="00AC31C1" w:rsidRPr="00D80EBA">
              <w:rPr>
                <w:rStyle w:val="Lienhypertexte"/>
                <w:noProof/>
              </w:rPr>
              <w:t>2.3.5</w:t>
            </w:r>
            <w:r w:rsidR="00AC31C1">
              <w:rPr>
                <w:rFonts w:asciiTheme="minorHAnsi" w:eastAsiaTheme="minorEastAsia" w:hAnsiTheme="minorHAnsi" w:cstheme="minorBidi"/>
                <w:noProof/>
                <w:szCs w:val="22"/>
                <w:lang w:eastAsia="zh-CN"/>
              </w:rPr>
              <w:tab/>
            </w:r>
            <w:r w:rsidR="00AC31C1" w:rsidRPr="00D80EBA">
              <w:rPr>
                <w:rStyle w:val="Lienhypertexte"/>
                <w:noProof/>
              </w:rPr>
              <w:t>Résolution des équations couplées</w:t>
            </w:r>
            <w:r w:rsidR="00AC31C1">
              <w:rPr>
                <w:noProof/>
                <w:webHidden/>
              </w:rPr>
              <w:tab/>
            </w:r>
            <w:r w:rsidR="00AC31C1">
              <w:rPr>
                <w:noProof/>
                <w:webHidden/>
              </w:rPr>
              <w:fldChar w:fldCharType="begin"/>
            </w:r>
            <w:r w:rsidR="00AC31C1">
              <w:rPr>
                <w:noProof/>
                <w:webHidden/>
              </w:rPr>
              <w:instrText xml:space="preserve"> PAGEREF _Toc3323415 \h </w:instrText>
            </w:r>
            <w:r w:rsidR="00AC31C1">
              <w:rPr>
                <w:noProof/>
                <w:webHidden/>
              </w:rPr>
            </w:r>
            <w:r w:rsidR="00AC31C1">
              <w:rPr>
                <w:noProof/>
                <w:webHidden/>
              </w:rPr>
              <w:fldChar w:fldCharType="separate"/>
            </w:r>
            <w:r w:rsidR="00381B95">
              <w:rPr>
                <w:noProof/>
                <w:webHidden/>
              </w:rPr>
              <w:t>49</w:t>
            </w:r>
            <w:r w:rsidR="00AC31C1">
              <w:rPr>
                <w:noProof/>
                <w:webHidden/>
              </w:rPr>
              <w:fldChar w:fldCharType="end"/>
            </w:r>
          </w:hyperlink>
        </w:p>
        <w:p w14:paraId="4084C109" w14:textId="6C6E51AA"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16" w:history="1">
            <w:r w:rsidR="00AC31C1" w:rsidRPr="00D80EBA">
              <w:rPr>
                <w:rStyle w:val="Lienhypertexte"/>
                <w:noProof/>
              </w:rPr>
              <w:t>2.4</w:t>
            </w:r>
            <w:r w:rsidR="00AC31C1">
              <w:rPr>
                <w:rFonts w:asciiTheme="minorHAnsi" w:eastAsiaTheme="minorEastAsia" w:hAnsiTheme="minorHAnsi" w:cstheme="minorBidi"/>
                <w:noProof/>
                <w:szCs w:val="22"/>
                <w:lang w:eastAsia="zh-CN"/>
              </w:rPr>
              <w:tab/>
            </w:r>
            <w:r w:rsidR="00AC31C1" w:rsidRPr="00D80EBA">
              <w:rPr>
                <w:rStyle w:val="Lienhypertexte"/>
                <w:noProof/>
              </w:rPr>
              <w:t>Etude de cas d’un patin incliné 1D</w:t>
            </w:r>
            <w:r w:rsidR="00AC31C1">
              <w:rPr>
                <w:noProof/>
                <w:webHidden/>
              </w:rPr>
              <w:tab/>
            </w:r>
            <w:r w:rsidR="00AC31C1">
              <w:rPr>
                <w:noProof/>
                <w:webHidden/>
              </w:rPr>
              <w:fldChar w:fldCharType="begin"/>
            </w:r>
            <w:r w:rsidR="00AC31C1">
              <w:rPr>
                <w:noProof/>
                <w:webHidden/>
              </w:rPr>
              <w:instrText xml:space="preserve"> PAGEREF _Toc3323416 \h </w:instrText>
            </w:r>
            <w:r w:rsidR="00AC31C1">
              <w:rPr>
                <w:noProof/>
                <w:webHidden/>
              </w:rPr>
            </w:r>
            <w:r w:rsidR="00AC31C1">
              <w:rPr>
                <w:noProof/>
                <w:webHidden/>
              </w:rPr>
              <w:fldChar w:fldCharType="separate"/>
            </w:r>
            <w:r w:rsidR="00381B95">
              <w:rPr>
                <w:noProof/>
                <w:webHidden/>
              </w:rPr>
              <w:t>56</w:t>
            </w:r>
            <w:r w:rsidR="00AC31C1">
              <w:rPr>
                <w:noProof/>
                <w:webHidden/>
              </w:rPr>
              <w:fldChar w:fldCharType="end"/>
            </w:r>
          </w:hyperlink>
        </w:p>
        <w:p w14:paraId="3FEE50DC" w14:textId="3024ED5B"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17" w:history="1">
            <w:r w:rsidR="00AC31C1" w:rsidRPr="00D80EBA">
              <w:rPr>
                <w:rStyle w:val="Lienhypertexte"/>
                <w:noProof/>
              </w:rPr>
              <w:t>2.5</w:t>
            </w:r>
            <w:r w:rsidR="00AC31C1">
              <w:rPr>
                <w:rFonts w:asciiTheme="minorHAnsi" w:eastAsiaTheme="minorEastAsia" w:hAnsiTheme="minorHAnsi" w:cstheme="minorBidi"/>
                <w:noProof/>
                <w:szCs w:val="22"/>
                <w:lang w:eastAsia="zh-CN"/>
              </w:rPr>
              <w:tab/>
            </w:r>
            <w:r w:rsidR="00AC31C1" w:rsidRPr="00D80EBA">
              <w:rPr>
                <w:rStyle w:val="Lienhypertexte"/>
                <w:noProof/>
              </w:rPr>
              <w:t>Études de cas d’un palier avec deux lobes</w:t>
            </w:r>
            <w:r w:rsidR="00AC31C1">
              <w:rPr>
                <w:noProof/>
                <w:webHidden/>
              </w:rPr>
              <w:tab/>
            </w:r>
            <w:r w:rsidR="00AC31C1">
              <w:rPr>
                <w:noProof/>
                <w:webHidden/>
              </w:rPr>
              <w:fldChar w:fldCharType="begin"/>
            </w:r>
            <w:r w:rsidR="00AC31C1">
              <w:rPr>
                <w:noProof/>
                <w:webHidden/>
              </w:rPr>
              <w:instrText xml:space="preserve"> PAGEREF _Toc3323417 \h </w:instrText>
            </w:r>
            <w:r w:rsidR="00AC31C1">
              <w:rPr>
                <w:noProof/>
                <w:webHidden/>
              </w:rPr>
            </w:r>
            <w:r w:rsidR="00AC31C1">
              <w:rPr>
                <w:noProof/>
                <w:webHidden/>
              </w:rPr>
              <w:fldChar w:fldCharType="separate"/>
            </w:r>
            <w:r w:rsidR="00381B95">
              <w:rPr>
                <w:noProof/>
                <w:webHidden/>
              </w:rPr>
              <w:t>61</w:t>
            </w:r>
            <w:r w:rsidR="00AC31C1">
              <w:rPr>
                <w:noProof/>
                <w:webHidden/>
              </w:rPr>
              <w:fldChar w:fldCharType="end"/>
            </w:r>
          </w:hyperlink>
        </w:p>
        <w:p w14:paraId="34A0D28D" w14:textId="43E898D7"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18" w:history="1">
            <w:r w:rsidR="00AC31C1" w:rsidRPr="00D80EBA">
              <w:rPr>
                <w:rStyle w:val="Lienhypertexte"/>
                <w:noProof/>
              </w:rPr>
              <w:t>2.6</w:t>
            </w:r>
            <w:r w:rsidR="00AC31C1">
              <w:rPr>
                <w:rFonts w:asciiTheme="minorHAnsi" w:eastAsiaTheme="minorEastAsia" w:hAnsiTheme="minorHAnsi" w:cstheme="minorBidi"/>
                <w:noProof/>
                <w:szCs w:val="22"/>
                <w:lang w:eastAsia="zh-CN"/>
              </w:rPr>
              <w:tab/>
            </w:r>
            <w:r w:rsidR="00AC31C1" w:rsidRPr="00D80EBA">
              <w:rPr>
                <w:rStyle w:val="Lienhypertexte"/>
                <w:noProof/>
              </w:rPr>
              <w:t>Efforts générés dans paliers hydrodynamiques</w:t>
            </w:r>
            <w:r w:rsidR="00AC31C1">
              <w:rPr>
                <w:noProof/>
                <w:webHidden/>
              </w:rPr>
              <w:tab/>
            </w:r>
            <w:r w:rsidR="00AC31C1">
              <w:rPr>
                <w:noProof/>
                <w:webHidden/>
              </w:rPr>
              <w:fldChar w:fldCharType="begin"/>
            </w:r>
            <w:r w:rsidR="00AC31C1">
              <w:rPr>
                <w:noProof/>
                <w:webHidden/>
              </w:rPr>
              <w:instrText xml:space="preserve"> PAGEREF _Toc3323418 \h </w:instrText>
            </w:r>
            <w:r w:rsidR="00AC31C1">
              <w:rPr>
                <w:noProof/>
                <w:webHidden/>
              </w:rPr>
            </w:r>
            <w:r w:rsidR="00AC31C1">
              <w:rPr>
                <w:noProof/>
                <w:webHidden/>
              </w:rPr>
              <w:fldChar w:fldCharType="separate"/>
            </w:r>
            <w:r w:rsidR="00381B95">
              <w:rPr>
                <w:noProof/>
                <w:webHidden/>
              </w:rPr>
              <w:t>64</w:t>
            </w:r>
            <w:r w:rsidR="00AC31C1">
              <w:rPr>
                <w:noProof/>
                <w:webHidden/>
              </w:rPr>
              <w:fldChar w:fldCharType="end"/>
            </w:r>
          </w:hyperlink>
        </w:p>
        <w:p w14:paraId="18BA41C4" w14:textId="1DA8722F"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19" w:history="1">
            <w:r w:rsidR="00AC31C1" w:rsidRPr="00D80EBA">
              <w:rPr>
                <w:rStyle w:val="Lienhypertexte"/>
                <w:noProof/>
              </w:rPr>
              <w:t>2.7</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_Toc3323419 \h </w:instrText>
            </w:r>
            <w:r w:rsidR="00AC31C1">
              <w:rPr>
                <w:noProof/>
                <w:webHidden/>
              </w:rPr>
            </w:r>
            <w:r w:rsidR="00AC31C1">
              <w:rPr>
                <w:noProof/>
                <w:webHidden/>
              </w:rPr>
              <w:fldChar w:fldCharType="separate"/>
            </w:r>
            <w:r w:rsidR="00381B95">
              <w:rPr>
                <w:noProof/>
                <w:webHidden/>
              </w:rPr>
              <w:t>64</w:t>
            </w:r>
            <w:r w:rsidR="00AC31C1">
              <w:rPr>
                <w:noProof/>
                <w:webHidden/>
              </w:rPr>
              <w:fldChar w:fldCharType="end"/>
            </w:r>
          </w:hyperlink>
        </w:p>
        <w:p w14:paraId="3C79CE2D" w14:textId="12F61A82" w:rsidR="00AC31C1" w:rsidRDefault="004D7128">
          <w:pPr>
            <w:pStyle w:val="TM1"/>
            <w:rPr>
              <w:rFonts w:asciiTheme="minorHAnsi" w:eastAsiaTheme="minorEastAsia" w:hAnsiTheme="minorHAnsi" w:cstheme="minorBidi"/>
              <w:sz w:val="22"/>
              <w:szCs w:val="22"/>
              <w:lang w:eastAsia="zh-CN"/>
            </w:rPr>
          </w:pPr>
          <w:hyperlink w:anchor="_Toc3323420" w:history="1">
            <w:r w:rsidR="00AC31C1" w:rsidRPr="00D80EBA">
              <w:rPr>
                <w:rStyle w:val="Lienhypertexte"/>
              </w:rPr>
              <w:t>Chapitre 3 :  Modélisation des rotors</w:t>
            </w:r>
            <w:r w:rsidR="00AC31C1">
              <w:rPr>
                <w:webHidden/>
              </w:rPr>
              <w:tab/>
            </w:r>
            <w:r w:rsidR="00AC31C1">
              <w:rPr>
                <w:webHidden/>
              </w:rPr>
              <w:fldChar w:fldCharType="begin"/>
            </w:r>
            <w:r w:rsidR="00AC31C1">
              <w:rPr>
                <w:webHidden/>
              </w:rPr>
              <w:instrText xml:space="preserve"> PAGEREF _Toc3323420 \h </w:instrText>
            </w:r>
            <w:r w:rsidR="00AC31C1">
              <w:rPr>
                <w:webHidden/>
              </w:rPr>
            </w:r>
            <w:r w:rsidR="00AC31C1">
              <w:rPr>
                <w:webHidden/>
              </w:rPr>
              <w:fldChar w:fldCharType="separate"/>
            </w:r>
            <w:r w:rsidR="00381B95">
              <w:rPr>
                <w:webHidden/>
              </w:rPr>
              <w:t>66</w:t>
            </w:r>
            <w:r w:rsidR="00AC31C1">
              <w:rPr>
                <w:webHidden/>
              </w:rPr>
              <w:fldChar w:fldCharType="end"/>
            </w:r>
          </w:hyperlink>
        </w:p>
        <w:p w14:paraId="27E76340" w14:textId="3AED1EF7"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26" w:history="1">
            <w:r w:rsidR="00AC31C1" w:rsidRPr="00D80EBA">
              <w:rPr>
                <w:rStyle w:val="Lienhypertexte"/>
                <w:noProof/>
              </w:rPr>
              <w:t>3.1</w:t>
            </w:r>
            <w:r w:rsidR="00AC31C1">
              <w:rPr>
                <w:rFonts w:asciiTheme="minorHAnsi" w:eastAsiaTheme="minorEastAsia" w:hAnsiTheme="minorHAnsi" w:cstheme="minorBidi"/>
                <w:noProof/>
                <w:szCs w:val="22"/>
                <w:lang w:eastAsia="zh-CN"/>
              </w:rPr>
              <w:tab/>
            </w:r>
            <w:r w:rsidR="00AC31C1" w:rsidRPr="00D80EBA">
              <w:rPr>
                <w:rStyle w:val="Lienhypertexte"/>
                <w:noProof/>
              </w:rPr>
              <w:t>Modèle thermomécanique des rotors</w:t>
            </w:r>
            <w:r w:rsidR="00AC31C1">
              <w:rPr>
                <w:noProof/>
                <w:webHidden/>
              </w:rPr>
              <w:tab/>
            </w:r>
            <w:r w:rsidR="00AC31C1">
              <w:rPr>
                <w:noProof/>
                <w:webHidden/>
              </w:rPr>
              <w:fldChar w:fldCharType="begin"/>
            </w:r>
            <w:r w:rsidR="00AC31C1">
              <w:rPr>
                <w:noProof/>
                <w:webHidden/>
              </w:rPr>
              <w:instrText xml:space="preserve"> PAGEREF _Toc3323426 \h </w:instrText>
            </w:r>
            <w:r w:rsidR="00AC31C1">
              <w:rPr>
                <w:noProof/>
                <w:webHidden/>
              </w:rPr>
            </w:r>
            <w:r w:rsidR="00AC31C1">
              <w:rPr>
                <w:noProof/>
                <w:webHidden/>
              </w:rPr>
              <w:fldChar w:fldCharType="separate"/>
            </w:r>
            <w:r w:rsidR="00381B95">
              <w:rPr>
                <w:noProof/>
                <w:webHidden/>
              </w:rPr>
              <w:t>66</w:t>
            </w:r>
            <w:r w:rsidR="00AC31C1">
              <w:rPr>
                <w:noProof/>
                <w:webHidden/>
              </w:rPr>
              <w:fldChar w:fldCharType="end"/>
            </w:r>
          </w:hyperlink>
        </w:p>
        <w:p w14:paraId="72D74BFD" w14:textId="14AED443"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27" w:history="1">
            <w:r w:rsidR="00AC31C1" w:rsidRPr="00D80EBA">
              <w:rPr>
                <w:rStyle w:val="Lienhypertexte"/>
                <w:noProof/>
              </w:rPr>
              <w:t>3.1.1</w:t>
            </w:r>
            <w:r w:rsidR="00AC31C1">
              <w:rPr>
                <w:rFonts w:asciiTheme="minorHAnsi" w:eastAsiaTheme="minorEastAsia" w:hAnsiTheme="minorHAnsi" w:cstheme="minorBidi"/>
                <w:noProof/>
                <w:szCs w:val="22"/>
                <w:lang w:eastAsia="zh-CN"/>
              </w:rPr>
              <w:tab/>
            </w:r>
            <w:r w:rsidR="00AC31C1" w:rsidRPr="00D80EBA">
              <w:rPr>
                <w:rStyle w:val="Lienhypertexte"/>
                <w:noProof/>
              </w:rPr>
              <w:t>Modèle thermique linéaire</w:t>
            </w:r>
            <w:r w:rsidR="00AC31C1">
              <w:rPr>
                <w:noProof/>
                <w:webHidden/>
              </w:rPr>
              <w:tab/>
            </w:r>
            <w:r w:rsidR="00AC31C1">
              <w:rPr>
                <w:noProof/>
                <w:webHidden/>
              </w:rPr>
              <w:fldChar w:fldCharType="begin"/>
            </w:r>
            <w:r w:rsidR="00AC31C1">
              <w:rPr>
                <w:noProof/>
                <w:webHidden/>
              </w:rPr>
              <w:instrText xml:space="preserve"> PAGEREF _Toc3323427 \h </w:instrText>
            </w:r>
            <w:r w:rsidR="00AC31C1">
              <w:rPr>
                <w:noProof/>
                <w:webHidden/>
              </w:rPr>
            </w:r>
            <w:r w:rsidR="00AC31C1">
              <w:rPr>
                <w:noProof/>
                <w:webHidden/>
              </w:rPr>
              <w:fldChar w:fldCharType="separate"/>
            </w:r>
            <w:r w:rsidR="00381B95">
              <w:rPr>
                <w:noProof/>
                <w:webHidden/>
              </w:rPr>
              <w:t>67</w:t>
            </w:r>
            <w:r w:rsidR="00AC31C1">
              <w:rPr>
                <w:noProof/>
                <w:webHidden/>
              </w:rPr>
              <w:fldChar w:fldCharType="end"/>
            </w:r>
          </w:hyperlink>
        </w:p>
        <w:p w14:paraId="488B1C86" w14:textId="502B0AB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28" w:history="1">
            <w:r w:rsidR="00AC31C1" w:rsidRPr="00D80EBA">
              <w:rPr>
                <w:rStyle w:val="Lienhypertexte"/>
                <w:noProof/>
              </w:rPr>
              <w:t>3.1.2</w:t>
            </w:r>
            <w:r w:rsidR="00AC31C1">
              <w:rPr>
                <w:rFonts w:asciiTheme="minorHAnsi" w:eastAsiaTheme="minorEastAsia" w:hAnsiTheme="minorHAnsi" w:cstheme="minorBidi"/>
                <w:noProof/>
                <w:szCs w:val="22"/>
                <w:lang w:eastAsia="zh-CN"/>
              </w:rPr>
              <w:tab/>
            </w:r>
            <w:r w:rsidR="00AC31C1" w:rsidRPr="00D80EBA">
              <w:rPr>
                <w:rStyle w:val="Lienhypertexte"/>
                <w:noProof/>
              </w:rPr>
              <w:t>Modèlisation de la déformation thermomecanique</w:t>
            </w:r>
            <w:r w:rsidR="00AC31C1">
              <w:rPr>
                <w:noProof/>
                <w:webHidden/>
              </w:rPr>
              <w:tab/>
            </w:r>
            <w:r w:rsidR="00AC31C1">
              <w:rPr>
                <w:noProof/>
                <w:webHidden/>
              </w:rPr>
              <w:fldChar w:fldCharType="begin"/>
            </w:r>
            <w:r w:rsidR="00AC31C1">
              <w:rPr>
                <w:noProof/>
                <w:webHidden/>
              </w:rPr>
              <w:instrText xml:space="preserve"> PAGEREF _Toc3323428 \h </w:instrText>
            </w:r>
            <w:r w:rsidR="00AC31C1">
              <w:rPr>
                <w:noProof/>
                <w:webHidden/>
              </w:rPr>
            </w:r>
            <w:r w:rsidR="00AC31C1">
              <w:rPr>
                <w:noProof/>
                <w:webHidden/>
              </w:rPr>
              <w:fldChar w:fldCharType="separate"/>
            </w:r>
            <w:r w:rsidR="00381B95">
              <w:rPr>
                <w:noProof/>
                <w:webHidden/>
              </w:rPr>
              <w:t>69</w:t>
            </w:r>
            <w:r w:rsidR="00AC31C1">
              <w:rPr>
                <w:noProof/>
                <w:webHidden/>
              </w:rPr>
              <w:fldChar w:fldCharType="end"/>
            </w:r>
          </w:hyperlink>
        </w:p>
        <w:p w14:paraId="1BD22503" w14:textId="48953EF3"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29" w:history="1">
            <w:r w:rsidR="00AC31C1" w:rsidRPr="00D80EBA">
              <w:rPr>
                <w:rStyle w:val="Lienhypertexte"/>
                <w:noProof/>
              </w:rPr>
              <w:t>3.2</w:t>
            </w:r>
            <w:r w:rsidR="00AC31C1">
              <w:rPr>
                <w:rFonts w:asciiTheme="minorHAnsi" w:eastAsiaTheme="minorEastAsia" w:hAnsiTheme="minorHAnsi" w:cstheme="minorBidi"/>
                <w:noProof/>
                <w:szCs w:val="22"/>
                <w:lang w:eastAsia="zh-CN"/>
              </w:rPr>
              <w:tab/>
            </w:r>
            <w:r w:rsidR="00AC31C1" w:rsidRPr="00D80EBA">
              <w:rPr>
                <w:rStyle w:val="Lienhypertexte"/>
                <w:noProof/>
              </w:rPr>
              <w:t>Modèles de dynamique des rotors</w:t>
            </w:r>
            <w:r w:rsidR="00AC31C1">
              <w:rPr>
                <w:noProof/>
                <w:webHidden/>
              </w:rPr>
              <w:tab/>
            </w:r>
            <w:r w:rsidR="00AC31C1">
              <w:rPr>
                <w:noProof/>
                <w:webHidden/>
              </w:rPr>
              <w:fldChar w:fldCharType="begin"/>
            </w:r>
            <w:r w:rsidR="00AC31C1">
              <w:rPr>
                <w:noProof/>
                <w:webHidden/>
              </w:rPr>
              <w:instrText xml:space="preserve"> PAGEREF _Toc3323429 \h </w:instrText>
            </w:r>
            <w:r w:rsidR="00AC31C1">
              <w:rPr>
                <w:noProof/>
                <w:webHidden/>
              </w:rPr>
            </w:r>
            <w:r w:rsidR="00AC31C1">
              <w:rPr>
                <w:noProof/>
                <w:webHidden/>
              </w:rPr>
              <w:fldChar w:fldCharType="separate"/>
            </w:r>
            <w:r w:rsidR="00381B95">
              <w:rPr>
                <w:noProof/>
                <w:webHidden/>
              </w:rPr>
              <w:t>73</w:t>
            </w:r>
            <w:r w:rsidR="00AC31C1">
              <w:rPr>
                <w:noProof/>
                <w:webHidden/>
              </w:rPr>
              <w:fldChar w:fldCharType="end"/>
            </w:r>
          </w:hyperlink>
        </w:p>
        <w:p w14:paraId="67E29FE1" w14:textId="3AB20AAF"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0" w:history="1">
            <w:r w:rsidR="00AC31C1" w:rsidRPr="00D80EBA">
              <w:rPr>
                <w:rStyle w:val="Lienhypertexte"/>
                <w:noProof/>
              </w:rPr>
              <w:t>3.2.1</w:t>
            </w:r>
            <w:r w:rsidR="00AC31C1">
              <w:rPr>
                <w:rFonts w:asciiTheme="minorHAnsi" w:eastAsiaTheme="minorEastAsia" w:hAnsiTheme="minorHAnsi" w:cstheme="minorBidi"/>
                <w:noProof/>
                <w:szCs w:val="22"/>
                <w:lang w:eastAsia="zh-CN"/>
              </w:rPr>
              <w:tab/>
            </w:r>
            <w:r w:rsidR="00AC31C1" w:rsidRPr="00D80EBA">
              <w:rPr>
                <w:rStyle w:val="Lienhypertexte"/>
                <w:noProof/>
              </w:rPr>
              <w:t>Rotor rigide à quatres degrés de liberté</w:t>
            </w:r>
            <w:r w:rsidR="00AC31C1">
              <w:rPr>
                <w:noProof/>
                <w:webHidden/>
              </w:rPr>
              <w:tab/>
            </w:r>
            <w:r w:rsidR="00AC31C1">
              <w:rPr>
                <w:noProof/>
                <w:webHidden/>
              </w:rPr>
              <w:fldChar w:fldCharType="begin"/>
            </w:r>
            <w:r w:rsidR="00AC31C1">
              <w:rPr>
                <w:noProof/>
                <w:webHidden/>
              </w:rPr>
              <w:instrText xml:space="preserve"> PAGEREF _Toc3323430 \h </w:instrText>
            </w:r>
            <w:r w:rsidR="00AC31C1">
              <w:rPr>
                <w:noProof/>
                <w:webHidden/>
              </w:rPr>
            </w:r>
            <w:r w:rsidR="00AC31C1">
              <w:rPr>
                <w:noProof/>
                <w:webHidden/>
              </w:rPr>
              <w:fldChar w:fldCharType="separate"/>
            </w:r>
            <w:r w:rsidR="00381B95">
              <w:rPr>
                <w:noProof/>
                <w:webHidden/>
              </w:rPr>
              <w:t>73</w:t>
            </w:r>
            <w:r w:rsidR="00AC31C1">
              <w:rPr>
                <w:noProof/>
                <w:webHidden/>
              </w:rPr>
              <w:fldChar w:fldCharType="end"/>
            </w:r>
          </w:hyperlink>
        </w:p>
        <w:p w14:paraId="7C1C78FD" w14:textId="3F0DBA8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1" w:history="1">
            <w:r w:rsidR="00AC31C1" w:rsidRPr="00D80EBA">
              <w:rPr>
                <w:rStyle w:val="Lienhypertexte"/>
                <w:noProof/>
              </w:rPr>
              <w:t>3.2.2</w:t>
            </w:r>
            <w:r w:rsidR="00AC31C1">
              <w:rPr>
                <w:rFonts w:asciiTheme="minorHAnsi" w:eastAsiaTheme="minorEastAsia" w:hAnsiTheme="minorHAnsi" w:cstheme="minorBidi"/>
                <w:noProof/>
                <w:szCs w:val="22"/>
                <w:lang w:eastAsia="zh-CN"/>
              </w:rPr>
              <w:tab/>
            </w:r>
            <w:r w:rsidR="00AC31C1" w:rsidRPr="00D80EBA">
              <w:rPr>
                <w:rStyle w:val="Lienhypertexte"/>
                <w:noProof/>
              </w:rPr>
              <w:t xml:space="preserve">Rotor flexible à </w:t>
            </w:r>
            <m:oMath>
              <m:r>
                <m:rPr>
                  <m:sty m:val="bi"/>
                </m:rPr>
                <w:rPr>
                  <w:rStyle w:val="Lienhypertexte"/>
                  <w:rFonts w:ascii="Cambria Math" w:hAnsi="Cambria Math"/>
                  <w:noProof/>
                </w:rPr>
                <m:t>N</m:t>
              </m:r>
            </m:oMath>
            <w:r w:rsidR="00AC31C1" w:rsidRPr="00D80EBA">
              <w:rPr>
                <w:rStyle w:val="Lienhypertexte"/>
                <w:noProof/>
              </w:rPr>
              <w:t xml:space="preserve"> degrés de liberté</w:t>
            </w:r>
            <w:r w:rsidR="00AC31C1">
              <w:rPr>
                <w:noProof/>
                <w:webHidden/>
              </w:rPr>
              <w:tab/>
            </w:r>
            <w:r w:rsidR="00AC31C1">
              <w:rPr>
                <w:noProof/>
                <w:webHidden/>
              </w:rPr>
              <w:fldChar w:fldCharType="begin"/>
            </w:r>
            <w:r w:rsidR="00AC31C1">
              <w:rPr>
                <w:noProof/>
                <w:webHidden/>
              </w:rPr>
              <w:instrText xml:space="preserve"> PAGEREF _Toc3323431 \h </w:instrText>
            </w:r>
            <w:r w:rsidR="00AC31C1">
              <w:rPr>
                <w:noProof/>
                <w:webHidden/>
              </w:rPr>
            </w:r>
            <w:r w:rsidR="00AC31C1">
              <w:rPr>
                <w:noProof/>
                <w:webHidden/>
              </w:rPr>
              <w:fldChar w:fldCharType="separate"/>
            </w:r>
            <w:r w:rsidR="00381B95">
              <w:rPr>
                <w:noProof/>
                <w:webHidden/>
              </w:rPr>
              <w:t>75</w:t>
            </w:r>
            <w:r w:rsidR="00AC31C1">
              <w:rPr>
                <w:noProof/>
                <w:webHidden/>
              </w:rPr>
              <w:fldChar w:fldCharType="end"/>
            </w:r>
          </w:hyperlink>
        </w:p>
        <w:p w14:paraId="6B5A8495" w14:textId="71B30C11"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2" w:history="1">
            <w:r w:rsidR="00AC31C1" w:rsidRPr="00D80EBA">
              <w:rPr>
                <w:rStyle w:val="Lienhypertexte"/>
                <w:noProof/>
              </w:rPr>
              <w:t>3.2.3</w:t>
            </w:r>
            <w:r w:rsidR="00AC31C1">
              <w:rPr>
                <w:rFonts w:asciiTheme="minorHAnsi" w:eastAsiaTheme="minorEastAsia" w:hAnsiTheme="minorHAnsi" w:cstheme="minorBidi"/>
                <w:noProof/>
                <w:szCs w:val="22"/>
                <w:lang w:eastAsia="zh-CN"/>
              </w:rPr>
              <w:tab/>
            </w:r>
            <w:r w:rsidR="00AC31C1" w:rsidRPr="00D80EBA">
              <w:rPr>
                <w:rStyle w:val="Lienhypertexte"/>
                <w:noProof/>
              </w:rPr>
              <w:t>Méthode numérique d’intégration temporelle</w:t>
            </w:r>
            <w:r w:rsidR="00AC31C1">
              <w:rPr>
                <w:noProof/>
                <w:webHidden/>
              </w:rPr>
              <w:tab/>
            </w:r>
            <w:r w:rsidR="00AC31C1">
              <w:rPr>
                <w:noProof/>
                <w:webHidden/>
              </w:rPr>
              <w:fldChar w:fldCharType="begin"/>
            </w:r>
            <w:r w:rsidR="00AC31C1">
              <w:rPr>
                <w:noProof/>
                <w:webHidden/>
              </w:rPr>
              <w:instrText xml:space="preserve"> PAGEREF _Toc3323432 \h </w:instrText>
            </w:r>
            <w:r w:rsidR="00AC31C1">
              <w:rPr>
                <w:noProof/>
                <w:webHidden/>
              </w:rPr>
            </w:r>
            <w:r w:rsidR="00AC31C1">
              <w:rPr>
                <w:noProof/>
                <w:webHidden/>
              </w:rPr>
              <w:fldChar w:fldCharType="separate"/>
            </w:r>
            <w:r w:rsidR="00381B95">
              <w:rPr>
                <w:noProof/>
                <w:webHidden/>
              </w:rPr>
              <w:t>75</w:t>
            </w:r>
            <w:r w:rsidR="00AC31C1">
              <w:rPr>
                <w:noProof/>
                <w:webHidden/>
              </w:rPr>
              <w:fldChar w:fldCharType="end"/>
            </w:r>
          </w:hyperlink>
        </w:p>
        <w:p w14:paraId="0A9D3FF1" w14:textId="28E83854"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3" w:history="1">
            <w:r w:rsidR="00AC31C1" w:rsidRPr="00D80EBA">
              <w:rPr>
                <w:rStyle w:val="Lienhypertexte"/>
                <w:noProof/>
              </w:rPr>
              <w:t>3.2.4</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 et solutions périodiques</w:t>
            </w:r>
            <w:r w:rsidR="00AC31C1">
              <w:rPr>
                <w:noProof/>
                <w:webHidden/>
              </w:rPr>
              <w:tab/>
            </w:r>
            <w:r w:rsidR="00AC31C1">
              <w:rPr>
                <w:noProof/>
                <w:webHidden/>
              </w:rPr>
              <w:fldChar w:fldCharType="begin"/>
            </w:r>
            <w:r w:rsidR="00AC31C1">
              <w:rPr>
                <w:noProof/>
                <w:webHidden/>
              </w:rPr>
              <w:instrText xml:space="preserve"> PAGEREF _Toc3323433 \h </w:instrText>
            </w:r>
            <w:r w:rsidR="00AC31C1">
              <w:rPr>
                <w:noProof/>
                <w:webHidden/>
              </w:rPr>
            </w:r>
            <w:r w:rsidR="00AC31C1">
              <w:rPr>
                <w:noProof/>
                <w:webHidden/>
              </w:rPr>
              <w:fldChar w:fldCharType="separate"/>
            </w:r>
            <w:r w:rsidR="00381B95">
              <w:rPr>
                <w:noProof/>
                <w:webHidden/>
              </w:rPr>
              <w:t>79</w:t>
            </w:r>
            <w:r w:rsidR="00AC31C1">
              <w:rPr>
                <w:noProof/>
                <w:webHidden/>
              </w:rPr>
              <w:fldChar w:fldCharType="end"/>
            </w:r>
          </w:hyperlink>
        </w:p>
        <w:p w14:paraId="4DAAC51C" w14:textId="0E6841FB"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34" w:history="1">
            <w:r w:rsidR="00AC31C1" w:rsidRPr="00D80EBA">
              <w:rPr>
                <w:rStyle w:val="Lienhypertexte"/>
                <w:noProof/>
              </w:rPr>
              <w:t>3.3</w:t>
            </w:r>
            <w:r w:rsidR="00AC31C1">
              <w:rPr>
                <w:rFonts w:asciiTheme="minorHAnsi" w:eastAsiaTheme="minorEastAsia" w:hAnsiTheme="minorHAnsi" w:cstheme="minorBidi"/>
                <w:noProof/>
                <w:szCs w:val="22"/>
                <w:lang w:eastAsia="zh-CN"/>
              </w:rPr>
              <w:tab/>
            </w:r>
            <w:r w:rsidR="00AC31C1" w:rsidRPr="00D80EBA">
              <w:rPr>
                <w:rStyle w:val="Lienhypertexte"/>
                <w:noProof/>
              </w:rPr>
              <w:t>Modélisation du balourd thermique</w:t>
            </w:r>
            <w:r w:rsidR="00AC31C1">
              <w:rPr>
                <w:noProof/>
                <w:webHidden/>
              </w:rPr>
              <w:tab/>
            </w:r>
            <w:r w:rsidR="00AC31C1">
              <w:rPr>
                <w:noProof/>
                <w:webHidden/>
              </w:rPr>
              <w:fldChar w:fldCharType="begin"/>
            </w:r>
            <w:r w:rsidR="00AC31C1">
              <w:rPr>
                <w:noProof/>
                <w:webHidden/>
              </w:rPr>
              <w:instrText xml:space="preserve"> PAGEREF _Toc3323434 \h </w:instrText>
            </w:r>
            <w:r w:rsidR="00AC31C1">
              <w:rPr>
                <w:noProof/>
                <w:webHidden/>
              </w:rPr>
            </w:r>
            <w:r w:rsidR="00AC31C1">
              <w:rPr>
                <w:noProof/>
                <w:webHidden/>
              </w:rPr>
              <w:fldChar w:fldCharType="separate"/>
            </w:r>
            <w:r w:rsidR="00381B95">
              <w:rPr>
                <w:noProof/>
                <w:webHidden/>
              </w:rPr>
              <w:t>83</w:t>
            </w:r>
            <w:r w:rsidR="00AC31C1">
              <w:rPr>
                <w:noProof/>
                <w:webHidden/>
              </w:rPr>
              <w:fldChar w:fldCharType="end"/>
            </w:r>
          </w:hyperlink>
        </w:p>
        <w:p w14:paraId="2B58A4BB" w14:textId="3ABDC2B9"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5" w:history="1">
            <w:r w:rsidR="00AC31C1" w:rsidRPr="00D80EBA">
              <w:rPr>
                <w:rStyle w:val="Lienhypertexte"/>
                <w:noProof/>
              </w:rPr>
              <w:t>3.3.1</w:t>
            </w:r>
            <w:r w:rsidR="00AC31C1">
              <w:rPr>
                <w:rFonts w:asciiTheme="minorHAnsi" w:eastAsiaTheme="minorEastAsia" w:hAnsiTheme="minorHAnsi" w:cstheme="minorBidi"/>
                <w:noProof/>
                <w:szCs w:val="22"/>
                <w:lang w:eastAsia="zh-CN"/>
              </w:rPr>
              <w:tab/>
            </w:r>
            <w:r w:rsidR="00AC31C1" w:rsidRPr="00D80EBA">
              <w:rPr>
                <w:rStyle w:val="Lienhypertexte"/>
                <w:noProof/>
              </w:rPr>
              <w:t>Approche des masse concentrées</w:t>
            </w:r>
            <w:r w:rsidR="00AC31C1">
              <w:rPr>
                <w:noProof/>
                <w:webHidden/>
              </w:rPr>
              <w:tab/>
            </w:r>
            <w:r w:rsidR="00AC31C1">
              <w:rPr>
                <w:noProof/>
                <w:webHidden/>
              </w:rPr>
              <w:fldChar w:fldCharType="begin"/>
            </w:r>
            <w:r w:rsidR="00AC31C1">
              <w:rPr>
                <w:noProof/>
                <w:webHidden/>
              </w:rPr>
              <w:instrText xml:space="preserve"> PAGEREF _Toc3323435 \h </w:instrText>
            </w:r>
            <w:r w:rsidR="00AC31C1">
              <w:rPr>
                <w:noProof/>
                <w:webHidden/>
              </w:rPr>
            </w:r>
            <w:r w:rsidR="00AC31C1">
              <w:rPr>
                <w:noProof/>
                <w:webHidden/>
              </w:rPr>
              <w:fldChar w:fldCharType="separate"/>
            </w:r>
            <w:r w:rsidR="00381B95">
              <w:rPr>
                <w:noProof/>
                <w:webHidden/>
              </w:rPr>
              <w:t>84</w:t>
            </w:r>
            <w:r w:rsidR="00AC31C1">
              <w:rPr>
                <w:noProof/>
                <w:webHidden/>
              </w:rPr>
              <w:fldChar w:fldCharType="end"/>
            </w:r>
          </w:hyperlink>
        </w:p>
        <w:p w14:paraId="02B46072" w14:textId="7300A099"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36" w:history="1">
            <w:r w:rsidR="00AC31C1" w:rsidRPr="00D80EBA">
              <w:rPr>
                <w:rStyle w:val="Lienhypertexte"/>
                <w:noProof/>
              </w:rPr>
              <w:t>3.3.2</w:t>
            </w:r>
            <w:r w:rsidR="00AC31C1">
              <w:rPr>
                <w:rFonts w:asciiTheme="minorHAnsi" w:eastAsiaTheme="minorEastAsia" w:hAnsiTheme="minorHAnsi" w:cstheme="minorBidi"/>
                <w:noProof/>
                <w:szCs w:val="22"/>
                <w:lang w:eastAsia="zh-CN"/>
              </w:rPr>
              <w:tab/>
            </w:r>
            <w:r w:rsidR="00AC31C1" w:rsidRPr="00D80EBA">
              <w:rPr>
                <w:rStyle w:val="Lienhypertexte"/>
                <w:noProof/>
              </w:rPr>
              <w:t>Approche du défaut de la fibre neutre</w:t>
            </w:r>
            <w:r w:rsidR="00AC31C1">
              <w:rPr>
                <w:noProof/>
                <w:webHidden/>
              </w:rPr>
              <w:tab/>
            </w:r>
            <w:r w:rsidR="00AC31C1">
              <w:rPr>
                <w:noProof/>
                <w:webHidden/>
              </w:rPr>
              <w:fldChar w:fldCharType="begin"/>
            </w:r>
            <w:r w:rsidR="00AC31C1">
              <w:rPr>
                <w:noProof/>
                <w:webHidden/>
              </w:rPr>
              <w:instrText xml:space="preserve"> PAGEREF _Toc3323436 \h </w:instrText>
            </w:r>
            <w:r w:rsidR="00AC31C1">
              <w:rPr>
                <w:noProof/>
                <w:webHidden/>
              </w:rPr>
            </w:r>
            <w:r w:rsidR="00AC31C1">
              <w:rPr>
                <w:noProof/>
                <w:webHidden/>
              </w:rPr>
              <w:fldChar w:fldCharType="separate"/>
            </w:r>
            <w:r w:rsidR="00381B95">
              <w:rPr>
                <w:noProof/>
                <w:webHidden/>
              </w:rPr>
              <w:t>86</w:t>
            </w:r>
            <w:r w:rsidR="00AC31C1">
              <w:rPr>
                <w:noProof/>
                <w:webHidden/>
              </w:rPr>
              <w:fldChar w:fldCharType="end"/>
            </w:r>
          </w:hyperlink>
        </w:p>
        <w:p w14:paraId="5CE4A5F7" w14:textId="6DA7ADE7"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37" w:history="1">
            <w:r w:rsidR="00AC31C1" w:rsidRPr="00D80EBA">
              <w:rPr>
                <w:rStyle w:val="Lienhypertexte"/>
                <w:noProof/>
              </w:rPr>
              <w:t>3.4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_Toc3323437 \h </w:instrText>
            </w:r>
            <w:r w:rsidR="00AC31C1">
              <w:rPr>
                <w:noProof/>
                <w:webHidden/>
              </w:rPr>
            </w:r>
            <w:r w:rsidR="00AC31C1">
              <w:rPr>
                <w:noProof/>
                <w:webHidden/>
              </w:rPr>
              <w:fldChar w:fldCharType="separate"/>
            </w:r>
            <w:r w:rsidR="00381B95">
              <w:rPr>
                <w:noProof/>
                <w:webHidden/>
              </w:rPr>
              <w:t>87</w:t>
            </w:r>
            <w:r w:rsidR="00AC31C1">
              <w:rPr>
                <w:noProof/>
                <w:webHidden/>
              </w:rPr>
              <w:fldChar w:fldCharType="end"/>
            </w:r>
          </w:hyperlink>
        </w:p>
        <w:p w14:paraId="4ABFE98C" w14:textId="00F2CBE1" w:rsidR="00AC31C1" w:rsidRDefault="004D7128">
          <w:pPr>
            <w:pStyle w:val="TM1"/>
            <w:rPr>
              <w:rFonts w:asciiTheme="minorHAnsi" w:eastAsiaTheme="minorEastAsia" w:hAnsiTheme="minorHAnsi" w:cstheme="minorBidi"/>
              <w:sz w:val="22"/>
              <w:szCs w:val="22"/>
              <w:lang w:eastAsia="zh-CN"/>
            </w:rPr>
          </w:pPr>
          <w:hyperlink w:anchor="_Toc3323438" w:history="1">
            <w:r w:rsidR="00AC31C1" w:rsidRPr="00D80EBA">
              <w:rPr>
                <w:rStyle w:val="Lienhypertexte"/>
              </w:rPr>
              <w:t>Chapitre 4 :  Simulations numériques</w:t>
            </w:r>
            <w:r w:rsidR="00AC31C1">
              <w:rPr>
                <w:webHidden/>
              </w:rPr>
              <w:tab/>
            </w:r>
            <w:r w:rsidR="00AC31C1">
              <w:rPr>
                <w:webHidden/>
              </w:rPr>
              <w:fldChar w:fldCharType="begin"/>
            </w:r>
            <w:r w:rsidR="00AC31C1">
              <w:rPr>
                <w:webHidden/>
              </w:rPr>
              <w:instrText xml:space="preserve"> PAGEREF _Toc3323438 \h </w:instrText>
            </w:r>
            <w:r w:rsidR="00AC31C1">
              <w:rPr>
                <w:webHidden/>
              </w:rPr>
            </w:r>
            <w:r w:rsidR="00AC31C1">
              <w:rPr>
                <w:webHidden/>
              </w:rPr>
              <w:fldChar w:fldCharType="separate"/>
            </w:r>
            <w:r w:rsidR="00381B95">
              <w:rPr>
                <w:webHidden/>
              </w:rPr>
              <w:t>88</w:t>
            </w:r>
            <w:r w:rsidR="00AC31C1">
              <w:rPr>
                <w:webHidden/>
              </w:rPr>
              <w:fldChar w:fldCharType="end"/>
            </w:r>
          </w:hyperlink>
        </w:p>
        <w:p w14:paraId="3F6F7128" w14:textId="5057888B"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40" w:history="1">
            <w:r w:rsidR="00AC31C1" w:rsidRPr="00D80EBA">
              <w:rPr>
                <w:rStyle w:val="Lienhypertexte"/>
                <w:noProof/>
              </w:rPr>
              <w:t>4.1</w:t>
            </w:r>
            <w:r w:rsidR="00AC31C1">
              <w:rPr>
                <w:rFonts w:asciiTheme="minorHAnsi" w:eastAsiaTheme="minorEastAsia" w:hAnsiTheme="minorHAnsi" w:cstheme="minorBidi"/>
                <w:noProof/>
                <w:szCs w:val="22"/>
                <w:lang w:eastAsia="zh-CN"/>
              </w:rPr>
              <w:tab/>
            </w:r>
            <w:r w:rsidR="00AC31C1" w:rsidRPr="00D80EBA">
              <w:rPr>
                <w:rStyle w:val="Lienhypertexte"/>
                <w:noProof/>
              </w:rPr>
              <w:t>Modèle transitoire et non linéaire de l’effet Morton</w:t>
            </w:r>
            <w:r w:rsidR="00AC31C1">
              <w:rPr>
                <w:noProof/>
                <w:webHidden/>
              </w:rPr>
              <w:tab/>
            </w:r>
            <w:r w:rsidR="00AC31C1">
              <w:rPr>
                <w:noProof/>
                <w:webHidden/>
              </w:rPr>
              <w:fldChar w:fldCharType="begin"/>
            </w:r>
            <w:r w:rsidR="00AC31C1">
              <w:rPr>
                <w:noProof/>
                <w:webHidden/>
              </w:rPr>
              <w:instrText xml:space="preserve"> PAGEREF _Toc3323440 \h </w:instrText>
            </w:r>
            <w:r w:rsidR="00AC31C1">
              <w:rPr>
                <w:noProof/>
                <w:webHidden/>
              </w:rPr>
            </w:r>
            <w:r w:rsidR="00AC31C1">
              <w:rPr>
                <w:noProof/>
                <w:webHidden/>
              </w:rPr>
              <w:fldChar w:fldCharType="separate"/>
            </w:r>
            <w:r w:rsidR="00381B95">
              <w:rPr>
                <w:noProof/>
                <w:webHidden/>
              </w:rPr>
              <w:t>88</w:t>
            </w:r>
            <w:r w:rsidR="00AC31C1">
              <w:rPr>
                <w:noProof/>
                <w:webHidden/>
              </w:rPr>
              <w:fldChar w:fldCharType="end"/>
            </w:r>
          </w:hyperlink>
        </w:p>
        <w:p w14:paraId="3154E872" w14:textId="240C1EB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1" w:history="1">
            <w:r w:rsidR="00AC31C1" w:rsidRPr="00D80EBA">
              <w:rPr>
                <w:rStyle w:val="Lienhypertexte"/>
                <w:noProof/>
              </w:rPr>
              <w:t>4.1.1</w:t>
            </w:r>
            <w:r w:rsidR="00AC31C1">
              <w:rPr>
                <w:rFonts w:asciiTheme="minorHAnsi" w:eastAsiaTheme="minorEastAsia" w:hAnsiTheme="minorHAnsi" w:cstheme="minorBidi"/>
                <w:noProof/>
                <w:szCs w:val="22"/>
                <w:lang w:eastAsia="zh-CN"/>
              </w:rPr>
              <w:tab/>
            </w:r>
            <w:r w:rsidR="00AC31C1" w:rsidRPr="00D80EBA">
              <w:rPr>
                <w:rStyle w:val="Lienhypertexte"/>
                <w:noProof/>
              </w:rPr>
              <w:t>Flux thermique moyen stationnaire</w:t>
            </w:r>
            <w:r w:rsidR="00AC31C1">
              <w:rPr>
                <w:noProof/>
                <w:webHidden/>
              </w:rPr>
              <w:tab/>
            </w:r>
            <w:r w:rsidR="00AC31C1">
              <w:rPr>
                <w:noProof/>
                <w:webHidden/>
              </w:rPr>
              <w:fldChar w:fldCharType="begin"/>
            </w:r>
            <w:r w:rsidR="00AC31C1">
              <w:rPr>
                <w:noProof/>
                <w:webHidden/>
              </w:rPr>
              <w:instrText xml:space="preserve"> PAGEREF _Toc3323441 \h </w:instrText>
            </w:r>
            <w:r w:rsidR="00AC31C1">
              <w:rPr>
                <w:noProof/>
                <w:webHidden/>
              </w:rPr>
            </w:r>
            <w:r w:rsidR="00AC31C1">
              <w:rPr>
                <w:noProof/>
                <w:webHidden/>
              </w:rPr>
              <w:fldChar w:fldCharType="separate"/>
            </w:r>
            <w:r w:rsidR="00381B95">
              <w:rPr>
                <w:noProof/>
                <w:webHidden/>
              </w:rPr>
              <w:t>88</w:t>
            </w:r>
            <w:r w:rsidR="00AC31C1">
              <w:rPr>
                <w:noProof/>
                <w:webHidden/>
              </w:rPr>
              <w:fldChar w:fldCharType="end"/>
            </w:r>
          </w:hyperlink>
        </w:p>
        <w:p w14:paraId="216619E2" w14:textId="3899BAEA"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2" w:history="1">
            <w:r w:rsidR="00AC31C1" w:rsidRPr="00D80EBA">
              <w:rPr>
                <w:rStyle w:val="Lienhypertexte"/>
                <w:noProof/>
              </w:rPr>
              <w:t>4.1.2</w:t>
            </w:r>
            <w:r w:rsidR="00AC31C1">
              <w:rPr>
                <w:rFonts w:asciiTheme="minorHAnsi" w:eastAsiaTheme="minorEastAsia" w:hAnsiTheme="minorHAnsi" w:cstheme="minorBidi"/>
                <w:noProof/>
                <w:szCs w:val="22"/>
                <w:lang w:eastAsia="zh-CN"/>
              </w:rPr>
              <w:tab/>
            </w:r>
            <w:r w:rsidR="00AC31C1" w:rsidRPr="00D80EBA">
              <w:rPr>
                <w:rStyle w:val="Lienhypertexte"/>
                <w:noProof/>
              </w:rPr>
              <w:t>Algorithme non stationnaire</w:t>
            </w:r>
            <w:r w:rsidR="00AC31C1">
              <w:rPr>
                <w:noProof/>
                <w:webHidden/>
              </w:rPr>
              <w:tab/>
            </w:r>
            <w:r w:rsidR="00AC31C1">
              <w:rPr>
                <w:noProof/>
                <w:webHidden/>
              </w:rPr>
              <w:fldChar w:fldCharType="begin"/>
            </w:r>
            <w:r w:rsidR="00AC31C1">
              <w:rPr>
                <w:noProof/>
                <w:webHidden/>
              </w:rPr>
              <w:instrText xml:space="preserve"> PAGEREF _Toc3323442 \h </w:instrText>
            </w:r>
            <w:r w:rsidR="00AC31C1">
              <w:rPr>
                <w:noProof/>
                <w:webHidden/>
              </w:rPr>
            </w:r>
            <w:r w:rsidR="00AC31C1">
              <w:rPr>
                <w:noProof/>
                <w:webHidden/>
              </w:rPr>
              <w:fldChar w:fldCharType="separate"/>
            </w:r>
            <w:r w:rsidR="00381B95">
              <w:rPr>
                <w:noProof/>
                <w:webHidden/>
              </w:rPr>
              <w:t>90</w:t>
            </w:r>
            <w:r w:rsidR="00AC31C1">
              <w:rPr>
                <w:noProof/>
                <w:webHidden/>
              </w:rPr>
              <w:fldChar w:fldCharType="end"/>
            </w:r>
          </w:hyperlink>
        </w:p>
        <w:p w14:paraId="64FBBCFB" w14:textId="49629DE3"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43" w:history="1">
            <w:r w:rsidR="00AC31C1" w:rsidRPr="00D80EBA">
              <w:rPr>
                <w:rStyle w:val="Lienhypertexte"/>
                <w:noProof/>
              </w:rPr>
              <w:t>4.2</w:t>
            </w:r>
            <w:r w:rsidR="00AC31C1">
              <w:rPr>
                <w:rFonts w:asciiTheme="minorHAnsi" w:eastAsiaTheme="minorEastAsia" w:hAnsiTheme="minorHAnsi" w:cstheme="minorBidi"/>
                <w:noProof/>
                <w:szCs w:val="22"/>
                <w:lang w:eastAsia="zh-CN"/>
              </w:rPr>
              <w:tab/>
            </w:r>
            <w:r w:rsidR="00AC31C1" w:rsidRPr="00D80EBA">
              <w:rPr>
                <w:rStyle w:val="Lienhypertexte"/>
                <w:noProof/>
              </w:rPr>
              <w:t>Description du banc développé à l’intitut PPRIME</w:t>
            </w:r>
            <w:r w:rsidR="00AC31C1">
              <w:rPr>
                <w:noProof/>
                <w:webHidden/>
              </w:rPr>
              <w:tab/>
            </w:r>
            <w:r w:rsidR="00AC31C1">
              <w:rPr>
                <w:noProof/>
                <w:webHidden/>
              </w:rPr>
              <w:fldChar w:fldCharType="begin"/>
            </w:r>
            <w:r w:rsidR="00AC31C1">
              <w:rPr>
                <w:noProof/>
                <w:webHidden/>
              </w:rPr>
              <w:instrText xml:space="preserve"> PAGEREF _Toc3323443 \h </w:instrText>
            </w:r>
            <w:r w:rsidR="00AC31C1">
              <w:rPr>
                <w:noProof/>
                <w:webHidden/>
              </w:rPr>
            </w:r>
            <w:r w:rsidR="00AC31C1">
              <w:rPr>
                <w:noProof/>
                <w:webHidden/>
              </w:rPr>
              <w:fldChar w:fldCharType="separate"/>
            </w:r>
            <w:r w:rsidR="00381B95">
              <w:rPr>
                <w:noProof/>
                <w:webHidden/>
              </w:rPr>
              <w:t>92</w:t>
            </w:r>
            <w:r w:rsidR="00AC31C1">
              <w:rPr>
                <w:noProof/>
                <w:webHidden/>
              </w:rPr>
              <w:fldChar w:fldCharType="end"/>
            </w:r>
          </w:hyperlink>
        </w:p>
        <w:p w14:paraId="288DC6C5" w14:textId="01BF521D"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4" w:history="1">
            <w:r w:rsidR="00AC31C1" w:rsidRPr="00D80EBA">
              <w:rPr>
                <w:rStyle w:val="Lienhypertexte"/>
                <w:noProof/>
              </w:rPr>
              <w:t>4.2.1</w:t>
            </w:r>
            <w:r w:rsidR="00AC31C1">
              <w:rPr>
                <w:rFonts w:asciiTheme="minorHAnsi" w:eastAsiaTheme="minorEastAsia" w:hAnsiTheme="minorHAnsi" w:cstheme="minorBidi"/>
                <w:noProof/>
                <w:szCs w:val="22"/>
                <w:lang w:eastAsia="zh-CN"/>
              </w:rPr>
              <w:tab/>
            </w:r>
            <w:r w:rsidR="00AC31C1" w:rsidRPr="00D80EBA">
              <w:rPr>
                <w:rStyle w:val="Lienhypertexte"/>
                <w:noProof/>
              </w:rPr>
              <w:t>Caractéristiques du palier testé et lubrifiant</w:t>
            </w:r>
            <w:r w:rsidR="00AC31C1">
              <w:rPr>
                <w:noProof/>
                <w:webHidden/>
              </w:rPr>
              <w:tab/>
            </w:r>
            <w:r w:rsidR="00AC31C1">
              <w:rPr>
                <w:noProof/>
                <w:webHidden/>
              </w:rPr>
              <w:fldChar w:fldCharType="begin"/>
            </w:r>
            <w:r w:rsidR="00AC31C1">
              <w:rPr>
                <w:noProof/>
                <w:webHidden/>
              </w:rPr>
              <w:instrText xml:space="preserve"> PAGEREF _Toc3323444 \h </w:instrText>
            </w:r>
            <w:r w:rsidR="00AC31C1">
              <w:rPr>
                <w:noProof/>
                <w:webHidden/>
              </w:rPr>
            </w:r>
            <w:r w:rsidR="00AC31C1">
              <w:rPr>
                <w:noProof/>
                <w:webHidden/>
              </w:rPr>
              <w:fldChar w:fldCharType="separate"/>
            </w:r>
            <w:r w:rsidR="00381B95">
              <w:rPr>
                <w:noProof/>
                <w:webHidden/>
              </w:rPr>
              <w:t>92</w:t>
            </w:r>
            <w:r w:rsidR="00AC31C1">
              <w:rPr>
                <w:noProof/>
                <w:webHidden/>
              </w:rPr>
              <w:fldChar w:fldCharType="end"/>
            </w:r>
          </w:hyperlink>
        </w:p>
        <w:p w14:paraId="620F4862" w14:textId="42BCDA4D"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5" w:history="1">
            <w:r w:rsidR="00AC31C1" w:rsidRPr="00D80EBA">
              <w:rPr>
                <w:rStyle w:val="Lienhypertexte"/>
                <w:noProof/>
              </w:rPr>
              <w:t>4.2.2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430mm</w:t>
            </w:r>
            <w:r w:rsidR="00AC31C1">
              <w:rPr>
                <w:noProof/>
                <w:webHidden/>
              </w:rPr>
              <w:tab/>
            </w:r>
            <w:r w:rsidR="00AC31C1">
              <w:rPr>
                <w:noProof/>
                <w:webHidden/>
              </w:rPr>
              <w:fldChar w:fldCharType="begin"/>
            </w:r>
            <w:r w:rsidR="00AC31C1">
              <w:rPr>
                <w:noProof/>
                <w:webHidden/>
              </w:rPr>
              <w:instrText xml:space="preserve"> PAGEREF _Toc3323445 \h </w:instrText>
            </w:r>
            <w:r w:rsidR="00AC31C1">
              <w:rPr>
                <w:noProof/>
                <w:webHidden/>
              </w:rPr>
            </w:r>
            <w:r w:rsidR="00AC31C1">
              <w:rPr>
                <w:noProof/>
                <w:webHidden/>
              </w:rPr>
              <w:fldChar w:fldCharType="separate"/>
            </w:r>
            <w:r w:rsidR="00381B95">
              <w:rPr>
                <w:noProof/>
                <w:webHidden/>
              </w:rPr>
              <w:t>93</w:t>
            </w:r>
            <w:r w:rsidR="00AC31C1">
              <w:rPr>
                <w:noProof/>
                <w:webHidden/>
              </w:rPr>
              <w:fldChar w:fldCharType="end"/>
            </w:r>
          </w:hyperlink>
        </w:p>
        <w:p w14:paraId="7F58C91D" w14:textId="0BBF350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6" w:history="1">
            <w:r w:rsidR="00AC31C1" w:rsidRPr="00D80EBA">
              <w:rPr>
                <w:rStyle w:val="Lienhypertexte"/>
                <w:noProof/>
              </w:rPr>
              <w:t>4.2.3</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700mm</w:t>
            </w:r>
            <w:r w:rsidR="00AC31C1">
              <w:rPr>
                <w:noProof/>
                <w:webHidden/>
              </w:rPr>
              <w:tab/>
            </w:r>
            <w:r w:rsidR="00AC31C1">
              <w:rPr>
                <w:noProof/>
                <w:webHidden/>
              </w:rPr>
              <w:fldChar w:fldCharType="begin"/>
            </w:r>
            <w:r w:rsidR="00AC31C1">
              <w:rPr>
                <w:noProof/>
                <w:webHidden/>
              </w:rPr>
              <w:instrText xml:space="preserve"> PAGEREF _Toc3323446 \h </w:instrText>
            </w:r>
            <w:r w:rsidR="00AC31C1">
              <w:rPr>
                <w:noProof/>
                <w:webHidden/>
              </w:rPr>
            </w:r>
            <w:r w:rsidR="00AC31C1">
              <w:rPr>
                <w:noProof/>
                <w:webHidden/>
              </w:rPr>
              <w:fldChar w:fldCharType="separate"/>
            </w:r>
            <w:r w:rsidR="00381B95">
              <w:rPr>
                <w:noProof/>
                <w:webHidden/>
              </w:rPr>
              <w:t>97</w:t>
            </w:r>
            <w:r w:rsidR="00AC31C1">
              <w:rPr>
                <w:noProof/>
                <w:webHidden/>
              </w:rPr>
              <w:fldChar w:fldCharType="end"/>
            </w:r>
          </w:hyperlink>
        </w:p>
        <w:p w14:paraId="0C2864DC" w14:textId="121FE710"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47" w:history="1">
            <w:r w:rsidR="00AC31C1" w:rsidRPr="00D80EBA">
              <w:rPr>
                <w:rStyle w:val="Lienhypertexte"/>
                <w:noProof/>
              </w:rPr>
              <w:t>4.3</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430mm</w:t>
            </w:r>
            <w:r w:rsidR="00AC31C1">
              <w:rPr>
                <w:noProof/>
                <w:webHidden/>
              </w:rPr>
              <w:tab/>
            </w:r>
            <w:r w:rsidR="00AC31C1">
              <w:rPr>
                <w:noProof/>
                <w:webHidden/>
              </w:rPr>
              <w:fldChar w:fldCharType="begin"/>
            </w:r>
            <w:r w:rsidR="00AC31C1">
              <w:rPr>
                <w:noProof/>
                <w:webHidden/>
              </w:rPr>
              <w:instrText xml:space="preserve"> PAGEREF _Toc3323447 \h </w:instrText>
            </w:r>
            <w:r w:rsidR="00AC31C1">
              <w:rPr>
                <w:noProof/>
                <w:webHidden/>
              </w:rPr>
            </w:r>
            <w:r w:rsidR="00AC31C1">
              <w:rPr>
                <w:noProof/>
                <w:webHidden/>
              </w:rPr>
              <w:fldChar w:fldCharType="separate"/>
            </w:r>
            <w:r w:rsidR="00381B95">
              <w:rPr>
                <w:noProof/>
                <w:webHidden/>
              </w:rPr>
              <w:t>100</w:t>
            </w:r>
            <w:r w:rsidR="00AC31C1">
              <w:rPr>
                <w:noProof/>
                <w:webHidden/>
              </w:rPr>
              <w:fldChar w:fldCharType="end"/>
            </w:r>
          </w:hyperlink>
        </w:p>
        <w:p w14:paraId="04B20133" w14:textId="4F8AF4EC"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8" w:history="1">
            <w:r w:rsidR="00AC31C1" w:rsidRPr="00D80EBA">
              <w:rPr>
                <w:rStyle w:val="Lienhypertexte"/>
                <w:noProof/>
              </w:rPr>
              <w:t>4.3.1</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w:t>
            </w:r>
            <w:r w:rsidR="00AC31C1">
              <w:rPr>
                <w:noProof/>
                <w:webHidden/>
              </w:rPr>
              <w:tab/>
            </w:r>
            <w:r w:rsidR="00AC31C1">
              <w:rPr>
                <w:noProof/>
                <w:webHidden/>
              </w:rPr>
              <w:fldChar w:fldCharType="begin"/>
            </w:r>
            <w:r w:rsidR="00AC31C1">
              <w:rPr>
                <w:noProof/>
                <w:webHidden/>
              </w:rPr>
              <w:instrText xml:space="preserve"> PAGEREF _Toc3323448 \h </w:instrText>
            </w:r>
            <w:r w:rsidR="00AC31C1">
              <w:rPr>
                <w:noProof/>
                <w:webHidden/>
              </w:rPr>
            </w:r>
            <w:r w:rsidR="00AC31C1">
              <w:rPr>
                <w:noProof/>
                <w:webHidden/>
              </w:rPr>
              <w:fldChar w:fldCharType="separate"/>
            </w:r>
            <w:r w:rsidR="00381B95">
              <w:rPr>
                <w:noProof/>
                <w:webHidden/>
              </w:rPr>
              <w:t>100</w:t>
            </w:r>
            <w:r w:rsidR="00AC31C1">
              <w:rPr>
                <w:noProof/>
                <w:webHidden/>
              </w:rPr>
              <w:fldChar w:fldCharType="end"/>
            </w:r>
          </w:hyperlink>
        </w:p>
        <w:p w14:paraId="3BE4BAA0" w14:textId="3DCE7CE1"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49" w:history="1">
            <w:r w:rsidR="00AC31C1" w:rsidRPr="00D80EBA">
              <w:rPr>
                <w:rStyle w:val="Lienhypertexte"/>
                <w:noProof/>
              </w:rPr>
              <w:t>4.3.2</w:t>
            </w:r>
            <w:r w:rsidR="00AC31C1">
              <w:rPr>
                <w:rFonts w:asciiTheme="minorHAnsi" w:eastAsiaTheme="minorEastAsia" w:hAnsiTheme="minorHAnsi" w:cstheme="minorBidi"/>
                <w:noProof/>
                <w:szCs w:val="22"/>
                <w:lang w:eastAsia="zh-CN"/>
              </w:rPr>
              <w:tab/>
            </w:r>
            <w:r w:rsidR="00AC31C1" w:rsidRPr="00D80EBA">
              <w:rPr>
                <w:rStyle w:val="Lienhypertexte"/>
                <w:noProof/>
              </w:rPr>
              <w:t>Température du rotor</w:t>
            </w:r>
            <w:r w:rsidR="00AC31C1">
              <w:rPr>
                <w:noProof/>
                <w:webHidden/>
              </w:rPr>
              <w:tab/>
            </w:r>
            <w:r w:rsidR="00AC31C1">
              <w:rPr>
                <w:noProof/>
                <w:webHidden/>
              </w:rPr>
              <w:fldChar w:fldCharType="begin"/>
            </w:r>
            <w:r w:rsidR="00AC31C1">
              <w:rPr>
                <w:noProof/>
                <w:webHidden/>
              </w:rPr>
              <w:instrText xml:space="preserve"> PAGEREF _Toc3323449 \h </w:instrText>
            </w:r>
            <w:r w:rsidR="00AC31C1">
              <w:rPr>
                <w:noProof/>
                <w:webHidden/>
              </w:rPr>
            </w:r>
            <w:r w:rsidR="00AC31C1">
              <w:rPr>
                <w:noProof/>
                <w:webHidden/>
              </w:rPr>
              <w:fldChar w:fldCharType="separate"/>
            </w:r>
            <w:r w:rsidR="00381B95">
              <w:rPr>
                <w:noProof/>
                <w:webHidden/>
              </w:rPr>
              <w:t>104</w:t>
            </w:r>
            <w:r w:rsidR="00AC31C1">
              <w:rPr>
                <w:noProof/>
                <w:webHidden/>
              </w:rPr>
              <w:fldChar w:fldCharType="end"/>
            </w:r>
          </w:hyperlink>
        </w:p>
        <w:p w14:paraId="50D84F56" w14:textId="61E00132"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50" w:history="1">
            <w:r w:rsidR="00AC31C1" w:rsidRPr="00D80EBA">
              <w:rPr>
                <w:rStyle w:val="Lienhypertexte"/>
                <w:noProof/>
              </w:rPr>
              <w:t>4.3.3</w:t>
            </w:r>
            <w:r w:rsidR="00AC31C1">
              <w:rPr>
                <w:rFonts w:asciiTheme="minorHAnsi" w:eastAsiaTheme="minorEastAsia" w:hAnsiTheme="minorHAnsi" w:cstheme="minorBidi"/>
                <w:noProof/>
                <w:szCs w:val="22"/>
                <w:lang w:eastAsia="zh-CN"/>
              </w:rPr>
              <w:tab/>
            </w:r>
            <w:r w:rsidR="00AC31C1" w:rsidRPr="00D80EBA">
              <w:rPr>
                <w:rStyle w:val="Lienhypertexte"/>
                <w:noProof/>
              </w:rPr>
              <w:t>Phases du balourd, du point haut et du point chaud</w:t>
            </w:r>
            <w:r w:rsidR="00AC31C1">
              <w:rPr>
                <w:noProof/>
                <w:webHidden/>
              </w:rPr>
              <w:tab/>
            </w:r>
            <w:r w:rsidR="00AC31C1">
              <w:rPr>
                <w:noProof/>
                <w:webHidden/>
              </w:rPr>
              <w:fldChar w:fldCharType="begin"/>
            </w:r>
            <w:r w:rsidR="00AC31C1">
              <w:rPr>
                <w:noProof/>
                <w:webHidden/>
              </w:rPr>
              <w:instrText xml:space="preserve"> PAGEREF _Toc3323450 \h </w:instrText>
            </w:r>
            <w:r w:rsidR="00AC31C1">
              <w:rPr>
                <w:noProof/>
                <w:webHidden/>
              </w:rPr>
            </w:r>
            <w:r w:rsidR="00AC31C1">
              <w:rPr>
                <w:noProof/>
                <w:webHidden/>
              </w:rPr>
              <w:fldChar w:fldCharType="separate"/>
            </w:r>
            <w:r w:rsidR="00381B95">
              <w:rPr>
                <w:noProof/>
                <w:webHidden/>
              </w:rPr>
              <w:t>107</w:t>
            </w:r>
            <w:r w:rsidR="00AC31C1">
              <w:rPr>
                <w:noProof/>
                <w:webHidden/>
              </w:rPr>
              <w:fldChar w:fldCharType="end"/>
            </w:r>
          </w:hyperlink>
        </w:p>
        <w:p w14:paraId="15686D76" w14:textId="6EF67AD8"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51" w:history="1">
            <w:r w:rsidR="00AC31C1" w:rsidRPr="00D80EBA">
              <w:rPr>
                <w:rStyle w:val="Lienhypertexte"/>
                <w:noProof/>
              </w:rPr>
              <w:t>4.3.4</w:t>
            </w:r>
            <w:r w:rsidR="00AC31C1">
              <w:rPr>
                <w:rFonts w:asciiTheme="minorHAnsi" w:eastAsiaTheme="minorEastAsia" w:hAnsiTheme="minorHAnsi" w:cstheme="minorBidi"/>
                <w:noProof/>
                <w:szCs w:val="22"/>
                <w:lang w:eastAsia="zh-CN"/>
              </w:rPr>
              <w:tab/>
            </w:r>
            <w:r w:rsidR="00AC31C1" w:rsidRPr="00D80EBA">
              <w:rPr>
                <w:rStyle w:val="Lienhypertexte"/>
                <w:noProof/>
              </w:rPr>
              <w:t>Critiques des résultats</w:t>
            </w:r>
            <w:r w:rsidR="00AC31C1">
              <w:rPr>
                <w:noProof/>
                <w:webHidden/>
              </w:rPr>
              <w:tab/>
            </w:r>
            <w:r w:rsidR="00AC31C1">
              <w:rPr>
                <w:noProof/>
                <w:webHidden/>
              </w:rPr>
              <w:fldChar w:fldCharType="begin"/>
            </w:r>
            <w:r w:rsidR="00AC31C1">
              <w:rPr>
                <w:noProof/>
                <w:webHidden/>
              </w:rPr>
              <w:instrText xml:space="preserve"> PAGEREF _Toc3323451 \h </w:instrText>
            </w:r>
            <w:r w:rsidR="00AC31C1">
              <w:rPr>
                <w:noProof/>
                <w:webHidden/>
              </w:rPr>
            </w:r>
            <w:r w:rsidR="00AC31C1">
              <w:rPr>
                <w:noProof/>
                <w:webHidden/>
              </w:rPr>
              <w:fldChar w:fldCharType="separate"/>
            </w:r>
            <w:r w:rsidR="00381B95">
              <w:rPr>
                <w:noProof/>
                <w:webHidden/>
              </w:rPr>
              <w:t>107</w:t>
            </w:r>
            <w:r w:rsidR="00AC31C1">
              <w:rPr>
                <w:noProof/>
                <w:webHidden/>
              </w:rPr>
              <w:fldChar w:fldCharType="end"/>
            </w:r>
          </w:hyperlink>
        </w:p>
        <w:p w14:paraId="623C0BD3" w14:textId="514229DB"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52" w:history="1">
            <w:r w:rsidR="00AC31C1" w:rsidRPr="00D80EBA">
              <w:rPr>
                <w:rStyle w:val="Lienhypertexte"/>
                <w:noProof/>
              </w:rPr>
              <w:t>4.4</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700mm</w:t>
            </w:r>
            <w:r w:rsidR="00AC31C1">
              <w:rPr>
                <w:noProof/>
                <w:webHidden/>
              </w:rPr>
              <w:tab/>
            </w:r>
            <w:r w:rsidR="00AC31C1">
              <w:rPr>
                <w:noProof/>
                <w:webHidden/>
              </w:rPr>
              <w:fldChar w:fldCharType="begin"/>
            </w:r>
            <w:r w:rsidR="00AC31C1">
              <w:rPr>
                <w:noProof/>
                <w:webHidden/>
              </w:rPr>
              <w:instrText xml:space="preserve"> PAGEREF _Toc3323452 \h </w:instrText>
            </w:r>
            <w:r w:rsidR="00AC31C1">
              <w:rPr>
                <w:noProof/>
                <w:webHidden/>
              </w:rPr>
            </w:r>
            <w:r w:rsidR="00AC31C1">
              <w:rPr>
                <w:noProof/>
                <w:webHidden/>
              </w:rPr>
              <w:fldChar w:fldCharType="separate"/>
            </w:r>
            <w:r w:rsidR="00381B95">
              <w:rPr>
                <w:noProof/>
                <w:webHidden/>
              </w:rPr>
              <w:t>108</w:t>
            </w:r>
            <w:r w:rsidR="00AC31C1">
              <w:rPr>
                <w:noProof/>
                <w:webHidden/>
              </w:rPr>
              <w:fldChar w:fldCharType="end"/>
            </w:r>
          </w:hyperlink>
        </w:p>
        <w:p w14:paraId="349E9431" w14:textId="7EDF0F97"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53" w:history="1">
            <w:r w:rsidR="00AC31C1" w:rsidRPr="00D80EBA">
              <w:rPr>
                <w:rStyle w:val="Lienhypertexte"/>
                <w:noProof/>
              </w:rPr>
              <w:t>4.5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_Toc3323453 \h </w:instrText>
            </w:r>
            <w:r w:rsidR="00AC31C1">
              <w:rPr>
                <w:noProof/>
                <w:webHidden/>
              </w:rPr>
            </w:r>
            <w:r w:rsidR="00AC31C1">
              <w:rPr>
                <w:noProof/>
                <w:webHidden/>
              </w:rPr>
              <w:fldChar w:fldCharType="separate"/>
            </w:r>
            <w:r w:rsidR="00381B95">
              <w:rPr>
                <w:noProof/>
                <w:webHidden/>
              </w:rPr>
              <w:t>113</w:t>
            </w:r>
            <w:r w:rsidR="00AC31C1">
              <w:rPr>
                <w:noProof/>
                <w:webHidden/>
              </w:rPr>
              <w:fldChar w:fldCharType="end"/>
            </w:r>
          </w:hyperlink>
        </w:p>
        <w:p w14:paraId="42A7DCEA" w14:textId="3EDCC106" w:rsidR="00AC31C1" w:rsidRDefault="004D7128">
          <w:pPr>
            <w:pStyle w:val="TM1"/>
            <w:rPr>
              <w:rFonts w:asciiTheme="minorHAnsi" w:eastAsiaTheme="minorEastAsia" w:hAnsiTheme="minorHAnsi" w:cstheme="minorBidi"/>
              <w:sz w:val="22"/>
              <w:szCs w:val="22"/>
              <w:lang w:eastAsia="zh-CN"/>
            </w:rPr>
          </w:pPr>
          <w:hyperlink w:anchor="_Toc3323454" w:history="1">
            <w:r w:rsidR="00AC31C1" w:rsidRPr="00D80EBA">
              <w:rPr>
                <w:rStyle w:val="Lienhypertexte"/>
              </w:rPr>
              <w:t>Chapitre 5 :  Analyses de la stabilité de l’effet morton</w:t>
            </w:r>
            <w:r w:rsidR="00AC31C1">
              <w:rPr>
                <w:webHidden/>
              </w:rPr>
              <w:tab/>
            </w:r>
            <w:r w:rsidR="00AC31C1">
              <w:rPr>
                <w:webHidden/>
              </w:rPr>
              <w:fldChar w:fldCharType="begin"/>
            </w:r>
            <w:r w:rsidR="00AC31C1">
              <w:rPr>
                <w:webHidden/>
              </w:rPr>
              <w:instrText xml:space="preserve"> PAGEREF _Toc3323454 \h </w:instrText>
            </w:r>
            <w:r w:rsidR="00AC31C1">
              <w:rPr>
                <w:webHidden/>
              </w:rPr>
            </w:r>
            <w:r w:rsidR="00AC31C1">
              <w:rPr>
                <w:webHidden/>
              </w:rPr>
              <w:fldChar w:fldCharType="separate"/>
            </w:r>
            <w:r w:rsidR="00381B95">
              <w:rPr>
                <w:webHidden/>
              </w:rPr>
              <w:t>114</w:t>
            </w:r>
            <w:r w:rsidR="00AC31C1">
              <w:rPr>
                <w:webHidden/>
              </w:rPr>
              <w:fldChar w:fldCharType="end"/>
            </w:r>
          </w:hyperlink>
        </w:p>
        <w:p w14:paraId="3CD2D0EE" w14:textId="4AFBA16A"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57" w:history="1">
            <w:r w:rsidR="00AC31C1" w:rsidRPr="00D80EBA">
              <w:rPr>
                <w:rStyle w:val="Lienhypertexte"/>
                <w:noProof/>
              </w:rPr>
              <w:t>5.1</w:t>
            </w:r>
            <w:r w:rsidR="00AC31C1">
              <w:rPr>
                <w:rFonts w:asciiTheme="minorHAnsi" w:eastAsiaTheme="minorEastAsia" w:hAnsiTheme="minorHAnsi" w:cstheme="minorBidi"/>
                <w:noProof/>
                <w:szCs w:val="22"/>
                <w:lang w:eastAsia="zh-CN"/>
              </w:rPr>
              <w:tab/>
            </w:r>
            <w:r w:rsidR="00AC31C1" w:rsidRPr="00D80EBA">
              <w:rPr>
                <w:rStyle w:val="Lienhypertexte"/>
                <w:noProof/>
              </w:rPr>
              <w:t>Méthode d’analyse de la stabilité</w:t>
            </w:r>
            <w:r w:rsidR="00AC31C1">
              <w:rPr>
                <w:noProof/>
                <w:webHidden/>
              </w:rPr>
              <w:tab/>
            </w:r>
            <w:r w:rsidR="00AC31C1">
              <w:rPr>
                <w:noProof/>
                <w:webHidden/>
              </w:rPr>
              <w:fldChar w:fldCharType="begin"/>
            </w:r>
            <w:r w:rsidR="00AC31C1">
              <w:rPr>
                <w:noProof/>
                <w:webHidden/>
              </w:rPr>
              <w:instrText xml:space="preserve"> PAGEREF _Toc3323457 \h </w:instrText>
            </w:r>
            <w:r w:rsidR="00AC31C1">
              <w:rPr>
                <w:noProof/>
                <w:webHidden/>
              </w:rPr>
            </w:r>
            <w:r w:rsidR="00AC31C1">
              <w:rPr>
                <w:noProof/>
                <w:webHidden/>
              </w:rPr>
              <w:fldChar w:fldCharType="separate"/>
            </w:r>
            <w:r w:rsidR="00381B95">
              <w:rPr>
                <w:noProof/>
                <w:webHidden/>
              </w:rPr>
              <w:t>114</w:t>
            </w:r>
            <w:r w:rsidR="00AC31C1">
              <w:rPr>
                <w:noProof/>
                <w:webHidden/>
              </w:rPr>
              <w:fldChar w:fldCharType="end"/>
            </w:r>
          </w:hyperlink>
        </w:p>
        <w:p w14:paraId="7EA5FEB8" w14:textId="7EBB27A9"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58" w:history="1">
            <w:r w:rsidR="00AC31C1" w:rsidRPr="00D80EBA">
              <w:rPr>
                <w:rStyle w:val="Lienhypertexte"/>
                <w:noProof/>
              </w:rPr>
              <w:t>5.1.1</w:t>
            </w:r>
            <w:r w:rsidR="00AC31C1">
              <w:rPr>
                <w:rFonts w:asciiTheme="minorHAnsi" w:eastAsiaTheme="minorEastAsia" w:hAnsiTheme="minorHAnsi" w:cstheme="minorBidi"/>
                <w:noProof/>
                <w:szCs w:val="22"/>
                <w:lang w:eastAsia="zh-CN"/>
              </w:rPr>
              <w:tab/>
            </w:r>
            <w:r w:rsidR="00AC31C1" w:rsidRPr="00D80EBA">
              <w:rPr>
                <w:rStyle w:val="Lienhypertexte"/>
                <w:noProof/>
              </w:rPr>
              <w:t>Coefficients d’influence de l’effet Morton</w:t>
            </w:r>
            <w:r w:rsidR="00AC31C1">
              <w:rPr>
                <w:noProof/>
                <w:webHidden/>
              </w:rPr>
              <w:tab/>
            </w:r>
            <w:r w:rsidR="00AC31C1">
              <w:rPr>
                <w:noProof/>
                <w:webHidden/>
              </w:rPr>
              <w:fldChar w:fldCharType="begin"/>
            </w:r>
            <w:r w:rsidR="00AC31C1">
              <w:rPr>
                <w:noProof/>
                <w:webHidden/>
              </w:rPr>
              <w:instrText xml:space="preserve"> PAGEREF _Toc3323458 \h </w:instrText>
            </w:r>
            <w:r w:rsidR="00AC31C1">
              <w:rPr>
                <w:noProof/>
                <w:webHidden/>
              </w:rPr>
            </w:r>
            <w:r w:rsidR="00AC31C1">
              <w:rPr>
                <w:noProof/>
                <w:webHidden/>
              </w:rPr>
              <w:fldChar w:fldCharType="separate"/>
            </w:r>
            <w:r w:rsidR="00381B95">
              <w:rPr>
                <w:noProof/>
                <w:webHidden/>
              </w:rPr>
              <w:t>115</w:t>
            </w:r>
            <w:r w:rsidR="00AC31C1">
              <w:rPr>
                <w:noProof/>
                <w:webHidden/>
              </w:rPr>
              <w:fldChar w:fldCharType="end"/>
            </w:r>
          </w:hyperlink>
        </w:p>
        <w:p w14:paraId="4129C4E4" w14:textId="6FA293F1"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59" w:history="1">
            <w:r w:rsidR="00AC31C1" w:rsidRPr="00D80EBA">
              <w:rPr>
                <w:rStyle w:val="Lienhypertexte"/>
                <w:noProof/>
              </w:rPr>
              <w:t>5.1.2</w:t>
            </w:r>
            <w:r w:rsidR="00AC31C1">
              <w:rPr>
                <w:rFonts w:asciiTheme="minorHAnsi" w:eastAsiaTheme="minorEastAsia" w:hAnsiTheme="minorHAnsi" w:cstheme="minorBidi"/>
                <w:noProof/>
                <w:szCs w:val="22"/>
                <w:lang w:eastAsia="zh-CN"/>
              </w:rPr>
              <w:tab/>
            </w:r>
            <w:r w:rsidR="00AC31C1" w:rsidRPr="00D80EBA">
              <w:rPr>
                <w:rStyle w:val="Lienhypertexte"/>
                <w:noProof/>
              </w:rPr>
              <w:t>Critère de stabilité</w:t>
            </w:r>
            <w:r w:rsidR="00AC31C1">
              <w:rPr>
                <w:noProof/>
                <w:webHidden/>
              </w:rPr>
              <w:tab/>
            </w:r>
            <w:r w:rsidR="00AC31C1">
              <w:rPr>
                <w:noProof/>
                <w:webHidden/>
              </w:rPr>
              <w:fldChar w:fldCharType="begin"/>
            </w:r>
            <w:r w:rsidR="00AC31C1">
              <w:rPr>
                <w:noProof/>
                <w:webHidden/>
              </w:rPr>
              <w:instrText xml:space="preserve"> PAGEREF _Toc3323459 \h </w:instrText>
            </w:r>
            <w:r w:rsidR="00AC31C1">
              <w:rPr>
                <w:noProof/>
                <w:webHidden/>
              </w:rPr>
            </w:r>
            <w:r w:rsidR="00AC31C1">
              <w:rPr>
                <w:noProof/>
                <w:webHidden/>
              </w:rPr>
              <w:fldChar w:fldCharType="separate"/>
            </w:r>
            <w:r w:rsidR="00381B95">
              <w:rPr>
                <w:noProof/>
                <w:webHidden/>
              </w:rPr>
              <w:t>116</w:t>
            </w:r>
            <w:r w:rsidR="00AC31C1">
              <w:rPr>
                <w:noProof/>
                <w:webHidden/>
              </w:rPr>
              <w:fldChar w:fldCharType="end"/>
            </w:r>
          </w:hyperlink>
        </w:p>
        <w:p w14:paraId="7A7335F7" w14:textId="1FA13BB1"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0" w:history="1">
            <w:r w:rsidR="00AC31C1" w:rsidRPr="00D80EBA">
              <w:rPr>
                <w:rStyle w:val="Lienhypertexte"/>
                <w:noProof/>
              </w:rPr>
              <w:t>5.1.3</w:t>
            </w:r>
            <w:r w:rsidR="00AC31C1">
              <w:rPr>
                <w:rFonts w:asciiTheme="minorHAnsi" w:eastAsiaTheme="minorEastAsia" w:hAnsiTheme="minorHAnsi" w:cstheme="minorBidi"/>
                <w:noProof/>
                <w:szCs w:val="22"/>
                <w:lang w:eastAsia="zh-CN"/>
              </w:rPr>
              <w:tab/>
            </w:r>
            <w:r w:rsidR="00AC31C1" w:rsidRPr="00D80EBA">
              <w:rPr>
                <w:rStyle w:val="Lienhypertexte"/>
                <w:noProof/>
              </w:rPr>
              <w:t>Approche Lorenz et Murphy</w:t>
            </w:r>
            <w:r w:rsidR="00AC31C1">
              <w:rPr>
                <w:noProof/>
                <w:webHidden/>
              </w:rPr>
              <w:tab/>
            </w:r>
            <w:r w:rsidR="00AC31C1">
              <w:rPr>
                <w:noProof/>
                <w:webHidden/>
              </w:rPr>
              <w:fldChar w:fldCharType="begin"/>
            </w:r>
            <w:r w:rsidR="00AC31C1">
              <w:rPr>
                <w:noProof/>
                <w:webHidden/>
              </w:rPr>
              <w:instrText xml:space="preserve"> PAGEREF _Toc3323460 \h </w:instrText>
            </w:r>
            <w:r w:rsidR="00AC31C1">
              <w:rPr>
                <w:noProof/>
                <w:webHidden/>
              </w:rPr>
            </w:r>
            <w:r w:rsidR="00AC31C1">
              <w:rPr>
                <w:noProof/>
                <w:webHidden/>
              </w:rPr>
              <w:fldChar w:fldCharType="separate"/>
            </w:r>
            <w:r w:rsidR="00381B95">
              <w:rPr>
                <w:noProof/>
                <w:webHidden/>
              </w:rPr>
              <w:t>117</w:t>
            </w:r>
            <w:r w:rsidR="00AC31C1">
              <w:rPr>
                <w:noProof/>
                <w:webHidden/>
              </w:rPr>
              <w:fldChar w:fldCharType="end"/>
            </w:r>
          </w:hyperlink>
        </w:p>
        <w:p w14:paraId="30EA4E73" w14:textId="2FF235DA"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1" w:history="1">
            <w:r w:rsidR="00AC31C1" w:rsidRPr="00D80EBA">
              <w:rPr>
                <w:rStyle w:val="Lienhypertexte"/>
                <w:noProof/>
              </w:rPr>
              <w:t>5.1.4</w:t>
            </w:r>
            <w:r w:rsidR="00AC31C1">
              <w:rPr>
                <w:rFonts w:asciiTheme="minorHAnsi" w:eastAsiaTheme="minorEastAsia" w:hAnsiTheme="minorHAnsi" w:cstheme="minorBidi"/>
                <w:noProof/>
                <w:szCs w:val="22"/>
                <w:lang w:eastAsia="zh-CN"/>
              </w:rPr>
              <w:tab/>
            </w:r>
            <w:r w:rsidR="00AC31C1" w:rsidRPr="00D80EBA">
              <w:rPr>
                <w:rStyle w:val="Lienhypertexte"/>
                <w:noProof/>
              </w:rPr>
              <w:t>Approche analytique améliorée</w:t>
            </w:r>
            <w:r w:rsidR="00AC31C1">
              <w:rPr>
                <w:noProof/>
                <w:webHidden/>
              </w:rPr>
              <w:tab/>
            </w:r>
            <w:r w:rsidR="00AC31C1">
              <w:rPr>
                <w:noProof/>
                <w:webHidden/>
              </w:rPr>
              <w:fldChar w:fldCharType="begin"/>
            </w:r>
            <w:r w:rsidR="00AC31C1">
              <w:rPr>
                <w:noProof/>
                <w:webHidden/>
              </w:rPr>
              <w:instrText xml:space="preserve"> PAGEREF _Toc3323461 \h </w:instrText>
            </w:r>
            <w:r w:rsidR="00AC31C1">
              <w:rPr>
                <w:noProof/>
                <w:webHidden/>
              </w:rPr>
            </w:r>
            <w:r w:rsidR="00AC31C1">
              <w:rPr>
                <w:noProof/>
                <w:webHidden/>
              </w:rPr>
              <w:fldChar w:fldCharType="separate"/>
            </w:r>
            <w:r w:rsidR="00381B95">
              <w:rPr>
                <w:noProof/>
                <w:webHidden/>
              </w:rPr>
              <w:t>119</w:t>
            </w:r>
            <w:r w:rsidR="00AC31C1">
              <w:rPr>
                <w:noProof/>
                <w:webHidden/>
              </w:rPr>
              <w:fldChar w:fldCharType="end"/>
            </w:r>
          </w:hyperlink>
        </w:p>
        <w:p w14:paraId="27D06639" w14:textId="3B719229"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62" w:history="1">
            <w:r w:rsidR="00AC31C1" w:rsidRPr="00D80EBA">
              <w:rPr>
                <w:rStyle w:val="Lienhypertexte"/>
                <w:noProof/>
              </w:rPr>
              <w:t>5.2</w:t>
            </w:r>
            <w:r w:rsidR="00AC31C1">
              <w:rPr>
                <w:rFonts w:asciiTheme="minorHAnsi" w:eastAsiaTheme="minorEastAsia" w:hAnsiTheme="minorHAnsi" w:cstheme="minorBidi"/>
                <w:noProof/>
                <w:szCs w:val="22"/>
                <w:lang w:eastAsia="zh-CN"/>
              </w:rPr>
              <w:tab/>
            </w:r>
            <w:r w:rsidR="00AC31C1" w:rsidRPr="00D80EBA">
              <w:rPr>
                <w:rStyle w:val="Lienhypertexte"/>
                <w:noProof/>
              </w:rPr>
              <w:t>Application au Banc de l’effet Morton (BEM)</w:t>
            </w:r>
            <w:r w:rsidR="00AC31C1">
              <w:rPr>
                <w:noProof/>
                <w:webHidden/>
              </w:rPr>
              <w:tab/>
            </w:r>
            <w:r w:rsidR="00AC31C1">
              <w:rPr>
                <w:noProof/>
                <w:webHidden/>
              </w:rPr>
              <w:fldChar w:fldCharType="begin"/>
            </w:r>
            <w:r w:rsidR="00AC31C1">
              <w:rPr>
                <w:noProof/>
                <w:webHidden/>
              </w:rPr>
              <w:instrText xml:space="preserve"> PAGEREF _Toc3323462 \h </w:instrText>
            </w:r>
            <w:r w:rsidR="00AC31C1">
              <w:rPr>
                <w:noProof/>
                <w:webHidden/>
              </w:rPr>
            </w:r>
            <w:r w:rsidR="00AC31C1">
              <w:rPr>
                <w:noProof/>
                <w:webHidden/>
              </w:rPr>
              <w:fldChar w:fldCharType="separate"/>
            </w:r>
            <w:r w:rsidR="00381B95">
              <w:rPr>
                <w:noProof/>
                <w:webHidden/>
              </w:rPr>
              <w:t>120</w:t>
            </w:r>
            <w:r w:rsidR="00AC31C1">
              <w:rPr>
                <w:noProof/>
                <w:webHidden/>
              </w:rPr>
              <w:fldChar w:fldCharType="end"/>
            </w:r>
          </w:hyperlink>
        </w:p>
        <w:p w14:paraId="00EE6763" w14:textId="355CEA1C"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3" w:history="1">
            <w:r w:rsidR="00AC31C1" w:rsidRPr="00D80EBA">
              <w:rPr>
                <w:rStyle w:val="Lienhypertexte"/>
                <w:noProof/>
              </w:rPr>
              <w:t>5.2.1</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court 430mm</w:t>
            </w:r>
            <w:r w:rsidR="00AC31C1">
              <w:rPr>
                <w:noProof/>
                <w:webHidden/>
              </w:rPr>
              <w:tab/>
            </w:r>
            <w:r w:rsidR="00AC31C1">
              <w:rPr>
                <w:noProof/>
                <w:webHidden/>
              </w:rPr>
              <w:fldChar w:fldCharType="begin"/>
            </w:r>
            <w:r w:rsidR="00AC31C1">
              <w:rPr>
                <w:noProof/>
                <w:webHidden/>
              </w:rPr>
              <w:instrText xml:space="preserve"> PAGEREF _Toc3323463 \h </w:instrText>
            </w:r>
            <w:r w:rsidR="00AC31C1">
              <w:rPr>
                <w:noProof/>
                <w:webHidden/>
              </w:rPr>
            </w:r>
            <w:r w:rsidR="00AC31C1">
              <w:rPr>
                <w:noProof/>
                <w:webHidden/>
              </w:rPr>
              <w:fldChar w:fldCharType="separate"/>
            </w:r>
            <w:r w:rsidR="00381B95">
              <w:rPr>
                <w:noProof/>
                <w:webHidden/>
              </w:rPr>
              <w:t>121</w:t>
            </w:r>
            <w:r w:rsidR="00AC31C1">
              <w:rPr>
                <w:noProof/>
                <w:webHidden/>
              </w:rPr>
              <w:fldChar w:fldCharType="end"/>
            </w:r>
          </w:hyperlink>
        </w:p>
        <w:p w14:paraId="5500E9CD" w14:textId="096F40CA"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4" w:history="1">
            <w:r w:rsidR="00AC31C1" w:rsidRPr="00D80EBA">
              <w:rPr>
                <w:rStyle w:val="Lienhypertexte"/>
                <w:noProof/>
              </w:rPr>
              <w:t>5.2.2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long 700mm</w:t>
            </w:r>
            <w:r w:rsidR="00AC31C1">
              <w:rPr>
                <w:noProof/>
                <w:webHidden/>
              </w:rPr>
              <w:tab/>
            </w:r>
            <w:r w:rsidR="00AC31C1">
              <w:rPr>
                <w:noProof/>
                <w:webHidden/>
              </w:rPr>
              <w:fldChar w:fldCharType="begin"/>
            </w:r>
            <w:r w:rsidR="00AC31C1">
              <w:rPr>
                <w:noProof/>
                <w:webHidden/>
              </w:rPr>
              <w:instrText xml:space="preserve"> PAGEREF _Toc3323464 \h </w:instrText>
            </w:r>
            <w:r w:rsidR="00AC31C1">
              <w:rPr>
                <w:noProof/>
                <w:webHidden/>
              </w:rPr>
            </w:r>
            <w:r w:rsidR="00AC31C1">
              <w:rPr>
                <w:noProof/>
                <w:webHidden/>
              </w:rPr>
              <w:fldChar w:fldCharType="separate"/>
            </w:r>
            <w:r w:rsidR="00381B95">
              <w:rPr>
                <w:noProof/>
                <w:webHidden/>
              </w:rPr>
              <w:t>127</w:t>
            </w:r>
            <w:r w:rsidR="00AC31C1">
              <w:rPr>
                <w:noProof/>
                <w:webHidden/>
              </w:rPr>
              <w:fldChar w:fldCharType="end"/>
            </w:r>
          </w:hyperlink>
        </w:p>
        <w:p w14:paraId="1F163717" w14:textId="22BABE0C"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65" w:history="1">
            <w:r w:rsidR="00AC31C1" w:rsidRPr="00D80EBA">
              <w:rPr>
                <w:rStyle w:val="Lienhypertexte"/>
                <w:noProof/>
                <w:lang w:eastAsia="zh-CN"/>
              </w:rPr>
              <w:t>5.3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Techniques à mettre en oeuvre pour éviter l’instabilite de l’effet Morton</w:t>
            </w:r>
            <w:r w:rsidR="00AC31C1">
              <w:rPr>
                <w:noProof/>
                <w:webHidden/>
              </w:rPr>
              <w:tab/>
            </w:r>
            <w:r w:rsidR="00AC31C1">
              <w:rPr>
                <w:noProof/>
                <w:webHidden/>
              </w:rPr>
              <w:fldChar w:fldCharType="begin"/>
            </w:r>
            <w:r w:rsidR="00AC31C1">
              <w:rPr>
                <w:noProof/>
                <w:webHidden/>
              </w:rPr>
              <w:instrText xml:space="preserve"> PAGEREF _Toc3323465 \h </w:instrText>
            </w:r>
            <w:r w:rsidR="00AC31C1">
              <w:rPr>
                <w:noProof/>
                <w:webHidden/>
              </w:rPr>
            </w:r>
            <w:r w:rsidR="00AC31C1">
              <w:rPr>
                <w:noProof/>
                <w:webHidden/>
              </w:rPr>
              <w:fldChar w:fldCharType="separate"/>
            </w:r>
            <w:r w:rsidR="00381B95">
              <w:rPr>
                <w:noProof/>
                <w:webHidden/>
              </w:rPr>
              <w:t>133</w:t>
            </w:r>
            <w:r w:rsidR="00AC31C1">
              <w:rPr>
                <w:noProof/>
                <w:webHidden/>
              </w:rPr>
              <w:fldChar w:fldCharType="end"/>
            </w:r>
          </w:hyperlink>
        </w:p>
        <w:p w14:paraId="324C3596" w14:textId="7EC24B49"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6" w:history="1">
            <w:r w:rsidR="00AC31C1" w:rsidRPr="00D80EBA">
              <w:rPr>
                <w:rStyle w:val="Lienhypertexte"/>
                <w:noProof/>
                <w:lang w:eastAsia="zh-CN"/>
              </w:rPr>
              <w:t>5.3.1</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AC31C1" w:rsidRPr="00D80EBA">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_Toc3323466 \h </w:instrText>
            </w:r>
            <w:r w:rsidR="00AC31C1">
              <w:rPr>
                <w:noProof/>
                <w:webHidden/>
              </w:rPr>
            </w:r>
            <w:r w:rsidR="00AC31C1">
              <w:rPr>
                <w:noProof/>
                <w:webHidden/>
              </w:rPr>
              <w:fldChar w:fldCharType="separate"/>
            </w:r>
            <w:r w:rsidR="00381B95">
              <w:rPr>
                <w:noProof/>
                <w:webHidden/>
              </w:rPr>
              <w:t>133</w:t>
            </w:r>
            <w:r w:rsidR="00AC31C1">
              <w:rPr>
                <w:noProof/>
                <w:webHidden/>
              </w:rPr>
              <w:fldChar w:fldCharType="end"/>
            </w:r>
          </w:hyperlink>
        </w:p>
        <w:p w14:paraId="30B0993B" w14:textId="6C69A955"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7" w:history="1">
            <w:r w:rsidR="00AC31C1" w:rsidRPr="00D80EBA">
              <w:rPr>
                <w:rStyle w:val="Lienhypertexte"/>
                <w:noProof/>
                <w:lang w:eastAsia="zh-CN"/>
              </w:rPr>
              <w:t>5.3.2</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_Toc3323467 \h </w:instrText>
            </w:r>
            <w:r w:rsidR="00AC31C1">
              <w:rPr>
                <w:noProof/>
                <w:webHidden/>
              </w:rPr>
            </w:r>
            <w:r w:rsidR="00AC31C1">
              <w:rPr>
                <w:noProof/>
                <w:webHidden/>
              </w:rPr>
              <w:fldChar w:fldCharType="separate"/>
            </w:r>
            <w:r w:rsidR="00381B95">
              <w:rPr>
                <w:noProof/>
                <w:webHidden/>
              </w:rPr>
              <w:t>137</w:t>
            </w:r>
            <w:r w:rsidR="00AC31C1">
              <w:rPr>
                <w:noProof/>
                <w:webHidden/>
              </w:rPr>
              <w:fldChar w:fldCharType="end"/>
            </w:r>
          </w:hyperlink>
        </w:p>
        <w:p w14:paraId="01F328D4" w14:textId="7B0A6A34"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8" w:history="1">
            <w:r w:rsidR="00AC31C1" w:rsidRPr="00D80EBA">
              <w:rPr>
                <w:rStyle w:val="Lienhypertexte"/>
                <w:noProof/>
                <w:lang w:eastAsia="zh-CN"/>
              </w:rPr>
              <w:t>5.3.3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AC31C1">
              <w:rPr>
                <w:noProof/>
                <w:webHidden/>
              </w:rPr>
              <w:tab/>
            </w:r>
            <w:r w:rsidR="00AC31C1">
              <w:rPr>
                <w:noProof/>
                <w:webHidden/>
              </w:rPr>
              <w:fldChar w:fldCharType="begin"/>
            </w:r>
            <w:r w:rsidR="00AC31C1">
              <w:rPr>
                <w:noProof/>
                <w:webHidden/>
              </w:rPr>
              <w:instrText xml:space="preserve"> PAGEREF _Toc3323468 \h </w:instrText>
            </w:r>
            <w:r w:rsidR="00AC31C1">
              <w:rPr>
                <w:noProof/>
                <w:webHidden/>
              </w:rPr>
            </w:r>
            <w:r w:rsidR="00AC31C1">
              <w:rPr>
                <w:noProof/>
                <w:webHidden/>
              </w:rPr>
              <w:fldChar w:fldCharType="separate"/>
            </w:r>
            <w:r w:rsidR="00381B95">
              <w:rPr>
                <w:noProof/>
                <w:webHidden/>
              </w:rPr>
              <w:t>138</w:t>
            </w:r>
            <w:r w:rsidR="00AC31C1">
              <w:rPr>
                <w:noProof/>
                <w:webHidden/>
              </w:rPr>
              <w:fldChar w:fldCharType="end"/>
            </w:r>
          </w:hyperlink>
        </w:p>
        <w:p w14:paraId="68720FED" w14:textId="6801911E" w:rsidR="00AC31C1" w:rsidRDefault="004D7128">
          <w:pPr>
            <w:pStyle w:val="TM3"/>
            <w:tabs>
              <w:tab w:val="left" w:pos="1320"/>
              <w:tab w:val="right" w:leader="dot" w:pos="9062"/>
            </w:tabs>
            <w:rPr>
              <w:rFonts w:asciiTheme="minorHAnsi" w:eastAsiaTheme="minorEastAsia" w:hAnsiTheme="minorHAnsi" w:cstheme="minorBidi"/>
              <w:noProof/>
              <w:szCs w:val="22"/>
              <w:lang w:eastAsia="zh-CN"/>
            </w:rPr>
          </w:pPr>
          <w:hyperlink w:anchor="_Toc3323469" w:history="1">
            <w:r w:rsidR="00AC31C1" w:rsidRPr="00D80EBA">
              <w:rPr>
                <w:rStyle w:val="Lienhypertexte"/>
                <w:noProof/>
                <w:lang w:eastAsia="zh-CN"/>
              </w:rPr>
              <w:t>5.3.4</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AC31C1">
              <w:rPr>
                <w:noProof/>
                <w:webHidden/>
              </w:rPr>
              <w:tab/>
            </w:r>
            <w:r w:rsidR="00AC31C1">
              <w:rPr>
                <w:noProof/>
                <w:webHidden/>
              </w:rPr>
              <w:fldChar w:fldCharType="begin"/>
            </w:r>
            <w:r w:rsidR="00AC31C1">
              <w:rPr>
                <w:noProof/>
                <w:webHidden/>
              </w:rPr>
              <w:instrText xml:space="preserve"> PAGEREF _Toc3323469 \h </w:instrText>
            </w:r>
            <w:r w:rsidR="00AC31C1">
              <w:rPr>
                <w:noProof/>
                <w:webHidden/>
              </w:rPr>
            </w:r>
            <w:r w:rsidR="00AC31C1">
              <w:rPr>
                <w:noProof/>
                <w:webHidden/>
              </w:rPr>
              <w:fldChar w:fldCharType="separate"/>
            </w:r>
            <w:r w:rsidR="00381B95">
              <w:rPr>
                <w:noProof/>
                <w:webHidden/>
              </w:rPr>
              <w:t>139</w:t>
            </w:r>
            <w:r w:rsidR="00AC31C1">
              <w:rPr>
                <w:noProof/>
                <w:webHidden/>
              </w:rPr>
              <w:fldChar w:fldCharType="end"/>
            </w:r>
          </w:hyperlink>
        </w:p>
        <w:p w14:paraId="7AD9D8CE" w14:textId="076E6B90"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0" w:history="1">
            <w:r w:rsidR="00AC31C1" w:rsidRPr="00D80EBA">
              <w:rPr>
                <w:rStyle w:val="Lienhypertexte"/>
                <w:noProof/>
              </w:rPr>
              <w:t>5.4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_Toc3323470 \h </w:instrText>
            </w:r>
            <w:r w:rsidR="00AC31C1">
              <w:rPr>
                <w:noProof/>
                <w:webHidden/>
              </w:rPr>
            </w:r>
            <w:r w:rsidR="00AC31C1">
              <w:rPr>
                <w:noProof/>
                <w:webHidden/>
              </w:rPr>
              <w:fldChar w:fldCharType="separate"/>
            </w:r>
            <w:r w:rsidR="00381B95">
              <w:rPr>
                <w:noProof/>
                <w:webHidden/>
              </w:rPr>
              <w:t>140</w:t>
            </w:r>
            <w:r w:rsidR="00AC31C1">
              <w:rPr>
                <w:noProof/>
                <w:webHidden/>
              </w:rPr>
              <w:fldChar w:fldCharType="end"/>
            </w:r>
          </w:hyperlink>
        </w:p>
        <w:p w14:paraId="125F4249" w14:textId="3E8631C9" w:rsidR="00AC31C1" w:rsidRDefault="004D7128">
          <w:pPr>
            <w:pStyle w:val="TM1"/>
            <w:rPr>
              <w:rFonts w:asciiTheme="minorHAnsi" w:eastAsiaTheme="minorEastAsia" w:hAnsiTheme="minorHAnsi" w:cstheme="minorBidi"/>
              <w:sz w:val="22"/>
              <w:szCs w:val="22"/>
              <w:lang w:eastAsia="zh-CN"/>
            </w:rPr>
          </w:pPr>
          <w:hyperlink w:anchor="_Toc3323471" w:history="1">
            <w:r w:rsidR="00AC31C1" w:rsidRPr="00D80EBA">
              <w:rPr>
                <w:rStyle w:val="Lienhypertexte"/>
              </w:rPr>
              <w:t>Conclusion générale</w:t>
            </w:r>
            <w:r w:rsidR="00AC31C1">
              <w:rPr>
                <w:webHidden/>
              </w:rPr>
              <w:tab/>
            </w:r>
            <w:r w:rsidR="00AC31C1">
              <w:rPr>
                <w:webHidden/>
              </w:rPr>
              <w:fldChar w:fldCharType="begin"/>
            </w:r>
            <w:r w:rsidR="00AC31C1">
              <w:rPr>
                <w:webHidden/>
              </w:rPr>
              <w:instrText xml:space="preserve"> PAGEREF _Toc3323471 \h </w:instrText>
            </w:r>
            <w:r w:rsidR="00AC31C1">
              <w:rPr>
                <w:webHidden/>
              </w:rPr>
            </w:r>
            <w:r w:rsidR="00AC31C1">
              <w:rPr>
                <w:webHidden/>
              </w:rPr>
              <w:fldChar w:fldCharType="separate"/>
            </w:r>
            <w:r w:rsidR="00381B95">
              <w:rPr>
                <w:webHidden/>
              </w:rPr>
              <w:t>142</w:t>
            </w:r>
            <w:r w:rsidR="00AC31C1">
              <w:rPr>
                <w:webHidden/>
              </w:rPr>
              <w:fldChar w:fldCharType="end"/>
            </w:r>
          </w:hyperlink>
        </w:p>
        <w:p w14:paraId="6B7EB047" w14:textId="13097BC3" w:rsidR="00AC31C1" w:rsidRDefault="004D7128">
          <w:pPr>
            <w:pStyle w:val="TM1"/>
            <w:rPr>
              <w:rFonts w:asciiTheme="minorHAnsi" w:eastAsiaTheme="minorEastAsia" w:hAnsiTheme="minorHAnsi" w:cstheme="minorBidi"/>
              <w:sz w:val="22"/>
              <w:szCs w:val="22"/>
              <w:lang w:eastAsia="zh-CN"/>
            </w:rPr>
          </w:pPr>
          <w:hyperlink w:anchor="_Toc3323472" w:history="1">
            <w:r w:rsidR="00AC31C1" w:rsidRPr="00D80EBA">
              <w:rPr>
                <w:rStyle w:val="Lienhypertexte"/>
              </w:rPr>
              <w:t>Annexe A :  Résolution numérique de l’équation de l’énergie</w:t>
            </w:r>
            <w:r w:rsidR="00AC31C1">
              <w:rPr>
                <w:webHidden/>
              </w:rPr>
              <w:tab/>
            </w:r>
            <w:r w:rsidR="00AC31C1">
              <w:rPr>
                <w:webHidden/>
              </w:rPr>
              <w:fldChar w:fldCharType="begin"/>
            </w:r>
            <w:r w:rsidR="00AC31C1">
              <w:rPr>
                <w:webHidden/>
              </w:rPr>
              <w:instrText xml:space="preserve"> PAGEREF _Toc3323472 \h </w:instrText>
            </w:r>
            <w:r w:rsidR="00AC31C1">
              <w:rPr>
                <w:webHidden/>
              </w:rPr>
            </w:r>
            <w:r w:rsidR="00AC31C1">
              <w:rPr>
                <w:webHidden/>
              </w:rPr>
              <w:fldChar w:fldCharType="separate"/>
            </w:r>
            <w:r w:rsidR="00381B95">
              <w:rPr>
                <w:webHidden/>
              </w:rPr>
              <w:t>144</w:t>
            </w:r>
            <w:r w:rsidR="00AC31C1">
              <w:rPr>
                <w:webHidden/>
              </w:rPr>
              <w:fldChar w:fldCharType="end"/>
            </w:r>
          </w:hyperlink>
        </w:p>
        <w:p w14:paraId="763D71C0" w14:textId="695A2712"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3" w:history="1">
            <w:r w:rsidR="00AC31C1" w:rsidRPr="00D80EBA">
              <w:rPr>
                <w:rStyle w:val="Lienhypertexte"/>
                <w:noProof/>
                <w14:scene3d>
                  <w14:camera w14:prst="orthographicFront"/>
                  <w14:lightRig w14:rig="threePt" w14:dir="t">
                    <w14:rot w14:lat="0" w14:lon="0" w14:rev="0"/>
                  </w14:lightRig>
                </w14:scene3d>
              </w:rPr>
              <w:t>A.1.</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classique par la méthode des Volumes Finis</w:t>
            </w:r>
            <w:r w:rsidR="00AC31C1">
              <w:rPr>
                <w:noProof/>
                <w:webHidden/>
              </w:rPr>
              <w:tab/>
            </w:r>
            <w:r w:rsidR="00AC31C1">
              <w:rPr>
                <w:noProof/>
                <w:webHidden/>
              </w:rPr>
              <w:fldChar w:fldCharType="begin"/>
            </w:r>
            <w:r w:rsidR="00AC31C1">
              <w:rPr>
                <w:noProof/>
                <w:webHidden/>
              </w:rPr>
              <w:instrText xml:space="preserve"> PAGEREF _Toc3323473 \h </w:instrText>
            </w:r>
            <w:r w:rsidR="00AC31C1">
              <w:rPr>
                <w:noProof/>
                <w:webHidden/>
              </w:rPr>
            </w:r>
            <w:r w:rsidR="00AC31C1">
              <w:rPr>
                <w:noProof/>
                <w:webHidden/>
              </w:rPr>
              <w:fldChar w:fldCharType="separate"/>
            </w:r>
            <w:r w:rsidR="00381B95">
              <w:rPr>
                <w:noProof/>
                <w:webHidden/>
              </w:rPr>
              <w:t>145</w:t>
            </w:r>
            <w:r w:rsidR="00AC31C1">
              <w:rPr>
                <w:noProof/>
                <w:webHidden/>
              </w:rPr>
              <w:fldChar w:fldCharType="end"/>
            </w:r>
          </w:hyperlink>
        </w:p>
        <w:p w14:paraId="2E41CA90" w14:textId="20C33764"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4" w:history="1">
            <w:r w:rsidR="00AC31C1" w:rsidRPr="00D80EBA">
              <w:rPr>
                <w:rStyle w:val="Lienhypertexte"/>
                <w:noProof/>
                <w14:scene3d>
                  <w14:camera w14:prst="orthographicFront"/>
                  <w14:lightRig w14:rig="threePt" w14:dir="t">
                    <w14:rot w14:lat="0" w14:lon="0" w14:rev="0"/>
                  </w14:lightRig>
                </w14:scene3d>
              </w:rPr>
              <w:t>A.2.</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quand la température est approximée par des polynômes de Legendre</w:t>
            </w:r>
            <w:r w:rsidR="00AC31C1">
              <w:rPr>
                <w:noProof/>
                <w:webHidden/>
              </w:rPr>
              <w:tab/>
            </w:r>
            <w:r w:rsidR="00AC31C1">
              <w:rPr>
                <w:noProof/>
                <w:webHidden/>
              </w:rPr>
              <w:fldChar w:fldCharType="begin"/>
            </w:r>
            <w:r w:rsidR="00AC31C1">
              <w:rPr>
                <w:noProof/>
                <w:webHidden/>
              </w:rPr>
              <w:instrText xml:space="preserve"> PAGEREF _Toc3323474 \h </w:instrText>
            </w:r>
            <w:r w:rsidR="00AC31C1">
              <w:rPr>
                <w:noProof/>
                <w:webHidden/>
              </w:rPr>
            </w:r>
            <w:r w:rsidR="00AC31C1">
              <w:rPr>
                <w:noProof/>
                <w:webHidden/>
              </w:rPr>
              <w:fldChar w:fldCharType="separate"/>
            </w:r>
            <w:r w:rsidR="00381B95">
              <w:rPr>
                <w:noProof/>
                <w:webHidden/>
              </w:rPr>
              <w:t>147</w:t>
            </w:r>
            <w:r w:rsidR="00AC31C1">
              <w:rPr>
                <w:noProof/>
                <w:webHidden/>
              </w:rPr>
              <w:fldChar w:fldCharType="end"/>
            </w:r>
          </w:hyperlink>
        </w:p>
        <w:p w14:paraId="2D04BAE0" w14:textId="75BE8858"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5" w:history="1">
            <w:r w:rsidR="00AC31C1" w:rsidRPr="00D80EBA">
              <w:rPr>
                <w:rStyle w:val="Lienhypertexte"/>
                <w:noProof/>
                <w14:scene3d>
                  <w14:camera w14:prst="orthographicFront"/>
                  <w14:lightRig w14:rig="threePt" w14:dir="t">
                    <w14:rot w14:lat="0" w14:lon="0" w14:rev="0"/>
                  </w14:lightRig>
                </w14:scene3d>
              </w:rPr>
              <w:t>A.3.</w:t>
            </w:r>
            <w:r w:rsidR="00AC31C1">
              <w:rPr>
                <w:rFonts w:asciiTheme="minorHAnsi" w:eastAsiaTheme="minorEastAsia" w:hAnsiTheme="minorHAnsi" w:cstheme="minorBidi"/>
                <w:noProof/>
                <w:szCs w:val="22"/>
                <w:lang w:eastAsia="zh-CN"/>
              </w:rPr>
              <w:tab/>
            </w:r>
            <w:r w:rsidR="00AC31C1" w:rsidRPr="00D80EBA">
              <w:rPr>
                <w:rStyle w:val="Lienhypertexte"/>
                <w:noProof/>
              </w:rPr>
              <w:t>Comparaison supplémentaires des résultats numériques</w:t>
            </w:r>
            <w:r w:rsidR="00AC31C1">
              <w:rPr>
                <w:noProof/>
                <w:webHidden/>
              </w:rPr>
              <w:tab/>
            </w:r>
            <w:r w:rsidR="00AC31C1">
              <w:rPr>
                <w:noProof/>
                <w:webHidden/>
              </w:rPr>
              <w:fldChar w:fldCharType="begin"/>
            </w:r>
            <w:r w:rsidR="00AC31C1">
              <w:rPr>
                <w:noProof/>
                <w:webHidden/>
              </w:rPr>
              <w:instrText xml:space="preserve"> PAGEREF _Toc3323475 \h </w:instrText>
            </w:r>
            <w:r w:rsidR="00AC31C1">
              <w:rPr>
                <w:noProof/>
                <w:webHidden/>
              </w:rPr>
            </w:r>
            <w:r w:rsidR="00AC31C1">
              <w:rPr>
                <w:noProof/>
                <w:webHidden/>
              </w:rPr>
              <w:fldChar w:fldCharType="separate"/>
            </w:r>
            <w:r w:rsidR="00381B95">
              <w:rPr>
                <w:noProof/>
                <w:webHidden/>
              </w:rPr>
              <w:t>149</w:t>
            </w:r>
            <w:r w:rsidR="00AC31C1">
              <w:rPr>
                <w:noProof/>
                <w:webHidden/>
              </w:rPr>
              <w:fldChar w:fldCharType="end"/>
            </w:r>
          </w:hyperlink>
        </w:p>
        <w:p w14:paraId="2981DE92" w14:textId="6B89A3CC"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6" w:history="1">
            <w:r w:rsidR="00AC31C1" w:rsidRPr="00D80EBA">
              <w:rPr>
                <w:rStyle w:val="Lienhypertexte"/>
                <w:noProof/>
                <w14:scene3d>
                  <w14:camera w14:prst="orthographicFront"/>
                  <w14:lightRig w14:rig="threePt" w14:dir="t">
                    <w14:rot w14:lat="0" w14:lon="0" w14:rev="0"/>
                  </w14:lightRig>
                </w14:scene3d>
              </w:rPr>
              <w:t>A.4.</w:t>
            </w:r>
            <w:r w:rsidR="00AC31C1">
              <w:rPr>
                <w:rFonts w:asciiTheme="minorHAnsi" w:eastAsiaTheme="minorEastAsia" w:hAnsiTheme="minorHAnsi" w:cstheme="minorBidi"/>
                <w:noProof/>
                <w:szCs w:val="22"/>
                <w:lang w:eastAsia="zh-CN"/>
              </w:rPr>
              <w:tab/>
            </w:r>
            <w:r w:rsidR="00AC31C1" w:rsidRPr="00D80EBA">
              <w:rPr>
                <w:rStyle w:val="Lienhypertexte"/>
                <w:noProof/>
              </w:rPr>
              <w:t>Figures des champs de température des cas de calcul</w:t>
            </w:r>
            <w:r w:rsidR="00AC31C1">
              <w:rPr>
                <w:noProof/>
                <w:webHidden/>
              </w:rPr>
              <w:tab/>
            </w:r>
            <w:r w:rsidR="00AC31C1">
              <w:rPr>
                <w:noProof/>
                <w:webHidden/>
              </w:rPr>
              <w:fldChar w:fldCharType="begin"/>
            </w:r>
            <w:r w:rsidR="00AC31C1">
              <w:rPr>
                <w:noProof/>
                <w:webHidden/>
              </w:rPr>
              <w:instrText xml:space="preserve"> PAGEREF _Toc3323476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76444D8B" w14:textId="1A5CFB42"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77" w:history="1">
            <w:r w:rsidR="00AC31C1" w:rsidRPr="00D80EBA">
              <w:rPr>
                <w:rStyle w:val="Lienhypertexte"/>
                <w:noProof/>
                <w14:scene3d>
                  <w14:camera w14:prst="orthographicFront"/>
                  <w14:lightRig w14:rig="threePt" w14:dir="t">
                    <w14:rot w14:lat="0" w14:lon="0" w14:rev="0"/>
                  </w14:lightRig>
                </w14:scene3d>
              </w:rPr>
              <w:t>A.5.</w:t>
            </w:r>
            <w:r w:rsidR="00AC31C1">
              <w:rPr>
                <w:rFonts w:asciiTheme="minorHAnsi" w:eastAsiaTheme="minorEastAsia" w:hAnsiTheme="minorHAnsi" w:cstheme="minorBidi"/>
                <w:noProof/>
                <w:szCs w:val="22"/>
                <w:lang w:eastAsia="zh-CN"/>
              </w:rPr>
              <w:tab/>
            </w:r>
            <w:r w:rsidR="00AC31C1" w:rsidRPr="00D80EBA">
              <w:rPr>
                <w:rStyle w:val="Lienhypertexte"/>
                <w:noProof/>
              </w:rPr>
              <w:t>Valeurs de référence à l’issu des cas numériques</w:t>
            </w:r>
            <w:r w:rsidR="00AC31C1">
              <w:rPr>
                <w:noProof/>
                <w:webHidden/>
              </w:rPr>
              <w:tab/>
            </w:r>
            <w:r w:rsidR="00AC31C1">
              <w:rPr>
                <w:noProof/>
                <w:webHidden/>
              </w:rPr>
              <w:fldChar w:fldCharType="begin"/>
            </w:r>
            <w:r w:rsidR="00AC31C1">
              <w:rPr>
                <w:noProof/>
                <w:webHidden/>
              </w:rPr>
              <w:instrText xml:space="preserve"> PAGEREF _Toc3323477 \h </w:instrText>
            </w:r>
            <w:r w:rsidR="00AC31C1">
              <w:rPr>
                <w:noProof/>
                <w:webHidden/>
              </w:rPr>
            </w:r>
            <w:r w:rsidR="00AC31C1">
              <w:rPr>
                <w:noProof/>
                <w:webHidden/>
              </w:rPr>
              <w:fldChar w:fldCharType="separate"/>
            </w:r>
            <w:r w:rsidR="00381B95">
              <w:rPr>
                <w:noProof/>
                <w:webHidden/>
              </w:rPr>
              <w:t>157</w:t>
            </w:r>
            <w:r w:rsidR="00AC31C1">
              <w:rPr>
                <w:noProof/>
                <w:webHidden/>
              </w:rPr>
              <w:fldChar w:fldCharType="end"/>
            </w:r>
          </w:hyperlink>
        </w:p>
        <w:p w14:paraId="355FCAC7" w14:textId="6CC7A262" w:rsidR="00AC31C1" w:rsidRDefault="004D7128">
          <w:pPr>
            <w:pStyle w:val="TM1"/>
            <w:rPr>
              <w:rFonts w:asciiTheme="minorHAnsi" w:eastAsiaTheme="minorEastAsia" w:hAnsiTheme="minorHAnsi" w:cstheme="minorBidi"/>
              <w:sz w:val="22"/>
              <w:szCs w:val="22"/>
              <w:lang w:eastAsia="zh-CN"/>
            </w:rPr>
          </w:pPr>
          <w:hyperlink w:anchor="_Toc3323478" w:history="1">
            <w:r w:rsidR="00AC31C1" w:rsidRPr="00D80EBA">
              <w:rPr>
                <w:rStyle w:val="Lienhypertexte"/>
              </w:rPr>
              <w:t>Annexe B :  Méthode des éléments finis pour la conduction thermique</w:t>
            </w:r>
            <w:r w:rsidR="00AC31C1">
              <w:rPr>
                <w:webHidden/>
              </w:rPr>
              <w:tab/>
            </w:r>
            <w:r w:rsidR="00AC31C1">
              <w:rPr>
                <w:webHidden/>
              </w:rPr>
              <w:fldChar w:fldCharType="begin"/>
            </w:r>
            <w:r w:rsidR="00AC31C1">
              <w:rPr>
                <w:webHidden/>
              </w:rPr>
              <w:instrText xml:space="preserve"> PAGEREF _Toc3323478 \h </w:instrText>
            </w:r>
            <w:r w:rsidR="00AC31C1">
              <w:rPr>
                <w:webHidden/>
              </w:rPr>
            </w:r>
            <w:r w:rsidR="00AC31C1">
              <w:rPr>
                <w:webHidden/>
              </w:rPr>
              <w:fldChar w:fldCharType="separate"/>
            </w:r>
            <w:r w:rsidR="00381B95">
              <w:rPr>
                <w:webHidden/>
              </w:rPr>
              <w:t>158</w:t>
            </w:r>
            <w:r w:rsidR="00AC31C1">
              <w:rPr>
                <w:webHidden/>
              </w:rPr>
              <w:fldChar w:fldCharType="end"/>
            </w:r>
          </w:hyperlink>
        </w:p>
        <w:p w14:paraId="36F302BE" w14:textId="38E5BD16"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81" w:history="1">
            <w:r w:rsidR="00AC31C1" w:rsidRPr="00D80EBA">
              <w:rPr>
                <w:rStyle w:val="Lienhypertexte"/>
                <w:noProof/>
                <w14:scene3d>
                  <w14:camera w14:prst="orthographicFront"/>
                  <w14:lightRig w14:rig="threePt" w14:dir="t">
                    <w14:rot w14:lat="0" w14:lon="0" w14:rev="0"/>
                  </w14:lightRig>
                </w14:scene3d>
              </w:rPr>
              <w:t>B.1.</w:t>
            </w:r>
            <w:r w:rsidR="00AC31C1">
              <w:rPr>
                <w:rFonts w:asciiTheme="minorHAnsi" w:eastAsiaTheme="minorEastAsia" w:hAnsiTheme="minorHAnsi" w:cstheme="minorBidi"/>
                <w:noProof/>
                <w:szCs w:val="22"/>
                <w:lang w:eastAsia="zh-CN"/>
              </w:rPr>
              <w:tab/>
            </w:r>
            <w:r w:rsidR="00AC31C1" w:rsidRPr="00D80EBA">
              <w:rPr>
                <w:rStyle w:val="Lienhypertexte"/>
                <w:noProof/>
              </w:rPr>
              <w:t>Formulation variationnelle du problème conduction thermique</w:t>
            </w:r>
            <w:r w:rsidR="00AC31C1">
              <w:rPr>
                <w:noProof/>
                <w:webHidden/>
              </w:rPr>
              <w:tab/>
            </w:r>
            <w:r w:rsidR="00AC31C1">
              <w:rPr>
                <w:noProof/>
                <w:webHidden/>
              </w:rPr>
              <w:fldChar w:fldCharType="begin"/>
            </w:r>
            <w:r w:rsidR="00AC31C1">
              <w:rPr>
                <w:noProof/>
                <w:webHidden/>
              </w:rPr>
              <w:instrText xml:space="preserve"> PAGEREF _Toc3323481 \h </w:instrText>
            </w:r>
            <w:r w:rsidR="00AC31C1">
              <w:rPr>
                <w:noProof/>
                <w:webHidden/>
              </w:rPr>
            </w:r>
            <w:r w:rsidR="00AC31C1">
              <w:rPr>
                <w:noProof/>
                <w:webHidden/>
              </w:rPr>
              <w:fldChar w:fldCharType="separate"/>
            </w:r>
            <w:r w:rsidR="00381B95">
              <w:rPr>
                <w:noProof/>
                <w:webHidden/>
              </w:rPr>
              <w:t>158</w:t>
            </w:r>
            <w:r w:rsidR="00AC31C1">
              <w:rPr>
                <w:noProof/>
                <w:webHidden/>
              </w:rPr>
              <w:fldChar w:fldCharType="end"/>
            </w:r>
          </w:hyperlink>
        </w:p>
        <w:p w14:paraId="23BD13AF" w14:textId="1E001AC2"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82" w:history="1">
            <w:r w:rsidR="00AC31C1" w:rsidRPr="00D80EBA">
              <w:rPr>
                <w:rStyle w:val="Lienhypertexte"/>
                <w:noProof/>
                <w14:scene3d>
                  <w14:camera w14:prst="orthographicFront"/>
                  <w14:lightRig w14:rig="threePt" w14:dir="t">
                    <w14:rot w14:lat="0" w14:lon="0" w14:rev="0"/>
                  </w14:lightRig>
                </w14:scene3d>
              </w:rPr>
              <w:t>B.2.</w:t>
            </w:r>
            <w:r w:rsidR="00AC31C1">
              <w:rPr>
                <w:rFonts w:asciiTheme="minorHAnsi" w:eastAsiaTheme="minorEastAsia" w:hAnsiTheme="minorHAnsi" w:cstheme="minorBidi"/>
                <w:noProof/>
                <w:szCs w:val="22"/>
                <w:lang w:eastAsia="zh-CN"/>
              </w:rPr>
              <w:tab/>
            </w:r>
            <w:r w:rsidR="00AC31C1" w:rsidRPr="00D80EBA">
              <w:rPr>
                <w:rStyle w:val="Lienhypertexte"/>
                <w:noProof/>
              </w:rPr>
              <w:t>Approximation nodale élémentaire et assemblage final</w:t>
            </w:r>
            <w:r w:rsidR="00AC31C1">
              <w:rPr>
                <w:noProof/>
                <w:webHidden/>
              </w:rPr>
              <w:tab/>
            </w:r>
            <w:r w:rsidR="00AC31C1">
              <w:rPr>
                <w:noProof/>
                <w:webHidden/>
              </w:rPr>
              <w:fldChar w:fldCharType="begin"/>
            </w:r>
            <w:r w:rsidR="00AC31C1">
              <w:rPr>
                <w:noProof/>
                <w:webHidden/>
              </w:rPr>
              <w:instrText xml:space="preserve"> PAGEREF _Toc3323482 \h </w:instrText>
            </w:r>
            <w:r w:rsidR="00AC31C1">
              <w:rPr>
                <w:noProof/>
                <w:webHidden/>
              </w:rPr>
            </w:r>
            <w:r w:rsidR="00AC31C1">
              <w:rPr>
                <w:noProof/>
                <w:webHidden/>
              </w:rPr>
              <w:fldChar w:fldCharType="separate"/>
            </w:r>
            <w:r w:rsidR="00381B95">
              <w:rPr>
                <w:noProof/>
                <w:webHidden/>
              </w:rPr>
              <w:t>158</w:t>
            </w:r>
            <w:r w:rsidR="00AC31C1">
              <w:rPr>
                <w:noProof/>
                <w:webHidden/>
              </w:rPr>
              <w:fldChar w:fldCharType="end"/>
            </w:r>
          </w:hyperlink>
        </w:p>
        <w:p w14:paraId="27A8E031" w14:textId="33B17F83" w:rsidR="00AC31C1" w:rsidRDefault="004D7128">
          <w:pPr>
            <w:pStyle w:val="TM1"/>
            <w:rPr>
              <w:rFonts w:asciiTheme="minorHAnsi" w:eastAsiaTheme="minorEastAsia" w:hAnsiTheme="minorHAnsi" w:cstheme="minorBidi"/>
              <w:sz w:val="22"/>
              <w:szCs w:val="22"/>
              <w:lang w:eastAsia="zh-CN"/>
            </w:rPr>
          </w:pPr>
          <w:hyperlink w:anchor="_Toc3323483" w:history="1">
            <w:r w:rsidR="00AC31C1" w:rsidRPr="00D80EBA">
              <w:rPr>
                <w:rStyle w:val="Lienhypertexte"/>
              </w:rPr>
              <w:t>Annexe C :  Détermination du point haut</w:t>
            </w:r>
            <w:r w:rsidR="00AC31C1">
              <w:rPr>
                <w:webHidden/>
              </w:rPr>
              <w:tab/>
            </w:r>
            <w:r w:rsidR="00AC31C1">
              <w:rPr>
                <w:webHidden/>
              </w:rPr>
              <w:fldChar w:fldCharType="begin"/>
            </w:r>
            <w:r w:rsidR="00AC31C1">
              <w:rPr>
                <w:webHidden/>
              </w:rPr>
              <w:instrText xml:space="preserve"> PAGEREF _Toc3323483 \h </w:instrText>
            </w:r>
            <w:r w:rsidR="00AC31C1">
              <w:rPr>
                <w:webHidden/>
              </w:rPr>
            </w:r>
            <w:r w:rsidR="00AC31C1">
              <w:rPr>
                <w:webHidden/>
              </w:rPr>
              <w:fldChar w:fldCharType="separate"/>
            </w:r>
            <w:r w:rsidR="00381B95">
              <w:rPr>
                <w:webHidden/>
              </w:rPr>
              <w:t>160</w:t>
            </w:r>
            <w:r w:rsidR="00AC31C1">
              <w:rPr>
                <w:webHidden/>
              </w:rPr>
              <w:fldChar w:fldCharType="end"/>
            </w:r>
          </w:hyperlink>
        </w:p>
        <w:p w14:paraId="14AD7372" w14:textId="293A9FEC"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87" w:history="1">
            <w:r w:rsidR="00AC31C1" w:rsidRPr="00D80EBA">
              <w:rPr>
                <w:rStyle w:val="Lienhypertexte"/>
                <w:noProof/>
                <w14:scene3d>
                  <w14:camera w14:prst="orthographicFront"/>
                  <w14:lightRig w14:rig="threePt" w14:dir="t">
                    <w14:rot w14:lat="0" w14:lon="0" w14:rev="0"/>
                  </w14:lightRig>
                </w14:scene3d>
              </w:rPr>
              <w:t>C.1.</w:t>
            </w:r>
            <w:r w:rsidR="00AC31C1">
              <w:rPr>
                <w:rFonts w:asciiTheme="minorHAnsi" w:eastAsiaTheme="minorEastAsia" w:hAnsiTheme="minorHAnsi" w:cstheme="minorBidi"/>
                <w:noProof/>
                <w:szCs w:val="22"/>
                <w:lang w:eastAsia="zh-CN"/>
              </w:rPr>
              <w:tab/>
            </w:r>
            <w:r w:rsidR="00AC31C1" w:rsidRPr="00D80EBA">
              <w:rPr>
                <w:rStyle w:val="Lienhypertexte"/>
                <w:noProof/>
              </w:rPr>
              <w:t>Définition du point haut</w:t>
            </w:r>
            <w:r w:rsidR="00AC31C1">
              <w:rPr>
                <w:noProof/>
                <w:webHidden/>
              </w:rPr>
              <w:tab/>
            </w:r>
            <w:r w:rsidR="00AC31C1">
              <w:rPr>
                <w:noProof/>
                <w:webHidden/>
              </w:rPr>
              <w:fldChar w:fldCharType="begin"/>
            </w:r>
            <w:r w:rsidR="00AC31C1">
              <w:rPr>
                <w:noProof/>
                <w:webHidden/>
              </w:rPr>
              <w:instrText xml:space="preserve"> PAGEREF _Toc3323487 \h </w:instrText>
            </w:r>
            <w:r w:rsidR="00AC31C1">
              <w:rPr>
                <w:noProof/>
                <w:webHidden/>
              </w:rPr>
            </w:r>
            <w:r w:rsidR="00AC31C1">
              <w:rPr>
                <w:noProof/>
                <w:webHidden/>
              </w:rPr>
              <w:fldChar w:fldCharType="separate"/>
            </w:r>
            <w:r w:rsidR="00381B95">
              <w:rPr>
                <w:noProof/>
                <w:webHidden/>
              </w:rPr>
              <w:t>160</w:t>
            </w:r>
            <w:r w:rsidR="00AC31C1">
              <w:rPr>
                <w:noProof/>
                <w:webHidden/>
              </w:rPr>
              <w:fldChar w:fldCharType="end"/>
            </w:r>
          </w:hyperlink>
        </w:p>
        <w:p w14:paraId="5D32A65E" w14:textId="6697807C" w:rsidR="00AC31C1" w:rsidRDefault="004D7128">
          <w:pPr>
            <w:pStyle w:val="TM2"/>
            <w:tabs>
              <w:tab w:val="left" w:pos="880"/>
              <w:tab w:val="right" w:leader="dot" w:pos="9062"/>
            </w:tabs>
            <w:rPr>
              <w:rFonts w:asciiTheme="minorHAnsi" w:eastAsiaTheme="minorEastAsia" w:hAnsiTheme="minorHAnsi" w:cstheme="minorBidi"/>
              <w:noProof/>
              <w:szCs w:val="22"/>
              <w:lang w:eastAsia="zh-CN"/>
            </w:rPr>
          </w:pPr>
          <w:hyperlink w:anchor="_Toc3323491" w:history="1">
            <w:r w:rsidR="00AC31C1" w:rsidRPr="00D80EBA">
              <w:rPr>
                <w:rStyle w:val="Lienhypertexte"/>
                <w:noProof/>
                <w14:scene3d>
                  <w14:camera w14:prst="orthographicFront"/>
                  <w14:lightRig w14:rig="threePt" w14:dir="t">
                    <w14:rot w14:lat="0" w14:lon="0" w14:rev="0"/>
                  </w14:lightRig>
                </w14:scene3d>
              </w:rPr>
              <w:t>C.2.</w:t>
            </w:r>
            <w:r w:rsidR="00AC31C1">
              <w:rPr>
                <w:rFonts w:asciiTheme="minorHAnsi" w:eastAsiaTheme="minorEastAsia" w:hAnsiTheme="minorHAnsi" w:cstheme="minorBidi"/>
                <w:noProof/>
                <w:szCs w:val="22"/>
                <w:lang w:eastAsia="zh-CN"/>
              </w:rPr>
              <w:tab/>
            </w:r>
            <w:r w:rsidR="00AC31C1" w:rsidRPr="00D80EBA">
              <w:rPr>
                <w:rStyle w:val="Lienhypertexte"/>
                <w:noProof/>
              </w:rPr>
              <w:t>Relations géométriques</w:t>
            </w:r>
            <w:r w:rsidR="00AC31C1">
              <w:rPr>
                <w:noProof/>
                <w:webHidden/>
              </w:rPr>
              <w:tab/>
            </w:r>
            <w:r w:rsidR="00AC31C1">
              <w:rPr>
                <w:noProof/>
                <w:webHidden/>
              </w:rPr>
              <w:fldChar w:fldCharType="begin"/>
            </w:r>
            <w:r w:rsidR="00AC31C1">
              <w:rPr>
                <w:noProof/>
                <w:webHidden/>
              </w:rPr>
              <w:instrText xml:space="preserve"> PAGEREF _Toc3323491 \h </w:instrText>
            </w:r>
            <w:r w:rsidR="00AC31C1">
              <w:rPr>
                <w:noProof/>
                <w:webHidden/>
              </w:rPr>
            </w:r>
            <w:r w:rsidR="00AC31C1">
              <w:rPr>
                <w:noProof/>
                <w:webHidden/>
              </w:rPr>
              <w:fldChar w:fldCharType="separate"/>
            </w:r>
            <w:r w:rsidR="00381B95">
              <w:rPr>
                <w:noProof/>
                <w:webHidden/>
              </w:rPr>
              <w:t>160</w:t>
            </w:r>
            <w:r w:rsidR="00AC31C1">
              <w:rPr>
                <w:noProof/>
                <w:webHidden/>
              </w:rPr>
              <w:fldChar w:fldCharType="end"/>
            </w:r>
          </w:hyperlink>
        </w:p>
        <w:p w14:paraId="7B2548B3" w14:textId="086994BB" w:rsidR="00AC31C1" w:rsidRDefault="004D7128">
          <w:pPr>
            <w:pStyle w:val="TM1"/>
            <w:rPr>
              <w:rFonts w:asciiTheme="minorHAnsi" w:eastAsiaTheme="minorEastAsia" w:hAnsiTheme="minorHAnsi" w:cstheme="minorBidi"/>
              <w:sz w:val="22"/>
              <w:szCs w:val="22"/>
              <w:lang w:eastAsia="zh-CN"/>
            </w:rPr>
          </w:pPr>
          <w:hyperlink w:anchor="_Toc3323492" w:history="1">
            <w:r w:rsidR="00AC31C1" w:rsidRPr="00D80EBA">
              <w:rPr>
                <w:rStyle w:val="Lienhypertexte"/>
              </w:rPr>
              <w:t>Annexe D :  Valeurs des coefficients d’influence de l’effet Morton</w:t>
            </w:r>
            <w:r w:rsidR="00AC31C1">
              <w:rPr>
                <w:webHidden/>
              </w:rPr>
              <w:tab/>
            </w:r>
            <w:r w:rsidR="00AC31C1">
              <w:rPr>
                <w:webHidden/>
              </w:rPr>
              <w:fldChar w:fldCharType="begin"/>
            </w:r>
            <w:r w:rsidR="00AC31C1">
              <w:rPr>
                <w:webHidden/>
              </w:rPr>
              <w:instrText xml:space="preserve"> PAGEREF _Toc3323492 \h </w:instrText>
            </w:r>
            <w:r w:rsidR="00AC31C1">
              <w:rPr>
                <w:webHidden/>
              </w:rPr>
            </w:r>
            <w:r w:rsidR="00AC31C1">
              <w:rPr>
                <w:webHidden/>
              </w:rPr>
              <w:fldChar w:fldCharType="separate"/>
            </w:r>
            <w:r w:rsidR="00381B95">
              <w:rPr>
                <w:webHidden/>
              </w:rPr>
              <w:t>162</w:t>
            </w:r>
            <w:r w:rsidR="00AC31C1">
              <w:rPr>
                <w:webHidden/>
              </w:rPr>
              <w:fldChar w:fldCharType="end"/>
            </w:r>
          </w:hyperlink>
        </w:p>
        <w:p w14:paraId="6062F216" w14:textId="00A8F2BD" w:rsidR="00AC31C1" w:rsidRDefault="004D7128">
          <w:pPr>
            <w:pStyle w:val="TM1"/>
            <w:rPr>
              <w:rFonts w:asciiTheme="minorHAnsi" w:eastAsiaTheme="minorEastAsia" w:hAnsiTheme="minorHAnsi" w:cstheme="minorBidi"/>
              <w:sz w:val="22"/>
              <w:szCs w:val="22"/>
              <w:lang w:eastAsia="zh-CN"/>
            </w:rPr>
          </w:pPr>
          <w:hyperlink w:anchor="_Toc3323493" w:history="1">
            <w:r w:rsidR="00AC31C1" w:rsidRPr="00D80EBA">
              <w:rPr>
                <w:rStyle w:val="Lienhypertexte"/>
              </w:rPr>
              <w:t>Liste des figures</w:t>
            </w:r>
            <w:r w:rsidR="00AC31C1">
              <w:rPr>
                <w:webHidden/>
              </w:rPr>
              <w:tab/>
            </w:r>
            <w:r w:rsidR="00AC31C1">
              <w:rPr>
                <w:webHidden/>
              </w:rPr>
              <w:fldChar w:fldCharType="begin"/>
            </w:r>
            <w:r w:rsidR="00AC31C1">
              <w:rPr>
                <w:webHidden/>
              </w:rPr>
              <w:instrText xml:space="preserve"> PAGEREF _Toc3323493 \h </w:instrText>
            </w:r>
            <w:r w:rsidR="00AC31C1">
              <w:rPr>
                <w:webHidden/>
              </w:rPr>
            </w:r>
            <w:r w:rsidR="00AC31C1">
              <w:rPr>
                <w:webHidden/>
              </w:rPr>
              <w:fldChar w:fldCharType="separate"/>
            </w:r>
            <w:r w:rsidR="00381B95">
              <w:rPr>
                <w:webHidden/>
              </w:rPr>
              <w:t>165</w:t>
            </w:r>
            <w:r w:rsidR="00AC31C1">
              <w:rPr>
                <w:webHidden/>
              </w:rPr>
              <w:fldChar w:fldCharType="end"/>
            </w:r>
          </w:hyperlink>
        </w:p>
        <w:p w14:paraId="4EEE27F5" w14:textId="5D471F39" w:rsidR="00AC31C1" w:rsidRDefault="004D7128">
          <w:pPr>
            <w:pStyle w:val="TM1"/>
            <w:rPr>
              <w:rFonts w:asciiTheme="minorHAnsi" w:eastAsiaTheme="minorEastAsia" w:hAnsiTheme="minorHAnsi" w:cstheme="minorBidi"/>
              <w:sz w:val="22"/>
              <w:szCs w:val="22"/>
              <w:lang w:eastAsia="zh-CN"/>
            </w:rPr>
          </w:pPr>
          <w:hyperlink w:anchor="_Toc3323494" w:history="1">
            <w:r w:rsidR="00AC31C1" w:rsidRPr="00D80EBA">
              <w:rPr>
                <w:rStyle w:val="Lienhypertexte"/>
              </w:rPr>
              <w:t>Liste des tableaux</w:t>
            </w:r>
            <w:r w:rsidR="00AC31C1">
              <w:rPr>
                <w:webHidden/>
              </w:rPr>
              <w:tab/>
            </w:r>
            <w:r w:rsidR="00AC31C1">
              <w:rPr>
                <w:webHidden/>
              </w:rPr>
              <w:fldChar w:fldCharType="begin"/>
            </w:r>
            <w:r w:rsidR="00AC31C1">
              <w:rPr>
                <w:webHidden/>
              </w:rPr>
              <w:instrText xml:space="preserve"> PAGEREF _Toc3323494 \h </w:instrText>
            </w:r>
            <w:r w:rsidR="00AC31C1">
              <w:rPr>
                <w:webHidden/>
              </w:rPr>
            </w:r>
            <w:r w:rsidR="00AC31C1">
              <w:rPr>
                <w:webHidden/>
              </w:rPr>
              <w:fldChar w:fldCharType="separate"/>
            </w:r>
            <w:r w:rsidR="00381B95">
              <w:rPr>
                <w:webHidden/>
              </w:rPr>
              <w:t>170</w:t>
            </w:r>
            <w:r w:rsidR="00AC31C1">
              <w:rPr>
                <w:webHidden/>
              </w:rPr>
              <w:fldChar w:fldCharType="end"/>
            </w:r>
          </w:hyperlink>
        </w:p>
        <w:p w14:paraId="217FC669" w14:textId="0056A211" w:rsidR="00AC31C1" w:rsidRDefault="004D7128">
          <w:pPr>
            <w:pStyle w:val="TM1"/>
            <w:rPr>
              <w:rFonts w:asciiTheme="minorHAnsi" w:eastAsiaTheme="minorEastAsia" w:hAnsiTheme="minorHAnsi" w:cstheme="minorBidi"/>
              <w:sz w:val="22"/>
              <w:szCs w:val="22"/>
              <w:lang w:eastAsia="zh-CN"/>
            </w:rPr>
          </w:pPr>
          <w:hyperlink w:anchor="_Toc3323495" w:history="1">
            <w:r w:rsidR="00AC31C1" w:rsidRPr="00D80EBA">
              <w:rPr>
                <w:rStyle w:val="Lienhypertexte"/>
              </w:rPr>
              <w:t>Références</w:t>
            </w:r>
            <w:r w:rsidR="00AC31C1">
              <w:rPr>
                <w:webHidden/>
              </w:rPr>
              <w:tab/>
            </w:r>
            <w:r w:rsidR="00AC31C1">
              <w:rPr>
                <w:webHidden/>
              </w:rPr>
              <w:fldChar w:fldCharType="begin"/>
            </w:r>
            <w:r w:rsidR="00AC31C1">
              <w:rPr>
                <w:webHidden/>
              </w:rPr>
              <w:instrText xml:space="preserve"> PAGEREF _Toc3323495 \h </w:instrText>
            </w:r>
            <w:r w:rsidR="00AC31C1">
              <w:rPr>
                <w:webHidden/>
              </w:rPr>
            </w:r>
            <w:r w:rsidR="00AC31C1">
              <w:rPr>
                <w:webHidden/>
              </w:rPr>
              <w:fldChar w:fldCharType="separate"/>
            </w:r>
            <w:r w:rsidR="00381B95">
              <w:rPr>
                <w:webHidden/>
              </w:rPr>
              <w:t>171</w:t>
            </w:r>
            <w:r w:rsidR="00AC31C1">
              <w:rPr>
                <w:webHidden/>
              </w:rPr>
              <w:fldChar w:fldCharType="end"/>
            </w:r>
          </w:hyperlink>
        </w:p>
        <w:p w14:paraId="3DEB6CE8" w14:textId="4B8EE2FF" w:rsidR="00AC31C1" w:rsidRDefault="004D7128">
          <w:pPr>
            <w:pStyle w:val="TM1"/>
            <w:rPr>
              <w:rFonts w:asciiTheme="minorHAnsi" w:eastAsiaTheme="minorEastAsia" w:hAnsiTheme="minorHAnsi" w:cstheme="minorBidi"/>
              <w:sz w:val="22"/>
              <w:szCs w:val="22"/>
              <w:lang w:eastAsia="zh-CN"/>
            </w:rPr>
          </w:pPr>
          <w:hyperlink w:anchor="_Toc3323496" w:history="1">
            <w:r w:rsidR="00AC31C1" w:rsidRPr="00D80EBA">
              <w:rPr>
                <w:rStyle w:val="Lienhypertexte"/>
              </w:rPr>
              <w:t>Résumé</w:t>
            </w:r>
            <w:r w:rsidR="00AC31C1">
              <w:rPr>
                <w:webHidden/>
              </w:rPr>
              <w:tab/>
            </w:r>
            <w:r w:rsidR="00AC31C1">
              <w:rPr>
                <w:webHidden/>
              </w:rPr>
              <w:fldChar w:fldCharType="begin"/>
            </w:r>
            <w:r w:rsidR="00AC31C1">
              <w:rPr>
                <w:webHidden/>
              </w:rPr>
              <w:instrText xml:space="preserve"> PAGEREF _Toc3323496 \h </w:instrText>
            </w:r>
            <w:r w:rsidR="00AC31C1">
              <w:rPr>
                <w:webHidden/>
              </w:rPr>
            </w:r>
            <w:r w:rsidR="00AC31C1">
              <w:rPr>
                <w:webHidden/>
              </w:rPr>
              <w:fldChar w:fldCharType="separate"/>
            </w:r>
            <w:r w:rsidR="00381B95">
              <w:rPr>
                <w:webHidden/>
              </w:rPr>
              <w:t>176</w:t>
            </w:r>
            <w:r w:rsidR="00AC31C1">
              <w:rPr>
                <w:webHidden/>
              </w:rPr>
              <w:fldChar w:fldCharType="end"/>
            </w:r>
          </w:hyperlink>
        </w:p>
        <w:p w14:paraId="0BBDD40E" w14:textId="7DC1734D" w:rsidR="00AC31C1" w:rsidRDefault="004D7128">
          <w:pPr>
            <w:pStyle w:val="TM1"/>
            <w:rPr>
              <w:rFonts w:asciiTheme="minorHAnsi" w:eastAsiaTheme="minorEastAsia" w:hAnsiTheme="minorHAnsi" w:cstheme="minorBidi"/>
              <w:sz w:val="22"/>
              <w:szCs w:val="22"/>
              <w:lang w:eastAsia="zh-CN"/>
            </w:rPr>
          </w:pPr>
          <w:hyperlink w:anchor="_Toc3323497" w:history="1">
            <w:r w:rsidR="00AC31C1" w:rsidRPr="00D80EBA">
              <w:rPr>
                <w:rStyle w:val="Lienhypertexte"/>
                <w:rFonts w:eastAsiaTheme="majorEastAsia"/>
                <w:lang w:val="en-US"/>
              </w:rPr>
              <w:t>Abstract</w:t>
            </w:r>
            <w:r w:rsidR="00AC31C1">
              <w:rPr>
                <w:webHidden/>
              </w:rPr>
              <w:tab/>
            </w:r>
            <w:r w:rsidR="00AC31C1">
              <w:rPr>
                <w:webHidden/>
              </w:rPr>
              <w:fldChar w:fldCharType="begin"/>
            </w:r>
            <w:r w:rsidR="00AC31C1">
              <w:rPr>
                <w:webHidden/>
              </w:rPr>
              <w:instrText xml:space="preserve"> PAGEREF _Toc3323497 \h </w:instrText>
            </w:r>
            <w:r w:rsidR="00AC31C1">
              <w:rPr>
                <w:webHidden/>
              </w:rPr>
            </w:r>
            <w:r w:rsidR="00AC31C1">
              <w:rPr>
                <w:webHidden/>
              </w:rPr>
              <w:fldChar w:fldCharType="separate"/>
            </w:r>
            <w:r w:rsidR="00381B95">
              <w:rPr>
                <w:webHidden/>
              </w:rPr>
              <w:t>176</w:t>
            </w:r>
            <w:r w:rsidR="00AC31C1">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3323392"/>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7BD9FD8D" w:rsidR="00F216A3" w:rsidRDefault="004D7128" w:rsidP="00B770BA">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4D712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4D712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4D712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4D7128"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4D7128"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4D7128"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4D7128"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4D7128"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4D7128"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4D7128"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4D7128"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4D7128"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6AF022BE" w:rsidR="00637C97" w:rsidRDefault="00637C97" w:rsidP="004E2186">
            <w:pPr>
              <w:spacing w:line="276" w:lineRule="auto"/>
              <w:jc w:val="left"/>
            </w:pPr>
            <w:r>
              <w:t xml:space="preserve">vecteur </w:t>
            </w:r>
            <w:r w:rsidR="00806433">
              <w:t>du</w:t>
            </w:r>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4D7128"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4D7128"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4D7128"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4D7128"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4D7128"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4D7128"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4D7128"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4D712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4D7128"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4D7128"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4D7128"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4D7128"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4D7128"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4D7128"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4D7128"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4D7128"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4D7128"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4D712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4D712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4D7128"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4D7128"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4D7128"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4D7128"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4D712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4D712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4D7128"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4D7128"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4D7128"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4D712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4D712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4D7128"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4D7128"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4D7128"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4D7128"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4D7128"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4D7128"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4D7128"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4D7128"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4D7128"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4D7128"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4D7128"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4D7128"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4D7128"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4D7128"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4D7128"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4D7128"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4D7128"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4D7128"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4D712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4D712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4D7128"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4D7128"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4D7128"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4D712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4D712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198936BD" w:rsidR="004F04EC" w:rsidRDefault="004F04EC" w:rsidP="00604A55">
            <w:pPr>
              <w:spacing w:line="276" w:lineRule="auto"/>
              <w:jc w:val="center"/>
            </w:pPr>
            <w:r>
              <w:t>Méthode de discrétisation classique (</w:t>
            </w:r>
            <w:r w:rsidRPr="002B49CE">
              <w:rPr>
                <w:b/>
              </w:rPr>
              <w:t>N</w:t>
            </w:r>
            <w:r>
              <w:t xml:space="preserve">atural </w:t>
            </w:r>
            <w:r w:rsidRPr="002B49CE">
              <w:rPr>
                <w:b/>
              </w:rPr>
              <w:t>D</w:t>
            </w:r>
            <w:r w:rsidR="00806433">
              <w:t>iscre</w:t>
            </w:r>
            <w:r>
              <w:t>ti</w:t>
            </w:r>
            <w:r w:rsidR="00604A55">
              <w:t>z</w:t>
            </w:r>
            <w:r>
              <w:t xml:space="preserve">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503D1143" w:rsidR="000B3643" w:rsidRDefault="003D6A69" w:rsidP="004F04EC">
            <w:pPr>
              <w:spacing w:line="276" w:lineRule="auto"/>
              <w:jc w:val="center"/>
            </w:pPr>
            <w:r w:rsidRPr="003D6A69">
              <w:rPr>
                <w:b/>
              </w:rPr>
              <w:t>F</w:t>
            </w:r>
            <w:r>
              <w:t>ischer-</w:t>
            </w:r>
            <w:r w:rsidRPr="003D6A69">
              <w:rPr>
                <w:b/>
              </w:rPr>
              <w:t>B</w:t>
            </w:r>
            <w:r>
              <w:t>urmeister-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3323393"/>
      <w:r>
        <w:lastRenderedPageBreak/>
        <w:t>Introduction générale</w:t>
      </w:r>
      <w:bookmarkEnd w:id="4"/>
    </w:p>
    <w:p w14:paraId="15B30AEF" w14:textId="0F3C3A59" w:rsidR="00EA2A23" w:rsidRDefault="00EA2A23" w:rsidP="00EA2A23">
      <w:pPr>
        <w:spacing w:line="360" w:lineRule="auto"/>
      </w:pPr>
    </w:p>
    <w:p w14:paraId="4C221DA0" w14:textId="54CB22B8"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381B95" w:rsidRPr="00381B95">
        <w:rPr>
          <w:b/>
          <w:iCs/>
        </w:rPr>
        <w:t xml:space="preserve">Figure </w:t>
      </w:r>
      <w:r w:rsidR="00381B95" w:rsidRPr="00381B95">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r w:rsidR="00A94ED8">
        <w:t>haute</w:t>
      </w:r>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5D62CC0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3323498"/>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4F53E4D6" w:rsidR="00BA22E8" w:rsidRDefault="0034739B" w:rsidP="00D50E82">
      <w:pPr>
        <w:spacing w:before="240" w:after="120" w:line="360" w:lineRule="auto"/>
        <w:ind w:firstLine="709"/>
      </w:pPr>
      <w:r>
        <w:lastRenderedPageBreak/>
        <w:t>Comme les autres types de machine</w:t>
      </w:r>
      <w:r w:rsidR="004B518B">
        <w:t>s</w:t>
      </w:r>
      <w:r>
        <w:t xml:space="preserve"> tournante</w:t>
      </w:r>
      <w:r w:rsidR="004B518B">
        <w:t>s</w:t>
      </w:r>
      <w:r>
        <w:t xml:space="preserve"> (</w:t>
      </w:r>
      <w:r w:rsidR="00806433">
        <w:t>ex.</w:t>
      </w:r>
      <w:r>
        <w:t xml:space="preserve">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055BD941"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81B95" w:rsidRPr="00381B95">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EC9DB4E"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3323499"/>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7739E59"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81B95">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w:t>
      </w:r>
      <w:r w:rsidR="00806A0C">
        <w:lastRenderedPageBreak/>
        <w:t>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20DC9CEC"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81B95">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81B95">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81B95" w:rsidRPr="00381B95">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81B95">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81B95">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31B24CEA" w:rsidR="00F15233" w:rsidRPr="00120518" w:rsidRDefault="00DD28B9" w:rsidP="00120518">
      <w:pPr>
        <w:spacing w:line="360" w:lineRule="auto"/>
        <w:jc w:val="center"/>
        <w:rPr>
          <w:i/>
          <w:iCs/>
        </w:rPr>
      </w:pPr>
      <w:bookmarkStart w:id="12" w:name="_Ref534896233"/>
      <w:bookmarkStart w:id="13" w:name="_Toc536112175"/>
      <w:bookmarkStart w:id="14" w:name="_Toc3323500"/>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381B95">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81B95">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5D1808">
        <w:t xml:space="preserve">les connaissances </w:t>
      </w:r>
      <w:r w:rsidR="00B40D7B" w:rsidRPr="005D1808">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lastRenderedPageBreak/>
        <w:br w:type="page"/>
      </w:r>
    </w:p>
    <w:p w14:paraId="4E9792E7" w14:textId="26E9E000" w:rsidR="00113E7B" w:rsidRDefault="00113E7B" w:rsidP="00720F73">
      <w:pPr>
        <w:pStyle w:val="Titre1"/>
        <w:numPr>
          <w:ilvl w:val="0"/>
          <w:numId w:val="0"/>
        </w:numPr>
        <w:ind w:left="567" w:hanging="567"/>
        <w:jc w:val="left"/>
      </w:pPr>
      <w:bookmarkStart w:id="15" w:name="_Toc3323394"/>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14CC1352" w14:textId="77777777" w:rsidR="008713F0" w:rsidRDefault="008713F0" w:rsidP="008713F0">
      <w:pPr>
        <w:spacing w:line="360" w:lineRule="auto"/>
      </w:pPr>
    </w:p>
    <w:p w14:paraId="740DF1F9" w14:textId="77777777" w:rsidR="008713F0" w:rsidRPr="00E81F6C" w:rsidRDefault="008713F0" w:rsidP="008713F0">
      <w:pPr>
        <w:pStyle w:val="Titre2"/>
        <w:spacing w:after="240" w:line="360" w:lineRule="auto"/>
        <w:ind w:left="578" w:hanging="578"/>
      </w:pPr>
      <w:bookmarkStart w:id="16" w:name="_Toc534294718"/>
      <w:bookmarkStart w:id="17" w:name="_Toc536800371"/>
      <w:bookmarkStart w:id="18" w:name="_Toc3323395"/>
      <w:r w:rsidRPr="00630876">
        <w:t xml:space="preserve">Instabilités </w:t>
      </w:r>
      <w:r>
        <w:t>(thermiques) liées aux</w:t>
      </w:r>
      <w:r w:rsidRPr="00630876">
        <w:t xml:space="preserve"> vibration</w:t>
      </w:r>
      <w:r>
        <w:t>s</w:t>
      </w:r>
      <w:r w:rsidRPr="00630876">
        <w:t xml:space="preserve"> synchrone</w:t>
      </w:r>
      <w:bookmarkEnd w:id="16"/>
      <w:r>
        <w:t>s</w:t>
      </w:r>
      <w:bookmarkEnd w:id="17"/>
      <w:bookmarkEnd w:id="18"/>
    </w:p>
    <w:p w14:paraId="5608DEB5" w14:textId="77777777" w:rsidR="008713F0" w:rsidRDefault="008713F0" w:rsidP="008713F0">
      <w:pPr>
        <w:spacing w:before="240" w:after="120" w:line="360" w:lineRule="auto"/>
        <w:ind w:firstLine="709"/>
      </w:pPr>
      <w:r>
        <w:rPr>
          <w:szCs w:val="22"/>
        </w:rPr>
        <w:t xml:space="preserve">Dans la littérature, l’instabilité des vibrations synchrones due à l’effet thermique est connue sous deux appellations en fonction de la source de chaleur : l’effet Newkirk et l’effet Morton. Pour l’effet de Newkirk, la source de chaleur est un contact « faible » entre le rotor et le stator, tandis que pour l’effet de Morton, </w:t>
      </w:r>
      <w:r>
        <w:t>la chaleur est générée par le cisaillement du film lubrifiant au niveau des paliers hydrodynamiques.</w:t>
      </w:r>
    </w:p>
    <w:p w14:paraId="2D54AC55" w14:textId="77777777" w:rsidR="008713F0" w:rsidRDefault="008713F0" w:rsidP="008713F0">
      <w:pPr>
        <w:pStyle w:val="Titre3"/>
        <w:spacing w:before="240" w:after="240"/>
        <w:ind w:left="709"/>
      </w:pPr>
      <w:bookmarkStart w:id="19" w:name="_Toc534294719"/>
      <w:bookmarkStart w:id="20" w:name="_Toc536800372"/>
      <w:bookmarkStart w:id="21" w:name="_Toc3323396"/>
      <w:r>
        <w:t>E</w:t>
      </w:r>
      <w:r w:rsidRPr="00814672">
        <w:t xml:space="preserve">ffet </w:t>
      </w:r>
      <w:r w:rsidRPr="00C65243">
        <w:t>Newkirk</w:t>
      </w:r>
      <w:bookmarkEnd w:id="19"/>
      <w:bookmarkEnd w:id="20"/>
      <w:bookmarkEnd w:id="21"/>
    </w:p>
    <w:p w14:paraId="246405E8" w14:textId="6A075792" w:rsidR="008713F0" w:rsidRDefault="008713F0" w:rsidP="008713F0">
      <w:pPr>
        <w:spacing w:line="360" w:lineRule="auto"/>
        <w:ind w:firstLine="708"/>
      </w:pPr>
      <w:r>
        <w:t>L’effet de Newkirk peut se produire s’il existe un contact entre le rotor animé par les vibrations synchrones et un élément du stator. Le contact est suffisamment « faible » pour ne pas modifier le caractère synchrone du régime vibratoire. Par conséquent, à chaque rotation, la même zone du rotor frotte contre le stator alors que celle qui est</w:t>
      </w:r>
      <w:r w:rsidRPr="005F47AC">
        <w:t xml:space="preserve"> </w:t>
      </w:r>
      <w:r>
        <w:t xml:space="preserve">diamétralement opposée </w:t>
      </w:r>
      <w:r w:rsidRPr="005F47AC">
        <w:t xml:space="preserve">ne subit jamais </w:t>
      </w:r>
      <w:r>
        <w:t>d</w:t>
      </w:r>
      <w:r w:rsidRPr="005F47AC">
        <w:t xml:space="preserve">e contact </w:t>
      </w:r>
      <w:r>
        <w:t>(</w:t>
      </w:r>
      <w:r w:rsidRPr="0078591C">
        <w:rPr>
          <w:b/>
        </w:rPr>
        <w:fldChar w:fldCharType="begin"/>
      </w:r>
      <w:r w:rsidRPr="0078591C">
        <w:rPr>
          <w:b/>
        </w:rPr>
        <w:instrText xml:space="preserve"> REF _Ref534621765 \h  \* MERGEFORMAT </w:instrText>
      </w:r>
      <w:r w:rsidRPr="0078591C">
        <w:rPr>
          <w:b/>
        </w:rPr>
      </w:r>
      <w:r w:rsidRPr="0078591C">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1</w:t>
      </w:r>
      <w:r w:rsidRPr="0078591C">
        <w:rPr>
          <w:b/>
        </w:rPr>
        <w:fldChar w:fldCharType="end"/>
      </w:r>
      <w:r>
        <w:t>). Par conséquent, un</w:t>
      </w:r>
      <w:r w:rsidRPr="005F47AC">
        <w:t xml:space="preserve"> point chaud</w:t>
      </w:r>
      <w:r>
        <w:t xml:space="preserve"> apparaît dans la zone de contact et une température non uniforme se développe sur la surface du rotor. Ce champ non-uniforme de température produit une déformation élastique  du rotor. Cette déformation conduit à un balourd thermique (appelé aussi défaut de fibre neutre)  qui peut amplifier l’amplitude des vibrations synchrones et les forces de frottement lors du contact. Un tel couplage peut ainsi conduire à un comportement instable. </w:t>
      </w:r>
    </w:p>
    <w:p w14:paraId="2C4364A2" w14:textId="77777777" w:rsidR="008713F0" w:rsidRDefault="008713F0" w:rsidP="008713F0">
      <w:pPr>
        <w:ind w:firstLine="709"/>
      </w:pPr>
    </w:p>
    <w:p w14:paraId="30785C0A" w14:textId="77777777" w:rsidR="008713F0" w:rsidRDefault="008713F0" w:rsidP="008713F0">
      <w:pPr>
        <w:keepNext/>
        <w:spacing w:line="360" w:lineRule="auto"/>
        <w:jc w:val="center"/>
      </w:pPr>
      <w:r w:rsidRPr="00A743DB">
        <w:rPr>
          <w:noProof/>
          <w:lang w:eastAsia="zh-CN"/>
        </w:rPr>
        <w:drawing>
          <wp:inline distT="0" distB="0" distL="0" distR="0" wp14:anchorId="64443925" wp14:editId="28511EEE">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146FC686" w14:textId="0AC2D9D0" w:rsidR="008713F0" w:rsidRDefault="008713F0" w:rsidP="008713F0">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3323501"/>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22"/>
      <w:r>
        <w:rPr>
          <w:rStyle w:val="shorttext"/>
          <w:rFonts w:ascii="Calibri" w:eastAsia="Times New Roman" w:hAnsi="Calibri" w:cs="Times New Roman"/>
          <w:i w:val="0"/>
          <w:iCs w:val="0"/>
          <w:noProof/>
          <w:color w:val="auto"/>
          <w:sz w:val="22"/>
          <w:szCs w:val="20"/>
          <w:lang w:eastAsia="fr-FR"/>
        </w:rPr>
        <w:t> : Contact rotor-stator lors des vibrations syncrhone</w:t>
      </w:r>
      <w:bookmarkEnd w:id="23"/>
      <w:r>
        <w:rPr>
          <w:rStyle w:val="shorttext"/>
          <w:rFonts w:ascii="Calibri" w:eastAsia="Times New Roman" w:hAnsi="Calibri" w:cs="Times New Roman"/>
          <w:i w:val="0"/>
          <w:iCs w:val="0"/>
          <w:noProof/>
          <w:color w:val="auto"/>
          <w:sz w:val="22"/>
          <w:szCs w:val="20"/>
          <w:lang w:eastAsia="fr-FR"/>
        </w:rPr>
        <w:t>s</w:t>
      </w:r>
      <w:bookmarkEnd w:id="24"/>
    </w:p>
    <w:p w14:paraId="1F1FC2D2" w14:textId="77777777" w:rsidR="008713F0" w:rsidRPr="00C93726" w:rsidRDefault="008713F0" w:rsidP="008713F0"/>
    <w:p w14:paraId="2081B859" w14:textId="1B300F80" w:rsidR="008713F0" w:rsidRDefault="008713F0" w:rsidP="008713F0">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81B95">
        <w:rPr>
          <w:b/>
        </w:rPr>
        <w:t>[9]</w:t>
      </w:r>
      <w:r w:rsidRPr="000441BB">
        <w:rPr>
          <w:b/>
        </w:rPr>
        <w:fldChar w:fldCharType="end"/>
      </w:r>
      <w:r>
        <w:t xml:space="preserve"> qui a</w:t>
      </w:r>
      <w:r w:rsidRPr="00253A1E">
        <w:t xml:space="preserve"> </w:t>
      </w:r>
      <w:r>
        <w:t>analysé l’augmentation progressive de l’amplitude des vibrations synchrones due au frottement entre le rotor et les joints labyrinthe d’un générateur muni d’un rouet. Lorsque la machine fonctionnait</w:t>
      </w:r>
      <w:r w:rsidRPr="00450FB1">
        <w:t xml:space="preserve"> </w:t>
      </w:r>
      <w:r>
        <w:t>en</w:t>
      </w:r>
      <w:r w:rsidRPr="00450FB1">
        <w:t xml:space="preserve">-dessous de </w:t>
      </w:r>
      <w:r>
        <w:t>l</w:t>
      </w:r>
      <w:r w:rsidRPr="00450FB1">
        <w:t>a première vitesse critique,</w:t>
      </w:r>
      <w:r>
        <w:t xml:space="preserve"> l’amplitude des vibrations synchrones s’amplifiait progressivement à cause du balourd thermique généré par la flexion thermique en phase avec le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2</w:t>
      </w:r>
      <w:r w:rsidRPr="008528C5">
        <w:rPr>
          <w:b/>
        </w:rPr>
        <w:fldChar w:fldCharType="end"/>
      </w:r>
      <w:r>
        <w:t>.</w:t>
      </w:r>
      <w:r w:rsidRPr="00DD0408">
        <w:rPr>
          <w:b/>
        </w:rPr>
        <w:t>a</w:t>
      </w:r>
      <w:r>
        <w:t>). Par conséquent,  le contact rotor-stator s’aggravait et menait à une divergence des vibrations synchrones. Par contre, lorsque le rotor opérait à une vitesse de rotation au-delà de la première vitesse critique, le rotor se comportait de manière stable. En effet, la flexion thermique était en opposition de phase par rapport au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2</w:t>
      </w:r>
      <w:r w:rsidRPr="008528C5">
        <w:rPr>
          <w:b/>
        </w:rPr>
        <w:fldChar w:fldCharType="end"/>
      </w:r>
      <w:r>
        <w:t>.</w:t>
      </w:r>
      <w:r w:rsidRPr="00DD0408">
        <w:rPr>
          <w:b/>
        </w:rPr>
        <w:t>b</w:t>
      </w:r>
      <w:r>
        <w:t>), ce qui diminuait les amplitudes des vibrations synchrones. Ces observations ont montré que la position angulaire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713F0" w14:paraId="44B04AB7" w14:textId="77777777" w:rsidTr="00252369">
        <w:trPr>
          <w:jc w:val="center"/>
        </w:trPr>
        <w:tc>
          <w:tcPr>
            <w:tcW w:w="9062" w:type="dxa"/>
            <w:vAlign w:val="center"/>
          </w:tcPr>
          <w:p w14:paraId="2B8A01CE" w14:textId="77777777" w:rsidR="008713F0" w:rsidRDefault="008713F0" w:rsidP="00252369">
            <w:pPr>
              <w:jc w:val="center"/>
            </w:pPr>
            <w:r w:rsidRPr="00EA5E2A">
              <w:rPr>
                <w:noProof/>
                <w:lang w:eastAsia="zh-CN"/>
              </w:rPr>
              <w:drawing>
                <wp:inline distT="0" distB="0" distL="0" distR="0" wp14:anchorId="4B1C45CF" wp14:editId="16AEFCA1">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6873FCA6" w14:textId="77777777" w:rsidR="008713F0" w:rsidRDefault="008713F0" w:rsidP="00252369">
            <w:pPr>
              <w:jc w:val="center"/>
            </w:pPr>
            <w:r>
              <w:t xml:space="preserve">(a) balourd en phase avec la courbure de flexion thermique (configuration instable) </w:t>
            </w:r>
          </w:p>
        </w:tc>
      </w:tr>
      <w:tr w:rsidR="008713F0" w14:paraId="3A199EB1" w14:textId="77777777" w:rsidTr="00252369">
        <w:trPr>
          <w:jc w:val="center"/>
        </w:trPr>
        <w:tc>
          <w:tcPr>
            <w:tcW w:w="9062" w:type="dxa"/>
            <w:vAlign w:val="center"/>
          </w:tcPr>
          <w:p w14:paraId="3A2F233A" w14:textId="77777777" w:rsidR="008713F0" w:rsidRDefault="008713F0" w:rsidP="00252369">
            <w:pPr>
              <w:jc w:val="center"/>
            </w:pPr>
            <w:r w:rsidRPr="00EA5E2A">
              <w:rPr>
                <w:noProof/>
                <w:lang w:eastAsia="zh-CN"/>
              </w:rPr>
              <w:drawing>
                <wp:inline distT="0" distB="0" distL="0" distR="0" wp14:anchorId="521E6B94" wp14:editId="7411E45B">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3D672C41" w14:textId="77777777" w:rsidR="008713F0" w:rsidRDefault="008713F0" w:rsidP="00252369">
            <w:pPr>
              <w:jc w:val="center"/>
            </w:pPr>
            <w:r>
              <w:t>(b) balourd déphasé de la courbure de flexion thermique (configuration stable)</w:t>
            </w:r>
          </w:p>
        </w:tc>
      </w:tr>
      <w:tr w:rsidR="008713F0" w14:paraId="3A94028D" w14:textId="77777777" w:rsidTr="00252369">
        <w:trPr>
          <w:trHeight w:val="350"/>
          <w:jc w:val="center"/>
        </w:trPr>
        <w:tc>
          <w:tcPr>
            <w:tcW w:w="9062" w:type="dxa"/>
            <w:vAlign w:val="center"/>
          </w:tcPr>
          <w:p w14:paraId="03E9C76B" w14:textId="198DCEC1" w:rsidR="008713F0" w:rsidRPr="00AB2C82" w:rsidRDefault="008713F0" w:rsidP="00252369">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3323502"/>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bookmarkEnd w:id="26"/>
            <w:bookmarkEnd w:id="27"/>
          </w:p>
        </w:tc>
      </w:tr>
    </w:tbl>
    <w:p w14:paraId="5B32BB48" w14:textId="3BE613AB" w:rsidR="008713F0" w:rsidRDefault="008713F0" w:rsidP="008713F0">
      <w:pPr>
        <w:spacing w:before="240" w:after="120" w:line="360" w:lineRule="auto"/>
        <w:ind w:firstLine="709"/>
      </w:pPr>
      <w:r>
        <w:t xml:space="preserve">Une explication claire du caractère spiral de ces vibrations et cohérente avec la </w:t>
      </w:r>
      <w:r w:rsidRPr="00E95F4B">
        <w:rPr>
          <w:b/>
        </w:rPr>
        <w:fldChar w:fldCharType="begin"/>
      </w:r>
      <w:r w:rsidRPr="00E95F4B">
        <w:rPr>
          <w:b/>
        </w:rPr>
        <w:instrText xml:space="preserve"> REF _Ref534621765 \h  \* MERGEFORMAT </w:instrText>
      </w:r>
      <w:r w:rsidRPr="00E95F4B">
        <w:rPr>
          <w:b/>
        </w:rPr>
      </w:r>
      <w:r w:rsidRPr="00E95F4B">
        <w:rPr>
          <w:b/>
        </w:rPr>
        <w:fldChar w:fldCharType="separate"/>
      </w:r>
      <w:r w:rsidR="00381B95" w:rsidRPr="00381B95">
        <w:rPr>
          <w:rStyle w:val="shorttext"/>
          <w:b/>
        </w:rPr>
        <w:t xml:space="preserve">Figure </w:t>
      </w:r>
      <w:r w:rsidR="00381B95" w:rsidRPr="00381B95">
        <w:rPr>
          <w:rStyle w:val="shorttext"/>
          <w:b/>
          <w:iCs/>
          <w:noProof/>
        </w:rPr>
        <w:t>1.1</w:t>
      </w:r>
      <w:r w:rsidR="00381B95" w:rsidRPr="00381B95">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81B95">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où le jeu est minimale et où a lieu le contact « faible » entre le rotor et le stator) et le balourd mécanique (le point lourd). Pour une vitesse de rotation en dessous du mode propre de flexion, le déphasage entre le point lourd et le point haut 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L’amplitude des vibrations synchrones est</w:t>
      </w:r>
      <m:oMath>
        <m:r>
          <w:rPr>
            <w:rStyle w:val="shorttext"/>
            <w:rFonts w:ascii="Cambria Math" w:hAnsi="Cambria Math"/>
          </w:rPr>
          <m:t xml:space="preserve"> B</m:t>
        </m:r>
      </m:oMath>
      <w:r>
        <w:rPr>
          <w:rStyle w:val="shorttext"/>
        </w:rPr>
        <w:t>.</w:t>
      </w:r>
      <w:r w:rsidR="00B336DB">
        <w:rPr>
          <w:rStyle w:val="shorttext"/>
          <w:iCs/>
        </w:rPr>
        <w:t xml:space="preserve"> À</w:t>
      </w:r>
      <w:r>
        <w:rPr>
          <w:rStyle w:val="shorttext"/>
          <w:iCs/>
        </w:rPr>
        <w:t xml:space="preserve"> cause du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w:t>
      </w:r>
      <w:r>
        <w:rPr>
          <w:rStyle w:val="shorttext"/>
          <w:iCs/>
        </w:rPr>
        <w:lastRenderedPageBreak/>
        <w:t xml:space="preserve">froid. La différence de température </w:t>
      </w:r>
      <m:oMath>
        <m:r>
          <m:rPr>
            <m:sty m:val="p"/>
          </m:rPr>
          <w:rPr>
            <w:rFonts w:ascii="Cambria Math" w:hAnsi="Cambria Math"/>
          </w:rPr>
          <m:t>Δ</m:t>
        </m:r>
        <m:r>
          <w:rPr>
            <w:rFonts w:ascii="Cambria Math" w:hAnsi="Cambria Math"/>
          </w:rPr>
          <m:t>T</m:t>
        </m:r>
      </m:oMath>
      <w:r>
        <w:rPr>
          <w:rStyle w:val="shorttext"/>
          <w:iCs/>
        </w:rPr>
        <w:t xml:space="preserve"> entre le point chaud et le point froid conduit à la déformation élastique du rotor. Pour un rotor dont le premier mode propre élastique est représentée sur la</w:t>
      </w:r>
      <w:r>
        <w:t xml:space="preserve"> </w:t>
      </w:r>
      <w:r w:rsidRPr="0021139D">
        <w:rPr>
          <w:b/>
        </w:rPr>
        <w:fldChar w:fldCharType="begin"/>
      </w:r>
      <w:r w:rsidRPr="0021139D">
        <w:rPr>
          <w:b/>
        </w:rPr>
        <w:instrText xml:space="preserve"> REF _Ref534621903 \h </w:instrText>
      </w:r>
      <w:r w:rsidRPr="008157BF">
        <w:rPr>
          <w:b/>
        </w:rPr>
        <w:instrText xml:space="preserve"> \* MERGEFORMAT </w:instrText>
      </w:r>
      <w:r w:rsidRPr="0021139D">
        <w:rPr>
          <w:b/>
        </w:rPr>
      </w:r>
      <w:r w:rsidRPr="0021139D">
        <w:rPr>
          <w:b/>
        </w:rPr>
        <w:fldChar w:fldCharType="separate"/>
      </w:r>
      <w:r w:rsidR="00381B95" w:rsidRPr="00381B95">
        <w:rPr>
          <w:rStyle w:val="shorttext"/>
          <w:b/>
        </w:rPr>
        <w:t xml:space="preserve">Figure </w:t>
      </w:r>
      <w:r w:rsidR="00381B95" w:rsidRPr="00381B95">
        <w:rPr>
          <w:rStyle w:val="shorttext"/>
          <w:b/>
          <w:iCs/>
          <w:noProof/>
        </w:rPr>
        <w:t>1.1</w:t>
      </w:r>
      <w:r w:rsidR="00381B95" w:rsidRPr="00381B95">
        <w:rPr>
          <w:rStyle w:val="shorttext"/>
          <w:b/>
          <w:iCs/>
          <w:noProof/>
        </w:rPr>
        <w:noBreakHyphen/>
        <w:t>2</w:t>
      </w:r>
      <w:r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dont l’amplitude est supérieure au balourd mécanique initial conduisant de fait à une augmentation de l’amplitude vibratoire</w:t>
      </w:r>
      <w:r w:rsidR="00B336DB">
        <w:t>.</w:t>
      </w:r>
      <w:r w:rsidRPr="00B01964">
        <w:t xml:space="preserve"> </w:t>
      </w:r>
      <w:r w:rsidR="00B336DB">
        <w:t>O</w:t>
      </w:r>
      <w:r>
        <w:t>r</w:t>
      </w:r>
      <w:r w:rsidR="005D5577">
        <w:t>,</w:t>
      </w:r>
      <w:r>
        <w:t xml:space="preserve"> 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 la phase du  balourd total évolue dans le même sens que la vitesse de rotation</w:t>
      </w:r>
      <m:oMath>
        <m:r>
          <w:rPr>
            <w:rStyle w:val="shorttext"/>
            <w:rFonts w:ascii="Cambria Math" w:hAnsi="Cambria Math"/>
          </w:rPr>
          <m:t xml:space="preserve"> Ω</m:t>
        </m:r>
      </m:oMath>
      <w:r>
        <w:rPr>
          <w:rStyle w:val="shorttext"/>
        </w:rPr>
        <w:t xml:space="preserve"> comme illustré par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3</w:t>
      </w:r>
      <w:r w:rsidRPr="00DC28A6">
        <w:rPr>
          <w:rStyle w:val="shorttext"/>
          <w:b/>
          <w:iCs/>
        </w:rPr>
        <w:fldChar w:fldCharType="end"/>
      </w:r>
      <w:r>
        <w:rPr>
          <w:rStyle w:val="shorttext"/>
          <w:b/>
          <w:iCs/>
        </w:rPr>
        <w:t xml:space="preserve">d. </w:t>
      </w:r>
      <w:r w:rsidRPr="00A64375">
        <w:rPr>
          <w:rStyle w:val="shorttext"/>
          <w:iCs/>
        </w:rPr>
        <w:t>Par conséquent,</w:t>
      </w:r>
      <w:r>
        <w:rPr>
          <w:rStyle w:val="shorttext"/>
          <w:b/>
          <w:iCs/>
        </w:rPr>
        <w:t xml:space="preserve"> </w:t>
      </w:r>
      <w:r>
        <w:rPr>
          <w:rStyle w:val="shorttext"/>
          <w:iCs/>
        </w:rPr>
        <w:t>u</w:t>
      </w:r>
      <w:r w:rsidRPr="00B01964">
        <w:rPr>
          <w:rStyle w:val="shorttext"/>
          <w:iCs/>
        </w:rPr>
        <w:t xml:space="preserve">n capteur de déplacement </w:t>
      </w:r>
      <w:r>
        <w:rPr>
          <w:rStyle w:val="shorttext"/>
          <w:iCs/>
        </w:rPr>
        <w:t>va enregistrer une augmentation continue de l’amplitude des vibrations synchrones et une modification continue du déphasage par rapport à une référence fixée sur le rotor. L’orbite du rotor décrit ainsi une spirale dont le sens dépend de la configuration de la machine. En effet, pour une  déformée modale telle que celle représentée par  la</w:t>
      </w:r>
      <w:r>
        <w:t xml:space="preserve"> </w:t>
      </w:r>
      <w:r w:rsidRPr="0021139D">
        <w:rPr>
          <w:b/>
        </w:rPr>
        <w:fldChar w:fldCharType="begin"/>
      </w:r>
      <w:r w:rsidRPr="0021139D">
        <w:rPr>
          <w:b/>
        </w:rPr>
        <w:instrText xml:space="preserve"> REF _Ref534621903 \h </w:instrText>
      </w:r>
      <w:r w:rsidRPr="008030F3">
        <w:rPr>
          <w:b/>
        </w:rPr>
        <w:instrText xml:space="preserve"> \* MERGEFORMAT </w:instrText>
      </w:r>
      <w:r w:rsidRPr="0021139D">
        <w:rPr>
          <w:b/>
        </w:rPr>
      </w:r>
      <w:r w:rsidRPr="0021139D">
        <w:rPr>
          <w:b/>
        </w:rPr>
        <w:fldChar w:fldCharType="separate"/>
      </w:r>
      <w:r w:rsidR="00381B95" w:rsidRPr="00381B95">
        <w:rPr>
          <w:rStyle w:val="shorttext"/>
          <w:b/>
        </w:rPr>
        <w:t xml:space="preserve">Figure </w:t>
      </w:r>
      <w:r w:rsidR="00381B95" w:rsidRPr="00381B95">
        <w:rPr>
          <w:rStyle w:val="shorttext"/>
          <w:b/>
          <w:iCs/>
          <w:noProof/>
        </w:rPr>
        <w:t>1.1</w:t>
      </w:r>
      <w:r w:rsidR="00381B95" w:rsidRPr="00381B95">
        <w:rPr>
          <w:rStyle w:val="shorttext"/>
          <w:b/>
          <w:iCs/>
          <w:noProof/>
        </w:rPr>
        <w:noBreakHyphen/>
        <w:t>2</w:t>
      </w:r>
      <w:r w:rsidRPr="0021139D">
        <w:rPr>
          <w:b/>
        </w:rPr>
        <w:fldChar w:fldCharType="end"/>
      </w:r>
      <w:r>
        <w:rPr>
          <w:b/>
        </w:rPr>
        <w:t>a</w:t>
      </w:r>
      <w:r>
        <w:t>, (cas où le  disque se situe  entre deux paliers), le sens de la spi</w:t>
      </w:r>
      <w:r w:rsidR="001C67B7">
        <w:t>rale coïncide avec le sens de</w:t>
      </w:r>
      <w:r>
        <w:t xml:space="preserve"> rotation. Pour une configuration avec un disque en porte à faux, la déformation thermique génère un balourd qui est diamétralement opposé au point chaud. Le sens de la spirale évolue alors</w:t>
      </w:r>
      <w:r w:rsidR="001C67B7">
        <w:t xml:space="preserve">  dans le sens opposé à celui</w:t>
      </w:r>
      <w:r>
        <w:t xml:space="preserve"> de la rotation.</w:t>
      </w:r>
    </w:p>
    <w:p w14:paraId="44478DC0" w14:textId="77777777" w:rsidR="008713F0" w:rsidRDefault="008713F0" w:rsidP="008713F0">
      <w:pPr>
        <w:jc w:val="center"/>
      </w:pPr>
      <w:r w:rsidRPr="00C93726">
        <w:rPr>
          <w:noProof/>
          <w:lang w:eastAsia="zh-CN"/>
        </w:rPr>
        <w:drawing>
          <wp:inline distT="0" distB="0" distL="0" distR="0" wp14:anchorId="6D725DDC" wp14:editId="5787A2DA">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0815DB5D" w14:textId="4AC1CCAF" w:rsidR="008713F0" w:rsidRPr="00C93726" w:rsidRDefault="008713F0" w:rsidP="008713F0">
      <w:pPr>
        <w:jc w:val="center"/>
      </w:pPr>
      <w:bookmarkStart w:id="28" w:name="_Ref534797277"/>
      <w:bookmarkStart w:id="29" w:name="_Toc536112178"/>
      <w:bookmarkStart w:id="30" w:name="_Toc3323503"/>
      <w:r w:rsidRPr="00C93726">
        <w:rPr>
          <w:rStyle w:val="shorttext"/>
        </w:rPr>
        <w:t xml:space="preserve">Figure </w:t>
      </w:r>
      <w:r>
        <w:rPr>
          <w:rStyle w:val="shorttext"/>
        </w:rPr>
        <w:fldChar w:fldCharType="begin"/>
      </w:r>
      <w:r>
        <w:rPr>
          <w:rStyle w:val="shorttext"/>
        </w:rPr>
        <w:instrText xml:space="preserve"> STYLEREF 2 \s </w:instrText>
      </w:r>
      <w:r>
        <w:rPr>
          <w:rStyle w:val="shorttext"/>
        </w:rPr>
        <w:fldChar w:fldCharType="separate"/>
      </w:r>
      <w:r w:rsidR="00381B95">
        <w:rPr>
          <w:rStyle w:val="shorttext"/>
          <w:noProof/>
        </w:rPr>
        <w:t>1.1</w:t>
      </w:r>
      <w:r>
        <w:rPr>
          <w:rStyle w:val="shorttext"/>
        </w:rPr>
        <w:fldChar w:fldCharType="end"/>
      </w:r>
      <w:r>
        <w:rPr>
          <w:rStyle w:val="shorttext"/>
        </w:rPr>
        <w:noBreakHyphen/>
      </w:r>
      <w:r>
        <w:rPr>
          <w:rStyle w:val="shorttext"/>
        </w:rPr>
        <w:fldChar w:fldCharType="begin"/>
      </w:r>
      <w:r>
        <w:rPr>
          <w:rStyle w:val="shorttext"/>
        </w:rPr>
        <w:instrText xml:space="preserve"> SEQ Figure \* ARABIC \s 2 </w:instrText>
      </w:r>
      <w:r>
        <w:rPr>
          <w:rStyle w:val="shorttext"/>
        </w:rPr>
        <w:fldChar w:fldCharType="separate"/>
      </w:r>
      <w:r w:rsidR="00381B95">
        <w:rPr>
          <w:rStyle w:val="shorttext"/>
          <w:noProof/>
        </w:rPr>
        <w:t>3</w:t>
      </w:r>
      <w:r>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381B95" w:rsidRPr="00381B95">
        <w:rPr>
          <w:rStyle w:val="shorttext"/>
          <w:b/>
          <w:iCs/>
        </w:rPr>
        <w:t>[10]</w:t>
      </w:r>
      <w:bookmarkEnd w:id="29"/>
      <w:bookmarkEnd w:id="30"/>
      <w:r w:rsidRPr="00FB52BF">
        <w:rPr>
          <w:rStyle w:val="shorttext"/>
          <w:b/>
          <w:iCs/>
        </w:rPr>
        <w:fldChar w:fldCharType="end"/>
      </w:r>
    </w:p>
    <w:p w14:paraId="498D45BE" w14:textId="77777777" w:rsidR="008713F0" w:rsidRDefault="008713F0" w:rsidP="008713F0"/>
    <w:p w14:paraId="4BB96463" w14:textId="68F5EC2F" w:rsidR="008713F0" w:rsidRDefault="008713F0" w:rsidP="008713F0">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81B95">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81B95">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un modèle de dynamique du rotor. Le modèle ainsi développé était constitué de deux équations différentielles non linéaires et couplées qui devaient être résolues numériquement. A l’aide de ce modèle, </w:t>
      </w:r>
      <w:r w:rsidRPr="00742C72">
        <w:rPr>
          <w:rFonts w:asciiTheme="minorHAnsi" w:hAnsiTheme="minorHAnsi"/>
        </w:rPr>
        <w:t>Dimarogonas</w:t>
      </w:r>
      <w:r w:rsidRPr="00AD3FE8">
        <w:t xml:space="preserve"> indiquait que l’effet Newkirk </w:t>
      </w:r>
      <w:r>
        <w:t xml:space="preserve">pouvait mener à </w:t>
      </w:r>
      <w:r w:rsidRPr="00AD3FE8">
        <w:t xml:space="preserve"> </w:t>
      </w:r>
      <w:r>
        <w:t>trois types de comportement dynamique</w:t>
      </w:r>
      <w:r w:rsidRPr="00AD3FE8">
        <w:t>:</w:t>
      </w:r>
      <w:r>
        <w:t xml:space="preserve"> </w:t>
      </w:r>
    </w:p>
    <w:p w14:paraId="224D060E" w14:textId="77777777" w:rsidR="008713F0" w:rsidRDefault="008713F0" w:rsidP="008713F0">
      <w:pPr>
        <w:pStyle w:val="Paragraphedeliste"/>
        <w:numPr>
          <w:ilvl w:val="0"/>
          <w:numId w:val="4"/>
        </w:numPr>
        <w:spacing w:line="360" w:lineRule="auto"/>
        <w:jc w:val="both"/>
      </w:pPr>
      <w:r>
        <w:t>vibration spirale divergente où l’amplitude des vibrations augmente de manière continue et dont  la phase  évolue au cours du temps,</w:t>
      </w:r>
    </w:p>
    <w:p w14:paraId="7FEE03A0" w14:textId="77777777" w:rsidR="008713F0" w:rsidRDefault="008713F0" w:rsidP="008713F0">
      <w:pPr>
        <w:pStyle w:val="Paragraphedeliste"/>
        <w:numPr>
          <w:ilvl w:val="0"/>
          <w:numId w:val="4"/>
        </w:numPr>
        <w:spacing w:line="360" w:lineRule="auto"/>
        <w:jc w:val="both"/>
      </w:pPr>
      <w:r>
        <w:t>vibration cyclique où le niveau de vibration oscille autour d’une amplitude constante dans le temps,</w:t>
      </w:r>
    </w:p>
    <w:p w14:paraId="690E0855" w14:textId="77777777" w:rsidR="008713F0" w:rsidRDefault="008713F0" w:rsidP="008713F0">
      <w:pPr>
        <w:pStyle w:val="Paragraphedeliste"/>
        <w:numPr>
          <w:ilvl w:val="0"/>
          <w:numId w:val="4"/>
        </w:numPr>
        <w:spacing w:line="360" w:lineRule="auto"/>
        <w:jc w:val="both"/>
      </w:pPr>
      <w:r>
        <w:t>vibration spirale stabilisée où l’amplitude des vibrations convergent vers une valeur constante.</w:t>
      </w:r>
    </w:p>
    <w:p w14:paraId="5A62A4C8" w14:textId="77777777" w:rsidR="008713F0" w:rsidRDefault="008713F0" w:rsidP="008713F0">
      <w:pPr>
        <w:spacing w:line="360" w:lineRule="auto"/>
        <w:ind w:firstLine="708"/>
      </w:pPr>
    </w:p>
    <w:p w14:paraId="155868D2" w14:textId="4432F490" w:rsidR="008713F0" w:rsidRPr="00484D76" w:rsidRDefault="008713F0" w:rsidP="008713F0">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81B95">
        <w:rPr>
          <w:b/>
        </w:rPr>
        <w:t>[13]</w:t>
      </w:r>
      <w:r w:rsidRPr="005F508B">
        <w:rPr>
          <w:b/>
        </w:rPr>
        <w:fldChar w:fldCharType="end"/>
      </w:r>
      <w:r>
        <w:t xml:space="preserve"> a constaté l’apparition de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r>
        <w:t xml:space="preserve"> simplificatrices. Dans ce modèle, Kellenberger suppose l’existence d’une relation linéaire entre</w:t>
      </w:r>
      <w:r w:rsidRPr="00075D6B">
        <w:t xml:space="preserve"> l</w:t>
      </w:r>
      <w:r>
        <w:t xml:space="preserve">a flexion thermique du rotor et </w:t>
      </w:r>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7BBA03CC" w14:textId="77777777" w:rsidR="008713F0" w:rsidRPr="00C77822" w:rsidRDefault="008713F0" w:rsidP="008713F0">
      <w:pPr>
        <w:pStyle w:val="Titre3"/>
        <w:spacing w:before="240" w:after="240"/>
        <w:ind w:left="709"/>
      </w:pPr>
      <w:bookmarkStart w:id="31" w:name="_Toc536800373"/>
      <w:bookmarkStart w:id="32" w:name="_Toc3323397"/>
      <w:r>
        <w:t>E</w:t>
      </w:r>
      <w:r w:rsidRPr="00814672">
        <w:t xml:space="preserve">ffet </w:t>
      </w:r>
      <w:r w:rsidRPr="00C65243">
        <w:t>Morton</w:t>
      </w:r>
      <w:bookmarkEnd w:id="31"/>
      <w:bookmarkEnd w:id="32"/>
    </w:p>
    <w:p w14:paraId="2A309C33" w14:textId="6C0D12EB" w:rsidR="008713F0" w:rsidRDefault="008713F0" w:rsidP="008713F0">
      <w:pPr>
        <w:spacing w:line="360" w:lineRule="auto"/>
        <w:ind w:firstLine="708"/>
      </w:pPr>
      <w:r w:rsidRPr="007D42D3">
        <w:t>En 1987</w:t>
      </w:r>
      <w:r>
        <w:t xml:space="preserve">, </w:t>
      </w:r>
      <w:r w:rsidRPr="00195FD5">
        <w:t>Schmied</w:t>
      </w:r>
      <w:r>
        <w:t xml:space="preserve"> </w:t>
      </w:r>
      <w:r w:rsidRPr="002C67E1">
        <w:rPr>
          <w:b/>
        </w:rPr>
        <w:fldChar w:fldCharType="begin"/>
      </w:r>
      <w:r w:rsidRPr="002C67E1">
        <w:rPr>
          <w:b/>
        </w:rPr>
        <w:instrText xml:space="preserve"> REF _Ref533093642 \r \h </w:instrText>
      </w:r>
      <w:r>
        <w:rPr>
          <w:b/>
        </w:rPr>
        <w:instrText xml:space="preserve"> \* MERGEFORMAT </w:instrText>
      </w:r>
      <w:r w:rsidRPr="002C67E1">
        <w:rPr>
          <w:b/>
        </w:rPr>
      </w:r>
      <w:r w:rsidRPr="002C67E1">
        <w:rPr>
          <w:b/>
        </w:rPr>
        <w:fldChar w:fldCharType="separate"/>
      </w:r>
      <w:r w:rsidR="00381B95">
        <w:rPr>
          <w:b/>
        </w:rPr>
        <w:t>[14]</w:t>
      </w:r>
      <w:r w:rsidRPr="002C67E1">
        <w:rPr>
          <w:b/>
        </w:rPr>
        <w:fldChar w:fldCharType="end"/>
      </w:r>
      <w:r>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et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se trouve dans le film mince de lubrifiant dont l’épaisseur varie dans le temps, rend l’analyse de l’effet de Morton plus complexe. </w:t>
      </w:r>
    </w:p>
    <w:p w14:paraId="25E52A5E" w14:textId="41B58481" w:rsidR="008713F0" w:rsidRDefault="008713F0" w:rsidP="008713F0">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représentant  des vibrations synchrones d’un rotor. Il est supposé que la précession du rotor se fait dans le sens direct (sens de la rotation) à vitesse constante donnée. Une zone particulière de la surface du rotor se trouve toujours à l’extérieur de l’orbite. Celle-ci est désignée par le terme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sur une période est plus petite que celle </w:t>
      </w:r>
      <w:r>
        <w:lastRenderedPageBreak/>
        <w:t>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Etant donné que la chaleur générée par le cisaillement visqueux du film mince est proportionnelle au carré de la vitesse de rotation et inversement proportionnelle à l’épaisseur du film. La surface du rotor est donc exposée à un flux de chaleur  non uniforme suivant la direction circonférentielle. Par conséquent, à l’instar de l’effet de Newkirk, une différence de température </w:t>
      </w:r>
      <m:oMath>
        <m:r>
          <m:rPr>
            <m:sty m:val="p"/>
          </m:rPr>
          <w:rPr>
            <w:rFonts w:ascii="Cambria Math" w:hAnsi="Cambria Math"/>
          </w:rPr>
          <m:t>Δ</m:t>
        </m:r>
        <m:r>
          <w:rPr>
            <w:rFonts w:ascii="Cambria Math" w:hAnsi="Cambria Math"/>
          </w:rPr>
          <m:t>T</m:t>
        </m:r>
      </m:oMath>
      <w:r>
        <w:t xml:space="preserve"> existe à la surface du rotor entre le point « chaud » et le point « froid ». Cette différence de</w:t>
      </w:r>
      <w:r w:rsidRPr="006D063A">
        <w:t xml:space="preserve"> </w:t>
      </w:r>
      <w:r>
        <w:t xml:space="preserve">température augmente avec l’amplitude des vibrations. Toutefois, et compte tenu du caractère convectif du transfert de chaleur depuis le film lubrifiant vers le rotor, le point chaud sera déphasé du point haut où l’épaisseur du film moyenne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coïncide avec le point où a lieu le contact,  il n’en est pas de même en ce qui concerne  l’effet de Morton. En effet,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381B95">
        <w:rPr>
          <w:b/>
        </w:rPr>
        <w:t>[4]</w:t>
      </w:r>
      <w:r w:rsidRPr="009C0DCE">
        <w:rPr>
          <w:b/>
        </w:rPr>
        <w:fldChar w:fldCharType="end"/>
      </w:r>
      <w:r>
        <w:t>-</w:t>
      </w:r>
      <w:r w:rsidRPr="00AC6C5B">
        <w:rPr>
          <w:b/>
        </w:rPr>
        <w:fldChar w:fldCharType="begin"/>
      </w:r>
      <w:r w:rsidRPr="00AC6C5B">
        <w:rPr>
          <w:b/>
        </w:rPr>
        <w:instrText xml:space="preserve"> REF _Ref534794246 \r \h  \* MERGEFORMAT </w:instrText>
      </w:r>
      <w:r w:rsidRPr="00AC6C5B">
        <w:rPr>
          <w:b/>
        </w:rPr>
      </w:r>
      <w:r w:rsidRPr="00AC6C5B">
        <w:rPr>
          <w:b/>
        </w:rPr>
        <w:fldChar w:fldCharType="separate"/>
      </w:r>
      <w:r w:rsidR="00381B95">
        <w:rPr>
          <w:b/>
        </w:rPr>
        <w:t>[7]</w:t>
      </w:r>
      <w:r w:rsidRPr="00AC6C5B">
        <w:rPr>
          <w:b/>
        </w:rPr>
        <w:fldChar w:fldCharType="end"/>
      </w:r>
      <w:r>
        <w:t xml:space="preserve">, toutes les études expérimentales confirment que le point chaud est en retard de phase par rapport au point haut d’un angle compris entre 0° et 60°. </w:t>
      </w:r>
    </w:p>
    <w:p w14:paraId="639729D2" w14:textId="77777777" w:rsidR="008713F0" w:rsidRDefault="008713F0" w:rsidP="008713F0">
      <w:pPr>
        <w:keepNext/>
        <w:spacing w:line="360" w:lineRule="auto"/>
        <w:jc w:val="center"/>
      </w:pPr>
      <w:r>
        <w:rPr>
          <w:noProof/>
          <w:lang w:eastAsia="zh-CN"/>
        </w:rPr>
        <w:drawing>
          <wp:inline distT="0" distB="0" distL="0" distR="0" wp14:anchorId="097F6EA0" wp14:editId="78C3930A">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92C36AE" w14:textId="502421E7" w:rsidR="008713F0" w:rsidRPr="00120175" w:rsidRDefault="008713F0" w:rsidP="008713F0">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3323504"/>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Pr>
          <w:rStyle w:val="shorttext"/>
          <w:rFonts w:ascii="Calibri" w:eastAsia="Times New Roman" w:hAnsi="Calibri" w:cs="Times New Roman"/>
          <w:i w:val="0"/>
          <w:iCs w:val="0"/>
          <w:color w:val="auto"/>
          <w:sz w:val="22"/>
          <w:szCs w:val="20"/>
          <w:lang w:eastAsia="fr-FR"/>
        </w:rPr>
        <w:t xml:space="preserve"> </w:t>
      </w:r>
      <w:r w:rsidRPr="006770D4">
        <w:rPr>
          <w:rStyle w:val="shorttext"/>
          <w:rFonts w:ascii="Calibri" w:eastAsia="Times New Roman" w:hAnsi="Calibri" w:cs="Times New Roman"/>
          <w:b/>
          <w:i w:val="0"/>
          <w:iCs w:val="0"/>
          <w:color w:val="auto"/>
          <w:sz w:val="22"/>
          <w:szCs w:val="20"/>
          <w:lang w:eastAsia="fr-FR"/>
        </w:rPr>
        <w:fldChar w:fldCharType="begin"/>
      </w:r>
      <w:r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6770D4">
        <w:rPr>
          <w:rStyle w:val="shorttext"/>
          <w:rFonts w:ascii="Calibri" w:eastAsia="Times New Roman" w:hAnsi="Calibri" w:cs="Times New Roman"/>
          <w:b/>
          <w:i w:val="0"/>
          <w:iCs w:val="0"/>
          <w:color w:val="auto"/>
          <w:sz w:val="22"/>
          <w:szCs w:val="20"/>
          <w:lang w:eastAsia="fr-FR"/>
        </w:rPr>
      </w:r>
      <w:r w:rsidRPr="006770D4">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[4]</w:t>
      </w:r>
      <w:r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703A7F6F" w14:textId="77777777" w:rsidR="008713F0" w:rsidRDefault="008713F0" w:rsidP="008713F0">
      <w:pPr>
        <w:spacing w:line="360" w:lineRule="auto"/>
        <w:ind w:firstLine="708"/>
      </w:pPr>
    </w:p>
    <w:p w14:paraId="0F37B771" w14:textId="77777777" w:rsidR="008713F0" w:rsidRDefault="008713F0" w:rsidP="008713F0">
      <w:pPr>
        <w:keepNext/>
        <w:spacing w:line="360" w:lineRule="auto"/>
        <w:jc w:val="center"/>
      </w:pPr>
      <w:r w:rsidRPr="00FC2D7F">
        <w:rPr>
          <w:noProof/>
          <w:lang w:eastAsia="zh-CN"/>
        </w:rPr>
        <w:drawing>
          <wp:inline distT="0" distB="0" distL="0" distR="0" wp14:anchorId="01ECD934" wp14:editId="76554906">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6785361A" w14:textId="4C38279C" w:rsidR="008713F0" w:rsidRPr="008F42CF"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3323505"/>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7C796B4B" w14:textId="0A65711D" w:rsidR="008713F0" w:rsidRDefault="008713F0" w:rsidP="008713F0">
      <w:pPr>
        <w:spacing w:before="240" w:after="240" w:line="360" w:lineRule="auto"/>
        <w:ind w:firstLine="709"/>
      </w:pPr>
      <w:r>
        <w:lastRenderedPageBreak/>
        <w:t xml:space="preserve">L’existence d’un champ de température non-uniforme  à la surface du rotor </w:t>
      </w:r>
      <w:r w:rsidRPr="00FB1FE0">
        <w:t xml:space="preserve"> engendre une flexion et une dilatation thermique</w:t>
      </w:r>
      <w:r>
        <w:t xml:space="preserve"> comme illustrée par la </w:t>
      </w:r>
      <w:r w:rsidRPr="00FB1FE0">
        <w:rPr>
          <w:b/>
        </w:rPr>
        <w:fldChar w:fldCharType="begin"/>
      </w:r>
      <w:r w:rsidRPr="00FB1FE0">
        <w:rPr>
          <w:b/>
        </w:rPr>
        <w:instrText xml:space="preserve"> REF _Ref534630904 \h  \* MERGEFORMAT </w:instrText>
      </w:r>
      <w:r w:rsidRPr="00FB1FE0">
        <w:rPr>
          <w:b/>
        </w:rPr>
      </w:r>
      <w:r w:rsidRPr="00FB1FE0">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5</w:t>
      </w:r>
      <w:r w:rsidRPr="00FB1FE0">
        <w:rPr>
          <w:b/>
        </w:rPr>
        <w:fldChar w:fldCharType="end"/>
      </w:r>
      <w:r w:rsidRPr="00FB1FE0">
        <w:t>. La dilatation thermique du rotor diminue le jeu radial dans le palier, avec toutes les conséquences qui peuvent en découl</w:t>
      </w:r>
      <w:r>
        <w:t>er comme, entre autres, la modification de la portance et des caractéristiques dynamiques du palier (raideur et amortissement). La flexion thermique du rotor</w:t>
      </w:r>
      <w:r w:rsidRPr="00FB1FE0">
        <w:t xml:space="preserve"> crée un effet similaire à un balourd. Cette source d’excitation communément appelée le balourd thermique 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w:t>
      </w:r>
      <w:r>
        <w:t xml:space="preserve">Elle vient ainsi s’ajouter aux autres sources d’excitation (notamment le balourd mécanique) modifiant de fait </w:t>
      </w:r>
      <w:r w:rsidRPr="00FB1FE0">
        <w:t xml:space="preserve"> l’amplitude et la phase de</w:t>
      </w:r>
      <w:r>
        <w:t>s</w:t>
      </w:r>
      <w:r w:rsidRPr="00FB1FE0">
        <w:t xml:space="preserve"> vibration</w:t>
      </w:r>
      <w:r>
        <w:t>s</w:t>
      </w:r>
      <w:r w:rsidRPr="00FB1FE0">
        <w:t xml:space="preserve"> du rotor. </w:t>
      </w:r>
      <w:r>
        <w:t xml:space="preserve">Dans </w:t>
      </w:r>
      <w:r w:rsidRPr="00FB1FE0">
        <w:t xml:space="preserve">certaines </w:t>
      </w:r>
      <w:r>
        <w:t>conditions de fonctionnement, les</w:t>
      </w:r>
      <w:r w:rsidRPr="00FB1FE0">
        <w:t xml:space="preserve"> vibration</w:t>
      </w:r>
      <w:r>
        <w:t>s</w:t>
      </w:r>
      <w:r w:rsidRPr="00FB1FE0">
        <w:t xml:space="preserve"> synchrone</w:t>
      </w:r>
      <w:r>
        <w:t>s</w:t>
      </w:r>
      <w:r w:rsidRPr="00FB1FE0">
        <w:t xml:space="preserve"> peu</w:t>
      </w:r>
      <w:r>
        <w:t>ven</w:t>
      </w:r>
      <w:r w:rsidRPr="00FB1FE0">
        <w:t>t devenir instable</w:t>
      </w:r>
      <w:r>
        <w:t>s</w:t>
      </w:r>
      <w:r w:rsidRPr="00FB1FE0">
        <w:t>. L’effet Morton peut être synthétisé par la boucle rétroactive représentée</w:t>
      </w:r>
      <w:r>
        <w:t xml:space="preserve"> par</w:t>
      </w:r>
      <w:r w:rsidRPr="00FB1FE0">
        <w:t xml:space="preserve">  la</w:t>
      </w:r>
      <w:r w:rsidRPr="00FB1FE0">
        <w:rPr>
          <w:b/>
        </w:rPr>
        <w:t xml:space="preserve"> </w:t>
      </w:r>
      <w:r w:rsidRPr="00FB1FE0">
        <w:rPr>
          <w:b/>
        </w:rPr>
        <w:fldChar w:fldCharType="begin"/>
      </w:r>
      <w:r w:rsidRPr="00FB1FE0">
        <w:rPr>
          <w:b/>
        </w:rPr>
        <w:instrText xml:space="preserve"> REF _Ref534630975 \h  \* MERGEFORMAT </w:instrText>
      </w:r>
      <w:r w:rsidRPr="00FB1FE0">
        <w:rPr>
          <w:b/>
        </w:rPr>
      </w:r>
      <w:r w:rsidRPr="00FB1FE0">
        <w:rPr>
          <w:b/>
        </w:rPr>
        <w:fldChar w:fldCharType="separate"/>
      </w:r>
      <w:r w:rsidR="00381B95" w:rsidRPr="00381B95">
        <w:rPr>
          <w:rStyle w:val="shorttext"/>
          <w:b/>
          <w:iCs/>
        </w:rPr>
        <w:t xml:space="preserve">Figure </w:t>
      </w:r>
      <w:r w:rsidR="00381B95" w:rsidRPr="00381B95">
        <w:rPr>
          <w:rStyle w:val="shorttext"/>
          <w:b/>
          <w:iCs/>
          <w:noProof/>
        </w:rPr>
        <w:t>1.1</w:t>
      </w:r>
      <w:r w:rsidR="00381B95" w:rsidRPr="00381B95">
        <w:rPr>
          <w:rStyle w:val="shorttext"/>
          <w:b/>
          <w:iCs/>
          <w:noProof/>
        </w:rPr>
        <w:noBreakHyphen/>
        <w:t>6</w:t>
      </w:r>
      <w:r w:rsidRPr="00FB1FE0">
        <w:rPr>
          <w:b/>
        </w:rPr>
        <w:fldChar w:fldCharType="end"/>
      </w:r>
      <w:r w:rsidRPr="00FB1FE0">
        <w:t xml:space="preserve">. </w:t>
      </w:r>
    </w:p>
    <w:p w14:paraId="59161302" w14:textId="77777777" w:rsidR="008713F0" w:rsidRDefault="008713F0" w:rsidP="008713F0">
      <w:pPr>
        <w:keepNext/>
        <w:jc w:val="center"/>
      </w:pPr>
      <w:r w:rsidRPr="00797B54">
        <w:rPr>
          <w:noProof/>
          <w:lang w:eastAsia="zh-CN"/>
        </w:rPr>
        <w:drawing>
          <wp:inline distT="0" distB="0" distL="0" distR="0" wp14:anchorId="40DF60AB" wp14:editId="548C69D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3EE409D2" w14:textId="29F15CBB" w:rsidR="008713F0" w:rsidRPr="00415DD1" w:rsidRDefault="008713F0" w:rsidP="008713F0">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3323506"/>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4D598BD0" w14:textId="45F67477" w:rsidR="008713F0" w:rsidRDefault="008713F0" w:rsidP="008713F0">
      <w:pPr>
        <w:snapToGrid w:val="0"/>
        <w:spacing w:line="360" w:lineRule="auto"/>
        <w:ind w:firstLine="708"/>
      </w:pPr>
      <w:r>
        <w:t xml:space="preserve">Etant donné que toutes les machines tournantes sont naturellement le siège de vibrations synchrones plus ou moins prononcées, l’effet Morton pourrait apparaître sur toutes celles qui sont supportées par des paliers hydrodynamiques </w:t>
      </w:r>
      <w:r w:rsidRPr="009024DC">
        <w:rPr>
          <w:b/>
        </w:rPr>
        <w:fldChar w:fldCharType="begin"/>
      </w:r>
      <w:r w:rsidRPr="009024DC">
        <w:rPr>
          <w:b/>
        </w:rPr>
        <w:instrText xml:space="preserve"> REF _Ref534794246 \r \h </w:instrText>
      </w:r>
      <w:r>
        <w:rPr>
          <w:b/>
        </w:rPr>
        <w:instrText xml:space="preserve"> \* MERGEFORMAT </w:instrText>
      </w:r>
      <w:r w:rsidRPr="009024DC">
        <w:rPr>
          <w:b/>
        </w:rPr>
      </w:r>
      <w:r w:rsidRPr="009024DC">
        <w:rPr>
          <w:b/>
        </w:rPr>
        <w:fldChar w:fldCharType="separate"/>
      </w:r>
      <w:r w:rsidR="00381B95">
        <w:rPr>
          <w:b/>
        </w:rPr>
        <w:t>[7]</w:t>
      </w:r>
      <w:r w:rsidRPr="009024DC">
        <w:rPr>
          <w:b/>
        </w:rPr>
        <w:fldChar w:fldCharType="end"/>
      </w:r>
      <w:r>
        <w:t>. Toutefois, la plupart des machines ne sont pas concernées et leurs niveaux vibratoires restent stables. Il en résulte que seules certaines conditions particulières peuvent déclencher cette instabilité. En revanche,</w:t>
      </w:r>
      <w:r w:rsidRPr="00C8231C">
        <w:t xml:space="preserve"> </w:t>
      </w:r>
      <w:r>
        <w:t>son</w:t>
      </w:r>
      <w:r w:rsidRPr="00C8231C">
        <w:t xml:space="preserve"> </w:t>
      </w:r>
      <w:r>
        <w:t>identification</w:t>
      </w:r>
      <w:r w:rsidRPr="00C8231C">
        <w:t xml:space="preserve"> </w:t>
      </w:r>
      <w:r>
        <w:t xml:space="preserve">est difficile du </w:t>
      </w:r>
      <w:r w:rsidRPr="00C8231C">
        <w:t>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7F55922F" w14:textId="77777777" w:rsidR="008713F0" w:rsidRDefault="008713F0" w:rsidP="008713F0">
      <w:pPr>
        <w:pStyle w:val="Titre2"/>
        <w:ind w:left="709"/>
      </w:pPr>
      <w:bookmarkStart w:id="42" w:name="_Toc534294728"/>
      <w:bookmarkStart w:id="43" w:name="_Ref536449148"/>
      <w:bookmarkStart w:id="44" w:name="_Toc536800374"/>
      <w:bookmarkStart w:id="45" w:name="_Toc3323398"/>
      <w:r>
        <w:t>Etudes</w:t>
      </w:r>
      <w:r w:rsidRPr="00DE7318">
        <w:t xml:space="preserve"> </w:t>
      </w:r>
      <w:r>
        <w:t>expérimentales</w:t>
      </w:r>
      <w:bookmarkEnd w:id="42"/>
      <w:r>
        <w:t xml:space="preserve"> et cas industriels</w:t>
      </w:r>
      <w:bookmarkEnd w:id="43"/>
      <w:bookmarkEnd w:id="44"/>
      <w:bookmarkEnd w:id="45"/>
    </w:p>
    <w:p w14:paraId="10D61D4C" w14:textId="77777777" w:rsidR="008713F0" w:rsidRPr="00B047AB" w:rsidRDefault="008713F0" w:rsidP="008713F0"/>
    <w:p w14:paraId="012EA8C8" w14:textId="7A7FDD41" w:rsidR="008713F0" w:rsidRDefault="008713F0" w:rsidP="008713F0">
      <w:pPr>
        <w:spacing w:line="360" w:lineRule="auto"/>
        <w:ind w:firstLine="708"/>
      </w:pPr>
      <w:r w:rsidRPr="00715421">
        <w:rPr>
          <w:lang w:eastAsia="zh-CN"/>
        </w:rPr>
        <w:t>En 1975,</w:t>
      </w:r>
      <w:r>
        <w:rPr>
          <w:lang w:eastAsia="zh-CN"/>
        </w:rPr>
        <w:t xml:space="preserve"> </w:t>
      </w:r>
      <w:r w:rsidRPr="00A22718">
        <w:t>Morton</w:t>
      </w:r>
      <w:r>
        <w:t xml:space="preserve"> </w:t>
      </w:r>
      <w:r w:rsidRPr="0063489E">
        <w:rPr>
          <w:b/>
        </w:rPr>
        <w:fldChar w:fldCharType="begin"/>
      </w:r>
      <w:r w:rsidRPr="0063489E">
        <w:rPr>
          <w:b/>
        </w:rPr>
        <w:instrText xml:space="preserve"> REF _Ref534880291 \r \h  \* MERGEFORMAT </w:instrText>
      </w:r>
      <w:r w:rsidRPr="0063489E">
        <w:rPr>
          <w:b/>
        </w:rPr>
      </w:r>
      <w:r w:rsidRPr="0063489E">
        <w:rPr>
          <w:b/>
        </w:rPr>
        <w:fldChar w:fldCharType="separate"/>
      </w:r>
      <w:r w:rsidR="00381B95">
        <w:rPr>
          <w:b/>
        </w:rPr>
        <w:t>[2]</w:t>
      </w:r>
      <w:r w:rsidRPr="0063489E">
        <w:rPr>
          <w:b/>
        </w:rPr>
        <w:fldChar w:fldCharType="end"/>
      </w:r>
      <w:r w:rsidRPr="00A22718">
        <w:t xml:space="preserve"> a construit un banc d’essai</w:t>
      </w:r>
      <w:r>
        <w:t xml:space="preserve"> équipé d’un disque lubrifié par un film fluide et monté en porte-à-faux sur un rotor opérant à une vitesse de</w:t>
      </w:r>
      <w:r w:rsidRPr="00A22718">
        <w:t xml:space="preserve"> 1800 tr/min. Il a également installé 12 thermocouples</w:t>
      </w:r>
      <w:r>
        <w:t xml:space="preserve"> répartis uniformément le long de la circonférence du disque</w:t>
      </w:r>
      <w:r w:rsidRPr="00A22718">
        <w:t xml:space="preserve"> afin de mesurer la température</w:t>
      </w:r>
      <w:r>
        <w:t xml:space="preserve"> à sa surface.</w:t>
      </w:r>
      <w:r w:rsidRPr="00A22718">
        <w:t xml:space="preserve"> Il a</w:t>
      </w:r>
      <w:r>
        <w:t xml:space="preserve"> ainsi</w:t>
      </w:r>
      <w:r w:rsidRPr="00A22718">
        <w:t xml:space="preserve"> constaté qu’une différence</w:t>
      </w:r>
      <w:r>
        <w:t xml:space="preserve"> de température</w:t>
      </w:r>
      <w:r w:rsidRPr="00A22718">
        <w:t xml:space="preserve"> non-négligeable </w:t>
      </w:r>
      <w:r>
        <w:t xml:space="preserve">existait </w:t>
      </w:r>
      <w:r w:rsidRPr="00A22718">
        <w:t>dans la direction circonférentielle lors du fonctionnement du rotor même</w:t>
      </w:r>
      <w:r>
        <w:t xml:space="preserve"> à faible niveau vibratoire.</w:t>
      </w:r>
      <w:r w:rsidRPr="006C2807">
        <w:rPr>
          <w:lang w:eastAsia="zh-CN"/>
        </w:rPr>
        <w:t xml:space="preserve"> </w:t>
      </w:r>
    </w:p>
    <w:p w14:paraId="760DAEA9" w14:textId="3B7B15F8" w:rsidR="008713F0" w:rsidRDefault="008713F0" w:rsidP="008713F0">
      <w:pPr>
        <w:spacing w:line="360" w:lineRule="auto"/>
        <w:ind w:firstLine="708"/>
      </w:pPr>
      <w:r w:rsidRPr="005142B2">
        <w:lastRenderedPageBreak/>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81B95">
        <w:rPr>
          <w:b/>
        </w:rPr>
        <w:t>[3]</w:t>
      </w:r>
      <w:r w:rsidRPr="003240A0">
        <w:rPr>
          <w:b/>
        </w:rPr>
        <w:fldChar w:fldCharType="end"/>
      </w:r>
      <w:r w:rsidRPr="00E81C93">
        <w:t xml:space="preserve"> a</w:t>
      </w:r>
      <w:r>
        <w:t xml:space="preserve"> poursuivi</w:t>
      </w:r>
      <w:r w:rsidRPr="00E81C93">
        <w:t xml:space="preserve"> </w:t>
      </w:r>
      <w:r>
        <w:t>l’analyse de</w:t>
      </w:r>
      <w:r w:rsidRPr="00E81C93">
        <w:t xml:space="preserve"> cette différence de la température </w:t>
      </w:r>
      <w:r>
        <w:t xml:space="preserve">et a découvert, expérimentalement, qu’elle pouvait augmenter le niveau vibratoire sous certaines conditions. </w:t>
      </w:r>
    </w:p>
    <w:p w14:paraId="05F27778" w14:textId="2445E9C5" w:rsidR="008713F0" w:rsidRDefault="008713F0" w:rsidP="008713F0">
      <w:pPr>
        <w:spacing w:before="240" w:line="360" w:lineRule="auto"/>
        <w:ind w:firstLine="709"/>
      </w:pPr>
      <w:r w:rsidRPr="00B90B39">
        <w:t>En 1994,</w:t>
      </w:r>
      <w:r w:rsidRPr="00A22718">
        <w:t xml:space="preserve"> De Jongh 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381B95">
        <w:rPr>
          <w:b/>
        </w:rPr>
        <w:t>[15]</w:t>
      </w:r>
      <w:r w:rsidRPr="005F1FAA">
        <w:rPr>
          <w:b/>
        </w:rPr>
        <w:fldChar w:fldCharType="end"/>
      </w:r>
      <w:r>
        <w:t xml:space="preserve"> ont étudié le problème des</w:t>
      </w:r>
      <w:r w:rsidRPr="00A22718">
        <w:t xml:space="preserve"> vibration</w:t>
      </w:r>
      <w:r>
        <w:t>s</w:t>
      </w:r>
      <w:r w:rsidRPr="00A22718">
        <w:t xml:space="preserve"> </w:t>
      </w:r>
      <w:r>
        <w:t>spirales</w:t>
      </w:r>
      <w:r w:rsidRPr="00A22718">
        <w:t xml:space="preserve"> </w:t>
      </w:r>
      <w:r>
        <w:t xml:space="preserve">rencontrées </w:t>
      </w:r>
      <w:r w:rsidRPr="00A22718">
        <w:t>dans</w:t>
      </w:r>
      <w:r>
        <w:t xml:space="preserve"> le cas d’un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Des vibrations synchrones instables apparaissaient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causes de l’effet de Newkirk) </w:t>
      </w:r>
      <w:r w:rsidRPr="00A22718">
        <w:t>ce qui montr</w:t>
      </w:r>
      <w:r>
        <w:t>ait</w:t>
      </w:r>
      <w:r w:rsidRPr="00A22718">
        <w:t xml:space="preserve"> que la </w:t>
      </w:r>
      <w:r>
        <w:t>source n’était pas le contact entre le rotor et le stator</w:t>
      </w:r>
      <w:r w:rsidRPr="00A22718">
        <w:t>. Enfin, la solution technique trouvée pour</w:t>
      </w:r>
      <w:r>
        <w:t xml:space="preserve"> résoudre le problème de</w:t>
      </w:r>
      <w:r w:rsidRPr="00A22718">
        <w:t xml:space="preserve"> cette instabilité </w:t>
      </w:r>
      <w:r>
        <w:t>a été</w:t>
      </w:r>
      <w:r w:rsidRPr="00A22718">
        <w:t xml:space="preserve"> d’alléger la partie en porte-à-faux et l’accouplement du compresseur en remplaçant les</w:t>
      </w:r>
      <w:r>
        <w:t xml:space="preserve"> parties</w:t>
      </w:r>
      <w:r w:rsidRPr="00A22718">
        <w:t xml:space="preserve"> en acier par </w:t>
      </w:r>
      <w:r>
        <w:t>d’autres en</w:t>
      </w:r>
      <w:r w:rsidRPr="00A22718">
        <w:t xml:space="preserve"> titane. </w:t>
      </w:r>
    </w:p>
    <w:p w14:paraId="41DDEF2A" w14:textId="517B1621" w:rsidR="008713F0" w:rsidRPr="00FE72D9" w:rsidRDefault="008713F0" w:rsidP="008713F0">
      <w:pPr>
        <w:spacing w:line="360" w:lineRule="auto"/>
        <w:ind w:firstLine="708"/>
      </w:pPr>
      <w:r>
        <w:t xml:space="preserve">Afin de reproduire ce comportement vibratoire instable en laboratoire, </w:t>
      </w:r>
      <w:r w:rsidRPr="00A22718">
        <w:t xml:space="preserve">De Jongh </w:t>
      </w:r>
      <w:r>
        <w:t xml:space="preserve">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381B95">
        <w:rPr>
          <w:b/>
        </w:rPr>
        <w:t>[15]</w:t>
      </w:r>
      <w:r w:rsidRPr="005F1FAA">
        <w:rPr>
          <w:b/>
        </w:rPr>
        <w:fldChar w:fldCharType="end"/>
      </w:r>
      <w:r>
        <w:rPr>
          <w:b/>
        </w:rPr>
        <w:t xml:space="preserve"> </w:t>
      </w:r>
      <w:r>
        <w:t xml:space="preserve">ont réalisé un banc d’essai représentatif du compresseur en question et ont identifié que la source du problème était un échauffement non uniforme du rotor au niveau du palier à patins oscillants. Ce diagnostic a été </w:t>
      </w:r>
      <w:r w:rsidRPr="00A22718">
        <w:t xml:space="preserve">vérifié par </w:t>
      </w:r>
      <w:r>
        <w:t xml:space="preserve">la mesure des températures à la surface du rotor au droit du </w:t>
      </w:r>
      <w:r w:rsidRPr="00A22718">
        <w:t>palier</w:t>
      </w:r>
      <w:r>
        <w:t xml:space="preserve"> situé du côté opposé du  moteur</w:t>
      </w:r>
      <w:r w:rsidRPr="00A22718">
        <w:t xml:space="preserve">. </w:t>
      </w:r>
      <w:r>
        <w:t xml:space="preserve">Les températures à la surface du rotor ont été mesurées par </w:t>
      </w:r>
      <w:r w:rsidRPr="00A22718">
        <w:t xml:space="preserve">4 capteurs de température </w:t>
      </w:r>
      <w:r>
        <w:t>montés à l’intérieur</w:t>
      </w:r>
      <w:r w:rsidRPr="00A22718">
        <w:t xml:space="preserve"> </w:t>
      </w:r>
      <w:r>
        <w:t xml:space="preserve">du </w:t>
      </w:r>
      <w:r w:rsidRPr="00A22718">
        <w:t>rotor</w:t>
      </w:r>
      <w:r>
        <w:t xml:space="preserve"> en utilisant un collecteur tournant.</w:t>
      </w:r>
      <w:r w:rsidRPr="00A22718">
        <w:t xml:space="preserve"> </w:t>
      </w:r>
      <w:r>
        <w:t xml:space="preserve">Les résultats expérimentaux ont montré que le rotor était stable lorsque la différence de température était inférieure à  3°C. </w:t>
      </w:r>
      <w:r w:rsidRPr="00FB1FE0">
        <w:t>Cette différence de température augmentait avec la vitesse de rotation</w:t>
      </w:r>
      <w:r>
        <w:t xml:space="preserve"> et engendrait des vibrations</w:t>
      </w:r>
      <w:r w:rsidRPr="00FB1FE0">
        <w:t xml:space="preserve"> spirale</w:t>
      </w:r>
      <w:r>
        <w:t>s divergentes</w:t>
      </w:r>
      <w:r w:rsidRPr="00FB1FE0">
        <w:t xml:space="preserve"> limit</w:t>
      </w:r>
      <w:r>
        <w:t xml:space="preserve">ant de fait </w:t>
      </w:r>
      <w:r w:rsidRPr="00FB1FE0">
        <w:t xml:space="preserve">la vitesse de fonctionnement. L’instabilité apparaissait de manière non répétitive. </w:t>
      </w:r>
      <w:r>
        <w:t xml:space="preserve">Grâce à ces essais, ils ont pu montrer que l’apparition de l’effet Morton instable était corrélée à l’augmentation de la différence de température à la surface du rotor. </w:t>
      </w:r>
    </w:p>
    <w:p w14:paraId="7A2CFD6A" w14:textId="521C63D7" w:rsidR="008713F0" w:rsidRDefault="008713F0" w:rsidP="008713F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81B95">
        <w:rPr>
          <w:b/>
        </w:rPr>
        <w:t>[16]</w:t>
      </w:r>
      <w:r w:rsidRPr="004A32CA">
        <w:rPr>
          <w:b/>
        </w:rPr>
        <w:fldChar w:fldCharType="end"/>
      </w:r>
      <w:r>
        <w:rPr>
          <w:b/>
        </w:rPr>
        <w:t xml:space="preserve"> </w:t>
      </w:r>
      <w:r w:rsidRPr="00620A4B">
        <w:t xml:space="preserve">ont publié une </w:t>
      </w:r>
      <w:r>
        <w:t>étude concernant un turbodétende</w:t>
      </w:r>
      <w:r w:rsidRPr="00620A4B">
        <w:t>ur</w:t>
      </w:r>
      <w:r>
        <w:t xml:space="preserve"> couplé avec un compresseur. Le turbo-détenteur possédait des disques massifs  en porte-à-faux et un rotor rigide qui fonctionnait à des vitesses élevées proches de 18600 tr/min. Lors d’un essai,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 suite à un léger</w:t>
      </w:r>
      <w:r w:rsidRPr="007C07AF">
        <w:t xml:space="preserve"> </w:t>
      </w:r>
      <w:r>
        <w:t xml:space="preserve"> dépassement de </w:t>
      </w:r>
      <w:r w:rsidRPr="007C07AF">
        <w:t>la vitesse nominale</w:t>
      </w:r>
      <w:r>
        <w:t xml:space="preserve"> (</w:t>
      </w:r>
      <w:r w:rsidRPr="00727BC6">
        <w:rPr>
          <w:b/>
        </w:rPr>
        <w:fldChar w:fldCharType="begin"/>
      </w:r>
      <w:r w:rsidRPr="00727BC6">
        <w:rPr>
          <w:b/>
        </w:rPr>
        <w:instrText xml:space="preserve"> REF _Ref534302406 \h  \* MERGEFORMAT </w:instrText>
      </w:r>
      <w:r w:rsidRPr="00727BC6">
        <w:rPr>
          <w:b/>
        </w:rPr>
      </w:r>
      <w:r w:rsidRPr="00727BC6">
        <w:rPr>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2</w:t>
      </w:r>
      <w:r w:rsidRPr="00727BC6">
        <w:rPr>
          <w:b/>
        </w:rPr>
        <w:fldChar w:fldCharType="end"/>
      </w:r>
      <w:r w:rsidRPr="0097606A">
        <w:rPr>
          <w:rStyle w:val="shorttext"/>
        </w:rPr>
        <w:t>)</w:t>
      </w:r>
      <w:r>
        <w:t xml:space="preserve">. Les diagrammes polaires de l’amplitude et de la phase mesurés proches  de la vitesse nominale sont présentés par  la </w:t>
      </w:r>
      <w:r w:rsidRPr="00800A93">
        <w:rPr>
          <w:b/>
        </w:rPr>
        <w:fldChar w:fldCharType="begin"/>
      </w:r>
      <w:r w:rsidRPr="00800A93">
        <w:rPr>
          <w:b/>
        </w:rPr>
        <w:instrText xml:space="preserve"> REF _Ref534631936 \h  \* MERGEFORMAT </w:instrText>
      </w:r>
      <w:r w:rsidRPr="00800A93">
        <w:rPr>
          <w:b/>
        </w:rPr>
      </w:r>
      <w:r w:rsidRPr="00800A93">
        <w:rPr>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1</w:t>
      </w:r>
      <w:r w:rsidRPr="00800A93">
        <w:rPr>
          <w:b/>
        </w:rPr>
        <w:fldChar w:fldCharType="end"/>
      </w:r>
      <w:r>
        <w:rPr>
          <w:b/>
        </w:rPr>
        <w:t xml:space="preserve">. </w:t>
      </w:r>
      <w:r>
        <w:t xml:space="preserve">Ils montrent des variations significatives suivant </w:t>
      </w:r>
      <w:r w:rsidRPr="00A90D7C">
        <w:t>une</w:t>
      </w:r>
      <w:r>
        <w:rPr>
          <w:rStyle w:val="shorttext"/>
        </w:rPr>
        <w:t xml:space="preserve"> courbe spirale et divergente. L</w:t>
      </w:r>
      <w:r w:rsidRPr="00A22718">
        <w:t xml:space="preserve">a </w:t>
      </w:r>
      <w:r w:rsidRPr="007B6170">
        <w:rPr>
          <w:rStyle w:val="shorttext"/>
          <w:b/>
        </w:rPr>
        <w:fldChar w:fldCharType="begin"/>
      </w:r>
      <w:r w:rsidRPr="007B6170">
        <w:rPr>
          <w:b/>
        </w:rPr>
        <w:instrText xml:space="preserve"> REF _Ref534302406 \h </w:instrText>
      </w:r>
      <w:r w:rsidRPr="007B6170">
        <w:rPr>
          <w:rStyle w:val="shorttext"/>
          <w:b/>
        </w:rPr>
        <w:instrText xml:space="preserve"> \* MERGEFORMAT </w:instrText>
      </w:r>
      <w:r w:rsidRPr="007B6170">
        <w:rPr>
          <w:rStyle w:val="shorttext"/>
          <w:b/>
        </w:rPr>
      </w:r>
      <w:r w:rsidRPr="007B6170">
        <w:rPr>
          <w:rStyle w:val="shorttext"/>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2</w:t>
      </w:r>
      <w:r w:rsidRPr="007B6170">
        <w:rPr>
          <w:rStyle w:val="shorttext"/>
          <w:b/>
        </w:rPr>
        <w:fldChar w:fldCharType="end"/>
      </w:r>
      <w:r>
        <w:rPr>
          <w:rStyle w:val="shorttext"/>
          <w:b/>
        </w:rPr>
        <w:t xml:space="preserve"> </w:t>
      </w:r>
      <w:r>
        <w:t xml:space="preserve">montre l’augmentation rapide de l’amplitude synchrone une fois la vitesse critique atteinte et, surtout, sa diminution progressive avec la diminution de la vitesse de rotation. Le </w:t>
      </w:r>
      <w:r w:rsidRPr="00A22718">
        <w:t>niveau élevé de</w:t>
      </w:r>
      <w:r>
        <w:t>s</w:t>
      </w:r>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w:t>
      </w:r>
      <w:r>
        <w:lastRenderedPageBreak/>
        <w:t xml:space="preserve">indique que l’échauffement du rotor est la source des vibrations synchrones car l’échelle de temps des phénomènes thermiques est beaucoup plus grande que celle des vibrations synchrones. </w:t>
      </w:r>
    </w:p>
    <w:p w14:paraId="2B02BF93" w14:textId="77777777" w:rsidR="008713F0" w:rsidRDefault="008713F0" w:rsidP="008713F0">
      <w:pPr>
        <w:keepNext/>
        <w:spacing w:line="360" w:lineRule="auto"/>
        <w:jc w:val="center"/>
      </w:pPr>
      <w:r>
        <w:rPr>
          <w:noProof/>
          <w:lang w:eastAsia="zh-CN"/>
        </w:rPr>
        <w:drawing>
          <wp:inline distT="0" distB="0" distL="0" distR="0" wp14:anchorId="29C568A0" wp14:editId="154B7DD9">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237C2BD1" w14:textId="73D07098" w:rsidR="008713F0" w:rsidRPr="00EF05E6" w:rsidRDefault="008713F0" w:rsidP="008713F0">
      <w:pPr>
        <w:pStyle w:val="Lgende"/>
        <w:jc w:val="center"/>
        <w:rPr>
          <w:rFonts w:ascii="Calibri" w:eastAsia="Times New Roman" w:hAnsi="Calibri" w:cs="Times New Roman"/>
          <w:i w:val="0"/>
          <w:iCs w:val="0"/>
          <w:color w:val="auto"/>
          <w:sz w:val="22"/>
          <w:szCs w:val="20"/>
          <w:lang w:eastAsia="fr-FR"/>
        </w:rPr>
      </w:pPr>
      <w:bookmarkStart w:id="46" w:name="_Ref534631936"/>
      <w:bookmarkStart w:id="47" w:name="_Toc536112183"/>
      <w:bookmarkStart w:id="48" w:name="_Toc3323507"/>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DA9BA5A" w14:textId="77777777" w:rsidR="008713F0" w:rsidRDefault="008713F0" w:rsidP="008713F0">
      <w:pPr>
        <w:keepNext/>
        <w:jc w:val="center"/>
      </w:pPr>
      <w:r>
        <w:rPr>
          <w:noProof/>
          <w:lang w:eastAsia="zh-CN"/>
        </w:rPr>
        <w:drawing>
          <wp:inline distT="0" distB="0" distL="0" distR="0" wp14:anchorId="0C279865" wp14:editId="660E14C2">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235F0F33" w14:textId="26B96AAC" w:rsidR="008713F0" w:rsidRDefault="008713F0" w:rsidP="008713F0">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9" w:name="_Ref534302406"/>
      <w:bookmarkStart w:id="50" w:name="_Toc536112182"/>
      <w:bookmarkStart w:id="51" w:name="_Toc3323508"/>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4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0"/>
      <w:bookmarkEnd w:id="51"/>
    </w:p>
    <w:p w14:paraId="10D6DECA" w14:textId="7A0AA518" w:rsidR="008713F0" w:rsidRPr="00EF05E6" w:rsidRDefault="008713F0" w:rsidP="008713F0">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81B95">
        <w:rPr>
          <w:b/>
        </w:rPr>
        <w:t>[17]</w:t>
      </w:r>
      <w:r w:rsidRPr="00DD0321">
        <w:rPr>
          <w:b/>
        </w:rPr>
        <w:fldChar w:fldCharType="end"/>
      </w:r>
      <w:r>
        <w:t xml:space="preserve"> ont étudié le prototype d’une </w:t>
      </w:r>
      <w:r>
        <w:rPr>
          <w:rStyle w:val="shorttext"/>
        </w:rPr>
        <w:t xml:space="preserve">machine électrique qui équipée  d’un disque massif en porte-à-faux. Durant un </w:t>
      </w:r>
      <w:r w:rsidRPr="006F4AC6">
        <w:rPr>
          <w:rStyle w:val="shorttext"/>
        </w:rPr>
        <w:t>test</w:t>
      </w:r>
      <w:r>
        <w:rPr>
          <w:rStyle w:val="shorttext"/>
        </w:rPr>
        <w:t xml:space="preserve"> à vitesse constante de 4150 tr/min, les vibrations du rotor étaient mesurées suivant deux plans en utilisant deux capteurs/plan montés à 90 degrés. Les amplitudes synchrones mesurées au cours du temps sont illustrées sur la </w:t>
      </w:r>
      <w:r w:rsidRPr="00F62454">
        <w:rPr>
          <w:rStyle w:val="shorttext"/>
          <w:b/>
        </w:rPr>
        <w:fldChar w:fldCharType="begin"/>
      </w:r>
      <w:r w:rsidRPr="00F62454">
        <w:rPr>
          <w:rStyle w:val="shorttext"/>
          <w:b/>
        </w:rPr>
        <w:instrText xml:space="preserve"> REF _Ref534302420 \h  \* MERGEFORMAT </w:instrText>
      </w:r>
      <w:r w:rsidRPr="00F62454">
        <w:rPr>
          <w:rStyle w:val="shorttext"/>
          <w:b/>
        </w:rPr>
      </w:r>
      <w:r w:rsidRPr="00F62454">
        <w:rPr>
          <w:rStyle w:val="shorttext"/>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3</w:t>
      </w:r>
      <w:r w:rsidRPr="00F62454">
        <w:rPr>
          <w:rStyle w:val="shorttext"/>
          <w:b/>
        </w:rPr>
        <w:fldChar w:fldCharType="end"/>
      </w:r>
      <w:r>
        <w:rPr>
          <w:rStyle w:val="shorttext"/>
          <w:b/>
        </w:rPr>
        <w:t xml:space="preserve"> </w:t>
      </w:r>
      <w:r>
        <w:rPr>
          <w:rStyle w:val="shorttext"/>
        </w:rPr>
        <w:t xml:space="preserve">et </w:t>
      </w:r>
      <w:r w:rsidRPr="00343837">
        <w:rPr>
          <w:rStyle w:val="shorttext"/>
        </w:rPr>
        <w:t>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4</w:t>
      </w:r>
      <w:r w:rsidRPr="00F62454">
        <w:rPr>
          <w:rStyle w:val="shorttext"/>
          <w:b/>
        </w:rPr>
        <w:fldChar w:fldCharType="end"/>
      </w:r>
      <w:r w:rsidRPr="00343837">
        <w:rPr>
          <w:rStyle w:val="shorttext"/>
        </w:rPr>
        <w:t>.</w:t>
      </w:r>
      <w:r>
        <w:rPr>
          <w:rStyle w:val="shorttext"/>
        </w:rPr>
        <w:t xml:space="preserve"> L’amplitude synchrone augmentait lentement pendant les deux premières heures de fonctionnement avant de devenir, soudainement, excessive déclenchant ainsi l’arrêt d’urgence de la machine. En plus, le </w:t>
      </w:r>
      <w:r>
        <w:rPr>
          <w:szCs w:val="22"/>
        </w:rPr>
        <w:t xml:space="preserve">phénomène des vibrations cycliques a également été constaté dans ce cas avant l’apparition de  l’instabilité vibratoire. </w:t>
      </w:r>
      <w:r>
        <w:rPr>
          <w:rStyle w:val="shorttext"/>
        </w:rPr>
        <w:t>Les vibrations spirales divergentes mesurées dans le temps sont illustrées sur</w:t>
      </w:r>
      <w:r w:rsidRPr="00343837">
        <w:rPr>
          <w:rStyle w:val="shorttext"/>
        </w:rPr>
        <w:t xml:space="preserve"> 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4</w:t>
      </w:r>
      <w:r w:rsidRPr="00F62454">
        <w:rPr>
          <w:rStyle w:val="shorttext"/>
          <w:b/>
        </w:rPr>
        <w:fldChar w:fldCharType="end"/>
      </w:r>
      <w:r>
        <w:rPr>
          <w:rStyle w:val="shorttext"/>
        </w:rPr>
        <w:t>.</w:t>
      </w:r>
    </w:p>
    <w:p w14:paraId="1E2D94E5" w14:textId="77777777" w:rsidR="008713F0" w:rsidRDefault="008713F0" w:rsidP="008713F0">
      <w:pPr>
        <w:keepNext/>
        <w:spacing w:line="360" w:lineRule="auto"/>
        <w:jc w:val="center"/>
      </w:pPr>
      <w:r w:rsidRPr="00910663">
        <w:rPr>
          <w:rStyle w:val="shorttext"/>
          <w:noProof/>
          <w:lang w:eastAsia="zh-CN"/>
        </w:rPr>
        <w:lastRenderedPageBreak/>
        <w:drawing>
          <wp:inline distT="0" distB="0" distL="0" distR="0" wp14:anchorId="453F4DEA" wp14:editId="289CD204">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55B5E0CB" w14:textId="318C221E" w:rsidR="008713F0" w:rsidRDefault="008713F0" w:rsidP="008713F0">
      <w:pPr>
        <w:pStyle w:val="Lgende"/>
        <w:jc w:val="center"/>
        <w:rPr>
          <w:rStyle w:val="shorttext"/>
        </w:rPr>
      </w:pPr>
      <w:bookmarkStart w:id="52" w:name="_Ref534302420"/>
      <w:bookmarkStart w:id="53" w:name="_Toc536112184"/>
      <w:bookmarkStart w:id="54" w:name="_Toc3323509"/>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bookmarkEnd w:id="5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D7DB027" w14:textId="77777777" w:rsidR="008713F0" w:rsidRDefault="008713F0" w:rsidP="008713F0">
      <w:pPr>
        <w:keepNext/>
        <w:spacing w:line="360" w:lineRule="auto"/>
        <w:jc w:val="center"/>
      </w:pPr>
      <w:r w:rsidRPr="00CC5642">
        <w:rPr>
          <w:rStyle w:val="shorttext"/>
          <w:noProof/>
          <w:lang w:eastAsia="zh-CN"/>
        </w:rPr>
        <w:drawing>
          <wp:inline distT="0" distB="0" distL="0" distR="0" wp14:anchorId="2331AC49" wp14:editId="43AB3546">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19DB8AEF" w14:textId="3D2B33E5" w:rsidR="008713F0" w:rsidRPr="007A2CFA"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55" w:name="_Ref534632017"/>
      <w:bookmarkStart w:id="56" w:name="_Toc536112185"/>
      <w:bookmarkStart w:id="57" w:name="_Toc3323510"/>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5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6"/>
      <w:bookmarkEnd w:id="57"/>
    </w:p>
    <w:p w14:paraId="166DA03C" w14:textId="7A0CD06B" w:rsidR="008713F0" w:rsidRDefault="008713F0" w:rsidP="008713F0">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81B95">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81B95">
        <w:rPr>
          <w:b/>
        </w:rPr>
        <w:t>[17]</w:t>
      </w:r>
      <w:r w:rsidRPr="00DD0321">
        <w:rPr>
          <w:b/>
        </w:rPr>
        <w:fldChar w:fldCharType="end"/>
      </w:r>
      <w:r>
        <w:rPr>
          <w:b/>
        </w:rPr>
        <w:t xml:space="preserve"> </w:t>
      </w:r>
      <w:r>
        <w:rPr>
          <w:szCs w:val="22"/>
        </w:rPr>
        <w:t xml:space="preserve">mettent bien en évidence les symptômes caractéristiques de l’effet Morton instable qui peuvent se développer à vitesse constante. Contrairement aux autres instabilités vibratoires classiques, celles engendrées par les effets thermiques n’apparaît qu’après un certain du temps de fonctionnement. L’évolution lente et progressive des vibrations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 MERGEFORMAT </w:instrText>
      </w:r>
      <w:r w:rsidRPr="0078052B">
        <w:rPr>
          <w:b/>
          <w:szCs w:val="22"/>
        </w:rPr>
      </w:r>
      <w:r w:rsidRPr="0078052B">
        <w:rPr>
          <w:b/>
          <w:szCs w:val="22"/>
        </w:rPr>
        <w:fldChar w:fldCharType="separate"/>
      </w:r>
      <w:r w:rsidR="00381B95" w:rsidRPr="00381B95">
        <w:rPr>
          <w:rStyle w:val="shorttext"/>
          <w:b/>
          <w:iCs/>
        </w:rPr>
        <w:t xml:space="preserve">Figure </w:t>
      </w:r>
      <w:r w:rsidR="00381B95" w:rsidRPr="00381B95">
        <w:rPr>
          <w:rStyle w:val="shorttext"/>
          <w:b/>
          <w:iCs/>
          <w:noProof/>
        </w:rPr>
        <w:t>1.2</w:t>
      </w:r>
      <w:r w:rsidR="00381B95" w:rsidRPr="00381B95">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 MERGEFORMAT </w:instrText>
      </w:r>
      <w:r w:rsidRPr="0078052B">
        <w:rPr>
          <w:b/>
          <w:szCs w:val="22"/>
        </w:rPr>
      </w:r>
      <w:r w:rsidRPr="0078052B">
        <w:rPr>
          <w:b/>
          <w:szCs w:val="22"/>
        </w:rPr>
        <w:fldChar w:fldCharType="separate"/>
      </w:r>
      <w:r w:rsidR="00381B95" w:rsidRPr="00381B95">
        <w:rPr>
          <w:rStyle w:val="shorttext"/>
          <w:b/>
          <w:iCs/>
        </w:rPr>
        <w:t xml:space="preserve">Figure </w:t>
      </w:r>
      <w:r w:rsidR="00381B95" w:rsidRPr="00381B95">
        <w:rPr>
          <w:rStyle w:val="shorttext"/>
          <w:b/>
          <w:iCs/>
          <w:noProof/>
        </w:rPr>
        <w:lastRenderedPageBreak/>
        <w:t>1.2</w:t>
      </w:r>
      <w:r w:rsidR="00381B95" w:rsidRPr="00381B95">
        <w:rPr>
          <w:rStyle w:val="shorttext"/>
          <w:b/>
          <w:iCs/>
          <w:noProof/>
        </w:rPr>
        <w:noBreakHyphen/>
        <w:t>3</w:t>
      </w:r>
      <w:r w:rsidRPr="0078052B">
        <w:rPr>
          <w:b/>
          <w:szCs w:val="22"/>
        </w:rPr>
        <w:fldChar w:fldCharType="end"/>
      </w:r>
      <w:r>
        <w:rPr>
          <w:szCs w:val="22"/>
        </w:rPr>
        <w:t>) sont souvent décrites dans la littérature comme des signatures de cette instabilité vibratoire à l’origine thermique.</w:t>
      </w:r>
      <w:r w:rsidRPr="00A22718">
        <w:t xml:space="preserve"> </w:t>
      </w:r>
    </w:p>
    <w:p w14:paraId="06A8D420" w14:textId="0256F1A7" w:rsidR="008713F0" w:rsidRDefault="008713F0" w:rsidP="008713F0">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81B95">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81B95">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décrivant les vibrations et la différence de température </w:t>
      </w:r>
      <m:oMath>
        <m:r>
          <w:rPr>
            <w:rFonts w:ascii="Cambria Math" w:hAnsi="Cambria Math"/>
          </w:rPr>
          <m:t>∆T</m:t>
        </m:r>
      </m:oMath>
      <w:r>
        <w:t xml:space="preserve"> à la surface du rotor. Ce coefficient est difficile à obtenir à partir des calculs notamment en l’absence de modèles physiques assez fins pour représenter l’écoulement du film lubrifiant dans les paliers. Pour cette raison, </w:t>
      </w:r>
      <w:r w:rsidRPr="00124FD8">
        <w:t>Panara et al.</w:t>
      </w:r>
      <w:r>
        <w:t xml:space="preserve"> l’ont obtenu à partir des données expérimentales. Le rotor</w:t>
      </w:r>
      <w:r w:rsidR="004D7128">
        <w:t xml:space="preserve"> était instrumenté à l’aide de </w:t>
      </w:r>
      <w:r>
        <w:t>huit thermocouples disposés uniformément le long de la circonférence du rotor au droit du palier et</w:t>
      </w:r>
      <w:r w:rsidRPr="00AF6740">
        <w:t xml:space="preserve"> </w:t>
      </w:r>
      <w:r>
        <w:t xml:space="preserve">reliés à </w:t>
      </w:r>
      <w:r w:rsidRPr="00AF6740">
        <w:t>un</w:t>
      </w:r>
      <w:r>
        <w:t xml:space="preserve"> collecteur tournant</w:t>
      </w:r>
      <w:r w:rsidRPr="00AF6740">
        <w:t xml:space="preserve"> sans fil</w:t>
      </w:r>
      <w:r>
        <w:t>.</w:t>
      </w:r>
      <w:r w:rsidRPr="00AF6740">
        <w:t xml:space="preserve"> </w:t>
      </w:r>
      <w:r>
        <w:t>Trois masses différentes en porte-à-faux (7.3%, 8.4%, 12.4% de la masse du rotor) ont été testées. Les auteurs ont observé que la vitesse d’amorçage de l’</w:t>
      </w:r>
      <w:r w:rsidR="004D7128">
        <w:t xml:space="preserve">effet Morton diminuait de 13600 </w:t>
      </w:r>
      <w:r>
        <w:t xml:space="preserve">tr/min à </w:t>
      </w:r>
      <w:r w:rsidR="004D7128">
        <w:br/>
      </w:r>
      <w:r>
        <w:t>10200</w:t>
      </w:r>
      <w:r w:rsidR="004D7128">
        <w:t xml:space="preserve"> tr/min puis à moins de 10000</w:t>
      </w:r>
      <w:r>
        <w:t>tr/min avec l’augmentation de la masse</w:t>
      </w:r>
      <w:r w:rsidRPr="0081521C">
        <w:t xml:space="preserve"> </w:t>
      </w:r>
      <w:r>
        <w:t xml:space="preserve">en porte-à-faux. Ils ont conclu que ce paramètre pouvait être directement lié à l’instabilité vibratoire. Panara et al. ont également montré que le rotor pouvait retrouver un comportement vibratoire stable lorsqu’il opérait avec une marge suffisante au-delà de la vitesse critique. </w:t>
      </w:r>
    </w:p>
    <w:p w14:paraId="15DE7731" w14:textId="77777777" w:rsidR="008713F0" w:rsidRDefault="008713F0" w:rsidP="008713F0">
      <w:pPr>
        <w:pStyle w:val="Titre2"/>
        <w:ind w:left="709"/>
      </w:pPr>
      <w:bookmarkStart w:id="58" w:name="_Toc536800375"/>
      <w:bookmarkStart w:id="59" w:name="_Toc3323399"/>
      <w:r>
        <w:t>Modeles theoriques</w:t>
      </w:r>
      <w:bookmarkEnd w:id="58"/>
      <w:bookmarkEnd w:id="59"/>
      <w:r>
        <w:t xml:space="preserve"> </w:t>
      </w:r>
    </w:p>
    <w:p w14:paraId="128F42AF" w14:textId="77777777" w:rsidR="008713F0" w:rsidRPr="00E92234" w:rsidRDefault="008713F0" w:rsidP="008713F0"/>
    <w:p w14:paraId="1CFDE9AD" w14:textId="79AB073F" w:rsidR="008713F0" w:rsidRPr="004B4CB9" w:rsidRDefault="008713F0" w:rsidP="008713F0">
      <w:pPr>
        <w:spacing w:line="360" w:lineRule="auto"/>
        <w:ind w:firstLine="708"/>
      </w:pPr>
      <w:r>
        <w:t>La modélisation théorique de l’effet de Morton est un</w:t>
      </w:r>
      <w:r w:rsidRPr="004B4CB9">
        <w:t xml:space="preserve"> probl</w:t>
      </w:r>
      <w:r>
        <w:t xml:space="preserve">ème </w:t>
      </w:r>
      <w:r w:rsidR="00806433">
        <w:t>multiphysique</w:t>
      </w:r>
      <w:r>
        <w:t xml:space="preserv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aux vibrations synchrones de celui-ci. Par la suite, les modèles théoriques sont groupés en quatre catégories. </w:t>
      </w:r>
    </w:p>
    <w:p w14:paraId="53FA4ADE" w14:textId="77777777" w:rsidR="008713F0" w:rsidRPr="00D8108D" w:rsidRDefault="008713F0" w:rsidP="008713F0">
      <w:pPr>
        <w:pStyle w:val="Titre3"/>
        <w:spacing w:before="240" w:after="240" w:line="360" w:lineRule="auto"/>
        <w:ind w:left="709"/>
      </w:pPr>
      <w:bookmarkStart w:id="60" w:name="_Toc534294730"/>
      <w:bookmarkStart w:id="61" w:name="_Toc536800376"/>
      <w:bookmarkStart w:id="62" w:name="_Toc3323400"/>
      <w:r w:rsidRPr="00675419">
        <w:t xml:space="preserve">Méthodes inspirées </w:t>
      </w:r>
      <w:r>
        <w:t>de</w:t>
      </w:r>
      <w:r w:rsidRPr="00675419">
        <w:t xml:space="preserve"> la </w:t>
      </w:r>
      <w:r w:rsidRPr="004106D7">
        <w:t>théorie</w:t>
      </w:r>
      <w:r w:rsidRPr="00675419">
        <w:t xml:space="preserve"> d</w:t>
      </w:r>
      <w:r>
        <w:t>E</w:t>
      </w:r>
      <w:r w:rsidRPr="00675419">
        <w:t xml:space="preserve"> </w:t>
      </w:r>
      <w:r>
        <w:t>contrôle</w:t>
      </w:r>
      <w:bookmarkEnd w:id="60"/>
      <w:bookmarkEnd w:id="61"/>
      <w:bookmarkEnd w:id="62"/>
    </w:p>
    <w:p w14:paraId="44170941" w14:textId="037F86D4" w:rsidR="008713F0" w:rsidRDefault="008713F0" w:rsidP="008713F0">
      <w:pPr>
        <w:spacing w:after="120" w:line="360" w:lineRule="auto"/>
        <w:ind w:firstLine="709"/>
      </w:pPr>
      <w:r w:rsidRPr="00861772">
        <w:t>En 1993,</w:t>
      </w:r>
      <w:r w:rsidRPr="00A22718">
        <w:t xml:space="preserve"> K</w:t>
      </w:r>
      <w:r>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81B95">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les vibrations du rotor dans le palier</w:t>
      </w:r>
      <w:r w:rsidRPr="00A22718">
        <w:t>. Cette</w:t>
      </w:r>
      <w:r>
        <w:t xml:space="preserve"> technique vise à  mettre en place  d</w:t>
      </w:r>
      <w:r w:rsidRPr="00A22718">
        <w:t>es relations mathématiques</w:t>
      </w:r>
      <w:r>
        <w:t xml:space="preserve"> simples</w:t>
      </w:r>
      <w:r w:rsidRPr="00A22718">
        <w:t xml:space="preserve"> et</w:t>
      </w:r>
      <w:r>
        <w:t xml:space="preserve"> d’évaluer</w:t>
      </w:r>
      <w:r w:rsidRPr="00A22718">
        <w:t xml:space="preserve"> l</w:t>
      </w:r>
      <w:r>
        <w:t>’</w:t>
      </w:r>
      <w:r w:rsidRPr="00A22718">
        <w:t>influence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Les hypothèses</w:t>
      </w:r>
      <w:r w:rsidRPr="00A22718">
        <w:t xml:space="preserve"> du palier court </w:t>
      </w:r>
      <w:r>
        <w:t>et d’une</w:t>
      </w:r>
      <w:r w:rsidRPr="00A22718">
        <w:t xml:space="preserve"> viscosité constante</w:t>
      </w:r>
      <w:r>
        <w:t xml:space="preserve"> sont utilisées </w:t>
      </w:r>
      <w:r w:rsidRPr="00A22718">
        <w:t xml:space="preserve"> </w:t>
      </w:r>
      <w:r>
        <w:t xml:space="preserve"> afin de 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81B95">
        <w:rPr>
          <w:b/>
        </w:rPr>
        <w:t>[11]</w:t>
      </w:r>
      <w:r>
        <w:rPr>
          <w:b/>
        </w:rPr>
        <w:fldChar w:fldCharType="end"/>
      </w:r>
      <w:r w:rsidRPr="00A22718">
        <w:t>. Enfin,</w:t>
      </w:r>
      <w:r>
        <w:t xml:space="preserve"> inspiré de la théorie de </w:t>
      </w:r>
      <w:r>
        <w:lastRenderedPageBreak/>
        <w:t>contrôle, la stabilité  de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Pr>
          <w:b/>
        </w:rPr>
        <w:t xml:space="preserve"> </w:t>
      </w:r>
      <w:r w:rsidRPr="00C61ECD">
        <w:t>décrivant</w:t>
      </w:r>
      <w:r w:rsidRPr="00A22718">
        <w:t xml:space="preserve">  </w:t>
      </w:r>
      <w:r>
        <w:t xml:space="preserve">le </w:t>
      </w:r>
      <w:r w:rsidRPr="00A22718">
        <w:t xml:space="preserve">rapport entre la </w:t>
      </w:r>
      <w:r>
        <w:t>déflection</w:t>
      </w:r>
      <w:r w:rsidRPr="00A22718">
        <w:t xml:space="preserve"> initiale du rotor</w:t>
      </w:r>
      <w:r>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 xml:space="preserve">après la déformation thermique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713F0" w:rsidRPr="0081010A" w14:paraId="67E98DC3" w14:textId="77777777" w:rsidTr="00252369">
        <w:trPr>
          <w:trHeight w:val="635"/>
          <w:jc w:val="center"/>
        </w:trPr>
        <w:tc>
          <w:tcPr>
            <w:tcW w:w="7943" w:type="dxa"/>
            <w:vAlign w:val="center"/>
          </w:tcPr>
          <w:p w14:paraId="42CADDF3" w14:textId="77777777" w:rsidR="008713F0" w:rsidRPr="00E60259" w:rsidRDefault="008713F0" w:rsidP="0025236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7BB19D39" w14:textId="77777777" w:rsidR="008713F0" w:rsidRPr="009E33E3" w:rsidRDefault="008713F0" w:rsidP="00252369">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05F06E00" w14:textId="49B62405" w:rsidR="008713F0" w:rsidRPr="004B4CB9" w:rsidRDefault="008713F0" w:rsidP="008713F0">
      <w:pPr>
        <w:spacing w:before="120" w:line="360" w:lineRule="auto"/>
      </w:pPr>
      <w:r>
        <w:t>S</w:t>
      </w:r>
      <w:r w:rsidRPr="00A22718">
        <w:t>i Re(</w:t>
      </w:r>
      <m:oMath>
        <m:r>
          <m:rPr>
            <m:sty m:val="bi"/>
          </m:rPr>
          <w:rPr>
            <w:rFonts w:ascii="Cambria Math" w:hAnsi="Cambria Math"/>
          </w:rPr>
          <m:t>G</m:t>
        </m:r>
      </m:oMath>
      <w:r w:rsidRPr="00A22718">
        <w:t>)</w:t>
      </w:r>
      <w:r>
        <w:t xml:space="preserve"> </w:t>
      </w:r>
      <w:r w:rsidRPr="00A22718">
        <w:t>&gt;</w:t>
      </w:r>
      <w:r>
        <w:t xml:space="preserve"> </w:t>
      </w:r>
      <w:r w:rsidRPr="00A22718">
        <w:t>1, l’instabilité sera amplifiée alors que si Re(</w:t>
      </w:r>
      <m:oMath>
        <m:r>
          <m:rPr>
            <m:sty m:val="bi"/>
          </m:rPr>
          <w:rPr>
            <w:rFonts w:ascii="Cambria Math" w:hAnsi="Cambria Math"/>
          </w:rPr>
          <m:t>G</m:t>
        </m:r>
      </m:oMath>
      <w:r w:rsidRPr="00A22718">
        <w:t>) &lt;1,</w:t>
      </w:r>
      <w:r>
        <w:t xml:space="preserve"> l’effet Morton sera stable</w:t>
      </w:r>
      <w:r w:rsidR="00806433">
        <w:t>.</w:t>
      </w:r>
      <w:r w:rsidRPr="002165A2">
        <w:t xml:space="preserve"> </w:t>
      </w:r>
    </w:p>
    <w:p w14:paraId="73B8A8A6" w14:textId="749850C2" w:rsidR="008713F0" w:rsidRPr="004B4CB9" w:rsidRDefault="008713F0" w:rsidP="008713F0">
      <w:pPr>
        <w:spacing w:before="120" w:after="120" w:line="360" w:lineRule="auto"/>
        <w:ind w:firstLine="709"/>
      </w:pPr>
      <w:r w:rsidRPr="00D40424">
        <w:t>Un an après</w:t>
      </w:r>
      <w:r w:rsidRPr="00A22718">
        <w:t>, K</w:t>
      </w:r>
      <w:r>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81B95">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r>
        <w:t xml:space="preserve"> à l’aide d’un</w:t>
      </w:r>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0E2AE06B" w14:textId="6782D65E" w:rsidR="008713F0" w:rsidRDefault="008713F0" w:rsidP="008713F0">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81B95">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DF022F1" w14:textId="77777777" w:rsidR="008713F0" w:rsidRDefault="004D7128"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8713F0" w:rsidRPr="004D1CA9">
        <w:rPr>
          <w:b/>
        </w:rPr>
        <w:t>,</w:t>
      </w:r>
      <w:r w:rsidR="008713F0" w:rsidRPr="00101C5D">
        <w:t xml:space="preserve"> décrit </w:t>
      </w:r>
      <w:r w:rsidR="008713F0">
        <w:t>la relation entre les vibrations synchrones et le balourd,</w:t>
      </w:r>
    </w:p>
    <w:p w14:paraId="207948A0" w14:textId="77777777" w:rsidR="008713F0" w:rsidRDefault="004D7128" w:rsidP="008713F0">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8713F0" w:rsidRPr="004D1CA9">
        <w:rPr>
          <w:b/>
        </w:rPr>
        <w:t>,</w:t>
      </w:r>
      <w:r w:rsidR="008713F0" w:rsidRPr="00071054">
        <w:t xml:space="preserve"> décrit </w:t>
      </w:r>
      <w:r w:rsidR="008713F0">
        <w:t xml:space="preserve">la relation entre </w:t>
      </w:r>
      <w:r w:rsidR="008713F0" w:rsidRPr="0021189E">
        <w:t>la différence de température</w:t>
      </w:r>
      <w:r w:rsidR="008713F0">
        <w:t xml:space="preserve"> Δ</w:t>
      </w:r>
      <w:r w:rsidR="008713F0" w:rsidRPr="004D1CA9">
        <w:rPr>
          <w:rFonts w:ascii="Cambria Math" w:hAnsi="Cambria Math" w:cs="Cambria Math"/>
        </w:rPr>
        <w:t>𝑇</w:t>
      </w:r>
      <w:r w:rsidR="008713F0" w:rsidRPr="0021189E">
        <w:t xml:space="preserve"> à la surface de rotor</w:t>
      </w:r>
      <w:r w:rsidR="008713F0">
        <w:t xml:space="preserve"> et les vibrations synchrones,</w:t>
      </w:r>
    </w:p>
    <w:p w14:paraId="67E3EA21" w14:textId="77777777" w:rsidR="008713F0" w:rsidRPr="004D1CA9" w:rsidRDefault="004D7128"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8713F0" w:rsidRPr="004D1CA9">
        <w:rPr>
          <w:b/>
        </w:rPr>
        <w:t>,</w:t>
      </w:r>
      <w:r w:rsidR="008713F0" w:rsidRPr="004B582A">
        <w:t xml:space="preserve"> </w:t>
      </w:r>
      <w:r w:rsidR="008713F0">
        <w:t>exprime le balourd thermique</w:t>
      </w:r>
      <w:r w:rsidR="008713F0" w:rsidRPr="0021189E">
        <w:t xml:space="preserve"> </w:t>
      </w:r>
      <w:r w:rsidR="008713F0">
        <w:t xml:space="preserve">généré par une </w:t>
      </w:r>
      <w:r w:rsidR="008713F0" w:rsidRPr="0021189E">
        <w:t>différence de température</w:t>
      </w:r>
      <w:r w:rsidR="008713F0">
        <w:t xml:space="preserve"> </w:t>
      </w:r>
      <m:oMath>
        <m:r>
          <m:rPr>
            <m:sty m:val="p"/>
          </m:rPr>
          <w:rPr>
            <w:rFonts w:ascii="Cambria Math" w:hAnsi="Cambria Math"/>
          </w:rPr>
          <m:t>Δ</m:t>
        </m:r>
        <m:r>
          <w:rPr>
            <w:rFonts w:ascii="Cambria Math" w:hAnsi="Cambria Math"/>
          </w:rPr>
          <m:t>T=1°C</m:t>
        </m:r>
      </m:oMath>
      <w:r w:rsidR="008713F0">
        <w:t xml:space="preserve"> sur</w:t>
      </w:r>
      <w:r w:rsidR="008713F0" w:rsidRPr="0021189E">
        <w:t xml:space="preserve"> la surface de rotor</w:t>
      </w:r>
      <w:r w:rsidR="008713F0">
        <w:t xml:space="preserve">. </w:t>
      </w:r>
    </w:p>
    <w:p w14:paraId="2D99E32F" w14:textId="29DB791E" w:rsidR="008713F0" w:rsidRDefault="008713F0" w:rsidP="008713F0">
      <w:pPr>
        <w:spacing w:before="120" w:after="240" w:line="360" w:lineRule="auto"/>
      </w:pPr>
      <w:r>
        <w:t xml:space="preserve">Les vibrations synchrones dans les paliers hydrodynamiques sont déterminées par le calcul de réponse au balourd total. Comme illustré dans la "structure 2"  de la </w:t>
      </w:r>
      <w:r w:rsidRPr="00CE3BE5">
        <w:rPr>
          <w:b/>
        </w:rPr>
        <w:fldChar w:fldCharType="begin"/>
      </w:r>
      <w:r w:rsidRPr="00CE3BE5">
        <w:rPr>
          <w:b/>
        </w:rPr>
        <w:instrText xml:space="preserve"> REF _Ref534633049 \h  \* MERGEFORMAT </w:instrText>
      </w:r>
      <w:r w:rsidRPr="00CE3BE5">
        <w:rPr>
          <w:b/>
        </w:rPr>
      </w:r>
      <w:r w:rsidRPr="00CE3BE5">
        <w:rPr>
          <w:b/>
        </w:rPr>
        <w:fldChar w:fldCharType="separate"/>
      </w:r>
      <w:r w:rsidR="00381B95" w:rsidRPr="00381B95">
        <w:rPr>
          <w:rStyle w:val="shorttext"/>
          <w:b/>
          <w:iCs/>
        </w:rPr>
        <w:t xml:space="preserve">Figure </w:t>
      </w:r>
      <w:r w:rsidR="00381B95" w:rsidRPr="00381B95">
        <w:rPr>
          <w:rStyle w:val="shorttext"/>
          <w:b/>
          <w:iCs/>
          <w:noProof/>
        </w:rPr>
        <w:t>1.3</w:t>
      </w:r>
      <w:r w:rsidR="00381B95" w:rsidRPr="00381B95">
        <w:rPr>
          <w:rStyle w:val="shorttext"/>
          <w:b/>
          <w:iCs/>
          <w:noProof/>
        </w:rPr>
        <w:noBreakHyphen/>
        <w:t>1</w:t>
      </w:r>
      <w:r w:rsidRPr="00CE3BE5">
        <w:rPr>
          <w:b/>
        </w:rPr>
        <w:fldChar w:fldCharType="end"/>
      </w:r>
      <w:r w:rsidRPr="00CE3BE5">
        <w:t>,</w:t>
      </w:r>
      <w:r>
        <w:t xml:space="preserve"> </w:t>
      </w:r>
      <w:r w:rsidRPr="00CE3BE5">
        <w:t>les</w:t>
      </w:r>
      <w:r>
        <w:t xml:space="preserve"> fonctions de transfert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t xml:space="preserve"> caractérisent un rapport qui est équivalent au ratio </w:t>
      </w:r>
      <m:oMath>
        <m:r>
          <m:rPr>
            <m:sty m:val="bi"/>
          </m:rPr>
          <w:rPr>
            <w:rFonts w:ascii="Cambria Math" w:hAnsi="Cambria Math"/>
          </w:rPr>
          <m:t>G</m:t>
        </m:r>
      </m:oMath>
      <w:r>
        <w:t xml:space="preserve"> dans la "structure 1" proposé par </w:t>
      </w:r>
      <w:r w:rsidRPr="00A22718">
        <w:t>Keogh et Morton</w:t>
      </w:r>
      <w:r>
        <w:t xml:space="preserve">. Dans le modèle de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81B95">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muni</w:t>
      </w:r>
      <w:r w:rsidRPr="00A75749">
        <w:t xml:space="preserve"> </w:t>
      </w:r>
      <w:r>
        <w:t xml:space="preserve">de deux disques symétriques disposés en porte à faux  </w:t>
      </w:r>
      <w:r w:rsidRPr="00DE169A">
        <w:rPr>
          <w:b/>
        </w:rPr>
        <w:fldChar w:fldCharType="begin"/>
      </w:r>
      <w:r w:rsidRPr="00DE169A">
        <w:rPr>
          <w:b/>
        </w:rPr>
        <w:instrText xml:space="preserve"> REF _Ref534632381 \r \h </w:instrText>
      </w:r>
      <w:r>
        <w:rPr>
          <w:b/>
        </w:rPr>
        <w:instrText xml:space="preserve"> \* MERGEFORMAT </w:instrText>
      </w:r>
      <w:r w:rsidRPr="00DE169A">
        <w:rPr>
          <w:b/>
        </w:rPr>
      </w:r>
      <w:r w:rsidRPr="00DE169A">
        <w:rPr>
          <w:b/>
        </w:rPr>
        <w:fldChar w:fldCharType="separate"/>
      </w:r>
      <w:r w:rsidR="00381B95">
        <w:rPr>
          <w:b/>
        </w:rPr>
        <w:t>[15]</w:t>
      </w:r>
      <w:r w:rsidRPr="00DE169A">
        <w:rPr>
          <w:b/>
        </w:rPr>
        <w:fldChar w:fldCharType="end"/>
      </w:r>
      <w:r>
        <w:rPr>
          <w:b/>
        </w:rPr>
        <w:t xml:space="preserve">. </w:t>
      </w:r>
      <w:r>
        <w:t>L</w:t>
      </w:r>
      <w:r w:rsidRPr="00A75749">
        <w:t>a vitesse</w:t>
      </w:r>
      <w:r>
        <w:t xml:space="preserve"> à laquelle</w:t>
      </w:r>
      <w:r w:rsidRPr="00A75749">
        <w:t xml:space="preserve"> </w:t>
      </w:r>
      <w:r>
        <w:t>l</w:t>
      </w:r>
      <w:r w:rsidRPr="00A75749">
        <w:t>'instabilité</w:t>
      </w:r>
      <w:r>
        <w:t xml:space="preserve"> est</w:t>
      </w:r>
      <w:r w:rsidRPr="00A75749">
        <w:t xml:space="preserve"> prédite</w:t>
      </w:r>
      <w:r>
        <w:t xml:space="preserve"> est</w:t>
      </w:r>
      <w:r w:rsidRPr="00A75749">
        <w:t xml:space="preserve">  d'environ 10 500 tr / min, ce qui concordait avec l'observation.</w:t>
      </w:r>
    </w:p>
    <w:p w14:paraId="03AD4AD5" w14:textId="77777777" w:rsidR="008713F0" w:rsidRDefault="008713F0" w:rsidP="008713F0">
      <w:pPr>
        <w:keepNext/>
        <w:spacing w:line="360" w:lineRule="auto"/>
        <w:jc w:val="center"/>
      </w:pPr>
      <w:r>
        <w:rPr>
          <w:noProof/>
          <w:lang w:eastAsia="zh-CN"/>
        </w:rPr>
        <w:lastRenderedPageBreak/>
        <w:drawing>
          <wp:inline distT="0" distB="0" distL="0" distR="0" wp14:anchorId="1A27A695" wp14:editId="7E2E6809">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2A1C8F2B" w14:textId="2D2D9FDD" w:rsidR="008713F0" w:rsidRPr="00113A61"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63" w:name="_Ref534633049"/>
      <w:bookmarkStart w:id="64" w:name="_Toc536112186"/>
      <w:bookmarkStart w:id="65" w:name="_Toc3323511"/>
      <w:r w:rsidRPr="005E708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1.3</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81B95">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6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81B95">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4"/>
      <w:bookmarkEnd w:id="65"/>
    </w:p>
    <w:p w14:paraId="24AD2A88" w14:textId="26BC4AB7" w:rsidR="008713F0" w:rsidRDefault="008713F0" w:rsidP="008713F0">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81B95">
        <w:rPr>
          <w:b/>
        </w:rPr>
        <w:t>[19]</w:t>
      </w:r>
      <w:r w:rsidRPr="003A7568">
        <w:rPr>
          <w:b/>
        </w:rPr>
        <w:fldChar w:fldCharType="end"/>
      </w:r>
      <w:r>
        <w:t xml:space="preserve"> ont complété le modèle de De Jongh et ont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81B95">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la différence de température </w:t>
      </w:r>
      <m:oMath>
        <m:r>
          <m:rPr>
            <m:sty m:val="bi"/>
          </m:rPr>
          <w:rPr>
            <w:rFonts w:ascii="Cambria Math" w:hAnsi="Cambria Math"/>
          </w:rPr>
          <m:t>T</m:t>
        </m:r>
      </m:oMath>
      <w:r>
        <w:t>. Le module des coefficients représente la sensibilité des phénomènes physiques qui contribuent au déclenchement de l’instabilité</w:t>
      </w:r>
      <w:r w:rsidR="00806433">
        <w:t>.</w:t>
      </w:r>
      <w:r>
        <w:t xml:space="preserve"> La stabilité est déterminée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81B95">
        <w:rPr>
          <w:b/>
        </w:rPr>
        <w:t>[22]</w:t>
      </w:r>
      <w:r w:rsidRPr="00411F22">
        <w:rPr>
          <w:b/>
          <w:lang w:val="en-US"/>
        </w:rPr>
        <w:fldChar w:fldCharType="end"/>
      </w:r>
      <w:r>
        <w:t xml:space="preserve">.  Grâce aux coefficients d’influence, l’analyse de l’effet Morton devient possible avec les outils numériques usuels de dynamique de rotor et de lubrification. Cependant, ces coefficients sont calculés de manière linéaire et en régime stationnaire. Ainsi, les calculs sont peu précis. Cette méthode est reprise avec une description plus détaillée au </w:t>
      </w:r>
      <w:hyperlink w:anchor="_Chapitre_5_:" w:history="1">
        <w:r w:rsidRPr="00550648">
          <w:rPr>
            <w:rStyle w:val="Lienhypertexte"/>
            <w:color w:val="000000" w:themeColor="text1"/>
            <w:u w:val="none"/>
          </w:rPr>
          <w:t>chapitre 5</w:t>
        </w:r>
      </w:hyperlink>
      <w:r>
        <w:t xml:space="preserve"> de cette thèse.</w:t>
      </w:r>
    </w:p>
    <w:p w14:paraId="224568F1" w14:textId="77777777" w:rsidR="008713F0" w:rsidRPr="00ED53DD" w:rsidRDefault="008713F0" w:rsidP="008713F0">
      <w:pPr>
        <w:pStyle w:val="Titre3"/>
        <w:spacing w:before="240" w:after="240"/>
        <w:ind w:left="709"/>
      </w:pPr>
      <w:bookmarkStart w:id="66" w:name="_Toc534294731"/>
      <w:bookmarkStart w:id="67" w:name="_Toc536800377"/>
      <w:bookmarkStart w:id="68" w:name="_Toc3323401"/>
      <w:r>
        <w:t>Méthode basée sur un balourd critique prédéfini</w:t>
      </w:r>
      <w:bookmarkEnd w:id="66"/>
      <w:bookmarkEnd w:id="67"/>
      <w:bookmarkEnd w:id="68"/>
    </w:p>
    <w:p w14:paraId="5BD7AE9B" w14:textId="1454B1F3" w:rsidR="008713F0" w:rsidRDefault="008713F0" w:rsidP="008713F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81B95">
        <w:rPr>
          <w:b/>
        </w:rPr>
        <w:t>[24]</w:t>
      </w:r>
      <w:r w:rsidRPr="00350947">
        <w:rPr>
          <w:b/>
        </w:rPr>
        <w:fldChar w:fldCharType="end"/>
      </w:r>
      <w:r w:rsidRPr="00A22718">
        <w:t xml:space="preserve"> </w:t>
      </w:r>
      <w:r w:rsidRPr="00C64243">
        <w:t xml:space="preserve">ont </w:t>
      </w:r>
      <w:r>
        <w:t xml:space="preserve">proposé une méthode pour déterminer le balourd critique au-delà </w:t>
      </w:r>
      <w:r w:rsidR="00806433">
        <w:t>duquel</w:t>
      </w:r>
      <w:r>
        <w:t xml:space="preserve"> l’effet Morton devient instable</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3B8FEB36" w14:textId="77777777" w:rsidTr="00252369">
        <w:trPr>
          <w:trHeight w:val="635"/>
          <w:jc w:val="center"/>
        </w:trPr>
        <w:tc>
          <w:tcPr>
            <w:tcW w:w="7214" w:type="dxa"/>
            <w:vAlign w:val="center"/>
          </w:tcPr>
          <w:p w14:paraId="7C524DF7" w14:textId="77777777" w:rsidR="008713F0" w:rsidRPr="007C7D68" w:rsidRDefault="004D7128" w:rsidP="00252369">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7C85FEE1"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1B3F38A2" w14:textId="77777777" w:rsidR="008713F0" w:rsidRDefault="008713F0" w:rsidP="008713F0">
      <w:pPr>
        <w:spacing w:before="120" w:line="360" w:lineRule="auto"/>
      </w:pPr>
      <w:r>
        <w:t>C</w:t>
      </w:r>
      <w:r w:rsidRPr="00093FB1">
        <w:t xml:space="preserve">e </w:t>
      </w:r>
      <w:r>
        <w:t>balourd</w:t>
      </w:r>
      <w:r w:rsidRPr="00093FB1">
        <w:t xml:space="preserve"> mécanique </w:t>
      </w:r>
      <w:r>
        <w:t>initial est</w:t>
      </w:r>
      <w:r w:rsidRPr="00093FB1">
        <w:t xml:space="preserve"> ensuite utilisé pour prédire l’orbite </w:t>
      </w:r>
      <w:r>
        <w:t>synchrone</w:t>
      </w:r>
      <w:r w:rsidRPr="00093FB1">
        <w:t xml:space="preserv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thermique engendré</w:t>
      </w:r>
      <w:r w:rsidRPr="00093FB1">
        <w:t xml:space="preserve"> par la flexion thermique </w:t>
      </w:r>
      <w:r>
        <w:t>du rotor est</w:t>
      </w:r>
      <w:r w:rsidRPr="00093FB1">
        <w:t xml:space="preserve"> calculé en multipliant la masse </w:t>
      </w:r>
      <w:r>
        <w:t>du disque</w:t>
      </w:r>
      <w:r w:rsidRPr="00093FB1">
        <w:t xml:space="preserve"> et la </w:t>
      </w:r>
      <w:r>
        <w:t xml:space="preserve">déflexion de l’axe du rotor déformé. La phase de ce balourd thermique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636C534D" w14:textId="76696FC5" w:rsidR="008713F0" w:rsidRDefault="008713F0" w:rsidP="008713F0">
      <w:pPr>
        <w:spacing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81B95">
        <w:rPr>
          <w:b/>
        </w:rPr>
        <w:t>[25]</w:t>
      </w:r>
      <w:r w:rsidRPr="009E0BDF">
        <w:rPr>
          <w:b/>
        </w:rPr>
        <w:fldChar w:fldCharType="end"/>
      </w:r>
      <w:r w:rsidRPr="00A22718">
        <w:t xml:space="preserve"> ont </w:t>
      </w:r>
      <w:r>
        <w:t xml:space="preserve">analysé </w:t>
      </w:r>
      <w:r w:rsidRPr="00A22718">
        <w:t xml:space="preserve">le rotor </w:t>
      </w:r>
      <w:r>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81B95">
        <w:rPr>
          <w:b/>
        </w:rPr>
        <w:t>[20]</w:t>
      </w:r>
      <w:r>
        <w:rPr>
          <w:b/>
        </w:rPr>
        <w:fldChar w:fldCharType="end"/>
      </w:r>
      <w:r w:rsidRPr="00A22718">
        <w:t>, le compresseur  présenté par de Jongh et Morton</w:t>
      </w:r>
      <w:r>
        <w:t xml:space="preserve"> </w:t>
      </w:r>
      <w:r w:rsidRPr="00AC7ABC">
        <w:rPr>
          <w:b/>
        </w:rPr>
        <w:fldChar w:fldCharType="begin"/>
      </w:r>
      <w:r w:rsidRPr="00AC7ABC">
        <w:rPr>
          <w:b/>
        </w:rPr>
        <w:instrText xml:space="preserve"> REF _Ref534632381 \r \h </w:instrText>
      </w:r>
      <w:r>
        <w:rPr>
          <w:b/>
        </w:rPr>
        <w:instrText xml:space="preserve"> \* MERGEFORMAT </w:instrText>
      </w:r>
      <w:r w:rsidRPr="00AC7ABC">
        <w:rPr>
          <w:b/>
        </w:rPr>
      </w:r>
      <w:r w:rsidRPr="00AC7ABC">
        <w:rPr>
          <w:b/>
        </w:rPr>
        <w:fldChar w:fldCharType="separate"/>
      </w:r>
      <w:r w:rsidR="00381B95">
        <w:rPr>
          <w:b/>
        </w:rPr>
        <w:t>[15]</w:t>
      </w:r>
      <w:r w:rsidRPr="00AC7ABC">
        <w:rPr>
          <w:b/>
        </w:rPr>
        <w:fldChar w:fldCharType="end"/>
      </w:r>
      <w:r>
        <w:t xml:space="preserve"> </w:t>
      </w:r>
      <w:r w:rsidRPr="00A22718">
        <w:t>et le compresseur de pipe</w:t>
      </w:r>
      <w:r>
        <w:t>line étudié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381B95">
        <w:rPr>
          <w:b/>
        </w:rPr>
        <w:t>[22]</w:t>
      </w:r>
      <w:r>
        <w:rPr>
          <w:b/>
        </w:rPr>
        <w:fldChar w:fldCharType="end"/>
      </w:r>
      <w:r w:rsidRPr="00A22718">
        <w:t>.</w:t>
      </w:r>
      <w:r>
        <w:t xml:space="preserve"> Ces cas utilisent aussi bien des</w:t>
      </w:r>
      <w:r w:rsidRPr="00A22718">
        <w:t xml:space="preserve"> paliers circulaires que des paliers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4DC49081" w14:textId="77777777" w:rsidR="008713F0" w:rsidRPr="00965050" w:rsidRDefault="008713F0" w:rsidP="008713F0">
      <w:pPr>
        <w:pStyle w:val="Titre3"/>
        <w:spacing w:before="240" w:after="240"/>
        <w:ind w:left="567"/>
      </w:pPr>
      <w:bookmarkStart w:id="69" w:name="_Toc534294732"/>
      <w:bookmarkStart w:id="70" w:name="_Toc536800378"/>
      <w:bookmarkStart w:id="71" w:name="_Toc3323402"/>
      <w:r w:rsidRPr="00E160FB">
        <w:t>Méthode</w:t>
      </w:r>
      <w:r>
        <w:t>s</w:t>
      </w:r>
      <w:r w:rsidRPr="00E160FB">
        <w:t xml:space="preserve"> </w:t>
      </w:r>
      <w:r>
        <w:t xml:space="preserve">basees sur le bilan </w:t>
      </w:r>
      <w:bookmarkEnd w:id="69"/>
      <w:r>
        <w:t>thermique</w:t>
      </w:r>
      <w:bookmarkEnd w:id="70"/>
      <w:bookmarkEnd w:id="71"/>
    </w:p>
    <w:p w14:paraId="08E89569" w14:textId="43E05647" w:rsidR="008713F0" w:rsidRDefault="008713F0" w:rsidP="008713F0">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81B95">
        <w:rPr>
          <w:b/>
        </w:rPr>
        <w:t>[14]</w:t>
      </w:r>
      <w:r w:rsidRPr="00D27342">
        <w:rPr>
          <w:b/>
        </w:rPr>
        <w:fldChar w:fldCharType="end"/>
      </w:r>
      <w:r w:rsidRPr="008D5D0E">
        <w:t xml:space="preserve"> </w:t>
      </w:r>
      <w:r w:rsidRPr="00D27342">
        <w:t>en 1987</w:t>
      </w:r>
      <w:r>
        <w:t xml:space="preserve"> pour calculer l’in</w:t>
      </w:r>
      <w:r w:rsidRPr="00606480">
        <w:t xml:space="preserve">stabilité </w:t>
      </w:r>
      <w:r>
        <w:t xml:space="preserve">des vibrations synchrones sans distinction entre les sources d’échauffement du rotor, i.e. le contact avec le stator ou le cisaillement visqueux du lubrifiant dans un palier. La méthode s’appuie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81B95">
        <w:rPr>
          <w:b/>
        </w:rPr>
        <w:t>[13]</w:t>
      </w:r>
      <w:r w:rsidRPr="00204740">
        <w:rPr>
          <w:b/>
        </w:rPr>
        <w:fldChar w:fldCharType="end"/>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6B63428D" w14:textId="77777777" w:rsidTr="00252369">
        <w:trPr>
          <w:trHeight w:val="635"/>
          <w:jc w:val="center"/>
        </w:trPr>
        <w:tc>
          <w:tcPr>
            <w:tcW w:w="7214" w:type="dxa"/>
            <w:vAlign w:val="center"/>
          </w:tcPr>
          <w:p w14:paraId="5DB889E0"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0B8E4114"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59FD1475" w14:textId="3CCB3B66" w:rsidR="008713F0" w:rsidRDefault="008713F0" w:rsidP="008713F0">
      <w:pPr>
        <w:spacing w:before="240" w:after="240" w:line="360" w:lineRule="auto"/>
      </w:pPr>
      <w:r w:rsidRPr="000A573A">
        <w:t xml:space="preserve">La chaleur </w:t>
      </w:r>
      <w:r w:rsidR="00806433" w:rsidRPr="000A573A">
        <w:t>générée</w:t>
      </w:r>
      <w:r>
        <w:t xml:space="preserve"> (représentée par le terme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Pr="00C61ECD">
        <w:t>)</w:t>
      </w:r>
      <w:r w:rsidRPr="00D67C2B">
        <w:t>,</w:t>
      </w:r>
      <w:r w:rsidRPr="000A573A">
        <w:t xml:space="preserve"> est supposée proportionnelle à la vitesse de rotation </w:t>
      </w:r>
      <m:oMath>
        <m:r>
          <w:rPr>
            <w:rFonts w:ascii="Cambria Math" w:hAnsi="Cambria Math"/>
          </w:rPr>
          <m:t>ω</m:t>
        </m:r>
      </m:oMath>
      <w:r w:rsidRPr="000A573A">
        <w:t xml:space="preserve"> et à l’amplitude de</w:t>
      </w:r>
      <w:r>
        <w:t>s</w:t>
      </w:r>
      <w:r w:rsidRPr="000A573A">
        <w:t xml:space="preserve"> vibration</w:t>
      </w:r>
      <w:r>
        <w:t>s</w:t>
      </w:r>
      <w:r w:rsidRPr="000A573A">
        <w:t xml:space="preserve"> </w:t>
      </w:r>
      <m:oMath>
        <m:r>
          <m:rPr>
            <m:sty m:val="bi"/>
          </m:rPr>
          <w:rPr>
            <w:rFonts w:ascii="Cambria Math" w:hAnsi="Cambria Math"/>
          </w:rPr>
          <m:t>x</m:t>
        </m:r>
      </m:oMath>
      <w:r w:rsidRPr="000A573A">
        <w:t xml:space="preserve"> au point chaud, </w:t>
      </w:r>
      <w:r>
        <w:t xml:space="preserve">tandis </w:t>
      </w:r>
      <w:r w:rsidRPr="000A573A">
        <w:t>que la chaleur dégagée</w:t>
      </w:r>
      <w:r>
        <w:t xml:space="preserve"> </w:t>
      </w:r>
      <w:r w:rsidR="00806433">
        <w:t>(représentée</w:t>
      </w:r>
      <w:r>
        <w:t xml:space="preserve"> par le terme </w:t>
      </w:r>
      <m:oMath>
        <m:r>
          <w:rPr>
            <w:rFonts w:ascii="Cambria Math" w:hAnsi="Cambria Math" w:cs="Cambria Math"/>
          </w:rPr>
          <m:t>Q</m:t>
        </m:r>
        <m:r>
          <m:rPr>
            <m:sty m:val="bi"/>
          </m:rPr>
          <w:rPr>
            <w:rFonts w:ascii="Cambria Math" w:hAnsi="Cambria Math" w:cs="Cambria Math"/>
          </w:rPr>
          <m:t>Bx</m:t>
        </m:r>
      </m:oMath>
      <w:r w:rsidRPr="00C61ECD">
        <w:t>)</w:t>
      </w:r>
      <w:r>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La valeur critique de la stabilité est donnée</w:t>
      </w:r>
      <w:r>
        <w:t xml:space="preserve"> par</w:t>
      </w:r>
      <w:r w:rsidRPr="000A573A">
        <w:t xml:space="preserve"> 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r>
        <w:t xml:space="preserve">concernant </w:t>
      </w:r>
      <w:r w:rsidRPr="000A573A">
        <w:t xml:space="preserve"> la chaleur générée et la chaleur dégagée sont calculés </w:t>
      </w:r>
      <w:r>
        <w:t xml:space="preserve">en fonction </w:t>
      </w:r>
      <w:r w:rsidRPr="000A573A">
        <w:t xml:space="preserve"> </w:t>
      </w:r>
      <w:r>
        <w:t xml:space="preserve"> du </w:t>
      </w:r>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81B95">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5D06A272" w14:textId="77777777" w:rsidR="008713F0" w:rsidRDefault="008713F0" w:rsidP="008713F0">
      <w:pPr>
        <w:pStyle w:val="Titre3"/>
        <w:spacing w:before="240" w:after="240"/>
        <w:ind w:left="709"/>
      </w:pPr>
      <w:bookmarkStart w:id="72" w:name="_Toc534294733"/>
      <w:bookmarkStart w:id="73" w:name="_Toc536800379"/>
      <w:bookmarkStart w:id="74" w:name="_Toc3323403"/>
      <w:r>
        <w:rPr>
          <w:rFonts w:hint="eastAsia"/>
        </w:rPr>
        <w:t>M</w:t>
      </w:r>
      <w:r>
        <w:t>odeles non-linéaires en régime transitoire</w:t>
      </w:r>
      <w:bookmarkEnd w:id="72"/>
      <w:bookmarkEnd w:id="73"/>
      <w:bookmarkEnd w:id="74"/>
      <w:r>
        <w:t xml:space="preserve"> </w:t>
      </w:r>
    </w:p>
    <w:p w14:paraId="6292D65D" w14:textId="77777777" w:rsidR="008713F0" w:rsidRDefault="008713F0" w:rsidP="008713F0">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qui permettent d’étudier la stabilité de l’effet Morton. Elles prédisent le déclenchement ou non de l’instabilité  mais pas l’évolution dans le temps de l’effet de Morton.</w:t>
      </w:r>
      <w:r w:rsidRPr="005205D5">
        <w:t xml:space="preserve"> </w:t>
      </w:r>
      <w:r>
        <w:t xml:space="preserve">Ces méthodes pourraient génériquement être désignées comme étant « linéaires » même si dans une étape ou une autre elles utilisent des algorithmes non-linéaires. Les simulations en régime transitoire de l’effet de Morton nécessitent des algorithmes non-linéaires, rapides et des couplages robustes. </w:t>
      </w:r>
    </w:p>
    <w:p w14:paraId="36369DA7" w14:textId="35CB7402" w:rsidR="008713F0" w:rsidRDefault="008713F0" w:rsidP="008713F0">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81B95">
        <w:rPr>
          <w:b/>
        </w:rPr>
        <w:t>[26]</w:t>
      </w:r>
      <w:r>
        <w:rPr>
          <w:b/>
        </w:rPr>
        <w:fldChar w:fldCharType="end"/>
      </w:r>
      <w:r w:rsidRPr="00A22718">
        <w:t xml:space="preserve"> </w:t>
      </w:r>
      <w:r>
        <w:t xml:space="preserve">ont utilisé un modèle éléments finis pour résoudre l’équation de Reynolds non-stationnaire couplée avec l’équation de l’énergie du film lubrifiant ainsi que l’équation de transfert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81B95">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81B95">
        <w:rPr>
          <w:b/>
        </w:rPr>
        <w:t>[24]</w:t>
      </w:r>
      <w:r w:rsidRPr="003E323A">
        <w:rPr>
          <w:b/>
        </w:rPr>
        <w:fldChar w:fldCharType="end"/>
      </w:r>
      <w:r>
        <w:rPr>
          <w:b/>
        </w:rPr>
        <w:t xml:space="preserve">, </w:t>
      </w:r>
      <w:r>
        <w:t xml:space="preserve">le balourd thermique a été modélisé à l’aide de la masse concentrée au niveau du disque en porte-à-faux. La simulation de l’effet Morton en régime transitoire nécessite un effort de calcul assez important à cause de la différence entre l’échelle de temps de la conduction thermique dans le rotor et celle des vibrations synchrones. </w:t>
      </w:r>
    </w:p>
    <w:p w14:paraId="684AF0C6" w14:textId="25FC5EF3" w:rsidR="008713F0" w:rsidRDefault="008713F0" w:rsidP="008713F0">
      <w:pPr>
        <w:spacing w:line="360" w:lineRule="auto"/>
        <w:ind w:firstLine="708"/>
      </w:pPr>
      <w:r>
        <w:t xml:space="preserve">Afin de réduire le temps de calcul, un schéma alternant les deux temps caractéristiques et présentée sur la </w:t>
      </w:r>
      <w:r w:rsidRPr="00431111">
        <w:rPr>
          <w:b/>
        </w:rPr>
        <w:fldChar w:fldCharType="begin"/>
      </w:r>
      <w:r w:rsidRPr="00431111">
        <w:rPr>
          <w:b/>
        </w:rPr>
        <w:instrText xml:space="preserve"> REF _Ref534634267 \h  \* MERGEFORMAT </w:instrText>
      </w:r>
      <w:r w:rsidRPr="00431111">
        <w:rPr>
          <w:b/>
        </w:rPr>
      </w:r>
      <w:r w:rsidRPr="00431111">
        <w:rPr>
          <w:b/>
        </w:rPr>
        <w:fldChar w:fldCharType="separate"/>
      </w:r>
      <w:r w:rsidR="00381B95" w:rsidRPr="00381B95">
        <w:rPr>
          <w:rStyle w:val="shorttext"/>
          <w:b/>
          <w:iCs/>
        </w:rPr>
        <w:t xml:space="preserve">Figure </w:t>
      </w:r>
      <w:r w:rsidR="00381B95" w:rsidRPr="00381B95">
        <w:rPr>
          <w:rStyle w:val="shorttext"/>
          <w:b/>
          <w:iCs/>
          <w:noProof/>
        </w:rPr>
        <w:t>1.3</w:t>
      </w:r>
      <w:r w:rsidR="00381B95" w:rsidRPr="00381B95">
        <w:rPr>
          <w:rStyle w:val="shorttext"/>
          <w:b/>
          <w:iCs/>
          <w:noProof/>
        </w:rPr>
        <w:noBreakHyphen/>
        <w:t>2</w:t>
      </w:r>
      <w:r w:rsidRPr="00431111">
        <w:rPr>
          <w:b/>
        </w:rPr>
        <w:fldChar w:fldCharType="end"/>
      </w:r>
      <w:r>
        <w:t xml:space="preserve"> a été utilisé. Chaque cycle comporte deux étapes. Durant</w:t>
      </w:r>
      <w:r w:rsidRPr="00854F8B">
        <w:t xml:space="preserve"> la  </w:t>
      </w:r>
      <w:r>
        <w:t xml:space="preserve">première </w:t>
      </w:r>
      <w:r w:rsidRPr="00854F8B">
        <w:t>étape, les éq</w:t>
      </w:r>
      <w:r>
        <w:t>uations de Reynolds, de l’énergie,</w:t>
      </w:r>
      <w:r w:rsidRPr="00854F8B">
        <w:t xml:space="preserve"> </w:t>
      </w:r>
      <w:r>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au niveau  de chaque point de la surface du rotor est moyenné sur une période. La deuxième étape est l’intégration temporelle de l’équation de transfert de chaleur dans le rotor avec le flux thermique déduit à partir de  la première étape. Dans ce cas, le pas de temps utilisé est adapté au transfert de chaleur par conduction dans le rotor, c’est-à-dire quelques ordres de grandeur supérieure à celui utilisé pendant la première étape.</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mises à jour  l’issue de la deuxième étape.</w:t>
      </w:r>
      <w:r w:rsidRPr="00854F8B">
        <w:t xml:space="preserve"> </w:t>
      </w:r>
    </w:p>
    <w:p w14:paraId="1E03C55B" w14:textId="77777777" w:rsidR="008713F0" w:rsidRDefault="008713F0" w:rsidP="008713F0">
      <w:pPr>
        <w:keepNext/>
        <w:spacing w:line="360" w:lineRule="auto"/>
        <w:jc w:val="center"/>
      </w:pPr>
      <w:r w:rsidRPr="004F4E02">
        <w:rPr>
          <w:noProof/>
          <w:lang w:eastAsia="zh-CN"/>
        </w:rPr>
        <w:drawing>
          <wp:inline distT="0" distB="0" distL="0" distR="0" wp14:anchorId="555A0D2A" wp14:editId="7AB7F3AC">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11B6FD57" w14:textId="71A3E56B" w:rsidR="008713F0" w:rsidRPr="0015482E" w:rsidRDefault="008713F0" w:rsidP="008713F0">
      <w:pPr>
        <w:pStyle w:val="Lgende"/>
        <w:spacing w:line="360" w:lineRule="auto"/>
        <w:jc w:val="center"/>
        <w:rPr>
          <w:rFonts w:ascii="Calibri" w:eastAsia="Times New Roman" w:hAnsi="Calibri" w:cs="Times New Roman"/>
          <w:i w:val="0"/>
          <w:iCs w:val="0"/>
          <w:sz w:val="22"/>
          <w:szCs w:val="20"/>
          <w:lang w:eastAsia="fr-FR"/>
        </w:rPr>
      </w:pPr>
      <w:bookmarkStart w:id="75" w:name="_Ref534634267"/>
      <w:bookmarkStart w:id="76" w:name="_Toc536112187"/>
      <w:bookmarkStart w:id="77" w:name="_Toc3323512"/>
      <w:r w:rsidRPr="005E7081">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381B95">
        <w:rPr>
          <w:rStyle w:val="shorttext"/>
          <w:rFonts w:ascii="Calibri" w:eastAsia="Times New Roman" w:hAnsi="Calibri" w:cs="Times New Roman"/>
          <w:i w:val="0"/>
          <w:iCs w:val="0"/>
          <w:noProof/>
          <w:sz w:val="22"/>
          <w:szCs w:val="20"/>
          <w:lang w:eastAsia="fr-FR"/>
        </w:rPr>
        <w:t>1.3</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381B95">
        <w:rPr>
          <w:rStyle w:val="shorttext"/>
          <w:rFonts w:ascii="Calibri" w:eastAsia="Times New Roman" w:hAnsi="Calibri" w:cs="Times New Roman"/>
          <w:i w:val="0"/>
          <w:iCs w:val="0"/>
          <w:noProof/>
          <w:sz w:val="22"/>
          <w:szCs w:val="20"/>
          <w:lang w:eastAsia="fr-FR"/>
        </w:rPr>
        <w:t>2</w:t>
      </w:r>
      <w:r>
        <w:rPr>
          <w:rStyle w:val="shorttext"/>
          <w:rFonts w:ascii="Calibri" w:eastAsia="Times New Roman" w:hAnsi="Calibri" w:cs="Times New Roman"/>
          <w:i w:val="0"/>
          <w:iCs w:val="0"/>
          <w:sz w:val="22"/>
          <w:szCs w:val="20"/>
          <w:lang w:eastAsia="fr-FR"/>
        </w:rPr>
        <w:fldChar w:fldCharType="end"/>
      </w:r>
      <w:bookmarkEnd w:id="7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
      <w:bookmarkEnd w:id="77"/>
    </w:p>
    <w:p w14:paraId="3421BECF" w14:textId="08151C2C" w:rsidR="008713F0" w:rsidRDefault="008713F0" w:rsidP="008713F0">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81B95">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en ce qui concerne </w:t>
      </w:r>
      <w:r w:rsidRPr="00A22718">
        <w:t>la distribution non-uniforme de la température. Cependant, l</w:t>
      </w:r>
      <w:r>
        <w:t>a différence de la température</w:t>
      </w:r>
      <w:r w:rsidRPr="00A22718">
        <w:t xml:space="preserve"> est légèrement plus</w:t>
      </w:r>
      <w:r>
        <w:t xml:space="preserve"> importante</w:t>
      </w:r>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381B95">
        <w:rPr>
          <w:b/>
        </w:rPr>
        <w:t>[27]</w:t>
      </w:r>
      <w:r>
        <w:rPr>
          <w:b/>
        </w:rPr>
        <w:fldChar w:fldCharType="end"/>
      </w:r>
      <w:r w:rsidRPr="00A22718">
        <w:t xml:space="preserve">. </w:t>
      </w:r>
      <w:r>
        <w:t xml:space="preserve">Ceci est dû aux conditions aux limites adiabatiques utilisées à l’interface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p>
    <w:p w14:paraId="0DA1DAA0" w14:textId="51CA1EAE" w:rsidR="008713F0" w:rsidRDefault="008713F0" w:rsidP="008713F0">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81B95">
        <w:rPr>
          <w:b/>
        </w:rPr>
        <w:t>[28]</w:t>
      </w:r>
      <w:r w:rsidRPr="007F5E26">
        <w:rPr>
          <w:b/>
        </w:rPr>
        <w:fldChar w:fldCharType="end"/>
      </w:r>
      <w:r w:rsidRPr="00A22718">
        <w:t xml:space="preserve"> </w:t>
      </w:r>
      <w:r>
        <w:t xml:space="preserve">ont publié une version améliorée du modèle précédent. L’équation de l’énergie dans le film lubrifiant est tridimensionnelle tout comme les modèles thermomécaniques du rotor et des patins du palier lubrifié. L’hypothèse d’une paroi adiabatique au niveau du coussinet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81B95">
        <w:rPr>
          <w:b/>
        </w:rPr>
        <w:t>[26]</w:t>
      </w:r>
      <w:r w:rsidRPr="00904279">
        <w:rPr>
          <w:b/>
        </w:rPr>
        <w:fldChar w:fldCharType="end"/>
      </w:r>
      <w:r>
        <w:rPr>
          <w:b/>
        </w:rPr>
        <w:t xml:space="preserve"> </w:t>
      </w:r>
      <w:r>
        <w:t xml:space="preserve">a été remplacée par un  couplage entre l’équation de l’énergie dans le film mince et l’équation de la chaleur dans le coussinet. Le flux thermique et la température sont supposés continus à l’interface. Le couplage entre le modèle thermomécanique du rotor et l’équation de la </w:t>
      </w:r>
      <w:r>
        <w:lastRenderedPageBreak/>
        <w:t>chaleur dans le film mince se fait toujours via le flux thermique moyenné sur une orbite.</w:t>
      </w:r>
      <w:r w:rsidRPr="00856D68">
        <w:t xml:space="preserve"> </w:t>
      </w:r>
      <w:r>
        <w:t xml:space="preserve">Dans ce modèle, l’hypothèse d’un balourd concentré au niveau du disque en porte à faux a été relaxée en introduisant l’ensemble des balourds thermiques générés par la déformation de la fibre neutre au droit de chaque nœud du modèle. </w:t>
      </w:r>
    </w:p>
    <w:p w14:paraId="154CF449" w14:textId="004795BF" w:rsidR="008713F0" w:rsidRDefault="008713F0" w:rsidP="008713F0">
      <w:pPr>
        <w:spacing w:before="120" w:after="120" w:line="360" w:lineRule="auto"/>
        <w:ind w:firstLine="709"/>
      </w:pPr>
      <w:r w:rsidRPr="00B65ED1">
        <w:t>En 2016,</w:t>
      </w:r>
      <w:r>
        <w:t xml:space="preserve"> Tong et Palazzolo </w:t>
      </w:r>
      <w:r w:rsidRPr="00B86F7B">
        <w:rPr>
          <w:b/>
        </w:rPr>
        <w:fldChar w:fldCharType="begin"/>
      </w:r>
      <w:r w:rsidRPr="00B86F7B">
        <w:rPr>
          <w:b/>
        </w:rPr>
        <w:instrText xml:space="preserve"> REF _Ref534635218 \r \h  \* MERGEFORMAT </w:instrText>
      </w:r>
      <w:r w:rsidRPr="00B86F7B">
        <w:rPr>
          <w:b/>
        </w:rPr>
      </w:r>
      <w:r w:rsidRPr="00B86F7B">
        <w:rPr>
          <w:b/>
        </w:rPr>
        <w:fldChar w:fldCharType="separate"/>
      </w:r>
      <w:r w:rsidR="00381B95">
        <w:rPr>
          <w:b/>
        </w:rPr>
        <w:t>[29]</w:t>
      </w:r>
      <w:r w:rsidRPr="00B86F7B">
        <w:rPr>
          <w:b/>
        </w:rPr>
        <w:fldChar w:fldCharType="end"/>
      </w:r>
      <w:r>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81B95">
        <w:rPr>
          <w:b/>
        </w:rPr>
        <w:t>[28]</w:t>
      </w:r>
      <w:r w:rsidRPr="007F5E26">
        <w:rPr>
          <w:b/>
        </w:rPr>
        <w:fldChar w:fldCharType="end"/>
      </w:r>
      <w:r>
        <w:t xml:space="preserve"> en utilisant un modèle éléments finis hybride 1D/3D pour modéliser le transfert thermique dans le rotor. D’après Tong et Palazzolo, la modélisation du balourd thermique en utilisant des  masses concentrées surestime la différence de la température à la surface  rotor. 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81B95">
        <w:rPr>
          <w:b/>
        </w:rPr>
        <w:t>[30]</w:t>
      </w:r>
      <w:r w:rsidRPr="000B512B">
        <w:rPr>
          <w:b/>
        </w:rPr>
        <w:fldChar w:fldCharType="end"/>
      </w:r>
      <w:r w:rsidRPr="00101C5D">
        <w:t xml:space="preserve"> qui </w:t>
      </w:r>
      <w:r>
        <w:t>ont modélisé  le balourd thermique comme étant un défaut de fibre neutre. Ainsi, les moments introduits par les déformations thermiques de l’axe du rotor sont également pris en compte. Cette amélioration permet de traiter d’une manière rigoureuse tous les cas de déformation thermiques de l’axe du rotor.</w:t>
      </w:r>
      <w:r w:rsidR="00732EE0">
        <w:t xml:space="preserve"> </w:t>
      </w:r>
    </w:p>
    <w:p w14:paraId="27440D2A" w14:textId="77777777" w:rsidR="00252369" w:rsidRDefault="00252369" w:rsidP="00252369">
      <w:pPr>
        <w:spacing w:before="120" w:after="120" w:line="360" w:lineRule="auto"/>
      </w:pPr>
    </w:p>
    <w:p w14:paraId="47B60344" w14:textId="77777777" w:rsidR="008713F0" w:rsidRPr="007E756F" w:rsidRDefault="008713F0" w:rsidP="008713F0">
      <w:pPr>
        <w:pStyle w:val="Titre2"/>
        <w:spacing w:after="240"/>
        <w:ind w:left="708" w:hanging="578"/>
      </w:pPr>
      <w:bookmarkStart w:id="78" w:name="_Toc534294734"/>
      <w:bookmarkStart w:id="79" w:name="_Toc536800380"/>
      <w:bookmarkStart w:id="80" w:name="_Toc3323404"/>
      <w:r>
        <w:t>Stratégie de la modélisation</w:t>
      </w:r>
      <w:bookmarkEnd w:id="78"/>
      <w:r>
        <w:t> : synthèse</w:t>
      </w:r>
      <w:bookmarkEnd w:id="79"/>
      <w:bookmarkEnd w:id="80"/>
    </w:p>
    <w:p w14:paraId="2CA830C1" w14:textId="153CD250" w:rsidR="008713F0" w:rsidRDefault="008713F0" w:rsidP="008713F0">
      <w:pPr>
        <w:spacing w:line="360" w:lineRule="auto"/>
        <w:ind w:firstLine="708"/>
      </w:pPr>
      <w:r>
        <w:t>De manière générale, toutes les méthodes destinées à l’analyse de  l’effet de Morton et présentées précédemment sont basées sur trois modèles physiques couplés dans une boucle de rétroaction (</w:t>
      </w:r>
      <w:r w:rsidRPr="00062791">
        <w:rPr>
          <w:b/>
        </w:rPr>
        <w:fldChar w:fldCharType="begin"/>
      </w:r>
      <w:r w:rsidRPr="00062791">
        <w:rPr>
          <w:b/>
        </w:rPr>
        <w:instrText xml:space="preserve"> REF _Ref534635418 \h  \* MERGEFORMAT </w:instrText>
      </w:r>
      <w:r w:rsidRPr="00062791">
        <w:rPr>
          <w:b/>
        </w:rPr>
      </w:r>
      <w:r w:rsidRPr="00062791">
        <w:rPr>
          <w:b/>
        </w:rPr>
        <w:fldChar w:fldCharType="separate"/>
      </w:r>
      <w:r w:rsidR="00381B95" w:rsidRPr="00381B95">
        <w:rPr>
          <w:rStyle w:val="shorttext"/>
          <w:b/>
          <w:iCs/>
        </w:rPr>
        <w:t xml:space="preserve">Figure </w:t>
      </w:r>
      <w:r w:rsidR="00381B95" w:rsidRPr="00381B95">
        <w:rPr>
          <w:rStyle w:val="shorttext"/>
          <w:b/>
          <w:iCs/>
          <w:noProof/>
        </w:rPr>
        <w:t>1.4</w:t>
      </w:r>
      <w:r w:rsidR="00381B95" w:rsidRPr="00381B95">
        <w:rPr>
          <w:rStyle w:val="shorttext"/>
          <w:b/>
          <w:iCs/>
          <w:noProof/>
        </w:rPr>
        <w:noBreakHyphen/>
        <w:t>1</w:t>
      </w:r>
      <w:r w:rsidRPr="00062791">
        <w:rPr>
          <w:b/>
        </w:rPr>
        <w:fldChar w:fldCharType="end"/>
      </w:r>
      <w:r>
        <w:t xml:space="preserve">) : </w:t>
      </w:r>
    </w:p>
    <w:p w14:paraId="4B6328EA" w14:textId="77777777" w:rsidR="008713F0" w:rsidRDefault="008713F0" w:rsidP="008713F0">
      <w:pPr>
        <w:pStyle w:val="Paragraphedeliste"/>
        <w:numPr>
          <w:ilvl w:val="0"/>
          <w:numId w:val="25"/>
        </w:numPr>
        <w:spacing w:line="360" w:lineRule="auto"/>
        <w:jc w:val="both"/>
      </w:pPr>
      <w:r>
        <w:t>le balourd total (mécanique et thermique) entraine une précession synchrone du rotor,</w:t>
      </w:r>
    </w:p>
    <w:p w14:paraId="362579D1" w14:textId="77777777" w:rsidR="008713F0" w:rsidRDefault="008713F0" w:rsidP="008713F0">
      <w:pPr>
        <w:pStyle w:val="Paragraphedeliste"/>
        <w:numPr>
          <w:ilvl w:val="0"/>
          <w:numId w:val="25"/>
        </w:numPr>
        <w:spacing w:line="360" w:lineRule="auto"/>
      </w:pPr>
      <w:r>
        <w:t>le cisaillement du lubrifiant dans le palier induit une température et un flux de chaleur non-uniforme à la surface du rotor</w:t>
      </w:r>
    </w:p>
    <w:p w14:paraId="56BF147A" w14:textId="77777777" w:rsidR="008713F0" w:rsidRDefault="008713F0" w:rsidP="008713F0">
      <w:pPr>
        <w:pStyle w:val="Paragraphedeliste"/>
        <w:numPr>
          <w:ilvl w:val="0"/>
          <w:numId w:val="25"/>
        </w:numPr>
        <w:spacing w:line="360" w:lineRule="auto"/>
      </w:pPr>
      <w:r>
        <w:t xml:space="preserve">la déformation thermique du rotor engendre un balourd thermique qui s’ajoute au balourd mécanique du rotor. </w:t>
      </w:r>
    </w:p>
    <w:p w14:paraId="7B816615" w14:textId="77777777" w:rsidR="008713F0" w:rsidRDefault="008713F0" w:rsidP="008713F0">
      <w:pPr>
        <w:spacing w:line="360" w:lineRule="auto"/>
      </w:pPr>
    </w:p>
    <w:p w14:paraId="2E3624B2" w14:textId="77777777" w:rsidR="008713F0" w:rsidRDefault="008713F0" w:rsidP="008713F0">
      <w:pPr>
        <w:keepNext/>
        <w:spacing w:line="360" w:lineRule="auto"/>
        <w:jc w:val="center"/>
      </w:pPr>
      <w:r>
        <w:rPr>
          <w:noProof/>
          <w:lang w:eastAsia="zh-CN"/>
        </w:rPr>
        <w:drawing>
          <wp:inline distT="0" distB="0" distL="0" distR="0" wp14:anchorId="7E0C1181" wp14:editId="3008842A">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6E2A9E3F" w14:textId="64441A8F" w:rsidR="008713F0" w:rsidRPr="00893C90" w:rsidRDefault="008713F0" w:rsidP="008713F0">
      <w:pPr>
        <w:pStyle w:val="Lgende"/>
        <w:spacing w:after="120" w:line="360" w:lineRule="auto"/>
        <w:jc w:val="center"/>
        <w:rPr>
          <w:rFonts w:ascii="Calibri" w:eastAsia="Times New Roman" w:hAnsi="Calibri" w:cs="Times New Roman"/>
          <w:i w:val="0"/>
          <w:iCs w:val="0"/>
          <w:sz w:val="22"/>
          <w:szCs w:val="20"/>
          <w:lang w:eastAsia="fr-FR"/>
        </w:rPr>
      </w:pPr>
      <w:bookmarkStart w:id="81" w:name="_Ref534635418"/>
      <w:bookmarkStart w:id="82" w:name="_Toc536112188"/>
      <w:bookmarkStart w:id="83" w:name="_Toc3323513"/>
      <w:r w:rsidRPr="00186652">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381B95">
        <w:rPr>
          <w:rStyle w:val="shorttext"/>
          <w:rFonts w:ascii="Calibri" w:eastAsia="Times New Roman" w:hAnsi="Calibri" w:cs="Times New Roman"/>
          <w:i w:val="0"/>
          <w:iCs w:val="0"/>
          <w:noProof/>
          <w:sz w:val="22"/>
          <w:szCs w:val="20"/>
          <w:lang w:eastAsia="fr-FR"/>
        </w:rPr>
        <w:t>1.4</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381B95">
        <w:rPr>
          <w:rStyle w:val="shorttext"/>
          <w:rFonts w:ascii="Calibri" w:eastAsia="Times New Roman" w:hAnsi="Calibri" w:cs="Times New Roman"/>
          <w:i w:val="0"/>
          <w:iCs w:val="0"/>
          <w:noProof/>
          <w:sz w:val="22"/>
          <w:szCs w:val="20"/>
          <w:lang w:eastAsia="fr-FR"/>
        </w:rPr>
        <w:t>1</w:t>
      </w:r>
      <w:r>
        <w:rPr>
          <w:rStyle w:val="shorttext"/>
          <w:rFonts w:ascii="Calibri" w:eastAsia="Times New Roman" w:hAnsi="Calibri" w:cs="Times New Roman"/>
          <w:i w:val="0"/>
          <w:iCs w:val="0"/>
          <w:sz w:val="22"/>
          <w:szCs w:val="20"/>
          <w:lang w:eastAsia="fr-FR"/>
        </w:rPr>
        <w:fldChar w:fldCharType="end"/>
      </w:r>
      <w:bookmarkEnd w:id="81"/>
      <w:r>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2"/>
      <w:bookmarkEnd w:id="83"/>
      <w:r>
        <w:rPr>
          <w:rStyle w:val="shorttext"/>
          <w:rFonts w:ascii="Calibri" w:eastAsia="Times New Roman" w:hAnsi="Calibri" w:cs="Times New Roman"/>
          <w:i w:val="0"/>
          <w:iCs w:val="0"/>
          <w:sz w:val="22"/>
          <w:szCs w:val="20"/>
          <w:lang w:eastAsia="fr-FR"/>
        </w:rPr>
        <w:t xml:space="preserve"> </w:t>
      </w:r>
    </w:p>
    <w:p w14:paraId="7405D211" w14:textId="7796B649" w:rsidR="008713F0" w:rsidRDefault="008713F0" w:rsidP="008713F0">
      <w:pPr>
        <w:spacing w:before="240" w:line="360" w:lineRule="auto"/>
      </w:pPr>
      <w:r>
        <w:lastRenderedPageBreak/>
        <w:t xml:space="preserve">Ces trois modèles physiques pourraient être représentés par les fonctions de transfert ou les coefficients d’influence </w:t>
      </w:r>
      <m:oMath>
        <m:r>
          <m:rPr>
            <m:sty m:val="bi"/>
          </m:rPr>
          <w:rPr>
            <w:rFonts w:ascii="Cambria Math" w:hAnsi="Cambria Math"/>
          </w:rPr>
          <m:t>A,B,C</m:t>
        </m:r>
      </m:oMath>
      <w:r>
        <w:t xml:space="preserve"> comme proposé respectivement par De Jongh </w:t>
      </w:r>
      <w:r w:rsidRPr="00024FA1">
        <w:rPr>
          <w:b/>
        </w:rPr>
        <w:fldChar w:fldCharType="begin"/>
      </w:r>
      <w:r w:rsidRPr="00024FA1">
        <w:rPr>
          <w:b/>
        </w:rPr>
        <w:instrText xml:space="preserve"> REF _Ref534635419 \r \h </w:instrText>
      </w:r>
      <w:r>
        <w:rPr>
          <w:b/>
        </w:rPr>
        <w:instrText xml:space="preserve"> \* MERGEFORMAT </w:instrText>
      </w:r>
      <w:r w:rsidRPr="00024FA1">
        <w:rPr>
          <w:b/>
        </w:rPr>
      </w:r>
      <w:r w:rsidRPr="00024FA1">
        <w:rPr>
          <w:b/>
        </w:rPr>
        <w:fldChar w:fldCharType="separate"/>
      </w:r>
      <w:r w:rsidR="00381B95">
        <w:rPr>
          <w:b/>
        </w:rPr>
        <w:t>[22]</w:t>
      </w:r>
      <w:r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81B95">
        <w:rPr>
          <w:b/>
        </w:rPr>
        <w:t>[19]</w:t>
      </w:r>
      <w:r w:rsidRPr="00D03177">
        <w:rPr>
          <w:b/>
        </w:rPr>
        <w:fldChar w:fldCharType="end"/>
      </w:r>
      <w:r>
        <w:t xml:space="preserve"> pour analyser la stabilité de l’effet Morton. D’autre part, ces trois modèles pourraient être couplés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81B95">
        <w:rPr>
          <w:b/>
        </w:rPr>
        <w:t>[28]</w:t>
      </w:r>
      <w:r w:rsidRPr="00D03177">
        <w:rPr>
          <w:b/>
        </w:rPr>
        <w:fldChar w:fldCharType="end"/>
      </w:r>
      <w:r>
        <w:t>.</w:t>
      </w:r>
    </w:p>
    <w:p w14:paraId="1E58C7B2" w14:textId="77777777" w:rsidR="008713F0" w:rsidRDefault="008713F0" w:rsidP="008713F0">
      <w:pPr>
        <w:spacing w:before="240" w:after="240" w:line="360" w:lineRule="auto"/>
        <w:ind w:firstLine="709"/>
      </w:pPr>
      <w:r>
        <w:t xml:space="preserve">Une synthèse des méthodes numériques utilisées pour chacun de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t xml:space="preserve"> et leur couplage est présentée dans ce qui suit.</w:t>
      </w:r>
    </w:p>
    <w:p w14:paraId="4EF1B255"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29534956" w14:textId="70CF47C0" w:rsidR="008713F0" w:rsidRDefault="008713F0" w:rsidP="008713F0">
      <w:pPr>
        <w:spacing w:before="240" w:after="240" w:line="360" w:lineRule="auto"/>
        <w:ind w:firstLine="709"/>
      </w:pPr>
      <w:r>
        <w:t>Un calcul de réponse au balourd est nécessaire pour déterminer</w:t>
      </w:r>
      <m:oMath>
        <m:r>
          <w:rPr>
            <w:rFonts w:ascii="Cambria Math" w:hAnsi="Cambria Math"/>
          </w:rPr>
          <m:t xml:space="preserve"> </m:t>
        </m:r>
        <m:r>
          <m:rPr>
            <m:sty m:val="bi"/>
          </m:rPr>
          <w:rPr>
            <w:rFonts w:ascii="Cambria Math" w:hAnsi="Cambria Math"/>
          </w:rPr>
          <m:t>A</m:t>
        </m:r>
      </m:oMath>
      <w:r>
        <w:t>. Ceci suppose la résolution des équations de mouvement de rotor (</w:t>
      </w:r>
      <w:r w:rsidRPr="00BE16E5">
        <w:rPr>
          <w:b/>
        </w:rPr>
        <w:fldChar w:fldCharType="begin"/>
      </w:r>
      <w:r w:rsidRPr="00BE16E5">
        <w:rPr>
          <w:b/>
        </w:rPr>
        <w:instrText xml:space="preserve"> REF _Ref534635639 \r \h  \* MERGEFORMAT </w:instrText>
      </w:r>
      <w:r w:rsidRPr="00BE16E5">
        <w:rPr>
          <w:b/>
        </w:rPr>
      </w:r>
      <w:r w:rsidRPr="00BE16E5">
        <w:rPr>
          <w:b/>
        </w:rPr>
        <w:fldChar w:fldCharType="separate"/>
      </w:r>
      <w:r w:rsidR="00381B95">
        <w:rPr>
          <w:b/>
        </w:rPr>
        <w:t>Eq. 1.4</w:t>
      </w:r>
      <w:r w:rsidRPr="00BE16E5">
        <w:rPr>
          <w:b/>
        </w:rPr>
        <w:fldChar w:fldCharType="end"/>
      </w:r>
      <w:r>
        <w:t>) pour obtenir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224D4684" w14:textId="77777777" w:rsidTr="00252369">
        <w:trPr>
          <w:trHeight w:val="635"/>
          <w:jc w:val="center"/>
        </w:trPr>
        <w:tc>
          <w:tcPr>
            <w:tcW w:w="7214" w:type="dxa"/>
            <w:vAlign w:val="center"/>
          </w:tcPr>
          <w:p w14:paraId="7B3135A4"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29E3C6C5"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4" w:name="_Ref534635639"/>
            <w:r>
              <w:rPr>
                <w:rFonts w:ascii="Times New Roman" w:eastAsia="Times New Roman" w:hAnsi="Times New Roman"/>
                <w:b/>
                <w:iCs w:val="0"/>
                <w:color w:val="auto"/>
                <w:sz w:val="22"/>
                <w:szCs w:val="22"/>
                <w:lang w:eastAsia="fr-FR"/>
              </w:rPr>
              <w:t xml:space="preserve"> </w:t>
            </w:r>
            <w:bookmarkEnd w:id="84"/>
          </w:p>
        </w:tc>
      </w:tr>
    </w:tbl>
    <w:p w14:paraId="0996EC5B" w14:textId="7BE3F976" w:rsidR="008713F0" w:rsidRDefault="008713F0" w:rsidP="008713F0">
      <w:pPr>
        <w:spacing w:before="120" w:line="360" w:lineRule="auto"/>
        <w:ind w:firstLine="709"/>
      </w:pPr>
      <w:r>
        <w:t xml:space="preserve">La différence principale, pour </w:t>
      </w:r>
      <w:r w:rsidR="00110D44">
        <w:t>calculer</w:t>
      </w:r>
      <m:oMath>
        <m:r>
          <w:rPr>
            <w:rFonts w:ascii="Cambria Math" w:hAnsi="Cambria Math"/>
          </w:rPr>
          <m:t xml:space="preserve"> </m:t>
        </m:r>
        <m:r>
          <m:rPr>
            <m:sty m:val="bi"/>
          </m:rPr>
          <w:rPr>
            <w:rFonts w:ascii="Cambria Math" w:hAnsi="Cambria Math"/>
          </w:rPr>
          <m:t>A</m:t>
        </m:r>
      </m:oMath>
      <w:r w:rsidRPr="00110D44">
        <w:t>,</w:t>
      </w:r>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81B95">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81B95">
        <w:rPr>
          <w:b/>
        </w:rPr>
        <w:t>[24]</w:t>
      </w:r>
      <w:r w:rsidRPr="008C04D6">
        <w:rPr>
          <w:b/>
        </w:rPr>
        <w:fldChar w:fldCharType="end"/>
      </w:r>
      <w:r>
        <w:t xml:space="preserve"> et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81B95">
        <w:rPr>
          <w:b/>
        </w:rPr>
        <w:t>[19]</w:t>
      </w:r>
      <w:r w:rsidRPr="008C04D6">
        <w:rPr>
          <w:b/>
        </w:rPr>
        <w:fldChar w:fldCharType="end"/>
      </w:r>
      <w:r w:rsidRPr="00110D44">
        <w:t>,</w:t>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fluides n’est plus valable et donc l’utilisation des coefficients dynamiques introduit des écarts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81B95">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81B95">
        <w:rPr>
          <w:b/>
        </w:rPr>
        <w:t>[31]</w:t>
      </w:r>
      <w:r w:rsidRPr="000D799D">
        <w:rPr>
          <w:b/>
        </w:rPr>
        <w:fldChar w:fldCharType="end"/>
      </w:r>
      <w:r>
        <w:t xml:space="preserve"> est basée sur le couplage du modèle thermo-hydrodynamique du palier avec le modèle de dynamique du rotor. Cette approche impose la résolution de l’équation de Reynolds couplée avec l’équation de l’énergie pour obtenir les efforts au  palier à chaque pas de temps lors de l’intégration de l’équation de mouvement. Par conséquent, le calcul est précis mais très couteux en temps de calcul. </w:t>
      </w:r>
    </w:p>
    <w:p w14:paraId="7DF60D96"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63742BFA" w14:textId="77777777" w:rsidR="008713F0" w:rsidRDefault="008713F0" w:rsidP="008713F0">
      <w:pPr>
        <w:spacing w:line="360" w:lineRule="auto"/>
        <w:ind w:firstLine="708"/>
      </w:pPr>
      <w:r>
        <w:t xml:space="preserve">La détermination de </w:t>
      </w:r>
      <m:oMath>
        <m:r>
          <m:rPr>
            <m:sty m:val="bi"/>
          </m:rPr>
          <w:rPr>
            <w:rFonts w:ascii="Cambria Math" w:hAnsi="Cambria Math"/>
          </w:rPr>
          <m:t>B</m:t>
        </m:r>
      </m:oMath>
      <w:r>
        <w:t xml:space="preserve"> consiste à calculer la différence de la température à la surface du rotor</w:t>
      </w:r>
      <m:oMath>
        <m:r>
          <w:rPr>
            <w:rFonts w:ascii="Cambria Math" w:hAnsi="Cambria Math"/>
          </w:rPr>
          <m:t xml:space="preserve"> ∆T</m:t>
        </m:r>
      </m:oMath>
      <w:r>
        <w:t xml:space="preserve"> pour une orbite synchrone donnée. Sa détermination précise est capitale pour la simulation de l’effet Morton. Il s’agit de résoudre un problème de transfert convectif et transitoire de chaleur à l’interface rotor-lubrifiant. D’une manière générale, il est nécessaire de faire intervenir deux échelles de temps différentes. La dissipation due au cisaillement visqueux du lubrifiant est gouvernée par l’échelle de temps relative à la dynamique du rotor (millisecondes) tandis que le transfert de chaleur dans le rotor a lieu suivant l’échelle de temps thermique (minutes, voir plus). Ainsi, le coût de la </w:t>
      </w:r>
      <w:r>
        <w:lastRenderedPageBreak/>
        <w:t>simulation de l’effet Morton en régime transitoire peut devenir onéreux. En fonction de l’objectif de l’étude, plusieurs méthodes de simplicité, efficacité et fiabilité</w:t>
      </w:r>
      <w:r w:rsidDel="00822490">
        <w:t xml:space="preserve"> </w:t>
      </w:r>
      <w:r>
        <w:t>différentes ont été proposées.</w:t>
      </w:r>
    </w:p>
    <w:p w14:paraId="7AC7F2A7" w14:textId="5383F7FA" w:rsidR="008713F0" w:rsidRDefault="008713F0" w:rsidP="008713F0">
      <w:pPr>
        <w:spacing w:line="360" w:lineRule="auto"/>
        <w:ind w:firstLine="708"/>
      </w:pPr>
      <w:r>
        <w:t>K</w:t>
      </w:r>
      <w:r w:rsidRPr="00DA2B66">
        <w:t>e</w:t>
      </w:r>
      <w:r>
        <w:t>o</w:t>
      </w:r>
      <w:r w:rsidRPr="00DA2B66">
        <w:t>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81B95">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w:t>
      </w:r>
      <w:r>
        <w:t>u</w:t>
      </w:r>
      <w:r w:rsidRPr="00B25777">
        <w:t xml:space="preserve"> palier court. Ils ont utilisé la méthode de perturbati</w:t>
      </w:r>
      <w:r>
        <w:t xml:space="preserve">on pour calculer la 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81B95">
        <w:rPr>
          <w:b/>
        </w:rPr>
        <w:t>[24]</w:t>
      </w:r>
      <w:r>
        <w:rPr>
          <w:b/>
        </w:rPr>
        <w:fldChar w:fldCharType="end"/>
      </w:r>
      <w:r w:rsidRPr="00B25777">
        <w:t xml:space="preserve"> ont résolu l’équation de l’énergie simplifiée 1D en se basant sur </w:t>
      </w:r>
      <w:r>
        <w:t>une</w:t>
      </w:r>
      <w:r w:rsidRPr="00B25777">
        <w:t xml:space="preserve"> relation géométrique pour approximer </w:t>
      </w:r>
      <w:r>
        <w:t>la</w:t>
      </w:r>
      <w:r w:rsidRPr="00B25777">
        <w:t xml:space="preserve"> différence de la température</w:t>
      </w:r>
      <w:r>
        <w:t xml:space="preserve"> à la surface du rotor.</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81B95">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81B95">
        <w:rPr>
          <w:b/>
        </w:rPr>
        <w:t>[31]</w:t>
      </w:r>
      <w:r>
        <w:rPr>
          <w:b/>
        </w:rPr>
        <w:fldChar w:fldCharType="end"/>
      </w:r>
      <w:r>
        <w:rPr>
          <w:b/>
        </w:rPr>
        <w:t xml:space="preserve"> </w:t>
      </w:r>
      <w:r w:rsidRPr="00B25777">
        <w:t>ont utilisé la méthode de</w:t>
      </w:r>
      <w:r>
        <w:t>s</w:t>
      </w:r>
      <w:r w:rsidRPr="00B25777">
        <w:t xml:space="preserve"> volumes finis pour résoudre l’équation de l’énergie en 2D et la méthode des éléments finis pour résoudre l’équation de conduction thermique d</w:t>
      </w:r>
      <w:r>
        <w:t>ans</w:t>
      </w:r>
      <w:r w:rsidRPr="00B25777">
        <w:t xml:space="preserve"> </w:t>
      </w:r>
      <w:r>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81B95">
        <w:rPr>
          <w:b/>
        </w:rPr>
        <w:t>[28]</w:t>
      </w:r>
      <w:r>
        <w:rPr>
          <w:b/>
        </w:rPr>
        <w:fldChar w:fldCharType="end"/>
      </w:r>
      <w:r>
        <w:rPr>
          <w:b/>
        </w:rPr>
        <w:t xml:space="preserve"> </w:t>
      </w:r>
      <w:r w:rsidRPr="00B25777">
        <w:t xml:space="preserve">ont </w:t>
      </w:r>
      <w:r>
        <w:t>mis au point un couplage alternant les deux échelles de temps du problème. Un pas de temps consiste en deux étapes. Dans une première étape l’équation de l’énergie dans le film lubrifiant est couplée à l’équation de la dynamique du rotor</w:t>
      </w:r>
      <w:r w:rsidRPr="00B25777">
        <w:t xml:space="preserve">. </w:t>
      </w:r>
      <w:r>
        <w:t>Dans une deuxième étape l’équation de conduction de la chaleur dans le rotor est intégrée avec un pas de temps beaucoup plus grand en adéquation avec le temps caractéristique des transferts thermiques dans le rotor. La condition initiale de la deuxième étape utilise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63B4F2E4"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2FD70958" w14:textId="77777777" w:rsidR="008713F0" w:rsidRPr="00800CFD" w:rsidRDefault="008713F0" w:rsidP="008713F0">
      <w:pPr>
        <w:spacing w:line="360" w:lineRule="auto"/>
        <w:ind w:firstLine="708"/>
      </w:pPr>
      <w:r>
        <w:t xml:space="preserve">La présence d’un champ de température non-uniforme à la surface du rotor génère une déformation élastique  Selon les cas, cette déformation amplifie ou diminue les vibrations synchrones du rotor. Deux approches différentes sont utilisées pour modéliser l’excitation générée r : une </w:t>
      </w:r>
      <w:r w:rsidRPr="00800CFD">
        <w:t>approche</w:t>
      </w:r>
      <w:r>
        <w:t xml:space="preserve"> simplifiée</w:t>
      </w:r>
      <w:r w:rsidRPr="00800CFD">
        <w:t xml:space="preserve"> </w:t>
      </w:r>
      <w:r>
        <w:t xml:space="preserve">de type </w:t>
      </w:r>
      <w:r w:rsidRPr="00800CFD">
        <w:t xml:space="preserve">de masse concentrée </w:t>
      </w:r>
      <w:r>
        <w:t xml:space="preserve">(balourd thermique) </w:t>
      </w:r>
      <w:r w:rsidRPr="00800CFD">
        <w:t>et l’approche</w:t>
      </w:r>
      <w:r>
        <w:t xml:space="preserve"> rigoureuse</w:t>
      </w:r>
      <w:r w:rsidRPr="00800CFD">
        <w:t xml:space="preserve"> du défaut de la fibre neutre</w:t>
      </w:r>
      <w:r>
        <w:t xml:space="preserve"> du rotor</w:t>
      </w:r>
      <w:r w:rsidRPr="00800CFD">
        <w:t xml:space="preserve">. </w:t>
      </w:r>
    </w:p>
    <w:p w14:paraId="678E39C0" w14:textId="7E1BDEA3" w:rsidR="008713F0" w:rsidRDefault="008713F0" w:rsidP="008713F0">
      <w:pPr>
        <w:spacing w:line="360" w:lineRule="auto"/>
        <w:ind w:firstLine="708"/>
      </w:pPr>
      <w:r>
        <w:t>L’approche de masse concentrée modélise la contribution dynamique de la déformation thermique du rotor comme étant un balourd qui vient s’ajouter  au balourd mécanique initial. En considérant que la masse du disque</w:t>
      </w:r>
      <w:r w:rsidRPr="00C10C24">
        <w:t xml:space="preserve"> </w:t>
      </w:r>
      <w:r>
        <w:t>située en porte à faux est prépondérante par rapport à la masse du rotor, la déformation thermique du rotor génère un balourd thermique au niveau du centre de masse du disque. Le balourd thermique</w:t>
      </w:r>
      <w:r w:rsidDel="00C10C24">
        <w:t xml:space="preserve"> </w:t>
      </w:r>
      <w:r>
        <w:t xml:space="preserve">est alors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81B95">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81B95">
        <w:rPr>
          <w:b/>
        </w:rPr>
        <w:t>[19]</w:t>
      </w:r>
      <w:r>
        <w:rPr>
          <w:b/>
        </w:rPr>
        <w:fldChar w:fldCharType="end"/>
      </w:r>
      <w:r>
        <w:t xml:space="preserve">, de Jongh </w:t>
      </w:r>
      <w:r w:rsidRPr="00422CA7">
        <w:rPr>
          <w:b/>
        </w:rPr>
        <w:fldChar w:fldCharType="begin"/>
      </w:r>
      <w:r w:rsidRPr="00422CA7">
        <w:rPr>
          <w:b/>
        </w:rPr>
        <w:instrText xml:space="preserve"> REF _Ref534794245 \r \h </w:instrText>
      </w:r>
      <w:r>
        <w:rPr>
          <w:b/>
        </w:rPr>
        <w:instrText xml:space="preserve"> \* MERGEFORMAT </w:instrText>
      </w:r>
      <w:r w:rsidRPr="00422CA7">
        <w:rPr>
          <w:b/>
        </w:rPr>
      </w:r>
      <w:r w:rsidRPr="00422CA7">
        <w:rPr>
          <w:b/>
        </w:rPr>
        <w:fldChar w:fldCharType="separate"/>
      </w:r>
      <w:r w:rsidR="00381B95">
        <w:rPr>
          <w:b/>
        </w:rPr>
        <w:t>[4]</w:t>
      </w:r>
      <w:r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81B95">
        <w:rPr>
          <w:b/>
        </w:rPr>
        <w:t>[26]</w:t>
      </w:r>
      <w:r>
        <w:rPr>
          <w:b/>
        </w:rPr>
        <w:fldChar w:fldCharType="end"/>
      </w:r>
      <w:r>
        <w:t xml:space="preserve">. Palazzolo et Suh </w:t>
      </w:r>
      <w:r w:rsidRPr="00DE07B0">
        <w:rPr>
          <w:b/>
        </w:rPr>
        <w:fldChar w:fldCharType="begin"/>
      </w:r>
      <w:r w:rsidRPr="00DE07B0">
        <w:rPr>
          <w:b/>
        </w:rPr>
        <w:instrText xml:space="preserve"> REF _Ref533097655 \r \h </w:instrText>
      </w:r>
      <w:r>
        <w:rPr>
          <w:b/>
        </w:rPr>
        <w:instrText xml:space="preserve"> \* MERGEFORMAT </w:instrText>
      </w:r>
      <w:r w:rsidRPr="00DE07B0">
        <w:rPr>
          <w:b/>
        </w:rPr>
      </w:r>
      <w:r w:rsidRPr="00DE07B0">
        <w:rPr>
          <w:b/>
        </w:rPr>
        <w:fldChar w:fldCharType="separate"/>
      </w:r>
      <w:r w:rsidR="00381B95">
        <w:rPr>
          <w:b/>
        </w:rPr>
        <w:t>[28]</w:t>
      </w:r>
      <w:r w:rsidRPr="00DE07B0">
        <w:rPr>
          <w:b/>
        </w:rPr>
        <w:fldChar w:fldCharType="end"/>
      </w:r>
      <w:r>
        <w:rPr>
          <w:b/>
        </w:rPr>
        <w:t xml:space="preserve"> </w:t>
      </w:r>
      <w:r>
        <w:t xml:space="preserve">ont amélioré cette approche en l’appliquant sur tous les nœuds du rotor. </w:t>
      </w:r>
    </w:p>
    <w:p w14:paraId="564A7136" w14:textId="297145D4" w:rsidR="008713F0" w:rsidRDefault="008713F0" w:rsidP="008713F0">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81B95">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81B95">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81B95">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81B95">
        <w:rPr>
          <w:b/>
        </w:rPr>
        <w:t>[31]</w:t>
      </w:r>
      <w:r w:rsidRPr="00D92F99">
        <w:rPr>
          <w:b/>
        </w:rPr>
        <w:fldChar w:fldCharType="end"/>
      </w:r>
      <w:r w:rsidRPr="00D92F99">
        <w:t xml:space="preserve"> et </w:t>
      </w:r>
      <w:r>
        <w:t xml:space="preserve">Palazzolo et al.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381B95">
        <w:rPr>
          <w:b/>
        </w:rPr>
        <w:t>[29]</w:t>
      </w:r>
      <w:r w:rsidRPr="00307425">
        <w:rPr>
          <w:b/>
        </w:rPr>
        <w:fldChar w:fldCharType="end"/>
      </w:r>
      <w:r>
        <w:t xml:space="preserve"> </w:t>
      </w:r>
      <w:r>
        <w:rPr>
          <w:b/>
        </w:rPr>
        <w:t>.</w:t>
      </w:r>
      <w:r>
        <w:t xml:space="preserve"> Contrairement à l’approche précédente qui ne considère que la force centrifuge générée par une masse concentrée, cette approche prend en </w:t>
      </w:r>
      <w:r>
        <w:lastRenderedPageBreak/>
        <w:t xml:space="preserve">compte le moment engendré par la flexion thermique du rotor. Ces deux approches sont comparées dans l’article de Tong et Palazzolo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381B95">
        <w:rPr>
          <w:b/>
        </w:rPr>
        <w:t>[29]</w:t>
      </w:r>
      <w:r w:rsidRPr="00307425">
        <w:rPr>
          <w:b/>
        </w:rPr>
        <w:fldChar w:fldCharType="end"/>
      </w:r>
      <w:r>
        <w:rPr>
          <w:b/>
        </w:rPr>
        <w:t xml:space="preserve"> </w:t>
      </w:r>
      <w:r>
        <w:t xml:space="preserve">qui ont conclu que l’approche basée sur le défaut de la fibre neutre est recommandée. Le fait que l’approche utilisant des masses concentrées néglige les moments engendrés par la déformation thermique du rotor conduit à aux surestimations  de l’amplitude vibratoire au droit du palier et de la différence de température à la surface du rotor. </w:t>
      </w:r>
    </w:p>
    <w:p w14:paraId="00E60521" w14:textId="77777777" w:rsidR="008713F0" w:rsidRDefault="008713F0" w:rsidP="008713F0">
      <w:pPr>
        <w:spacing w:line="360" w:lineRule="auto"/>
      </w:pPr>
    </w:p>
    <w:p w14:paraId="500B8802" w14:textId="77777777" w:rsidR="008713F0" w:rsidRDefault="008713F0" w:rsidP="008713F0">
      <w:pPr>
        <w:pStyle w:val="Titre2"/>
        <w:spacing w:after="240"/>
        <w:ind w:left="708" w:hanging="578"/>
      </w:pPr>
      <w:bookmarkStart w:id="85" w:name="_Toc534294735"/>
      <w:bookmarkStart w:id="86" w:name="_Toc536800381"/>
      <w:bookmarkStart w:id="87" w:name="_Toc3323405"/>
      <w:r>
        <w:t>Conclusion</w:t>
      </w:r>
      <w:bookmarkEnd w:id="85"/>
      <w:bookmarkEnd w:id="86"/>
      <w:bookmarkEnd w:id="87"/>
    </w:p>
    <w:p w14:paraId="656D896E" w14:textId="77777777" w:rsidR="008713F0" w:rsidRDefault="008713F0" w:rsidP="008713F0">
      <w:pPr>
        <w:spacing w:before="120" w:line="360" w:lineRule="auto"/>
        <w:ind w:firstLine="709"/>
      </w:pPr>
      <w:r>
        <w:t xml:space="preserve">Ce chapitre a introduit le phénomène de l’instabilité des vibrations synchrones due à l’effet thermique. Deux effets thermiques peuvent être à l’origine de cette instabilité : l’effet Newkirk ou l’effet Morton. Ces effets ont été expliqués de manière qualitative. </w:t>
      </w:r>
    </w:p>
    <w:p w14:paraId="363E3B3F" w14:textId="77777777" w:rsidR="008713F0" w:rsidRDefault="008713F0" w:rsidP="008713F0">
      <w:pPr>
        <w:spacing w:line="360" w:lineRule="auto"/>
        <w:ind w:firstLine="708"/>
      </w:pPr>
      <w:r>
        <w:t xml:space="preserve">Les principales études expérimentales et numériques consacrées à la compréhension et à l’analyse de la stabilité de l’effet Morton ont été présentées. La synthèse de ces études permet de mettre en évidence une stratégie générale pour modéliser l’effet Morton basée en s’appuyant sur trois modèles physiques. </w:t>
      </w:r>
    </w:p>
    <w:p w14:paraId="0C73A426" w14:textId="77777777" w:rsidR="008713F0" w:rsidRDefault="008713F0" w:rsidP="008713F0">
      <w:pPr>
        <w:spacing w:line="360" w:lineRule="auto"/>
        <w:ind w:firstLine="708"/>
      </w:pPr>
      <w:r>
        <w:t>Ces modèles seront détaillés dans les chapitres 2 et 3 dédiés respectivement aux problèmes de lubrification hydrodynamique et aux comportements dynamique et thermomécanique de rotor. Une fois les outils numériques mis aux points, les simulations et les analyses de la stabilité de l’effet Morton seront ensuite présentés dans les chapitres 4 et 5.</w:t>
      </w:r>
    </w:p>
    <w:p w14:paraId="4B6D0B7D" w14:textId="77777777" w:rsidR="008713F0" w:rsidRDefault="008713F0" w:rsidP="008713F0">
      <w:pPr>
        <w:spacing w:line="360" w:lineRule="auto"/>
      </w:pPr>
    </w:p>
    <w:p w14:paraId="315E9167" w14:textId="77777777" w:rsidR="008713F0" w:rsidRDefault="008713F0" w:rsidP="008713F0">
      <w:pPr>
        <w:overflowPunct/>
        <w:autoSpaceDE/>
        <w:autoSpaceDN/>
        <w:adjustRightInd/>
        <w:spacing w:after="160" w:line="259" w:lineRule="auto"/>
        <w:jc w:val="left"/>
        <w:textAlignment w:val="auto"/>
      </w:pPr>
    </w:p>
    <w:p w14:paraId="13FCF1D7" w14:textId="77777777" w:rsidR="008713F0" w:rsidRDefault="008713F0" w:rsidP="008713F0">
      <w:pPr>
        <w:overflowPunct/>
        <w:autoSpaceDE/>
        <w:autoSpaceDN/>
        <w:adjustRightInd/>
        <w:spacing w:after="160" w:line="259" w:lineRule="auto"/>
        <w:jc w:val="left"/>
        <w:textAlignment w:val="auto"/>
      </w:pPr>
    </w:p>
    <w:p w14:paraId="54C5B567" w14:textId="36973D80" w:rsidR="00271BF0" w:rsidRDefault="008713F0">
      <w:pPr>
        <w:overflowPunct/>
        <w:autoSpaceDE/>
        <w:autoSpaceDN/>
        <w:adjustRightInd/>
        <w:spacing w:after="160" w:line="259" w:lineRule="auto"/>
        <w:jc w:val="left"/>
        <w:textAlignment w:val="auto"/>
      </w:pPr>
      <w:r>
        <w:br w:type="page"/>
      </w:r>
    </w:p>
    <w:p w14:paraId="5B6C0D20" w14:textId="77777777" w:rsidR="00B54964" w:rsidRDefault="00B54964" w:rsidP="00B54964">
      <w:pPr>
        <w:pStyle w:val="Titre1"/>
        <w:numPr>
          <w:ilvl w:val="0"/>
          <w:numId w:val="0"/>
        </w:numPr>
        <w:ind w:left="567" w:hanging="567"/>
        <w:jc w:val="left"/>
      </w:pPr>
      <w:bookmarkStart w:id="88" w:name="_Chapitre_2_:"/>
      <w:bookmarkStart w:id="89" w:name="_Ref536103204"/>
      <w:bookmarkStart w:id="90" w:name="_Ref536103212"/>
      <w:bookmarkStart w:id="91" w:name="_Ref536103216"/>
      <w:bookmarkStart w:id="92" w:name="_Toc536800382"/>
      <w:bookmarkStart w:id="93" w:name="_Toc3323406"/>
      <w:bookmarkEnd w:id="88"/>
      <w:r>
        <w:lastRenderedPageBreak/>
        <w:t>Chapitre 2</w:t>
      </w:r>
      <w:r w:rsidRPr="00493D1F">
        <w:t> </w:t>
      </w:r>
      <w:r>
        <w:t xml:space="preserve">: </w:t>
      </w:r>
      <w:r>
        <w:br/>
      </w:r>
      <w:r w:rsidRPr="00720F73">
        <w:t>Modélisation</w:t>
      </w:r>
      <w:r>
        <w:t xml:space="preserve"> des paliers </w:t>
      </w:r>
      <w:r w:rsidRPr="00493D1F">
        <w:t>hydrodynamiques</w:t>
      </w:r>
      <w:bookmarkEnd w:id="89"/>
      <w:bookmarkEnd w:id="90"/>
      <w:bookmarkEnd w:id="91"/>
      <w:bookmarkEnd w:id="92"/>
      <w:bookmarkEnd w:id="93"/>
    </w:p>
    <w:p w14:paraId="5B405DCA" w14:textId="77777777" w:rsidR="00B54964" w:rsidRDefault="00B54964" w:rsidP="00B54964">
      <w:pPr>
        <w:spacing w:line="360" w:lineRule="auto"/>
      </w:pPr>
    </w:p>
    <w:p w14:paraId="4F5AEE11" w14:textId="77777777" w:rsidR="00B54964" w:rsidRPr="00166F02" w:rsidRDefault="00B54964" w:rsidP="00B54964">
      <w:pPr>
        <w:spacing w:line="360" w:lineRule="auto"/>
      </w:pPr>
      <w:bookmarkStart w:id="94" w:name="_Toc533165043"/>
      <w:bookmarkStart w:id="95" w:name="_Toc533165498"/>
      <w:bookmarkStart w:id="96" w:name="_Toc533165854"/>
      <w:bookmarkStart w:id="97" w:name="_Toc533165905"/>
      <w:bookmarkStart w:id="98" w:name="_Toc533166093"/>
      <w:bookmarkStart w:id="99" w:name="_Toc533166127"/>
      <w:bookmarkStart w:id="100" w:name="_Toc533167316"/>
      <w:bookmarkStart w:id="101" w:name="_Toc533168739"/>
      <w:bookmarkStart w:id="102" w:name="_Toc533168965"/>
      <w:bookmarkStart w:id="103" w:name="_Toc533169249"/>
      <w:bookmarkStart w:id="104" w:name="_Toc533169500"/>
      <w:bookmarkStart w:id="105" w:name="_Toc533170191"/>
      <w:bookmarkStart w:id="106" w:name="_Toc533170329"/>
      <w:bookmarkStart w:id="107" w:name="_Toc533171274"/>
      <w:bookmarkStart w:id="108" w:name="_Toc533172556"/>
      <w:bookmarkStart w:id="109" w:name="_Toc533172735"/>
      <w:bookmarkStart w:id="110" w:name="_Toc533173191"/>
      <w:bookmarkStart w:id="111" w:name="_Toc533173483"/>
      <w:bookmarkStart w:id="112" w:name="_Toc533173685"/>
      <w:bookmarkStart w:id="113" w:name="_Toc533173936"/>
      <w:bookmarkStart w:id="114" w:name="_Toc533173989"/>
      <w:bookmarkStart w:id="115" w:name="_Toc533174155"/>
      <w:bookmarkStart w:id="116" w:name="_Toc533768820"/>
      <w:bookmarkStart w:id="117" w:name="_Toc533769119"/>
      <w:bookmarkStart w:id="118" w:name="_Toc533769291"/>
      <w:bookmarkStart w:id="119" w:name="_Toc533769343"/>
      <w:bookmarkStart w:id="120" w:name="_Toc533769742"/>
      <w:bookmarkStart w:id="121" w:name="_Toc533771803"/>
      <w:bookmarkStart w:id="122" w:name="_Toc533772291"/>
      <w:bookmarkStart w:id="123" w:name="_Toc533774363"/>
      <w:bookmarkStart w:id="124" w:name="_Toc533775555"/>
      <w:bookmarkStart w:id="125" w:name="_Toc533776199"/>
      <w:bookmarkStart w:id="126" w:name="_Toc533776326"/>
      <w:bookmarkStart w:id="127" w:name="_Toc533777551"/>
      <w:bookmarkStart w:id="128" w:name="_Toc534279459"/>
      <w:bookmarkStart w:id="129" w:name="_Toc534279557"/>
      <w:bookmarkStart w:id="130" w:name="_Toc534279635"/>
      <w:bookmarkStart w:id="131" w:name="_Toc534290931"/>
      <w:bookmarkStart w:id="132" w:name="_Toc534293213"/>
      <w:bookmarkStart w:id="133" w:name="_Toc534293497"/>
      <w:bookmarkStart w:id="134" w:name="_Toc534293575"/>
      <w:bookmarkStart w:id="135" w:name="_Toc534387874"/>
      <w:bookmarkStart w:id="136" w:name="_Toc534410845"/>
      <w:bookmarkStart w:id="137" w:name="_Toc534620759"/>
      <w:bookmarkStart w:id="138" w:name="_Toc534621245"/>
      <w:bookmarkStart w:id="139" w:name="_Toc534621350"/>
      <w:bookmarkStart w:id="140" w:name="_Toc534621457"/>
      <w:bookmarkStart w:id="141" w:name="_Toc534625116"/>
      <w:bookmarkStart w:id="142" w:name="_Toc534631416"/>
      <w:bookmarkStart w:id="143" w:name="_Toc534631516"/>
      <w:bookmarkStart w:id="144" w:name="_Toc534631869"/>
      <w:bookmarkStart w:id="145" w:name="_Toc534632102"/>
      <w:bookmarkStart w:id="146" w:name="_Toc534632314"/>
      <w:bookmarkStart w:id="147" w:name="_Toc534632436"/>
      <w:bookmarkStart w:id="148" w:name="_Toc534632535"/>
      <w:bookmarkStart w:id="149" w:name="_Toc534633828"/>
      <w:bookmarkStart w:id="150" w:name="_Toc534634172"/>
      <w:bookmarkStart w:id="151" w:name="_Toc534634576"/>
      <w:bookmarkStart w:id="152" w:name="_Toc534634951"/>
      <w:bookmarkStart w:id="153" w:name="_Toc534635051"/>
      <w:bookmarkStart w:id="154" w:name="_Toc534635151"/>
      <w:bookmarkStart w:id="155" w:name="_Toc534635251"/>
      <w:bookmarkStart w:id="156" w:name="_Toc534635351"/>
      <w:bookmarkStart w:id="157" w:name="_Toc534635472"/>
      <w:bookmarkStart w:id="158" w:name="_Toc534635571"/>
      <w:bookmarkStart w:id="159" w:name="_Toc534636621"/>
      <w:bookmarkStart w:id="160" w:name="_Toc534638249"/>
      <w:bookmarkStart w:id="161" w:name="_Toc534638335"/>
      <w:bookmarkStart w:id="162" w:name="_Toc534638702"/>
      <w:bookmarkStart w:id="163" w:name="_Toc534640557"/>
      <w:bookmarkStart w:id="164" w:name="_Toc534650367"/>
      <w:bookmarkStart w:id="165" w:name="_Toc534707643"/>
      <w:bookmarkStart w:id="166" w:name="_Toc534719948"/>
      <w:bookmarkStart w:id="167" w:name="_Toc534720631"/>
      <w:bookmarkStart w:id="168" w:name="_Toc534721403"/>
      <w:bookmarkStart w:id="169" w:name="_Toc534723181"/>
      <w:bookmarkStart w:id="170" w:name="_Toc534724093"/>
      <w:bookmarkStart w:id="171" w:name="_Toc534724638"/>
      <w:bookmarkStart w:id="172" w:name="_Toc534724942"/>
      <w:bookmarkStart w:id="173" w:name="_Toc534725613"/>
      <w:bookmarkStart w:id="174" w:name="_Toc534729696"/>
      <w:bookmarkStart w:id="175" w:name="_Toc534792245"/>
      <w:bookmarkStart w:id="176" w:name="_Toc534792894"/>
      <w:bookmarkStart w:id="177" w:name="_Toc534793218"/>
      <w:bookmarkStart w:id="178" w:name="_Toc534793976"/>
      <w:bookmarkStart w:id="179" w:name="_Toc534794071"/>
      <w:bookmarkStart w:id="180" w:name="_Toc534794168"/>
      <w:bookmarkStart w:id="181" w:name="_Toc534796800"/>
      <w:bookmarkStart w:id="182" w:name="_Toc534878056"/>
      <w:bookmarkStart w:id="183" w:name="_Toc534878150"/>
      <w:bookmarkStart w:id="184" w:name="_Toc534880488"/>
      <w:bookmarkStart w:id="185" w:name="_Toc534895220"/>
      <w:bookmarkStart w:id="186" w:name="_Toc534895937"/>
      <w:bookmarkStart w:id="187" w:name="_Toc534896491"/>
      <w:bookmarkStart w:id="188" w:name="_Toc534896884"/>
      <w:bookmarkStart w:id="189" w:name="_Toc534983280"/>
      <w:bookmarkStart w:id="190" w:name="_Toc534984814"/>
      <w:bookmarkStart w:id="191" w:name="_Toc535242906"/>
      <w:bookmarkStart w:id="192" w:name="_Toc535243258"/>
      <w:bookmarkStart w:id="193" w:name="_Toc53524504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E6BDA4A" w14:textId="77777777" w:rsidR="00B54964" w:rsidRPr="0008634E" w:rsidRDefault="00B54964" w:rsidP="00B54964">
      <w:pPr>
        <w:spacing w:line="360" w:lineRule="auto"/>
      </w:pPr>
      <w:bookmarkStart w:id="194" w:name="_Toc533768821"/>
      <w:bookmarkStart w:id="195" w:name="_Toc533769120"/>
      <w:bookmarkStart w:id="196" w:name="_Toc533769292"/>
      <w:bookmarkStart w:id="197" w:name="_Toc533769344"/>
      <w:bookmarkStart w:id="198" w:name="_Toc533769743"/>
      <w:bookmarkStart w:id="199" w:name="_Toc533771804"/>
      <w:bookmarkStart w:id="200" w:name="_Toc533772292"/>
      <w:bookmarkStart w:id="201" w:name="_Toc533774364"/>
      <w:bookmarkStart w:id="202" w:name="_Toc533775556"/>
      <w:bookmarkStart w:id="203" w:name="_Toc533776200"/>
      <w:bookmarkStart w:id="204" w:name="_Toc533776327"/>
      <w:bookmarkStart w:id="205" w:name="_Toc533777552"/>
      <w:bookmarkStart w:id="206" w:name="_Toc534279460"/>
      <w:bookmarkStart w:id="207" w:name="_Toc534279558"/>
      <w:bookmarkStart w:id="208" w:name="_Toc534279636"/>
      <w:bookmarkStart w:id="209" w:name="_Toc534290932"/>
      <w:bookmarkStart w:id="210" w:name="_Toc534293214"/>
      <w:bookmarkStart w:id="211" w:name="_Toc534293498"/>
      <w:bookmarkStart w:id="212" w:name="_Toc534293576"/>
      <w:bookmarkStart w:id="213" w:name="_Toc534387875"/>
      <w:bookmarkStart w:id="214" w:name="_Toc534410846"/>
      <w:bookmarkStart w:id="215" w:name="_Toc534620760"/>
      <w:bookmarkStart w:id="216" w:name="_Toc534621246"/>
      <w:bookmarkStart w:id="217" w:name="_Toc534621351"/>
      <w:bookmarkStart w:id="218" w:name="_Toc534621458"/>
      <w:bookmarkStart w:id="219" w:name="_Toc534625117"/>
      <w:bookmarkStart w:id="220" w:name="_Toc534631417"/>
      <w:bookmarkStart w:id="221" w:name="_Toc534631517"/>
      <w:bookmarkStart w:id="222" w:name="_Toc534631870"/>
      <w:bookmarkStart w:id="223" w:name="_Toc534632103"/>
      <w:bookmarkStart w:id="224" w:name="_Toc534632315"/>
      <w:bookmarkStart w:id="225" w:name="_Toc534632437"/>
      <w:bookmarkStart w:id="226" w:name="_Toc534632536"/>
      <w:bookmarkStart w:id="227" w:name="_Toc534633829"/>
      <w:bookmarkStart w:id="228" w:name="_Toc534634173"/>
      <w:bookmarkStart w:id="229" w:name="_Toc534634577"/>
      <w:bookmarkStart w:id="230" w:name="_Toc534634952"/>
      <w:bookmarkStart w:id="231" w:name="_Toc534635052"/>
      <w:bookmarkStart w:id="232" w:name="_Toc534635152"/>
      <w:bookmarkStart w:id="233" w:name="_Toc534635252"/>
      <w:bookmarkStart w:id="234" w:name="_Toc534635352"/>
      <w:bookmarkStart w:id="235" w:name="_Toc534635473"/>
      <w:bookmarkStart w:id="236" w:name="_Toc534635572"/>
      <w:bookmarkStart w:id="237" w:name="_Toc534636622"/>
      <w:bookmarkStart w:id="238" w:name="_Toc534638250"/>
      <w:bookmarkStart w:id="239" w:name="_Toc534638336"/>
      <w:bookmarkStart w:id="240" w:name="_Toc534638703"/>
      <w:bookmarkStart w:id="241" w:name="_Toc534640558"/>
      <w:bookmarkStart w:id="242" w:name="_Toc534650368"/>
      <w:bookmarkStart w:id="243" w:name="_Toc534707644"/>
      <w:bookmarkStart w:id="244" w:name="_Toc534719949"/>
      <w:bookmarkStart w:id="245" w:name="_Toc534720632"/>
      <w:bookmarkStart w:id="246" w:name="_Toc534721404"/>
      <w:bookmarkStart w:id="247" w:name="_Toc534723182"/>
      <w:bookmarkStart w:id="248" w:name="_Toc534724094"/>
      <w:bookmarkStart w:id="249" w:name="_Toc534724639"/>
      <w:bookmarkStart w:id="250" w:name="_Toc534724943"/>
      <w:bookmarkStart w:id="251" w:name="_Toc534725614"/>
      <w:bookmarkStart w:id="252" w:name="_Toc534729697"/>
      <w:bookmarkStart w:id="253" w:name="_Toc534792246"/>
      <w:bookmarkStart w:id="254" w:name="_Toc534792895"/>
      <w:bookmarkStart w:id="255" w:name="_Toc534793219"/>
      <w:bookmarkStart w:id="256" w:name="_Toc534793977"/>
      <w:bookmarkStart w:id="257" w:name="_Toc534794072"/>
      <w:bookmarkStart w:id="258" w:name="_Toc534794169"/>
      <w:bookmarkStart w:id="259" w:name="_Toc534796801"/>
      <w:bookmarkStart w:id="260" w:name="_Toc534878057"/>
      <w:bookmarkStart w:id="261" w:name="_Toc534878151"/>
      <w:bookmarkStart w:id="262" w:name="_Toc534880489"/>
      <w:bookmarkStart w:id="263" w:name="_Toc534895221"/>
      <w:bookmarkStart w:id="264" w:name="_Toc534895938"/>
      <w:bookmarkStart w:id="265" w:name="_Toc534896492"/>
      <w:bookmarkStart w:id="266" w:name="_Toc534896885"/>
      <w:bookmarkStart w:id="267" w:name="_Toc534983281"/>
      <w:bookmarkStart w:id="268" w:name="_Toc534984815"/>
      <w:bookmarkStart w:id="269" w:name="_Toc535242907"/>
      <w:bookmarkStart w:id="270" w:name="_Toc535243259"/>
      <w:bookmarkStart w:id="271" w:name="_Toc53524504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AA23A1A" w14:textId="77777777" w:rsidR="00B54964" w:rsidRDefault="00B54964" w:rsidP="00B54964">
      <w:pPr>
        <w:spacing w:line="360" w:lineRule="auto"/>
      </w:pPr>
      <w:bookmarkStart w:id="272" w:name="_Toc534793220"/>
      <w:bookmarkStart w:id="273" w:name="_Toc534793978"/>
      <w:bookmarkStart w:id="274" w:name="_Toc534794073"/>
      <w:bookmarkStart w:id="275" w:name="_Toc534794170"/>
      <w:bookmarkStart w:id="276" w:name="_Toc534796802"/>
      <w:bookmarkStart w:id="277" w:name="_Toc534878058"/>
      <w:bookmarkStart w:id="278" w:name="_Toc534878152"/>
      <w:bookmarkStart w:id="279" w:name="_Toc534880490"/>
      <w:bookmarkStart w:id="280" w:name="_Toc534895222"/>
      <w:bookmarkStart w:id="281" w:name="_Toc534895939"/>
      <w:bookmarkStart w:id="282" w:name="_Toc534896493"/>
      <w:bookmarkStart w:id="283" w:name="_Toc534896886"/>
      <w:bookmarkStart w:id="284" w:name="_Toc534983282"/>
      <w:bookmarkStart w:id="285" w:name="_Toc534984816"/>
      <w:bookmarkStart w:id="286" w:name="_Toc535242908"/>
      <w:bookmarkStart w:id="287" w:name="_Toc535243260"/>
      <w:bookmarkStart w:id="288" w:name="_Toc53524504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C9BBC9A" w14:textId="77777777" w:rsidR="00B54964" w:rsidRPr="003A178B" w:rsidRDefault="00B54964" w:rsidP="00B54964">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9" w:name="_Toc535248167"/>
      <w:bookmarkStart w:id="290" w:name="_Toc535248584"/>
      <w:bookmarkStart w:id="291" w:name="_Toc535250063"/>
      <w:bookmarkStart w:id="292" w:name="_Toc535251243"/>
      <w:bookmarkStart w:id="293" w:name="_Toc535251784"/>
      <w:bookmarkStart w:id="294" w:name="_Toc535252138"/>
      <w:bookmarkStart w:id="295" w:name="_Toc535346206"/>
      <w:bookmarkStart w:id="296" w:name="_Toc535418733"/>
      <w:bookmarkStart w:id="297" w:name="_Toc535505035"/>
      <w:bookmarkStart w:id="298" w:name="_Toc535509355"/>
      <w:bookmarkStart w:id="299" w:name="_Toc535510048"/>
      <w:bookmarkStart w:id="300" w:name="_Toc535512801"/>
      <w:bookmarkStart w:id="301" w:name="_Toc535512890"/>
      <w:bookmarkStart w:id="302" w:name="_Toc535527914"/>
      <w:bookmarkStart w:id="303" w:name="_Toc535536119"/>
      <w:bookmarkStart w:id="304" w:name="_Toc535575112"/>
      <w:bookmarkStart w:id="305" w:name="_Toc535587570"/>
      <w:bookmarkStart w:id="306" w:name="_Toc535587827"/>
      <w:bookmarkStart w:id="307" w:name="_Toc535588512"/>
      <w:bookmarkStart w:id="308" w:name="_Toc535589739"/>
      <w:bookmarkStart w:id="309" w:name="_Toc535590203"/>
      <w:bookmarkStart w:id="310" w:name="_Toc535594633"/>
      <w:bookmarkStart w:id="311" w:name="_Toc535832314"/>
      <w:bookmarkStart w:id="312" w:name="_Toc535834250"/>
      <w:bookmarkStart w:id="313" w:name="_Toc535846086"/>
      <w:bookmarkStart w:id="314" w:name="_Toc535846278"/>
      <w:bookmarkStart w:id="315" w:name="_Toc535853002"/>
      <w:bookmarkStart w:id="316" w:name="_Toc535853249"/>
      <w:bookmarkStart w:id="317" w:name="_Toc535854143"/>
      <w:bookmarkStart w:id="318" w:name="_Toc535854669"/>
      <w:bookmarkStart w:id="319" w:name="_Toc535918632"/>
      <w:bookmarkStart w:id="320" w:name="_Toc535932495"/>
      <w:bookmarkStart w:id="321" w:name="_Toc535932587"/>
      <w:bookmarkStart w:id="322" w:name="_Toc535933418"/>
      <w:bookmarkStart w:id="323" w:name="_Toc535934310"/>
      <w:bookmarkStart w:id="324" w:name="_Toc535935061"/>
      <w:bookmarkStart w:id="325" w:name="_Toc535935837"/>
      <w:bookmarkStart w:id="326" w:name="_Toc535938372"/>
      <w:bookmarkStart w:id="327" w:name="_Toc535938721"/>
      <w:bookmarkStart w:id="328" w:name="_Toc535942407"/>
      <w:bookmarkStart w:id="329" w:name="_Toc535942644"/>
      <w:bookmarkStart w:id="330" w:name="_Toc535942866"/>
      <w:bookmarkStart w:id="331" w:name="_Toc535942962"/>
      <w:bookmarkStart w:id="332" w:name="_Toc535943058"/>
      <w:bookmarkStart w:id="333" w:name="_Toc535947807"/>
      <w:bookmarkStart w:id="334" w:name="_Toc536006861"/>
      <w:bookmarkStart w:id="335" w:name="_Toc536110492"/>
      <w:bookmarkStart w:id="336" w:name="_Toc536110868"/>
      <w:bookmarkStart w:id="337" w:name="_Toc536112087"/>
      <w:bookmarkStart w:id="338" w:name="_Toc536112407"/>
      <w:bookmarkStart w:id="339" w:name="_Toc536113292"/>
      <w:bookmarkStart w:id="340" w:name="_Toc536113504"/>
      <w:bookmarkStart w:id="341" w:name="_Toc536113716"/>
      <w:bookmarkStart w:id="342" w:name="_Toc536115015"/>
      <w:bookmarkStart w:id="343" w:name="_Toc536115285"/>
      <w:bookmarkStart w:id="344" w:name="_Toc536117475"/>
      <w:bookmarkStart w:id="345" w:name="_Toc536117690"/>
      <w:bookmarkStart w:id="346" w:name="_Toc536118711"/>
      <w:bookmarkStart w:id="347" w:name="_Toc536120003"/>
      <w:bookmarkStart w:id="348" w:name="_Toc536120219"/>
      <w:bookmarkStart w:id="349" w:name="_Toc536127281"/>
      <w:bookmarkStart w:id="350" w:name="_Toc536127498"/>
      <w:bookmarkStart w:id="351" w:name="_Toc536128282"/>
      <w:bookmarkStart w:id="352" w:name="_Toc536129405"/>
      <w:bookmarkStart w:id="353" w:name="_Toc536129623"/>
      <w:bookmarkStart w:id="354" w:name="_Toc536129844"/>
      <w:bookmarkStart w:id="355" w:name="_Toc536130067"/>
      <w:bookmarkStart w:id="356" w:name="_Toc536130293"/>
      <w:bookmarkStart w:id="357" w:name="_Toc536130529"/>
      <w:bookmarkStart w:id="358" w:name="_Toc536131223"/>
      <w:bookmarkStart w:id="359" w:name="_Toc536131484"/>
      <w:bookmarkStart w:id="360" w:name="_Toc536199897"/>
      <w:bookmarkStart w:id="361" w:name="_Toc536200144"/>
      <w:bookmarkStart w:id="362" w:name="_Toc536200639"/>
      <w:bookmarkStart w:id="363" w:name="_Toc536200887"/>
      <w:bookmarkStart w:id="364" w:name="_Toc536201134"/>
      <w:bookmarkStart w:id="365" w:name="_Toc536201381"/>
      <w:bookmarkStart w:id="366" w:name="_Toc536202296"/>
      <w:bookmarkStart w:id="367" w:name="_Toc536203667"/>
      <w:bookmarkStart w:id="368" w:name="_Toc536203913"/>
      <w:bookmarkStart w:id="369" w:name="_Toc536204159"/>
      <w:bookmarkStart w:id="370" w:name="_Toc536539307"/>
      <w:bookmarkStart w:id="371" w:name="_Toc536539560"/>
      <w:bookmarkStart w:id="372" w:name="_Toc536543336"/>
      <w:bookmarkStart w:id="373" w:name="_Toc536543590"/>
      <w:bookmarkStart w:id="374" w:name="_Toc536544481"/>
      <w:bookmarkStart w:id="375" w:name="_Toc536545421"/>
      <w:bookmarkStart w:id="376" w:name="_Toc536546572"/>
      <w:bookmarkStart w:id="377" w:name="_Toc536626868"/>
      <w:bookmarkStart w:id="378" w:name="_Toc536725947"/>
      <w:bookmarkStart w:id="379" w:name="_Toc536741043"/>
      <w:bookmarkStart w:id="380" w:name="_Toc536741300"/>
      <w:bookmarkStart w:id="381" w:name="_Toc536741556"/>
      <w:bookmarkStart w:id="382" w:name="_Toc536784615"/>
      <w:bookmarkStart w:id="383" w:name="_Toc536797510"/>
      <w:bookmarkStart w:id="384" w:name="_Toc536797773"/>
      <w:bookmarkStart w:id="385" w:name="_Toc536798170"/>
      <w:bookmarkStart w:id="386" w:name="_Toc536798425"/>
      <w:bookmarkStart w:id="387" w:name="_Toc536798680"/>
      <w:bookmarkStart w:id="388" w:name="_Toc536800383"/>
      <w:bookmarkStart w:id="389" w:name="_Toc3309890"/>
      <w:bookmarkStart w:id="390" w:name="_Toc3310144"/>
      <w:bookmarkStart w:id="391" w:name="_Toc3311901"/>
      <w:bookmarkStart w:id="392" w:name="_Toc3312155"/>
      <w:bookmarkStart w:id="393" w:name="_Toc3312752"/>
      <w:bookmarkStart w:id="394" w:name="_Toc3323153"/>
      <w:bookmarkStart w:id="395" w:name="_Toc332340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D9F52E2" w14:textId="77777777" w:rsidR="00B54964" w:rsidRDefault="00B54964" w:rsidP="00B54964">
      <w:pPr>
        <w:pStyle w:val="Titre2"/>
        <w:ind w:left="709"/>
      </w:pPr>
      <w:bookmarkStart w:id="396" w:name="_Toc536800384"/>
      <w:bookmarkStart w:id="397" w:name="_Toc3323408"/>
      <w:r>
        <w:t>Introduction</w:t>
      </w:r>
      <w:bookmarkEnd w:id="396"/>
      <w:bookmarkEnd w:id="397"/>
    </w:p>
    <w:p w14:paraId="643B9A84" w14:textId="369F3E7B" w:rsidR="00B54964" w:rsidRDefault="00B54964" w:rsidP="00B54964">
      <w:pPr>
        <w:spacing w:before="240" w:after="240" w:line="360" w:lineRule="auto"/>
        <w:ind w:firstLine="709"/>
      </w:pPr>
      <w:r w:rsidRPr="005D4068">
        <w:t>Le palier hydrodynamique est un organe de supportage utilisé dans les machines tournantes (turbines à</w:t>
      </w:r>
      <w:r>
        <w:t xml:space="preserve"> vapeur, turbomachines, etc…). 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81B95" w:rsidRPr="00381B95">
        <w:rPr>
          <w:b/>
        </w:rPr>
        <w:t>Figure 2.1</w:t>
      </w:r>
      <w:r w:rsidR="00381B95" w:rsidRPr="00381B95">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t>qui remplit le jeu radial</w:t>
      </w:r>
      <w:r w:rsidRPr="005D4068">
        <w:t xml:space="preserve"> entre le rotor et le stator. </w:t>
      </w:r>
      <w:r>
        <w:t xml:space="preserve">Le </w:t>
      </w:r>
      <w:r w:rsidRPr="005D4068">
        <w:t>« fil</w:t>
      </w:r>
      <w:r>
        <w:t>m</w:t>
      </w:r>
      <w:r w:rsidRPr="005D4068">
        <w:t xml:space="preserve"> mince » </w:t>
      </w:r>
      <w:r>
        <w:t>a une</w:t>
      </w:r>
      <w:r w:rsidRPr="005D4068">
        <w:t xml:space="preserve"> très faible épaisseur (à l’échelle de micro mètre). Lors de la mise en rotation et avec l’augmentation de la vitesse</w:t>
      </w:r>
      <w:r>
        <w:t>,</w:t>
      </w:r>
      <w:r w:rsidRPr="004C7361">
        <w:t xml:space="preserve"> </w:t>
      </w:r>
      <w:r w:rsidRPr="005D4068">
        <w:t>l’arbre se soulève</w:t>
      </w:r>
      <w:r>
        <w:t xml:space="preserve"> </w:t>
      </w:r>
      <w:r w:rsidRPr="005D4068">
        <w:t xml:space="preserve">sous l’effet de </w:t>
      </w:r>
      <w:r>
        <w:t xml:space="preserve">la </w:t>
      </w:r>
      <w:r w:rsidRPr="005D4068">
        <w:t>portance généré</w:t>
      </w:r>
      <w:r>
        <w:t>e</w:t>
      </w:r>
      <w:r w:rsidRPr="005D4068">
        <w:t xml:space="preserve"> par le film d’</w:t>
      </w:r>
      <w:r>
        <w:t>huile</w:t>
      </w:r>
      <w:r w:rsidRPr="005D4068">
        <w:t xml:space="preserve">. Une fois la vitesse nominale atteinte, le rotor se place à </w:t>
      </w:r>
      <w:r>
        <w:t>une</w:t>
      </w:r>
      <w:r w:rsidRPr="005D4068">
        <w:t xml:space="preserve"> position d’équilibre où la force hydrodynamique générée permet de compenser </w:t>
      </w:r>
      <w:r>
        <w:t>son poids et les efforts extérieurs</w:t>
      </w:r>
      <w:r w:rsidRPr="005D4068">
        <w:t xml:space="preserve">. </w:t>
      </w:r>
      <w:r>
        <w:t xml:space="preserve">En même temps que la génération de pression, l’énergie dissipée par le cisaillement du lubrifiant visqueux conduit à l’augmentation des températures du lubrifiant, du rotor et du coussinet. Ces deux derniers, sous l’effet de la chaleur se déforment. Les caractéristiques géométriques du rotor et du coussinet sont ainsi modifiées. </w:t>
      </w:r>
    </w:p>
    <w:p w14:paraId="5DA3A1E1" w14:textId="77777777" w:rsidR="00B54964" w:rsidRDefault="00B54964" w:rsidP="00B54964">
      <w:pPr>
        <w:keepNext/>
        <w:spacing w:line="360" w:lineRule="auto"/>
        <w:jc w:val="center"/>
      </w:pPr>
      <w:r>
        <w:rPr>
          <w:noProof/>
          <w:lang w:eastAsia="zh-CN"/>
        </w:rPr>
        <w:lastRenderedPageBreak/>
        <w:drawing>
          <wp:inline distT="0" distB="0" distL="0" distR="0" wp14:anchorId="3B758559" wp14:editId="268975B5">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69860C1A" w14:textId="4D275CF1" w:rsidR="00B54964" w:rsidRPr="00657B2B" w:rsidRDefault="00B54964" w:rsidP="00B54964">
      <w:pPr>
        <w:pStyle w:val="Lgende"/>
        <w:jc w:val="center"/>
        <w:rPr>
          <w:i w:val="0"/>
          <w:sz w:val="22"/>
        </w:rPr>
      </w:pPr>
      <w:bookmarkStart w:id="398" w:name="_Ref525808327"/>
      <w:bookmarkStart w:id="399" w:name="_Toc536112189"/>
      <w:bookmarkStart w:id="400" w:name="_Toc536800490"/>
      <w:bookmarkStart w:id="401" w:name="_Toc3323514"/>
      <w:r w:rsidRPr="00657B2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2.1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1</w:t>
      </w:r>
      <w:r>
        <w:rPr>
          <w:i w:val="0"/>
          <w:sz w:val="22"/>
        </w:rPr>
        <w:fldChar w:fldCharType="end"/>
      </w:r>
      <w:bookmarkEnd w:id="398"/>
      <w:r>
        <w:rPr>
          <w:i w:val="0"/>
          <w:sz w:val="22"/>
        </w:rPr>
        <w:t> :</w:t>
      </w:r>
      <w:r w:rsidRPr="00FD3405">
        <w:t xml:space="preserve"> </w:t>
      </w:r>
      <w:r>
        <w:rPr>
          <w:i w:val="0"/>
          <w:sz w:val="22"/>
        </w:rPr>
        <w:t>F</w:t>
      </w:r>
      <w:r w:rsidRPr="00FD3405">
        <w:rPr>
          <w:i w:val="0"/>
          <w:sz w:val="22"/>
        </w:rPr>
        <w:t>orces hydrodynamiques et distribution de pression dans un palier</w:t>
      </w:r>
      <w:bookmarkEnd w:id="399"/>
      <w:r>
        <w:rPr>
          <w:i w:val="0"/>
          <w:sz w:val="22"/>
        </w:rPr>
        <w:t xml:space="preserve"> </w:t>
      </w:r>
      <w:r>
        <w:rPr>
          <w:i w:val="0"/>
          <w:sz w:val="22"/>
        </w:rPr>
        <w:br/>
        <w:t xml:space="preserve">(image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381B95">
        <w:rPr>
          <w:b/>
          <w:i w:val="0"/>
          <w:sz w:val="22"/>
        </w:rPr>
        <w:t>[32]</w:t>
      </w:r>
      <w:r w:rsidRPr="002711C1">
        <w:rPr>
          <w:b/>
          <w:i w:val="0"/>
          <w:sz w:val="22"/>
        </w:rPr>
        <w:fldChar w:fldCharType="end"/>
      </w:r>
      <w:r w:rsidRPr="002711C1">
        <w:rPr>
          <w:i w:val="0"/>
          <w:sz w:val="22"/>
        </w:rPr>
        <w:t>)</w:t>
      </w:r>
      <w:bookmarkEnd w:id="400"/>
      <w:bookmarkEnd w:id="401"/>
    </w:p>
    <w:p w14:paraId="568B39B4" w14:textId="0868F3F2" w:rsidR="00B54964" w:rsidRDefault="00B54964" w:rsidP="00B54964">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t>à l’aide de</w:t>
      </w:r>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Pr>
          <w:b/>
        </w:rPr>
        <w:instrText xml:space="preserve"> \* MERGEFORMAT </w:instrText>
      </w:r>
      <w:r w:rsidRPr="005B2E1D">
        <w:rPr>
          <w:b/>
        </w:rPr>
      </w:r>
      <w:r w:rsidRPr="005B2E1D">
        <w:rPr>
          <w:b/>
        </w:rPr>
        <w:fldChar w:fldCharType="separate"/>
      </w:r>
      <w:r w:rsidR="00381B95">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t xml:space="preserve">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 La résolution numérique de cette dernière nécessite une discrétisation suffisamment fine pour capter les gradients de température suivant l’épaisseur du film.</w:t>
      </w:r>
      <w:r w:rsidRPr="00F44F45">
        <w:t xml:space="preserve"> </w:t>
      </w:r>
      <w:r>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t xml:space="preserve">e cas d’une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319CB0" w14:textId="703DD79B" w:rsidR="00B54964" w:rsidRDefault="00B54964" w:rsidP="00B54964">
      <w:pPr>
        <w:spacing w:before="240" w:after="240" w:line="360" w:lineRule="auto"/>
        <w:ind w:firstLine="709"/>
      </w:pPr>
      <w:r>
        <w:t>U</w:t>
      </w:r>
      <w:r w:rsidRPr="006213C9">
        <w:t xml:space="preserve">ne approche spectrale </w:t>
      </w:r>
      <w:r>
        <w:t>connue sous le nom de "méthode de collocation utilisant les</w:t>
      </w:r>
      <w:r w:rsidRPr="006213C9">
        <w:t xml:space="preserve"> point</w:t>
      </w:r>
      <w:r>
        <w:t>s</w:t>
      </w:r>
      <w:r w:rsidRPr="006213C9">
        <w:t xml:space="preserve"> de Lobatto (LPCM)</w:t>
      </w:r>
      <w:r>
        <w:t xml:space="preserve"> " </w:t>
      </w:r>
      <w:r w:rsidRPr="001D2D3F">
        <w:rPr>
          <w:b/>
        </w:rPr>
        <w:fldChar w:fldCharType="begin"/>
      </w:r>
      <w:r w:rsidRPr="001D2D3F">
        <w:rPr>
          <w:b/>
        </w:rPr>
        <w:instrText xml:space="preserve"> REF _Ref526263891 \r \h </w:instrText>
      </w:r>
      <w:r>
        <w:rPr>
          <w:b/>
        </w:rPr>
        <w:instrText xml:space="preserve"> \* MERGEFORMAT </w:instrText>
      </w:r>
      <w:r w:rsidRPr="001D2D3F">
        <w:rPr>
          <w:b/>
        </w:rPr>
      </w:r>
      <w:r w:rsidRPr="001D2D3F">
        <w:rPr>
          <w:b/>
        </w:rPr>
        <w:fldChar w:fldCharType="separate"/>
      </w:r>
      <w:r w:rsidR="00381B95">
        <w:rPr>
          <w:b/>
        </w:rPr>
        <w:t>[34]</w:t>
      </w:r>
      <w:r w:rsidRPr="001D2D3F">
        <w:rPr>
          <w:b/>
        </w:rPr>
        <w:fldChar w:fldCharType="end"/>
      </w:r>
      <w:r>
        <w:t xml:space="preserve"> est utilisée pour réduire l’effort de calcul nécessaire à la résolution numérique de l’équation de l’énergie. Cette méthode permet de réduire considérablement le nombre de points nécessaires pour décrire le champ de température suivant l’épaisseur du film. La méthode est également couplée avec </w:t>
      </w:r>
      <w:r w:rsidRPr="005F1517">
        <w:t xml:space="preserve">un algorithme de cavitation </w:t>
      </w:r>
      <w:r w:rsidRPr="005F1517">
        <w:fldChar w:fldCharType="begin"/>
      </w:r>
      <w:r w:rsidRPr="005F1517">
        <w:instrText xml:space="preserve"> REF _Ref526263911 \r \h  \* MERGEFORMAT </w:instrText>
      </w:r>
      <w:r w:rsidRPr="005F1517">
        <w:fldChar w:fldCharType="separate"/>
      </w:r>
      <w:r w:rsidR="00381B95" w:rsidRPr="00381B95">
        <w:rPr>
          <w:b/>
        </w:rPr>
        <w:t>[35</w:t>
      </w:r>
      <w:r w:rsidR="00381B95">
        <w:t>]</w:t>
      </w:r>
      <w:r w:rsidRPr="005F1517">
        <w:fldChar w:fldCharType="end"/>
      </w:r>
      <w:r>
        <w:t xml:space="preserve">  qui permet de traiter la zone de rupture de film lors du fonctionnement de palier hydrodynamique. </w:t>
      </w:r>
    </w:p>
    <w:p w14:paraId="2854CDCD" w14:textId="77777777" w:rsidR="00B54964" w:rsidRDefault="00B54964" w:rsidP="00B54964">
      <w:pPr>
        <w:spacing w:line="360" w:lineRule="auto"/>
        <w:ind w:firstLine="708"/>
      </w:pPr>
      <w:r>
        <w:t xml:space="preserve">Dans la suite, différents éléments nécessaires à la mise au point du solveur pour le palier hydrodynamique sont présentés. L’épaisseur du film intégrant le désalignement du rotor dans le palier est décrite dans un premier temps. Puis la résolution classique par volumes finis des équations de la </w:t>
      </w:r>
      <w:r>
        <w:lastRenderedPageBreak/>
        <w:t>lubrification thermo-hydrodynamique est présentée. Ensuite, la méthode de collocation aux</w:t>
      </w:r>
      <w:r w:rsidRPr="006213C9">
        <w:t xml:space="preserve"> points de Lobatto</w:t>
      </w:r>
      <w:r>
        <w:t xml:space="preserve"> est détaillée. Puis une comparaison de cette méthode avec la méthode de résolution classique est décrite en s’appuyant sur une étude de cas d’un palier incliné 1D. Enfin, des études de cas d’un palier à géométrie fixe à deux lobes sont exposées pour valider le solveur du palier hydrodynamique en régime stationnaire. </w:t>
      </w:r>
    </w:p>
    <w:p w14:paraId="5867FE59" w14:textId="77777777" w:rsidR="00B54964" w:rsidRDefault="00B54964" w:rsidP="00B54964">
      <w:pPr>
        <w:pStyle w:val="Titre2"/>
        <w:ind w:left="709"/>
      </w:pPr>
      <w:bookmarkStart w:id="402" w:name="_Toc536800385"/>
      <w:bookmarkStart w:id="403" w:name="_Toc3323409"/>
      <w:r>
        <w:t>Epaisseur du film mince en présence d’un désalignement</w:t>
      </w:r>
      <w:bookmarkEnd w:id="402"/>
      <w:bookmarkEnd w:id="403"/>
    </w:p>
    <w:p w14:paraId="2895841C" w14:textId="41371E94" w:rsidR="00B54964" w:rsidRDefault="00B54964" w:rsidP="00B54964">
      <w:pPr>
        <w:spacing w:before="240" w:after="240" w:line="360" w:lineRule="auto"/>
        <w:ind w:firstLine="709"/>
      </w:pPr>
      <w:r>
        <w:t>L’épaisseur du film mince est déterminée par la géométrie du palier et la position du rotor. Une première approximation prend en compte l’épaisseur du film dans le plan médian de palier (</w:t>
      </w:r>
      <w:r w:rsidRPr="001A0326">
        <w:rPr>
          <w:b/>
        </w:rPr>
        <w:fldChar w:fldCharType="begin"/>
      </w:r>
      <w:r w:rsidRPr="001A0326">
        <w:rPr>
          <w:b/>
        </w:rPr>
        <w:instrText xml:space="preserve"> REF _Ref526328409 \h  \* MERGEFORMAT </w:instrText>
      </w:r>
      <w:r w:rsidRPr="001A0326">
        <w:rPr>
          <w:b/>
        </w:rPr>
      </w:r>
      <w:r w:rsidRPr="001A0326">
        <w:rPr>
          <w:b/>
        </w:rPr>
        <w:fldChar w:fldCharType="separate"/>
      </w:r>
      <w:r w:rsidR="00381B95" w:rsidRPr="00381B95">
        <w:rPr>
          <w:b/>
        </w:rPr>
        <w:t xml:space="preserve">Figure </w:t>
      </w:r>
      <w:r w:rsidR="00381B95" w:rsidRPr="00381B95">
        <w:rPr>
          <w:b/>
          <w:noProof/>
        </w:rPr>
        <w:t>2.2</w:t>
      </w:r>
      <w:r w:rsidR="00381B95" w:rsidRPr="00381B95">
        <w:rPr>
          <w:b/>
          <w:noProof/>
        </w:rPr>
        <w:noBreakHyphen/>
        <w:t>1</w:t>
      </w:r>
      <w:r w:rsidRPr="001A0326">
        <w:rPr>
          <w:b/>
        </w:rPr>
        <w:fldChar w:fldCharType="end"/>
      </w:r>
      <w:r>
        <w:t>).</w:t>
      </w:r>
    </w:p>
    <w:p w14:paraId="0AF9EF9B" w14:textId="77777777" w:rsidR="00B54964" w:rsidRDefault="00B54964" w:rsidP="00B54964">
      <w:pPr>
        <w:spacing w:line="360" w:lineRule="auto"/>
      </w:pPr>
    </w:p>
    <w:p w14:paraId="3169C116" w14:textId="77777777" w:rsidR="00B54964" w:rsidRPr="006A4E1C" w:rsidRDefault="00B54964" w:rsidP="00B54964">
      <w:pPr>
        <w:keepNext/>
        <w:spacing w:line="360" w:lineRule="auto"/>
        <w:jc w:val="center"/>
      </w:pPr>
      <w:r w:rsidRPr="006A4E1C">
        <w:rPr>
          <w:noProof/>
          <w:lang w:eastAsia="zh-CN"/>
        </w:rPr>
        <w:drawing>
          <wp:inline distT="0" distB="0" distL="0" distR="0" wp14:anchorId="02757A72" wp14:editId="6FE72B26">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4121302D" w14:textId="25B7FC62" w:rsidR="00B54964" w:rsidRDefault="00B54964" w:rsidP="00B54964">
      <w:pPr>
        <w:pStyle w:val="Lgende"/>
        <w:jc w:val="center"/>
      </w:pPr>
      <w:bookmarkStart w:id="404" w:name="_Ref526328409"/>
      <w:bookmarkStart w:id="405" w:name="_Toc536112190"/>
      <w:bookmarkStart w:id="406" w:name="_Toc536800491"/>
      <w:bookmarkStart w:id="407" w:name="_Toc3323515"/>
      <w:r w:rsidRPr="006A4E1C">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1</w:t>
      </w:r>
      <w:r>
        <w:rPr>
          <w:i w:val="0"/>
          <w:sz w:val="22"/>
        </w:rPr>
        <w:fldChar w:fldCharType="end"/>
      </w:r>
      <w:bookmarkEnd w:id="404"/>
      <w:r w:rsidRPr="006A4E1C">
        <w:rPr>
          <w:i w:val="0"/>
          <w:sz w:val="22"/>
        </w:rPr>
        <w:t> : Mouvement du rotor au plan médian du palier</w:t>
      </w:r>
      <w:bookmarkEnd w:id="405"/>
      <w:bookmarkEnd w:id="406"/>
      <w:bookmarkEnd w:id="407"/>
    </w:p>
    <w:p w14:paraId="3141F741" w14:textId="412A8524" w:rsidR="00B54964" w:rsidRDefault="00B54964" w:rsidP="00B54964">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Pr="001E6A32">
        <w:rPr>
          <w:b/>
        </w:rPr>
        <w:fldChar w:fldCharType="begin"/>
      </w:r>
      <w:r w:rsidRPr="001E6A32">
        <w:rPr>
          <w:b/>
        </w:rPr>
        <w:instrText xml:space="preserve"> REF _Ref533168788 \r \h </w:instrText>
      </w:r>
      <w:r>
        <w:rPr>
          <w:b/>
        </w:rPr>
        <w:instrText xml:space="preserve"> \* MERGEFORMAT </w:instrText>
      </w:r>
      <w:r w:rsidRPr="001E6A32">
        <w:rPr>
          <w:b/>
        </w:rPr>
      </w:r>
      <w:r w:rsidRPr="001E6A32">
        <w:rPr>
          <w:b/>
        </w:rPr>
        <w:fldChar w:fldCharType="separate"/>
      </w:r>
      <w:r w:rsidR="00381B95">
        <w:rPr>
          <w:b/>
        </w:rPr>
        <w:t>Eq.2-1</w:t>
      </w:r>
      <w:r w:rsidRPr="001E6A32">
        <w:rPr>
          <w:b/>
        </w:rPr>
        <w:fldChar w:fldCharType="end"/>
      </w:r>
      <w:r>
        <w:t xml:space="preserve">) </w:t>
      </w:r>
      <w:r w:rsidRPr="000D5358">
        <w:rPr>
          <w:b/>
        </w:rPr>
        <w:fldChar w:fldCharType="begin"/>
      </w:r>
      <w:r w:rsidRPr="000D5358">
        <w:rPr>
          <w:b/>
        </w:rPr>
        <w:instrText xml:space="preserve"> REF _Ref525750678 \r \h </w:instrText>
      </w:r>
      <w:r>
        <w:rPr>
          <w:b/>
        </w:rPr>
        <w:instrText xml:space="preserve"> \* MERGEFORMAT </w:instrText>
      </w:r>
      <w:r w:rsidRPr="000D5358">
        <w:rPr>
          <w:b/>
        </w:rPr>
      </w:r>
      <w:r w:rsidRPr="000D5358">
        <w:rPr>
          <w:b/>
        </w:rPr>
        <w:fldChar w:fldCharType="separate"/>
      </w:r>
      <w:r w:rsidR="00381B95">
        <w:rPr>
          <w:b/>
        </w:rPr>
        <w:t>[36]</w:t>
      </w:r>
      <w:r w:rsidRPr="000D5358">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4BDF7867" w14:textId="77777777" w:rsidTr="00956887">
        <w:trPr>
          <w:trHeight w:val="635"/>
          <w:tblHeader/>
          <w:jc w:val="center"/>
        </w:trPr>
        <w:tc>
          <w:tcPr>
            <w:tcW w:w="7943" w:type="dxa"/>
            <w:vAlign w:val="center"/>
          </w:tcPr>
          <w:p w14:paraId="4AB74856" w14:textId="77777777" w:rsidR="00B54964" w:rsidRPr="007F3145" w:rsidRDefault="00B54964" w:rsidP="00956887">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45EEF45"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408" w:name="_Ref525744182"/>
          </w:p>
          <w:p w14:paraId="790E16B6"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C8A2CA5"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3168788"/>
            <w:r w:rsidRPr="005600FC">
              <w:rPr>
                <w:rFonts w:ascii="Times New Roman" w:eastAsia="Times New Roman" w:hAnsi="Times New Roman"/>
                <w:b/>
                <w:iCs w:val="0"/>
                <w:color w:val="auto"/>
                <w:sz w:val="22"/>
                <w:szCs w:val="22"/>
                <w:lang w:eastAsia="fr-FR"/>
              </w:rPr>
              <w:t xml:space="preserve"> </w:t>
            </w:r>
            <w:bookmarkEnd w:id="408"/>
            <w:bookmarkEnd w:id="409"/>
          </w:p>
        </w:tc>
      </w:tr>
    </w:tbl>
    <w:p w14:paraId="571AE5AD" w14:textId="219D4B2D" w:rsidR="00B54964" w:rsidRDefault="00B54964" w:rsidP="00B54964">
      <w:pPr>
        <w:spacing w:before="240" w:after="240" w:line="360" w:lineRule="auto"/>
      </w:pPr>
      <w:r>
        <w:t xml:space="preserve">Cependant, à cause des déformations thermiques ou mécaniques et en présence d’un désalignement du rotor, l’épaisseur du film lubrifiant </w:t>
      </w:r>
      <m:oMath>
        <m:r>
          <w:rPr>
            <w:rFonts w:ascii="Cambria Math" w:hAnsi="Cambria Math"/>
          </w:rPr>
          <m:t>h</m:t>
        </m:r>
      </m:oMath>
      <w:r>
        <w:t xml:space="preserve"> varie en dehors du plan médian du palier. Le désalignement du rotor dans le palier est décrit par des rotations de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 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w:t>
      </w:r>
      <w:r w:rsidRPr="00FA4F26">
        <w:rPr>
          <w:b/>
        </w:rPr>
        <w:fldChar w:fldCharType="begin"/>
      </w:r>
      <w:r w:rsidRPr="00FA4F26">
        <w:rPr>
          <w:b/>
        </w:rPr>
        <w:instrText xml:space="preserve"> REF _Ref526342507 \h  \* MERGEFORMAT </w:instrText>
      </w:r>
      <w:r w:rsidRPr="00FA4F26">
        <w:rPr>
          <w:b/>
        </w:rPr>
      </w:r>
      <w:r w:rsidRPr="00FA4F26">
        <w:rPr>
          <w:b/>
        </w:rPr>
        <w:fldChar w:fldCharType="separate"/>
      </w:r>
      <w:r w:rsidR="00381B95" w:rsidRPr="00381B95">
        <w:rPr>
          <w:b/>
        </w:rPr>
        <w:t xml:space="preserve">Figure </w:t>
      </w:r>
      <w:r w:rsidR="00381B95" w:rsidRPr="00381B95">
        <w:rPr>
          <w:b/>
          <w:noProof/>
        </w:rPr>
        <w:t>2.2</w:t>
      </w:r>
      <w:r w:rsidR="00381B95" w:rsidRPr="00381B95">
        <w:rPr>
          <w:b/>
          <w:noProof/>
        </w:rPr>
        <w:noBreakHyphen/>
        <w:t>2</w:t>
      </w:r>
      <w:r w:rsidRPr="00FA4F26">
        <w:rPr>
          <w:b/>
        </w:rPr>
        <w:fldChar w:fldCharType="end"/>
      </w:r>
      <w:r>
        <w:t xml:space="preserve">). Ces </w:t>
      </w:r>
      <w:r>
        <w:lastRenderedPageBreak/>
        <w:t xml:space="preserve">mouvements de rotation autour des axes </w:t>
      </w:r>
      <m:oMath>
        <m:r>
          <w:rPr>
            <w:rFonts w:ascii="Cambria Math" w:hAnsi="Cambria Math"/>
          </w:rPr>
          <m:t>X</m:t>
        </m:r>
      </m:oMath>
      <w:r>
        <w:t xml:space="preserve"> et  </w:t>
      </w:r>
      <m:oMath>
        <m:r>
          <w:rPr>
            <w:rFonts w:ascii="Cambria Math" w:hAnsi="Cambria Math"/>
          </w:rPr>
          <m:t>Y</m:t>
        </m:r>
      </m:oMath>
      <w:r>
        <w:t xml:space="preserve"> modifient l’épaisseur du film et les forces et moments dans le palier. </w:t>
      </w:r>
    </w:p>
    <w:p w14:paraId="3DEA0B05" w14:textId="77777777" w:rsidR="00B54964" w:rsidRDefault="00B54964" w:rsidP="00B54964">
      <w:pPr>
        <w:keepNext/>
        <w:spacing w:line="360" w:lineRule="auto"/>
        <w:jc w:val="center"/>
      </w:pPr>
      <w:r w:rsidRPr="00D74259">
        <w:rPr>
          <w:noProof/>
          <w:lang w:eastAsia="zh-CN"/>
        </w:rPr>
        <w:drawing>
          <wp:inline distT="0" distB="0" distL="0" distR="0" wp14:anchorId="126F3271" wp14:editId="4EEED72A">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56B58B3E" w14:textId="2ED46496" w:rsidR="00B54964" w:rsidRPr="003D7DC1" w:rsidRDefault="00B54964" w:rsidP="00B54964">
      <w:pPr>
        <w:pStyle w:val="Lgende"/>
        <w:jc w:val="center"/>
        <w:rPr>
          <w:i w:val="0"/>
          <w:sz w:val="22"/>
        </w:rPr>
      </w:pPr>
      <w:bookmarkStart w:id="410" w:name="_Ref526342507"/>
      <w:bookmarkStart w:id="411" w:name="_Toc536112191"/>
      <w:bookmarkStart w:id="412" w:name="_Toc536800492"/>
      <w:bookmarkStart w:id="413" w:name="_Toc3323516"/>
      <w:r w:rsidRPr="003D7DC1">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2</w:t>
      </w:r>
      <w:r>
        <w:rPr>
          <w:i w:val="0"/>
          <w:sz w:val="22"/>
        </w:rPr>
        <w:fldChar w:fldCharType="end"/>
      </w:r>
      <w:bookmarkEnd w:id="41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411"/>
      <w:bookmarkEnd w:id="412"/>
      <w:bookmarkEnd w:id="413"/>
    </w:p>
    <w:p w14:paraId="0DABADDB" w14:textId="77777777" w:rsidR="00B54964" w:rsidRPr="00AC0E7C" w:rsidRDefault="00B54964" w:rsidP="00B54964">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la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Pr="00AC0E7C">
        <w:t>l’épaisseur du film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18AF0CF" w14:textId="77777777" w:rsidTr="00956887">
        <w:trPr>
          <w:trHeight w:val="635"/>
          <w:tblHeader/>
          <w:jc w:val="center"/>
        </w:trPr>
        <w:tc>
          <w:tcPr>
            <w:tcW w:w="7943" w:type="dxa"/>
            <w:vAlign w:val="center"/>
          </w:tcPr>
          <w:p w14:paraId="0E39665B" w14:textId="77777777" w:rsidR="00B54964" w:rsidRPr="00BD7BB7" w:rsidRDefault="00B54964" w:rsidP="00956887">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B18629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A44E048" w14:textId="77777777" w:rsidR="00B54964" w:rsidRDefault="00B54964" w:rsidP="00B54964">
      <w:pPr>
        <w:spacing w:before="240" w:after="240" w:line="360" w:lineRule="auto"/>
      </w:pPr>
      <w:r>
        <w:t xml:space="preserve">en régime non-stationnaire, </w:t>
      </w:r>
      <w:r w:rsidRPr="00F90FB8">
        <w:t>la variation de l’épaisseur du film avec le temps s’écrit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238A47C" w14:textId="77777777" w:rsidTr="00956887">
        <w:trPr>
          <w:trHeight w:val="635"/>
          <w:tblHeader/>
          <w:jc w:val="center"/>
        </w:trPr>
        <w:tc>
          <w:tcPr>
            <w:tcW w:w="7943" w:type="dxa"/>
            <w:vAlign w:val="center"/>
          </w:tcPr>
          <w:p w14:paraId="4F5D1501" w14:textId="77777777" w:rsidR="00B54964" w:rsidRPr="00BD7BB7" w:rsidRDefault="004D7128" w:rsidP="00956887">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0FBAD6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35400220"/>
            <w:r w:rsidRPr="005600FC">
              <w:rPr>
                <w:rFonts w:ascii="Times New Roman" w:eastAsia="Times New Roman" w:hAnsi="Times New Roman"/>
                <w:b/>
                <w:iCs w:val="0"/>
                <w:color w:val="auto"/>
                <w:sz w:val="22"/>
                <w:szCs w:val="22"/>
                <w:lang w:eastAsia="fr-FR"/>
              </w:rPr>
              <w:t xml:space="preserve"> </w:t>
            </w:r>
            <w:bookmarkEnd w:id="414"/>
          </w:p>
        </w:tc>
      </w:tr>
    </w:tbl>
    <w:p w14:paraId="220AEEE2" w14:textId="77777777" w:rsidR="00B54964" w:rsidRDefault="00B54964" w:rsidP="00B54964">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font partie des variables d’état du modèle dynamique du rotor. Ils peuvent être obtenus au niveau du nœud où le palier est modélisé.</w:t>
      </w:r>
    </w:p>
    <w:p w14:paraId="187B12AB" w14:textId="77777777" w:rsidR="00B54964" w:rsidRDefault="00B54964" w:rsidP="00B54964">
      <w:pPr>
        <w:spacing w:before="240" w:line="360" w:lineRule="auto"/>
      </w:pPr>
    </w:p>
    <w:p w14:paraId="4487F74C" w14:textId="77777777" w:rsidR="00B54964" w:rsidRDefault="00B54964" w:rsidP="00B54964">
      <w:pPr>
        <w:pStyle w:val="Titre2"/>
        <w:spacing w:after="240"/>
        <w:ind w:left="708" w:hanging="578"/>
      </w:pPr>
      <w:bookmarkStart w:id="415" w:name="_Toc536800386"/>
      <w:bookmarkStart w:id="416" w:name="_Toc3323410"/>
      <w:r>
        <w:t>Equations de la lubrification thermohydrodynamique</w:t>
      </w:r>
      <w:bookmarkEnd w:id="415"/>
      <w:bookmarkEnd w:id="416"/>
    </w:p>
    <w:p w14:paraId="2F26FBE5" w14:textId="77777777" w:rsidR="00B54964" w:rsidRDefault="00B54964" w:rsidP="00B54964">
      <w:pPr>
        <w:spacing w:before="240" w:after="240" w:line="360" w:lineRule="auto"/>
        <w:ind w:firstLine="567"/>
      </w:pPr>
      <w:r>
        <w:t xml:space="preserve">Le problème de la lubrification thermo-hydrodynamique consiste à résoudre simultanément l’équation de Reynolds et l’équation de l’énergie. Dans le cas du palier hydrodynamique, le phénomène de </w:t>
      </w:r>
      <w:r w:rsidRPr="00C569A6">
        <w:t>ruptu</w:t>
      </w:r>
      <w:r>
        <w:t xml:space="preserve">re et de reformation du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 ces équations. </w:t>
      </w:r>
    </w:p>
    <w:p w14:paraId="059A5F81" w14:textId="77777777" w:rsidR="00B54964" w:rsidRDefault="00B54964" w:rsidP="00B54964">
      <w:pPr>
        <w:pStyle w:val="Titre3"/>
        <w:ind w:left="709"/>
      </w:pPr>
      <w:bookmarkStart w:id="417" w:name="_Toc536800387"/>
      <w:bookmarkStart w:id="418" w:name="_Toc3323411"/>
      <w:r>
        <w:lastRenderedPageBreak/>
        <w:t xml:space="preserve">Equation de Reynolds </w:t>
      </w:r>
      <w:r w:rsidRPr="0078195A">
        <w:t>généralisée</w:t>
      </w:r>
      <w:bookmarkEnd w:id="417"/>
      <w:bookmarkEnd w:id="418"/>
    </w:p>
    <w:p w14:paraId="0E4E8D24" w14:textId="2C308C09" w:rsidR="00B54964" w:rsidRDefault="00B54964" w:rsidP="00B54964">
      <w:pPr>
        <w:spacing w:before="240" w:after="240" w:line="360" w:lineRule="auto"/>
        <w:ind w:firstLine="709"/>
        <w:rPr>
          <w:szCs w:val="22"/>
        </w:rPr>
      </w:pPr>
      <w:r>
        <w:t xml:space="preserve">L’équation de Reynolds généralisée est </w:t>
      </w:r>
      <w:r w:rsidRPr="002267F6">
        <w:rPr>
          <w:szCs w:val="22"/>
        </w:rPr>
        <w:t>écrite dans l’espace</w:t>
      </w:r>
      <w:r>
        <w:rPr>
          <w:szCs w:val="22"/>
        </w:rPr>
        <w:t xml:space="preserve"> 3D</w:t>
      </w:r>
      <w:r w:rsidRPr="002267F6">
        <w:rPr>
          <w:szCs w:val="22"/>
        </w:rPr>
        <w:t xml:space="preserve"> qui représente le domaine </w:t>
      </w:r>
      <w:r>
        <w:rPr>
          <w:szCs w:val="22"/>
        </w:rPr>
        <w:t xml:space="preserve">développé du palier </w:t>
      </w:r>
      <w:r w:rsidRPr="002267F6">
        <w:rPr>
          <w:szCs w:val="22"/>
        </w:rPr>
        <w:t>(</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381B95" w:rsidRPr="00381B95">
        <w:rPr>
          <w:b/>
          <w:szCs w:val="22"/>
        </w:rPr>
        <w:t xml:space="preserve">Figure </w:t>
      </w:r>
      <w:r w:rsidR="00381B95" w:rsidRPr="00381B95">
        <w:rPr>
          <w:b/>
          <w:noProof/>
          <w:szCs w:val="22"/>
        </w:rPr>
        <w:t>2.3</w:t>
      </w:r>
      <w:r w:rsidR="00381B95" w:rsidRPr="00381B95">
        <w:rPr>
          <w:b/>
          <w:noProof/>
          <w:szCs w:val="22"/>
        </w:rPr>
        <w:noBreakHyphen/>
        <w:t>1</w:t>
      </w:r>
      <w:r w:rsidRPr="00F36A6E">
        <w:rPr>
          <w:b/>
          <w:szCs w:val="22"/>
        </w:rPr>
        <w:fldChar w:fldCharType="end"/>
      </w:r>
      <w:r w:rsidRPr="002267F6">
        <w:rPr>
          <w:szCs w:val="22"/>
        </w:rPr>
        <w:t xml:space="preserve">). </w:t>
      </w:r>
      <w:r>
        <w:rPr>
          <w:szCs w:val="22"/>
        </w:rPr>
        <w:t xml:space="preserve">Ce domaine </w:t>
      </w:r>
      <w:r w:rsidRPr="002267F6">
        <w:rPr>
          <w:szCs w:val="22"/>
        </w:rPr>
        <w:t xml:space="preserve">est délimité par deux parois </w:t>
      </w:r>
      <w:r>
        <w:rPr>
          <w:szCs w:val="22"/>
        </w:rPr>
        <w:t xml:space="preserve">très rapprochées </w:t>
      </w:r>
      <w:r w:rsidRPr="002267F6">
        <w:rPr>
          <w:szCs w:val="22"/>
        </w:rPr>
        <w:t xml:space="preserve">entre lesquelles est intercalé un film </w:t>
      </w:r>
      <w:r>
        <w:rPr>
          <w:szCs w:val="22"/>
        </w:rPr>
        <w:t>lubrifiant</w:t>
      </w:r>
      <w:r w:rsidRPr="002267F6">
        <w:rPr>
          <w:szCs w:val="22"/>
        </w:rPr>
        <w:t xml:space="preserv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w:t>
      </w:r>
      <w:r>
        <w:rPr>
          <w:szCs w:val="22"/>
        </w:rPr>
        <w:t>Le</w:t>
      </w:r>
      <w:r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sur la paroi supérieure</w:t>
      </w:r>
      <w:r>
        <w:rPr>
          <w:szCs w:val="22"/>
        </w:rPr>
        <w:t xml:space="preserve"> possède</w:t>
      </w:r>
      <w:r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7689572C" w14:textId="77777777" w:rsidR="00B54964" w:rsidRDefault="00B54964" w:rsidP="00B54964">
      <w:pPr>
        <w:pStyle w:val="Paragraphedeliste"/>
        <w:keepNext/>
        <w:spacing w:line="360" w:lineRule="auto"/>
        <w:ind w:left="0"/>
        <w:jc w:val="center"/>
      </w:pPr>
      <w:r w:rsidRPr="0065305A">
        <w:rPr>
          <w:noProof/>
          <w:lang w:eastAsia="zh-CN"/>
        </w:rPr>
        <w:drawing>
          <wp:inline distT="0" distB="0" distL="0" distR="0" wp14:anchorId="3BC1565A" wp14:editId="031A8A59">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0DE21C90" w14:textId="084856B8" w:rsidR="00B54964" w:rsidRPr="00CA5952" w:rsidRDefault="00B54964" w:rsidP="00B54964">
      <w:pPr>
        <w:pStyle w:val="Lgende"/>
        <w:spacing w:line="360" w:lineRule="auto"/>
        <w:jc w:val="center"/>
        <w:rPr>
          <w:i w:val="0"/>
          <w:sz w:val="22"/>
        </w:rPr>
      </w:pPr>
      <w:bookmarkStart w:id="419" w:name="_Ref525808346"/>
      <w:bookmarkStart w:id="420" w:name="_Toc536112192"/>
      <w:bookmarkStart w:id="421" w:name="_Toc536800493"/>
      <w:bookmarkStart w:id="422" w:name="_Toc3323517"/>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1</w:t>
      </w:r>
      <w:r>
        <w:rPr>
          <w:i w:val="0"/>
          <w:sz w:val="22"/>
        </w:rPr>
        <w:fldChar w:fldCharType="end"/>
      </w:r>
      <w:bookmarkEnd w:id="419"/>
      <w:r w:rsidRPr="0065305A">
        <w:rPr>
          <w:i w:val="0"/>
          <w:sz w:val="22"/>
        </w:rPr>
        <w:t xml:space="preserve"> : domaine d’étude </w:t>
      </w:r>
      <w:r>
        <w:rPr>
          <w:i w:val="0"/>
          <w:sz w:val="22"/>
        </w:rPr>
        <w:t>entre deux parois</w:t>
      </w:r>
      <w:bookmarkEnd w:id="420"/>
      <w:r>
        <w:rPr>
          <w:i w:val="0"/>
          <w:sz w:val="22"/>
        </w:rPr>
        <w:t xml:space="preserve"> (image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381B95">
        <w:rPr>
          <w:b/>
          <w:i w:val="0"/>
          <w:sz w:val="22"/>
        </w:rPr>
        <w:t>[32]</w:t>
      </w:r>
      <w:r w:rsidRPr="002711C1">
        <w:rPr>
          <w:b/>
          <w:i w:val="0"/>
          <w:sz w:val="22"/>
        </w:rPr>
        <w:fldChar w:fldCharType="end"/>
      </w:r>
      <w:r w:rsidRPr="002711C1">
        <w:rPr>
          <w:i w:val="0"/>
          <w:sz w:val="22"/>
        </w:rPr>
        <w:t>)</w:t>
      </w:r>
      <w:bookmarkEnd w:id="421"/>
      <w:bookmarkEnd w:id="422"/>
    </w:p>
    <w:p w14:paraId="366E713E" w14:textId="198FC2F7" w:rsidR="00B54964" w:rsidRDefault="00B54964" w:rsidP="00B54964">
      <w:pPr>
        <w:spacing w:before="240" w:line="360" w:lineRule="auto"/>
      </w:pPr>
      <w:r>
        <w:tab/>
        <w:t xml:space="preserve">L’équation de Reynolds généralisée est une forme simplifiée des équations </w:t>
      </w:r>
      <w:r w:rsidRPr="0059608D">
        <w:t>de Navier-Stokes</w:t>
      </w:r>
      <w:r>
        <w:t xml:space="preserve">. Elle en est déduite en considérant les hypothèses </w:t>
      </w:r>
      <w:r w:rsidRPr="00ED4BE4">
        <w:rPr>
          <w:b/>
        </w:rPr>
        <w:fldChar w:fldCharType="begin"/>
      </w:r>
      <w:r w:rsidRPr="00ED4BE4">
        <w:rPr>
          <w:b/>
        </w:rPr>
        <w:instrText xml:space="preserve"> REF _Ref526330394 \r \h  \* MERGEFORMAT </w:instrText>
      </w:r>
      <w:r w:rsidRPr="00ED4BE4">
        <w:rPr>
          <w:b/>
        </w:rPr>
      </w:r>
      <w:r w:rsidRPr="00ED4BE4">
        <w:rPr>
          <w:b/>
        </w:rPr>
        <w:fldChar w:fldCharType="separate"/>
      </w:r>
      <w:r w:rsidR="00381B95">
        <w:rPr>
          <w:b/>
        </w:rPr>
        <w:t>[37]</w:t>
      </w:r>
      <w:r w:rsidRPr="00ED4BE4">
        <w:rPr>
          <w:b/>
        </w:rPr>
        <w:fldChar w:fldCharType="end"/>
      </w:r>
      <w:r>
        <w:t xml:space="preserve"> ci-dessous :</w:t>
      </w:r>
    </w:p>
    <w:p w14:paraId="45FB2274" w14:textId="77777777" w:rsidR="00B54964" w:rsidRDefault="00B54964" w:rsidP="00B54964">
      <w:pPr>
        <w:pStyle w:val="Paragraphedeliste"/>
        <w:numPr>
          <w:ilvl w:val="0"/>
          <w:numId w:val="7"/>
        </w:numPr>
        <w:spacing w:line="360" w:lineRule="auto"/>
      </w:pPr>
      <w:r>
        <w:t>L’épaisseur de film est très faible devant la longueur et la largeur du domaine.</w:t>
      </w:r>
    </w:p>
    <w:p w14:paraId="4E658831" w14:textId="77777777" w:rsidR="00B54964" w:rsidRDefault="00B54964" w:rsidP="00B54964">
      <w:pPr>
        <w:pStyle w:val="Paragraphedeliste"/>
        <w:numPr>
          <w:ilvl w:val="0"/>
          <w:numId w:val="7"/>
        </w:numPr>
        <w:spacing w:line="360" w:lineRule="auto"/>
      </w:pPr>
      <w:r>
        <w:t>La courbure générale du film est négligée (cas des paliers radiaux),</w:t>
      </w:r>
    </w:p>
    <w:p w14:paraId="2826A7A7" w14:textId="77777777" w:rsidR="00B54964" w:rsidRDefault="00B54964" w:rsidP="00B54964">
      <w:pPr>
        <w:pStyle w:val="Paragraphedeliste"/>
        <w:numPr>
          <w:ilvl w:val="0"/>
          <w:numId w:val="7"/>
        </w:numPr>
        <w:spacing w:line="360" w:lineRule="auto"/>
      </w:pPr>
      <w:r>
        <w:t>Le milieu fluide est un milieu continu,</w:t>
      </w:r>
    </w:p>
    <w:p w14:paraId="6DFA8210" w14:textId="77777777" w:rsidR="00B54964" w:rsidRDefault="00B54964" w:rsidP="00B54964">
      <w:pPr>
        <w:pStyle w:val="Paragraphedeliste"/>
        <w:numPr>
          <w:ilvl w:val="0"/>
          <w:numId w:val="7"/>
        </w:numPr>
        <w:spacing w:line="360" w:lineRule="auto"/>
      </w:pPr>
      <w:r>
        <w:t>Le fluide est newtonien ; il n’existe pas de glissement entre le fluide et les parois,</w:t>
      </w:r>
    </w:p>
    <w:p w14:paraId="3E5C9C32" w14:textId="77777777" w:rsidR="00B54964" w:rsidRDefault="00B54964" w:rsidP="00B54964">
      <w:pPr>
        <w:pStyle w:val="Paragraphedeliste"/>
        <w:numPr>
          <w:ilvl w:val="0"/>
          <w:numId w:val="7"/>
        </w:numPr>
        <w:spacing w:line="360" w:lineRule="auto"/>
      </w:pPr>
      <w:r>
        <w:t>L’écoulement est laminaire,</w:t>
      </w:r>
    </w:p>
    <w:p w14:paraId="01E0F1BA" w14:textId="77777777" w:rsidR="00B54964" w:rsidRDefault="00B54964" w:rsidP="00B54964">
      <w:pPr>
        <w:pStyle w:val="Paragraphedeliste"/>
        <w:numPr>
          <w:ilvl w:val="0"/>
          <w:numId w:val="7"/>
        </w:numPr>
        <w:spacing w:line="360" w:lineRule="auto"/>
      </w:pPr>
      <w:r>
        <w:t>Les forces extérieures massiques dans le fluide sont négligeables,</w:t>
      </w:r>
    </w:p>
    <w:p w14:paraId="2DA60B98" w14:textId="77777777" w:rsidR="00B54964" w:rsidRDefault="00B54964" w:rsidP="00B54964">
      <w:pPr>
        <w:pStyle w:val="Paragraphedeliste"/>
        <w:numPr>
          <w:ilvl w:val="0"/>
          <w:numId w:val="7"/>
        </w:numPr>
        <w:spacing w:line="360" w:lineRule="auto"/>
      </w:pPr>
      <w:r>
        <w:t>Les forces d’inertie sont négligeables devant les forces de viscosité et de pression,</w:t>
      </w:r>
    </w:p>
    <w:p w14:paraId="56178157" w14:textId="77777777" w:rsidR="00B54964" w:rsidRPr="002267F6" w:rsidRDefault="00B54964" w:rsidP="00B54964">
      <w:pPr>
        <w:spacing w:line="360" w:lineRule="auto"/>
        <w:rPr>
          <w:szCs w:val="23"/>
        </w:rPr>
      </w:pPr>
      <w:r w:rsidRPr="002267F6">
        <w:rPr>
          <w:szCs w:val="23"/>
        </w:rPr>
        <w:t>Avec ces hypothèses, les équations</w:t>
      </w:r>
      <w:r>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0449D32" w14:textId="77777777" w:rsidTr="00956887">
        <w:trPr>
          <w:trHeight w:val="635"/>
          <w:tblHeader/>
          <w:jc w:val="center"/>
        </w:trPr>
        <w:tc>
          <w:tcPr>
            <w:tcW w:w="7943" w:type="dxa"/>
            <w:vAlign w:val="center"/>
          </w:tcPr>
          <w:p w14:paraId="5EC9BD25" w14:textId="77777777" w:rsidR="00B54964" w:rsidRPr="00BD7BB7" w:rsidRDefault="004D7128" w:rsidP="00956887">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7C6A2CC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751376"/>
            <w:r w:rsidRPr="005600FC">
              <w:rPr>
                <w:rFonts w:ascii="Times New Roman" w:eastAsia="Times New Roman" w:hAnsi="Times New Roman"/>
                <w:b/>
                <w:iCs w:val="0"/>
                <w:color w:val="auto"/>
                <w:sz w:val="22"/>
                <w:szCs w:val="22"/>
                <w:lang w:eastAsia="fr-FR"/>
              </w:rPr>
              <w:t xml:space="preserve"> </w:t>
            </w:r>
            <w:bookmarkEnd w:id="423"/>
          </w:p>
        </w:tc>
      </w:tr>
    </w:tbl>
    <w:p w14:paraId="334F44FB" w14:textId="51251BE1" w:rsidR="00B54964" w:rsidRDefault="00B54964" w:rsidP="00B54964">
      <w:pPr>
        <w:spacing w:before="120" w:after="120" w:line="360" w:lineRule="auto"/>
        <w:rPr>
          <w:szCs w:val="22"/>
        </w:rPr>
      </w:pPr>
      <w:r>
        <w:rPr>
          <w:szCs w:val="22"/>
        </w:rPr>
        <w:t xml:space="preserve">La pression est donc constante suivant l’épaisseur du film. </w:t>
      </w: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w:t>
      </w:r>
      <w:r>
        <w:rPr>
          <w:szCs w:val="22"/>
        </w:rPr>
        <w:t>s</w:t>
      </w:r>
      <w:r w:rsidRPr="001B0A51">
        <w:rPr>
          <w:szCs w:val="22"/>
        </w:rPr>
        <w:t xml:space="preserve"> équation</w:t>
      </w:r>
      <w:r>
        <w:rPr>
          <w:szCs w:val="22"/>
        </w:rPr>
        <w:t>s</w:t>
      </w:r>
      <w:r w:rsidRPr="001B0A51">
        <w:rPr>
          <w:szCs w:val="22"/>
        </w:rPr>
        <w:t xml:space="preserve">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381B95">
        <w:rPr>
          <w:b/>
          <w:szCs w:val="22"/>
        </w:rPr>
        <w:t>Eq.2-4</w:t>
      </w:r>
      <w:r w:rsidRPr="000873FC">
        <w:rPr>
          <w:b/>
          <w:szCs w:val="22"/>
        </w:rPr>
        <w:fldChar w:fldCharType="end"/>
      </w:r>
      <w:r w:rsidRPr="001B0A51">
        <w:rPr>
          <w:szCs w:val="22"/>
        </w:rPr>
        <w:t xml:space="preserve">). En </w:t>
      </w:r>
      <w:r>
        <w:rPr>
          <w:szCs w:val="22"/>
        </w:rPr>
        <w:t xml:space="preserve">les </w:t>
      </w:r>
      <w:r w:rsidRPr="001B0A51">
        <w:rPr>
          <w:szCs w:val="22"/>
        </w:rPr>
        <w:t>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w:t>
      </w:r>
      <w:r>
        <w:rPr>
          <w:szCs w:val="22"/>
        </w:rPr>
        <w:t xml:space="preserve">s’écrivent </w:t>
      </w:r>
      <w:r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8D8BCCB" w14:textId="77777777" w:rsidTr="00956887">
        <w:trPr>
          <w:trHeight w:val="635"/>
          <w:tblHeader/>
          <w:jc w:val="center"/>
        </w:trPr>
        <w:tc>
          <w:tcPr>
            <w:tcW w:w="7943" w:type="dxa"/>
            <w:vAlign w:val="center"/>
          </w:tcPr>
          <w:p w14:paraId="03162568" w14:textId="77777777" w:rsidR="00B54964" w:rsidRPr="00BD7BB7" w:rsidRDefault="004D7128" w:rsidP="00956887">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03A5C08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24932"/>
            <w:r w:rsidRPr="005600FC">
              <w:rPr>
                <w:rFonts w:ascii="Times New Roman" w:eastAsia="Times New Roman" w:hAnsi="Times New Roman"/>
                <w:b/>
                <w:iCs w:val="0"/>
                <w:color w:val="auto"/>
                <w:sz w:val="22"/>
                <w:szCs w:val="22"/>
                <w:lang w:eastAsia="fr-FR"/>
              </w:rPr>
              <w:t xml:space="preserve"> </w:t>
            </w:r>
            <w:bookmarkEnd w:id="424"/>
          </w:p>
        </w:tc>
      </w:tr>
    </w:tbl>
    <w:p w14:paraId="7DCF5A80" w14:textId="77777777" w:rsidR="00B54964" w:rsidRDefault="00B54964" w:rsidP="00B54964">
      <w:pPr>
        <w:spacing w:before="240"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Pr>
          <w:szCs w:val="22"/>
        </w:rPr>
        <w:t xml:space="preserve"> dite de Dowson :</w:t>
      </w:r>
      <w:r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316D075" w14:textId="77777777" w:rsidTr="00956887">
        <w:trPr>
          <w:trHeight w:val="635"/>
          <w:tblHeader/>
          <w:jc w:val="center"/>
        </w:trPr>
        <w:tc>
          <w:tcPr>
            <w:tcW w:w="7943" w:type="dxa"/>
            <w:vAlign w:val="center"/>
          </w:tcPr>
          <w:p w14:paraId="16CFDC3D" w14:textId="77777777" w:rsidR="00B54964" w:rsidRPr="00D51381" w:rsidRDefault="004D7128"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3F40C6C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25772474"/>
            <w:r w:rsidRPr="005600FC">
              <w:rPr>
                <w:rFonts w:ascii="Times New Roman" w:eastAsia="Times New Roman" w:hAnsi="Times New Roman"/>
                <w:b/>
                <w:iCs w:val="0"/>
                <w:color w:val="auto"/>
                <w:sz w:val="22"/>
                <w:szCs w:val="22"/>
                <w:lang w:eastAsia="fr-FR"/>
              </w:rPr>
              <w:t xml:space="preserve"> </w:t>
            </w:r>
            <w:bookmarkEnd w:id="425"/>
          </w:p>
        </w:tc>
      </w:tr>
    </w:tbl>
    <w:p w14:paraId="0D47DE44" w14:textId="77777777" w:rsidR="00B54964" w:rsidRPr="001B0A51" w:rsidRDefault="00B54964" w:rsidP="00B54964">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88DC0FA" w14:textId="77777777" w:rsidTr="00956887">
        <w:trPr>
          <w:trHeight w:val="635"/>
          <w:tblHeader/>
          <w:jc w:val="center"/>
        </w:trPr>
        <w:tc>
          <w:tcPr>
            <w:tcW w:w="7943" w:type="dxa"/>
            <w:vAlign w:val="center"/>
          </w:tcPr>
          <w:p w14:paraId="19268E4D" w14:textId="77777777" w:rsidR="00B54964" w:rsidRPr="00BD7BB7" w:rsidRDefault="004D7128" w:rsidP="00956887">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772DF144"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5808447"/>
            <w:r w:rsidRPr="005600FC">
              <w:rPr>
                <w:rFonts w:ascii="Times New Roman" w:eastAsia="Times New Roman" w:hAnsi="Times New Roman"/>
                <w:b/>
                <w:iCs w:val="0"/>
                <w:color w:val="auto"/>
                <w:sz w:val="22"/>
                <w:szCs w:val="22"/>
                <w:lang w:eastAsia="fr-FR"/>
              </w:rPr>
              <w:t xml:space="preserve"> </w:t>
            </w:r>
            <w:bookmarkEnd w:id="426"/>
          </w:p>
        </w:tc>
      </w:tr>
    </w:tbl>
    <w:p w14:paraId="313119A7" w14:textId="7487F191" w:rsidR="00B54964" w:rsidRPr="00FE5119" w:rsidRDefault="00B54964" w:rsidP="00B54964">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81B95">
        <w:rPr>
          <w:b/>
          <w:szCs w:val="22"/>
        </w:rPr>
        <w:t>Eq.2-7</w:t>
      </w:r>
      <w:r w:rsidRPr="005257E7">
        <w:rPr>
          <w:b/>
          <w:szCs w:val="22"/>
        </w:rPr>
        <w:fldChar w:fldCharType="end"/>
      </w:r>
      <w:r w:rsidRPr="001B0A51">
        <w:rPr>
          <w:szCs w:val="22"/>
        </w:rPr>
        <w:t>) est intégrée selon l’épaisseur de film</w:t>
      </w:r>
      <w:r>
        <w:rPr>
          <w:szCs w:val="22"/>
        </w:rPr>
        <w:t xml:space="preserve"> pour obtenir</w:t>
      </w:r>
      <w:r w:rsidRPr="00FE5119">
        <w:rPr>
          <w:szCs w:val="22"/>
        </w:rPr>
        <w:t xml:space="preserve"> l’équation de Reynolds généralisée</w:t>
      </w:r>
      <w:r>
        <w:rPr>
          <w:szCs w:val="22"/>
        </w:rPr>
        <w:t xml:space="preserve"> </w:t>
      </w:r>
      <w:r w:rsidRPr="0063315D">
        <w:rPr>
          <w:b/>
          <w:szCs w:val="22"/>
        </w:rPr>
        <w:fldChar w:fldCharType="begin"/>
      </w:r>
      <w:r w:rsidRPr="0063315D">
        <w:rPr>
          <w:b/>
          <w:szCs w:val="22"/>
        </w:rPr>
        <w:instrText xml:space="preserve"> REF _Ref525750678 \r \h </w:instrText>
      </w:r>
      <w:r>
        <w:rPr>
          <w:b/>
          <w:szCs w:val="22"/>
        </w:rPr>
        <w:instrText xml:space="preserve"> \* MERGEFORMAT </w:instrText>
      </w:r>
      <w:r w:rsidRPr="0063315D">
        <w:rPr>
          <w:b/>
          <w:szCs w:val="22"/>
        </w:rPr>
      </w:r>
      <w:r w:rsidRPr="0063315D">
        <w:rPr>
          <w:b/>
          <w:szCs w:val="22"/>
        </w:rPr>
        <w:fldChar w:fldCharType="separate"/>
      </w:r>
      <w:r w:rsidR="00381B95">
        <w:rPr>
          <w:b/>
          <w:szCs w:val="22"/>
        </w:rPr>
        <w:t>[36]</w:t>
      </w:r>
      <w:r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54372F3B" w14:textId="77777777" w:rsidTr="00956887">
        <w:trPr>
          <w:trHeight w:val="635"/>
          <w:tblHeader/>
          <w:jc w:val="center"/>
        </w:trPr>
        <w:tc>
          <w:tcPr>
            <w:tcW w:w="7943" w:type="dxa"/>
            <w:vAlign w:val="center"/>
          </w:tcPr>
          <w:p w14:paraId="43B1E58C" w14:textId="77777777" w:rsidR="00B54964" w:rsidRPr="000C14F1" w:rsidRDefault="004D7128" w:rsidP="00956887">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1AC00973"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41BDBF3" w14:textId="51CC08C9" w:rsidR="00B54964" w:rsidRPr="001F3A1F" w:rsidRDefault="00B54964" w:rsidP="00B54964">
      <w:pPr>
        <w:spacing w:before="120" w:line="360" w:lineRule="auto"/>
        <w:jc w:val="left"/>
        <w:rPr>
          <w:szCs w:val="22"/>
        </w:rPr>
      </w:pPr>
      <w:r>
        <w:rPr>
          <w:szCs w:val="22"/>
        </w:rPr>
        <w:t xml:space="preserve">où </w:t>
      </w:r>
      <m:oMath>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w:t>
      </w:r>
      <w:r w:rsidR="00806433">
        <w:rPr>
          <w:szCs w:val="22"/>
        </w:rPr>
        <w:t>les</w:t>
      </w:r>
      <w:r w:rsidRPr="001F3A1F">
        <w:rPr>
          <w:szCs w:val="22"/>
        </w:rPr>
        <w:t xml:space="preserve">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BF3C10B" w14:textId="77777777" w:rsidTr="00956887">
        <w:trPr>
          <w:trHeight w:val="635"/>
          <w:tblHeader/>
          <w:jc w:val="center"/>
        </w:trPr>
        <w:tc>
          <w:tcPr>
            <w:tcW w:w="7943" w:type="dxa"/>
            <w:vAlign w:val="center"/>
          </w:tcPr>
          <w:p w14:paraId="1BD1DA3D" w14:textId="77777777" w:rsidR="00B54964" w:rsidRPr="00213FE4" w:rsidRDefault="004D7128" w:rsidP="00956887">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5CAE0B48"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1418E72" w14:textId="77777777" w:rsidR="00B54964" w:rsidRPr="0020509C" w:rsidRDefault="00B54964" w:rsidP="00B54964">
      <w:pPr>
        <w:spacing w:before="240" w:after="240" w:line="360" w:lineRule="auto"/>
        <w:ind w:firstLine="709"/>
        <w:rPr>
          <w:szCs w:val="23"/>
        </w:rPr>
      </w:pPr>
      <w:r w:rsidRPr="001C4698">
        <w:rPr>
          <w:szCs w:val="23"/>
        </w:rPr>
        <w:t>La surface inférieure est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1C4698">
        <w:rPr>
          <w:szCs w:val="23"/>
        </w:rPr>
        <w:t xml:space="preserve">) comme référence pour les vitesses dans les directions </w:t>
      </w:r>
      <m:oMath>
        <m:r>
          <w:rPr>
            <w:rFonts w:ascii="Cambria Math" w:hAnsi="Cambria Math"/>
            <w:szCs w:val="23"/>
          </w:rPr>
          <m:t>x</m:t>
        </m:r>
      </m:oMath>
      <w:r w:rsidRPr="001C4698">
        <w:rPr>
          <w:szCs w:val="23"/>
        </w:rPr>
        <w:t xml:space="preserve"> et</w:t>
      </w:r>
      <m:oMath>
        <m:r>
          <w:rPr>
            <w:rFonts w:ascii="Cambria Math" w:hAnsi="Cambria Math"/>
            <w:szCs w:val="23"/>
          </w:rPr>
          <m:t xml:space="preserve"> z</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1C4698">
        <w:rPr>
          <w:szCs w:val="23"/>
        </w:rPr>
        <w:t xml:space="preserve"> suivant </w:t>
      </w:r>
      <m:oMath>
        <m:r>
          <w:rPr>
            <w:rFonts w:ascii="Cambria Math" w:hAnsi="Cambria Math"/>
            <w:szCs w:val="23"/>
          </w:rPr>
          <m:t>x</m:t>
        </m:r>
      </m:oMath>
      <w:r w:rsidRPr="001C4698">
        <w:rPr>
          <w:szCs w:val="23"/>
        </w:rPr>
        <w:t xml:space="preserve"> et </w:t>
      </w:r>
      <m:oMath>
        <m:r>
          <w:rPr>
            <w:rFonts w:ascii="Cambria Math" w:hAnsi="Cambria Math"/>
            <w:szCs w:val="23"/>
          </w:rPr>
          <m:t>z</m:t>
        </m:r>
      </m:oMath>
      <w:r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1C4698">
        <w:rPr>
          <w:szCs w:val="23"/>
        </w:rPr>
        <w:t>. Compte tenu de ces nouvelles</w:t>
      </w:r>
      <w:r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22814AB" w14:textId="77777777" w:rsidTr="00956887">
        <w:trPr>
          <w:trHeight w:val="635"/>
          <w:tblHeader/>
          <w:jc w:val="center"/>
        </w:trPr>
        <w:tc>
          <w:tcPr>
            <w:tcW w:w="7938" w:type="dxa"/>
            <w:vAlign w:val="center"/>
          </w:tcPr>
          <w:p w14:paraId="7B02A83E" w14:textId="77777777" w:rsidR="00B54964" w:rsidRPr="00DD3440" w:rsidRDefault="004D7128"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2FFD440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ADA036" w14:textId="77777777" w:rsidR="00B54964" w:rsidRPr="008317A9" w:rsidRDefault="00B54964" w:rsidP="00B54964">
      <w:pPr>
        <w:spacing w:before="240" w:after="240" w:line="360" w:lineRule="auto"/>
        <w:ind w:firstLine="709"/>
        <w:rPr>
          <w:szCs w:val="22"/>
        </w:rPr>
      </w:pPr>
      <w:r>
        <w:rPr>
          <w:szCs w:val="22"/>
        </w:rPr>
        <w:t>Pour un</w:t>
      </w:r>
      <w:r w:rsidRPr="008317A9">
        <w:rPr>
          <w:szCs w:val="22"/>
        </w:rPr>
        <w:t xml:space="preserve">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considérant que</w:t>
      </w:r>
      <w:r w:rsidRPr="008317A9">
        <w:rPr>
          <w:szCs w:val="22"/>
        </w:rPr>
        <w:t xml:space="preserve"> la densité </w:t>
      </w:r>
      <m:oMath>
        <m:r>
          <w:rPr>
            <w:rFonts w:ascii="Cambria Math" w:hAnsi="Cambria Math"/>
            <w:szCs w:val="22"/>
          </w:rPr>
          <m:t>ρ</m:t>
        </m:r>
      </m:oMath>
      <w:r w:rsidRPr="008317A9">
        <w:rPr>
          <w:szCs w:val="22"/>
        </w:rPr>
        <w:t xml:space="preserve"> est constante</w:t>
      </w:r>
      <w:r>
        <w:rPr>
          <w:szCs w:val="22"/>
        </w:rPr>
        <w:t xml:space="preserve"> </w:t>
      </w:r>
      <w:r w:rsidRPr="00020FD8">
        <w:rPr>
          <w:szCs w:val="22"/>
        </w:rPr>
        <w:t>suivant l’épaisseur du film</w:t>
      </w:r>
      <w:r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066A0DA" w14:textId="77777777" w:rsidTr="00956887">
        <w:trPr>
          <w:trHeight w:val="635"/>
          <w:tblHeader/>
          <w:jc w:val="center"/>
        </w:trPr>
        <w:tc>
          <w:tcPr>
            <w:tcW w:w="7938" w:type="dxa"/>
            <w:vAlign w:val="center"/>
          </w:tcPr>
          <w:p w14:paraId="7DE82B61" w14:textId="77777777" w:rsidR="00B54964" w:rsidRPr="00DD3440" w:rsidRDefault="004D7128"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ED51A81"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8678284"/>
            <w:r w:rsidRPr="005600FC">
              <w:rPr>
                <w:rFonts w:ascii="Times New Roman" w:eastAsia="Times New Roman" w:hAnsi="Times New Roman"/>
                <w:b/>
                <w:iCs w:val="0"/>
                <w:color w:val="auto"/>
                <w:sz w:val="22"/>
                <w:szCs w:val="22"/>
                <w:lang w:eastAsia="fr-FR"/>
              </w:rPr>
              <w:t xml:space="preserve"> </w:t>
            </w:r>
            <w:bookmarkEnd w:id="427"/>
          </w:p>
        </w:tc>
      </w:tr>
    </w:tbl>
    <w:p w14:paraId="5C35AACD" w14:textId="77777777" w:rsidR="00B54964" w:rsidRPr="008317A9" w:rsidRDefault="00B54964" w:rsidP="00B54964">
      <w:pPr>
        <w:contextualSpacing/>
        <w:rPr>
          <w:szCs w:val="23"/>
        </w:rPr>
      </w:pPr>
      <w:r>
        <w:rPr>
          <w:szCs w:val="23"/>
        </w:rPr>
        <w:t>a</w:t>
      </w:r>
      <w:r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7C879C63" w14:textId="77777777" w:rsidTr="00956887">
        <w:trPr>
          <w:trHeight w:val="635"/>
          <w:tblHeader/>
          <w:jc w:val="center"/>
        </w:trPr>
        <w:tc>
          <w:tcPr>
            <w:tcW w:w="7938" w:type="dxa"/>
            <w:vAlign w:val="center"/>
          </w:tcPr>
          <w:p w14:paraId="11E671FD" w14:textId="77777777" w:rsidR="00B54964" w:rsidRPr="00842FCA" w:rsidRDefault="004D7128" w:rsidP="00956887">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50AF9F85" w14:textId="77777777" w:rsidR="00B54964" w:rsidRPr="005600FC" w:rsidRDefault="00B54964" w:rsidP="00956887">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28" w:name="_Ref534719748"/>
            <w:r w:rsidRPr="005600FC">
              <w:rPr>
                <w:rFonts w:ascii="Times New Roman" w:eastAsia="Times New Roman" w:hAnsi="Times New Roman"/>
                <w:b/>
                <w:iCs w:val="0"/>
                <w:color w:val="auto"/>
                <w:sz w:val="22"/>
                <w:szCs w:val="22"/>
                <w:lang w:eastAsia="fr-FR"/>
              </w:rPr>
              <w:t xml:space="preserve"> </w:t>
            </w:r>
            <w:bookmarkEnd w:id="428"/>
          </w:p>
        </w:tc>
      </w:tr>
    </w:tbl>
    <w:p w14:paraId="79877174" w14:textId="77777777" w:rsidR="00B54964" w:rsidRDefault="00B54964" w:rsidP="00B54964"/>
    <w:p w14:paraId="5C187A22" w14:textId="77777777" w:rsidR="00B54964" w:rsidRDefault="00B54964" w:rsidP="00B54964">
      <w:pPr>
        <w:pStyle w:val="Titre3"/>
        <w:ind w:left="709"/>
      </w:pPr>
      <w:bookmarkStart w:id="429" w:name="_Toc536800388"/>
      <w:bookmarkStart w:id="430" w:name="_Toc3323412"/>
      <w:r>
        <w:t>Modèles de rupture et reformation du film (cavitation)</w:t>
      </w:r>
      <w:bookmarkEnd w:id="429"/>
      <w:bookmarkEnd w:id="430"/>
    </w:p>
    <w:p w14:paraId="32124218" w14:textId="77777777" w:rsidR="00B54964" w:rsidRDefault="00B54964" w:rsidP="00B54964">
      <w:pPr>
        <w:rPr>
          <w:sz w:val="23"/>
          <w:szCs w:val="23"/>
        </w:rPr>
      </w:pPr>
    </w:p>
    <w:p w14:paraId="017E6119" w14:textId="27CD3788" w:rsidR="00B54964" w:rsidRPr="00020FD8" w:rsidRDefault="00B54964" w:rsidP="00B54964">
      <w:pPr>
        <w:spacing w:line="360" w:lineRule="auto"/>
        <w:ind w:firstLine="708"/>
        <w:rPr>
          <w:szCs w:val="23"/>
        </w:rPr>
      </w:pPr>
      <w:r w:rsidRPr="008317A9">
        <w:rPr>
          <w:szCs w:val="23"/>
        </w:rPr>
        <w:t xml:space="preserve">Lors du fonctionnement </w:t>
      </w:r>
      <w:r>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d’une autre </w:t>
      </w:r>
      <w:r w:rsidRPr="008317A9">
        <w:rPr>
          <w:szCs w:val="23"/>
        </w:rPr>
        <w:t>divergente</w:t>
      </w:r>
      <w:r>
        <w:rPr>
          <w:szCs w:val="23"/>
        </w:rPr>
        <w:t xml:space="preserve"> (</w:t>
      </w:r>
      <w:r w:rsidRPr="00062FB9">
        <w:rPr>
          <w:b/>
          <w:szCs w:val="23"/>
        </w:rPr>
        <w:fldChar w:fldCharType="begin"/>
      </w:r>
      <w:r w:rsidRPr="00062FB9">
        <w:rPr>
          <w:b/>
          <w:szCs w:val="23"/>
        </w:rPr>
        <w:instrText xml:space="preserve"> REF _Ref534652550 \h  \* MERGEFORMAT </w:instrText>
      </w:r>
      <w:r w:rsidRPr="00062FB9">
        <w:rPr>
          <w:b/>
          <w:szCs w:val="23"/>
        </w:rPr>
      </w:r>
      <w:r w:rsidRPr="00062FB9">
        <w:rPr>
          <w:b/>
          <w:szCs w:val="23"/>
        </w:rPr>
        <w:fldChar w:fldCharType="separate"/>
      </w:r>
      <w:r w:rsidR="00381B95" w:rsidRPr="00381B95">
        <w:rPr>
          <w:b/>
          <w:noProof/>
          <w:szCs w:val="22"/>
        </w:rPr>
        <w:t>Figure 2.3</w:t>
      </w:r>
      <w:r w:rsidR="00381B95" w:rsidRPr="00381B95">
        <w:rPr>
          <w:b/>
          <w:noProof/>
          <w:szCs w:val="22"/>
        </w:rPr>
        <w:noBreakHyphen/>
        <w:t>2</w:t>
      </w:r>
      <w:r w:rsidRPr="00062FB9">
        <w:rPr>
          <w:b/>
          <w:szCs w:val="23"/>
        </w:rPr>
        <w:fldChar w:fldCharType="end"/>
      </w:r>
      <w:r>
        <w:rPr>
          <w:szCs w:val="23"/>
        </w:rPr>
        <w:t>)</w:t>
      </w:r>
      <w:r w:rsidRPr="008317A9">
        <w:rPr>
          <w:szCs w:val="23"/>
        </w:rPr>
        <w:t>. L</w:t>
      </w:r>
      <w:r>
        <w:rPr>
          <w:szCs w:val="23"/>
        </w:rPr>
        <w:t>a</w:t>
      </w:r>
      <w:r w:rsidRPr="008317A9">
        <w:rPr>
          <w:szCs w:val="23"/>
        </w:rPr>
        <w:t xml:space="preserve"> zone convergente correspond</w:t>
      </w:r>
      <w:r>
        <w:rPr>
          <w:szCs w:val="23"/>
        </w:rPr>
        <w:t xml:space="preserve"> au coin d’huile</w:t>
      </w:r>
      <w:r w:rsidRPr="008317A9">
        <w:rPr>
          <w:szCs w:val="23"/>
        </w:rPr>
        <w:t xml:space="preserve"> où l’épaisseur de film</w:t>
      </w:r>
      <w:r>
        <w:rPr>
          <w:szCs w:val="23"/>
        </w:rPr>
        <w:t xml:space="preserve"> diminue suivant la direction circonférentielle.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 xml:space="preserve">entrainant une dépression. Lorsque la pression de l’huile est inférieure à </w:t>
      </w:r>
      <w:r>
        <w:rPr>
          <w:szCs w:val="23"/>
        </w:rPr>
        <w:lastRenderedPageBreak/>
        <w:t>la pression de vapeur saturante, une</w:t>
      </w:r>
      <w:r w:rsidRPr="008317A9">
        <w:rPr>
          <w:szCs w:val="23"/>
        </w:rPr>
        <w:t xml:space="preserve"> rupture d</w:t>
      </w:r>
      <w:r>
        <w:rPr>
          <w:szCs w:val="23"/>
        </w:rPr>
        <w:t>u</w:t>
      </w:r>
      <w:r w:rsidRPr="008317A9">
        <w:rPr>
          <w:szCs w:val="23"/>
        </w:rPr>
        <w:t xml:space="preserve"> film est observée. </w:t>
      </w:r>
      <w:r w:rsidRPr="00020FD8">
        <w:rPr>
          <w:szCs w:val="23"/>
        </w:rPr>
        <w:t>En lubrification hydrodynamique, le phénomène de rupture et de reformation du film dans paliers est souvent appelé cavitation.</w:t>
      </w:r>
    </w:p>
    <w:p w14:paraId="685FAF68" w14:textId="77777777" w:rsidR="00B54964" w:rsidRDefault="00B54964" w:rsidP="00B54964">
      <w:pPr>
        <w:spacing w:line="360" w:lineRule="auto"/>
        <w:ind w:firstLine="708"/>
        <w:rPr>
          <w:szCs w:val="23"/>
        </w:rPr>
      </w:pPr>
    </w:p>
    <w:p w14:paraId="39D912E2" w14:textId="77777777" w:rsidR="00B54964" w:rsidRDefault="00B54964" w:rsidP="00B54964">
      <w:pPr>
        <w:keepNext/>
        <w:spacing w:line="360" w:lineRule="auto"/>
        <w:ind w:firstLine="708"/>
        <w:jc w:val="center"/>
      </w:pPr>
      <w:r>
        <w:rPr>
          <w:noProof/>
          <w:szCs w:val="23"/>
          <w:lang w:eastAsia="zh-CN"/>
        </w:rPr>
        <w:drawing>
          <wp:inline distT="0" distB="0" distL="0" distR="0" wp14:anchorId="2C3A2F08" wp14:editId="4F2B1050">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57B62ED5" w14:textId="43098B30" w:rsidR="00B54964" w:rsidRPr="000325F0" w:rsidRDefault="00B54964" w:rsidP="00B54964">
      <w:pPr>
        <w:pStyle w:val="Lgende"/>
        <w:jc w:val="center"/>
        <w:rPr>
          <w:i w:val="0"/>
          <w:noProof/>
          <w:sz w:val="22"/>
          <w:szCs w:val="22"/>
        </w:rPr>
      </w:pPr>
      <w:bookmarkStart w:id="431" w:name="_Ref534652550"/>
      <w:bookmarkStart w:id="432" w:name="_Toc536112193"/>
      <w:bookmarkStart w:id="433" w:name="_Toc536800494"/>
      <w:bookmarkStart w:id="434" w:name="_Toc3323518"/>
      <w:r w:rsidRPr="000325F0">
        <w:rPr>
          <w:i w:val="0"/>
          <w:noProof/>
          <w:sz w:val="22"/>
          <w:szCs w:val="22"/>
        </w:rPr>
        <w:t xml:space="preserve">Figure </w:t>
      </w:r>
      <w:r>
        <w:rPr>
          <w:i w:val="0"/>
          <w:noProof/>
          <w:sz w:val="22"/>
          <w:szCs w:val="22"/>
        </w:rPr>
        <w:fldChar w:fldCharType="begin"/>
      </w:r>
      <w:r>
        <w:rPr>
          <w:i w:val="0"/>
          <w:noProof/>
          <w:sz w:val="22"/>
          <w:szCs w:val="22"/>
        </w:rPr>
        <w:instrText xml:space="preserve"> STYLEREF 2 \s </w:instrText>
      </w:r>
      <w:r>
        <w:rPr>
          <w:i w:val="0"/>
          <w:noProof/>
          <w:sz w:val="22"/>
          <w:szCs w:val="22"/>
        </w:rPr>
        <w:fldChar w:fldCharType="separate"/>
      </w:r>
      <w:r w:rsidR="00381B95">
        <w:rPr>
          <w:i w:val="0"/>
          <w:noProof/>
          <w:sz w:val="22"/>
          <w:szCs w:val="22"/>
        </w:rPr>
        <w:t>2.3</w:t>
      </w:r>
      <w:r>
        <w:rPr>
          <w:i w:val="0"/>
          <w:noProof/>
          <w:sz w:val="22"/>
          <w:szCs w:val="22"/>
        </w:rPr>
        <w:fldChar w:fldCharType="end"/>
      </w:r>
      <w:r>
        <w:rPr>
          <w:i w:val="0"/>
          <w:noProof/>
          <w:sz w:val="22"/>
          <w:szCs w:val="22"/>
        </w:rPr>
        <w:noBreakHyphen/>
      </w:r>
      <w:r>
        <w:rPr>
          <w:i w:val="0"/>
          <w:noProof/>
          <w:sz w:val="22"/>
          <w:szCs w:val="22"/>
        </w:rPr>
        <w:fldChar w:fldCharType="begin"/>
      </w:r>
      <w:r>
        <w:rPr>
          <w:i w:val="0"/>
          <w:noProof/>
          <w:sz w:val="22"/>
          <w:szCs w:val="22"/>
        </w:rPr>
        <w:instrText xml:space="preserve"> SEQ Figure \* ARABIC \s 2 </w:instrText>
      </w:r>
      <w:r>
        <w:rPr>
          <w:i w:val="0"/>
          <w:noProof/>
          <w:sz w:val="22"/>
          <w:szCs w:val="22"/>
        </w:rPr>
        <w:fldChar w:fldCharType="separate"/>
      </w:r>
      <w:r w:rsidR="00381B95">
        <w:rPr>
          <w:i w:val="0"/>
          <w:noProof/>
          <w:sz w:val="22"/>
          <w:szCs w:val="22"/>
        </w:rPr>
        <w:t>2</w:t>
      </w:r>
      <w:r>
        <w:rPr>
          <w:i w:val="0"/>
          <w:noProof/>
          <w:sz w:val="22"/>
          <w:szCs w:val="22"/>
        </w:rPr>
        <w:fldChar w:fldCharType="end"/>
      </w:r>
      <w:bookmarkEnd w:id="431"/>
      <w:r>
        <w:rPr>
          <w:i w:val="0"/>
          <w:noProof/>
          <w:sz w:val="22"/>
          <w:szCs w:val="22"/>
        </w:rPr>
        <w:t> : Schéma de la zone convergente et divergente dans un palier hydrodynamique</w:t>
      </w:r>
      <w:bookmarkEnd w:id="432"/>
      <w:bookmarkEnd w:id="433"/>
      <w:bookmarkEnd w:id="434"/>
    </w:p>
    <w:p w14:paraId="032F8D34" w14:textId="58A06F87" w:rsidR="00B54964" w:rsidRDefault="00B54964" w:rsidP="00B54964">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381B95">
        <w:rPr>
          <w:b/>
          <w:szCs w:val="23"/>
        </w:rPr>
        <w:t>[38]</w:t>
      </w:r>
      <w:r w:rsidRPr="009E69BE">
        <w:rPr>
          <w:b/>
          <w:szCs w:val="23"/>
        </w:rPr>
        <w:fldChar w:fldCharType="end"/>
      </w:r>
      <w:r w:rsidRPr="008317A9">
        <w:rPr>
          <w:szCs w:val="23"/>
        </w:rPr>
        <w:t>. Il suppose que dans la zone cavitante</w:t>
      </w:r>
      <w:r>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511AB5C" w14:textId="77777777" w:rsidTr="00956887">
        <w:trPr>
          <w:trHeight w:val="635"/>
          <w:tblHeader/>
          <w:jc w:val="center"/>
        </w:trPr>
        <w:tc>
          <w:tcPr>
            <w:tcW w:w="7938" w:type="dxa"/>
            <w:vAlign w:val="center"/>
          </w:tcPr>
          <w:p w14:paraId="5248C5FA" w14:textId="77777777" w:rsidR="00B54964" w:rsidRPr="00DD3440" w:rsidRDefault="004D7128"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4CDFE99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25835347"/>
            <w:r w:rsidRPr="005600FC">
              <w:rPr>
                <w:rFonts w:ascii="Times New Roman" w:eastAsia="Times New Roman" w:hAnsi="Times New Roman"/>
                <w:b/>
                <w:iCs w:val="0"/>
                <w:color w:val="auto"/>
                <w:sz w:val="22"/>
                <w:szCs w:val="22"/>
                <w:lang w:eastAsia="fr-FR"/>
              </w:rPr>
              <w:t xml:space="preserve"> </w:t>
            </w:r>
            <w:bookmarkEnd w:id="435"/>
          </w:p>
        </w:tc>
      </w:tr>
    </w:tbl>
    <w:p w14:paraId="51E7D046" w14:textId="6FFDD3EA" w:rsidR="00B54964" w:rsidRPr="008317A9" w:rsidRDefault="00B54964" w:rsidP="00B54964">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81B95">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81B95">
        <w:rPr>
          <w:b/>
          <w:szCs w:val="23"/>
        </w:rPr>
        <w:t>Eq.2-14</w:t>
      </w:r>
      <w:r w:rsidRPr="00EB63B2">
        <w:rPr>
          <w:b/>
          <w:szCs w:val="23"/>
        </w:rPr>
        <w:fldChar w:fldCharType="end"/>
      </w:r>
      <w:r w:rsidRPr="00EB63B2">
        <w:rPr>
          <w:b/>
          <w:szCs w:val="23"/>
        </w:rPr>
        <w:t xml:space="preserve"> </w:t>
      </w:r>
      <w:r w:rsidRPr="008317A9">
        <w:rPr>
          <w:szCs w:val="23"/>
        </w:rPr>
        <w:t>en deux étape</w:t>
      </w:r>
      <w:r>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96FF4D4" w14:textId="77777777" w:rsidTr="00956887">
        <w:trPr>
          <w:trHeight w:val="635"/>
          <w:tblHeader/>
          <w:jc w:val="center"/>
        </w:trPr>
        <w:tc>
          <w:tcPr>
            <w:tcW w:w="7938" w:type="dxa"/>
            <w:vAlign w:val="center"/>
          </w:tcPr>
          <w:p w14:paraId="452DDDD4" w14:textId="77777777" w:rsidR="00B54964" w:rsidRPr="00DD3440" w:rsidRDefault="004D7128" w:rsidP="00956887">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B54964"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B54964">
              <w:rPr>
                <w:sz w:val="23"/>
                <w:szCs w:val="23"/>
              </w:rPr>
              <w:t xml:space="preserve"> et </w:t>
            </w:r>
            <m:oMath>
              <m:r>
                <w:rPr>
                  <w:rFonts w:ascii="Cambria Math" w:hAnsi="Cambria Math"/>
                  <w:sz w:val="23"/>
                  <w:szCs w:val="23"/>
                </w:rPr>
                <m:t xml:space="preserve"> </m:t>
              </m:r>
              <m:r>
                <w:rPr>
                  <w:rFonts w:ascii="Cambria Math" w:hAnsi="Cambria Math" w:cs="Cambria Math"/>
                  <w:sz w:val="23"/>
                  <w:szCs w:val="23"/>
                </w:rPr>
                <m:t>θ ≥0</m:t>
              </m:r>
            </m:oMath>
            <w:r w:rsidR="00B54964">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B54964">
              <w:rPr>
                <w:sz w:val="23"/>
                <w:szCs w:val="23"/>
              </w:rPr>
              <w:t xml:space="preserve">, </w:t>
            </w:r>
            <w:r w:rsidR="00B54964" w:rsidRPr="00E55A16">
              <w:rPr>
                <w:sz w:val="23"/>
                <w:szCs w:val="23"/>
              </w:rPr>
              <w:t>la pression de cavitation</w:t>
            </w:r>
            <w:r w:rsidR="00B54964">
              <w:rPr>
                <w:sz w:val="23"/>
                <w:szCs w:val="23"/>
              </w:rPr>
              <w:t>.</w:t>
            </w:r>
          </w:p>
        </w:tc>
        <w:tc>
          <w:tcPr>
            <w:tcW w:w="1134" w:type="dxa"/>
            <w:vAlign w:val="center"/>
          </w:tcPr>
          <w:p w14:paraId="0BA3E40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25840140"/>
            <w:r w:rsidRPr="005600FC">
              <w:rPr>
                <w:rFonts w:ascii="Times New Roman" w:eastAsia="Times New Roman" w:hAnsi="Times New Roman"/>
                <w:b/>
                <w:iCs w:val="0"/>
                <w:color w:val="auto"/>
                <w:sz w:val="22"/>
                <w:szCs w:val="22"/>
                <w:lang w:eastAsia="fr-FR"/>
              </w:rPr>
              <w:t xml:space="preserve"> </w:t>
            </w:r>
            <w:bookmarkEnd w:id="436"/>
          </w:p>
        </w:tc>
      </w:tr>
    </w:tbl>
    <w:p w14:paraId="47102E66" w14:textId="77777777" w:rsidR="00B54964" w:rsidRPr="008317A9" w:rsidRDefault="00B54964" w:rsidP="00B54964">
      <w:pPr>
        <w:spacing w:before="240" w:after="240" w:line="360" w:lineRule="auto"/>
        <w:rPr>
          <w:szCs w:val="23"/>
        </w:rPr>
      </w:pPr>
      <w:r w:rsidRPr="008317A9">
        <w:rPr>
          <w:szCs w:val="23"/>
        </w:rPr>
        <w:t>La solution non triviale de cette contrainte implique</w:t>
      </w:r>
      <w:r>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7D91A86" w14:textId="77777777" w:rsidTr="00956887">
        <w:trPr>
          <w:trHeight w:val="635"/>
          <w:tblHeader/>
          <w:jc w:val="center"/>
        </w:trPr>
        <w:tc>
          <w:tcPr>
            <w:tcW w:w="7938" w:type="dxa"/>
            <w:vAlign w:val="center"/>
          </w:tcPr>
          <w:p w14:paraId="52D0E089" w14:textId="77777777" w:rsidR="00B54964" w:rsidRPr="008A0F07" w:rsidRDefault="004D7128" w:rsidP="00956887">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3242CDAC"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DB54C1" w14:textId="77777777" w:rsidR="00B54964" w:rsidRDefault="00B54964" w:rsidP="00B54964">
      <w:pPr>
        <w:snapToGrid w:val="0"/>
        <w:spacing w:before="120" w:after="120"/>
        <w:rPr>
          <w:szCs w:val="23"/>
        </w:rPr>
      </w:pPr>
      <w:r w:rsidRPr="008317A9">
        <w:rPr>
          <w:szCs w:val="23"/>
        </w:rPr>
        <w:lastRenderedPageBreak/>
        <w:t>Dans la première étape, la contrainte est remplacée par une équation équivalente</w:t>
      </w:r>
      <w:r>
        <w:rPr>
          <w:szCs w:val="23"/>
        </w:rPr>
        <w:t xml:space="preserve"> 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7B2B650" w14:textId="77777777" w:rsidTr="00956887">
        <w:trPr>
          <w:trHeight w:val="635"/>
          <w:tblHeader/>
        </w:trPr>
        <w:tc>
          <w:tcPr>
            <w:tcW w:w="7938" w:type="dxa"/>
            <w:vAlign w:val="center"/>
          </w:tcPr>
          <w:p w14:paraId="6F4F544A" w14:textId="77777777" w:rsidR="00B54964" w:rsidRPr="00C30A8D" w:rsidRDefault="00B54964" w:rsidP="00956887">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5161958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5842533"/>
            <w:r w:rsidRPr="005600FC">
              <w:rPr>
                <w:rFonts w:ascii="Times New Roman" w:eastAsia="Times New Roman" w:hAnsi="Times New Roman"/>
                <w:b/>
                <w:iCs w:val="0"/>
                <w:color w:val="auto"/>
                <w:sz w:val="22"/>
                <w:szCs w:val="22"/>
                <w:lang w:eastAsia="fr-FR"/>
              </w:rPr>
              <w:t xml:space="preserve"> </w:t>
            </w:r>
            <w:bookmarkEnd w:id="437"/>
          </w:p>
        </w:tc>
      </w:tr>
    </w:tbl>
    <w:p w14:paraId="0E08D31D" w14:textId="5E2E40D8" w:rsidR="00B54964" w:rsidRPr="008317A9" w:rsidRDefault="00B54964" w:rsidP="00B54964">
      <w:pPr>
        <w:spacing w:before="240" w:after="120" w:line="360" w:lineRule="auto"/>
        <w:rPr>
          <w:szCs w:val="23"/>
        </w:rPr>
      </w:pPr>
      <w:r w:rsidRPr="008317A9">
        <w:rPr>
          <w:szCs w:val="23"/>
        </w:rPr>
        <w:t xml:space="preserve">L’équation de Reynolds qui contient </w:t>
      </w:r>
      <w:r>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Pr>
          <w:szCs w:val="23"/>
        </w:rPr>
        <w:t>. Ceci permet 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 MERGEFORMAT </w:instrText>
      </w:r>
      <w:r w:rsidRPr="006F22D5">
        <w:rPr>
          <w:b/>
          <w:szCs w:val="23"/>
        </w:rPr>
      </w:r>
      <w:r w:rsidRPr="006F22D5">
        <w:rPr>
          <w:b/>
          <w:szCs w:val="23"/>
        </w:rPr>
        <w:fldChar w:fldCharType="separate"/>
      </w:r>
      <w:r w:rsidR="00381B95">
        <w:rPr>
          <w:b/>
          <w:szCs w:val="23"/>
        </w:rPr>
        <w:t>2.3.5.1</w:t>
      </w:r>
      <w:r w:rsidRPr="006F22D5">
        <w:rPr>
          <w:b/>
          <w:szCs w:val="23"/>
        </w:rPr>
        <w:fldChar w:fldCharType="end"/>
      </w:r>
      <w:r>
        <w:rPr>
          <w:szCs w:val="23"/>
        </w:rPr>
        <w:t>.</w:t>
      </w:r>
    </w:p>
    <w:p w14:paraId="0397ADEB" w14:textId="0CAA8F3B" w:rsidR="00B54964" w:rsidRPr="00613AE5" w:rsidRDefault="00B54964" w:rsidP="00B54964">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Pr>
          <w:szCs w:val="23"/>
        </w:rPr>
        <w:t xml:space="preserv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81B95">
        <w:rPr>
          <w:b/>
          <w:szCs w:val="23"/>
        </w:rPr>
        <w:t>Eq.2-14</w:t>
      </w:r>
      <w:r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3B31C4F2" w14:textId="77777777" w:rsidTr="00956887">
        <w:trPr>
          <w:trHeight w:val="635"/>
          <w:tblHeader/>
          <w:jc w:val="center"/>
        </w:trPr>
        <w:tc>
          <w:tcPr>
            <w:tcW w:w="7938" w:type="dxa"/>
            <w:vAlign w:val="center"/>
          </w:tcPr>
          <w:p w14:paraId="6CF7D48E" w14:textId="77777777" w:rsidR="00B54964" w:rsidRPr="00FE3B93" w:rsidRDefault="00B54964" w:rsidP="00956887">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7AA230A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7109"/>
            <w:r w:rsidRPr="005600FC">
              <w:rPr>
                <w:rFonts w:ascii="Times New Roman" w:eastAsia="Times New Roman" w:hAnsi="Times New Roman"/>
                <w:b/>
                <w:iCs w:val="0"/>
                <w:color w:val="auto"/>
                <w:sz w:val="22"/>
                <w:szCs w:val="22"/>
                <w:lang w:eastAsia="fr-FR"/>
              </w:rPr>
              <w:t xml:space="preserve"> </w:t>
            </w:r>
            <w:bookmarkEnd w:id="438"/>
          </w:p>
        </w:tc>
      </w:tr>
    </w:tbl>
    <w:p w14:paraId="7F5D53FF" w14:textId="33F35A32" w:rsidR="00B54964" w:rsidRPr="008E021D" w:rsidRDefault="00B54964" w:rsidP="00B54964">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81B95">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Pr>
          <w:szCs w:val="23"/>
        </w:rPr>
        <w:t>approché</w:t>
      </w:r>
      <w:r w:rsidRPr="008E021D">
        <w:rPr>
          <w:szCs w:val="23"/>
        </w:rPr>
        <w:t xml:space="preserve"> par une loi régularisée</w:t>
      </w:r>
      <w:r>
        <w:rPr>
          <w:szCs w:val="23"/>
        </w:rPr>
        <w:t>,</w:t>
      </w:r>
      <w:r w:rsidRPr="008E021D">
        <w:rPr>
          <w:szCs w:val="23"/>
        </w:rPr>
        <w:t xml:space="preserve"> </w:t>
      </w:r>
      <w:r>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0BE30275" w14:textId="77777777" w:rsidTr="00956887">
        <w:trPr>
          <w:trHeight w:val="635"/>
          <w:tblHeader/>
          <w:jc w:val="center"/>
        </w:trPr>
        <w:tc>
          <w:tcPr>
            <w:tcW w:w="7938" w:type="dxa"/>
            <w:vAlign w:val="center"/>
          </w:tcPr>
          <w:p w14:paraId="3A6C66E8" w14:textId="77777777" w:rsidR="00B54964" w:rsidRPr="008E4D9C"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6BB4A320"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7143"/>
            <w:r w:rsidRPr="005600FC">
              <w:rPr>
                <w:rFonts w:ascii="Times New Roman" w:eastAsia="Times New Roman" w:hAnsi="Times New Roman"/>
                <w:b/>
                <w:iCs w:val="0"/>
                <w:color w:val="auto"/>
                <w:sz w:val="22"/>
                <w:szCs w:val="22"/>
                <w:lang w:eastAsia="fr-FR"/>
              </w:rPr>
              <w:t xml:space="preserve"> </w:t>
            </w:r>
            <w:bookmarkEnd w:id="439"/>
          </w:p>
        </w:tc>
      </w:tr>
    </w:tbl>
    <w:p w14:paraId="1EE1F17C" w14:textId="77777777" w:rsidR="00B54964" w:rsidRDefault="00B54964" w:rsidP="00B54964">
      <w:pPr>
        <w:spacing w:after="240"/>
      </w:pPr>
      <w:r>
        <w:rPr>
          <w:szCs w:val="23"/>
        </w:rPr>
        <w:t xml:space="preserve">avec </w:t>
      </w:r>
      <m:oMath>
        <m:r>
          <w:rPr>
            <w:rFonts w:ascii="Cambria Math" w:hAnsi="Cambria Math"/>
            <w:szCs w:val="23"/>
          </w:rPr>
          <m:t xml:space="preserve">β </m:t>
        </m:r>
      </m:oMath>
      <w:r w:rsidRPr="00CE2507">
        <w:rPr>
          <w:szCs w:val="23"/>
        </w:rPr>
        <w:t>un paramètre de régularisation</w:t>
      </w:r>
      <w:r>
        <w:rPr>
          <w:szCs w:val="23"/>
        </w:rPr>
        <w:t>.</w:t>
      </w:r>
    </w:p>
    <w:p w14:paraId="5CF9F79D" w14:textId="77777777" w:rsidR="00B54964" w:rsidRDefault="00B54964" w:rsidP="00B54964">
      <w:pPr>
        <w:pStyle w:val="Titre3"/>
        <w:spacing w:before="240" w:after="240"/>
        <w:ind w:left="709"/>
      </w:pPr>
      <w:bookmarkStart w:id="440" w:name="_Toc536800389"/>
      <w:bookmarkStart w:id="441" w:name="_Toc3323413"/>
      <w:r>
        <w:t>Equation de l’énergie</w:t>
      </w:r>
      <w:bookmarkEnd w:id="440"/>
      <w:bookmarkEnd w:id="441"/>
    </w:p>
    <w:p w14:paraId="7C9D2C81" w14:textId="0E94AA98" w:rsidR="00B54964" w:rsidRDefault="00B54964" w:rsidP="00B54964">
      <w:pPr>
        <w:spacing w:before="240" w:after="240" w:line="360" w:lineRule="auto"/>
        <w:ind w:firstLine="709"/>
      </w:pPr>
      <w:r>
        <w:t xml:space="preserve">L’équation de l’énergie permet de déterminer le champ de température dans le film lubrifiant. En mécanique des films minces visqueux, l’équation de l’énergie peut se simplifier, étant donné que l’épaisseur du film est très faible devant les autres dimensions caractéristiques du palier. Tenant compte de cette hypothèse et en supposant le coefficient de conductivité thermique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Pr>
          <w:b/>
        </w:rPr>
        <w:instrText xml:space="preserve"> \* MERGEFORMAT </w:instrText>
      </w:r>
      <w:r w:rsidRPr="005C1F1B">
        <w:rPr>
          <w:b/>
        </w:rPr>
      </w:r>
      <w:r w:rsidRPr="005C1F1B">
        <w:rPr>
          <w:b/>
        </w:rPr>
        <w:fldChar w:fldCharType="separate"/>
      </w:r>
      <w:r w:rsidR="00381B95">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8D353FD" w14:textId="77777777" w:rsidTr="00956887">
        <w:trPr>
          <w:trHeight w:val="635"/>
          <w:tblHeader/>
          <w:jc w:val="center"/>
        </w:trPr>
        <w:tc>
          <w:tcPr>
            <w:tcW w:w="7938" w:type="dxa"/>
            <w:vAlign w:val="center"/>
          </w:tcPr>
          <w:p w14:paraId="34C15556"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77F3A37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25825321"/>
            <w:r w:rsidRPr="005600FC">
              <w:rPr>
                <w:rFonts w:ascii="Times New Roman" w:eastAsia="Times New Roman" w:hAnsi="Times New Roman"/>
                <w:b/>
                <w:iCs w:val="0"/>
                <w:color w:val="auto"/>
                <w:sz w:val="22"/>
                <w:szCs w:val="22"/>
                <w:lang w:eastAsia="fr-FR"/>
              </w:rPr>
              <w:t xml:space="preserve"> </w:t>
            </w:r>
            <w:bookmarkEnd w:id="442"/>
          </w:p>
        </w:tc>
      </w:tr>
    </w:tbl>
    <w:p w14:paraId="3E49F4A4" w14:textId="77777777" w:rsidR="00B54964" w:rsidRDefault="00B54964" w:rsidP="00B54964">
      <w:pPr>
        <w:spacing w:before="240" w:after="240" w:line="360" w:lineRule="auto"/>
      </w:pPr>
      <w:r>
        <w:lastRenderedPageBreak/>
        <w:t xml:space="preserve">Le premier membre de cette équation correspond au flux de chaleur évacué par convection, le deuxième représente le flux de chaleur évacué par conduction et le troisième est la dissipation visqueuse. </w:t>
      </w:r>
    </w:p>
    <w:p w14:paraId="363B085A" w14:textId="43E11BAA" w:rsidR="00B54964" w:rsidRDefault="00B54964" w:rsidP="00B54964">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Pr>
          <w:b/>
        </w:rPr>
        <w:instrText xml:space="preserve"> \* MERGEFORMAT </w:instrText>
      </w:r>
      <w:r w:rsidRPr="002D2F3F">
        <w:rPr>
          <w:b/>
        </w:rPr>
      </w:r>
      <w:r w:rsidRPr="002D2F3F">
        <w:rPr>
          <w:b/>
        </w:rPr>
        <w:fldChar w:fldCharType="separate"/>
      </w:r>
      <w:r w:rsidR="00381B95">
        <w:rPr>
          <w:b/>
        </w:rPr>
        <w:t>Eq.2-5</w:t>
      </w:r>
      <w:r w:rsidRPr="002D2F3F">
        <w:rPr>
          <w:b/>
        </w:rPr>
        <w:fldChar w:fldCharType="end"/>
      </w:r>
      <w:r>
        <w:t>. Pour un palier hydrodynamique,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B0F4227" w14:textId="77777777" w:rsidTr="00956887">
        <w:trPr>
          <w:trHeight w:val="635"/>
          <w:tblHeader/>
          <w:jc w:val="center"/>
        </w:trPr>
        <w:tc>
          <w:tcPr>
            <w:tcW w:w="7938" w:type="dxa"/>
            <w:vAlign w:val="center"/>
          </w:tcPr>
          <w:p w14:paraId="11BC3732" w14:textId="77777777" w:rsidR="00B54964" w:rsidRPr="003E7B59" w:rsidRDefault="004D7128"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7C9E2C1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9C87A" w14:textId="4C427FE8" w:rsidR="00B54964" w:rsidRDefault="00B54964" w:rsidP="00B54964">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Pr>
          <w:b/>
        </w:rPr>
        <w:instrText xml:space="preserve"> \* MERGEFORMAT </w:instrText>
      </w:r>
      <w:r w:rsidRPr="002D2F3F">
        <w:rPr>
          <w:b/>
        </w:rPr>
      </w:r>
      <w:r w:rsidRPr="002D2F3F">
        <w:rPr>
          <w:b/>
        </w:rPr>
        <w:fldChar w:fldCharType="separate"/>
      </w:r>
      <w:r w:rsidR="00381B95">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891F46E" w14:textId="77777777" w:rsidTr="00956887">
        <w:trPr>
          <w:trHeight w:val="635"/>
          <w:tblHeader/>
          <w:jc w:val="center"/>
        </w:trPr>
        <w:tc>
          <w:tcPr>
            <w:tcW w:w="7938" w:type="dxa"/>
            <w:vAlign w:val="center"/>
          </w:tcPr>
          <w:p w14:paraId="3C3CE941"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07CD430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B0E55" w14:textId="4C709250" w:rsidR="00B54964" w:rsidRDefault="00B54964" w:rsidP="00B54964">
      <w:pPr>
        <w:spacing w:before="240" w:after="240" w:line="360" w:lineRule="auto"/>
        <w:ind w:firstLine="709"/>
      </w:pPr>
      <w:r>
        <w:t>Dans la zone cavitante, 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81B95">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cavitante du film </w:t>
      </w:r>
      <w:r w:rsidRPr="00C053DB">
        <w:rPr>
          <w:b/>
        </w:rPr>
        <w:fldChar w:fldCharType="begin"/>
      </w:r>
      <w:r w:rsidRPr="00C053DB">
        <w:rPr>
          <w:b/>
        </w:rPr>
        <w:instrText xml:space="preserve"> REF _Ref526330394 \r \h </w:instrText>
      </w:r>
      <w:r>
        <w:rPr>
          <w:b/>
        </w:rPr>
        <w:instrText xml:space="preserve"> \* MERGEFORMAT </w:instrText>
      </w:r>
      <w:r w:rsidRPr="00C053DB">
        <w:rPr>
          <w:b/>
        </w:rPr>
      </w:r>
      <w:r w:rsidRPr="00C053DB">
        <w:rPr>
          <w:b/>
        </w:rPr>
        <w:fldChar w:fldCharType="separate"/>
      </w:r>
      <w:r w:rsidR="00381B95">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ED17728" w14:textId="77777777" w:rsidTr="00956887">
        <w:trPr>
          <w:trHeight w:val="635"/>
          <w:tblHeader/>
          <w:jc w:val="center"/>
        </w:trPr>
        <w:tc>
          <w:tcPr>
            <w:tcW w:w="7938" w:type="dxa"/>
            <w:vAlign w:val="center"/>
          </w:tcPr>
          <w:p w14:paraId="3A419BB6" w14:textId="77777777" w:rsidR="00B54964"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1FF5DE0"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3CC11C2A"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57623D2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51FE1" w14:textId="77777777" w:rsidR="00B54964" w:rsidRDefault="00B54964" w:rsidP="00B54964">
      <w:pPr>
        <w:pStyle w:val="Titre3"/>
        <w:spacing w:before="240" w:after="240"/>
        <w:ind w:left="709"/>
      </w:pPr>
      <w:bookmarkStart w:id="443" w:name="_Ref536009631"/>
      <w:bookmarkStart w:id="444" w:name="_Ref536009632"/>
      <w:bookmarkStart w:id="445" w:name="_Toc536800390"/>
      <w:bookmarkStart w:id="446" w:name="_Toc3323414"/>
      <w:bookmarkStart w:id="447" w:name="_Ref528670063"/>
      <w:r>
        <w:t>Approximation de la temperature par des polynÔmes de legendre</w:t>
      </w:r>
      <w:bookmarkEnd w:id="443"/>
      <w:bookmarkEnd w:id="444"/>
      <w:bookmarkEnd w:id="445"/>
      <w:bookmarkEnd w:id="446"/>
    </w:p>
    <w:p w14:paraId="2F34FFBD" w14:textId="0E77E0A7" w:rsidR="00B54964" w:rsidRDefault="00B54964" w:rsidP="00B54964">
      <w:pPr>
        <w:spacing w:before="240" w:line="360" w:lineRule="auto"/>
        <w:ind w:firstLine="709"/>
      </w:pPr>
      <w:r>
        <w:t xml:space="preserve">L’approximation de la température par des polynômes de Legendre a été initialement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381B95">
        <w:rPr>
          <w:b/>
        </w:rPr>
        <w:t>[39]</w:t>
      </w:r>
      <w:r w:rsidRPr="00C5391E">
        <w:rPr>
          <w:b/>
        </w:rPr>
        <w:fldChar w:fldCharType="end"/>
      </w:r>
      <w:r>
        <w:t xml:space="preserve"> en 1986 dans le contexte de la résolution de l’équation de Reynolds couplée à l’équation de l’énergie 2D. Dans cette approche, les variations de la</w:t>
      </w:r>
      <w:r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t xml:space="preserve">des </w:t>
      </w:r>
      <w:r w:rsidRPr="00643917">
        <w:t>intégrales</w:t>
      </w:r>
      <w:r>
        <w:t xml:space="preserve"> (</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81B95">
        <w:rPr>
          <w:b/>
        </w:rPr>
        <w:t>Eq.2-6</w:t>
      </w:r>
      <w:r w:rsidRPr="00B16C1B">
        <w:rPr>
          <w:b/>
        </w:rPr>
        <w:fldChar w:fldCharType="end"/>
      </w:r>
      <w:r>
        <w:t xml:space="preserve">) </w:t>
      </w:r>
      <w:r w:rsidRPr="00643917">
        <w:t>sont approximées par des polynômes de Legendre de troisième ordre.</w:t>
      </w:r>
      <w:r w:rsidRPr="00F26D4F">
        <w:t xml:space="preserve"> </w:t>
      </w:r>
      <w:r>
        <w:t>Les variations de la</w:t>
      </w:r>
      <w:r w:rsidRPr="0008089E">
        <w:t xml:space="preserve"> pression et la température dans les </w:t>
      </w:r>
      <w:r>
        <w:t xml:space="preserve">deux </w:t>
      </w:r>
      <w:r w:rsidRPr="0008089E">
        <w:t>autres directions sont discrétisées en utili</w:t>
      </w:r>
      <w:r>
        <w:t>sant les méthodes classiques (différences, volumes ou éléments finis)</w:t>
      </w:r>
      <w:r w:rsidRPr="0008089E">
        <w:t>.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381B95">
        <w:rPr>
          <w:b/>
        </w:rPr>
        <w:t>[40]</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F43B906" w14:textId="048D64C9" w:rsidR="00B54964" w:rsidRDefault="00B54964" w:rsidP="00B54964">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81B95">
        <w:rPr>
          <w:b/>
        </w:rPr>
        <w:t>[41]</w:t>
      </w:r>
      <w:r w:rsidRPr="00B16C1B">
        <w:rPr>
          <w:b/>
        </w:rPr>
        <w:fldChar w:fldCharType="end"/>
      </w:r>
      <w:r w:rsidRPr="0082282C">
        <w:t xml:space="preserve"> étend l'approche présentée par Elrod aux fluides compressibles et prend en compte </w:t>
      </w:r>
      <w:r>
        <w:t>la variation de</w:t>
      </w:r>
      <w:r w:rsidRPr="0082282C">
        <w:t xml:space="preserve"> </w:t>
      </w:r>
      <w:r w:rsidR="001C67B7">
        <w:t xml:space="preserve">la </w:t>
      </w:r>
      <w:r w:rsidRPr="0082282C">
        <w:t xml:space="preserve">densité </w:t>
      </w:r>
      <w:r>
        <w:t>avec</w:t>
      </w:r>
      <w:r w:rsidRPr="0082282C">
        <w:t xml:space="preserve"> la température. </w:t>
      </w:r>
      <w:r>
        <w:t>L</w:t>
      </w:r>
      <w:r w:rsidRPr="0082282C">
        <w:t xml:space="preserve">a densité est également </w:t>
      </w:r>
      <w:r>
        <w:t>approximée</w:t>
      </w:r>
      <w:r w:rsidRPr="0082282C">
        <w:t xml:space="preserve"> par des </w:t>
      </w:r>
      <w:r w:rsidRPr="0082282C">
        <w:lastRenderedPageBreak/>
        <w:t xml:space="preserve">polynômes de Legendre </w:t>
      </w:r>
      <w:r>
        <w:t>suivant</w:t>
      </w:r>
      <w:r w:rsidRPr="0082282C">
        <w:t xml:space="preserve"> l'épaisseur du film fluide.</w:t>
      </w:r>
      <w:r>
        <w:t xml:space="preserve"> L’équation de Reynolds est seulement 1D et l’équation de l’énergie est 2D car les variations axiales sont négligées</w:t>
      </w:r>
      <w:r w:rsidRPr="0082282C">
        <w:t>. Les équations aux dérivées partielles sont résolues par des méthodes de différence</w:t>
      </w:r>
      <w:r>
        <w:t>s</w:t>
      </w:r>
      <w:r w:rsidRPr="0082282C">
        <w:t xml:space="preserve"> finie</w:t>
      </w:r>
      <w:r>
        <w:t>s</w:t>
      </w:r>
      <w:r w:rsidRPr="0082282C">
        <w:t xml:space="preserve"> avec un schéma </w:t>
      </w:r>
      <w:r>
        <w:t>Upwind pour assurer la stabilité numérique</w:t>
      </w:r>
      <w:r w:rsidRPr="0082282C">
        <w:t>.</w:t>
      </w:r>
    </w:p>
    <w:p w14:paraId="041DD9F9" w14:textId="3F98A991" w:rsidR="00B54964" w:rsidRDefault="00B54964" w:rsidP="00B54964">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81B95">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083FE12E" w14:textId="07588C37" w:rsidR="00B54964" w:rsidRDefault="00B54964" w:rsidP="00B54964">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81B95">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Ils ont utilisé les polynômes de Legendre pour calculer les termes des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81B95">
        <w:rPr>
          <w:b/>
        </w:rPr>
        <w:t>Eq.2-6</w:t>
      </w:r>
      <w:r w:rsidRPr="00373637">
        <w:rPr>
          <w:b/>
        </w:rPr>
        <w:fldChar w:fldCharType="end"/>
      </w:r>
      <w:r>
        <w:t>) et pour évaluer la densité et la fluidité et ont comparé plusieurs méthodes de résolution.</w:t>
      </w:r>
    </w:p>
    <w:p w14:paraId="15AE4C46" w14:textId="77777777" w:rsidR="00B54964" w:rsidRDefault="00B54964" w:rsidP="00B54964">
      <w:pPr>
        <w:spacing w:line="360" w:lineRule="auto"/>
        <w:ind w:firstLine="709"/>
      </w:pPr>
    </w:p>
    <w:p w14:paraId="5AB0D37F" w14:textId="77777777" w:rsidR="00B54964" w:rsidRDefault="00B54964" w:rsidP="00B54964">
      <w:pPr>
        <w:spacing w:line="360" w:lineRule="auto"/>
        <w:ind w:firstLine="709"/>
      </w:pPr>
    </w:p>
    <w:p w14:paraId="4CAEA692" w14:textId="77777777" w:rsidR="00B54964" w:rsidRDefault="00B54964" w:rsidP="00B54964">
      <w:pPr>
        <w:spacing w:before="240" w:after="240" w:line="360" w:lineRule="auto"/>
        <w:ind w:firstLine="709"/>
      </w:pPr>
      <w:r>
        <w:t>Les six premiers polynômes de Legendre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566F893" w14:textId="77777777" w:rsidTr="00956887">
        <w:trPr>
          <w:trHeight w:val="635"/>
          <w:tblHeader/>
          <w:jc w:val="center"/>
        </w:trPr>
        <w:tc>
          <w:tcPr>
            <w:tcW w:w="7440" w:type="dxa"/>
            <w:vAlign w:val="center"/>
          </w:tcPr>
          <w:p w14:paraId="63391D68" w14:textId="77777777" w:rsidR="00B54964" w:rsidRPr="003E2624" w:rsidRDefault="004D7128"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212A0DFA"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A5B078E" w14:textId="24EED85A" w:rsidR="00B54964" w:rsidRDefault="00B54964" w:rsidP="00B54964">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Pr="005922D9">
        <w:t>le plus élevé</w:t>
      </w:r>
      <w:r w:rsidRPr="006C578D">
        <w:t>.</w:t>
      </w:r>
      <w:r>
        <w:t xml:space="preserve"> Ces polynômes sont </w:t>
      </w:r>
      <w:r w:rsidRPr="00982E9F">
        <w:t>définis sur l'intervalle</w:t>
      </w:r>
      <w:r>
        <w:t xml:space="preserve"> </w:t>
      </w:r>
      <m:oMath>
        <m:r>
          <w:rPr>
            <w:rFonts w:ascii="Cambria Math" w:hAnsi="Cambria Math"/>
          </w:rPr>
          <m:t>[-1,1]</m:t>
        </m:r>
      </m:oMath>
      <w:r>
        <w:t xml:space="preserve"> et obtenus grâce à une relation de récurrence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81B95">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8B6608A" w14:textId="77777777" w:rsidTr="00956887">
        <w:trPr>
          <w:trHeight w:val="635"/>
          <w:tblHeader/>
          <w:jc w:val="center"/>
        </w:trPr>
        <w:tc>
          <w:tcPr>
            <w:tcW w:w="7440" w:type="dxa"/>
            <w:vAlign w:val="center"/>
          </w:tcPr>
          <w:p w14:paraId="513D987E" w14:textId="77777777" w:rsidR="00B54964" w:rsidRPr="003E2624" w:rsidRDefault="004D7128" w:rsidP="00956887">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431005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7A26BCB" w14:textId="77777777" w:rsidR="00B54964" w:rsidRDefault="00B54964" w:rsidP="00B54964">
      <w:pPr>
        <w:spacing w:before="240" w:after="240" w:line="360" w:lineRule="auto"/>
      </w:pPr>
      <w:r>
        <w:t>Ces polynômes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1C390D" w14:paraId="4402C5CE" w14:textId="77777777" w:rsidTr="00956887">
        <w:trPr>
          <w:cantSplit/>
          <w:trHeight w:val="635"/>
          <w:jc w:val="center"/>
        </w:trPr>
        <w:tc>
          <w:tcPr>
            <w:tcW w:w="7440" w:type="dxa"/>
            <w:vAlign w:val="center"/>
          </w:tcPr>
          <w:p w14:paraId="5D0E2688" w14:textId="77777777" w:rsidR="00B54964" w:rsidRPr="007C3A40" w:rsidRDefault="004D7128"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2E91CC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96B47CE" w14:textId="77777777" w:rsidR="00B54964" w:rsidRDefault="00B54964" w:rsidP="00B54964">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un changement </w:t>
      </w:r>
      <w:r w:rsidRPr="00982E9F">
        <w:t xml:space="preserve">de </w:t>
      </w:r>
      <w:r>
        <w:t>variable est nécessaire</w:t>
      </w:r>
      <w:r w:rsidRPr="00982E9F">
        <w:t xml:space="preserve"> </w:t>
      </w:r>
      <w:r>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868FB59" w14:textId="77777777" w:rsidTr="00956887">
        <w:trPr>
          <w:trHeight w:val="635"/>
          <w:tblHeader/>
          <w:jc w:val="center"/>
        </w:trPr>
        <w:tc>
          <w:tcPr>
            <w:tcW w:w="7938" w:type="dxa"/>
            <w:vAlign w:val="center"/>
          </w:tcPr>
          <w:p w14:paraId="63AE7DC1" w14:textId="77777777" w:rsidR="00B54964" w:rsidRPr="008E09D9" w:rsidRDefault="00B54964" w:rsidP="0095688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381B3FBD"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8" w:name="_Ref534709750"/>
            <w:r w:rsidRPr="00134F70">
              <w:rPr>
                <w:rFonts w:ascii="Times New Roman" w:eastAsia="Times New Roman" w:hAnsi="Times New Roman"/>
                <w:b/>
                <w:iCs w:val="0"/>
                <w:color w:val="auto"/>
                <w:sz w:val="22"/>
                <w:szCs w:val="22"/>
                <w:lang w:eastAsia="fr-FR"/>
              </w:rPr>
              <w:t xml:space="preserve"> </w:t>
            </w:r>
            <w:bookmarkEnd w:id="448"/>
          </w:p>
        </w:tc>
      </w:tr>
    </w:tbl>
    <w:p w14:paraId="3E7F35F6" w14:textId="77777777" w:rsidR="00B54964" w:rsidRPr="007678E2" w:rsidRDefault="00B54964" w:rsidP="00B54964">
      <w:pPr>
        <w:spacing w:before="240" w:after="120" w:line="360" w:lineRule="auto"/>
        <w:ind w:firstLine="709"/>
      </w:pPr>
      <w:r>
        <w:lastRenderedPageBreak/>
        <w:t>L</w:t>
      </w:r>
      <w:r w:rsidRPr="007678E2">
        <w:t xml:space="preserve">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xml:space="preserve"> approximées</w:t>
      </w:r>
      <w:r>
        <w:t xml:space="preserve"> par des polynômes de Legendre sont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C5427EF" w14:textId="77777777" w:rsidTr="00956887">
        <w:trPr>
          <w:trHeight w:val="635"/>
          <w:tblHeader/>
          <w:jc w:val="center"/>
        </w:trPr>
        <w:tc>
          <w:tcPr>
            <w:tcW w:w="7938" w:type="dxa"/>
            <w:vAlign w:val="center"/>
          </w:tcPr>
          <w:p w14:paraId="3145F3C9" w14:textId="77777777" w:rsidR="00B54964" w:rsidRPr="008E09D9" w:rsidRDefault="004D7128" w:rsidP="0095688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63A6428E"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9" w:name="_Ref526242254"/>
            <w:r w:rsidRPr="00134F70">
              <w:rPr>
                <w:rFonts w:ascii="Times New Roman" w:eastAsia="Times New Roman" w:hAnsi="Times New Roman"/>
                <w:b/>
                <w:iCs w:val="0"/>
                <w:color w:val="auto"/>
                <w:sz w:val="22"/>
                <w:szCs w:val="22"/>
                <w:lang w:eastAsia="fr-FR"/>
              </w:rPr>
              <w:t xml:space="preserve"> </w:t>
            </w:r>
            <w:bookmarkEnd w:id="449"/>
          </w:p>
        </w:tc>
      </w:tr>
    </w:tbl>
    <w:p w14:paraId="438D00AC" w14:textId="77777777" w:rsidR="00B54964" w:rsidRDefault="00B54964" w:rsidP="00B54964">
      <w:pPr>
        <w:spacing w:before="120" w:after="240" w:line="360" w:lineRule="auto"/>
      </w:pPr>
      <w:r>
        <w:t xml:space="preserve">où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les coefficients de Legendre pour la fluidité et la température.</w:t>
      </w:r>
      <w:r w:rsidRPr="00456035">
        <w:t xml:space="preserve"> </w:t>
      </w:r>
    </w:p>
    <w:p w14:paraId="135FA246" w14:textId="3040AC3D" w:rsidR="00B54964" w:rsidRDefault="00806433" w:rsidP="00B54964">
      <w:pPr>
        <w:pStyle w:val="Titre4"/>
        <w:ind w:left="709"/>
      </w:pPr>
      <w:r>
        <w:t>Reformulation</w:t>
      </w:r>
      <w:r w:rsidR="00B54964">
        <w:t xml:space="preserve"> de l’équation de Reynolds</w:t>
      </w:r>
    </w:p>
    <w:p w14:paraId="56E11E76" w14:textId="5E6D444C" w:rsidR="00B54964" w:rsidRDefault="00B54964" w:rsidP="00B54964">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81B95">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81B95">
        <w:rPr>
          <w:b/>
        </w:rPr>
        <w:t>Eq.2-12</w:t>
      </w:r>
      <w:r w:rsidRPr="002C4DAD">
        <w:rPr>
          <w:b/>
        </w:rPr>
        <w:fldChar w:fldCharType="end"/>
      </w:r>
      <w:r>
        <w:t>. 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381B95">
        <w:rPr>
          <w:b/>
        </w:rPr>
        <w:t>Eq.2-26</w:t>
      </w:r>
      <w:r w:rsidRPr="00EA70BA">
        <w:rPr>
          <w:b/>
        </w:rPr>
        <w:fldChar w:fldCharType="end"/>
      </w:r>
      <w:r w:rsidRPr="004E4C1D">
        <w:t>,</w:t>
      </w:r>
      <w:r w:rsidRPr="005C489E">
        <w:t> </w:t>
      </w:r>
      <w:r>
        <w:t>les intégrales de Dowson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759814B" w14:textId="77777777" w:rsidTr="00956887">
        <w:trPr>
          <w:trHeight w:val="635"/>
          <w:tblHeader/>
          <w:jc w:val="center"/>
        </w:trPr>
        <w:tc>
          <w:tcPr>
            <w:tcW w:w="7440" w:type="dxa"/>
            <w:vAlign w:val="center"/>
          </w:tcPr>
          <w:p w14:paraId="155A7634" w14:textId="77777777" w:rsidR="00B54964" w:rsidRPr="00FA5827" w:rsidRDefault="004D7128"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4A755A7E" w14:textId="77777777" w:rsidR="00B54964" w:rsidRPr="00FA5827" w:rsidRDefault="004D7128"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1D770E" w14:textId="77777777" w:rsidR="00B54964" w:rsidRPr="00FA5827" w:rsidRDefault="004D7128"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6C6D2169" w14:textId="77777777" w:rsidR="00B54964" w:rsidRPr="00FA5827" w:rsidRDefault="004D7128"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31A7A45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0" w:name="_Ref534712804"/>
            <w:r w:rsidRPr="001C390D">
              <w:rPr>
                <w:rFonts w:ascii="Calibri" w:eastAsia="Times New Roman" w:hAnsi="Calibri" w:cs="Times New Roman"/>
                <w:i w:val="0"/>
                <w:iCs w:val="0"/>
                <w:color w:val="auto"/>
                <w:sz w:val="22"/>
                <w:szCs w:val="20"/>
                <w:lang w:eastAsia="fr-FR"/>
              </w:rPr>
              <w:t xml:space="preserve"> </w:t>
            </w:r>
            <w:bookmarkEnd w:id="450"/>
          </w:p>
        </w:tc>
      </w:tr>
    </w:tbl>
    <w:p w14:paraId="0FC1D73E" w14:textId="6D95D3EB" w:rsidR="00B54964" w:rsidRDefault="00B54964" w:rsidP="00B54964">
      <w:pPr>
        <w:spacing w:before="240" w:after="240" w:line="360" w:lineRule="auto"/>
        <w:ind w:firstLine="709"/>
      </w:pPr>
      <w:r>
        <w:t xml:space="preserve">Après le remplacement de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81B95">
        <w:rPr>
          <w:b/>
        </w:rPr>
        <w:t>Eq.2-28</w:t>
      </w:r>
      <w:r w:rsidRPr="009564F0">
        <w:rPr>
          <w:b/>
        </w:rPr>
        <w:fldChar w:fldCharType="end"/>
      </w:r>
      <w:r w:rsidRPr="009564F0">
        <w:t xml:space="preserve"> par </w:t>
      </w:r>
      <w:r>
        <w:t>la fluidité 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81B95">
        <w:rPr>
          <w:b/>
        </w:rPr>
        <w:t>Eq.2-27</w:t>
      </w:r>
      <w:r w:rsidRPr="00BC0440">
        <w:rPr>
          <w:b/>
        </w:rPr>
        <w:fldChar w:fldCharType="end"/>
      </w:r>
      <w:r>
        <w:rPr>
          <w:b/>
        </w:rPr>
        <w:t xml:space="preserve">, </w:t>
      </w:r>
      <w:r>
        <w:t xml:space="preserve">les intégrales peuvent être évaluées grâce à l’orthogonalité des polynômes de Legendre et aux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81B95">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81B95">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C0591F6" w14:textId="77777777" w:rsidTr="00956887">
        <w:trPr>
          <w:cantSplit/>
          <w:trHeight w:val="635"/>
          <w:jc w:val="center"/>
        </w:trPr>
        <w:tc>
          <w:tcPr>
            <w:tcW w:w="7440" w:type="dxa"/>
            <w:vAlign w:val="center"/>
          </w:tcPr>
          <w:p w14:paraId="1A6B1375" w14:textId="77777777" w:rsidR="00B54964" w:rsidRPr="007C3A40" w:rsidRDefault="004D7128" w:rsidP="0095688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8D6303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1" w:name="_Ref534722716"/>
            <w:r w:rsidRPr="001C390D">
              <w:rPr>
                <w:rFonts w:ascii="Calibri" w:eastAsia="Times New Roman" w:hAnsi="Calibri" w:cs="Times New Roman"/>
                <w:i w:val="0"/>
                <w:iCs w:val="0"/>
                <w:color w:val="auto"/>
                <w:sz w:val="22"/>
                <w:szCs w:val="20"/>
                <w:lang w:eastAsia="fr-FR"/>
              </w:rPr>
              <w:t xml:space="preserve"> </w:t>
            </w:r>
            <w:bookmarkEnd w:id="451"/>
          </w:p>
        </w:tc>
      </w:tr>
    </w:tbl>
    <w:p w14:paraId="2CBD8999" w14:textId="77777777" w:rsidR="00B54964" w:rsidRDefault="00B54964" w:rsidP="00B54964">
      <w:pPr>
        <w:spacing w:before="240" w:after="240" w:line="360" w:lineRule="auto"/>
      </w:pPr>
      <w:r>
        <w:t>Ceux-ci permettent de simplifier le calcul des intégrales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Ainsi les intégrales dans un intervalle borné [-1,1]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A25C1C0" w14:textId="77777777" w:rsidTr="00956887">
        <w:trPr>
          <w:cantSplit/>
          <w:trHeight w:val="635"/>
          <w:jc w:val="center"/>
        </w:trPr>
        <w:tc>
          <w:tcPr>
            <w:tcW w:w="7440" w:type="dxa"/>
            <w:vAlign w:val="center"/>
          </w:tcPr>
          <w:p w14:paraId="7E54768A" w14:textId="77777777" w:rsidR="00B54964" w:rsidRPr="00FA5827" w:rsidRDefault="004D7128"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95482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2" w:name="_Ref534721791"/>
            <w:r w:rsidRPr="001C390D">
              <w:rPr>
                <w:rFonts w:ascii="Calibri" w:eastAsia="Times New Roman" w:hAnsi="Calibri" w:cs="Times New Roman"/>
                <w:i w:val="0"/>
                <w:iCs w:val="0"/>
                <w:color w:val="auto"/>
                <w:sz w:val="22"/>
                <w:szCs w:val="20"/>
                <w:lang w:eastAsia="fr-FR"/>
              </w:rPr>
              <w:t xml:space="preserve"> </w:t>
            </w:r>
            <w:bookmarkEnd w:id="452"/>
          </w:p>
        </w:tc>
      </w:tr>
    </w:tbl>
    <w:p w14:paraId="65869E3E" w14:textId="1C9954AB" w:rsidR="00B54964" w:rsidRDefault="00B54964" w:rsidP="00B54964">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81B95">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81B95">
        <w:rPr>
          <w:b/>
        </w:rPr>
        <w:t>Eq.2-29</w:t>
      </w:r>
      <w:r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à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s’annulent suite à l’intégration. </w:t>
      </w:r>
    </w:p>
    <w:p w14:paraId="787192E7" w14:textId="760AB1AE" w:rsidR="00B54964" w:rsidRDefault="00B54964" w:rsidP="00B54964">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Pr>
          <w:b/>
        </w:rPr>
        <w:instrText xml:space="preserve"> \* MERGEFORMAT </w:instrText>
      </w:r>
      <w:r w:rsidRPr="00653707">
        <w:rPr>
          <w:b/>
        </w:rPr>
      </w:r>
      <w:r w:rsidRPr="00653707">
        <w:rPr>
          <w:b/>
        </w:rPr>
        <w:fldChar w:fldCharType="separate"/>
      </w:r>
      <w:r w:rsidR="00381B95">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Pr>
          <w:b/>
        </w:rPr>
        <w:instrText xml:space="preserve"> \* MERGEFORMAT </w:instrText>
      </w:r>
      <w:r w:rsidRPr="00653707">
        <w:rPr>
          <w:b/>
        </w:rPr>
      </w:r>
      <w:r w:rsidRPr="00653707">
        <w:rPr>
          <w:b/>
        </w:rPr>
        <w:fldChar w:fldCharType="separate"/>
      </w:r>
      <w:r w:rsidR="00381B95">
        <w:rPr>
          <w:b/>
        </w:rPr>
        <w:t>Eq.2-28</w:t>
      </w:r>
      <w:r w:rsidRPr="00653707">
        <w:rPr>
          <w:b/>
        </w:rPr>
        <w:fldChar w:fldCharType="end"/>
      </w:r>
      <w:r>
        <w:t xml:space="preserve">, les termes des 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3204E88" w14:textId="77777777" w:rsidTr="00956887">
        <w:trPr>
          <w:trHeight w:val="635"/>
          <w:tblHeader/>
          <w:jc w:val="center"/>
        </w:trPr>
        <w:tc>
          <w:tcPr>
            <w:tcW w:w="7440" w:type="dxa"/>
            <w:vAlign w:val="center"/>
          </w:tcPr>
          <w:p w14:paraId="381D94B7" w14:textId="77777777" w:rsidR="00B54964" w:rsidRPr="00D51381" w:rsidRDefault="004D7128"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61DF006D"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97197B0" w14:textId="77777777" w:rsidR="00B54964" w:rsidRDefault="00B54964" w:rsidP="00B54964">
      <w:pPr>
        <w:spacing w:before="240" w:after="240" w:line="360" w:lineRule="auto"/>
      </w:pPr>
      <w:r>
        <w:t xml:space="preserve">et l’équation de Reynolds généralisée sans prise en compte de la cavitation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56E3B45" w14:textId="77777777" w:rsidTr="00956887">
        <w:trPr>
          <w:trHeight w:val="635"/>
          <w:tblHeader/>
          <w:jc w:val="center"/>
        </w:trPr>
        <w:tc>
          <w:tcPr>
            <w:tcW w:w="7943" w:type="dxa"/>
            <w:vAlign w:val="center"/>
          </w:tcPr>
          <w:p w14:paraId="25D52470" w14:textId="77777777" w:rsidR="00B54964" w:rsidRPr="00D51381" w:rsidRDefault="004D7128" w:rsidP="0095688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7CE3ACE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0E49604" w14:textId="77777777" w:rsidR="00B54964" w:rsidRDefault="00B54964" w:rsidP="00B54964">
      <w:pPr>
        <w:spacing w:before="240" w:line="360" w:lineRule="auto"/>
        <w:ind w:firstLine="709"/>
      </w:pPr>
      <w:r>
        <w:t>Les composantes de vitesse sont également exprimées avec les coefficients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070405D" w14:textId="77777777" w:rsidTr="00956887">
        <w:trPr>
          <w:trHeight w:val="635"/>
          <w:tblHeader/>
          <w:jc w:val="center"/>
        </w:trPr>
        <w:tc>
          <w:tcPr>
            <w:tcW w:w="7440" w:type="dxa"/>
            <w:vAlign w:val="center"/>
          </w:tcPr>
          <w:p w14:paraId="4C5BEA06" w14:textId="77777777" w:rsidR="00B54964" w:rsidRPr="00D51381" w:rsidRDefault="004D7128"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7D2DC876"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D622665" w14:textId="77777777" w:rsidR="00B54964" w:rsidRDefault="00B54964" w:rsidP="00B54964">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1F4B996" w14:textId="77777777" w:rsidTr="00956887">
        <w:trPr>
          <w:trHeight w:val="635"/>
          <w:tblHeader/>
          <w:jc w:val="center"/>
        </w:trPr>
        <w:tc>
          <w:tcPr>
            <w:tcW w:w="7943" w:type="dxa"/>
            <w:vAlign w:val="center"/>
          </w:tcPr>
          <w:p w14:paraId="4967DF23" w14:textId="77777777" w:rsidR="00B54964" w:rsidRPr="00D51381" w:rsidRDefault="004D7128" w:rsidP="00956887">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30E81184"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4809805" w14:textId="66B13A26" w:rsidR="00B54964" w:rsidRDefault="00B54964" w:rsidP="00B54964">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81B95">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B76BA00" w14:textId="77777777" w:rsidTr="00956887">
        <w:trPr>
          <w:trHeight w:val="635"/>
          <w:tblHeader/>
          <w:jc w:val="center"/>
        </w:trPr>
        <w:tc>
          <w:tcPr>
            <w:tcW w:w="7943" w:type="dxa"/>
            <w:vAlign w:val="center"/>
          </w:tcPr>
          <w:p w14:paraId="4454BA34" w14:textId="77777777" w:rsidR="00B54964" w:rsidRPr="00D51381" w:rsidRDefault="00B54964" w:rsidP="0095688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01783430"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CA846B" w14:textId="77777777" w:rsidR="00B54964" w:rsidRDefault="00B54964" w:rsidP="00B54964">
      <w:pPr>
        <w:pStyle w:val="Titre4"/>
        <w:ind w:left="709"/>
      </w:pPr>
      <w:r>
        <w:t>Formulation de l’équation de l’énergie</w:t>
      </w:r>
    </w:p>
    <w:p w14:paraId="3846C9F9" w14:textId="4DF9FB16" w:rsidR="00B54964" w:rsidRDefault="00B54964" w:rsidP="00B54964">
      <w:pPr>
        <w:spacing w:before="240" w:after="240" w:line="360" w:lineRule="auto"/>
      </w:pPr>
      <w:r>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381B95">
        <w:rPr>
          <w:b/>
        </w:rPr>
        <w:t>Eq.2-26</w:t>
      </w:r>
      <w:r w:rsidRPr="00EA70BA">
        <w:rPr>
          <w:b/>
        </w:rPr>
        <w:fldChar w:fldCharType="end"/>
      </w:r>
      <w:r>
        <w:t>, l’équation de l’énergie sous forme conservative (</w:t>
      </w:r>
      <w:r w:rsidRPr="006D338D">
        <w:rPr>
          <w:b/>
        </w:rPr>
        <w:fldChar w:fldCharType="begin"/>
      </w:r>
      <w:r w:rsidRPr="006D338D">
        <w:rPr>
          <w:b/>
        </w:rPr>
        <w:instrText xml:space="preserve"> REF _Ref525825321 \r \h </w:instrText>
      </w:r>
      <w:r>
        <w:rPr>
          <w:b/>
        </w:rPr>
        <w:instrText xml:space="preserve"> \* MERGEFORMAT </w:instrText>
      </w:r>
      <w:r w:rsidRPr="006D338D">
        <w:rPr>
          <w:b/>
        </w:rPr>
      </w:r>
      <w:r w:rsidRPr="006D338D">
        <w:rPr>
          <w:b/>
        </w:rPr>
        <w:fldChar w:fldCharType="separate"/>
      </w:r>
      <w:r w:rsidR="00381B95">
        <w:rPr>
          <w:b/>
        </w:rPr>
        <w:t>Eq.2-19</w:t>
      </w:r>
      <w:r w:rsidRPr="006D338D">
        <w:rPr>
          <w:b/>
        </w:rPr>
        <w:fldChar w:fldCharType="end"/>
      </w:r>
      <w:r>
        <w:t>) s’écrit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16A25AB0" w14:textId="77777777" w:rsidTr="00956887">
        <w:trPr>
          <w:trHeight w:val="635"/>
          <w:tblHeader/>
          <w:jc w:val="center"/>
        </w:trPr>
        <w:tc>
          <w:tcPr>
            <w:tcW w:w="7440" w:type="dxa"/>
            <w:vAlign w:val="center"/>
          </w:tcPr>
          <w:p w14:paraId="0EBF2BC7" w14:textId="77777777" w:rsidR="00B54964" w:rsidRPr="00D51381" w:rsidRDefault="00B54964" w:rsidP="00956887">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56FF2E5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3" w:name="_Ref528678596"/>
            <w:r w:rsidRPr="001C390D">
              <w:rPr>
                <w:rFonts w:ascii="Calibri" w:eastAsia="Times New Roman" w:hAnsi="Calibri" w:cs="Times New Roman"/>
                <w:i w:val="0"/>
                <w:iCs w:val="0"/>
                <w:color w:val="auto"/>
                <w:sz w:val="22"/>
                <w:szCs w:val="20"/>
                <w:lang w:eastAsia="fr-FR"/>
              </w:rPr>
              <w:t xml:space="preserve"> </w:t>
            </w:r>
            <w:bookmarkEnd w:id="453"/>
          </w:p>
        </w:tc>
      </w:tr>
    </w:tbl>
    <w:p w14:paraId="6D7DCE8D" w14:textId="32880471" w:rsidR="00B54964" w:rsidRDefault="00B54964" w:rsidP="00B54964">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81B95">
        <w:rPr>
          <w:b/>
        </w:rPr>
        <w:t>Eq.2-36</w:t>
      </w:r>
      <w:r w:rsidRPr="00A61859">
        <w:rPr>
          <w:b/>
        </w:rPr>
        <w:fldChar w:fldCharType="end"/>
      </w:r>
      <w:r>
        <w:t xml:space="preserve"> sera approximée par des polynômes de Legendre. Le calcul de champ de température est alors plus rapide et précis</w:t>
      </w:r>
      <w:r w:rsidRPr="00070685">
        <w:t xml:space="preserve"> </w:t>
      </w:r>
      <w:r>
        <w:t>p</w:t>
      </w:r>
      <w:r w:rsidRPr="00C440AC">
        <w:t xml:space="preserve">ar rapport à la </w:t>
      </w:r>
      <w:r>
        <w:t>méthode classique où les variations de température suivant l’épaisseur du film sont décrites par des différences ou éléments finis, surtout si les gradients de température aux parois sont nécessaires. L</w:t>
      </w:r>
      <w:r w:rsidRPr="00A1355E">
        <w:t xml:space="preserve">es coefficients </w:t>
      </w:r>
      <w:r>
        <w:t xml:space="preserve">des polynômes de Legendre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seront calculés avec une méthode de collocation.</w:t>
      </w:r>
    </w:p>
    <w:p w14:paraId="0E69F568" w14:textId="77777777" w:rsidR="00B54964" w:rsidRPr="00646D8F" w:rsidRDefault="00B54964" w:rsidP="00B54964">
      <w:pPr>
        <w:pStyle w:val="Titre3"/>
        <w:ind w:left="709"/>
      </w:pPr>
      <w:bookmarkStart w:id="454" w:name="_Toc536800391"/>
      <w:bookmarkStart w:id="455" w:name="_Toc3323415"/>
      <w:r>
        <w:t>Résolution des équations couplées</w:t>
      </w:r>
      <w:bookmarkEnd w:id="447"/>
      <w:bookmarkEnd w:id="454"/>
      <w:bookmarkEnd w:id="455"/>
    </w:p>
    <w:p w14:paraId="11F845C4" w14:textId="5926BFD4" w:rsidR="00B54964" w:rsidRDefault="00B54964" w:rsidP="00B54964">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Pr>
          <w:b/>
        </w:rPr>
        <w:instrText xml:space="preserve"> \* MERGEFORMAT </w:instrText>
      </w:r>
      <w:r w:rsidRPr="000706F0">
        <w:rPr>
          <w:b/>
        </w:rPr>
      </w:r>
      <w:r w:rsidRPr="000706F0">
        <w:rPr>
          <w:b/>
        </w:rPr>
        <w:fldChar w:fldCharType="separate"/>
      </w:r>
      <w:r w:rsidR="00381B95">
        <w:rPr>
          <w:b/>
        </w:rPr>
        <w:t>[43]</w:t>
      </w:r>
      <w:r w:rsidRPr="000706F0">
        <w:rPr>
          <w:b/>
        </w:rPr>
        <w:fldChar w:fldCharType="end"/>
      </w:r>
      <w:r>
        <w:t>, la méthode de volumes finis est souvent préférable pour discrétiser le domaine de fluide. En fait, en assurant la conservation de quantités physiques (débit, flux etc…), elle est plus adaptée pour assurer la convergence durant la résolution. En outre, tous les termes approximés par la méthode ont une signification physique. Cette simplicité de compréhension facilite l’implémentation numérique. Ainsi, la méthode des volumes finis est utilisée pour discrétiser les équations de Reynolds et de l’énergie dans les deux directions du film mince.</w:t>
      </w:r>
    </w:p>
    <w:p w14:paraId="7C991F68" w14:textId="77777777" w:rsidR="00B54964" w:rsidRDefault="00B54964" w:rsidP="00B54964">
      <w:pPr>
        <w:pStyle w:val="Titre4"/>
        <w:spacing w:before="240" w:after="240"/>
        <w:ind w:left="709" w:hanging="862"/>
      </w:pPr>
      <w:bookmarkStart w:id="456" w:name="_Ref528671596"/>
      <w:r>
        <w:t>Discrétisation de l’équation de Reynolds avec cavitation</w:t>
      </w:r>
      <w:bookmarkEnd w:id="456"/>
    </w:p>
    <w:p w14:paraId="1956C342" w14:textId="32724352" w:rsidR="00B54964" w:rsidRDefault="00B54964" w:rsidP="00B54964">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81B95" w:rsidRPr="00381B95">
        <w:rPr>
          <w:b/>
          <w:noProof/>
        </w:rPr>
        <w:t>Figure 2.3</w:t>
      </w:r>
      <w:r w:rsidR="00381B95" w:rsidRPr="00381B95">
        <w:rPr>
          <w:b/>
          <w:noProof/>
        </w:rPr>
        <w:noBreakHyphen/>
        <w:t>3</w:t>
      </w:r>
      <w:r w:rsidRPr="004854D1">
        <w:rPr>
          <w:b/>
        </w:rPr>
        <w:fldChar w:fldCharType="end"/>
      </w:r>
      <w:r>
        <w:t xml:space="preserve"> décrit le domaine développé du palier dans le plan</w:t>
      </w:r>
      <m:oMath>
        <m:r>
          <w:rPr>
            <w:rFonts w:ascii="Cambria Math" w:hAnsi="Cambria Math"/>
          </w:rPr>
          <m:t xml:space="preserve"> </m:t>
        </m:r>
      </m:oMath>
      <w:r w:rsidRPr="00882065">
        <w:t>x-z</w:t>
      </w:r>
      <w:r>
        <w:t xml:space="preserve"> et discrétisé par des cellules rectangulaires. Les cellules du maillage sont les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308D72CD" w14:textId="77777777" w:rsidR="00B54964" w:rsidRDefault="00B54964" w:rsidP="00B54964">
      <w:pPr>
        <w:keepNext/>
        <w:spacing w:line="360" w:lineRule="auto"/>
        <w:jc w:val="center"/>
      </w:pPr>
      <w:r w:rsidRPr="00DE401B">
        <w:rPr>
          <w:noProof/>
          <w:lang w:eastAsia="zh-CN"/>
        </w:rPr>
        <w:drawing>
          <wp:inline distT="0" distB="0" distL="0" distR="0" wp14:anchorId="421DA5B4" wp14:editId="066ABFAA">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3D79E250" w14:textId="46C67B0E" w:rsidR="00B54964" w:rsidRPr="00444EB6" w:rsidRDefault="00B54964" w:rsidP="00B54964">
      <w:pPr>
        <w:pStyle w:val="Lgende"/>
        <w:spacing w:line="360" w:lineRule="auto"/>
        <w:jc w:val="center"/>
        <w:rPr>
          <w:i w:val="0"/>
          <w:noProof/>
          <w:sz w:val="22"/>
        </w:rPr>
      </w:pPr>
      <w:bookmarkStart w:id="457" w:name="_Ref525899785"/>
      <w:bookmarkStart w:id="458" w:name="_Toc536112194"/>
      <w:bookmarkStart w:id="459" w:name="_Toc536800495"/>
      <w:bookmarkStart w:id="460" w:name="_Toc3323519"/>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81B95">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81B95">
        <w:rPr>
          <w:i w:val="0"/>
          <w:noProof/>
          <w:sz w:val="22"/>
        </w:rPr>
        <w:t>3</w:t>
      </w:r>
      <w:r>
        <w:rPr>
          <w:i w:val="0"/>
          <w:noProof/>
          <w:sz w:val="22"/>
        </w:rPr>
        <w:fldChar w:fldCharType="end"/>
      </w:r>
      <w:bookmarkEnd w:id="457"/>
      <w:r>
        <w:rPr>
          <w:i w:val="0"/>
          <w:noProof/>
          <w:sz w:val="22"/>
        </w:rPr>
        <w:t> : le maillge 2D utilisé pour l’équation de Reynolds</w:t>
      </w:r>
      <w:bookmarkEnd w:id="458"/>
      <w:bookmarkEnd w:id="459"/>
      <w:bookmarkEnd w:id="460"/>
    </w:p>
    <w:p w14:paraId="07EBE79D" w14:textId="0A023BC9" w:rsidR="00B54964" w:rsidRDefault="00B54964" w:rsidP="00B54964">
      <w:pPr>
        <w:spacing w:before="120" w:after="120" w:line="360" w:lineRule="auto"/>
        <w:ind w:firstLine="709"/>
      </w:pPr>
      <w:r>
        <w:t xml:space="preserve">L’équation de Reynolds généralisée où la cavitation est prise en compte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381B95">
        <w:rPr>
          <w:b/>
        </w:rPr>
        <w:t>Eq.2-13</w:t>
      </w:r>
      <w:r w:rsidRPr="00451C54">
        <w:rPr>
          <w:b/>
        </w:rPr>
        <w:fldChar w:fldCharType="end"/>
      </w:r>
      <w:r>
        <w:t xml:space="preserve"> est intégrée sur une cellule du maillage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1B6B8EF9" w14:textId="77777777" w:rsidTr="00956887">
        <w:trPr>
          <w:trHeight w:val="635"/>
          <w:tblHeader/>
          <w:jc w:val="center"/>
        </w:trPr>
        <w:tc>
          <w:tcPr>
            <w:tcW w:w="7938" w:type="dxa"/>
            <w:vAlign w:val="center"/>
          </w:tcPr>
          <w:p w14:paraId="00212FA1" w14:textId="77777777" w:rsidR="00B54964" w:rsidRPr="009E6468" w:rsidRDefault="004D7128" w:rsidP="00956887">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142CF2C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858A8E7" w14:textId="77777777" w:rsidR="00B54964" w:rsidRDefault="00B54964" w:rsidP="00B54964">
      <w:pPr>
        <w:spacing w:before="240" w:after="240" w:line="360" w:lineRule="auto"/>
      </w:pPr>
      <w:r>
        <w:t>Si le terme pour traiter le régime non-stationnaire est négligé dans un premier temps, la forme discrétisée de l’</w:t>
      </w:r>
      <w:r w:rsidRPr="0071791A">
        <w:t>équation</w:t>
      </w:r>
      <w:r>
        <w:t xml:space="preserve"> Reynolds</w:t>
      </w:r>
      <w:r w:rsidRPr="0071791A">
        <w:t xml:space="preserve"> </w:t>
      </w:r>
      <w:r>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A85243E" w14:textId="77777777" w:rsidTr="00956887">
        <w:trPr>
          <w:trHeight w:val="635"/>
          <w:tblHeader/>
          <w:jc w:val="center"/>
        </w:trPr>
        <w:tc>
          <w:tcPr>
            <w:tcW w:w="7938" w:type="dxa"/>
            <w:vAlign w:val="center"/>
          </w:tcPr>
          <w:p w14:paraId="4C5465AE" w14:textId="77777777" w:rsidR="00B54964" w:rsidRPr="004919C2" w:rsidRDefault="004D7128" w:rsidP="00956887">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5CCDB427"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0CC43D4" w14:textId="77777777" w:rsidR="00B54964" w:rsidRDefault="00B54964" w:rsidP="00B54964">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7E6511B" w14:textId="77777777" w:rsidTr="00956887">
        <w:trPr>
          <w:trHeight w:val="635"/>
          <w:tblHeader/>
          <w:jc w:val="center"/>
        </w:trPr>
        <w:tc>
          <w:tcPr>
            <w:tcW w:w="7938" w:type="dxa"/>
            <w:vAlign w:val="center"/>
          </w:tcPr>
          <w:p w14:paraId="7752E5AB" w14:textId="77777777" w:rsidR="00B54964" w:rsidRDefault="004D7128" w:rsidP="00956887">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4241C02A" w14:textId="77777777" w:rsidR="00B54964" w:rsidRPr="00F577E8" w:rsidRDefault="004D7128" w:rsidP="00956887">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6F75EC96" w14:textId="77777777" w:rsidR="00B54964" w:rsidRPr="0054532E" w:rsidRDefault="004D7128"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1A0234D3" w14:textId="77777777" w:rsidR="00B54964" w:rsidRPr="00134F70" w:rsidRDefault="00B54964" w:rsidP="00956887">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61B13F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1" w:name="_Ref535854114"/>
            <w:r w:rsidRPr="00134F70">
              <w:rPr>
                <w:rFonts w:ascii="Times New Roman" w:eastAsia="Times New Roman" w:hAnsi="Times New Roman"/>
                <w:b/>
                <w:iCs w:val="0"/>
                <w:color w:val="auto"/>
                <w:sz w:val="22"/>
                <w:szCs w:val="22"/>
                <w:lang w:eastAsia="fr-FR"/>
              </w:rPr>
              <w:t xml:space="preserve"> </w:t>
            </w:r>
            <w:bookmarkEnd w:id="461"/>
          </w:p>
        </w:tc>
      </w:tr>
    </w:tbl>
    <w:p w14:paraId="09C25BCB" w14:textId="77777777" w:rsidR="00B54964" w:rsidRDefault="00B54964" w:rsidP="00B54964">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par l’algorithme de cavitation FBNS comme une inconnue dans l’équation. Ce facteur de remplissage est exprimé aux </w:t>
      </w:r>
      <w:r>
        <w:lastRenderedPageBreak/>
        <w:t xml:space="preserve">faces de la cellule. </w:t>
      </w:r>
      <w:r>
        <w:rPr>
          <w:szCs w:val="23"/>
        </w:rPr>
        <w:t>Le schéma « u</w:t>
      </w:r>
      <w:r w:rsidRPr="005D4068">
        <w:rPr>
          <w:szCs w:val="23"/>
        </w:rPr>
        <w:t>pwind</w:t>
      </w:r>
      <w:r>
        <w:rPr>
          <w:szCs w:val="23"/>
        </w:rPr>
        <w:t> »</w:t>
      </w:r>
      <w:r w:rsidRPr="005D4068">
        <w:rPr>
          <w:szCs w:val="23"/>
        </w:rPr>
        <w:t xml:space="preserve"> est utilisé pour </w:t>
      </w:r>
      <w:r>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Pr>
          <w:szCs w:val="23"/>
        </w:rPr>
        <w:t>avec les valeurs aux</w:t>
      </w:r>
      <w:r w:rsidRPr="005D4068">
        <w:rPr>
          <w:szCs w:val="23"/>
        </w:rPr>
        <w:t xml:space="preserve"> nœuds du centre de </w:t>
      </w:r>
      <w:r>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7A143A0" w14:textId="77777777" w:rsidTr="00956887">
        <w:trPr>
          <w:trHeight w:val="635"/>
          <w:tblHeader/>
          <w:jc w:val="center"/>
        </w:trPr>
        <w:tc>
          <w:tcPr>
            <w:tcW w:w="7938" w:type="dxa"/>
            <w:vAlign w:val="center"/>
          </w:tcPr>
          <w:p w14:paraId="00482C34" w14:textId="77777777" w:rsidR="00B54964" w:rsidRPr="005B62EF" w:rsidRDefault="004D7128"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6BD475DE" w14:textId="77777777" w:rsidR="00B54964" w:rsidRPr="00134F70" w:rsidRDefault="004D7128"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50BAC19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44214"/>
            <w:r w:rsidRPr="00134F70">
              <w:rPr>
                <w:rFonts w:ascii="Times New Roman" w:eastAsia="Times New Roman" w:hAnsi="Times New Roman"/>
                <w:b/>
                <w:iCs w:val="0"/>
                <w:color w:val="auto"/>
                <w:sz w:val="22"/>
                <w:szCs w:val="22"/>
                <w:lang w:eastAsia="fr-FR"/>
              </w:rPr>
              <w:t xml:space="preserve"> </w:t>
            </w:r>
            <w:bookmarkEnd w:id="462"/>
          </w:p>
        </w:tc>
      </w:tr>
    </w:tbl>
    <w:p w14:paraId="70AC2A70" w14:textId="77777777" w:rsidR="00B54964" w:rsidRDefault="00B54964" w:rsidP="00B54964">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les faces est et ouest. </w:t>
      </w:r>
    </w:p>
    <w:p w14:paraId="17E4F84F" w14:textId="5C57493A" w:rsidR="00B54964" w:rsidRDefault="00B54964" w:rsidP="00B54964">
      <w:pPr>
        <w:spacing w:line="360" w:lineRule="auto"/>
        <w:ind w:firstLine="708"/>
      </w:pPr>
      <w:r>
        <w:t xml:space="preserve">Une fois que l’expression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81B95">
        <w:rPr>
          <w:b/>
        </w:rPr>
        <w:t>Eq.2-40</w:t>
      </w:r>
      <w:r w:rsidRPr="00F94B6B">
        <w:rPr>
          <w:b/>
        </w:rPr>
        <w:fldChar w:fldCharType="end"/>
      </w:r>
      <w:r>
        <w:t xml:space="preserve"> est injectée dans le terme</w:t>
      </w:r>
      <m:oMath>
        <m:r>
          <w:rPr>
            <w:rFonts w:ascii="Cambria Math" w:hAnsi="Cambria Math"/>
          </w:rPr>
          <m:t xml:space="preserve"> B(θ)</m:t>
        </m:r>
      </m:oMath>
      <w:r>
        <w:t>, celui-ci peut être écrit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46D49A9" w14:textId="77777777" w:rsidTr="00956887">
        <w:trPr>
          <w:trHeight w:val="635"/>
          <w:tblHeader/>
          <w:jc w:val="center"/>
        </w:trPr>
        <w:tc>
          <w:tcPr>
            <w:tcW w:w="7938" w:type="dxa"/>
            <w:vAlign w:val="center"/>
          </w:tcPr>
          <w:p w14:paraId="4616BEA6" w14:textId="77777777" w:rsidR="00B54964" w:rsidRPr="00134F70" w:rsidRDefault="00B54964" w:rsidP="00956887">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719CB8D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FAF9B9C" w14:textId="77777777" w:rsidR="00B54964" w:rsidRDefault="00B54964" w:rsidP="00B54964">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12D88C" w14:textId="77777777" w:rsidTr="00956887">
        <w:trPr>
          <w:trHeight w:val="635"/>
          <w:tblHeader/>
          <w:jc w:val="center"/>
        </w:trPr>
        <w:tc>
          <w:tcPr>
            <w:tcW w:w="7938" w:type="dxa"/>
            <w:vAlign w:val="center"/>
          </w:tcPr>
          <w:p w14:paraId="5EF16086" w14:textId="77777777" w:rsidR="00B54964" w:rsidRPr="0004614E" w:rsidRDefault="004D7128"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6D10DF00" w14:textId="77777777" w:rsidR="00B54964" w:rsidRPr="0004614E" w:rsidRDefault="004D7128"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B47F98A" w14:textId="77777777" w:rsidR="00B54964" w:rsidRPr="00134F70" w:rsidRDefault="004D7128"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533CE46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3" w:name="_Ref535400579"/>
            <w:r w:rsidRPr="00134F70">
              <w:rPr>
                <w:rFonts w:ascii="Times New Roman" w:eastAsia="Times New Roman" w:hAnsi="Times New Roman"/>
                <w:b/>
                <w:iCs w:val="0"/>
                <w:color w:val="auto"/>
                <w:sz w:val="22"/>
                <w:szCs w:val="22"/>
                <w:lang w:eastAsia="fr-FR"/>
              </w:rPr>
              <w:t xml:space="preserve"> </w:t>
            </w:r>
            <w:bookmarkEnd w:id="463"/>
          </w:p>
        </w:tc>
      </w:tr>
    </w:tbl>
    <w:p w14:paraId="080A553E" w14:textId="10FFA060" w:rsidR="00B54964" w:rsidRDefault="00B54964" w:rsidP="00B54964">
      <w:pPr>
        <w:spacing w:before="240" w:after="120" w:line="360" w:lineRule="auto"/>
        <w:ind w:firstLine="708"/>
      </w:pPr>
      <w:r>
        <w:t xml:space="preserve">Quand le régime non-stationnaire est considéré, la discrétisation temporelle fait intervenir les informations aux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ainsi le pas de temps</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Le facteur de remplissage </w:t>
      </w:r>
      <m:oMath>
        <m:r>
          <w:rPr>
            <w:rFonts w:ascii="Cambria Math" w:hAnsi="Cambria Math"/>
          </w:rPr>
          <m:t>θ</m:t>
        </m:r>
      </m:oMath>
      <w:r>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La dérivée de l’épaisseur du film par rapport au temps est calculée selon </w:t>
      </w:r>
      <w:r w:rsidRPr="005B2104">
        <w:rPr>
          <w:b/>
        </w:rPr>
        <w:fldChar w:fldCharType="begin"/>
      </w:r>
      <w:r w:rsidRPr="005B2104">
        <w:rPr>
          <w:b/>
        </w:rPr>
        <w:instrText xml:space="preserve"> REF _Ref535400220 \r \h </w:instrText>
      </w:r>
      <w:r>
        <w:rPr>
          <w:b/>
        </w:rPr>
        <w:instrText xml:space="preserve"> \* MERGEFORMAT </w:instrText>
      </w:r>
      <w:r w:rsidRPr="005B2104">
        <w:rPr>
          <w:b/>
        </w:rPr>
      </w:r>
      <w:r w:rsidRPr="005B2104">
        <w:rPr>
          <w:b/>
        </w:rPr>
        <w:fldChar w:fldCharType="separate"/>
      </w:r>
      <w:r w:rsidR="00381B95">
        <w:rPr>
          <w:b/>
        </w:rPr>
        <w:t>Eq.2-3</w:t>
      </w:r>
      <w:r w:rsidRPr="005B2104">
        <w:rPr>
          <w:b/>
        </w:rPr>
        <w:fldChar w:fldCharType="end"/>
      </w:r>
      <w:r>
        <w:t>. Ainsi, le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DD14A37" w14:textId="77777777" w:rsidTr="00956887">
        <w:trPr>
          <w:trHeight w:val="635"/>
          <w:tblHeader/>
          <w:jc w:val="center"/>
        </w:trPr>
        <w:tc>
          <w:tcPr>
            <w:tcW w:w="7938" w:type="dxa"/>
            <w:vAlign w:val="center"/>
          </w:tcPr>
          <w:p w14:paraId="0F74F1F6" w14:textId="77777777" w:rsidR="00B54964" w:rsidRPr="00134F70" w:rsidRDefault="004D7128"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147313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4" w:name="_Ref535400601"/>
            <w:r w:rsidRPr="00134F70">
              <w:rPr>
                <w:rFonts w:ascii="Times New Roman" w:eastAsia="Times New Roman" w:hAnsi="Times New Roman"/>
                <w:b/>
                <w:iCs w:val="0"/>
                <w:color w:val="auto"/>
                <w:sz w:val="22"/>
                <w:szCs w:val="22"/>
                <w:lang w:eastAsia="fr-FR"/>
              </w:rPr>
              <w:t xml:space="preserve"> </w:t>
            </w:r>
            <w:bookmarkEnd w:id="464"/>
          </w:p>
        </w:tc>
      </w:tr>
    </w:tbl>
    <w:p w14:paraId="0118D9E7" w14:textId="63566963" w:rsidR="00B54964" w:rsidRDefault="00B54964" w:rsidP="00B54964">
      <w:pPr>
        <w:spacing w:before="240" w:after="120" w:line="360" w:lineRule="auto"/>
      </w:pPr>
      <w:r>
        <w:t xml:space="preserve">Les termes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t xml:space="preserve"> 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381B95">
        <w:rPr>
          <w:b/>
        </w:rPr>
        <w:t>Eq.2-43</w:t>
      </w:r>
      <w:r w:rsidRPr="000E7CA2">
        <w:rPr>
          <w:b/>
        </w:rPr>
        <w:fldChar w:fldCharType="end"/>
      </w:r>
      <w:r>
        <w:t xml:space="preserve"> s’ajoutent avec </w:t>
      </w:r>
      <m:oMath>
        <m:r>
          <w:rPr>
            <w:rFonts w:ascii="Cambria Math" w:hAnsi="Cambria Math"/>
          </w:rPr>
          <m:t>c</m:t>
        </m:r>
      </m:oMath>
      <w:r>
        <w:t xml:space="preserve"> de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sidR="00381B95">
        <w:rPr>
          <w:b/>
        </w:rPr>
        <w:t>Eq.2-39</w:t>
      </w:r>
      <w:r w:rsidRPr="00BA1D80">
        <w:rPr>
          <w:b/>
        </w:rPr>
        <w:fldChar w:fldCharType="end"/>
      </w:r>
      <w:r>
        <w:t xml:space="preserve"> 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t xml:space="preserve"> 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381B95">
        <w:rPr>
          <w:b/>
        </w:rPr>
        <w:t>Eq.2-42</w:t>
      </w:r>
      <w:r w:rsidRPr="000E7CA2">
        <w:rPr>
          <w:b/>
        </w:rPr>
        <w:fldChar w:fldCharType="end"/>
      </w:r>
      <w:r>
        <w:rPr>
          <w:b/>
        </w:rPr>
        <w:t xml:space="preserve">, </w:t>
      </w:r>
      <w:r w:rsidRPr="000E7CA2">
        <w:t xml:space="preserve">ce qui </w:t>
      </w:r>
      <w:r>
        <w:t>permet d’obtenir la formulation discrétisée finale de l’équation de Reynolds en régime non stationnaire. Enfin, le système matriciel de l’équation de Reynolds à résoudre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EEC1D4" w14:textId="77777777" w:rsidTr="00956887">
        <w:trPr>
          <w:trHeight w:val="635"/>
          <w:tblHeader/>
          <w:jc w:val="center"/>
        </w:trPr>
        <w:tc>
          <w:tcPr>
            <w:tcW w:w="7938" w:type="dxa"/>
            <w:vAlign w:val="center"/>
          </w:tcPr>
          <w:p w14:paraId="316C360E" w14:textId="77777777" w:rsidR="00B54964" w:rsidRPr="00745D76" w:rsidRDefault="00B54964" w:rsidP="00956887">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1F628756"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5" w:name="_Ref525898126"/>
            <w:r w:rsidRPr="00134F70">
              <w:rPr>
                <w:rFonts w:ascii="Times New Roman" w:eastAsia="Times New Roman" w:hAnsi="Times New Roman"/>
                <w:b/>
                <w:iCs w:val="0"/>
                <w:color w:val="auto"/>
                <w:sz w:val="22"/>
                <w:szCs w:val="22"/>
                <w:lang w:eastAsia="fr-FR"/>
              </w:rPr>
              <w:t xml:space="preserve"> </w:t>
            </w:r>
            <w:bookmarkEnd w:id="465"/>
          </w:p>
        </w:tc>
      </w:tr>
    </w:tbl>
    <w:p w14:paraId="5F8E9A19" w14:textId="7039D8FF" w:rsidR="00B54964" w:rsidRDefault="00B54964" w:rsidP="00B54964">
      <w:pPr>
        <w:spacing w:before="240" w:after="24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les termes de l’écoulement de Poiseuille et de Couette, </w:t>
      </w:r>
      <w:r w:rsidRPr="00860F3D">
        <w:t>tandis que</w:t>
      </w:r>
      <w:r>
        <w:t xml:space="preserve"> </w:t>
      </w:r>
      <m:oMath>
        <m:r>
          <m:rPr>
            <m:sty m:val="bi"/>
          </m:rPr>
          <w:rPr>
            <w:rFonts w:ascii="Cambria Math" w:hAnsi="Cambria Math"/>
          </w:rPr>
          <m:t>c</m:t>
        </m:r>
      </m:oMath>
      <w:r>
        <w:t xml:space="preserve"> est</w:t>
      </w:r>
      <w:r w:rsidR="00806433">
        <w:t xml:space="preserve"> un vecteur constant </w:t>
      </w:r>
      <w:r>
        <w:t>qui contient le terme de l’écoulement de Couette et les conditions aux limites.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0A387B">
        <w:t xml:space="preserve">est construit </w:t>
      </w:r>
      <w:r>
        <w:t>en couplant l’équation de Reynolds avec l’équation des contraintes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381B95">
        <w:rPr>
          <w:b/>
        </w:rPr>
        <w:t>Eq.2-16</w:t>
      </w:r>
      <w:r w:rsidRPr="00314374">
        <w:rPr>
          <w:b/>
        </w:rPr>
        <w:fldChar w:fldCharType="end"/>
      </w:r>
      <w:r>
        <w:t xml:space="preserve">).  </w:t>
      </w:r>
    </w:p>
    <w:p w14:paraId="7CBA9C7D" w14:textId="77777777" w:rsidR="00B54964" w:rsidRDefault="00B54964" w:rsidP="00B54964">
      <w:pPr>
        <w:spacing w:before="240" w:after="240" w:line="360" w:lineRule="auto"/>
        <w:ind w:firstLine="709"/>
      </w:pPr>
      <w:r>
        <w:t xml:space="preserve">Ce système est résolu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28548E" w14:textId="77777777" w:rsidTr="00956887">
        <w:trPr>
          <w:trHeight w:val="635"/>
          <w:tblHeader/>
          <w:jc w:val="center"/>
        </w:trPr>
        <w:tc>
          <w:tcPr>
            <w:tcW w:w="7938" w:type="dxa"/>
            <w:vAlign w:val="center"/>
          </w:tcPr>
          <w:p w14:paraId="1E12630B" w14:textId="77777777" w:rsidR="00B54964" w:rsidRPr="008E09D9" w:rsidRDefault="00B54964" w:rsidP="00956887">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426E6BB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40A115" w14:textId="77777777" w:rsidR="00B54964" w:rsidRDefault="00B54964" w:rsidP="00B54964">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D3A72F8" w14:textId="77777777" w:rsidTr="00956887">
        <w:trPr>
          <w:trHeight w:val="635"/>
          <w:tblHeader/>
          <w:jc w:val="center"/>
        </w:trPr>
        <w:tc>
          <w:tcPr>
            <w:tcW w:w="7938" w:type="dxa"/>
            <w:vAlign w:val="center"/>
          </w:tcPr>
          <w:p w14:paraId="01705FC6" w14:textId="77777777" w:rsidR="00B54964" w:rsidRPr="00847CA1" w:rsidRDefault="004D7128" w:rsidP="00956887">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4F16EAC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65977C1" w14:textId="77777777" w:rsidR="00B54964" w:rsidRDefault="00B54964" w:rsidP="00B54964">
      <w:pPr>
        <w:pStyle w:val="Titre4"/>
        <w:spacing w:before="240" w:after="240"/>
        <w:ind w:left="709" w:hanging="862"/>
      </w:pPr>
      <w:bookmarkStart w:id="466" w:name="_Ref534738787"/>
      <w:r>
        <w:t>Discrétisation de l’équation de l’énergie</w:t>
      </w:r>
      <w:bookmarkEnd w:id="466"/>
      <w:r>
        <w:t xml:space="preserve"> </w:t>
      </w:r>
    </w:p>
    <w:p w14:paraId="3153CA8E" w14:textId="6B4A6980" w:rsidR="00B54964" w:rsidRDefault="00B54964" w:rsidP="00B54964">
      <w:pPr>
        <w:spacing w:before="240" w:after="240" w:line="360" w:lineRule="auto"/>
        <w:ind w:firstLine="709"/>
      </w:pPr>
      <w:r>
        <w:t xml:space="preserve">L’équation de l’énergie peut être résolue numériquement soit par la méthode des volumes finis en trois dimensions, soit en utilisant l’approximation des températures par des polynômes de Legendre et une méthode de collocation aux points Lobatto. Une comparaison systématique des deux types de résolution a été publiée dans </w:t>
      </w:r>
      <w:r w:rsidRPr="00384436">
        <w:rPr>
          <w:b/>
        </w:rPr>
        <w:fldChar w:fldCharType="begin"/>
      </w:r>
      <w:r w:rsidRPr="00384436">
        <w:rPr>
          <w:b/>
        </w:rPr>
        <w:instrText xml:space="preserve"> REF _Ref534808738 \r \h </w:instrText>
      </w:r>
      <w:r>
        <w:rPr>
          <w:b/>
        </w:rPr>
        <w:instrText xml:space="preserve"> \* MERGEFORMAT </w:instrText>
      </w:r>
      <w:r w:rsidRPr="00384436">
        <w:rPr>
          <w:b/>
        </w:rPr>
      </w:r>
      <w:r w:rsidRPr="00384436">
        <w:rPr>
          <w:b/>
        </w:rPr>
        <w:fldChar w:fldCharType="separate"/>
      </w:r>
      <w:r w:rsidR="00381B95">
        <w:rPr>
          <w:b/>
        </w:rPr>
        <w:t>[33]</w:t>
      </w:r>
      <w:r w:rsidRPr="00384436">
        <w:rPr>
          <w:b/>
        </w:rPr>
        <w:fldChar w:fldCharType="end"/>
      </w:r>
      <w:r>
        <w:rPr>
          <w:b/>
        </w:rPr>
        <w:t xml:space="preserve"> , elle est exposée </w:t>
      </w:r>
      <w:r w:rsidRPr="00CB503B">
        <w:t>à l’</w:t>
      </w:r>
      <w:hyperlink w:anchor="_Annexe_A_:" w:history="1">
        <w:r>
          <w:rPr>
            <w:rStyle w:val="Lienhypertexte"/>
            <w:b/>
            <w:color w:val="000000" w:themeColor="text1"/>
            <w:u w:val="none"/>
          </w:rPr>
          <w:t>A</w:t>
        </w:r>
        <w:r w:rsidRPr="00CB503B">
          <w:rPr>
            <w:rStyle w:val="Lienhypertexte"/>
            <w:b/>
            <w:color w:val="000000" w:themeColor="text1"/>
            <w:u w:val="none"/>
          </w:rPr>
          <w:t>nnexe A</w:t>
        </w:r>
      </w:hyperlink>
      <w:r>
        <w:rPr>
          <w:b/>
        </w:rPr>
        <w:t>.</w:t>
      </w:r>
      <w:r>
        <w:t xml:space="preserve"> </w:t>
      </w:r>
    </w:p>
    <w:p w14:paraId="768E8033" w14:textId="77777777" w:rsidR="00B54964" w:rsidRPr="00B07615" w:rsidRDefault="00B54964" w:rsidP="00B54964">
      <w:pPr>
        <w:pStyle w:val="Paragraphedeliste"/>
        <w:numPr>
          <w:ilvl w:val="0"/>
          <w:numId w:val="26"/>
        </w:numPr>
        <w:spacing w:line="360" w:lineRule="auto"/>
        <w:rPr>
          <w:b/>
        </w:rPr>
      </w:pPr>
      <w:r w:rsidRPr="00B07615">
        <w:rPr>
          <w:b/>
        </w:rPr>
        <w:t>Discrétisation classique par la méthode des volumes finis 3D</w:t>
      </w:r>
    </w:p>
    <w:p w14:paraId="53D923D4" w14:textId="296908CC" w:rsidR="00B54964" w:rsidRDefault="00B54964" w:rsidP="00B54964">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81B95">
        <w:rPr>
          <w:b/>
        </w:rPr>
        <w:t>Eq.2-19</w:t>
      </w:r>
      <w:r w:rsidRPr="00F355AE">
        <w:rPr>
          <w:b/>
        </w:rPr>
        <w:fldChar w:fldCharType="end"/>
      </w:r>
      <w:r>
        <w:t xml:space="preserve"> est discrétisée d’une manière similaire à l’équation de Reynolds. Toutefois, le volume de contrôle possède trois dimensions (</w:t>
      </w:r>
      <w:r w:rsidRPr="00384EFB">
        <w:rPr>
          <w:b/>
        </w:rPr>
        <w:fldChar w:fldCharType="begin"/>
      </w:r>
      <w:r w:rsidRPr="00384EFB">
        <w:rPr>
          <w:b/>
        </w:rPr>
        <w:instrText xml:space="preserve"> REF _Ref535416936 \h  \* MERGEFORMAT </w:instrText>
      </w:r>
      <w:r w:rsidRPr="00384EFB">
        <w:rPr>
          <w:b/>
        </w:rPr>
      </w:r>
      <w:r w:rsidRPr="00384EFB">
        <w:rPr>
          <w:b/>
        </w:rPr>
        <w:fldChar w:fldCharType="separate"/>
      </w:r>
      <w:r w:rsidR="00381B95" w:rsidRPr="00381B95">
        <w:rPr>
          <w:b/>
          <w:noProof/>
        </w:rPr>
        <w:t>Figure 2.3</w:t>
      </w:r>
      <w:r w:rsidR="00381B95" w:rsidRPr="00381B95">
        <w:rPr>
          <w:b/>
          <w:noProof/>
        </w:rPr>
        <w:noBreakHyphen/>
        <w:t>4</w:t>
      </w:r>
      <w:r w:rsidRPr="00384EFB">
        <w:rPr>
          <w:b/>
        </w:rPr>
        <w:fldChar w:fldCharType="end"/>
      </w:r>
      <w:r>
        <w:rPr>
          <w:b/>
        </w:rPr>
        <w:t>)</w:t>
      </w:r>
      <w:r>
        <w:t xml:space="preserve">. </w:t>
      </w:r>
    </w:p>
    <w:p w14:paraId="4C406D3B" w14:textId="77777777" w:rsidR="00B54964" w:rsidRDefault="00B54964" w:rsidP="00B54964">
      <w:pPr>
        <w:keepNext/>
        <w:spacing w:line="360" w:lineRule="auto"/>
        <w:ind w:firstLine="709"/>
        <w:jc w:val="center"/>
      </w:pPr>
      <w:r w:rsidRPr="008C6155">
        <w:rPr>
          <w:noProof/>
          <w:lang w:eastAsia="zh-CN"/>
        </w:rPr>
        <w:drawing>
          <wp:inline distT="0" distB="0" distL="0" distR="0" wp14:anchorId="484784FE" wp14:editId="7AC5F2DD">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5EAB5BE1" w14:textId="0D767554" w:rsidR="00B54964" w:rsidRPr="00687415" w:rsidRDefault="00B54964" w:rsidP="00B54964">
      <w:pPr>
        <w:pStyle w:val="Lgende"/>
        <w:spacing w:line="360" w:lineRule="auto"/>
        <w:jc w:val="center"/>
        <w:rPr>
          <w:i w:val="0"/>
          <w:noProof/>
          <w:sz w:val="22"/>
        </w:rPr>
      </w:pPr>
      <w:bookmarkStart w:id="467" w:name="_Ref535416936"/>
      <w:bookmarkStart w:id="468" w:name="_Toc536112195"/>
      <w:bookmarkStart w:id="469" w:name="_Toc536800496"/>
      <w:bookmarkStart w:id="470" w:name="_Toc3323520"/>
      <w:r w:rsidRPr="008C615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81B95">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81B95">
        <w:rPr>
          <w:i w:val="0"/>
          <w:noProof/>
          <w:sz w:val="22"/>
        </w:rPr>
        <w:t>4</w:t>
      </w:r>
      <w:r>
        <w:rPr>
          <w:i w:val="0"/>
          <w:noProof/>
          <w:sz w:val="22"/>
        </w:rPr>
        <w:fldChar w:fldCharType="end"/>
      </w:r>
      <w:bookmarkEnd w:id="467"/>
      <w:r>
        <w:rPr>
          <w:i w:val="0"/>
          <w:noProof/>
          <w:sz w:val="22"/>
        </w:rPr>
        <w:t> : Le volume de contrôle 3D utilisé pour l’équation  de l’énergie</w:t>
      </w:r>
      <w:bookmarkEnd w:id="468"/>
      <w:bookmarkEnd w:id="469"/>
      <w:bookmarkEnd w:id="470"/>
    </w:p>
    <w:p w14:paraId="6EF0B2B5" w14:textId="77777777" w:rsidR="00B54964" w:rsidRDefault="00B54964" w:rsidP="00B54964">
      <w:pPr>
        <w:spacing w:line="360" w:lineRule="auto"/>
        <w:ind w:firstLine="709"/>
      </w:pPr>
      <w:r>
        <w:lastRenderedPageBreak/>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673CF8F" w14:textId="77777777" w:rsidTr="00956887">
        <w:trPr>
          <w:trHeight w:val="635"/>
          <w:tblHeader/>
          <w:jc w:val="center"/>
        </w:trPr>
        <w:tc>
          <w:tcPr>
            <w:tcW w:w="7938" w:type="dxa"/>
            <w:vAlign w:val="center"/>
          </w:tcPr>
          <w:p w14:paraId="2304C025" w14:textId="77777777" w:rsidR="00B54964" w:rsidRPr="008E09D9" w:rsidRDefault="00B54964" w:rsidP="00956887">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084BFE9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1" w:name="_Ref526268159"/>
            <w:r w:rsidRPr="00134F70">
              <w:rPr>
                <w:rFonts w:ascii="Times New Roman" w:eastAsia="Times New Roman" w:hAnsi="Times New Roman"/>
                <w:b/>
                <w:iCs w:val="0"/>
                <w:color w:val="auto"/>
                <w:sz w:val="22"/>
                <w:szCs w:val="22"/>
                <w:lang w:eastAsia="fr-FR"/>
              </w:rPr>
              <w:t xml:space="preserve"> </w:t>
            </w:r>
            <w:bookmarkEnd w:id="471"/>
          </w:p>
        </w:tc>
      </w:tr>
    </w:tbl>
    <w:p w14:paraId="03EE8AD4" w14:textId="77777777" w:rsidR="00B54964" w:rsidRDefault="00B54964" w:rsidP="00B5496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80C7D04" w14:textId="77777777" w:rsidTr="00956887">
        <w:trPr>
          <w:trHeight w:val="635"/>
          <w:tblHeader/>
          <w:jc w:val="center"/>
        </w:trPr>
        <w:tc>
          <w:tcPr>
            <w:tcW w:w="7938" w:type="dxa"/>
            <w:vAlign w:val="center"/>
          </w:tcPr>
          <w:p w14:paraId="71508D60" w14:textId="77777777" w:rsidR="00B54964" w:rsidRPr="008E09D9" w:rsidRDefault="004D7128" w:rsidP="00956887">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3A4C9C1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224BC74"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Cette 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92011E4" w14:textId="77777777" w:rsidTr="00956887">
        <w:trPr>
          <w:trHeight w:val="635"/>
          <w:tblHeader/>
          <w:jc w:val="center"/>
        </w:trPr>
        <w:tc>
          <w:tcPr>
            <w:tcW w:w="7938" w:type="dxa"/>
            <w:vAlign w:val="center"/>
          </w:tcPr>
          <w:p w14:paraId="565E51E1" w14:textId="77777777" w:rsidR="00B54964" w:rsidRPr="008E09D9" w:rsidRDefault="004D7128"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7B78173A"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5B418D" w14:textId="77777777" w:rsidR="00B54964" w:rsidRDefault="00B54964" w:rsidP="00B54964">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BEBF6AA" w14:textId="77777777" w:rsidTr="00956887">
        <w:trPr>
          <w:trHeight w:val="635"/>
          <w:tblHeader/>
          <w:jc w:val="center"/>
        </w:trPr>
        <w:tc>
          <w:tcPr>
            <w:tcW w:w="7938" w:type="dxa"/>
            <w:vAlign w:val="center"/>
          </w:tcPr>
          <w:p w14:paraId="3DEEA360" w14:textId="77777777" w:rsidR="00B54964" w:rsidRPr="008E09D9" w:rsidRDefault="004D7128"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06FE7C1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662D650" w14:textId="466A01EF" w:rsidR="00B54964" w:rsidRDefault="00B54964" w:rsidP="00B5496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 upwind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81B95">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sur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 e</w:t>
      </w:r>
      <w:r w:rsidRPr="00483BA9">
        <w:rPr>
          <w:rFonts w:ascii="Calibri" w:hAnsi="Calibri"/>
          <w:snapToGrid/>
          <w:color w:val="auto"/>
          <w:sz w:val="22"/>
          <w:szCs w:val="20"/>
          <w:lang w:val="fr-FR" w:eastAsia="fr-FR" w:bidi="ar-SA"/>
        </w:rPr>
        <w:t>st</w:t>
      </w:r>
      <w:r>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 xml:space="preserve">exprimée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C4D28D5" w14:textId="77777777" w:rsidTr="00956887">
        <w:trPr>
          <w:trHeight w:val="635"/>
          <w:tblHeader/>
          <w:jc w:val="center"/>
        </w:trPr>
        <w:tc>
          <w:tcPr>
            <w:tcW w:w="7938" w:type="dxa"/>
            <w:vAlign w:val="center"/>
          </w:tcPr>
          <w:p w14:paraId="28C48CF6" w14:textId="77777777" w:rsidR="00B54964" w:rsidRPr="008E09D9" w:rsidRDefault="004D7128" w:rsidP="00956887">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1760814D"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724669E"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L’équation de l’énergie 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5F9865D" w14:textId="77777777" w:rsidTr="00956887">
        <w:trPr>
          <w:trHeight w:val="635"/>
          <w:tblHeader/>
          <w:jc w:val="center"/>
        </w:trPr>
        <w:tc>
          <w:tcPr>
            <w:tcW w:w="7938" w:type="dxa"/>
            <w:vAlign w:val="center"/>
          </w:tcPr>
          <w:p w14:paraId="7A81A352" w14:textId="77777777" w:rsidR="00B54964" w:rsidRPr="008E09D9" w:rsidRDefault="004D7128" w:rsidP="00956887">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5A637E8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0A473A7"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76EC1C3" w14:textId="77777777" w:rsidTr="00956887">
        <w:trPr>
          <w:trHeight w:val="635"/>
          <w:tblHeader/>
          <w:jc w:val="center"/>
        </w:trPr>
        <w:tc>
          <w:tcPr>
            <w:tcW w:w="7938" w:type="dxa"/>
            <w:vAlign w:val="center"/>
          </w:tcPr>
          <w:p w14:paraId="7FF5ADA6" w14:textId="77777777" w:rsidR="00B54964" w:rsidRDefault="004D7128"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F13AD4C" w14:textId="77777777" w:rsidR="00B54964" w:rsidRPr="008E09D9" w:rsidRDefault="004D7128"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00EBF6F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F0C5A16" w14:textId="77777777" w:rsidR="00B54964" w:rsidRPr="00B07615" w:rsidRDefault="00B54964" w:rsidP="00B54964">
      <w:pPr>
        <w:pStyle w:val="Paragraphedeliste"/>
        <w:numPr>
          <w:ilvl w:val="0"/>
          <w:numId w:val="26"/>
        </w:numPr>
        <w:spacing w:before="240" w:after="240" w:line="360" w:lineRule="auto"/>
        <w:ind w:left="714" w:hanging="357"/>
        <w:rPr>
          <w:b/>
        </w:rPr>
      </w:pPr>
      <w:r w:rsidRPr="00B07615">
        <w:rPr>
          <w:b/>
        </w:rPr>
        <w:t>Discrétisation quand la température est approximée par des polynômes de Legendre</w:t>
      </w:r>
    </w:p>
    <w:p w14:paraId="47E8FA4C" w14:textId="45E238E3" w:rsidR="00B54964" w:rsidRDefault="00B54964" w:rsidP="00B54964">
      <w:pPr>
        <w:spacing w:before="240" w:after="240" w:line="360" w:lineRule="auto"/>
        <w:ind w:firstLine="709"/>
      </w:pPr>
      <w:r>
        <w:t xml:space="preserve">L’équation de l’énergie reformulée en approximant la variation de la température par des polynômes de Legendre </w:t>
      </w:r>
      <w:r w:rsidRPr="001331DF">
        <w:rPr>
          <w:b/>
        </w:rPr>
        <w:fldChar w:fldCharType="begin"/>
      </w:r>
      <w:r w:rsidRPr="001331DF">
        <w:rPr>
          <w:b/>
        </w:rPr>
        <w:instrText xml:space="preserve"> REF _Ref528678596 \r \h  \* MERGEFORMAT </w:instrText>
      </w:r>
      <w:r w:rsidRPr="001331DF">
        <w:rPr>
          <w:b/>
        </w:rPr>
      </w:r>
      <w:r w:rsidRPr="001331DF">
        <w:rPr>
          <w:b/>
        </w:rPr>
        <w:fldChar w:fldCharType="separate"/>
      </w:r>
      <w:r w:rsidR="00381B95">
        <w:rPr>
          <w:b/>
        </w:rPr>
        <w:t>Eq.2-36</w:t>
      </w:r>
      <w:r w:rsidRPr="001331DF">
        <w:rPr>
          <w:b/>
        </w:rPr>
        <w:fldChar w:fldCharType="end"/>
      </w:r>
      <w:r>
        <w:rPr>
          <w:b/>
        </w:rPr>
        <w:t xml:space="preserve"> </w:t>
      </w:r>
      <w:r>
        <w:t xml:space="preserve">est </w:t>
      </w:r>
      <w:r w:rsidRPr="004375FC">
        <w:t>discrétisé</w:t>
      </w:r>
      <w:r>
        <w:t>e</w:t>
      </w:r>
      <w:r w:rsidRPr="004375FC">
        <w:t xml:space="preserve"> de manière hybride</w:t>
      </w:r>
      <w:r>
        <w:t>. Cette discrétisation utilise la méthode de collocation aux points de Lobatto dans la direction de</w:t>
      </w:r>
      <w:r w:rsidRPr="002A1358">
        <w:t xml:space="preserve"> l’épaisseur du film</w:t>
      </w:r>
      <w:r>
        <w:t xml:space="preserve"> </w:t>
      </w:r>
      <m:oMath>
        <m:r>
          <w:rPr>
            <w:rFonts w:ascii="Cambria Math" w:hAnsi="Cambria Math"/>
          </w:rPr>
          <m:t>ζ</m:t>
        </m:r>
      </m:oMath>
      <w:r>
        <w:t xml:space="preserve"> pour déterminer les coefficients des polynômes de Legendre, ainsi que la méthode de v</w:t>
      </w:r>
      <w:r w:rsidRPr="002A1358">
        <w:t xml:space="preserve">olumes finis dans </w:t>
      </w:r>
      <w:r>
        <w:t>les deux autres</w:t>
      </w:r>
      <w:r w:rsidRPr="002A1358">
        <w:t xml:space="preserve"> direction</w:t>
      </w:r>
      <w:r>
        <w:t>s</w:t>
      </w:r>
      <w:r w:rsidRPr="002A1358">
        <w:t xml:space="preserve"> </w:t>
      </w:r>
      <m:oMath>
        <m:r>
          <w:rPr>
            <w:rFonts w:ascii="Cambria Math" w:hAnsi="Cambria Math"/>
          </w:rPr>
          <m:t>x</m:t>
        </m:r>
      </m:oMath>
      <w:r w:rsidRPr="002A1358">
        <w:t xml:space="preserve"> et</w:t>
      </w:r>
      <w:r>
        <w:t xml:space="preserve"> </w:t>
      </w:r>
      <m:oMath>
        <m:r>
          <w:rPr>
            <w:rFonts w:ascii="Cambria Math" w:hAnsi="Cambria Math"/>
          </w:rPr>
          <m:t>z</m:t>
        </m:r>
      </m:oMath>
      <w:r>
        <w:t xml:space="preserve">. Par conséquent, le volume de contrôle est </w:t>
      </w:r>
      <w:r w:rsidR="00806433">
        <w:t>délimité par les quatre faces (e,w,n et s</w:t>
      </w:r>
      <w:r>
        <w:t xml:space="preserve">) et une ligne P au centre du volume, suivant l’épaisseur film. Pour faciliter la représentation, la discrétisation hybride d’une section perpendiculaire à l’axe </w:t>
      </w:r>
      <m:oMath>
        <m:r>
          <w:rPr>
            <w:rFonts w:ascii="Cambria Math" w:hAnsi="Cambria Math"/>
          </w:rPr>
          <m:t>z</m:t>
        </m:r>
      </m:oMath>
      <w:r>
        <w:t xml:space="preserve"> est illustrée à la </w:t>
      </w:r>
      <w:r w:rsidRPr="00D356A7">
        <w:rPr>
          <w:b/>
        </w:rPr>
        <w:fldChar w:fldCharType="begin"/>
      </w:r>
      <w:r w:rsidRPr="00D356A7">
        <w:rPr>
          <w:b/>
        </w:rPr>
        <w:instrText xml:space="preserve"> REF _Ref534729764 \h  \* MERGEFORMAT </w:instrText>
      </w:r>
      <w:r w:rsidRPr="00D356A7">
        <w:rPr>
          <w:b/>
        </w:rPr>
      </w:r>
      <w:r w:rsidRPr="00D356A7">
        <w:rPr>
          <w:b/>
        </w:rPr>
        <w:fldChar w:fldCharType="separate"/>
      </w:r>
      <w:r w:rsidR="00381B95" w:rsidRPr="00381B95">
        <w:rPr>
          <w:b/>
          <w:noProof/>
        </w:rPr>
        <w:t>Figure 2.3</w:t>
      </w:r>
      <w:r w:rsidR="00381B95" w:rsidRPr="00381B95">
        <w:rPr>
          <w:b/>
          <w:noProof/>
        </w:rPr>
        <w:noBreakHyphen/>
        <w:t>5</w:t>
      </w:r>
      <w:r w:rsidRPr="00D356A7">
        <w:rPr>
          <w:b/>
        </w:rPr>
        <w:fldChar w:fldCharType="end"/>
      </w:r>
      <w:r>
        <w:t xml:space="preserve">.  </w:t>
      </w:r>
    </w:p>
    <w:p w14:paraId="4FD71CA3" w14:textId="77777777" w:rsidR="00B54964" w:rsidRDefault="00B54964" w:rsidP="00B54964">
      <w:pPr>
        <w:keepNext/>
        <w:spacing w:line="360" w:lineRule="auto"/>
        <w:jc w:val="center"/>
      </w:pPr>
      <w:r w:rsidRPr="00D929D0">
        <w:rPr>
          <w:noProof/>
          <w:lang w:eastAsia="zh-CN"/>
        </w:rPr>
        <w:drawing>
          <wp:inline distT="0" distB="0" distL="0" distR="0" wp14:anchorId="17030C63" wp14:editId="6AFEEE6E">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0A7269B1" w14:textId="5B1EF58F" w:rsidR="00B54964" w:rsidRPr="00DF06F6" w:rsidRDefault="00B54964" w:rsidP="00B54964">
      <w:pPr>
        <w:pStyle w:val="Lgende"/>
        <w:spacing w:line="360" w:lineRule="auto"/>
        <w:jc w:val="center"/>
        <w:rPr>
          <w:i w:val="0"/>
          <w:noProof/>
          <w:sz w:val="22"/>
        </w:rPr>
      </w:pPr>
      <w:bookmarkStart w:id="472" w:name="_Ref534729764"/>
      <w:bookmarkStart w:id="473" w:name="_Toc536112196"/>
      <w:bookmarkStart w:id="474" w:name="_Toc536800497"/>
      <w:bookmarkStart w:id="475" w:name="_Toc3323521"/>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81B95">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81B95">
        <w:rPr>
          <w:i w:val="0"/>
          <w:noProof/>
          <w:sz w:val="22"/>
        </w:rPr>
        <w:t>5</w:t>
      </w:r>
      <w:r>
        <w:rPr>
          <w:i w:val="0"/>
          <w:noProof/>
          <w:sz w:val="22"/>
        </w:rPr>
        <w:fldChar w:fldCharType="end"/>
      </w:r>
      <w:bookmarkEnd w:id="472"/>
      <w:r>
        <w:rPr>
          <w:i w:val="0"/>
          <w:noProof/>
          <w:sz w:val="22"/>
        </w:rPr>
        <w:t> : Discrétsation hybride d’une section 2D</w:t>
      </w:r>
      <w:bookmarkEnd w:id="473"/>
      <w:bookmarkEnd w:id="474"/>
      <w:bookmarkEnd w:id="475"/>
    </w:p>
    <w:p w14:paraId="624D61EC" w14:textId="18AA200D" w:rsidR="00B54964" w:rsidRDefault="00B54964" w:rsidP="00B54964">
      <w:pPr>
        <w:spacing w:before="240" w:after="240"/>
      </w:pPr>
      <w:r w:rsidRPr="00ED3D61">
        <w:rPr>
          <w:snapToGrid w:val="0"/>
        </w:rPr>
        <w:t xml:space="preserve">Suite à cette discrétisation hybride, l’équation de l’énergie </w:t>
      </w:r>
      <w:r w:rsidRPr="00ED3D61">
        <w:rPr>
          <w:b/>
          <w:snapToGrid w:val="0"/>
        </w:rPr>
        <w:fldChar w:fldCharType="begin"/>
      </w:r>
      <w:r w:rsidRPr="00ED3D61">
        <w:rPr>
          <w:b/>
          <w:snapToGrid w:val="0"/>
        </w:rPr>
        <w:instrText xml:space="preserve"> REF _Ref528678596 \r \h  \* MERGEFORMAT </w:instrText>
      </w:r>
      <w:r w:rsidRPr="00ED3D61">
        <w:rPr>
          <w:b/>
          <w:snapToGrid w:val="0"/>
        </w:rPr>
      </w:r>
      <w:r w:rsidRPr="00ED3D61">
        <w:rPr>
          <w:b/>
          <w:snapToGrid w:val="0"/>
        </w:rPr>
        <w:fldChar w:fldCharType="separate"/>
      </w:r>
      <w:r w:rsidR="00381B95">
        <w:rPr>
          <w:b/>
          <w:snapToGrid w:val="0"/>
        </w:rPr>
        <w:t>Eq.2-36</w:t>
      </w:r>
      <w:r w:rsidRPr="00ED3D61">
        <w:rPr>
          <w:b/>
          <w:snapToGrid w:val="0"/>
        </w:rPr>
        <w:fldChar w:fldCharType="end"/>
      </w:r>
      <w:r w:rsidRPr="00ED3D61">
        <w:rPr>
          <w:snapToGrid w:val="0"/>
        </w:rPr>
        <w:t xml:space="preserve"> est intégrée suivant </w:t>
      </w:r>
      <m:oMath>
        <m:r>
          <w:rPr>
            <w:rFonts w:ascii="Cambria Math" w:hAnsi="Cambria Math"/>
            <w:snapToGrid w:val="0"/>
          </w:rPr>
          <m:t>x</m:t>
        </m:r>
      </m:oMath>
      <w:r w:rsidRPr="00ED3D61">
        <w:rPr>
          <w:snapToGrid w:val="0"/>
        </w:rPr>
        <w:t xml:space="preserve"> et</w:t>
      </w:r>
      <m:oMath>
        <m:r>
          <w:rPr>
            <w:rFonts w:ascii="Cambria Math" w:hAnsi="Cambria Math"/>
            <w:snapToGrid w:val="0"/>
          </w:rPr>
          <m:t xml:space="preserve"> z</m:t>
        </m:r>
      </m:oMath>
      <w:r w:rsidRPr="00ED3D61">
        <w:rPr>
          <w:snapToGrid w:val="0"/>
        </w:rPr>
        <w:t>.</w:t>
      </w:r>
      <w:r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3045B601" w14:textId="77777777" w:rsidTr="00956887">
        <w:trPr>
          <w:trHeight w:val="635"/>
          <w:tblHeader/>
          <w:jc w:val="center"/>
        </w:trPr>
        <w:tc>
          <w:tcPr>
            <w:tcW w:w="8080" w:type="dxa"/>
            <w:vAlign w:val="center"/>
          </w:tcPr>
          <w:p w14:paraId="4DB28488" w14:textId="77777777" w:rsidR="00B54964" w:rsidRPr="00D51381" w:rsidRDefault="004D7128"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54934187"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D6415A8" w14:textId="77777777" w:rsidR="00B54964" w:rsidRDefault="00B54964" w:rsidP="00B54964">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Pr="00727238">
        <w:rPr>
          <w:rFonts w:ascii="Calibri" w:hAnsi="Calibri"/>
          <w:snapToGrid/>
          <w:color w:val="auto"/>
          <w:sz w:val="22"/>
          <w:szCs w:val="20"/>
          <w:lang w:val="fr-FR" w:eastAsia="fr-FR" w:bidi="ar-SA"/>
        </w:rPr>
        <w:t>e</w:t>
      </w:r>
      <w:r>
        <w:rPr>
          <w:rFonts w:ascii="Calibri" w:hAnsi="Calibri"/>
          <w:snapToGrid/>
          <w:color w:val="auto"/>
          <w:sz w:val="22"/>
          <w:szCs w:val="20"/>
          <w:lang w:val="fr-FR" w:eastAsia="fr-FR" w:bidi="ar-SA"/>
        </w:rPr>
        <w:t xml:space="preserve"> terme</w:t>
      </w:r>
      <w:r w:rsidRPr="00727238">
        <w:rPr>
          <w:rFonts w:ascii="Calibri" w:hAnsi="Calibri"/>
          <w:snapToGrid/>
          <w:color w:val="auto"/>
          <w:sz w:val="22"/>
          <w:szCs w:val="20"/>
          <w:lang w:val="fr-FR" w:eastAsia="fr-FR" w:bidi="ar-SA"/>
        </w:rPr>
        <w:t xml:space="preserve"> de transport convecti</w:t>
      </w:r>
      <w:r>
        <w:rPr>
          <w:rFonts w:ascii="Calibri" w:hAnsi="Calibri"/>
          <w:snapToGrid/>
          <w:color w:val="auto"/>
          <w:sz w:val="22"/>
          <w:szCs w:val="20"/>
          <w:lang w:val="fr-FR" w:eastAsia="fr-FR" w:bidi="ar-SA"/>
        </w:rPr>
        <w:t>f dans la</w:t>
      </w:r>
      <w:r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Pr>
          <w:rFonts w:ascii="Calibri" w:hAnsi="Calibri"/>
          <w:snapToGrid/>
          <w:color w:val="auto"/>
          <w:sz w:val="22"/>
          <w:szCs w:val="20"/>
          <w:lang w:val="fr-FR" w:eastAsia="fr-FR" w:bidi="ar-SA"/>
        </w:rPr>
        <w:t>,</w:t>
      </w:r>
      <w:r w:rsidRPr="00506CB5">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par exemple,</w:t>
      </w:r>
      <w:r>
        <w:rPr>
          <w:rFonts w:ascii="Calibri" w:hAnsi="Calibri"/>
          <w:snapToGrid/>
          <w:color w:val="auto"/>
          <w:sz w:val="22"/>
          <w:szCs w:val="20"/>
          <w:lang w:val="fr-FR" w:eastAsia="fr-FR" w:bidi="ar-SA"/>
        </w:rPr>
        <w:t xml:space="preserve"> est exprimé </w:t>
      </w:r>
      <w:r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5D9ABB80" w14:textId="77777777" w:rsidTr="00956887">
        <w:trPr>
          <w:trHeight w:val="635"/>
          <w:tblHeader/>
          <w:jc w:val="center"/>
        </w:trPr>
        <w:tc>
          <w:tcPr>
            <w:tcW w:w="8080" w:type="dxa"/>
            <w:vAlign w:val="center"/>
          </w:tcPr>
          <w:p w14:paraId="039FD14F" w14:textId="77777777" w:rsidR="00B54964" w:rsidRPr="00D51381" w:rsidRDefault="004D7128"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252D802B"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17FB17"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Les termes convectifs discrétisés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97DB284" w14:textId="77777777" w:rsidTr="00956887">
        <w:trPr>
          <w:trHeight w:val="635"/>
          <w:tblHeader/>
          <w:jc w:val="center"/>
        </w:trPr>
        <w:tc>
          <w:tcPr>
            <w:tcW w:w="7938" w:type="dxa"/>
            <w:vAlign w:val="center"/>
          </w:tcPr>
          <w:p w14:paraId="77084FCF" w14:textId="77777777" w:rsidR="00B54964" w:rsidRPr="008E09D9" w:rsidRDefault="004D7128" w:rsidP="00956887">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14EAA9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6362E0C"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5A98DF03" w14:textId="77777777" w:rsidTr="00956887">
        <w:trPr>
          <w:trHeight w:val="635"/>
          <w:tblHeader/>
          <w:jc w:val="center"/>
        </w:trPr>
        <w:tc>
          <w:tcPr>
            <w:tcW w:w="7938" w:type="dxa"/>
            <w:vAlign w:val="center"/>
          </w:tcPr>
          <w:p w14:paraId="57914FC2" w14:textId="77777777" w:rsidR="00B54964" w:rsidRDefault="004D7128"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7CADB7AA" w14:textId="77777777" w:rsidR="00B54964" w:rsidRPr="008E09D9" w:rsidRDefault="004D7128"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F6BEE11"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5B051F4" w14:textId="77777777" w:rsidR="00B54964" w:rsidRDefault="00B54964" w:rsidP="00B54964">
      <w:pPr>
        <w:spacing w:before="120" w:after="120" w:line="360" w:lineRule="auto"/>
      </w:pPr>
      <w:r>
        <w:t xml:space="preserve">Le terme de conduction thermique est plus simple à traiter. Son intégration donne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34730BA" w14:textId="77777777" w:rsidTr="00956887">
        <w:trPr>
          <w:trHeight w:val="635"/>
          <w:tblHeader/>
          <w:jc w:val="center"/>
        </w:trPr>
        <w:tc>
          <w:tcPr>
            <w:tcW w:w="7938" w:type="dxa"/>
            <w:vAlign w:val="center"/>
          </w:tcPr>
          <w:p w14:paraId="4844CBA4" w14:textId="77777777" w:rsidR="00B54964" w:rsidRPr="008E09D9" w:rsidRDefault="004D7128" w:rsidP="00956887">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12452FCB"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2508F7" w14:textId="77777777" w:rsidR="00B54964" w:rsidRDefault="00B54964" w:rsidP="00B54964">
      <w:pPr>
        <w:spacing w:before="120" w:after="120" w:line="360" w:lineRule="auto"/>
      </w:pPr>
      <w:r>
        <w:t>Après la discrétisation par la méthode des volumes finis, il faut injecter l’approximation polynomiale de la température suivant l’épaisseur du film. Ainsi, la température est remplacée 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t>, ce qui mène à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F5DD4DD" w14:textId="77777777" w:rsidTr="00956887">
        <w:trPr>
          <w:trHeight w:val="635"/>
          <w:tblHeader/>
          <w:jc w:val="center"/>
        </w:trPr>
        <w:tc>
          <w:tcPr>
            <w:tcW w:w="7938" w:type="dxa"/>
            <w:vAlign w:val="center"/>
          </w:tcPr>
          <w:p w14:paraId="70D5CAD0" w14:textId="77777777" w:rsidR="00B54964" w:rsidRPr="00436345" w:rsidRDefault="004D7128" w:rsidP="00956887">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54D291A9" w14:textId="77777777" w:rsidR="00B54964" w:rsidRDefault="00B54964" w:rsidP="00956887">
            <w:pPr>
              <w:spacing w:line="360" w:lineRule="auto"/>
            </w:pPr>
            <w:r>
              <w:t>avec</w:t>
            </w:r>
          </w:p>
          <w:p w14:paraId="2D2AE33A" w14:textId="77777777" w:rsidR="00B54964" w:rsidRPr="00C60FE0" w:rsidRDefault="00B54964" w:rsidP="00956887">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615BF1F3"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6" w:name="_Ref535418455"/>
            <w:r w:rsidRPr="00134F70">
              <w:rPr>
                <w:rFonts w:ascii="Times New Roman" w:eastAsia="Times New Roman" w:hAnsi="Times New Roman"/>
                <w:b/>
                <w:iCs w:val="0"/>
                <w:color w:val="auto"/>
                <w:sz w:val="22"/>
                <w:szCs w:val="22"/>
                <w:lang w:eastAsia="fr-FR"/>
              </w:rPr>
              <w:t xml:space="preserve"> </w:t>
            </w:r>
            <w:bookmarkEnd w:id="476"/>
          </w:p>
        </w:tc>
      </w:tr>
    </w:tbl>
    <w:p w14:paraId="6DBBF71A" w14:textId="3F842A11" w:rsidR="00B54964" w:rsidRDefault="00B54964" w:rsidP="00B54964">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w:t>
      </w:r>
      <m:oMath>
        <m:r>
          <w:rPr>
            <w:rFonts w:ascii="Cambria Math" w:hAnsi="Cambria Math"/>
          </w:rPr>
          <m:t xml:space="preserve"> j∈[0,N]</m:t>
        </m:r>
      </m:oMath>
      <w:r>
        <w:t xml:space="preserve">. Ces coefficients sont déduits par la méthode de collocation. On impose donc que l’équation </w:t>
      </w:r>
      <w:r w:rsidRPr="00FB5D23">
        <w:rPr>
          <w:b/>
        </w:rPr>
        <w:fldChar w:fldCharType="begin"/>
      </w:r>
      <w:r w:rsidRPr="00FB5D23">
        <w:rPr>
          <w:b/>
        </w:rPr>
        <w:instrText xml:space="preserve"> REF _Ref535418455 \r \h </w:instrText>
      </w:r>
      <w:r>
        <w:rPr>
          <w:b/>
        </w:rPr>
        <w:instrText xml:space="preserve"> \* MERGEFORMAT </w:instrText>
      </w:r>
      <w:r w:rsidRPr="00FB5D23">
        <w:rPr>
          <w:b/>
        </w:rPr>
      </w:r>
      <w:r w:rsidRPr="00FB5D23">
        <w:rPr>
          <w:b/>
        </w:rPr>
        <w:fldChar w:fldCharType="separate"/>
      </w:r>
      <w:r w:rsidR="00381B95">
        <w:rPr>
          <w:b/>
        </w:rPr>
        <w:t>Eq.2-59</w:t>
      </w:r>
      <w:r w:rsidRPr="00FB5D23">
        <w:rPr>
          <w:b/>
        </w:rPr>
        <w:fldChar w:fldCharType="end"/>
      </w:r>
      <w:r>
        <w:t xml:space="preserve"> soit aux </w:t>
      </w:r>
      <m:oMath>
        <m:r>
          <w:rPr>
            <w:rFonts w:ascii="Cambria Math" w:hAnsi="Cambria Math"/>
          </w:rPr>
          <m:t>N+1</m:t>
        </m:r>
      </m:oMath>
      <w:r>
        <w:t xml:space="preserve"> points distincts suivant l’épaisseur du film. La précision de l’approximation dépend du choix du nombre de ces points. La meilleure approximation est obtenue en choisissant comme points de collocation</w:t>
      </w:r>
      <w:r w:rsidR="00DB41AE">
        <w:t>, 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 xml:space="preserve">d’ordre </w:t>
      </w:r>
      <w:r>
        <w:lastRenderedPageBreak/>
        <w:t>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aussi appelées points de Lobatto. </w:t>
      </w:r>
      <w:r>
        <w:rPr>
          <w:rStyle w:val="Appelnotedebasdep"/>
        </w:rPr>
        <w:footnoteReference w:id="4"/>
      </w:r>
      <w:r w:rsidRPr="00AC3448">
        <w:t xml:space="preserve"> </w:t>
      </w:r>
      <w:r>
        <w:t>La résolution de l’équation de l’énergie (</w:t>
      </w:r>
      <w:r w:rsidRPr="002C4D7E">
        <w:rPr>
          <w:b/>
        </w:rPr>
        <w:t>Eq.2-59</w:t>
      </w:r>
      <w:r>
        <w:t xml:space="preserve">) </w:t>
      </w:r>
      <w:r w:rsidRPr="004D208A">
        <w:t xml:space="preserve">est appliquée </w:t>
      </w:r>
      <w:r>
        <w:t>à</w:t>
      </w:r>
      <w:r w:rsidRPr="004D208A">
        <w:t xml:space="preserve"> chaque point</w:t>
      </w:r>
      <w:r>
        <w:t xml:space="preserve"> intérieur</w:t>
      </w:r>
      <w:r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Ce</w:t>
      </w:r>
      <w:r>
        <w:t>ci</w:t>
      </w:r>
      <w:r w:rsidRPr="004D208A">
        <w:t xml:space="preserve"> conduit </w:t>
      </w:r>
      <w:r w:rsidRPr="001C390D">
        <w:t>à</w:t>
      </w:r>
      <w:r w:rsidRPr="004D208A">
        <w:t xml:space="preserve"> N-1 équations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Pr="004D208A">
        <w:t>. Les conditions</w:t>
      </w:r>
      <w:r>
        <w:t xml:space="preserve"> aux</w:t>
      </w:r>
      <w:r w:rsidRPr="004D208A">
        <w:t xml:space="preserve"> limit</w:t>
      </w:r>
      <w:r>
        <w:t>es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condui</w:t>
      </w:r>
      <w:r>
        <w:t>sen</w:t>
      </w:r>
      <w:r w:rsidRPr="004D208A">
        <w:t xml:space="preserve">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rsidRPr="00AC3448">
        <w:t xml:space="preserve"> </w:t>
      </w:r>
    </w:p>
    <w:p w14:paraId="5F0391F6" w14:textId="77777777" w:rsidR="00B54964" w:rsidRDefault="00B54964" w:rsidP="00B54964">
      <w:pPr>
        <w:pStyle w:val="Titre4"/>
        <w:ind w:left="709"/>
      </w:pPr>
      <w:bookmarkStart w:id="478" w:name="_Ref535860528"/>
      <w:r w:rsidRPr="003519E6">
        <w:t>Algorithme</w:t>
      </w:r>
      <w:r>
        <w:t xml:space="preserve"> de résolution des équations couplées.</w:t>
      </w:r>
      <w:bookmarkEnd w:id="478"/>
    </w:p>
    <w:p w14:paraId="27036B67" w14:textId="77777777" w:rsidR="00B54964" w:rsidRDefault="00B54964" w:rsidP="00B54964"/>
    <w:p w14:paraId="493C0A83" w14:textId="2B82DEEC" w:rsidR="00B54964" w:rsidRDefault="00B54964" w:rsidP="00B54964">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81B95" w:rsidRPr="00381B95">
        <w:rPr>
          <w:b/>
          <w:noProof/>
        </w:rPr>
        <w:t>Figure 2.3</w:t>
      </w:r>
      <w:r w:rsidR="00381B95" w:rsidRPr="00381B95">
        <w:rPr>
          <w:b/>
          <w:noProof/>
        </w:rPr>
        <w:noBreakHyphen/>
        <w:t>6</w:t>
      </w:r>
      <w:r w:rsidRPr="00102744">
        <w:rPr>
          <w:b/>
        </w:rPr>
        <w:fldChar w:fldCharType="end"/>
      </w:r>
      <w:r>
        <w:t xml:space="preserve">. Cet algorithme a 4 étapes successives : </w:t>
      </w:r>
    </w:p>
    <w:p w14:paraId="1F6C10FE" w14:textId="77777777" w:rsidR="00B54964" w:rsidRDefault="00B54964" w:rsidP="00B54964">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FD4AC1B" w14:textId="77777777" w:rsidR="00B54964" w:rsidRDefault="00B54964" w:rsidP="00B54964">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6CDB3463" w14:textId="77777777" w:rsidR="00B54964" w:rsidRDefault="00B54964" w:rsidP="00B54964">
      <w:pPr>
        <w:spacing w:line="360" w:lineRule="auto"/>
        <w:ind w:firstLine="708"/>
      </w:pPr>
      <w:r>
        <w:t>Etape 3 : Les composantes du champ de vitesse sont calculées à partir des résultats des champs de pression et de viscosité.</w:t>
      </w:r>
    </w:p>
    <w:p w14:paraId="3075BD17" w14:textId="77777777" w:rsidR="00B54964" w:rsidRDefault="00B54964" w:rsidP="00B54964">
      <w:pPr>
        <w:spacing w:line="360" w:lineRule="auto"/>
        <w:ind w:firstLine="708"/>
      </w:pPr>
      <w:r>
        <w:t>Etape 4 : L’équation de l’énergie 3D est résolue à partir du champ de vitesse.</w:t>
      </w:r>
    </w:p>
    <w:p w14:paraId="2FE3F066" w14:textId="77777777" w:rsidR="00B54964" w:rsidRDefault="00B54964" w:rsidP="00B54964">
      <w:pPr>
        <w:spacing w:line="360" w:lineRule="auto"/>
      </w:pPr>
      <w:r>
        <w:t xml:space="preserve">Tant que les champs de pression et température ne sont pas stabilisés, ces 4 étapes se répètent avec une mise à jour du fluide à l’issue de chaque itération. A la fin de la résolution, les champs de température et pression sont obtenus, ainsi que le flux thermique aux parois. Ces flux servent de conditions aux limites au modèle thermique des solides.  </w:t>
      </w:r>
    </w:p>
    <w:p w14:paraId="568A591D" w14:textId="77777777" w:rsidR="00B54964" w:rsidRDefault="00B54964" w:rsidP="00B54964">
      <w:pPr>
        <w:spacing w:line="360" w:lineRule="auto"/>
      </w:pPr>
    </w:p>
    <w:p w14:paraId="14898222" w14:textId="77777777" w:rsidR="00B54964" w:rsidRDefault="00B54964" w:rsidP="00B54964">
      <w:pPr>
        <w:keepNext/>
        <w:spacing w:line="360" w:lineRule="auto"/>
        <w:jc w:val="center"/>
      </w:pPr>
      <w:r>
        <w:rPr>
          <w:noProof/>
          <w:lang w:eastAsia="zh-CN"/>
        </w:rPr>
        <w:lastRenderedPageBreak/>
        <w:drawing>
          <wp:inline distT="0" distB="0" distL="0" distR="0" wp14:anchorId="510DE234" wp14:editId="1CABC2A1">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7A520899" w14:textId="15516F52" w:rsidR="00B54964" w:rsidRDefault="00B54964" w:rsidP="00B54964">
      <w:pPr>
        <w:pStyle w:val="Lgende"/>
        <w:spacing w:line="360" w:lineRule="auto"/>
        <w:jc w:val="center"/>
        <w:rPr>
          <w:i w:val="0"/>
          <w:noProof/>
          <w:sz w:val="22"/>
        </w:rPr>
      </w:pPr>
      <w:bookmarkStart w:id="479" w:name="_Ref525914764"/>
      <w:bookmarkStart w:id="480" w:name="_Toc536112197"/>
      <w:bookmarkStart w:id="481" w:name="_Toc536800498"/>
      <w:bookmarkStart w:id="482" w:name="_Toc3323522"/>
      <w:r w:rsidRPr="005841B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81B95">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81B95">
        <w:rPr>
          <w:i w:val="0"/>
          <w:noProof/>
          <w:sz w:val="22"/>
        </w:rPr>
        <w:t>6</w:t>
      </w:r>
      <w:r>
        <w:rPr>
          <w:i w:val="0"/>
          <w:noProof/>
          <w:sz w:val="22"/>
        </w:rPr>
        <w:fldChar w:fldCharType="end"/>
      </w:r>
      <w:bookmarkEnd w:id="479"/>
      <w:r>
        <w:rPr>
          <w:i w:val="0"/>
          <w:noProof/>
          <w:sz w:val="22"/>
        </w:rPr>
        <w:t> : algorithme du calcul THD</w:t>
      </w:r>
      <w:bookmarkEnd w:id="480"/>
      <w:bookmarkEnd w:id="481"/>
      <w:bookmarkEnd w:id="482"/>
    </w:p>
    <w:p w14:paraId="3820C2E7" w14:textId="77777777" w:rsidR="00B54964" w:rsidRDefault="00B54964" w:rsidP="00B54964">
      <w:pPr>
        <w:rPr>
          <w:lang w:eastAsia="zh-CN"/>
        </w:rPr>
      </w:pPr>
    </w:p>
    <w:p w14:paraId="5BE1F25B" w14:textId="77777777" w:rsidR="00B54964" w:rsidRPr="00837727" w:rsidRDefault="00B54964" w:rsidP="00B54964">
      <w:pPr>
        <w:rPr>
          <w:lang w:eastAsia="zh-CN"/>
        </w:rPr>
      </w:pPr>
    </w:p>
    <w:p w14:paraId="061B701E" w14:textId="77777777" w:rsidR="00B54964" w:rsidRPr="006957CA" w:rsidRDefault="00B54964" w:rsidP="00B54964">
      <w:pPr>
        <w:pStyle w:val="Titre2"/>
      </w:pPr>
      <w:bookmarkStart w:id="483" w:name="_Ref536005250"/>
      <w:bookmarkStart w:id="484" w:name="_Toc536800392"/>
      <w:bookmarkStart w:id="485" w:name="_Toc3323416"/>
      <w:r>
        <w:t>Etude de cas d’un patin incliné 1D</w:t>
      </w:r>
      <w:bookmarkEnd w:id="483"/>
      <w:bookmarkEnd w:id="484"/>
      <w:bookmarkEnd w:id="485"/>
      <w:r w:rsidRPr="006957CA">
        <w:t xml:space="preserve"> </w:t>
      </w:r>
    </w:p>
    <w:p w14:paraId="65A8E751" w14:textId="6AAB87D8" w:rsidR="00B54964" w:rsidRDefault="00B54964" w:rsidP="00B54964">
      <w:pPr>
        <w:spacing w:before="240" w:after="240" w:line="360" w:lineRule="auto"/>
        <w:ind w:firstLine="709"/>
      </w:pPr>
      <w:r>
        <w:t xml:space="preserve">Dans cette section, une étude basée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381B95">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381B95">
        <w:rPr>
          <w:b/>
        </w:rPr>
        <w:t>[40]</w:t>
      </w:r>
      <w:r w:rsidRPr="003A3A1A">
        <w:rPr>
          <w:b/>
        </w:rPr>
        <w:fldChar w:fldCharType="end"/>
      </w:r>
      <w:r>
        <w:t xml:space="preserve"> est présentée. </w:t>
      </w:r>
      <w:r w:rsidR="00DB41AE">
        <w:t>Cette étude permet de valider l’algorithme de</w:t>
      </w:r>
      <w:r>
        <w:t xml:space="preserve"> calcul THD présenté précédemment, ainsi que de </w:t>
      </w:r>
      <w:r w:rsidRPr="00566DD1">
        <w:t>compar</w:t>
      </w:r>
      <w:r>
        <w:t>er</w:t>
      </w:r>
      <w:r w:rsidRPr="00566DD1">
        <w:t xml:space="preserve"> la méthode de discrétisation </w:t>
      </w:r>
      <w:r>
        <w:t>classique</w:t>
      </w:r>
      <w:r w:rsidRPr="00566DD1">
        <w:t xml:space="preserve"> (</w:t>
      </w:r>
      <w:r>
        <w:t>Natura</w:t>
      </w:r>
      <w:r w:rsidR="00DB41AE">
        <w:t>l Discretiz</w:t>
      </w:r>
      <w:r>
        <w:t>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1BBF0604" w14:textId="71EFFE8A" w:rsidR="00B54964" w:rsidRPr="00EA140C" w:rsidRDefault="00B54964" w:rsidP="00B54964">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381B95" w:rsidRPr="00381B95">
        <w:rPr>
          <w:b/>
          <w:iCs/>
        </w:rPr>
        <w:t>Figure 2.4</w:t>
      </w:r>
      <w:r w:rsidR="00381B95" w:rsidRPr="00381B95">
        <w:rPr>
          <w:b/>
          <w:iCs/>
        </w:rPr>
        <w:noBreakHyphen/>
        <w:t>1</w:t>
      </w:r>
      <w:r w:rsidRPr="00D82632">
        <w:rPr>
          <w:b/>
        </w:rPr>
        <w:fldChar w:fldCharType="end"/>
      </w:r>
      <w:r w:rsidRPr="002111EA">
        <w:t>.</w:t>
      </w:r>
      <w:r>
        <w:rPr>
          <w:b/>
        </w:rPr>
        <w:t xml:space="preserve"> </w:t>
      </w:r>
      <w:r w:rsidRPr="002111EA">
        <w:t>Il</w:t>
      </w:r>
      <w:r w:rsidR="00DB41AE">
        <w:t xml:space="preserve"> a une longueur</w:t>
      </w:r>
      <w:r>
        <w:t xml:space="preserv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00604A55"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rsidR="00DB41AE">
        <w:t>tandis que la paroi inférieure possède</w:t>
      </w:r>
      <w:r w:rsidRPr="00683D9C">
        <w:t xml:space="preserve"> une vitesse constante</w:t>
      </w:r>
      <m:oMath>
        <m:r>
          <w:rPr>
            <w:rFonts w:ascii="Cambria Math" w:hAnsi="Cambria Math"/>
          </w:rPr>
          <m:t xml:space="preserve"> U= 31.946 m/s</m:t>
        </m:r>
      </m:oMath>
      <w:r w:rsidRPr="00683D9C">
        <w:t>.</w:t>
      </w:r>
      <w:r>
        <w:t xml:space="preserve"> La 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3C1456D" w14:textId="77777777" w:rsidTr="00956887">
        <w:trPr>
          <w:trHeight w:val="635"/>
          <w:tblHeader/>
          <w:jc w:val="center"/>
        </w:trPr>
        <w:tc>
          <w:tcPr>
            <w:tcW w:w="7938" w:type="dxa"/>
            <w:vAlign w:val="center"/>
          </w:tcPr>
          <w:p w14:paraId="0A567709" w14:textId="77777777" w:rsidR="00B54964" w:rsidRPr="008E09D9" w:rsidRDefault="00B54964" w:rsidP="00956887">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322154D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89147B4" w14:textId="77777777" w:rsidR="00B54964" w:rsidRDefault="00B54964" w:rsidP="00B54964">
      <w:pPr>
        <w:keepNext/>
        <w:spacing w:before="240"/>
        <w:jc w:val="center"/>
      </w:pPr>
      <w:r w:rsidRPr="00D82632">
        <w:rPr>
          <w:noProof/>
          <w:lang w:eastAsia="zh-CN"/>
        </w:rPr>
        <w:lastRenderedPageBreak/>
        <w:drawing>
          <wp:inline distT="0" distB="0" distL="0" distR="0" wp14:anchorId="045656E2" wp14:editId="7F4FDF02">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2878ADD1" w14:textId="4A05D9F1" w:rsidR="00B54964" w:rsidRPr="00D82632"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86" w:name="_Ref535859015"/>
      <w:bookmarkStart w:id="487" w:name="_Toc536112198"/>
      <w:bookmarkStart w:id="488" w:name="_Toc536800499"/>
      <w:bookmarkStart w:id="489" w:name="_Toc3323523"/>
      <w:r w:rsidRPr="00D8263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486"/>
      <w:r>
        <w:rPr>
          <w:rFonts w:ascii="Calibri" w:eastAsia="Times New Roman" w:hAnsi="Calibri" w:cs="Times New Roman"/>
          <w:i w:val="0"/>
          <w:iCs w:val="0"/>
          <w:color w:val="auto"/>
          <w:sz w:val="22"/>
          <w:szCs w:val="20"/>
          <w:lang w:eastAsia="fr-FR"/>
        </w:rPr>
        <w:t> : Le patin incliné 1D</w:t>
      </w:r>
      <w:bookmarkEnd w:id="487"/>
      <w:bookmarkEnd w:id="488"/>
      <w:bookmarkEnd w:id="489"/>
    </w:p>
    <w:p w14:paraId="38B0F435" w14:textId="106867AE" w:rsidR="00B54964" w:rsidRDefault="00B54964" w:rsidP="00B54964">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381B95">
        <w:rPr>
          <w:b/>
        </w:rPr>
        <w:t>[39]</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utilisés par la NDM tandis que </w:t>
      </w:r>
      <w:r w:rsidRPr="00B117CF">
        <w:t>10 points Lobatto</w:t>
      </w:r>
      <w:r>
        <w:t xml:space="preserve"> sont utilisés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sidR="00381B95">
        <w:rPr>
          <w:b/>
        </w:rPr>
        <w:t>2.3.5.3</w:t>
      </w:r>
      <w:r w:rsidRPr="00050ECF">
        <w:rPr>
          <w:b/>
        </w:rPr>
        <w:fldChar w:fldCharType="end"/>
      </w:r>
      <w:r w:rsidRPr="00050ECF">
        <w:t>.</w:t>
      </w:r>
      <w:r>
        <w:t xml:space="preserve"> </w:t>
      </w:r>
    </w:p>
    <w:p w14:paraId="77956174" w14:textId="77777777" w:rsidR="00B54964" w:rsidRDefault="00B54964" w:rsidP="00B54964">
      <w:pPr>
        <w:keepNext/>
        <w:spacing w:before="240" w:line="360" w:lineRule="auto"/>
        <w:jc w:val="center"/>
      </w:pPr>
      <w:r>
        <w:rPr>
          <w:noProof/>
          <w:lang w:eastAsia="zh-CN"/>
        </w:rPr>
        <w:drawing>
          <wp:inline distT="0" distB="0" distL="0" distR="0" wp14:anchorId="362B57CC" wp14:editId="37D4018E">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38C894EE" w14:textId="51523717" w:rsidR="00B54964" w:rsidRPr="0045673F" w:rsidRDefault="00B54964" w:rsidP="00B54964">
      <w:pPr>
        <w:pStyle w:val="Lgende"/>
        <w:jc w:val="center"/>
        <w:rPr>
          <w:rFonts w:ascii="Calibri" w:eastAsia="Times New Roman" w:hAnsi="Calibri" w:cs="Times New Roman"/>
          <w:i w:val="0"/>
          <w:iCs w:val="0"/>
          <w:color w:val="auto"/>
          <w:sz w:val="22"/>
          <w:szCs w:val="20"/>
          <w:lang w:eastAsia="fr-FR"/>
        </w:rPr>
      </w:pPr>
      <w:bookmarkStart w:id="490" w:name="_Ref535915060"/>
      <w:bookmarkStart w:id="491" w:name="_Toc536112199"/>
      <w:bookmarkStart w:id="492" w:name="_Toc536800500"/>
      <w:bookmarkStart w:id="493" w:name="_Toc3323524"/>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490"/>
      <w:r>
        <w:rPr>
          <w:rFonts w:ascii="Calibri" w:eastAsia="Times New Roman" w:hAnsi="Calibri" w:cs="Times New Roman"/>
          <w:i w:val="0"/>
          <w:iCs w:val="0"/>
          <w:color w:val="auto"/>
          <w:sz w:val="22"/>
          <w:szCs w:val="20"/>
          <w:lang w:eastAsia="fr-FR"/>
        </w:rPr>
        <w:t> : Résultats du champ de pression du patin incliné 1D</w:t>
      </w:r>
      <w:bookmarkEnd w:id="491"/>
      <w:bookmarkEnd w:id="492"/>
      <w:bookmarkEnd w:id="493"/>
    </w:p>
    <w:p w14:paraId="0206369F" w14:textId="77777777" w:rsidR="00B54964" w:rsidRDefault="00B54964" w:rsidP="00B54964">
      <w:pPr>
        <w:keepNext/>
        <w:spacing w:before="240" w:line="360" w:lineRule="auto"/>
        <w:jc w:val="center"/>
      </w:pPr>
      <w:r w:rsidRPr="0045673F">
        <w:rPr>
          <w:noProof/>
          <w:lang w:eastAsia="zh-CN"/>
        </w:rPr>
        <w:lastRenderedPageBreak/>
        <w:drawing>
          <wp:inline distT="0" distB="0" distL="0" distR="0" wp14:anchorId="5B4C7342" wp14:editId="1EEEA08B">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436A222A" w14:textId="0CE7911D" w:rsidR="00B54964" w:rsidRPr="00003586" w:rsidRDefault="00B54964" w:rsidP="00B54964">
      <w:pPr>
        <w:pStyle w:val="Lgende"/>
        <w:jc w:val="center"/>
        <w:rPr>
          <w:rFonts w:ascii="Calibri" w:eastAsia="Times New Roman" w:hAnsi="Calibri" w:cs="Times New Roman"/>
          <w:i w:val="0"/>
          <w:iCs w:val="0"/>
          <w:color w:val="auto"/>
          <w:sz w:val="22"/>
          <w:szCs w:val="20"/>
          <w:lang w:eastAsia="fr-FR"/>
        </w:rPr>
      </w:pPr>
      <w:bookmarkStart w:id="494" w:name="_Ref535915082"/>
      <w:bookmarkStart w:id="495" w:name="_Toc536112200"/>
      <w:bookmarkStart w:id="496" w:name="_Toc536800501"/>
      <w:bookmarkStart w:id="497" w:name="_Toc3323525"/>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494"/>
      <w:r>
        <w:rPr>
          <w:rFonts w:ascii="Calibri" w:eastAsia="Times New Roman" w:hAnsi="Calibri" w:cs="Times New Roman"/>
          <w:i w:val="0"/>
          <w:iCs w:val="0"/>
          <w:color w:val="auto"/>
          <w:sz w:val="22"/>
          <w:szCs w:val="20"/>
          <w:lang w:eastAsia="fr-FR"/>
        </w:rPr>
        <w:t> : Résultats du champ de température à la sortie du patin incliné 1D</w:t>
      </w:r>
      <w:bookmarkEnd w:id="495"/>
      <w:bookmarkEnd w:id="496"/>
      <w:bookmarkEnd w:id="497"/>
    </w:p>
    <w:p w14:paraId="59AD8C23" w14:textId="1057E049" w:rsidR="00B54964" w:rsidRDefault="00B54964" w:rsidP="00B54964">
      <w:pPr>
        <w:spacing w:before="240" w:after="240" w:line="360" w:lineRule="auto"/>
        <w:ind w:firstLine="709"/>
      </w:pPr>
      <w:r>
        <w:t xml:space="preserve">La </w:t>
      </w:r>
      <w:r w:rsidRPr="0045673F">
        <w:rPr>
          <w:b/>
        </w:rPr>
        <w:fldChar w:fldCharType="begin"/>
      </w:r>
      <w:r w:rsidRPr="0045673F">
        <w:rPr>
          <w:b/>
        </w:rPr>
        <w:instrText xml:space="preserve"> REF _Ref535915060 \h  \* MERGEFORMAT </w:instrText>
      </w:r>
      <w:r w:rsidRPr="0045673F">
        <w:rPr>
          <w:b/>
        </w:rPr>
      </w:r>
      <w:r w:rsidRPr="0045673F">
        <w:rPr>
          <w:b/>
        </w:rPr>
        <w:fldChar w:fldCharType="separate"/>
      </w:r>
      <w:r w:rsidR="00381B95" w:rsidRPr="00381B95">
        <w:rPr>
          <w:b/>
          <w:iCs/>
        </w:rPr>
        <w:t xml:space="preserve">Figure </w:t>
      </w:r>
      <w:r w:rsidR="00381B95" w:rsidRPr="00381B95">
        <w:rPr>
          <w:b/>
          <w:iCs/>
          <w:noProof/>
        </w:rPr>
        <w:t>2.4</w:t>
      </w:r>
      <w:r w:rsidR="00381B95" w:rsidRPr="00381B95">
        <w:rPr>
          <w:b/>
          <w:iCs/>
          <w:noProof/>
        </w:rPr>
        <w:noBreakHyphen/>
        <w:t>2</w:t>
      </w:r>
      <w:r w:rsidRPr="0045673F">
        <w:rPr>
          <w:b/>
        </w:rPr>
        <w:fldChar w:fldCharType="end"/>
      </w:r>
      <w:r w:rsidRPr="0045673F">
        <w:rPr>
          <w:b/>
        </w:rPr>
        <w:t xml:space="preserve"> </w:t>
      </w:r>
      <w:r>
        <w:t xml:space="preserve">illustre la </w:t>
      </w:r>
      <w:r w:rsidRPr="00837727">
        <w:t>compar</w:t>
      </w:r>
      <w:r>
        <w:t>aison du champ de pression 1D</w:t>
      </w:r>
      <w:r w:rsidRPr="00837727">
        <w:t xml:space="preserve"> obtenu avec l</w:t>
      </w:r>
      <w:r>
        <w:t>a</w:t>
      </w:r>
      <w:r w:rsidRPr="00837727">
        <w:t xml:space="preserve"> LPCM,</w:t>
      </w:r>
      <w:r>
        <w:t xml:space="preserve"> la NDM et celle donnée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381B95">
        <w:rPr>
          <w:b/>
        </w:rPr>
        <w:t>[39]</w:t>
      </w:r>
      <w:r w:rsidRPr="003A3A1A">
        <w:rPr>
          <w:b/>
        </w:rPr>
        <w:fldChar w:fldCharType="end"/>
      </w:r>
      <w:r w:rsidRPr="00837727">
        <w:t xml:space="preserve">. La </w:t>
      </w:r>
      <w:r w:rsidRPr="0045673F">
        <w:rPr>
          <w:b/>
        </w:rPr>
        <w:fldChar w:fldCharType="begin"/>
      </w:r>
      <w:r w:rsidRPr="0045673F">
        <w:rPr>
          <w:b/>
        </w:rPr>
        <w:instrText xml:space="preserve"> REF _Ref535915082 \h  \* MERGEFORMAT </w:instrText>
      </w:r>
      <w:r w:rsidRPr="0045673F">
        <w:rPr>
          <w:b/>
        </w:rPr>
      </w:r>
      <w:r w:rsidRPr="0045673F">
        <w:rPr>
          <w:b/>
        </w:rPr>
        <w:fldChar w:fldCharType="separate"/>
      </w:r>
      <w:r w:rsidR="00381B95" w:rsidRPr="00381B95">
        <w:rPr>
          <w:b/>
          <w:iCs/>
        </w:rPr>
        <w:t>Figure 2.4</w:t>
      </w:r>
      <w:r w:rsidR="00381B95" w:rsidRPr="00381B95">
        <w:rPr>
          <w:b/>
          <w:iCs/>
        </w:rPr>
        <w:noBreakHyphen/>
        <w:t>3</w:t>
      </w:r>
      <w:r w:rsidRPr="0045673F">
        <w:rPr>
          <w:b/>
        </w:rPr>
        <w:fldChar w:fldCharType="end"/>
      </w:r>
      <w:r>
        <w:t xml:space="preserve"> </w:t>
      </w:r>
      <w:r w:rsidRPr="00837727">
        <w:t>présente la variation d</w:t>
      </w:r>
      <w:r>
        <w:t>u champ</w:t>
      </w:r>
      <w:r w:rsidRPr="00837727">
        <w:t xml:space="preserve"> de température</w:t>
      </w:r>
      <w:r>
        <w:t xml:space="preserve"> à la</w:t>
      </w:r>
      <w:r w:rsidRPr="00837727">
        <w:t xml:space="preserve"> sortie</w:t>
      </w:r>
      <w:r>
        <w:t xml:space="preserve"> du patin selon</w:t>
      </w:r>
      <w:r w:rsidRPr="00837727">
        <w:t xml:space="preserve"> l'épaisseur du film. Les </w:t>
      </w:r>
      <w:r>
        <w:t xml:space="preserve">résultats numériques obtenus </w:t>
      </w:r>
      <w:r w:rsidRPr="00837727">
        <w:t xml:space="preserve">sont en accord avec la </w:t>
      </w:r>
      <w:r>
        <w:t>référence, ce qui permet de valider l’algorithme du calcul THD.</w:t>
      </w:r>
    </w:p>
    <w:p w14:paraId="71E5F440" w14:textId="77777777" w:rsidR="00B54964" w:rsidRDefault="00B54964" w:rsidP="00B54964">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réalisés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98714D" w14:textId="77777777" w:rsidTr="00956887">
        <w:trPr>
          <w:trHeight w:val="635"/>
          <w:tblHeader/>
          <w:jc w:val="center"/>
        </w:trPr>
        <w:tc>
          <w:tcPr>
            <w:tcW w:w="7938" w:type="dxa"/>
            <w:vAlign w:val="center"/>
          </w:tcPr>
          <w:p w14:paraId="1DD83DC7" w14:textId="77777777" w:rsidR="00B54964" w:rsidRPr="008E09D9" w:rsidRDefault="004D7128" w:rsidP="00956887">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0BC6BE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3F8EF0" w14:textId="77777777" w:rsidR="00B54964" w:rsidRDefault="00B54964" w:rsidP="00B54964">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5A5B393E" w14:textId="676F48CF" w:rsidR="00B54964" w:rsidRDefault="00B54964" w:rsidP="00B54964">
      <w:pPr>
        <w:spacing w:before="240" w:after="240" w:line="360" w:lineRule="auto"/>
      </w:pPr>
      <w:r>
        <w:tab/>
      </w:r>
      <w:r w:rsidRPr="00003586">
        <w:t xml:space="preserve">La </w:t>
      </w:r>
      <w:r w:rsidRPr="00F54967">
        <w:rPr>
          <w:b/>
        </w:rPr>
        <w:fldChar w:fldCharType="begin"/>
      </w:r>
      <w:r w:rsidRPr="00F54967">
        <w:rPr>
          <w:b/>
        </w:rPr>
        <w:instrText xml:space="preserve"> REF _Ref535917419 \h  \* MERGEFORMAT </w:instrText>
      </w:r>
      <w:r w:rsidRPr="00F54967">
        <w:rPr>
          <w:b/>
        </w:rPr>
      </w:r>
      <w:r w:rsidRPr="00F54967">
        <w:rPr>
          <w:b/>
        </w:rPr>
        <w:fldChar w:fldCharType="separate"/>
      </w:r>
      <w:r w:rsidR="00381B95" w:rsidRPr="00381B95">
        <w:rPr>
          <w:b/>
          <w:iCs/>
        </w:rPr>
        <w:t>Figure 2.4</w:t>
      </w:r>
      <w:r w:rsidR="00381B95" w:rsidRPr="00381B95">
        <w:rPr>
          <w:b/>
          <w:iCs/>
        </w:rPr>
        <w:noBreakHyphen/>
        <w:t>4</w:t>
      </w:r>
      <w:r w:rsidRPr="00F54967">
        <w:rPr>
          <w:b/>
        </w:rPr>
        <w:fldChar w:fldCharType="end"/>
      </w:r>
      <w:r>
        <w:t xml:space="preserve"> </w:t>
      </w:r>
      <w:r w:rsidRPr="00003586">
        <w:t xml:space="preserve">montre qu'un nombre minimum de 40 </w:t>
      </w:r>
      <w:r>
        <w:t>volumes</w:t>
      </w:r>
      <w:r w:rsidRPr="00003586">
        <w:t xml:space="preserve"> dans la direction y es</w:t>
      </w:r>
      <w:r>
        <w:t>t nécessaire pour parvenir à la convergence du maillage avec la méthode NDM</w:t>
      </w:r>
      <w:r w:rsidRPr="00003586">
        <w:t>. Le te</w:t>
      </w:r>
      <w:r>
        <w:t>mps de calcul est représenté sur</w:t>
      </w:r>
      <w:r w:rsidRPr="00003586">
        <w:t xml:space="preserve"> la</w:t>
      </w:r>
      <w:r>
        <w:t xml:space="preserve"> </w:t>
      </w:r>
      <w:r w:rsidRPr="00F5391B">
        <w:rPr>
          <w:b/>
        </w:rPr>
        <w:fldChar w:fldCharType="begin"/>
      </w:r>
      <w:r w:rsidRPr="00F5391B">
        <w:rPr>
          <w:b/>
        </w:rPr>
        <w:instrText xml:space="preserve"> REF _Ref535917499 \h  \* MERGEFORMAT </w:instrText>
      </w:r>
      <w:r w:rsidRPr="00F5391B">
        <w:rPr>
          <w:b/>
        </w:rPr>
      </w:r>
      <w:r w:rsidRPr="00F5391B">
        <w:rPr>
          <w:b/>
        </w:rPr>
        <w:fldChar w:fldCharType="separate"/>
      </w:r>
      <w:r w:rsidR="00381B95" w:rsidRPr="00381B95">
        <w:rPr>
          <w:b/>
          <w:iCs/>
        </w:rPr>
        <w:t>Figure 2.4</w:t>
      </w:r>
      <w:r w:rsidR="00381B95" w:rsidRPr="00381B95">
        <w:rPr>
          <w:b/>
          <w:iCs/>
        </w:rPr>
        <w:noBreakHyphen/>
        <w:t>5</w:t>
      </w:r>
      <w:r w:rsidRPr="00F5391B">
        <w:rPr>
          <w:b/>
        </w:rPr>
        <w:fldChar w:fldCharType="end"/>
      </w:r>
      <w:r w:rsidRPr="00003586">
        <w:t xml:space="preserve">. </w:t>
      </w:r>
      <w:r>
        <w:t>Etant donné que l</w:t>
      </w:r>
      <w:r w:rsidRPr="00003586">
        <w:t xml:space="preserve">a solution obtenue par le NDM avec 120 </w:t>
      </w:r>
      <w:r>
        <w:t>volumes</w:t>
      </w:r>
      <w:r w:rsidRPr="00003586">
        <w:t xml:space="preserve"> est </w:t>
      </w:r>
      <w:r>
        <w:t xml:space="preserve">la plus précise, elle est </w:t>
      </w:r>
      <w:r w:rsidRPr="00003586">
        <w:t>cons</w:t>
      </w:r>
      <w:r>
        <w:t xml:space="preserve">idérée comme une référence pour les comparaisons avec les solutions obtenues par la LPCM. </w:t>
      </w:r>
    </w:p>
    <w:p w14:paraId="78AFF83B" w14:textId="77777777" w:rsidR="00B54964" w:rsidRDefault="00B54964" w:rsidP="00B54964">
      <w:pPr>
        <w:spacing w:before="240" w:after="240" w:line="360" w:lineRule="auto"/>
        <w:jc w:val="center"/>
      </w:pPr>
      <w:r>
        <w:rPr>
          <w:noProof/>
          <w:lang w:eastAsia="zh-CN"/>
        </w:rPr>
        <w:lastRenderedPageBreak/>
        <w:drawing>
          <wp:inline distT="0" distB="0" distL="0" distR="0" wp14:anchorId="4391A7BF" wp14:editId="45DD2D84">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11D2E12E" w14:textId="4FF7202D" w:rsidR="00B54964" w:rsidRPr="001753F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98" w:name="_Ref535917419"/>
      <w:bookmarkStart w:id="499" w:name="_Toc536112201"/>
      <w:bookmarkStart w:id="500" w:name="_Toc536800502"/>
      <w:bookmarkStart w:id="501" w:name="_Toc3323526"/>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498"/>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99"/>
      <w:r>
        <w:rPr>
          <w:rFonts w:ascii="Calibri" w:eastAsia="Times New Roman" w:hAnsi="Calibri" w:cs="Times New Roman"/>
          <w:i w:val="0"/>
          <w:iCs w:val="0"/>
          <w:color w:val="auto"/>
          <w:sz w:val="22"/>
          <w:szCs w:val="20"/>
          <w:lang w:eastAsia="fr-FR"/>
        </w:rPr>
        <w:t>successifs</w:t>
      </w:r>
      <w:bookmarkEnd w:id="500"/>
      <w:bookmarkEnd w:id="501"/>
    </w:p>
    <w:p w14:paraId="62154AFF" w14:textId="77777777" w:rsidR="00B54964" w:rsidRDefault="00B54964" w:rsidP="00B54964">
      <w:pPr>
        <w:keepNext/>
        <w:spacing w:before="240" w:line="360" w:lineRule="auto"/>
        <w:jc w:val="center"/>
      </w:pPr>
      <w:r>
        <w:rPr>
          <w:noProof/>
          <w:lang w:eastAsia="zh-CN"/>
        </w:rPr>
        <w:drawing>
          <wp:inline distT="0" distB="0" distL="0" distR="0" wp14:anchorId="512806B4" wp14:editId="07961ADC">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65EAF5B2" w14:textId="561A5BF0" w:rsidR="00B54964"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2" w:name="_Ref535917499"/>
      <w:bookmarkStart w:id="503" w:name="_Toc536112202"/>
      <w:bookmarkStart w:id="504" w:name="_Toc536800503"/>
      <w:bookmarkStart w:id="505" w:name="_Toc3323527"/>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502"/>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503"/>
      <w:bookmarkEnd w:id="504"/>
      <w:bookmarkEnd w:id="505"/>
    </w:p>
    <w:p w14:paraId="01E09E6F" w14:textId="30C06908" w:rsidR="00B54964" w:rsidRDefault="00B54964" w:rsidP="00B54964">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381B95" w:rsidRPr="00381B95">
        <w:rPr>
          <w:b/>
          <w:iCs/>
        </w:rPr>
        <w:t xml:space="preserve">Figure </w:t>
      </w:r>
      <w:r w:rsidR="00381B95" w:rsidRPr="00381B95">
        <w:rPr>
          <w:b/>
          <w:iCs/>
          <w:noProof/>
        </w:rPr>
        <w:t>2.4</w:t>
      </w:r>
      <w:r w:rsidR="00381B95" w:rsidRPr="00381B95">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381B95" w:rsidRPr="00381B95">
        <w:rPr>
          <w:b/>
          <w:iCs/>
        </w:rPr>
        <w:t xml:space="preserve">Figure </w:t>
      </w:r>
      <w:r w:rsidR="00381B95" w:rsidRPr="00381B95">
        <w:rPr>
          <w:b/>
          <w:iCs/>
          <w:noProof/>
        </w:rPr>
        <w:t>2.4</w:t>
      </w:r>
      <w:r w:rsidR="00381B95" w:rsidRPr="00381B95">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212AC9F7" w14:textId="77777777" w:rsidR="00B54964" w:rsidRDefault="00B54964" w:rsidP="00B54964">
      <w:pPr>
        <w:keepNext/>
        <w:spacing w:line="360" w:lineRule="auto"/>
        <w:jc w:val="center"/>
      </w:pPr>
      <w:r w:rsidRPr="002368E4">
        <w:rPr>
          <w:noProof/>
          <w:lang w:eastAsia="zh-CN"/>
        </w:rPr>
        <w:lastRenderedPageBreak/>
        <w:drawing>
          <wp:inline distT="0" distB="0" distL="0" distR="0" wp14:anchorId="249119E1" wp14:editId="6D9A89CD">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0192C0B5" w14:textId="5145683D" w:rsidR="00B54964" w:rsidRPr="00CE21C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6" w:name="_Ref536543969"/>
      <w:bookmarkStart w:id="507" w:name="_Toc536112203"/>
      <w:bookmarkStart w:id="508" w:name="_Toc536800504"/>
      <w:bookmarkStart w:id="509" w:name="_Toc3323528"/>
      <w:r w:rsidRPr="00CE21C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506"/>
      <w:r>
        <w:rPr>
          <w:rFonts w:ascii="Calibri" w:eastAsia="Times New Roman" w:hAnsi="Calibri" w:cs="Times New Roman"/>
          <w:i w:val="0"/>
          <w:iCs w:val="0"/>
          <w:color w:val="auto"/>
          <w:sz w:val="22"/>
          <w:szCs w:val="20"/>
          <w:lang w:eastAsia="fr-FR"/>
        </w:rPr>
        <w:t xml:space="preserve"> : 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Pr="009448CD">
        <w:rPr>
          <w:rFonts w:ascii="Calibri" w:eastAsia="Times New Roman" w:hAnsi="Calibri" w:cs="Times New Roman"/>
          <w:i w:val="0"/>
          <w:iCs w:val="0"/>
          <w:color w:val="auto"/>
          <w:sz w:val="22"/>
          <w:szCs w:val="20"/>
          <w:lang w:eastAsia="fr-FR"/>
        </w:rPr>
        <w:t xml:space="preserve"> entre l</w:t>
      </w:r>
      <w:r>
        <w:rPr>
          <w:rFonts w:ascii="Calibri" w:eastAsia="Times New Roman" w:hAnsi="Calibri" w:cs="Times New Roman"/>
          <w:i w:val="0"/>
          <w:iCs w:val="0"/>
          <w:color w:val="auto"/>
          <w:sz w:val="22"/>
          <w:szCs w:val="20"/>
          <w:lang w:eastAsia="fr-FR"/>
        </w:rPr>
        <w:t>a</w:t>
      </w:r>
      <w:r w:rsidRPr="009448CD">
        <w:rPr>
          <w:rFonts w:ascii="Calibri" w:eastAsia="Times New Roman" w:hAnsi="Calibri" w:cs="Times New Roman"/>
          <w:i w:val="0"/>
          <w:iCs w:val="0"/>
          <w:color w:val="auto"/>
          <w:sz w:val="22"/>
          <w:szCs w:val="20"/>
          <w:lang w:eastAsia="fr-FR"/>
        </w:rPr>
        <w:t xml:space="preserve"> LPCM et l</w:t>
      </w:r>
      <w:r>
        <w:rPr>
          <w:rFonts w:ascii="Calibri" w:eastAsia="Times New Roman" w:hAnsi="Calibri" w:cs="Times New Roman"/>
          <w:i w:val="0"/>
          <w:iCs w:val="0"/>
          <w:color w:val="auto"/>
          <w:sz w:val="22"/>
          <w:szCs w:val="20"/>
          <w:lang w:eastAsia="fr-FR"/>
        </w:rPr>
        <w:t>a NDM de référence</w:t>
      </w:r>
      <w:bookmarkEnd w:id="507"/>
      <w:r>
        <w:rPr>
          <w:rFonts w:ascii="Calibri" w:eastAsia="Times New Roman" w:hAnsi="Calibri" w:cs="Times New Roman"/>
          <w:i w:val="0"/>
          <w:iCs w:val="0"/>
          <w:color w:val="auto"/>
          <w:sz w:val="22"/>
          <w:szCs w:val="20"/>
          <w:lang w:eastAsia="fr-FR"/>
        </w:rPr>
        <w:t xml:space="preserve"> (</w:t>
      </w:r>
      <w:r w:rsidRPr="009448CD">
        <w:rPr>
          <w:rFonts w:ascii="Calibri" w:eastAsia="Times New Roman" w:hAnsi="Calibri" w:cs="Times New Roman"/>
          <w:i w:val="0"/>
          <w:iCs w:val="0"/>
          <w:color w:val="auto"/>
          <w:sz w:val="22"/>
          <w:szCs w:val="20"/>
          <w:lang w:eastAsia="fr-FR"/>
        </w:rPr>
        <w:t>Ny = 120</w:t>
      </w:r>
      <w:r>
        <w:rPr>
          <w:rFonts w:ascii="Calibri" w:eastAsia="Times New Roman" w:hAnsi="Calibri" w:cs="Times New Roman"/>
          <w:i w:val="0"/>
          <w:iCs w:val="0"/>
          <w:color w:val="auto"/>
          <w:sz w:val="22"/>
          <w:szCs w:val="20"/>
          <w:lang w:eastAsia="fr-FR"/>
        </w:rPr>
        <w:t>)</w:t>
      </w:r>
      <w:bookmarkEnd w:id="508"/>
      <w:bookmarkEnd w:id="509"/>
    </w:p>
    <w:p w14:paraId="75F79E2B" w14:textId="77777777" w:rsidR="00B54964" w:rsidRDefault="00B54964" w:rsidP="00B54964">
      <w:pPr>
        <w:keepNext/>
        <w:spacing w:line="360" w:lineRule="auto"/>
        <w:jc w:val="center"/>
      </w:pPr>
      <w:r w:rsidRPr="002368E4">
        <w:rPr>
          <w:noProof/>
          <w:lang w:eastAsia="zh-CN"/>
        </w:rPr>
        <w:drawing>
          <wp:inline distT="0" distB="0" distL="0" distR="0" wp14:anchorId="5CA57F19" wp14:editId="5409C536">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377BBD3A" w14:textId="00987683" w:rsidR="00B54964" w:rsidRPr="009448CD" w:rsidRDefault="00B54964" w:rsidP="00B54964">
      <w:pPr>
        <w:pStyle w:val="Lgende"/>
        <w:jc w:val="center"/>
        <w:rPr>
          <w:rFonts w:ascii="Calibri" w:eastAsia="Times New Roman" w:hAnsi="Calibri" w:cs="Times New Roman"/>
          <w:i w:val="0"/>
          <w:iCs w:val="0"/>
          <w:color w:val="auto"/>
          <w:sz w:val="22"/>
          <w:szCs w:val="20"/>
          <w:lang w:eastAsia="fr-FR"/>
        </w:rPr>
      </w:pPr>
      <w:bookmarkStart w:id="510" w:name="_Ref536543985"/>
      <w:bookmarkStart w:id="511" w:name="_Toc536112204"/>
      <w:bookmarkStart w:id="512" w:name="_Toc536800505"/>
      <w:bookmarkStart w:id="513" w:name="_Toc3323529"/>
      <w:r w:rsidRPr="009448C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510"/>
      <w:r>
        <w:rPr>
          <w:rFonts w:ascii="Calibri" w:eastAsia="Times New Roman" w:hAnsi="Calibri" w:cs="Times New Roman"/>
          <w:i w:val="0"/>
          <w:iCs w:val="0"/>
          <w:color w:val="auto"/>
          <w:sz w:val="22"/>
          <w:szCs w:val="20"/>
          <w:lang w:eastAsia="fr-FR"/>
        </w:rPr>
        <w:t> : T</w:t>
      </w:r>
      <w:r w:rsidRPr="009448CD">
        <w:rPr>
          <w:rFonts w:ascii="Calibri" w:eastAsia="Times New Roman" w:hAnsi="Calibri" w:cs="Times New Roman"/>
          <w:i w:val="0"/>
          <w:iCs w:val="0"/>
          <w:color w:val="auto"/>
          <w:sz w:val="22"/>
          <w:szCs w:val="20"/>
          <w:lang w:eastAsia="fr-FR"/>
        </w:rPr>
        <w:t>emps de calcul d</w:t>
      </w:r>
      <w:r>
        <w:rPr>
          <w:rFonts w:ascii="Calibri" w:eastAsia="Times New Roman" w:hAnsi="Calibri" w:cs="Times New Roman"/>
          <w:i w:val="0"/>
          <w:iCs w:val="0"/>
          <w:color w:val="auto"/>
          <w:sz w:val="22"/>
          <w:szCs w:val="20"/>
          <w:lang w:eastAsia="fr-FR"/>
        </w:rPr>
        <w:t>e la</w:t>
      </w:r>
      <w:r w:rsidRPr="009448CD">
        <w:rPr>
          <w:rFonts w:ascii="Calibri" w:eastAsia="Times New Roman" w:hAnsi="Calibri" w:cs="Times New Roman"/>
          <w:i w:val="0"/>
          <w:iCs w:val="0"/>
          <w:color w:val="auto"/>
          <w:sz w:val="22"/>
          <w:szCs w:val="20"/>
          <w:lang w:eastAsia="fr-FR"/>
        </w:rPr>
        <w:t xml:space="preserve"> LPCM par rapport </w:t>
      </w:r>
      <w:r>
        <w:rPr>
          <w:rFonts w:ascii="Calibri" w:eastAsia="Times New Roman" w:hAnsi="Calibri" w:cs="Times New Roman"/>
          <w:i w:val="0"/>
          <w:iCs w:val="0"/>
          <w:color w:val="auto"/>
          <w:sz w:val="22"/>
          <w:szCs w:val="20"/>
          <w:lang w:eastAsia="fr-FR"/>
        </w:rPr>
        <w:t>à la NDM de référence Ny = 120</w:t>
      </w:r>
      <w:bookmarkEnd w:id="511"/>
      <w:bookmarkEnd w:id="512"/>
      <w:bookmarkEnd w:id="513"/>
    </w:p>
    <w:p w14:paraId="211724C7" w14:textId="77777777" w:rsidR="00B54964" w:rsidRDefault="00B54964" w:rsidP="00B54964">
      <w:pPr>
        <w:spacing w:before="240" w:after="240" w:line="360" w:lineRule="auto"/>
        <w:ind w:firstLine="709"/>
      </w:pPr>
      <w:r w:rsidRPr="009F33EB">
        <w:t>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En outre</w:t>
      </w:r>
      <w:r>
        <w:t xml:space="preserve">, une comparaison systématique entre la NDM et la LPCM est présentée en </w:t>
      </w:r>
      <w:hyperlink w:anchor="_Annexe_A_:" w:history="1">
        <w:r w:rsidRPr="00E947EE">
          <w:rPr>
            <w:rStyle w:val="Lienhypertexte"/>
            <w:b/>
            <w:color w:val="000000" w:themeColor="text1"/>
            <w:u w:val="none"/>
          </w:rPr>
          <w:t>Annexe A</w:t>
        </w:r>
      </w:hyperlink>
      <w:r>
        <w:t xml:space="preserve">. La comparaison supplémentaire présentée en annexe se concentre sur la résolution de l’équation de l’énergie sans la couplée avec l’équation de Reynolds. Les résultats confirment de nouveau l’intérêt de l’utilisation de la LPCM dans le calcul THD.  </w:t>
      </w:r>
    </w:p>
    <w:p w14:paraId="0FEA9D72" w14:textId="77777777" w:rsidR="00B54964" w:rsidRDefault="00B54964" w:rsidP="00B54964">
      <w:pPr>
        <w:pStyle w:val="Titre2"/>
        <w:spacing w:after="240"/>
        <w:ind w:left="567" w:hanging="578"/>
      </w:pPr>
      <w:bookmarkStart w:id="514" w:name="_Toc536800393"/>
      <w:bookmarkStart w:id="515" w:name="_Toc3323417"/>
      <w:r>
        <w:lastRenderedPageBreak/>
        <w:t>Études de cas d’un palier avec deux lobes</w:t>
      </w:r>
      <w:bookmarkEnd w:id="514"/>
      <w:bookmarkEnd w:id="515"/>
    </w:p>
    <w:p w14:paraId="36A6C5E7" w14:textId="5E0AB9C1" w:rsidR="00B54964" w:rsidRDefault="00B54964" w:rsidP="00B54964">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Pr>
          <w:b/>
        </w:rPr>
        <w:instrText xml:space="preserve"> \* MERGEFORMAT </w:instrText>
      </w:r>
      <w:r w:rsidRPr="00B50692">
        <w:rPr>
          <w:b/>
        </w:rPr>
      </w:r>
      <w:r w:rsidRPr="00B50692">
        <w:rPr>
          <w:b/>
        </w:rPr>
        <w:fldChar w:fldCharType="separate"/>
      </w:r>
      <w:r w:rsidR="00381B95">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381B95" w:rsidRPr="00381B95">
        <w:rPr>
          <w:b/>
          <w:szCs w:val="22"/>
        </w:rPr>
        <w:t xml:space="preserve">Figure </w:t>
      </w:r>
      <w:r w:rsidR="00381B95" w:rsidRPr="00381B95">
        <w:rPr>
          <w:b/>
          <w:iCs/>
          <w:noProof/>
          <w:szCs w:val="22"/>
        </w:rPr>
        <w:t>2.5</w:t>
      </w:r>
      <w:r w:rsidR="00381B95" w:rsidRPr="00381B95">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381B95" w:rsidRPr="00381B95">
        <w:rPr>
          <w:b/>
          <w:szCs w:val="22"/>
        </w:rPr>
        <w:t xml:space="preserve">Tableau </w:t>
      </w:r>
      <w:r w:rsidR="00381B95" w:rsidRPr="00381B95">
        <w:rPr>
          <w:b/>
          <w:iCs/>
          <w:noProof/>
          <w:szCs w:val="22"/>
        </w:rPr>
        <w:t>2.5</w:t>
      </w:r>
      <w:r w:rsidR="00381B95" w:rsidRPr="00381B95">
        <w:rPr>
          <w:b/>
          <w:iCs/>
          <w:noProof/>
          <w:szCs w:val="22"/>
        </w:rPr>
        <w:noBreakHyphen/>
        <w:t>1</w:t>
      </w:r>
      <w:r w:rsidRPr="00282DCC">
        <w:rPr>
          <w:b/>
        </w:rPr>
        <w:fldChar w:fldCharType="end"/>
      </w:r>
      <w:r>
        <w:t xml:space="preserve">. </w:t>
      </w:r>
    </w:p>
    <w:p w14:paraId="3702FE31" w14:textId="77777777" w:rsidR="00B54964" w:rsidRDefault="00B54964" w:rsidP="00B54964">
      <w:pPr>
        <w:keepNext/>
        <w:spacing w:line="360" w:lineRule="auto"/>
        <w:jc w:val="center"/>
      </w:pPr>
      <w:r>
        <w:rPr>
          <w:noProof/>
          <w:lang w:eastAsia="zh-CN"/>
        </w:rPr>
        <w:drawing>
          <wp:inline distT="0" distB="0" distL="0" distR="0" wp14:anchorId="15DF8E5F" wp14:editId="3C659F9D">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08DE7E63" w14:textId="346C176A" w:rsidR="00B54964" w:rsidRPr="004447C8" w:rsidRDefault="00B54964" w:rsidP="00B54964">
      <w:pPr>
        <w:pStyle w:val="Lgende"/>
        <w:spacing w:line="360" w:lineRule="auto"/>
        <w:jc w:val="center"/>
        <w:rPr>
          <w:i w:val="0"/>
          <w:iCs w:val="0"/>
          <w:color w:val="auto"/>
          <w:sz w:val="22"/>
          <w:szCs w:val="22"/>
        </w:rPr>
      </w:pPr>
      <w:bookmarkStart w:id="516" w:name="_Ref476837092"/>
      <w:bookmarkStart w:id="517" w:name="_Toc536112205"/>
      <w:bookmarkStart w:id="518" w:name="_Toc536800506"/>
      <w:bookmarkStart w:id="519" w:name="_Toc3323530"/>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381B95">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381B95">
        <w:rPr>
          <w:i w:val="0"/>
          <w:iCs w:val="0"/>
          <w:noProof/>
          <w:color w:val="auto"/>
          <w:sz w:val="22"/>
          <w:szCs w:val="22"/>
        </w:rPr>
        <w:t>1</w:t>
      </w:r>
      <w:r>
        <w:rPr>
          <w:i w:val="0"/>
          <w:iCs w:val="0"/>
          <w:color w:val="auto"/>
          <w:sz w:val="22"/>
          <w:szCs w:val="22"/>
        </w:rPr>
        <w:fldChar w:fldCharType="end"/>
      </w:r>
      <w:bookmarkEnd w:id="516"/>
      <w:r>
        <w:rPr>
          <w:i w:val="0"/>
          <w:iCs w:val="0"/>
          <w:color w:val="auto"/>
          <w:sz w:val="22"/>
          <w:szCs w:val="22"/>
        </w:rPr>
        <w:t xml:space="preserve"> la géométrie du palier</w:t>
      </w:r>
      <w:bookmarkEnd w:id="517"/>
      <w:bookmarkEnd w:id="518"/>
      <w:bookmarkEnd w:id="519"/>
    </w:p>
    <w:p w14:paraId="5AA3549C" w14:textId="281F6626" w:rsidR="00B54964" w:rsidRDefault="00B54964" w:rsidP="00B54964">
      <w:pPr>
        <w:pStyle w:val="Lgende"/>
        <w:spacing w:after="0"/>
        <w:jc w:val="center"/>
        <w:rPr>
          <w:i w:val="0"/>
          <w:iCs w:val="0"/>
          <w:color w:val="auto"/>
          <w:sz w:val="22"/>
          <w:szCs w:val="22"/>
        </w:rPr>
      </w:pPr>
      <w:bookmarkStart w:id="520" w:name="_Ref476837107"/>
      <w:bookmarkStart w:id="521" w:name="_Toc536112269"/>
      <w:bookmarkStart w:id="522" w:name="_Toc536800602"/>
      <w:bookmarkStart w:id="523" w:name="_Toc3323626"/>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381B95">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381B95">
        <w:rPr>
          <w:i w:val="0"/>
          <w:iCs w:val="0"/>
          <w:noProof/>
          <w:color w:val="auto"/>
          <w:sz w:val="22"/>
          <w:szCs w:val="22"/>
        </w:rPr>
        <w:t>1</w:t>
      </w:r>
      <w:r>
        <w:rPr>
          <w:i w:val="0"/>
          <w:iCs w:val="0"/>
          <w:color w:val="auto"/>
          <w:sz w:val="22"/>
          <w:szCs w:val="22"/>
        </w:rPr>
        <w:fldChar w:fldCharType="end"/>
      </w:r>
      <w:bookmarkEnd w:id="520"/>
      <w:r>
        <w:rPr>
          <w:i w:val="0"/>
          <w:iCs w:val="0"/>
          <w:color w:val="auto"/>
          <w:sz w:val="22"/>
          <w:szCs w:val="22"/>
        </w:rPr>
        <w:t> : Caractéristiques géométriques et du lubrifiant</w:t>
      </w:r>
      <w:bookmarkEnd w:id="521"/>
      <w:bookmarkEnd w:id="522"/>
      <w:bookmarkEnd w:id="523"/>
    </w:p>
    <w:tbl>
      <w:tblPr>
        <w:tblStyle w:val="Grilledutableau"/>
        <w:tblW w:w="4750" w:type="pct"/>
        <w:jc w:val="center"/>
        <w:tblLook w:val="0420" w:firstRow="1" w:lastRow="0" w:firstColumn="0" w:lastColumn="0" w:noHBand="0" w:noVBand="1"/>
      </w:tblPr>
      <w:tblGrid>
        <w:gridCol w:w="4460"/>
        <w:gridCol w:w="1641"/>
        <w:gridCol w:w="2489"/>
      </w:tblGrid>
      <w:tr w:rsidR="00B54964" w:rsidRPr="009610F4" w14:paraId="5C98AD69"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46F1CACD" w14:textId="77777777" w:rsidR="00B54964" w:rsidRPr="002A1B18" w:rsidRDefault="00B54964" w:rsidP="00956887">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4FDE40D" w14:textId="77777777" w:rsidR="00B54964" w:rsidRPr="002A1B18" w:rsidRDefault="00B54964" w:rsidP="00956887">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5B22AECC" w14:textId="77777777" w:rsidR="00B54964" w:rsidRPr="002A1B18" w:rsidRDefault="00B54964" w:rsidP="00956887">
            <w:pPr>
              <w:spacing w:line="360" w:lineRule="auto"/>
              <w:jc w:val="center"/>
              <w:rPr>
                <w:lang w:eastAsia="zh-CN"/>
              </w:rPr>
            </w:pPr>
            <w:r w:rsidRPr="002A1B18">
              <w:rPr>
                <w:b/>
                <w:bCs/>
                <w:lang w:eastAsia="zh-CN"/>
              </w:rPr>
              <w:t>Acier régulé</w:t>
            </w:r>
          </w:p>
        </w:tc>
      </w:tr>
      <w:tr w:rsidR="00B54964" w:rsidRPr="009610F4" w14:paraId="181A028B" w14:textId="77777777" w:rsidTr="00956887">
        <w:trPr>
          <w:trHeight w:val="227"/>
          <w:jc w:val="center"/>
        </w:trPr>
        <w:tc>
          <w:tcPr>
            <w:tcW w:w="2596" w:type="pct"/>
            <w:tcBorders>
              <w:top w:val="single" w:sz="12" w:space="0" w:color="auto"/>
            </w:tcBorders>
            <w:vAlign w:val="center"/>
            <w:hideMark/>
          </w:tcPr>
          <w:p w14:paraId="68418529" w14:textId="77777777" w:rsidR="00B54964" w:rsidRPr="002A1B18" w:rsidRDefault="00B54964" w:rsidP="00956887">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349E64F0"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3B932C5F" w14:textId="77777777" w:rsidR="00B54964" w:rsidRPr="002A1B18" w:rsidRDefault="00B54964" w:rsidP="00956887">
            <w:pPr>
              <w:spacing w:line="360" w:lineRule="auto"/>
              <w:jc w:val="center"/>
              <w:rPr>
                <w:lang w:eastAsia="zh-CN"/>
              </w:rPr>
            </w:pPr>
            <w:r w:rsidRPr="002A1B18">
              <w:rPr>
                <w:lang w:eastAsia="zh-CN"/>
              </w:rPr>
              <w:t>99.908 mm</w:t>
            </w:r>
          </w:p>
        </w:tc>
      </w:tr>
      <w:tr w:rsidR="00B54964" w:rsidRPr="009610F4" w14:paraId="3CADFD51" w14:textId="77777777" w:rsidTr="00956887">
        <w:trPr>
          <w:trHeight w:val="227"/>
          <w:jc w:val="center"/>
        </w:trPr>
        <w:tc>
          <w:tcPr>
            <w:tcW w:w="2596" w:type="pct"/>
            <w:vAlign w:val="center"/>
            <w:hideMark/>
          </w:tcPr>
          <w:p w14:paraId="38E053A8" w14:textId="77777777" w:rsidR="00B54964" w:rsidRPr="002A1B18" w:rsidRDefault="00B54964" w:rsidP="00956887">
            <w:pPr>
              <w:spacing w:line="360" w:lineRule="auto"/>
              <w:jc w:val="center"/>
              <w:rPr>
                <w:lang w:eastAsia="zh-CN"/>
              </w:rPr>
            </w:pPr>
            <w:r w:rsidRPr="002A1B18">
              <w:rPr>
                <w:lang w:eastAsia="zh-CN"/>
              </w:rPr>
              <w:t>Diamètre d’usinage du coussinet</w:t>
            </w:r>
          </w:p>
        </w:tc>
        <w:tc>
          <w:tcPr>
            <w:tcW w:w="955" w:type="pct"/>
            <w:vAlign w:val="center"/>
            <w:hideMark/>
          </w:tcPr>
          <w:p w14:paraId="10F6209C"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4D4DCC93" w14:textId="77777777" w:rsidR="00B54964" w:rsidRPr="002A1B18" w:rsidRDefault="00B54964" w:rsidP="00956887">
            <w:pPr>
              <w:spacing w:line="360" w:lineRule="auto"/>
              <w:jc w:val="center"/>
              <w:rPr>
                <w:lang w:eastAsia="zh-CN"/>
              </w:rPr>
            </w:pPr>
            <w:r w:rsidRPr="002A1B18">
              <w:rPr>
                <w:lang w:eastAsia="zh-CN"/>
              </w:rPr>
              <w:t>100.058 mm</w:t>
            </w:r>
          </w:p>
        </w:tc>
      </w:tr>
      <w:tr w:rsidR="00B54964" w:rsidRPr="009610F4" w14:paraId="48AA976D" w14:textId="77777777" w:rsidTr="00956887">
        <w:trPr>
          <w:trHeight w:val="227"/>
          <w:jc w:val="center"/>
        </w:trPr>
        <w:tc>
          <w:tcPr>
            <w:tcW w:w="2596" w:type="pct"/>
            <w:vAlign w:val="center"/>
            <w:hideMark/>
          </w:tcPr>
          <w:p w14:paraId="79DBE510" w14:textId="77777777" w:rsidR="00B54964" w:rsidRPr="002A1B18" w:rsidRDefault="00B54964" w:rsidP="00956887">
            <w:pPr>
              <w:spacing w:line="360" w:lineRule="auto"/>
              <w:jc w:val="center"/>
              <w:rPr>
                <w:lang w:eastAsia="zh-CN"/>
              </w:rPr>
            </w:pPr>
            <w:r w:rsidRPr="002A1B18">
              <w:rPr>
                <w:lang w:eastAsia="zh-CN"/>
              </w:rPr>
              <w:t>Diamètre de l’arbre</w:t>
            </w:r>
          </w:p>
        </w:tc>
        <w:tc>
          <w:tcPr>
            <w:tcW w:w="955" w:type="pct"/>
            <w:vAlign w:val="center"/>
            <w:hideMark/>
          </w:tcPr>
          <w:p w14:paraId="03EF9273"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8D1EE2B" w14:textId="77777777" w:rsidR="00B54964" w:rsidRPr="002A1B18" w:rsidRDefault="00B54964" w:rsidP="00956887">
            <w:pPr>
              <w:spacing w:line="360" w:lineRule="auto"/>
              <w:jc w:val="center"/>
              <w:rPr>
                <w:lang w:eastAsia="zh-CN"/>
              </w:rPr>
            </w:pPr>
            <w:r w:rsidRPr="002A1B18">
              <w:rPr>
                <w:lang w:eastAsia="zh-CN"/>
              </w:rPr>
              <w:t>99.772 mm</w:t>
            </w:r>
          </w:p>
        </w:tc>
      </w:tr>
      <w:tr w:rsidR="00B54964" w:rsidRPr="009610F4" w14:paraId="1ADAC41B" w14:textId="77777777" w:rsidTr="00956887">
        <w:trPr>
          <w:trHeight w:val="227"/>
          <w:jc w:val="center"/>
        </w:trPr>
        <w:tc>
          <w:tcPr>
            <w:tcW w:w="2596" w:type="pct"/>
            <w:vAlign w:val="center"/>
            <w:hideMark/>
          </w:tcPr>
          <w:p w14:paraId="53800617" w14:textId="77777777" w:rsidR="00B54964" w:rsidRPr="002A1B18" w:rsidRDefault="00B54964" w:rsidP="00956887">
            <w:pPr>
              <w:spacing w:line="360" w:lineRule="auto"/>
              <w:jc w:val="center"/>
              <w:rPr>
                <w:lang w:eastAsia="zh-CN"/>
              </w:rPr>
            </w:pPr>
            <w:r w:rsidRPr="002A1B18">
              <w:rPr>
                <w:lang w:eastAsia="zh-CN"/>
              </w:rPr>
              <w:t>Longueur de l’arbre</w:t>
            </w:r>
          </w:p>
        </w:tc>
        <w:tc>
          <w:tcPr>
            <w:tcW w:w="955" w:type="pct"/>
            <w:vAlign w:val="center"/>
            <w:hideMark/>
          </w:tcPr>
          <w:p w14:paraId="717683DC"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6AAD7127" w14:textId="77777777" w:rsidR="00B54964" w:rsidRPr="002A1B18" w:rsidRDefault="00B54964" w:rsidP="00956887">
            <w:pPr>
              <w:spacing w:line="360" w:lineRule="auto"/>
              <w:jc w:val="center"/>
              <w:rPr>
                <w:lang w:eastAsia="zh-CN"/>
              </w:rPr>
            </w:pPr>
            <w:r w:rsidRPr="002A1B18">
              <w:rPr>
                <w:lang w:eastAsia="zh-CN"/>
              </w:rPr>
              <w:t>68.4 mm</w:t>
            </w:r>
          </w:p>
        </w:tc>
      </w:tr>
      <w:tr w:rsidR="00B54964" w:rsidRPr="009610F4" w14:paraId="63BD426C" w14:textId="77777777" w:rsidTr="00956887">
        <w:trPr>
          <w:trHeight w:val="227"/>
          <w:jc w:val="center"/>
        </w:trPr>
        <w:tc>
          <w:tcPr>
            <w:tcW w:w="2596" w:type="pct"/>
            <w:vAlign w:val="center"/>
            <w:hideMark/>
          </w:tcPr>
          <w:p w14:paraId="55A1F89A" w14:textId="77777777" w:rsidR="00B54964" w:rsidRPr="002A1B18" w:rsidRDefault="00B54964" w:rsidP="00956887">
            <w:pPr>
              <w:spacing w:line="360" w:lineRule="auto"/>
              <w:jc w:val="center"/>
              <w:rPr>
                <w:lang w:eastAsia="zh-CN"/>
              </w:rPr>
            </w:pPr>
            <w:r w:rsidRPr="002A1B18">
              <w:rPr>
                <w:lang w:eastAsia="zh-CN"/>
              </w:rPr>
              <w:t>Diamètre extérieur du coussinet</w:t>
            </w:r>
          </w:p>
        </w:tc>
        <w:tc>
          <w:tcPr>
            <w:tcW w:w="955" w:type="pct"/>
            <w:vAlign w:val="center"/>
            <w:hideMark/>
          </w:tcPr>
          <w:p w14:paraId="41CB2002" w14:textId="77777777" w:rsidR="00B54964" w:rsidRPr="002A1B18" w:rsidRDefault="004D7128" w:rsidP="00956887">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2897D46E" w14:textId="77777777" w:rsidR="00B54964" w:rsidRPr="002A1B18" w:rsidRDefault="00B54964" w:rsidP="00956887">
            <w:pPr>
              <w:spacing w:line="360" w:lineRule="auto"/>
              <w:jc w:val="center"/>
              <w:rPr>
                <w:lang w:eastAsia="zh-CN"/>
              </w:rPr>
            </w:pPr>
            <w:r w:rsidRPr="002A1B18">
              <w:rPr>
                <w:lang w:eastAsia="zh-CN"/>
              </w:rPr>
              <w:t>140 mm</w:t>
            </w:r>
          </w:p>
        </w:tc>
      </w:tr>
      <w:tr w:rsidR="00B54964" w:rsidRPr="009610F4" w14:paraId="01287ECF" w14:textId="77777777" w:rsidTr="00956887">
        <w:trPr>
          <w:trHeight w:val="227"/>
          <w:jc w:val="center"/>
        </w:trPr>
        <w:tc>
          <w:tcPr>
            <w:tcW w:w="2596" w:type="pct"/>
            <w:vAlign w:val="center"/>
            <w:hideMark/>
          </w:tcPr>
          <w:p w14:paraId="6EAA077E" w14:textId="77777777" w:rsidR="00B54964" w:rsidRPr="002A1B18" w:rsidRDefault="00B54964" w:rsidP="00956887">
            <w:pPr>
              <w:spacing w:line="360" w:lineRule="auto"/>
              <w:jc w:val="center"/>
              <w:rPr>
                <w:lang w:eastAsia="zh-CN"/>
              </w:rPr>
            </w:pPr>
            <w:r w:rsidRPr="002A1B18">
              <w:rPr>
                <w:lang w:eastAsia="zh-CN"/>
              </w:rPr>
              <w:t>Diamètre externe de la bague support</w:t>
            </w:r>
          </w:p>
        </w:tc>
        <w:tc>
          <w:tcPr>
            <w:tcW w:w="955" w:type="pct"/>
            <w:vAlign w:val="center"/>
            <w:hideMark/>
          </w:tcPr>
          <w:p w14:paraId="0BEE59F3"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51FD656A" w14:textId="77777777" w:rsidR="00B54964" w:rsidRPr="002A1B18" w:rsidRDefault="00B54964" w:rsidP="00956887">
            <w:pPr>
              <w:spacing w:line="360" w:lineRule="auto"/>
              <w:jc w:val="center"/>
              <w:rPr>
                <w:lang w:eastAsia="zh-CN"/>
              </w:rPr>
            </w:pPr>
            <w:r w:rsidRPr="002A1B18">
              <w:rPr>
                <w:lang w:eastAsia="zh-CN"/>
              </w:rPr>
              <w:t>200 mm</w:t>
            </w:r>
          </w:p>
        </w:tc>
      </w:tr>
      <w:tr w:rsidR="00B54964" w:rsidRPr="009610F4" w14:paraId="1011A486" w14:textId="77777777" w:rsidTr="00956887">
        <w:trPr>
          <w:trHeight w:val="227"/>
          <w:jc w:val="center"/>
        </w:trPr>
        <w:tc>
          <w:tcPr>
            <w:tcW w:w="2596" w:type="pct"/>
            <w:vAlign w:val="center"/>
            <w:hideMark/>
          </w:tcPr>
          <w:p w14:paraId="099582E0" w14:textId="77777777" w:rsidR="00B54964" w:rsidRPr="002A1B18" w:rsidRDefault="00B54964" w:rsidP="00956887">
            <w:pPr>
              <w:spacing w:line="360" w:lineRule="auto"/>
              <w:jc w:val="center"/>
              <w:rPr>
                <w:lang w:eastAsia="zh-CN"/>
              </w:rPr>
            </w:pPr>
            <w:r w:rsidRPr="002A1B18">
              <w:rPr>
                <w:lang w:eastAsia="zh-CN"/>
              </w:rPr>
              <w:t>Jeu radial d’usinage (jeu radial horizontal)</w:t>
            </w:r>
          </w:p>
        </w:tc>
        <w:tc>
          <w:tcPr>
            <w:tcW w:w="955" w:type="pct"/>
            <w:vAlign w:val="center"/>
            <w:hideMark/>
          </w:tcPr>
          <w:p w14:paraId="47CA7D47"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3E34F116" w14:textId="77777777" w:rsidR="00B54964" w:rsidRPr="002A1B18" w:rsidRDefault="00B54964" w:rsidP="00956887">
            <w:pPr>
              <w:spacing w:line="360" w:lineRule="auto"/>
              <w:jc w:val="center"/>
              <w:rPr>
                <w:lang w:eastAsia="zh-CN"/>
              </w:rPr>
            </w:pPr>
            <w:r w:rsidRPr="002A1B18">
              <w:rPr>
                <w:lang w:eastAsia="zh-CN"/>
              </w:rPr>
              <w:t>143µm</w:t>
            </w:r>
          </w:p>
        </w:tc>
      </w:tr>
      <w:tr w:rsidR="00B54964" w:rsidRPr="009610F4" w14:paraId="28DA521E" w14:textId="77777777" w:rsidTr="00956887">
        <w:trPr>
          <w:trHeight w:val="227"/>
          <w:jc w:val="center"/>
        </w:trPr>
        <w:tc>
          <w:tcPr>
            <w:tcW w:w="2596" w:type="pct"/>
            <w:vAlign w:val="center"/>
            <w:hideMark/>
          </w:tcPr>
          <w:p w14:paraId="0FE15FC1" w14:textId="77777777" w:rsidR="00B54964" w:rsidRPr="002A1B18" w:rsidRDefault="00B54964" w:rsidP="00956887">
            <w:pPr>
              <w:spacing w:line="360" w:lineRule="auto"/>
              <w:jc w:val="center"/>
              <w:rPr>
                <w:lang w:eastAsia="zh-CN"/>
              </w:rPr>
            </w:pPr>
            <w:r w:rsidRPr="002A1B18">
              <w:rPr>
                <w:lang w:eastAsia="zh-CN"/>
              </w:rPr>
              <w:t>Jeu radial d’assemblage (jeu radial vertical)</w:t>
            </w:r>
          </w:p>
        </w:tc>
        <w:tc>
          <w:tcPr>
            <w:tcW w:w="955" w:type="pct"/>
            <w:vAlign w:val="center"/>
            <w:hideMark/>
          </w:tcPr>
          <w:p w14:paraId="542335FF"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65DB4B08" w14:textId="77777777" w:rsidR="00B54964" w:rsidRPr="002A1B18" w:rsidRDefault="00B54964" w:rsidP="00956887">
            <w:pPr>
              <w:spacing w:line="360" w:lineRule="auto"/>
              <w:jc w:val="center"/>
              <w:rPr>
                <w:lang w:eastAsia="zh-CN"/>
              </w:rPr>
            </w:pPr>
            <w:r w:rsidRPr="002A1B18">
              <w:rPr>
                <w:lang w:eastAsia="zh-CN"/>
              </w:rPr>
              <w:t>68 µm</w:t>
            </w:r>
          </w:p>
        </w:tc>
      </w:tr>
      <w:tr w:rsidR="00B54964" w:rsidRPr="009610F4" w14:paraId="41CD8112" w14:textId="77777777" w:rsidTr="00956887">
        <w:trPr>
          <w:trHeight w:val="227"/>
          <w:jc w:val="center"/>
        </w:trPr>
        <w:tc>
          <w:tcPr>
            <w:tcW w:w="2596" w:type="pct"/>
            <w:tcBorders>
              <w:bottom w:val="single" w:sz="12" w:space="0" w:color="auto"/>
            </w:tcBorders>
            <w:vAlign w:val="center"/>
            <w:hideMark/>
          </w:tcPr>
          <w:p w14:paraId="5A8D0511" w14:textId="77777777" w:rsidR="00B54964" w:rsidRPr="002A1B18" w:rsidRDefault="00B54964" w:rsidP="00956887">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6F08318B"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28618F91" w14:textId="77777777" w:rsidR="00B54964" w:rsidRPr="002A1B18" w:rsidRDefault="00B54964" w:rsidP="00956887">
            <w:pPr>
              <w:spacing w:line="360" w:lineRule="auto"/>
              <w:jc w:val="center"/>
              <w:rPr>
                <w:lang w:eastAsia="zh-CN"/>
              </w:rPr>
            </w:pPr>
            <w:r w:rsidRPr="002A1B18">
              <w:rPr>
                <w:lang w:eastAsia="zh-CN"/>
              </w:rPr>
              <w:t>0.524</w:t>
            </w:r>
          </w:p>
        </w:tc>
      </w:tr>
      <w:tr w:rsidR="00B54964" w:rsidRPr="009610F4" w14:paraId="631DB3BA"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03DD6FC0" w14:textId="77777777" w:rsidR="00B54964" w:rsidRPr="002A1B18" w:rsidRDefault="00B54964" w:rsidP="00956887">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6114D4EA" w14:textId="77777777" w:rsidR="00B54964" w:rsidRPr="002A1B18" w:rsidRDefault="00B54964" w:rsidP="00956887">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77390FBD" w14:textId="77777777" w:rsidR="00B54964" w:rsidRPr="002A1B18" w:rsidRDefault="00B54964" w:rsidP="00956887">
            <w:pPr>
              <w:spacing w:line="360" w:lineRule="auto"/>
              <w:jc w:val="center"/>
              <w:rPr>
                <w:lang w:eastAsia="zh-CN"/>
              </w:rPr>
            </w:pPr>
            <w:r w:rsidRPr="002A1B18">
              <w:rPr>
                <w:b/>
                <w:bCs/>
                <w:lang w:eastAsia="zh-CN"/>
              </w:rPr>
              <w:t>ISO VG 46</w:t>
            </w:r>
          </w:p>
        </w:tc>
      </w:tr>
      <w:tr w:rsidR="00B54964" w:rsidRPr="009610F4" w14:paraId="279F7C08" w14:textId="77777777" w:rsidTr="00956887">
        <w:trPr>
          <w:trHeight w:val="227"/>
          <w:jc w:val="center"/>
        </w:trPr>
        <w:tc>
          <w:tcPr>
            <w:tcW w:w="2596" w:type="pct"/>
            <w:tcBorders>
              <w:top w:val="single" w:sz="12" w:space="0" w:color="auto"/>
            </w:tcBorders>
            <w:vAlign w:val="center"/>
            <w:hideMark/>
          </w:tcPr>
          <w:p w14:paraId="0584E055" w14:textId="77777777" w:rsidR="00B54964" w:rsidRPr="002A1B18" w:rsidRDefault="00B54964" w:rsidP="00956887">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59ED6B9"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9A059BD" w14:textId="77777777" w:rsidR="00B54964" w:rsidRPr="002A1B18" w:rsidRDefault="00B54964" w:rsidP="00956887">
            <w:pPr>
              <w:spacing w:line="360" w:lineRule="auto"/>
              <w:jc w:val="center"/>
              <w:rPr>
                <w:lang w:eastAsia="zh-CN"/>
              </w:rPr>
            </w:pPr>
            <w:r w:rsidRPr="002A1B18">
              <w:rPr>
                <w:lang w:eastAsia="zh-CN"/>
              </w:rPr>
              <w:t>43°C</w:t>
            </w:r>
          </w:p>
        </w:tc>
      </w:tr>
      <w:tr w:rsidR="00B54964" w:rsidRPr="009610F4" w14:paraId="32CA1E43" w14:textId="77777777" w:rsidTr="00956887">
        <w:trPr>
          <w:trHeight w:val="227"/>
          <w:jc w:val="center"/>
        </w:trPr>
        <w:tc>
          <w:tcPr>
            <w:tcW w:w="2596" w:type="pct"/>
            <w:vAlign w:val="center"/>
            <w:hideMark/>
          </w:tcPr>
          <w:p w14:paraId="2C66069D" w14:textId="480F796D" w:rsidR="00B54964" w:rsidRPr="002A1B18" w:rsidRDefault="00B54964" w:rsidP="00956887">
            <w:pPr>
              <w:spacing w:line="360" w:lineRule="auto"/>
              <w:jc w:val="center"/>
              <w:rPr>
                <w:lang w:eastAsia="zh-CN"/>
              </w:rPr>
            </w:pPr>
            <w:r w:rsidRPr="002A1B18">
              <w:rPr>
                <w:lang w:eastAsia="zh-CN"/>
              </w:rPr>
              <w:t xml:space="preserve">Pression d’alimentation du </w:t>
            </w:r>
            <w:r w:rsidR="00DB41AE" w:rsidRPr="002A1B18">
              <w:rPr>
                <w:lang w:eastAsia="zh-CN"/>
              </w:rPr>
              <w:t>lubrifiant</w:t>
            </w:r>
          </w:p>
        </w:tc>
        <w:tc>
          <w:tcPr>
            <w:tcW w:w="955" w:type="pct"/>
            <w:vAlign w:val="center"/>
            <w:hideMark/>
          </w:tcPr>
          <w:p w14:paraId="6118885B"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0533E44D" w14:textId="77777777" w:rsidR="00B54964" w:rsidRPr="002A1B18" w:rsidRDefault="00B54964" w:rsidP="00956887">
            <w:pPr>
              <w:spacing w:line="360" w:lineRule="auto"/>
              <w:jc w:val="center"/>
              <w:rPr>
                <w:lang w:eastAsia="zh-CN"/>
              </w:rPr>
            </w:pPr>
            <w:r w:rsidRPr="002A1B18">
              <w:rPr>
                <w:lang w:eastAsia="zh-CN"/>
              </w:rPr>
              <w:t>0.17 MPa</w:t>
            </w:r>
          </w:p>
        </w:tc>
      </w:tr>
      <w:tr w:rsidR="00B54964" w:rsidRPr="009610F4" w14:paraId="01A1AEB0" w14:textId="77777777" w:rsidTr="00956887">
        <w:trPr>
          <w:trHeight w:val="227"/>
          <w:jc w:val="center"/>
        </w:trPr>
        <w:tc>
          <w:tcPr>
            <w:tcW w:w="2596" w:type="pct"/>
            <w:vAlign w:val="center"/>
            <w:hideMark/>
          </w:tcPr>
          <w:p w14:paraId="0EF7C456" w14:textId="77777777" w:rsidR="00B54964" w:rsidRPr="002A1B18" w:rsidRDefault="00B54964" w:rsidP="00956887">
            <w:pPr>
              <w:spacing w:line="360" w:lineRule="auto"/>
              <w:jc w:val="center"/>
              <w:rPr>
                <w:lang w:eastAsia="zh-CN"/>
              </w:rPr>
            </w:pPr>
            <w:r w:rsidRPr="002A1B18">
              <w:rPr>
                <w:lang w:eastAsia="zh-CN"/>
              </w:rPr>
              <w:t>Masse volumique du lubrifiant</w:t>
            </w:r>
          </w:p>
        </w:tc>
        <w:tc>
          <w:tcPr>
            <w:tcW w:w="955" w:type="pct"/>
            <w:vAlign w:val="center"/>
            <w:hideMark/>
          </w:tcPr>
          <w:p w14:paraId="5233E278"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2B83FD85" w14:textId="77777777" w:rsidR="00B54964" w:rsidRPr="002A1B18" w:rsidRDefault="00B54964" w:rsidP="00956887">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B54964" w:rsidRPr="009610F4" w14:paraId="239A815D" w14:textId="77777777" w:rsidTr="00956887">
        <w:trPr>
          <w:trHeight w:val="227"/>
          <w:jc w:val="center"/>
        </w:trPr>
        <w:tc>
          <w:tcPr>
            <w:tcW w:w="2596" w:type="pct"/>
            <w:vAlign w:val="center"/>
            <w:hideMark/>
          </w:tcPr>
          <w:p w14:paraId="32B74179" w14:textId="77777777" w:rsidR="00B54964" w:rsidRPr="002A1B18" w:rsidRDefault="00B54964" w:rsidP="00956887">
            <w:pPr>
              <w:spacing w:line="360" w:lineRule="auto"/>
              <w:jc w:val="center"/>
              <w:rPr>
                <w:lang w:eastAsia="zh-CN"/>
              </w:rPr>
            </w:pPr>
            <w:r w:rsidRPr="002A1B18">
              <w:rPr>
                <w:lang w:eastAsia="zh-CN"/>
              </w:rPr>
              <w:t>Viscosité dynamique du lubrifiant à 40°C</w:t>
            </w:r>
          </w:p>
        </w:tc>
        <w:tc>
          <w:tcPr>
            <w:tcW w:w="955" w:type="pct"/>
            <w:vAlign w:val="center"/>
            <w:hideMark/>
          </w:tcPr>
          <w:p w14:paraId="3B5786E4"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27DEA632" w14:textId="77777777" w:rsidR="00B54964" w:rsidRPr="002A1B18" w:rsidRDefault="00B54964" w:rsidP="00956887">
            <w:pPr>
              <w:spacing w:line="360" w:lineRule="auto"/>
              <w:jc w:val="center"/>
              <w:rPr>
                <w:lang w:eastAsia="zh-CN"/>
              </w:rPr>
            </w:pPr>
            <w:r w:rsidRPr="002A1B18">
              <w:rPr>
                <w:lang w:eastAsia="zh-CN"/>
              </w:rPr>
              <w:t>0.0416 Pa.s</w:t>
            </w:r>
          </w:p>
        </w:tc>
      </w:tr>
      <w:tr w:rsidR="00B54964" w:rsidRPr="009610F4" w14:paraId="19C4D914" w14:textId="77777777" w:rsidTr="00956887">
        <w:trPr>
          <w:trHeight w:val="227"/>
          <w:jc w:val="center"/>
        </w:trPr>
        <w:tc>
          <w:tcPr>
            <w:tcW w:w="2596" w:type="pct"/>
            <w:vAlign w:val="center"/>
            <w:hideMark/>
          </w:tcPr>
          <w:p w14:paraId="7961A546" w14:textId="77777777" w:rsidR="00B54964" w:rsidRPr="002A1B18" w:rsidRDefault="00B54964" w:rsidP="00956887">
            <w:pPr>
              <w:spacing w:line="360" w:lineRule="auto"/>
              <w:jc w:val="center"/>
              <w:rPr>
                <w:lang w:eastAsia="zh-CN"/>
              </w:rPr>
            </w:pPr>
            <w:r w:rsidRPr="002A1B18">
              <w:rPr>
                <w:lang w:eastAsia="zh-CN"/>
              </w:rPr>
              <w:t>Viscosité dynamique du lubrifiant à 60°C</w:t>
            </w:r>
          </w:p>
        </w:tc>
        <w:tc>
          <w:tcPr>
            <w:tcW w:w="955" w:type="pct"/>
            <w:vAlign w:val="center"/>
            <w:hideMark/>
          </w:tcPr>
          <w:p w14:paraId="320E5C20" w14:textId="77777777" w:rsidR="00B54964" w:rsidRPr="002A1B18" w:rsidRDefault="004D7128"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6BF10E77" w14:textId="77777777" w:rsidR="00B54964" w:rsidRPr="002A1B18" w:rsidRDefault="00B54964" w:rsidP="00956887">
            <w:pPr>
              <w:spacing w:line="360" w:lineRule="auto"/>
              <w:jc w:val="center"/>
              <w:rPr>
                <w:lang w:eastAsia="zh-CN"/>
              </w:rPr>
            </w:pPr>
            <w:r w:rsidRPr="002A1B18">
              <w:rPr>
                <w:lang w:eastAsia="zh-CN"/>
              </w:rPr>
              <w:t>0.0191 Pa.s</w:t>
            </w:r>
          </w:p>
        </w:tc>
      </w:tr>
    </w:tbl>
    <w:p w14:paraId="2FC892D5" w14:textId="77777777" w:rsidR="00B54964" w:rsidRPr="001440A9" w:rsidRDefault="00B54964" w:rsidP="00B54964">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3CB5C28E" w14:textId="44E0EDAC" w:rsidR="00B54964" w:rsidRDefault="00B54964" w:rsidP="00B54964">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81B95" w:rsidRPr="00381B95">
        <w:rPr>
          <w:b/>
          <w:bCs/>
          <w:iCs/>
        </w:rPr>
        <w:t xml:space="preserve">Tableau </w:t>
      </w:r>
      <w:r w:rsidR="00381B95" w:rsidRPr="00381B95">
        <w:rPr>
          <w:b/>
          <w:bCs/>
          <w:iCs/>
          <w:noProof/>
        </w:rPr>
        <w:t>2.5</w:t>
      </w:r>
      <w:r w:rsidR="00381B95" w:rsidRPr="00381B95">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23F59EE0" w14:textId="2B47E24E" w:rsidR="00B54964" w:rsidRPr="00092B1D" w:rsidRDefault="00B54964" w:rsidP="00B54964">
      <w:pPr>
        <w:pStyle w:val="Lgende"/>
        <w:spacing w:after="0" w:line="360" w:lineRule="auto"/>
        <w:jc w:val="center"/>
        <w:rPr>
          <w:rFonts w:ascii="Calibri" w:eastAsia="Times New Roman" w:hAnsi="Calibri" w:cs="Times New Roman"/>
          <w:bCs/>
          <w:i w:val="0"/>
          <w:iCs w:val="0"/>
          <w:color w:val="auto"/>
          <w:sz w:val="22"/>
          <w:szCs w:val="20"/>
          <w:lang w:eastAsia="fr-FR"/>
        </w:rPr>
      </w:pPr>
      <w:bookmarkStart w:id="524" w:name="_Ref528707371"/>
      <w:bookmarkStart w:id="525" w:name="_Toc536112270"/>
      <w:bookmarkStart w:id="526" w:name="_Toc536800603"/>
      <w:bookmarkStart w:id="527" w:name="_Toc3323627"/>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381B95">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381B95">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4"/>
      <w:r>
        <w:rPr>
          <w:rFonts w:ascii="Calibri" w:eastAsia="Times New Roman" w:hAnsi="Calibri" w:cs="Times New Roman"/>
          <w:bCs/>
          <w:i w:val="0"/>
          <w:iCs w:val="0"/>
          <w:color w:val="auto"/>
          <w:sz w:val="22"/>
          <w:szCs w:val="20"/>
          <w:lang w:eastAsia="fr-FR"/>
        </w:rPr>
        <w:t> : Trois configurations de calcul avec leurs conditions aux limites</w:t>
      </w:r>
      <w:bookmarkEnd w:id="525"/>
      <w:bookmarkEnd w:id="526"/>
      <w:bookmarkEnd w:id="527"/>
    </w:p>
    <w:tbl>
      <w:tblPr>
        <w:tblStyle w:val="TableauListe3"/>
        <w:tblW w:w="0" w:type="auto"/>
        <w:jc w:val="center"/>
        <w:tblLook w:val="0480" w:firstRow="0" w:lastRow="0" w:firstColumn="1" w:lastColumn="0" w:noHBand="0" w:noVBand="1"/>
      </w:tblPr>
      <w:tblGrid>
        <w:gridCol w:w="2125"/>
        <w:gridCol w:w="1987"/>
        <w:gridCol w:w="1984"/>
      </w:tblGrid>
      <w:tr w:rsidR="00B54964" w:rsidRPr="002A1B18" w14:paraId="5A67C0A9" w14:textId="77777777" w:rsidTr="0095688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20DCB053" w14:textId="77777777" w:rsidR="00B54964" w:rsidRPr="002A1B18" w:rsidRDefault="00B54964" w:rsidP="00956887">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4D65156D"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9F3D60F"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B54964" w14:paraId="5A67539B" w14:textId="77777777" w:rsidTr="00956887">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5956EA9C" w14:textId="77777777" w:rsidR="00B54964" w:rsidRPr="002A1B18" w:rsidRDefault="00B54964" w:rsidP="00956887">
            <w:pPr>
              <w:jc w:val="center"/>
              <w:rPr>
                <w:b w:val="0"/>
                <w:noProof/>
              </w:rPr>
            </w:pPr>
            <w:r w:rsidRPr="002A1B18">
              <w:rPr>
                <w:b w:val="0"/>
                <w:noProof/>
              </w:rPr>
              <w:t>Chrage 10kN</w:t>
            </w:r>
          </w:p>
          <w:p w14:paraId="76734CFE" w14:textId="77777777" w:rsidR="00B54964" w:rsidRPr="002A1B18" w:rsidRDefault="00B54964" w:rsidP="00956887">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05DA2CF"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633BC6D3"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7476E83" w14:textId="77777777" w:rsidR="00B54964" w:rsidRPr="006939F9" w:rsidRDefault="00B54964" w:rsidP="00956887">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B54964" w14:paraId="47FC9E76" w14:textId="77777777" w:rsidTr="00956887">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8FF4E1B" w14:textId="77777777" w:rsidR="00B54964" w:rsidRPr="002A1B18" w:rsidRDefault="00B54964" w:rsidP="00956887">
            <w:pPr>
              <w:jc w:val="center"/>
              <w:rPr>
                <w:b w:val="0"/>
                <w:noProof/>
              </w:rPr>
            </w:pPr>
            <w:r w:rsidRPr="002A1B18">
              <w:rPr>
                <w:b w:val="0"/>
                <w:noProof/>
              </w:rPr>
              <w:t>Chrage 8kN</w:t>
            </w:r>
          </w:p>
          <w:p w14:paraId="056431C3" w14:textId="77777777" w:rsidR="00B54964" w:rsidRPr="002A1B18" w:rsidRDefault="00B54964" w:rsidP="00956887">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6FD5B20C" w14:textId="77777777" w:rsidR="00B54964" w:rsidRPr="00B0477C" w:rsidRDefault="00B54964" w:rsidP="00956887">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41C56A4" w14:textId="77777777" w:rsidR="00B54964"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7E34BB26" w14:textId="77777777" w:rsidR="00B54964" w:rsidRPr="006939F9"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B54964" w14:paraId="23FF1F2C" w14:textId="77777777" w:rsidTr="00956887">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157DFDF" w14:textId="77777777" w:rsidR="00B54964" w:rsidRPr="002A1B18" w:rsidRDefault="00B54964" w:rsidP="00956887">
            <w:pPr>
              <w:jc w:val="center"/>
              <w:rPr>
                <w:b w:val="0"/>
                <w:noProof/>
              </w:rPr>
            </w:pPr>
            <w:r w:rsidRPr="002A1B18">
              <w:rPr>
                <w:b w:val="0"/>
                <w:noProof/>
              </w:rPr>
              <w:t>Charge 6kN</w:t>
            </w:r>
          </w:p>
          <w:p w14:paraId="63344108" w14:textId="77777777" w:rsidR="00B54964" w:rsidRPr="002A1B18" w:rsidRDefault="00B54964" w:rsidP="00956887">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66AFB3A2"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7D8B44FC"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62E27068" w14:textId="77777777" w:rsidR="00B54964" w:rsidRPr="006939F9" w:rsidRDefault="00B54964" w:rsidP="00956887">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D5BA937" w14:textId="77777777" w:rsidR="00B54964" w:rsidRDefault="00B54964" w:rsidP="00B54964">
      <w:pPr>
        <w:spacing w:line="360" w:lineRule="auto"/>
        <w:ind w:firstLine="708"/>
        <w:rPr>
          <w:lang w:eastAsia="zh-CN"/>
        </w:rPr>
      </w:pPr>
    </w:p>
    <w:p w14:paraId="1077485F" w14:textId="77777777" w:rsidR="00B54964" w:rsidRDefault="00B54964" w:rsidP="00B54964">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r>
        <w:rPr>
          <w:sz w:val="23"/>
          <w:szCs w:val="23"/>
        </w:rPr>
        <w:t xml:space="preserve"> de</w:t>
      </w:r>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4B20307D" w14:textId="09F699D0" w:rsidR="00B54964" w:rsidRDefault="00B54964" w:rsidP="00B54964">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81B95" w:rsidRPr="00381B95">
        <w:rPr>
          <w:b/>
        </w:rPr>
        <w:t xml:space="preserve">Figure </w:t>
      </w:r>
      <w:r w:rsidR="00381B95" w:rsidRPr="00381B95">
        <w:rPr>
          <w:b/>
          <w:noProof/>
        </w:rPr>
        <w:t>2.5</w:t>
      </w:r>
      <w:r w:rsidR="00381B95" w:rsidRPr="00381B95">
        <w:rPr>
          <w:b/>
          <w:noProof/>
        </w:rPr>
        <w:noBreakHyphen/>
        <w:t>2</w:t>
      </w:r>
      <w:r w:rsidRPr="001B7FB7">
        <w:rPr>
          <w:b/>
          <w:lang w:eastAsia="zh-CN"/>
        </w:rPr>
        <w:fldChar w:fldCharType="end"/>
      </w:r>
      <w:r w:rsidRPr="00846B55">
        <w:rPr>
          <w:lang w:eastAsia="zh-CN"/>
        </w:rPr>
        <w:t xml:space="preserve"> à</w:t>
      </w:r>
      <w:r>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81B95" w:rsidRPr="00381B95">
        <w:rPr>
          <w:b/>
        </w:rPr>
        <w:t>Figure</w:t>
      </w:r>
      <w:r w:rsidR="00381B95" w:rsidRPr="00381B95">
        <w:rPr>
          <w:b/>
          <w:noProof/>
        </w:rPr>
        <w:t xml:space="preserve"> 2.5</w:t>
      </w:r>
      <w:r w:rsidR="00381B95" w:rsidRPr="00381B95">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CF10C4B" w14:textId="77777777" w:rsidR="00B54964" w:rsidRDefault="00B54964" w:rsidP="00B54964">
      <w:pPr>
        <w:spacing w:line="360" w:lineRule="auto"/>
        <w:ind w:firstLine="708"/>
        <w:rPr>
          <w:lang w:eastAsia="zh-CN"/>
        </w:rPr>
      </w:pPr>
    </w:p>
    <w:tbl>
      <w:tblPr>
        <w:tblW w:w="0" w:type="auto"/>
        <w:tblLook w:val="04A0" w:firstRow="1" w:lastRow="0" w:firstColumn="1" w:lastColumn="0" w:noHBand="0" w:noVBand="1"/>
      </w:tblPr>
      <w:tblGrid>
        <w:gridCol w:w="9072"/>
      </w:tblGrid>
      <w:tr w:rsidR="00B54964" w:rsidRPr="00217472" w14:paraId="388CCDD9" w14:textId="77777777" w:rsidTr="00956887">
        <w:tc>
          <w:tcPr>
            <w:tcW w:w="9072" w:type="dxa"/>
          </w:tcPr>
          <w:p w14:paraId="36716DC4" w14:textId="77777777" w:rsidR="00B54964" w:rsidRPr="00FB7FFE" w:rsidRDefault="00B54964" w:rsidP="00956887">
            <w:pPr>
              <w:pStyle w:val="MDPI52figure"/>
              <w:keepNext/>
              <w:adjustRightInd w:val="0"/>
              <w:snapToGrid w:val="0"/>
              <w:rPr>
                <w:lang w:val="fr-FR"/>
              </w:rPr>
            </w:pPr>
            <w:r>
              <w:rPr>
                <w:noProof/>
                <w:lang w:val="fr-FR" w:eastAsia="zh-CN" w:bidi="ar-SA"/>
              </w:rPr>
              <w:lastRenderedPageBreak/>
              <w:drawing>
                <wp:inline distT="0" distB="0" distL="0" distR="0" wp14:anchorId="21A9205B" wp14:editId="704B001F">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B54964" w:rsidRPr="00217472" w14:paraId="01456CA3" w14:textId="77777777" w:rsidTr="00956887">
        <w:tc>
          <w:tcPr>
            <w:tcW w:w="9072" w:type="dxa"/>
          </w:tcPr>
          <w:p w14:paraId="0CC1C8EA" w14:textId="77777777" w:rsidR="00B54964" w:rsidRPr="00216F98" w:rsidRDefault="00B54964" w:rsidP="00956887">
            <w:pPr>
              <w:jc w:val="center"/>
              <w:rPr>
                <w:b/>
                <w:noProof/>
              </w:rPr>
            </w:pPr>
            <w:r w:rsidRPr="00216F98">
              <w:rPr>
                <w:b/>
                <w:noProof/>
              </w:rPr>
              <w:t>Lobe inférieur</w:t>
            </w:r>
          </w:p>
        </w:tc>
      </w:tr>
      <w:tr w:rsidR="00B54964" w:rsidRPr="00217472" w14:paraId="4F7F1A04" w14:textId="77777777" w:rsidTr="00956887">
        <w:tc>
          <w:tcPr>
            <w:tcW w:w="9072" w:type="dxa"/>
          </w:tcPr>
          <w:p w14:paraId="5F656275" w14:textId="77777777" w:rsidR="00B54964" w:rsidRPr="00E33A5C" w:rsidRDefault="00B54964" w:rsidP="00956887">
            <w:pPr>
              <w:pStyle w:val="MDPI52figure"/>
              <w:keepNext/>
              <w:adjustRightInd w:val="0"/>
              <w:snapToGrid w:val="0"/>
              <w:rPr>
                <w:lang w:val="fr-FR"/>
              </w:rPr>
            </w:pPr>
            <w:r w:rsidRPr="004E635A">
              <w:rPr>
                <w:noProof/>
                <w:lang w:val="fr-FR" w:eastAsia="zh-CN" w:bidi="ar-SA"/>
              </w:rPr>
              <w:drawing>
                <wp:inline distT="0" distB="0" distL="0" distR="0" wp14:anchorId="0850A6E4" wp14:editId="191F3599">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B54964" w:rsidRPr="00217472" w14:paraId="15213EE3" w14:textId="77777777" w:rsidTr="00956887">
        <w:tc>
          <w:tcPr>
            <w:tcW w:w="9072" w:type="dxa"/>
          </w:tcPr>
          <w:p w14:paraId="5A15E5E4" w14:textId="77777777" w:rsidR="00B54964" w:rsidRPr="00216F98" w:rsidRDefault="00B54964" w:rsidP="00956887">
            <w:pPr>
              <w:jc w:val="center"/>
              <w:rPr>
                <w:b/>
                <w:noProof/>
              </w:rPr>
            </w:pPr>
            <w:r w:rsidRPr="00216F98">
              <w:rPr>
                <w:b/>
                <w:noProof/>
              </w:rPr>
              <w:t>Lobe supérieur</w:t>
            </w:r>
          </w:p>
        </w:tc>
      </w:tr>
    </w:tbl>
    <w:p w14:paraId="377642E3" w14:textId="1048278E" w:rsidR="00B54964" w:rsidRDefault="00B54964" w:rsidP="00B54964">
      <w:pPr>
        <w:jc w:val="center"/>
      </w:pPr>
      <w:bookmarkStart w:id="528" w:name="_Ref524006364"/>
      <w:bookmarkStart w:id="529" w:name="_Toc536112206"/>
      <w:bookmarkStart w:id="530" w:name="_Toc536800507"/>
      <w:bookmarkStart w:id="531" w:name="_Toc3323531"/>
      <w:r w:rsidRPr="003B2745">
        <w:t xml:space="preserve">Figure </w:t>
      </w:r>
      <w:r>
        <w:rPr>
          <w:noProof/>
        </w:rPr>
        <w:fldChar w:fldCharType="begin"/>
      </w:r>
      <w:r>
        <w:rPr>
          <w:noProof/>
        </w:rPr>
        <w:instrText xml:space="preserve"> STYLEREF 2 \s </w:instrText>
      </w:r>
      <w:r>
        <w:rPr>
          <w:noProof/>
        </w:rPr>
        <w:fldChar w:fldCharType="separate"/>
      </w:r>
      <w:r w:rsidR="00381B95">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381B95">
        <w:rPr>
          <w:noProof/>
        </w:rPr>
        <w:t>2</w:t>
      </w:r>
      <w:r>
        <w:rPr>
          <w:noProof/>
        </w:rPr>
        <w:fldChar w:fldCharType="end"/>
      </w:r>
      <w:bookmarkEnd w:id="528"/>
      <w:r w:rsidRPr="003B2745">
        <w:t xml:space="preserve"> : </w:t>
      </w:r>
      <w:r>
        <w:t>Champs de</w:t>
      </w:r>
      <w:r w:rsidRPr="003B2745">
        <w:t xml:space="preserve"> pression et </w:t>
      </w:r>
      <w:r>
        <w:t xml:space="preserve">de </w:t>
      </w:r>
      <w:r w:rsidRPr="003B2745">
        <w:t>température</w:t>
      </w:r>
      <w:r>
        <w:t xml:space="preserve"> des deux lobes à 500tr/min avec la charge 10kN</w:t>
      </w:r>
      <w:bookmarkEnd w:id="529"/>
      <w:bookmarkEnd w:id="530"/>
      <w:bookmarkEnd w:id="531"/>
    </w:p>
    <w:tbl>
      <w:tblPr>
        <w:tblW w:w="0" w:type="auto"/>
        <w:tblLook w:val="04A0" w:firstRow="1" w:lastRow="0" w:firstColumn="1" w:lastColumn="0" w:noHBand="0" w:noVBand="1"/>
      </w:tblPr>
      <w:tblGrid>
        <w:gridCol w:w="9072"/>
      </w:tblGrid>
      <w:tr w:rsidR="00B54964" w:rsidRPr="00217472" w14:paraId="075C68E2" w14:textId="77777777" w:rsidTr="00956887">
        <w:tc>
          <w:tcPr>
            <w:tcW w:w="9072" w:type="dxa"/>
          </w:tcPr>
          <w:p w14:paraId="4EF0CFB0" w14:textId="77777777" w:rsidR="00B54964" w:rsidRPr="00A61245" w:rsidRDefault="00B54964" w:rsidP="00956887">
            <w:pPr>
              <w:pStyle w:val="MDPI52figure"/>
              <w:keepNext/>
              <w:adjustRightInd w:val="0"/>
              <w:snapToGrid w:val="0"/>
            </w:pPr>
            <w:r w:rsidRPr="00C210DA">
              <w:rPr>
                <w:noProof/>
                <w:lang w:val="fr-FR" w:eastAsia="zh-CN" w:bidi="ar-SA"/>
              </w:rPr>
              <w:drawing>
                <wp:inline distT="0" distB="0" distL="0" distR="0" wp14:anchorId="5D57EDF8" wp14:editId="11513690">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B54964" w:rsidRPr="00217472" w14:paraId="7EE05DCD" w14:textId="77777777" w:rsidTr="00956887">
        <w:tc>
          <w:tcPr>
            <w:tcW w:w="9072" w:type="dxa"/>
          </w:tcPr>
          <w:p w14:paraId="7F3066B0" w14:textId="77777777" w:rsidR="00B54964" w:rsidRPr="00216F98" w:rsidRDefault="00B54964" w:rsidP="00956887">
            <w:pPr>
              <w:jc w:val="center"/>
              <w:rPr>
                <w:b/>
                <w:noProof/>
              </w:rPr>
            </w:pPr>
            <w:r w:rsidRPr="00216F98">
              <w:rPr>
                <w:b/>
                <w:noProof/>
              </w:rPr>
              <w:t>Lobe inférieur</w:t>
            </w:r>
          </w:p>
        </w:tc>
      </w:tr>
      <w:tr w:rsidR="00B54964" w:rsidRPr="00217472" w14:paraId="1E444EEC" w14:textId="77777777" w:rsidTr="00956887">
        <w:tc>
          <w:tcPr>
            <w:tcW w:w="9072" w:type="dxa"/>
          </w:tcPr>
          <w:p w14:paraId="007B8906" w14:textId="77777777" w:rsidR="00B54964" w:rsidRPr="00E33A5C" w:rsidRDefault="00B54964" w:rsidP="00956887">
            <w:pPr>
              <w:pStyle w:val="MDPI52figure"/>
              <w:keepNext/>
              <w:adjustRightInd w:val="0"/>
              <w:snapToGrid w:val="0"/>
              <w:rPr>
                <w:lang w:val="fr-FR"/>
              </w:rPr>
            </w:pPr>
            <w:r w:rsidRPr="00FD4B39">
              <w:rPr>
                <w:noProof/>
                <w:lang w:val="fr-FR" w:eastAsia="zh-CN" w:bidi="ar-SA"/>
              </w:rPr>
              <w:drawing>
                <wp:inline distT="0" distB="0" distL="0" distR="0" wp14:anchorId="73A6E244" wp14:editId="64432E22">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B54964" w:rsidRPr="00217472" w14:paraId="04FA153F" w14:textId="77777777" w:rsidTr="00956887">
        <w:tc>
          <w:tcPr>
            <w:tcW w:w="9072" w:type="dxa"/>
          </w:tcPr>
          <w:p w14:paraId="3D947FDD" w14:textId="77777777" w:rsidR="00B54964" w:rsidRPr="00216F98" w:rsidRDefault="00B54964" w:rsidP="00956887">
            <w:pPr>
              <w:jc w:val="center"/>
              <w:rPr>
                <w:b/>
                <w:noProof/>
              </w:rPr>
            </w:pPr>
            <w:r w:rsidRPr="00216F98">
              <w:rPr>
                <w:b/>
                <w:noProof/>
              </w:rPr>
              <w:t>Lobe supérieur</w:t>
            </w:r>
          </w:p>
        </w:tc>
      </w:tr>
    </w:tbl>
    <w:p w14:paraId="090DC67D" w14:textId="424E1FD0" w:rsidR="00B54964" w:rsidRPr="003B2745" w:rsidRDefault="00B54964" w:rsidP="00B54964">
      <w:pPr>
        <w:jc w:val="center"/>
      </w:pPr>
      <w:bookmarkStart w:id="532" w:name="_Toc536112207"/>
      <w:bookmarkStart w:id="533" w:name="_Toc536800508"/>
      <w:bookmarkStart w:id="534" w:name="_Toc3323532"/>
      <w:r w:rsidRPr="003B2745">
        <w:t xml:space="preserve">Figure </w:t>
      </w:r>
      <w:r>
        <w:rPr>
          <w:noProof/>
        </w:rPr>
        <w:fldChar w:fldCharType="begin"/>
      </w:r>
      <w:r>
        <w:rPr>
          <w:noProof/>
        </w:rPr>
        <w:instrText xml:space="preserve"> STYLEREF 2 \s </w:instrText>
      </w:r>
      <w:r>
        <w:rPr>
          <w:noProof/>
        </w:rPr>
        <w:fldChar w:fldCharType="separate"/>
      </w:r>
      <w:r w:rsidR="00381B95">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381B95">
        <w:rPr>
          <w:noProof/>
        </w:rPr>
        <w:t>3</w:t>
      </w:r>
      <w:r>
        <w:rPr>
          <w:noProof/>
        </w:rPr>
        <w:fldChar w:fldCharType="end"/>
      </w:r>
      <w:r w:rsidRPr="003B2745">
        <w:t xml:space="preserve"> : </w:t>
      </w:r>
      <w:r>
        <w:t>Champs de</w:t>
      </w:r>
      <w:r w:rsidRPr="003B2745">
        <w:t xml:space="preserve"> pression et </w:t>
      </w:r>
      <w:r>
        <w:t xml:space="preserve">de </w:t>
      </w:r>
      <w:r w:rsidRPr="003B2745">
        <w:t>température</w:t>
      </w:r>
      <w:r>
        <w:t xml:space="preserve"> des deux lobes à 2000tr/min avec la charge 8kN</w:t>
      </w:r>
      <w:bookmarkEnd w:id="532"/>
      <w:bookmarkEnd w:id="533"/>
      <w:bookmarkEnd w:id="534"/>
    </w:p>
    <w:tbl>
      <w:tblPr>
        <w:tblW w:w="0" w:type="auto"/>
        <w:tblLook w:val="04A0" w:firstRow="1" w:lastRow="0" w:firstColumn="1" w:lastColumn="0" w:noHBand="0" w:noVBand="1"/>
      </w:tblPr>
      <w:tblGrid>
        <w:gridCol w:w="9072"/>
      </w:tblGrid>
      <w:tr w:rsidR="00B54964" w:rsidRPr="00217472" w14:paraId="23DD6041" w14:textId="77777777" w:rsidTr="00956887">
        <w:tc>
          <w:tcPr>
            <w:tcW w:w="9072" w:type="dxa"/>
          </w:tcPr>
          <w:p w14:paraId="70847084" w14:textId="77777777" w:rsidR="00B54964" w:rsidRPr="00A61245" w:rsidRDefault="00B54964" w:rsidP="00956887">
            <w:pPr>
              <w:pStyle w:val="MDPI52figure"/>
              <w:keepNext/>
              <w:adjustRightInd w:val="0"/>
              <w:snapToGrid w:val="0"/>
            </w:pPr>
            <w:r w:rsidRPr="003B091B">
              <w:rPr>
                <w:noProof/>
                <w:lang w:val="fr-FR" w:eastAsia="zh-CN" w:bidi="ar-SA"/>
              </w:rPr>
              <w:lastRenderedPageBreak/>
              <w:drawing>
                <wp:inline distT="0" distB="0" distL="0" distR="0" wp14:anchorId="004DA9B2" wp14:editId="3E73AEE3">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B54964" w:rsidRPr="00217472" w14:paraId="0487792A" w14:textId="77777777" w:rsidTr="00956887">
        <w:tc>
          <w:tcPr>
            <w:tcW w:w="9072" w:type="dxa"/>
          </w:tcPr>
          <w:p w14:paraId="7EC27174" w14:textId="77777777" w:rsidR="00B54964" w:rsidRPr="00216F98" w:rsidRDefault="00B54964" w:rsidP="00956887">
            <w:pPr>
              <w:jc w:val="center"/>
              <w:rPr>
                <w:b/>
                <w:noProof/>
              </w:rPr>
            </w:pPr>
            <w:r w:rsidRPr="00216F98">
              <w:rPr>
                <w:b/>
                <w:noProof/>
              </w:rPr>
              <w:t>Lobe inférieur</w:t>
            </w:r>
          </w:p>
        </w:tc>
      </w:tr>
      <w:tr w:rsidR="00B54964" w:rsidRPr="00217472" w14:paraId="1A14E063" w14:textId="77777777" w:rsidTr="00956887">
        <w:tc>
          <w:tcPr>
            <w:tcW w:w="9072" w:type="dxa"/>
          </w:tcPr>
          <w:p w14:paraId="5C3FE3D9" w14:textId="77777777" w:rsidR="00B54964" w:rsidRPr="00E33A5C" w:rsidRDefault="00B54964" w:rsidP="00956887">
            <w:pPr>
              <w:pStyle w:val="MDPI52figure"/>
              <w:keepNext/>
              <w:adjustRightInd w:val="0"/>
              <w:snapToGrid w:val="0"/>
              <w:rPr>
                <w:lang w:val="fr-FR"/>
              </w:rPr>
            </w:pPr>
            <w:r w:rsidRPr="003B091B">
              <w:rPr>
                <w:noProof/>
                <w:lang w:val="fr-FR" w:eastAsia="zh-CN" w:bidi="ar-SA"/>
              </w:rPr>
              <w:drawing>
                <wp:inline distT="0" distB="0" distL="0" distR="0" wp14:anchorId="77090E28" wp14:editId="31711F00">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B54964" w:rsidRPr="00217472" w14:paraId="1299734A" w14:textId="77777777" w:rsidTr="00956887">
        <w:trPr>
          <w:trHeight w:val="188"/>
        </w:trPr>
        <w:tc>
          <w:tcPr>
            <w:tcW w:w="9072" w:type="dxa"/>
          </w:tcPr>
          <w:p w14:paraId="2DF106AA" w14:textId="77777777" w:rsidR="00B54964" w:rsidRPr="00216F98" w:rsidRDefault="00B54964" w:rsidP="00956887">
            <w:pPr>
              <w:jc w:val="center"/>
              <w:rPr>
                <w:b/>
                <w:noProof/>
              </w:rPr>
            </w:pPr>
            <w:r w:rsidRPr="00216F98">
              <w:rPr>
                <w:b/>
                <w:noProof/>
              </w:rPr>
              <w:t>Lobe supérieur</w:t>
            </w:r>
          </w:p>
        </w:tc>
      </w:tr>
    </w:tbl>
    <w:p w14:paraId="23E894F5" w14:textId="39147352" w:rsidR="00B54964" w:rsidRDefault="00B54964" w:rsidP="00B54964">
      <w:pPr>
        <w:jc w:val="center"/>
      </w:pPr>
      <w:bookmarkStart w:id="535" w:name="_Ref526272542"/>
      <w:bookmarkStart w:id="536" w:name="_Toc536112208"/>
      <w:bookmarkStart w:id="537" w:name="_Toc536800509"/>
      <w:bookmarkStart w:id="538" w:name="_Toc3323533"/>
      <w:r w:rsidRPr="003B2745">
        <w:t xml:space="preserve">Figure </w:t>
      </w:r>
      <w:r>
        <w:rPr>
          <w:noProof/>
        </w:rPr>
        <w:fldChar w:fldCharType="begin"/>
      </w:r>
      <w:r>
        <w:rPr>
          <w:noProof/>
        </w:rPr>
        <w:instrText xml:space="preserve"> STYLEREF 2 \s </w:instrText>
      </w:r>
      <w:r>
        <w:rPr>
          <w:noProof/>
        </w:rPr>
        <w:fldChar w:fldCharType="separate"/>
      </w:r>
      <w:r w:rsidR="00381B95">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381B95">
        <w:rPr>
          <w:noProof/>
        </w:rPr>
        <w:t>4</w:t>
      </w:r>
      <w:r>
        <w:rPr>
          <w:noProof/>
        </w:rPr>
        <w:fldChar w:fldCharType="end"/>
      </w:r>
      <w:bookmarkEnd w:id="535"/>
      <w:r w:rsidRPr="003B2745">
        <w:t xml:space="preserve"> : </w:t>
      </w:r>
      <w:r>
        <w:t>Champs de</w:t>
      </w:r>
      <w:r w:rsidRPr="003B2745">
        <w:t xml:space="preserve"> pression et </w:t>
      </w:r>
      <w:r>
        <w:t xml:space="preserve">de </w:t>
      </w:r>
      <w:r w:rsidRPr="003B2745">
        <w:t>température</w:t>
      </w:r>
      <w:r>
        <w:t xml:space="preserve"> des deux lobes à 3500tr/min avec la charge 6kN</w:t>
      </w:r>
      <w:bookmarkEnd w:id="536"/>
      <w:bookmarkEnd w:id="537"/>
      <w:bookmarkEnd w:id="538"/>
    </w:p>
    <w:p w14:paraId="2CA741E3" w14:textId="77777777" w:rsidR="00B54964" w:rsidRDefault="00B54964" w:rsidP="00B54964">
      <w:pPr>
        <w:jc w:val="center"/>
      </w:pPr>
    </w:p>
    <w:p w14:paraId="279774DD" w14:textId="77777777" w:rsidR="00B54964" w:rsidRDefault="00B54964" w:rsidP="00B54964">
      <w:pPr>
        <w:pStyle w:val="Titre2"/>
        <w:ind w:left="567"/>
      </w:pPr>
      <w:bookmarkStart w:id="539" w:name="_Toc536800394"/>
      <w:bookmarkStart w:id="540" w:name="_Toc3323418"/>
      <w:r>
        <w:t>Efforts générés dans paliers hydrodynamiques</w:t>
      </w:r>
      <w:bookmarkEnd w:id="539"/>
      <w:bookmarkEnd w:id="540"/>
    </w:p>
    <w:p w14:paraId="786AFC20" w14:textId="77777777" w:rsidR="00B54964" w:rsidRPr="000B533E" w:rsidRDefault="00B54964" w:rsidP="00B54964"/>
    <w:p w14:paraId="3B576085" w14:textId="747DAC57" w:rsidR="00B54964" w:rsidRPr="00D14956" w:rsidRDefault="00B54964" w:rsidP="00B54964">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381B95" w:rsidRPr="00381B95">
        <w:rPr>
          <w:b/>
        </w:rPr>
        <w:t>Figure 2.2</w:t>
      </w:r>
      <w:r w:rsidR="00381B95" w:rsidRPr="00381B95">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C165426" w14:textId="77777777" w:rsidTr="00956887">
        <w:trPr>
          <w:trHeight w:val="635"/>
          <w:tblHeader/>
          <w:jc w:val="center"/>
        </w:trPr>
        <w:tc>
          <w:tcPr>
            <w:tcW w:w="7943" w:type="dxa"/>
            <w:vAlign w:val="center"/>
          </w:tcPr>
          <w:p w14:paraId="221EA2C3" w14:textId="77777777" w:rsidR="00B54964" w:rsidRPr="00D51381" w:rsidRDefault="004D7128"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C56E185"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FA735C7" w14:textId="77777777" w:rsidR="00B54964" w:rsidRPr="00D14956" w:rsidRDefault="00B54964" w:rsidP="00B54964">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4CC71CC9" w14:textId="77777777" w:rsidR="00B54964" w:rsidRDefault="00B54964" w:rsidP="00B54964"/>
    <w:p w14:paraId="0DA830DA" w14:textId="77777777" w:rsidR="00B54964" w:rsidRDefault="00B54964" w:rsidP="00B54964">
      <w:pPr>
        <w:pStyle w:val="Titre2"/>
        <w:ind w:left="567"/>
      </w:pPr>
      <w:bookmarkStart w:id="541" w:name="_Toc536800395"/>
      <w:bookmarkStart w:id="542" w:name="_Toc3323419"/>
      <w:r w:rsidRPr="00CC16EF">
        <w:t>Conclusion</w:t>
      </w:r>
      <w:bookmarkEnd w:id="541"/>
      <w:bookmarkEnd w:id="542"/>
    </w:p>
    <w:p w14:paraId="0866C8E8" w14:textId="77777777" w:rsidR="00B54964" w:rsidRDefault="00B54964" w:rsidP="00B54964"/>
    <w:p w14:paraId="6A36181D" w14:textId="30A5D25D" w:rsidR="00B54964" w:rsidRPr="004A663B" w:rsidRDefault="00B54964" w:rsidP="00B54964">
      <w:pPr>
        <w:spacing w:before="240" w:after="240" w:line="360" w:lineRule="auto"/>
        <w:ind w:firstLine="709"/>
        <w:rPr>
          <w:szCs w:val="22"/>
        </w:rPr>
      </w:pPr>
      <w:r w:rsidRPr="004A663B">
        <w:rPr>
          <w:szCs w:val="22"/>
        </w:rPr>
        <w:t>Ce chapitre a présenté</w:t>
      </w:r>
      <w:r w:rsidR="004A663B">
        <w:rPr>
          <w:szCs w:val="22"/>
        </w:rPr>
        <w:t xml:space="preserve"> </w:t>
      </w:r>
      <w:r w:rsidRPr="004A663B">
        <w:rPr>
          <w:szCs w:val="22"/>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de l’équation de l’énergie a été présentée. Afin de prendre en compte la rupture et la reformation de film mince, l’algorithme FBNS a été intégré dans le solveur. </w:t>
      </w:r>
      <w:r w:rsidRPr="004A663B">
        <w:rPr>
          <w:szCs w:val="22"/>
        </w:rPr>
        <w:lastRenderedPageBreak/>
        <w:t xml:space="preserve">Ensuite, afin de réduire le temps de calcul, la variation de la température suivant l’épaisseur du film a été approximée par des polynômes de Legendre et l’équation de l’énergie a été résolue avec la méthode de collocation aux points de Lobatto. Enfin les résultats obtenus par ce solveur ont été validés par des comparaisons avec des données expérimentales issues de la littérature pour un palier à géométrie fixe à deux lobes. </w:t>
      </w:r>
    </w:p>
    <w:p w14:paraId="3847F457" w14:textId="77777777" w:rsidR="00B54964" w:rsidRPr="004A663B" w:rsidRDefault="00B54964" w:rsidP="00B54964">
      <w:pPr>
        <w:spacing w:line="360" w:lineRule="auto"/>
        <w:ind w:firstLine="708"/>
        <w:rPr>
          <w:szCs w:val="22"/>
        </w:rPr>
      </w:pPr>
      <w:r w:rsidRPr="004A663B">
        <w:rPr>
          <w:szCs w:val="22"/>
        </w:rPr>
        <w:t xml:space="preserve">La modélisation du palier hydrodynamique permet d’évaluer la force et la chaleur générées au sein du palier. Ces deux informations sont ensuite utilisées par les modèles de rotor pour modéliser son comportement dynamique et sa déformation thermique. Comme mentionné dans le chapitre 1, l’effet Morton peut engendrer une instabilité vibratoire due à l’échauffement du rotor.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0546D820" w14:textId="77777777" w:rsidR="00B8341E" w:rsidRDefault="00B8341E" w:rsidP="00B8341E">
      <w:pPr>
        <w:pStyle w:val="Titre1"/>
        <w:numPr>
          <w:ilvl w:val="0"/>
          <w:numId w:val="0"/>
        </w:numPr>
        <w:ind w:left="567" w:hanging="567"/>
        <w:jc w:val="left"/>
      </w:pPr>
      <w:bookmarkStart w:id="543" w:name="_Toc536800396"/>
      <w:bookmarkStart w:id="544" w:name="_Toc3323420"/>
      <w:r>
        <w:lastRenderedPageBreak/>
        <w:t xml:space="preserve">Chapitre 3 : </w:t>
      </w:r>
      <w:r>
        <w:br/>
        <w:t>Modélisation des rotors</w:t>
      </w:r>
      <w:bookmarkEnd w:id="543"/>
      <w:bookmarkEnd w:id="544"/>
    </w:p>
    <w:p w14:paraId="09DDF05C" w14:textId="77777777" w:rsidR="00B8341E" w:rsidRDefault="00B8341E" w:rsidP="00B8341E"/>
    <w:p w14:paraId="225ABDC2" w14:textId="77777777" w:rsidR="00B8341E" w:rsidRDefault="00B8341E" w:rsidP="00B8341E"/>
    <w:p w14:paraId="0E2E8822" w14:textId="77777777" w:rsidR="00B8341E" w:rsidRDefault="00B8341E" w:rsidP="00B8341E"/>
    <w:p w14:paraId="2A292CDC" w14:textId="77777777" w:rsidR="00B8341E" w:rsidRPr="00A60B6F" w:rsidRDefault="00B8341E" w:rsidP="00B8341E">
      <w:pPr>
        <w:spacing w:line="360" w:lineRule="auto"/>
        <w:ind w:firstLine="708"/>
        <w:rPr>
          <w:rFonts w:asciiTheme="minorHAnsi" w:hAnsiTheme="minorHAnsi"/>
          <w:szCs w:val="22"/>
        </w:rPr>
      </w:pPr>
      <w:r w:rsidRPr="00A60B6F">
        <w:rPr>
          <w:rFonts w:asciiTheme="minorHAnsi" w:hAnsiTheme="minorHAnsi"/>
          <w:szCs w:val="22"/>
        </w:rPr>
        <w:t xml:space="preserve">La résolution des équations de Reynolds et de l’énergie présentée au </w:t>
      </w:r>
      <w:hyperlink w:anchor="_Chapitre_2_:" w:history="1">
        <w:r w:rsidRPr="00E80E4B">
          <w:rPr>
            <w:rStyle w:val="Lienhypertexte"/>
            <w:rFonts w:asciiTheme="minorHAnsi" w:hAnsiTheme="minorHAnsi"/>
            <w:b/>
            <w:color w:val="000000" w:themeColor="text1"/>
            <w:szCs w:val="22"/>
            <w:u w:val="none"/>
          </w:rPr>
          <w:t>chapitre 2</w:t>
        </w:r>
      </w:hyperlink>
      <w:r w:rsidRPr="00A60B6F">
        <w:rPr>
          <w:rFonts w:asciiTheme="minorHAnsi" w:hAnsiTheme="minorHAnsi"/>
          <w:szCs w:val="22"/>
        </w:rPr>
        <w:t xml:space="preserve"> a conduit au</w:t>
      </w:r>
      <w:r>
        <w:rPr>
          <w:rFonts w:asciiTheme="minorHAnsi" w:hAnsiTheme="minorHAnsi"/>
          <w:szCs w:val="22"/>
        </w:rPr>
        <w:t>x</w:t>
      </w:r>
      <w:r w:rsidRPr="00A60B6F">
        <w:rPr>
          <w:rFonts w:asciiTheme="minorHAnsi" w:hAnsiTheme="minorHAnsi"/>
          <w:szCs w:val="22"/>
        </w:rPr>
        <w:t xml:space="preserve"> calcul</w:t>
      </w:r>
      <w:r>
        <w:rPr>
          <w:rFonts w:asciiTheme="minorHAnsi" w:hAnsiTheme="minorHAnsi"/>
          <w:szCs w:val="22"/>
        </w:rPr>
        <w:t>s</w:t>
      </w:r>
      <w:r w:rsidRPr="00A60B6F">
        <w:rPr>
          <w:rFonts w:asciiTheme="minorHAnsi" w:hAnsiTheme="minorHAnsi"/>
          <w:szCs w:val="22"/>
        </w:rPr>
        <w:t xml:space="preserve"> de la force hydrodynamique et </w:t>
      </w:r>
      <w:r>
        <w:rPr>
          <w:rFonts w:asciiTheme="minorHAnsi" w:hAnsiTheme="minorHAnsi"/>
          <w:szCs w:val="22"/>
        </w:rPr>
        <w:t>d</w:t>
      </w:r>
      <w:r w:rsidRPr="00A60B6F">
        <w:rPr>
          <w:rFonts w:asciiTheme="minorHAnsi" w:hAnsiTheme="minorHAnsi"/>
          <w:szCs w:val="22"/>
        </w:rPr>
        <w:t xml:space="preserve">es flux thermiques dans le palier. Ces deux informations sont utilisées par les modèles thermomécanique et dynamique du rotor pour la simulation numérique et l’analyse de </w:t>
      </w:r>
      <w:r>
        <w:rPr>
          <w:rFonts w:asciiTheme="minorHAnsi" w:hAnsiTheme="minorHAnsi"/>
          <w:szCs w:val="22"/>
        </w:rPr>
        <w:t xml:space="preserve">la </w:t>
      </w:r>
      <w:r w:rsidRPr="00A60B6F">
        <w:rPr>
          <w:rFonts w:asciiTheme="minorHAnsi" w:hAnsiTheme="minorHAnsi"/>
          <w:szCs w:val="22"/>
        </w:rPr>
        <w:t xml:space="preserve">stabilité de l’effet Morton. </w:t>
      </w:r>
    </w:p>
    <w:p w14:paraId="08AAC9B8" w14:textId="77777777" w:rsidR="00B8341E" w:rsidRPr="00A60B6F" w:rsidRDefault="00B8341E" w:rsidP="00B8341E">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Pr>
          <w:rFonts w:asciiTheme="minorHAnsi" w:hAnsiTheme="minorHAnsi"/>
          <w:szCs w:val="22"/>
        </w:rPr>
        <w:t xml:space="preserve">es </w:t>
      </w:r>
      <w:r w:rsidRPr="00A60B6F">
        <w:rPr>
          <w:rFonts w:asciiTheme="minorHAnsi" w:hAnsiTheme="minorHAnsi"/>
          <w:szCs w:val="22"/>
        </w:rPr>
        <w:t xml:space="preserve">éléments finis est présenté. </w:t>
      </w:r>
      <w:r>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Pr>
          <w:rFonts w:asciiTheme="minorHAnsi" w:hAnsiTheme="minorHAnsi"/>
          <w:szCs w:val="22"/>
        </w:rPr>
        <w:t xml:space="preserve">est </w:t>
      </w:r>
      <w:r w:rsidRPr="00A60B6F">
        <w:rPr>
          <w:rFonts w:asciiTheme="minorHAnsi" w:hAnsiTheme="minorHAnsi"/>
          <w:szCs w:val="22"/>
        </w:rPr>
        <w:t xml:space="preserve"> décrite. Deux modèles</w:t>
      </w:r>
      <w:r>
        <w:rPr>
          <w:rFonts w:asciiTheme="minorHAnsi" w:hAnsiTheme="minorHAnsi"/>
          <w:szCs w:val="22"/>
        </w:rPr>
        <w:t xml:space="preserve"> de</w:t>
      </w:r>
      <w:r w:rsidRPr="00A60B6F">
        <w:rPr>
          <w:rFonts w:asciiTheme="minorHAnsi" w:hAnsiTheme="minorHAnsi"/>
          <w:szCs w:val="22"/>
        </w:rPr>
        <w:t xml:space="preserve"> dynamique des rotors sont </w:t>
      </w:r>
      <w:r>
        <w:rPr>
          <w:rFonts w:asciiTheme="minorHAnsi" w:hAnsiTheme="minorHAnsi"/>
          <w:szCs w:val="22"/>
        </w:rPr>
        <w:t>introduits</w:t>
      </w:r>
      <w:r w:rsidRPr="00A60B6F">
        <w:rPr>
          <w:rFonts w:asciiTheme="minorHAnsi" w:hAnsiTheme="minorHAnsi"/>
          <w:szCs w:val="22"/>
        </w:rPr>
        <w:t xml:space="preserve"> : 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La méthode de Newmark</w:t>
      </w:r>
      <w:r>
        <w:rPr>
          <w:rFonts w:asciiTheme="minorHAnsi" w:hAnsiTheme="minorHAnsi"/>
          <w:szCs w:val="22"/>
        </w:rPr>
        <w:t xml:space="preserve"> -</w:t>
      </w:r>
      <w:r w:rsidRPr="00A60B6F">
        <w:rPr>
          <w:rFonts w:asciiTheme="minorHAnsi" w:hAnsiTheme="minorHAnsi"/>
          <w:szCs w:val="22"/>
        </w:rPr>
        <w:t xml:space="preserve"> combinée </w:t>
      </w:r>
      <w:r>
        <w:rPr>
          <w:rFonts w:asciiTheme="minorHAnsi" w:hAnsiTheme="minorHAnsi"/>
          <w:szCs w:val="22"/>
        </w:rPr>
        <w:t>avec</w:t>
      </w:r>
      <w:r w:rsidRPr="00A60B6F">
        <w:rPr>
          <w:rFonts w:asciiTheme="minorHAnsi" w:hAnsiTheme="minorHAnsi"/>
          <w:szCs w:val="22"/>
        </w:rPr>
        <w:t xml:space="preserve"> la méthode de Newton-Raphson</w:t>
      </w:r>
      <w:r>
        <w:rPr>
          <w:rFonts w:asciiTheme="minorHAnsi" w:hAnsiTheme="minorHAnsi"/>
          <w:szCs w:val="22"/>
        </w:rPr>
        <w:t xml:space="preserve"> -</w:t>
      </w:r>
      <w:r w:rsidRPr="00A60B6F">
        <w:rPr>
          <w:rFonts w:asciiTheme="minorHAnsi" w:hAnsiTheme="minorHAnsi"/>
          <w:szCs w:val="22"/>
        </w:rPr>
        <w:t xml:space="preserve"> </w:t>
      </w:r>
      <w:r>
        <w:rPr>
          <w:rFonts w:asciiTheme="minorHAnsi" w:hAnsiTheme="minorHAnsi"/>
          <w:szCs w:val="22"/>
        </w:rPr>
        <w:t xml:space="preserve">est  utilisée pour l’intégration </w:t>
      </w:r>
      <w:r w:rsidRPr="00A60B6F">
        <w:rPr>
          <w:rFonts w:asciiTheme="minorHAnsi" w:hAnsiTheme="minorHAnsi"/>
          <w:szCs w:val="22"/>
        </w:rPr>
        <w:t>temporelle. Enfin, deux modélisation</w:t>
      </w:r>
      <w:r>
        <w:rPr>
          <w:rFonts w:asciiTheme="minorHAnsi" w:hAnsiTheme="minorHAnsi"/>
          <w:szCs w:val="22"/>
        </w:rPr>
        <w:t>s</w:t>
      </w:r>
      <w:r w:rsidRPr="00A60B6F">
        <w:rPr>
          <w:rFonts w:asciiTheme="minorHAnsi" w:hAnsiTheme="minorHAnsi"/>
          <w:szCs w:val="22"/>
        </w:rPr>
        <w:t xml:space="preserve"> du balourd thermique sont </w:t>
      </w:r>
      <w:r>
        <w:rPr>
          <w:rFonts w:asciiTheme="minorHAnsi" w:hAnsiTheme="minorHAnsi"/>
          <w:szCs w:val="22"/>
        </w:rPr>
        <w:t>présentées</w:t>
      </w:r>
      <w:r w:rsidRPr="00A60B6F">
        <w:rPr>
          <w:rFonts w:asciiTheme="minorHAnsi" w:hAnsiTheme="minorHAnsi"/>
          <w:szCs w:val="22"/>
        </w:rPr>
        <w:t xml:space="preserve">. </w:t>
      </w:r>
    </w:p>
    <w:p w14:paraId="1B094A7F" w14:textId="77777777" w:rsidR="00B8341E" w:rsidRPr="00FE1458" w:rsidRDefault="00B8341E" w:rsidP="00B8341E">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545" w:name="_Toc533768834"/>
      <w:bookmarkStart w:id="546" w:name="_Toc533769133"/>
      <w:bookmarkStart w:id="547" w:name="_Toc533769305"/>
      <w:bookmarkStart w:id="548" w:name="_Toc533769357"/>
      <w:bookmarkStart w:id="549" w:name="_Toc533769756"/>
      <w:bookmarkStart w:id="550" w:name="_Toc533771817"/>
      <w:bookmarkStart w:id="551" w:name="_Toc533772305"/>
      <w:bookmarkStart w:id="552" w:name="_Toc533774377"/>
      <w:bookmarkStart w:id="553" w:name="_Toc533775569"/>
      <w:bookmarkStart w:id="554" w:name="_Toc533776213"/>
      <w:bookmarkStart w:id="555" w:name="_Toc533776340"/>
      <w:bookmarkStart w:id="556" w:name="_Toc533777565"/>
      <w:bookmarkStart w:id="557" w:name="_Toc534279473"/>
      <w:bookmarkStart w:id="558" w:name="_Toc534279571"/>
      <w:bookmarkStart w:id="559" w:name="_Toc534279649"/>
      <w:bookmarkStart w:id="560" w:name="_Toc534290945"/>
      <w:bookmarkStart w:id="561" w:name="_Toc534293227"/>
      <w:bookmarkStart w:id="562" w:name="_Toc534293511"/>
      <w:bookmarkStart w:id="563" w:name="_Toc534293589"/>
      <w:bookmarkStart w:id="564" w:name="_Toc534387888"/>
      <w:bookmarkStart w:id="565" w:name="_Toc534410859"/>
      <w:bookmarkStart w:id="566" w:name="_Toc534620773"/>
      <w:bookmarkStart w:id="567" w:name="_Toc534621259"/>
      <w:bookmarkStart w:id="568" w:name="_Toc534621364"/>
      <w:bookmarkStart w:id="569" w:name="_Toc534621471"/>
      <w:bookmarkStart w:id="570" w:name="_Toc534625130"/>
      <w:bookmarkStart w:id="571" w:name="_Toc534631430"/>
      <w:bookmarkStart w:id="572" w:name="_Toc534631530"/>
      <w:bookmarkStart w:id="573" w:name="_Toc534631883"/>
      <w:bookmarkStart w:id="574" w:name="_Toc534632116"/>
      <w:bookmarkStart w:id="575" w:name="_Toc534632328"/>
      <w:bookmarkStart w:id="576" w:name="_Toc534632450"/>
      <w:bookmarkStart w:id="577" w:name="_Toc534632549"/>
      <w:bookmarkStart w:id="578" w:name="_Toc534633842"/>
      <w:bookmarkStart w:id="579" w:name="_Toc534634186"/>
      <w:bookmarkStart w:id="580" w:name="_Toc534634590"/>
      <w:bookmarkStart w:id="581" w:name="_Toc534634965"/>
      <w:bookmarkStart w:id="582" w:name="_Toc534635065"/>
      <w:bookmarkStart w:id="583" w:name="_Toc534635165"/>
      <w:bookmarkStart w:id="584" w:name="_Toc534635265"/>
      <w:bookmarkStart w:id="585" w:name="_Toc534635365"/>
      <w:bookmarkStart w:id="586" w:name="_Toc534635486"/>
      <w:bookmarkStart w:id="587" w:name="_Toc534635585"/>
      <w:bookmarkStart w:id="588" w:name="_Toc534636635"/>
      <w:bookmarkStart w:id="589" w:name="_Toc534638263"/>
      <w:bookmarkStart w:id="590" w:name="_Toc534638349"/>
      <w:bookmarkStart w:id="591" w:name="_Toc534638716"/>
      <w:bookmarkStart w:id="592" w:name="_Toc534640571"/>
      <w:bookmarkStart w:id="593" w:name="_Toc534650381"/>
      <w:bookmarkStart w:id="594" w:name="_Toc534707657"/>
      <w:bookmarkStart w:id="595" w:name="_Toc534719962"/>
      <w:bookmarkStart w:id="596" w:name="_Toc534720645"/>
      <w:bookmarkStart w:id="597" w:name="_Toc534721417"/>
      <w:bookmarkStart w:id="598" w:name="_Toc534723195"/>
      <w:bookmarkStart w:id="599" w:name="_Toc534724107"/>
      <w:bookmarkStart w:id="600" w:name="_Toc534724652"/>
      <w:bookmarkStart w:id="601" w:name="_Toc534724956"/>
      <w:bookmarkStart w:id="602" w:name="_Toc534725627"/>
      <w:bookmarkStart w:id="603" w:name="_Toc534729710"/>
      <w:bookmarkStart w:id="604" w:name="_Toc534792259"/>
      <w:bookmarkStart w:id="605" w:name="_Toc534792908"/>
      <w:bookmarkStart w:id="606" w:name="_Toc534793233"/>
      <w:bookmarkStart w:id="607" w:name="_Toc534793991"/>
      <w:bookmarkStart w:id="608" w:name="_Toc534794086"/>
      <w:bookmarkStart w:id="609" w:name="_Toc534794183"/>
      <w:bookmarkStart w:id="610" w:name="_Toc534796815"/>
      <w:bookmarkStart w:id="611" w:name="_Toc534878071"/>
      <w:bookmarkStart w:id="612" w:name="_Toc534878165"/>
      <w:bookmarkStart w:id="613" w:name="_Toc534880503"/>
      <w:bookmarkStart w:id="614" w:name="_Toc534895235"/>
      <w:bookmarkStart w:id="615" w:name="_Toc534895952"/>
      <w:bookmarkStart w:id="616" w:name="_Toc534896506"/>
      <w:bookmarkStart w:id="617" w:name="_Toc534896899"/>
      <w:bookmarkStart w:id="618" w:name="_Toc534983295"/>
      <w:bookmarkStart w:id="619" w:name="_Toc534984829"/>
      <w:bookmarkStart w:id="620" w:name="_Toc535242921"/>
      <w:bookmarkStart w:id="621" w:name="_Toc535243273"/>
      <w:bookmarkStart w:id="622" w:name="_Toc535245056"/>
      <w:bookmarkStart w:id="623" w:name="_Toc535248180"/>
      <w:bookmarkStart w:id="624" w:name="_Toc535248597"/>
      <w:bookmarkStart w:id="625" w:name="_Toc535250076"/>
      <w:bookmarkStart w:id="626" w:name="_Toc535251256"/>
      <w:bookmarkStart w:id="627" w:name="_Toc535251797"/>
      <w:bookmarkStart w:id="628" w:name="_Toc535252151"/>
      <w:bookmarkStart w:id="629" w:name="_Toc535346219"/>
      <w:bookmarkStart w:id="630" w:name="_Toc535418746"/>
      <w:bookmarkStart w:id="631" w:name="_Toc535505048"/>
      <w:bookmarkStart w:id="632" w:name="_Toc535509368"/>
      <w:bookmarkStart w:id="633" w:name="_Toc535510061"/>
      <w:bookmarkStart w:id="634" w:name="_Toc535512814"/>
      <w:bookmarkStart w:id="635" w:name="_Toc535512903"/>
      <w:bookmarkStart w:id="636" w:name="_Toc535527927"/>
      <w:bookmarkStart w:id="637" w:name="_Toc535536132"/>
      <w:bookmarkStart w:id="638" w:name="_Toc535575125"/>
      <w:bookmarkStart w:id="639" w:name="_Toc535587583"/>
      <w:bookmarkStart w:id="640" w:name="_Toc535587840"/>
      <w:bookmarkStart w:id="641" w:name="_Toc535588525"/>
      <w:bookmarkStart w:id="642" w:name="_Toc535589752"/>
      <w:bookmarkStart w:id="643" w:name="_Toc535590216"/>
      <w:bookmarkStart w:id="644" w:name="_Toc535594646"/>
      <w:bookmarkStart w:id="645" w:name="_Toc535832327"/>
      <w:bookmarkStart w:id="646" w:name="_Toc535834263"/>
      <w:bookmarkStart w:id="647" w:name="_Toc535846099"/>
      <w:bookmarkStart w:id="648" w:name="_Toc535846291"/>
      <w:bookmarkStart w:id="649" w:name="_Toc535853015"/>
      <w:bookmarkStart w:id="650" w:name="_Toc535853262"/>
      <w:bookmarkStart w:id="651" w:name="_Toc535854156"/>
      <w:bookmarkStart w:id="652" w:name="_Toc535854682"/>
      <w:bookmarkStart w:id="653" w:name="_Toc535918646"/>
      <w:bookmarkStart w:id="654" w:name="_Toc535932509"/>
      <w:bookmarkStart w:id="655" w:name="_Toc535932601"/>
      <w:bookmarkStart w:id="656" w:name="_Toc535933432"/>
      <w:bookmarkStart w:id="657" w:name="_Toc535934324"/>
      <w:bookmarkStart w:id="658" w:name="_Toc535935075"/>
      <w:bookmarkStart w:id="659" w:name="_Toc535935851"/>
      <w:bookmarkStart w:id="660" w:name="_Toc535938386"/>
      <w:bookmarkStart w:id="661" w:name="_Toc535938735"/>
      <w:bookmarkStart w:id="662" w:name="_Toc535942421"/>
      <w:bookmarkStart w:id="663" w:name="_Toc535942658"/>
      <w:bookmarkStart w:id="664" w:name="_Toc535942880"/>
      <w:bookmarkStart w:id="665" w:name="_Toc535942976"/>
      <w:bookmarkStart w:id="666" w:name="_Toc535943072"/>
      <w:bookmarkStart w:id="667" w:name="_Toc535947821"/>
      <w:bookmarkStart w:id="668" w:name="_Toc536006875"/>
      <w:bookmarkStart w:id="669" w:name="_Toc536110506"/>
      <w:bookmarkStart w:id="670" w:name="_Toc536110882"/>
      <w:bookmarkStart w:id="671" w:name="_Toc536112101"/>
      <w:bookmarkStart w:id="672" w:name="_Toc536112421"/>
      <w:bookmarkStart w:id="673" w:name="_Toc536113306"/>
      <w:bookmarkStart w:id="674" w:name="_Toc536113518"/>
      <w:bookmarkStart w:id="675" w:name="_Toc536113730"/>
      <w:bookmarkStart w:id="676" w:name="_Toc536115029"/>
      <w:bookmarkStart w:id="677" w:name="_Toc536115299"/>
      <w:bookmarkStart w:id="678" w:name="_Toc536117489"/>
      <w:bookmarkStart w:id="679" w:name="_Toc536117704"/>
      <w:bookmarkStart w:id="680" w:name="_Toc536118725"/>
      <w:bookmarkStart w:id="681" w:name="_Toc536120017"/>
      <w:bookmarkStart w:id="682" w:name="_Toc536120233"/>
      <w:bookmarkStart w:id="683" w:name="_Toc536127295"/>
      <w:bookmarkStart w:id="684" w:name="_Toc536127512"/>
      <w:bookmarkStart w:id="685" w:name="_Toc536128296"/>
      <w:bookmarkStart w:id="686" w:name="_Toc536129419"/>
      <w:bookmarkStart w:id="687" w:name="_Toc536129637"/>
      <w:bookmarkStart w:id="688" w:name="_Toc536129858"/>
      <w:bookmarkStart w:id="689" w:name="_Toc536130081"/>
      <w:bookmarkStart w:id="690" w:name="_Toc536130307"/>
      <w:bookmarkStart w:id="691" w:name="_Toc536130543"/>
      <w:bookmarkStart w:id="692" w:name="_Toc536131237"/>
      <w:bookmarkStart w:id="693" w:name="_Toc536131498"/>
      <w:bookmarkStart w:id="694" w:name="_Toc536199911"/>
      <w:bookmarkStart w:id="695" w:name="_Toc536200158"/>
      <w:bookmarkStart w:id="696" w:name="_Toc536200653"/>
      <w:bookmarkStart w:id="697" w:name="_Toc536200901"/>
      <w:bookmarkStart w:id="698" w:name="_Toc536201148"/>
      <w:bookmarkStart w:id="699" w:name="_Toc536201395"/>
      <w:bookmarkStart w:id="700" w:name="_Toc536202310"/>
      <w:bookmarkStart w:id="701" w:name="_Toc536203681"/>
      <w:bookmarkStart w:id="702" w:name="_Toc536203927"/>
      <w:bookmarkStart w:id="703" w:name="_Toc536204173"/>
      <w:bookmarkStart w:id="704" w:name="_Toc536539321"/>
      <w:bookmarkStart w:id="705" w:name="_Toc536539574"/>
      <w:bookmarkStart w:id="706" w:name="_Toc536543350"/>
      <w:bookmarkStart w:id="707" w:name="_Toc536543604"/>
      <w:bookmarkStart w:id="708" w:name="_Toc536544495"/>
      <w:bookmarkStart w:id="709" w:name="_Toc536545435"/>
      <w:bookmarkStart w:id="710" w:name="_Toc536546586"/>
      <w:bookmarkStart w:id="711" w:name="_Toc536626882"/>
      <w:bookmarkStart w:id="712" w:name="_Toc536725961"/>
      <w:bookmarkStart w:id="713" w:name="_Toc536741057"/>
      <w:bookmarkStart w:id="714" w:name="_Toc536741314"/>
      <w:bookmarkStart w:id="715" w:name="_Toc536741570"/>
      <w:bookmarkStart w:id="716" w:name="_Toc536784629"/>
      <w:bookmarkStart w:id="717" w:name="_Toc536797524"/>
      <w:bookmarkStart w:id="718" w:name="_Toc536797787"/>
      <w:bookmarkStart w:id="719" w:name="_Toc536798184"/>
      <w:bookmarkStart w:id="720" w:name="_Toc536798439"/>
      <w:bookmarkStart w:id="721" w:name="_Toc536798694"/>
      <w:bookmarkStart w:id="722" w:name="_Toc536800397"/>
      <w:bookmarkStart w:id="723" w:name="_Toc3311915"/>
      <w:bookmarkStart w:id="724" w:name="_Toc3312169"/>
      <w:bookmarkStart w:id="725" w:name="_Toc3312766"/>
      <w:bookmarkStart w:id="726" w:name="_Toc3323167"/>
      <w:bookmarkStart w:id="727" w:name="_Toc3323421"/>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4E7BBBE2"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8" w:name="_Toc533768835"/>
      <w:bookmarkStart w:id="729" w:name="_Toc533769134"/>
      <w:bookmarkStart w:id="730" w:name="_Toc533769306"/>
      <w:bookmarkStart w:id="731" w:name="_Toc533769358"/>
      <w:bookmarkStart w:id="732" w:name="_Toc533769757"/>
      <w:bookmarkStart w:id="733" w:name="_Toc533771818"/>
      <w:bookmarkStart w:id="734" w:name="_Toc533772306"/>
      <w:bookmarkStart w:id="735" w:name="_Toc533774378"/>
      <w:bookmarkStart w:id="736" w:name="_Toc533775570"/>
      <w:bookmarkStart w:id="737" w:name="_Toc533776214"/>
      <w:bookmarkStart w:id="738" w:name="_Toc533776341"/>
      <w:bookmarkStart w:id="739" w:name="_Toc533777566"/>
      <w:bookmarkStart w:id="740" w:name="_Toc534279474"/>
      <w:bookmarkStart w:id="741" w:name="_Toc534279572"/>
      <w:bookmarkStart w:id="742" w:name="_Toc534279650"/>
      <w:bookmarkStart w:id="743" w:name="_Toc534290946"/>
      <w:bookmarkStart w:id="744" w:name="_Toc534293228"/>
      <w:bookmarkStart w:id="745" w:name="_Toc534293512"/>
      <w:bookmarkStart w:id="746" w:name="_Toc534293590"/>
      <w:bookmarkStart w:id="747" w:name="_Toc534387889"/>
      <w:bookmarkStart w:id="748" w:name="_Toc534410860"/>
      <w:bookmarkStart w:id="749" w:name="_Toc534620774"/>
      <w:bookmarkStart w:id="750" w:name="_Toc534621260"/>
      <w:bookmarkStart w:id="751" w:name="_Toc534621365"/>
      <w:bookmarkStart w:id="752" w:name="_Toc534621472"/>
      <w:bookmarkStart w:id="753" w:name="_Toc534625131"/>
      <w:bookmarkStart w:id="754" w:name="_Toc534631431"/>
      <w:bookmarkStart w:id="755" w:name="_Toc534631531"/>
      <w:bookmarkStart w:id="756" w:name="_Toc534631884"/>
      <w:bookmarkStart w:id="757" w:name="_Toc534632117"/>
      <w:bookmarkStart w:id="758" w:name="_Toc534632329"/>
      <w:bookmarkStart w:id="759" w:name="_Toc534632451"/>
      <w:bookmarkStart w:id="760" w:name="_Toc534632550"/>
      <w:bookmarkStart w:id="761" w:name="_Toc534633843"/>
      <w:bookmarkStart w:id="762" w:name="_Toc534634187"/>
      <w:bookmarkStart w:id="763" w:name="_Toc534634591"/>
      <w:bookmarkStart w:id="764" w:name="_Toc534634966"/>
      <w:bookmarkStart w:id="765" w:name="_Toc534635066"/>
      <w:bookmarkStart w:id="766" w:name="_Toc534635166"/>
      <w:bookmarkStart w:id="767" w:name="_Toc534635266"/>
      <w:bookmarkStart w:id="768" w:name="_Toc534635366"/>
      <w:bookmarkStart w:id="769" w:name="_Toc534635487"/>
      <w:bookmarkStart w:id="770" w:name="_Toc534635586"/>
      <w:bookmarkStart w:id="771" w:name="_Toc534636636"/>
      <w:bookmarkStart w:id="772" w:name="_Toc534638264"/>
      <w:bookmarkStart w:id="773" w:name="_Toc534638350"/>
      <w:bookmarkStart w:id="774" w:name="_Toc534638717"/>
      <w:bookmarkStart w:id="775" w:name="_Toc534640572"/>
      <w:bookmarkStart w:id="776" w:name="_Toc534650382"/>
      <w:bookmarkStart w:id="777" w:name="_Toc534707658"/>
      <w:bookmarkStart w:id="778" w:name="_Toc534719963"/>
      <w:bookmarkStart w:id="779" w:name="_Toc534720646"/>
      <w:bookmarkStart w:id="780" w:name="_Toc534721418"/>
      <w:bookmarkStart w:id="781" w:name="_Toc534723196"/>
      <w:bookmarkStart w:id="782" w:name="_Toc534724108"/>
      <w:bookmarkStart w:id="783" w:name="_Toc534724653"/>
      <w:bookmarkStart w:id="784" w:name="_Toc534724957"/>
      <w:bookmarkStart w:id="785" w:name="_Toc534725628"/>
      <w:bookmarkStart w:id="786" w:name="_Toc534729711"/>
      <w:bookmarkStart w:id="787" w:name="_Toc534792260"/>
      <w:bookmarkStart w:id="788" w:name="_Toc534792909"/>
      <w:bookmarkStart w:id="789" w:name="_Toc534793234"/>
      <w:bookmarkStart w:id="790" w:name="_Toc534793992"/>
      <w:bookmarkStart w:id="791" w:name="_Toc534794087"/>
      <w:bookmarkStart w:id="792" w:name="_Toc534794184"/>
      <w:bookmarkStart w:id="793" w:name="_Toc534796816"/>
      <w:bookmarkStart w:id="794" w:name="_Toc534878072"/>
      <w:bookmarkStart w:id="795" w:name="_Toc534878166"/>
      <w:bookmarkStart w:id="796" w:name="_Toc534880504"/>
      <w:bookmarkStart w:id="797" w:name="_Toc534895236"/>
      <w:bookmarkStart w:id="798" w:name="_Toc534895953"/>
      <w:bookmarkStart w:id="799" w:name="_Toc534896507"/>
      <w:bookmarkStart w:id="800" w:name="_Toc534896900"/>
      <w:bookmarkStart w:id="801" w:name="_Toc534983296"/>
      <w:bookmarkStart w:id="802" w:name="_Toc534984830"/>
      <w:bookmarkStart w:id="803" w:name="_Toc535242922"/>
      <w:bookmarkStart w:id="804" w:name="_Toc535243274"/>
      <w:bookmarkStart w:id="805" w:name="_Toc535245057"/>
      <w:bookmarkStart w:id="806" w:name="_Toc535248181"/>
      <w:bookmarkStart w:id="807" w:name="_Toc535248598"/>
      <w:bookmarkStart w:id="808" w:name="_Toc535250077"/>
      <w:bookmarkStart w:id="809" w:name="_Toc535251257"/>
      <w:bookmarkStart w:id="810" w:name="_Toc535251798"/>
      <w:bookmarkStart w:id="811" w:name="_Toc535252152"/>
      <w:bookmarkStart w:id="812" w:name="_Toc535346220"/>
      <w:bookmarkStart w:id="813" w:name="_Toc535418747"/>
      <w:bookmarkStart w:id="814" w:name="_Toc535505049"/>
      <w:bookmarkStart w:id="815" w:name="_Toc535509369"/>
      <w:bookmarkStart w:id="816" w:name="_Toc535510062"/>
      <w:bookmarkStart w:id="817" w:name="_Toc535512815"/>
      <w:bookmarkStart w:id="818" w:name="_Toc535512904"/>
      <w:bookmarkStart w:id="819" w:name="_Toc535527928"/>
      <w:bookmarkStart w:id="820" w:name="_Toc535536133"/>
      <w:bookmarkStart w:id="821" w:name="_Toc535575126"/>
      <w:bookmarkStart w:id="822" w:name="_Toc535587584"/>
      <w:bookmarkStart w:id="823" w:name="_Toc535587841"/>
      <w:bookmarkStart w:id="824" w:name="_Toc535588526"/>
      <w:bookmarkStart w:id="825" w:name="_Toc535589753"/>
      <w:bookmarkStart w:id="826" w:name="_Toc535590217"/>
      <w:bookmarkStart w:id="827" w:name="_Toc535594647"/>
      <w:bookmarkStart w:id="828" w:name="_Toc535832328"/>
      <w:bookmarkStart w:id="829" w:name="_Toc535834264"/>
      <w:bookmarkStart w:id="830" w:name="_Toc535846100"/>
      <w:bookmarkStart w:id="831" w:name="_Toc535846292"/>
      <w:bookmarkStart w:id="832" w:name="_Toc535853016"/>
      <w:bookmarkStart w:id="833" w:name="_Toc535853263"/>
      <w:bookmarkStart w:id="834" w:name="_Toc535854157"/>
      <w:bookmarkStart w:id="835" w:name="_Toc535854683"/>
      <w:bookmarkStart w:id="836" w:name="_Toc535918647"/>
      <w:bookmarkStart w:id="837" w:name="_Toc535932510"/>
      <w:bookmarkStart w:id="838" w:name="_Toc535932602"/>
      <w:bookmarkStart w:id="839" w:name="_Toc535933433"/>
      <w:bookmarkStart w:id="840" w:name="_Toc535934325"/>
      <w:bookmarkStart w:id="841" w:name="_Toc535935076"/>
      <w:bookmarkStart w:id="842" w:name="_Toc535935852"/>
      <w:bookmarkStart w:id="843" w:name="_Toc535938387"/>
      <w:bookmarkStart w:id="844" w:name="_Toc535938736"/>
      <w:bookmarkStart w:id="845" w:name="_Toc535942422"/>
      <w:bookmarkStart w:id="846" w:name="_Toc535942659"/>
      <w:bookmarkStart w:id="847" w:name="_Toc535942881"/>
      <w:bookmarkStart w:id="848" w:name="_Toc535942977"/>
      <w:bookmarkStart w:id="849" w:name="_Toc535943073"/>
      <w:bookmarkStart w:id="850" w:name="_Toc535947822"/>
      <w:bookmarkStart w:id="851" w:name="_Toc536006876"/>
      <w:bookmarkStart w:id="852" w:name="_Toc536110507"/>
      <w:bookmarkStart w:id="853" w:name="_Toc536110883"/>
      <w:bookmarkStart w:id="854" w:name="_Toc536112102"/>
      <w:bookmarkStart w:id="855" w:name="_Toc536112422"/>
      <w:bookmarkStart w:id="856" w:name="_Toc536113307"/>
      <w:bookmarkStart w:id="857" w:name="_Toc536113519"/>
      <w:bookmarkStart w:id="858" w:name="_Toc536113731"/>
      <w:bookmarkStart w:id="859" w:name="_Toc536115030"/>
      <w:bookmarkStart w:id="860" w:name="_Toc536115300"/>
      <w:bookmarkStart w:id="861" w:name="_Toc536117490"/>
      <w:bookmarkStart w:id="862" w:name="_Toc536117705"/>
      <w:bookmarkStart w:id="863" w:name="_Toc536118726"/>
      <w:bookmarkStart w:id="864" w:name="_Toc536120018"/>
      <w:bookmarkStart w:id="865" w:name="_Toc536120234"/>
      <w:bookmarkStart w:id="866" w:name="_Toc536127296"/>
      <w:bookmarkStart w:id="867" w:name="_Toc536127513"/>
      <w:bookmarkStart w:id="868" w:name="_Toc536128297"/>
      <w:bookmarkStart w:id="869" w:name="_Toc536129420"/>
      <w:bookmarkStart w:id="870" w:name="_Toc536129638"/>
      <w:bookmarkStart w:id="871" w:name="_Toc536129859"/>
      <w:bookmarkStart w:id="872" w:name="_Toc536130082"/>
      <w:bookmarkStart w:id="873" w:name="_Toc536130308"/>
      <w:bookmarkStart w:id="874" w:name="_Toc536130544"/>
      <w:bookmarkStart w:id="875" w:name="_Toc536131238"/>
      <w:bookmarkStart w:id="876" w:name="_Toc536131499"/>
      <w:bookmarkStart w:id="877" w:name="_Toc536199912"/>
      <w:bookmarkStart w:id="878" w:name="_Toc536200159"/>
      <w:bookmarkStart w:id="879" w:name="_Toc536200654"/>
      <w:bookmarkStart w:id="880" w:name="_Toc536200902"/>
      <w:bookmarkStart w:id="881" w:name="_Toc536201149"/>
      <w:bookmarkStart w:id="882" w:name="_Toc536201396"/>
      <w:bookmarkStart w:id="883" w:name="_Toc536202311"/>
      <w:bookmarkStart w:id="884" w:name="_Toc536203682"/>
      <w:bookmarkStart w:id="885" w:name="_Toc536203928"/>
      <w:bookmarkStart w:id="886" w:name="_Toc536204174"/>
      <w:bookmarkStart w:id="887" w:name="_Toc536539322"/>
      <w:bookmarkStart w:id="888" w:name="_Toc536539575"/>
      <w:bookmarkStart w:id="889" w:name="_Toc536543351"/>
      <w:bookmarkStart w:id="890" w:name="_Toc536543605"/>
      <w:bookmarkStart w:id="891" w:name="_Toc536544496"/>
      <w:bookmarkStart w:id="892" w:name="_Toc536545436"/>
      <w:bookmarkStart w:id="893" w:name="_Toc536546587"/>
      <w:bookmarkStart w:id="894" w:name="_Toc536626883"/>
      <w:bookmarkStart w:id="895" w:name="_Toc536725962"/>
      <w:bookmarkStart w:id="896" w:name="_Toc536741058"/>
      <w:bookmarkStart w:id="897" w:name="_Toc536741315"/>
      <w:bookmarkStart w:id="898" w:name="_Toc536741571"/>
      <w:bookmarkStart w:id="899" w:name="_Toc536784630"/>
      <w:bookmarkStart w:id="900" w:name="_Toc536797525"/>
      <w:bookmarkStart w:id="901" w:name="_Toc536797788"/>
      <w:bookmarkStart w:id="902" w:name="_Toc536798185"/>
      <w:bookmarkStart w:id="903" w:name="_Toc536798440"/>
      <w:bookmarkStart w:id="904" w:name="_Toc536798695"/>
      <w:bookmarkStart w:id="905" w:name="_Toc536800398"/>
      <w:bookmarkStart w:id="906" w:name="_Toc3311916"/>
      <w:bookmarkStart w:id="907" w:name="_Toc3312170"/>
      <w:bookmarkStart w:id="908" w:name="_Toc3312767"/>
      <w:bookmarkStart w:id="909" w:name="_Toc3323168"/>
      <w:bookmarkStart w:id="910" w:name="_Toc3323422"/>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7BE3AD75"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11" w:name="_Toc533768836"/>
      <w:bookmarkStart w:id="912" w:name="_Toc533769135"/>
      <w:bookmarkStart w:id="913" w:name="_Toc533769307"/>
      <w:bookmarkStart w:id="914" w:name="_Toc533769359"/>
      <w:bookmarkStart w:id="915" w:name="_Toc533769758"/>
      <w:bookmarkStart w:id="916" w:name="_Toc533771819"/>
      <w:bookmarkStart w:id="917" w:name="_Toc533772307"/>
      <w:bookmarkStart w:id="918" w:name="_Toc533774379"/>
      <w:bookmarkStart w:id="919" w:name="_Toc533775571"/>
      <w:bookmarkStart w:id="920" w:name="_Toc533776215"/>
      <w:bookmarkStart w:id="921" w:name="_Toc533776342"/>
      <w:bookmarkStart w:id="922" w:name="_Toc533777567"/>
      <w:bookmarkStart w:id="923" w:name="_Toc534279475"/>
      <w:bookmarkStart w:id="924" w:name="_Toc534279573"/>
      <w:bookmarkStart w:id="925" w:name="_Toc534279651"/>
      <w:bookmarkStart w:id="926" w:name="_Toc534290947"/>
      <w:bookmarkStart w:id="927" w:name="_Toc534293229"/>
      <w:bookmarkStart w:id="928" w:name="_Toc534293513"/>
      <w:bookmarkStart w:id="929" w:name="_Toc534293591"/>
      <w:bookmarkStart w:id="930" w:name="_Toc534387890"/>
      <w:bookmarkStart w:id="931" w:name="_Toc534410861"/>
      <w:bookmarkStart w:id="932" w:name="_Toc534620775"/>
      <w:bookmarkStart w:id="933" w:name="_Toc534621261"/>
      <w:bookmarkStart w:id="934" w:name="_Toc534621366"/>
      <w:bookmarkStart w:id="935" w:name="_Toc534621473"/>
      <w:bookmarkStart w:id="936" w:name="_Toc534625132"/>
      <w:bookmarkStart w:id="937" w:name="_Toc534631432"/>
      <w:bookmarkStart w:id="938" w:name="_Toc534631532"/>
      <w:bookmarkStart w:id="939" w:name="_Toc534631885"/>
      <w:bookmarkStart w:id="940" w:name="_Toc534632118"/>
      <w:bookmarkStart w:id="941" w:name="_Toc534632330"/>
      <w:bookmarkStart w:id="942" w:name="_Toc534632452"/>
      <w:bookmarkStart w:id="943" w:name="_Toc534632551"/>
      <w:bookmarkStart w:id="944" w:name="_Toc534633844"/>
      <w:bookmarkStart w:id="945" w:name="_Toc534634188"/>
      <w:bookmarkStart w:id="946" w:name="_Toc534634592"/>
      <w:bookmarkStart w:id="947" w:name="_Toc534634967"/>
      <w:bookmarkStart w:id="948" w:name="_Toc534635067"/>
      <w:bookmarkStart w:id="949" w:name="_Toc534635167"/>
      <w:bookmarkStart w:id="950" w:name="_Toc534635267"/>
      <w:bookmarkStart w:id="951" w:name="_Toc534635367"/>
      <w:bookmarkStart w:id="952" w:name="_Toc534635488"/>
      <w:bookmarkStart w:id="953" w:name="_Toc534635587"/>
      <w:bookmarkStart w:id="954" w:name="_Toc534636637"/>
      <w:bookmarkStart w:id="955" w:name="_Toc534638265"/>
      <w:bookmarkStart w:id="956" w:name="_Toc534638351"/>
      <w:bookmarkStart w:id="957" w:name="_Toc534638718"/>
      <w:bookmarkStart w:id="958" w:name="_Toc534640573"/>
      <w:bookmarkStart w:id="959" w:name="_Toc534650383"/>
      <w:bookmarkStart w:id="960" w:name="_Toc534707659"/>
      <w:bookmarkStart w:id="961" w:name="_Toc534719964"/>
      <w:bookmarkStart w:id="962" w:name="_Toc534720647"/>
      <w:bookmarkStart w:id="963" w:name="_Toc534721419"/>
      <w:bookmarkStart w:id="964" w:name="_Toc534723197"/>
      <w:bookmarkStart w:id="965" w:name="_Toc534724109"/>
      <w:bookmarkStart w:id="966" w:name="_Toc534724654"/>
      <w:bookmarkStart w:id="967" w:name="_Toc534724958"/>
      <w:bookmarkStart w:id="968" w:name="_Toc534725629"/>
      <w:bookmarkStart w:id="969" w:name="_Toc534729712"/>
      <w:bookmarkStart w:id="970" w:name="_Toc534792261"/>
      <w:bookmarkStart w:id="971" w:name="_Toc534792910"/>
      <w:bookmarkStart w:id="972" w:name="_Toc534793235"/>
      <w:bookmarkStart w:id="973" w:name="_Toc534793993"/>
      <w:bookmarkStart w:id="974" w:name="_Toc534794088"/>
      <w:bookmarkStart w:id="975" w:name="_Toc534794185"/>
      <w:bookmarkStart w:id="976" w:name="_Toc534796817"/>
      <w:bookmarkStart w:id="977" w:name="_Toc534878073"/>
      <w:bookmarkStart w:id="978" w:name="_Toc534878167"/>
      <w:bookmarkStart w:id="979" w:name="_Toc534880505"/>
      <w:bookmarkStart w:id="980" w:name="_Toc534895237"/>
      <w:bookmarkStart w:id="981" w:name="_Toc534895954"/>
      <w:bookmarkStart w:id="982" w:name="_Toc534896508"/>
      <w:bookmarkStart w:id="983" w:name="_Toc534896901"/>
      <w:bookmarkStart w:id="984" w:name="_Toc534983297"/>
      <w:bookmarkStart w:id="985" w:name="_Toc534984831"/>
      <w:bookmarkStart w:id="986" w:name="_Toc535242923"/>
      <w:bookmarkStart w:id="987" w:name="_Toc535243275"/>
      <w:bookmarkStart w:id="988" w:name="_Toc535245058"/>
      <w:bookmarkStart w:id="989" w:name="_Toc535248182"/>
      <w:bookmarkStart w:id="990" w:name="_Toc535248599"/>
      <w:bookmarkStart w:id="991" w:name="_Toc535250078"/>
      <w:bookmarkStart w:id="992" w:name="_Toc535251258"/>
      <w:bookmarkStart w:id="993" w:name="_Toc535251799"/>
      <w:bookmarkStart w:id="994" w:name="_Toc535252153"/>
      <w:bookmarkStart w:id="995" w:name="_Toc535346221"/>
      <w:bookmarkStart w:id="996" w:name="_Toc535418748"/>
      <w:bookmarkStart w:id="997" w:name="_Toc535505050"/>
      <w:bookmarkStart w:id="998" w:name="_Toc535509370"/>
      <w:bookmarkStart w:id="999" w:name="_Toc535510063"/>
      <w:bookmarkStart w:id="1000" w:name="_Toc535512816"/>
      <w:bookmarkStart w:id="1001" w:name="_Toc535512905"/>
      <w:bookmarkStart w:id="1002" w:name="_Toc535527929"/>
      <w:bookmarkStart w:id="1003" w:name="_Toc535536134"/>
      <w:bookmarkStart w:id="1004" w:name="_Toc535575127"/>
      <w:bookmarkStart w:id="1005" w:name="_Toc535587585"/>
      <w:bookmarkStart w:id="1006" w:name="_Toc535587842"/>
      <w:bookmarkStart w:id="1007" w:name="_Toc535588527"/>
      <w:bookmarkStart w:id="1008" w:name="_Toc535589754"/>
      <w:bookmarkStart w:id="1009" w:name="_Toc535590218"/>
      <w:bookmarkStart w:id="1010" w:name="_Toc535594648"/>
      <w:bookmarkStart w:id="1011" w:name="_Toc535832329"/>
      <w:bookmarkStart w:id="1012" w:name="_Toc535834265"/>
      <w:bookmarkStart w:id="1013" w:name="_Toc535846101"/>
      <w:bookmarkStart w:id="1014" w:name="_Toc535846293"/>
      <w:bookmarkStart w:id="1015" w:name="_Toc535853017"/>
      <w:bookmarkStart w:id="1016" w:name="_Toc535853264"/>
      <w:bookmarkStart w:id="1017" w:name="_Toc535854158"/>
      <w:bookmarkStart w:id="1018" w:name="_Toc535854684"/>
      <w:bookmarkStart w:id="1019" w:name="_Toc535918648"/>
      <w:bookmarkStart w:id="1020" w:name="_Toc535932511"/>
      <w:bookmarkStart w:id="1021" w:name="_Toc535932603"/>
      <w:bookmarkStart w:id="1022" w:name="_Toc535933434"/>
      <w:bookmarkStart w:id="1023" w:name="_Toc535934326"/>
      <w:bookmarkStart w:id="1024" w:name="_Toc535935077"/>
      <w:bookmarkStart w:id="1025" w:name="_Toc535935853"/>
      <w:bookmarkStart w:id="1026" w:name="_Toc535938388"/>
      <w:bookmarkStart w:id="1027" w:name="_Toc535938737"/>
      <w:bookmarkStart w:id="1028" w:name="_Toc535942423"/>
      <w:bookmarkStart w:id="1029" w:name="_Toc535942660"/>
      <w:bookmarkStart w:id="1030" w:name="_Toc535942882"/>
      <w:bookmarkStart w:id="1031" w:name="_Toc535942978"/>
      <w:bookmarkStart w:id="1032" w:name="_Toc535943074"/>
      <w:bookmarkStart w:id="1033" w:name="_Toc535947823"/>
      <w:bookmarkStart w:id="1034" w:name="_Toc536006877"/>
      <w:bookmarkStart w:id="1035" w:name="_Toc536110508"/>
      <w:bookmarkStart w:id="1036" w:name="_Toc536110884"/>
      <w:bookmarkStart w:id="1037" w:name="_Toc536112103"/>
      <w:bookmarkStart w:id="1038" w:name="_Toc536112423"/>
      <w:bookmarkStart w:id="1039" w:name="_Toc536113308"/>
      <w:bookmarkStart w:id="1040" w:name="_Toc536113520"/>
      <w:bookmarkStart w:id="1041" w:name="_Toc536113732"/>
      <w:bookmarkStart w:id="1042" w:name="_Toc536115031"/>
      <w:bookmarkStart w:id="1043" w:name="_Toc536115301"/>
      <w:bookmarkStart w:id="1044" w:name="_Toc536117491"/>
      <w:bookmarkStart w:id="1045" w:name="_Toc536117706"/>
      <w:bookmarkStart w:id="1046" w:name="_Toc536118727"/>
      <w:bookmarkStart w:id="1047" w:name="_Toc536120019"/>
      <w:bookmarkStart w:id="1048" w:name="_Toc536120235"/>
      <w:bookmarkStart w:id="1049" w:name="_Toc536127297"/>
      <w:bookmarkStart w:id="1050" w:name="_Toc536127514"/>
      <w:bookmarkStart w:id="1051" w:name="_Toc536128298"/>
      <w:bookmarkStart w:id="1052" w:name="_Toc536129421"/>
      <w:bookmarkStart w:id="1053" w:name="_Toc536129639"/>
      <w:bookmarkStart w:id="1054" w:name="_Toc536129860"/>
      <w:bookmarkStart w:id="1055" w:name="_Toc536130083"/>
      <w:bookmarkStart w:id="1056" w:name="_Toc536130309"/>
      <w:bookmarkStart w:id="1057" w:name="_Toc536130545"/>
      <w:bookmarkStart w:id="1058" w:name="_Toc536131239"/>
      <w:bookmarkStart w:id="1059" w:name="_Toc536131500"/>
      <w:bookmarkStart w:id="1060" w:name="_Toc536199913"/>
      <w:bookmarkStart w:id="1061" w:name="_Toc536200160"/>
      <w:bookmarkStart w:id="1062" w:name="_Toc536200655"/>
      <w:bookmarkStart w:id="1063" w:name="_Toc536200903"/>
      <w:bookmarkStart w:id="1064" w:name="_Toc536201150"/>
      <w:bookmarkStart w:id="1065" w:name="_Toc536201397"/>
      <w:bookmarkStart w:id="1066" w:name="_Toc536202312"/>
      <w:bookmarkStart w:id="1067" w:name="_Toc536203683"/>
      <w:bookmarkStart w:id="1068" w:name="_Toc536203929"/>
      <w:bookmarkStart w:id="1069" w:name="_Toc536204175"/>
      <w:bookmarkStart w:id="1070" w:name="_Toc536539323"/>
      <w:bookmarkStart w:id="1071" w:name="_Toc536539576"/>
      <w:bookmarkStart w:id="1072" w:name="_Toc536543352"/>
      <w:bookmarkStart w:id="1073" w:name="_Toc536543606"/>
      <w:bookmarkStart w:id="1074" w:name="_Toc536544497"/>
      <w:bookmarkStart w:id="1075" w:name="_Toc536545437"/>
      <w:bookmarkStart w:id="1076" w:name="_Toc536546588"/>
      <w:bookmarkStart w:id="1077" w:name="_Toc536626884"/>
      <w:bookmarkStart w:id="1078" w:name="_Toc536725963"/>
      <w:bookmarkStart w:id="1079" w:name="_Toc536741059"/>
      <w:bookmarkStart w:id="1080" w:name="_Toc536741316"/>
      <w:bookmarkStart w:id="1081" w:name="_Toc536741572"/>
      <w:bookmarkStart w:id="1082" w:name="_Toc536784631"/>
      <w:bookmarkStart w:id="1083" w:name="_Toc536797526"/>
      <w:bookmarkStart w:id="1084" w:name="_Toc536797789"/>
      <w:bookmarkStart w:id="1085" w:name="_Toc536798186"/>
      <w:bookmarkStart w:id="1086" w:name="_Toc536798441"/>
      <w:bookmarkStart w:id="1087" w:name="_Toc536798696"/>
      <w:bookmarkStart w:id="1088" w:name="_Toc536800399"/>
      <w:bookmarkStart w:id="1089" w:name="_Toc3311917"/>
      <w:bookmarkStart w:id="1090" w:name="_Toc3312171"/>
      <w:bookmarkStart w:id="1091" w:name="_Toc3312768"/>
      <w:bookmarkStart w:id="1092" w:name="_Toc3323169"/>
      <w:bookmarkStart w:id="1093" w:name="_Toc3323423"/>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14:paraId="688251F8" w14:textId="77777777" w:rsidR="00B8341E" w:rsidRPr="0008634E" w:rsidRDefault="00B8341E" w:rsidP="00B8341E">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94" w:name="_Toc533768837"/>
      <w:bookmarkStart w:id="1095" w:name="_Toc533769136"/>
      <w:bookmarkStart w:id="1096" w:name="_Toc533769308"/>
      <w:bookmarkStart w:id="1097" w:name="_Toc533769360"/>
      <w:bookmarkStart w:id="1098" w:name="_Toc533769759"/>
      <w:bookmarkStart w:id="1099" w:name="_Toc533771820"/>
      <w:bookmarkStart w:id="1100" w:name="_Toc533772308"/>
      <w:bookmarkStart w:id="1101" w:name="_Toc533774380"/>
      <w:bookmarkStart w:id="1102" w:name="_Toc533775572"/>
      <w:bookmarkStart w:id="1103" w:name="_Toc533776216"/>
      <w:bookmarkStart w:id="1104" w:name="_Toc533776343"/>
      <w:bookmarkStart w:id="1105" w:name="_Toc533777568"/>
      <w:bookmarkStart w:id="1106" w:name="_Toc534279476"/>
      <w:bookmarkStart w:id="1107" w:name="_Toc534279574"/>
      <w:bookmarkStart w:id="1108" w:name="_Toc534279652"/>
      <w:bookmarkStart w:id="1109" w:name="_Toc534290948"/>
      <w:bookmarkStart w:id="1110" w:name="_Toc534293230"/>
      <w:bookmarkStart w:id="1111" w:name="_Toc534293514"/>
      <w:bookmarkStart w:id="1112" w:name="_Toc534293592"/>
      <w:bookmarkStart w:id="1113" w:name="_Toc534387891"/>
      <w:bookmarkStart w:id="1114" w:name="_Toc534410862"/>
      <w:bookmarkStart w:id="1115" w:name="_Toc534620776"/>
      <w:bookmarkStart w:id="1116" w:name="_Toc534621262"/>
      <w:bookmarkStart w:id="1117" w:name="_Toc534621367"/>
      <w:bookmarkStart w:id="1118" w:name="_Toc534621474"/>
      <w:bookmarkStart w:id="1119" w:name="_Toc534625133"/>
      <w:bookmarkStart w:id="1120" w:name="_Toc534631433"/>
      <w:bookmarkStart w:id="1121" w:name="_Toc534631533"/>
      <w:bookmarkStart w:id="1122" w:name="_Toc534631886"/>
      <w:bookmarkStart w:id="1123" w:name="_Toc534632119"/>
      <w:bookmarkStart w:id="1124" w:name="_Toc534632331"/>
      <w:bookmarkStart w:id="1125" w:name="_Toc534632453"/>
      <w:bookmarkStart w:id="1126" w:name="_Toc534632552"/>
      <w:bookmarkStart w:id="1127" w:name="_Toc534633845"/>
      <w:bookmarkStart w:id="1128" w:name="_Toc534634189"/>
      <w:bookmarkStart w:id="1129" w:name="_Toc534634593"/>
      <w:bookmarkStart w:id="1130" w:name="_Toc534634968"/>
      <w:bookmarkStart w:id="1131" w:name="_Toc534635068"/>
      <w:bookmarkStart w:id="1132" w:name="_Toc534635168"/>
      <w:bookmarkStart w:id="1133" w:name="_Toc534635268"/>
      <w:bookmarkStart w:id="1134" w:name="_Toc534635368"/>
      <w:bookmarkStart w:id="1135" w:name="_Toc534635489"/>
      <w:bookmarkStart w:id="1136" w:name="_Toc534635588"/>
      <w:bookmarkStart w:id="1137" w:name="_Toc534636638"/>
      <w:bookmarkStart w:id="1138" w:name="_Toc534638266"/>
      <w:bookmarkStart w:id="1139" w:name="_Toc534638352"/>
      <w:bookmarkStart w:id="1140" w:name="_Toc534638719"/>
      <w:bookmarkStart w:id="1141" w:name="_Toc534640574"/>
      <w:bookmarkStart w:id="1142" w:name="_Toc534650384"/>
      <w:bookmarkStart w:id="1143" w:name="_Toc534707660"/>
      <w:bookmarkStart w:id="1144" w:name="_Toc534719965"/>
      <w:bookmarkStart w:id="1145" w:name="_Toc534720648"/>
      <w:bookmarkStart w:id="1146" w:name="_Toc534721420"/>
      <w:bookmarkStart w:id="1147" w:name="_Toc534723198"/>
      <w:bookmarkStart w:id="1148" w:name="_Toc534724110"/>
      <w:bookmarkStart w:id="1149" w:name="_Toc534724655"/>
      <w:bookmarkStart w:id="1150" w:name="_Toc534724959"/>
      <w:bookmarkStart w:id="1151" w:name="_Toc534725630"/>
      <w:bookmarkStart w:id="1152" w:name="_Toc534729713"/>
      <w:bookmarkStart w:id="1153" w:name="_Toc534792262"/>
      <w:bookmarkStart w:id="1154" w:name="_Toc534792911"/>
      <w:bookmarkStart w:id="1155" w:name="_Toc534793236"/>
      <w:bookmarkStart w:id="1156" w:name="_Toc534793994"/>
      <w:bookmarkStart w:id="1157" w:name="_Toc534794089"/>
      <w:bookmarkStart w:id="1158" w:name="_Toc534794186"/>
      <w:bookmarkStart w:id="1159" w:name="_Toc534796818"/>
      <w:bookmarkStart w:id="1160" w:name="_Toc534878074"/>
      <w:bookmarkStart w:id="1161" w:name="_Toc534878168"/>
      <w:bookmarkStart w:id="1162" w:name="_Toc534880506"/>
      <w:bookmarkStart w:id="1163" w:name="_Toc534895238"/>
      <w:bookmarkStart w:id="1164" w:name="_Toc534895955"/>
      <w:bookmarkStart w:id="1165" w:name="_Toc534896509"/>
      <w:bookmarkStart w:id="1166" w:name="_Toc534896902"/>
      <w:bookmarkStart w:id="1167" w:name="_Toc534983298"/>
      <w:bookmarkStart w:id="1168" w:name="_Toc534984832"/>
      <w:bookmarkStart w:id="1169" w:name="_Toc535242924"/>
      <w:bookmarkStart w:id="1170" w:name="_Toc535243276"/>
      <w:bookmarkStart w:id="1171" w:name="_Toc535245059"/>
      <w:bookmarkStart w:id="1172" w:name="_Toc535248183"/>
      <w:bookmarkStart w:id="1173" w:name="_Toc535248600"/>
      <w:bookmarkStart w:id="1174" w:name="_Toc535250079"/>
      <w:bookmarkStart w:id="1175" w:name="_Toc535251259"/>
      <w:bookmarkStart w:id="1176" w:name="_Toc535251800"/>
      <w:bookmarkStart w:id="1177" w:name="_Toc535252154"/>
      <w:bookmarkStart w:id="1178" w:name="_Toc535346222"/>
      <w:bookmarkStart w:id="1179" w:name="_Toc535418749"/>
      <w:bookmarkStart w:id="1180" w:name="_Toc535505051"/>
      <w:bookmarkStart w:id="1181" w:name="_Toc535509371"/>
      <w:bookmarkStart w:id="1182" w:name="_Toc535510064"/>
      <w:bookmarkStart w:id="1183" w:name="_Toc535512817"/>
      <w:bookmarkStart w:id="1184" w:name="_Toc535512906"/>
      <w:bookmarkStart w:id="1185" w:name="_Toc535527930"/>
      <w:bookmarkStart w:id="1186" w:name="_Toc535536135"/>
      <w:bookmarkStart w:id="1187" w:name="_Toc535575128"/>
      <w:bookmarkStart w:id="1188" w:name="_Toc535587586"/>
      <w:bookmarkStart w:id="1189" w:name="_Toc535587843"/>
      <w:bookmarkStart w:id="1190" w:name="_Toc535588528"/>
      <w:bookmarkStart w:id="1191" w:name="_Toc535589755"/>
      <w:bookmarkStart w:id="1192" w:name="_Toc535590219"/>
      <w:bookmarkStart w:id="1193" w:name="_Toc535594649"/>
      <w:bookmarkStart w:id="1194" w:name="_Toc535832330"/>
      <w:bookmarkStart w:id="1195" w:name="_Toc535834266"/>
      <w:bookmarkStart w:id="1196" w:name="_Toc535846102"/>
      <w:bookmarkStart w:id="1197" w:name="_Toc535846294"/>
      <w:bookmarkStart w:id="1198" w:name="_Toc535853018"/>
      <w:bookmarkStart w:id="1199" w:name="_Toc535853265"/>
      <w:bookmarkStart w:id="1200" w:name="_Toc535854159"/>
      <w:bookmarkStart w:id="1201" w:name="_Toc535854685"/>
      <w:bookmarkStart w:id="1202" w:name="_Toc535918649"/>
      <w:bookmarkStart w:id="1203" w:name="_Toc535932512"/>
      <w:bookmarkStart w:id="1204" w:name="_Toc535932604"/>
      <w:bookmarkStart w:id="1205" w:name="_Toc535933435"/>
      <w:bookmarkStart w:id="1206" w:name="_Toc535934327"/>
      <w:bookmarkStart w:id="1207" w:name="_Toc535935078"/>
      <w:bookmarkStart w:id="1208" w:name="_Toc535935854"/>
      <w:bookmarkStart w:id="1209" w:name="_Toc535938389"/>
      <w:bookmarkStart w:id="1210" w:name="_Toc535938738"/>
      <w:bookmarkStart w:id="1211" w:name="_Toc535942424"/>
      <w:bookmarkStart w:id="1212" w:name="_Toc535942661"/>
      <w:bookmarkStart w:id="1213" w:name="_Toc535942883"/>
      <w:bookmarkStart w:id="1214" w:name="_Toc535942979"/>
      <w:bookmarkStart w:id="1215" w:name="_Toc535943075"/>
      <w:bookmarkStart w:id="1216" w:name="_Toc535947824"/>
      <w:bookmarkStart w:id="1217" w:name="_Toc536006878"/>
      <w:bookmarkStart w:id="1218" w:name="_Toc536110509"/>
      <w:bookmarkStart w:id="1219" w:name="_Toc536110885"/>
      <w:bookmarkStart w:id="1220" w:name="_Toc536112104"/>
      <w:bookmarkStart w:id="1221" w:name="_Toc536112424"/>
      <w:bookmarkStart w:id="1222" w:name="_Toc536113309"/>
      <w:bookmarkStart w:id="1223" w:name="_Toc536113521"/>
      <w:bookmarkStart w:id="1224" w:name="_Toc536113733"/>
      <w:bookmarkStart w:id="1225" w:name="_Toc536115032"/>
      <w:bookmarkStart w:id="1226" w:name="_Toc536115302"/>
      <w:bookmarkStart w:id="1227" w:name="_Toc536117492"/>
      <w:bookmarkStart w:id="1228" w:name="_Toc536117707"/>
      <w:bookmarkStart w:id="1229" w:name="_Toc536118728"/>
      <w:bookmarkStart w:id="1230" w:name="_Toc536120020"/>
      <w:bookmarkStart w:id="1231" w:name="_Toc536120236"/>
      <w:bookmarkStart w:id="1232" w:name="_Toc536127298"/>
      <w:bookmarkStart w:id="1233" w:name="_Toc536127515"/>
      <w:bookmarkStart w:id="1234" w:name="_Toc536128299"/>
      <w:bookmarkStart w:id="1235" w:name="_Toc536129422"/>
      <w:bookmarkStart w:id="1236" w:name="_Toc536129640"/>
      <w:bookmarkStart w:id="1237" w:name="_Toc536129861"/>
      <w:bookmarkStart w:id="1238" w:name="_Toc536130084"/>
      <w:bookmarkStart w:id="1239" w:name="_Toc536130310"/>
      <w:bookmarkStart w:id="1240" w:name="_Toc536130546"/>
      <w:bookmarkStart w:id="1241" w:name="_Toc536131240"/>
      <w:bookmarkStart w:id="1242" w:name="_Toc536131501"/>
      <w:bookmarkStart w:id="1243" w:name="_Toc536199914"/>
      <w:bookmarkStart w:id="1244" w:name="_Toc536200161"/>
      <w:bookmarkStart w:id="1245" w:name="_Toc536200656"/>
      <w:bookmarkStart w:id="1246" w:name="_Toc536200904"/>
      <w:bookmarkStart w:id="1247" w:name="_Toc536201151"/>
      <w:bookmarkStart w:id="1248" w:name="_Toc536201398"/>
      <w:bookmarkStart w:id="1249" w:name="_Toc536202313"/>
      <w:bookmarkStart w:id="1250" w:name="_Toc536203684"/>
      <w:bookmarkStart w:id="1251" w:name="_Toc536203930"/>
      <w:bookmarkStart w:id="1252" w:name="_Toc536204176"/>
      <w:bookmarkStart w:id="1253" w:name="_Toc536539324"/>
      <w:bookmarkStart w:id="1254" w:name="_Toc536539577"/>
      <w:bookmarkStart w:id="1255" w:name="_Toc536543353"/>
      <w:bookmarkStart w:id="1256" w:name="_Toc536543607"/>
      <w:bookmarkStart w:id="1257" w:name="_Toc536544498"/>
      <w:bookmarkStart w:id="1258" w:name="_Toc536545438"/>
      <w:bookmarkStart w:id="1259" w:name="_Toc536546589"/>
      <w:bookmarkStart w:id="1260" w:name="_Toc536626885"/>
      <w:bookmarkStart w:id="1261" w:name="_Toc536725964"/>
      <w:bookmarkStart w:id="1262" w:name="_Toc536741060"/>
      <w:bookmarkStart w:id="1263" w:name="_Toc536741317"/>
      <w:bookmarkStart w:id="1264" w:name="_Toc536741573"/>
      <w:bookmarkStart w:id="1265" w:name="_Toc536784632"/>
      <w:bookmarkStart w:id="1266" w:name="_Toc536797527"/>
      <w:bookmarkStart w:id="1267" w:name="_Toc536797790"/>
      <w:bookmarkStart w:id="1268" w:name="_Toc536798187"/>
      <w:bookmarkStart w:id="1269" w:name="_Toc536798442"/>
      <w:bookmarkStart w:id="1270" w:name="_Toc536798697"/>
      <w:bookmarkStart w:id="1271" w:name="_Toc536800400"/>
      <w:bookmarkStart w:id="1272" w:name="_Toc3311918"/>
      <w:bookmarkStart w:id="1273" w:name="_Toc3312172"/>
      <w:bookmarkStart w:id="1274" w:name="_Toc3312769"/>
      <w:bookmarkStart w:id="1275" w:name="_Toc3323170"/>
      <w:bookmarkStart w:id="1276" w:name="_Toc3323424"/>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6A8F89A8" w14:textId="77777777" w:rsidR="00B8341E" w:rsidRPr="00106910" w:rsidRDefault="00B8341E" w:rsidP="00B8341E">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77" w:name="_Toc534793237"/>
      <w:bookmarkStart w:id="1278" w:name="_Toc534793995"/>
      <w:bookmarkStart w:id="1279" w:name="_Toc534794090"/>
      <w:bookmarkStart w:id="1280" w:name="_Toc534794187"/>
      <w:bookmarkStart w:id="1281" w:name="_Toc534796819"/>
      <w:bookmarkStart w:id="1282" w:name="_Toc534878075"/>
      <w:bookmarkStart w:id="1283" w:name="_Toc534878169"/>
      <w:bookmarkStart w:id="1284" w:name="_Toc534880507"/>
      <w:bookmarkStart w:id="1285" w:name="_Toc534895239"/>
      <w:bookmarkStart w:id="1286" w:name="_Toc534895956"/>
      <w:bookmarkStart w:id="1287" w:name="_Toc534896510"/>
      <w:bookmarkStart w:id="1288" w:name="_Toc534896903"/>
      <w:bookmarkStart w:id="1289" w:name="_Toc534983299"/>
      <w:bookmarkStart w:id="1290" w:name="_Toc534984833"/>
      <w:bookmarkStart w:id="1291" w:name="_Toc535242925"/>
      <w:bookmarkStart w:id="1292" w:name="_Toc535243277"/>
      <w:bookmarkStart w:id="1293" w:name="_Toc535245060"/>
      <w:bookmarkStart w:id="1294" w:name="_Toc535248184"/>
      <w:bookmarkStart w:id="1295" w:name="_Toc535248601"/>
      <w:bookmarkStart w:id="1296" w:name="_Toc535250080"/>
      <w:bookmarkStart w:id="1297" w:name="_Toc535251260"/>
      <w:bookmarkStart w:id="1298" w:name="_Toc535251801"/>
      <w:bookmarkStart w:id="1299" w:name="_Toc535252155"/>
      <w:bookmarkStart w:id="1300" w:name="_Toc535346223"/>
      <w:bookmarkStart w:id="1301" w:name="_Toc535418750"/>
      <w:bookmarkStart w:id="1302" w:name="_Toc535505052"/>
      <w:bookmarkStart w:id="1303" w:name="_Toc535509372"/>
      <w:bookmarkStart w:id="1304" w:name="_Toc535510065"/>
      <w:bookmarkStart w:id="1305" w:name="_Toc535512818"/>
      <w:bookmarkStart w:id="1306" w:name="_Toc535512907"/>
      <w:bookmarkStart w:id="1307" w:name="_Toc535527931"/>
      <w:bookmarkStart w:id="1308" w:name="_Toc535536136"/>
      <w:bookmarkStart w:id="1309" w:name="_Toc535575129"/>
      <w:bookmarkStart w:id="1310" w:name="_Toc535587587"/>
      <w:bookmarkStart w:id="1311" w:name="_Toc535587844"/>
      <w:bookmarkStart w:id="1312" w:name="_Toc535588529"/>
      <w:bookmarkStart w:id="1313" w:name="_Toc535589756"/>
      <w:bookmarkStart w:id="1314" w:name="_Toc535590220"/>
      <w:bookmarkStart w:id="1315" w:name="_Toc535594650"/>
      <w:bookmarkStart w:id="1316" w:name="_Toc535832331"/>
      <w:bookmarkStart w:id="1317" w:name="_Toc535834267"/>
      <w:bookmarkStart w:id="1318" w:name="_Toc535846103"/>
      <w:bookmarkStart w:id="1319" w:name="_Toc535846295"/>
      <w:bookmarkStart w:id="1320" w:name="_Toc535853019"/>
      <w:bookmarkStart w:id="1321" w:name="_Toc535853266"/>
      <w:bookmarkStart w:id="1322" w:name="_Toc535854160"/>
      <w:bookmarkStart w:id="1323" w:name="_Toc535854686"/>
      <w:bookmarkStart w:id="1324" w:name="_Toc535918650"/>
      <w:bookmarkStart w:id="1325" w:name="_Toc535932513"/>
      <w:bookmarkStart w:id="1326" w:name="_Toc535932605"/>
      <w:bookmarkStart w:id="1327" w:name="_Toc535933436"/>
      <w:bookmarkStart w:id="1328" w:name="_Toc535934328"/>
      <w:bookmarkStart w:id="1329" w:name="_Toc535935079"/>
      <w:bookmarkStart w:id="1330" w:name="_Toc535935855"/>
      <w:bookmarkStart w:id="1331" w:name="_Toc535938390"/>
      <w:bookmarkStart w:id="1332" w:name="_Toc535938739"/>
      <w:bookmarkStart w:id="1333" w:name="_Toc535942425"/>
      <w:bookmarkStart w:id="1334" w:name="_Toc535942662"/>
      <w:bookmarkStart w:id="1335" w:name="_Toc535942884"/>
      <w:bookmarkStart w:id="1336" w:name="_Toc535942980"/>
      <w:bookmarkStart w:id="1337" w:name="_Toc535943076"/>
      <w:bookmarkStart w:id="1338" w:name="_Toc535947825"/>
      <w:bookmarkStart w:id="1339" w:name="_Toc536006879"/>
      <w:bookmarkStart w:id="1340" w:name="_Toc536110510"/>
      <w:bookmarkStart w:id="1341" w:name="_Toc536110886"/>
      <w:bookmarkStart w:id="1342" w:name="_Toc536112105"/>
      <w:bookmarkStart w:id="1343" w:name="_Toc536112425"/>
      <w:bookmarkStart w:id="1344" w:name="_Toc536113310"/>
      <w:bookmarkStart w:id="1345" w:name="_Toc536113522"/>
      <w:bookmarkStart w:id="1346" w:name="_Toc536113734"/>
      <w:bookmarkStart w:id="1347" w:name="_Toc536115033"/>
      <w:bookmarkStart w:id="1348" w:name="_Toc536115303"/>
      <w:bookmarkStart w:id="1349" w:name="_Toc536117493"/>
      <w:bookmarkStart w:id="1350" w:name="_Toc536117708"/>
      <w:bookmarkStart w:id="1351" w:name="_Toc536118729"/>
      <w:bookmarkStart w:id="1352" w:name="_Toc536120021"/>
      <w:bookmarkStart w:id="1353" w:name="_Toc536120237"/>
      <w:bookmarkStart w:id="1354" w:name="_Toc536127299"/>
      <w:bookmarkStart w:id="1355" w:name="_Toc536127516"/>
      <w:bookmarkStart w:id="1356" w:name="_Toc536128300"/>
      <w:bookmarkStart w:id="1357" w:name="_Toc536129423"/>
      <w:bookmarkStart w:id="1358" w:name="_Toc536129641"/>
      <w:bookmarkStart w:id="1359" w:name="_Toc536129862"/>
      <w:bookmarkStart w:id="1360" w:name="_Toc536130085"/>
      <w:bookmarkStart w:id="1361" w:name="_Toc536130311"/>
      <w:bookmarkStart w:id="1362" w:name="_Toc536130547"/>
      <w:bookmarkStart w:id="1363" w:name="_Toc536131241"/>
      <w:bookmarkStart w:id="1364" w:name="_Toc536131502"/>
      <w:bookmarkStart w:id="1365" w:name="_Toc536199915"/>
      <w:bookmarkStart w:id="1366" w:name="_Toc536200162"/>
      <w:bookmarkStart w:id="1367" w:name="_Toc536200657"/>
      <w:bookmarkStart w:id="1368" w:name="_Toc536200905"/>
      <w:bookmarkStart w:id="1369" w:name="_Toc536201152"/>
      <w:bookmarkStart w:id="1370" w:name="_Toc536201399"/>
      <w:bookmarkStart w:id="1371" w:name="_Toc536202314"/>
      <w:bookmarkStart w:id="1372" w:name="_Toc536203685"/>
      <w:bookmarkStart w:id="1373" w:name="_Toc536203931"/>
      <w:bookmarkStart w:id="1374" w:name="_Toc536204177"/>
      <w:bookmarkStart w:id="1375" w:name="_Toc536539325"/>
      <w:bookmarkStart w:id="1376" w:name="_Toc536539578"/>
      <w:bookmarkStart w:id="1377" w:name="_Toc536543354"/>
      <w:bookmarkStart w:id="1378" w:name="_Toc536543608"/>
      <w:bookmarkStart w:id="1379" w:name="_Toc536544499"/>
      <w:bookmarkStart w:id="1380" w:name="_Toc536545439"/>
      <w:bookmarkStart w:id="1381" w:name="_Toc536546590"/>
      <w:bookmarkStart w:id="1382" w:name="_Toc536626886"/>
      <w:bookmarkStart w:id="1383" w:name="_Toc536725965"/>
      <w:bookmarkStart w:id="1384" w:name="_Toc536741061"/>
      <w:bookmarkStart w:id="1385" w:name="_Toc536741318"/>
      <w:bookmarkStart w:id="1386" w:name="_Toc536741574"/>
      <w:bookmarkStart w:id="1387" w:name="_Toc536784633"/>
      <w:bookmarkStart w:id="1388" w:name="_Toc536797528"/>
      <w:bookmarkStart w:id="1389" w:name="_Toc536797791"/>
      <w:bookmarkStart w:id="1390" w:name="_Toc536798188"/>
      <w:bookmarkStart w:id="1391" w:name="_Toc536798443"/>
      <w:bookmarkStart w:id="1392" w:name="_Toc536798698"/>
      <w:bookmarkStart w:id="1393" w:name="_Toc536800401"/>
      <w:bookmarkStart w:id="1394" w:name="_Toc3311919"/>
      <w:bookmarkStart w:id="1395" w:name="_Toc3312173"/>
      <w:bookmarkStart w:id="1396" w:name="_Toc3312770"/>
      <w:bookmarkStart w:id="1397" w:name="_Toc3323171"/>
      <w:bookmarkStart w:id="1398" w:name="_Toc3323425"/>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1FA0E7D2" w14:textId="77777777" w:rsidR="00B8341E" w:rsidRDefault="00B8341E" w:rsidP="00B8341E">
      <w:pPr>
        <w:pStyle w:val="Titre2"/>
        <w:spacing w:after="240"/>
        <w:ind w:left="708" w:hanging="578"/>
      </w:pPr>
      <w:bookmarkStart w:id="1399" w:name="_Toc536800402"/>
      <w:bookmarkStart w:id="1400" w:name="_Toc3323426"/>
      <w:r>
        <w:t>M</w:t>
      </w:r>
      <w:r w:rsidRPr="00170752">
        <w:t>odèle thermomécanique des rotors</w:t>
      </w:r>
      <w:bookmarkEnd w:id="1399"/>
      <w:bookmarkEnd w:id="1400"/>
    </w:p>
    <w:p w14:paraId="7AEA2B71" w14:textId="64D14721" w:rsidR="00B8341E" w:rsidRDefault="00B8341E" w:rsidP="00B8341E">
      <w:pPr>
        <w:spacing w:before="240" w:after="240" w:line="360" w:lineRule="auto"/>
        <w:ind w:firstLine="709"/>
      </w:pPr>
      <w:r>
        <w:t>Suite à l’échauffement non homogène du fluide lubrifiant dans le palier, le rotor se déforme. Pour un flux de chaleur asymétrique, la déformation thermique est composée d’une dilatation dans la direction radiale et d’une flexion thermique (</w:t>
      </w:r>
      <w:r w:rsidRPr="002964DC">
        <w:rPr>
          <w:b/>
        </w:rPr>
        <w:fldChar w:fldCharType="begin"/>
      </w:r>
      <w:r w:rsidRPr="002964DC">
        <w:rPr>
          <w:b/>
        </w:rPr>
        <w:instrText xml:space="preserve"> REF _Ref533769151 \h  \* MERGEFORMAT </w:instrText>
      </w:r>
      <w:r w:rsidRPr="002964DC">
        <w:rPr>
          <w:b/>
        </w:rPr>
      </w:r>
      <w:r w:rsidRPr="002964DC">
        <w:rPr>
          <w:b/>
        </w:rPr>
        <w:fldChar w:fldCharType="separate"/>
      </w:r>
      <w:r w:rsidR="00381B95" w:rsidRPr="00381B95">
        <w:rPr>
          <w:b/>
          <w:iCs/>
        </w:rPr>
        <w:t xml:space="preserve">Figure </w:t>
      </w:r>
      <w:r w:rsidR="00381B95" w:rsidRPr="00381B95">
        <w:rPr>
          <w:b/>
          <w:iCs/>
          <w:noProof/>
        </w:rPr>
        <w:t>3.1</w:t>
      </w:r>
      <w:r w:rsidR="00381B95" w:rsidRPr="00381B95">
        <w:rPr>
          <w:b/>
          <w:iCs/>
          <w:noProof/>
        </w:rPr>
        <w:noBreakHyphen/>
        <w:t>1</w:t>
      </w:r>
      <w:r w:rsidRPr="002964DC">
        <w:rPr>
          <w:b/>
        </w:rPr>
        <w:fldChar w:fldCharType="end"/>
      </w:r>
      <w:r w:rsidRPr="006F3BA3">
        <w:t>)</w:t>
      </w:r>
      <w:r>
        <w:t xml:space="preserve">. </w:t>
      </w:r>
    </w:p>
    <w:p w14:paraId="04918B2F" w14:textId="77777777" w:rsidR="00B8341E" w:rsidRDefault="00B8341E" w:rsidP="00B8341E">
      <w:pPr>
        <w:keepNext/>
        <w:spacing w:line="360" w:lineRule="auto"/>
      </w:pPr>
      <w:r>
        <w:rPr>
          <w:noProof/>
          <w:lang w:eastAsia="zh-CN"/>
        </w:rPr>
        <w:lastRenderedPageBreak/>
        <w:drawing>
          <wp:inline distT="0" distB="0" distL="0" distR="0" wp14:anchorId="256C6FD8" wp14:editId="4C0B66D1">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5E954ABC" w14:textId="3D1B7428" w:rsidR="00B8341E" w:rsidRPr="00BD0C35" w:rsidRDefault="00B8341E" w:rsidP="00B8341E">
      <w:pPr>
        <w:pStyle w:val="Lgende"/>
        <w:jc w:val="center"/>
        <w:rPr>
          <w:rFonts w:ascii="Calibri" w:eastAsia="Times New Roman" w:hAnsi="Calibri" w:cs="Times New Roman"/>
          <w:i w:val="0"/>
          <w:iCs w:val="0"/>
          <w:color w:val="auto"/>
          <w:sz w:val="22"/>
          <w:szCs w:val="20"/>
          <w:lang w:eastAsia="fr-FR"/>
        </w:rPr>
      </w:pPr>
      <w:bookmarkStart w:id="1401" w:name="_Ref533769151"/>
      <w:bookmarkStart w:id="1402" w:name="_Toc536112209"/>
      <w:bookmarkStart w:id="1403" w:name="_Toc536800510"/>
      <w:bookmarkStart w:id="1404" w:name="_Toc3323534"/>
      <w:r w:rsidRPr="00BD0C3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01"/>
      <w:r>
        <w:rPr>
          <w:rFonts w:ascii="Calibri" w:eastAsia="Times New Roman" w:hAnsi="Calibri" w:cs="Times New Roman"/>
          <w:i w:val="0"/>
          <w:iCs w:val="0"/>
          <w:color w:val="auto"/>
          <w:sz w:val="22"/>
          <w:szCs w:val="20"/>
          <w:lang w:eastAsia="fr-FR"/>
        </w:rPr>
        <w:t xml:space="preserve"> : déformation thermique de rotor </w:t>
      </w:r>
      <w:bookmarkEnd w:id="1402"/>
      <w:r w:rsidRPr="00E80E4B">
        <w:rPr>
          <w:b/>
          <w:i w:val="0"/>
          <w:sz w:val="22"/>
        </w:rPr>
        <w:fldChar w:fldCharType="begin"/>
      </w:r>
      <w:r w:rsidRPr="00E80E4B">
        <w:rPr>
          <w:rFonts w:ascii="Calibri" w:eastAsia="Times New Roman" w:hAnsi="Calibri" w:cs="Times New Roman"/>
          <w:b/>
          <w:i w:val="0"/>
          <w:iCs w:val="0"/>
          <w:color w:val="auto"/>
          <w:sz w:val="22"/>
          <w:szCs w:val="20"/>
          <w:lang w:eastAsia="fr-FR"/>
        </w:rPr>
        <w:instrText xml:space="preserve"> REF _Ref533097655 \r \h </w:instrText>
      </w:r>
      <w:r w:rsidRPr="00E80E4B">
        <w:rPr>
          <w:b/>
          <w:i w:val="0"/>
          <w:sz w:val="22"/>
        </w:rPr>
        <w:instrText xml:space="preserve"> \* MERGEFORMAT </w:instrText>
      </w:r>
      <w:r w:rsidRPr="00E80E4B">
        <w:rPr>
          <w:b/>
          <w:i w:val="0"/>
          <w:sz w:val="22"/>
        </w:rPr>
      </w:r>
      <w:r w:rsidRPr="00E80E4B">
        <w:rPr>
          <w:b/>
          <w:i w:val="0"/>
          <w:sz w:val="22"/>
        </w:rPr>
        <w:fldChar w:fldCharType="separate"/>
      </w:r>
      <w:r w:rsidR="00381B95">
        <w:rPr>
          <w:rFonts w:ascii="Calibri" w:eastAsia="Times New Roman" w:hAnsi="Calibri" w:cs="Times New Roman"/>
          <w:b/>
          <w:i w:val="0"/>
          <w:iCs w:val="0"/>
          <w:color w:val="auto"/>
          <w:sz w:val="22"/>
          <w:szCs w:val="20"/>
          <w:lang w:eastAsia="fr-FR"/>
        </w:rPr>
        <w:t>[28]</w:t>
      </w:r>
      <w:bookmarkEnd w:id="1403"/>
      <w:bookmarkEnd w:id="1404"/>
      <w:r w:rsidRPr="00E80E4B">
        <w:rPr>
          <w:b/>
          <w:i w:val="0"/>
          <w:sz w:val="22"/>
        </w:rPr>
        <w:fldChar w:fldCharType="end"/>
      </w:r>
    </w:p>
    <w:p w14:paraId="20610523" w14:textId="77777777" w:rsidR="00B8341E" w:rsidRDefault="00B8341E" w:rsidP="00B8341E">
      <w:pPr>
        <w:spacing w:before="240" w:after="240" w:line="360" w:lineRule="auto"/>
        <w:ind w:firstLine="709"/>
        <w:contextualSpacing/>
        <w:rPr>
          <w:rFonts w:eastAsiaTheme="minorEastAsia"/>
        </w:rPr>
      </w:pPr>
      <w:r>
        <w:rPr>
          <w:rFonts w:eastAsiaTheme="minorEastAsia"/>
        </w:rPr>
        <w:t>D’une part, l</w:t>
      </w:r>
      <w:r w:rsidRPr="006C182B">
        <w:rPr>
          <w:rFonts w:eastAsiaTheme="minorEastAsia"/>
        </w:rPr>
        <w:t>a dilatation thermique</w:t>
      </w:r>
      <w:r>
        <w:rPr>
          <w:rFonts w:eastAsiaTheme="minorEastAsia"/>
        </w:rPr>
        <w:t xml:space="preserve"> radiale modifie</w:t>
      </w:r>
      <w:r w:rsidRPr="006C182B">
        <w:rPr>
          <w:rFonts w:eastAsiaTheme="minorEastAsia"/>
        </w:rPr>
        <w:t xml:space="preserve"> l’épaisseur du film dans le palier et </w:t>
      </w:r>
      <w:r>
        <w:rPr>
          <w:rFonts w:eastAsiaTheme="minorEastAsia"/>
        </w:rPr>
        <w:t>donc</w:t>
      </w:r>
      <w:r w:rsidRPr="006C182B">
        <w:rPr>
          <w:rFonts w:eastAsiaTheme="minorEastAsia"/>
        </w:rPr>
        <w:t xml:space="preserve"> </w:t>
      </w:r>
      <w:r>
        <w:rPr>
          <w:rFonts w:eastAsiaTheme="minorEastAsia"/>
        </w:rPr>
        <w:t xml:space="preserve">la </w:t>
      </w:r>
      <w:r w:rsidRPr="006C182B">
        <w:rPr>
          <w:rFonts w:eastAsiaTheme="minorEastAsia"/>
        </w:rPr>
        <w:t xml:space="preserve">force </w:t>
      </w:r>
      <w:r>
        <w:rPr>
          <w:rFonts w:eastAsiaTheme="minorEastAsia"/>
        </w:rPr>
        <w:t>hydrodynamique</w:t>
      </w:r>
      <w:r w:rsidRPr="006C182B">
        <w:rPr>
          <w:rFonts w:eastAsiaTheme="minorEastAsia"/>
        </w:rPr>
        <w:t xml:space="preserve"> exercée sur le rotor</w:t>
      </w:r>
      <w:r>
        <w:rPr>
          <w:rFonts w:eastAsiaTheme="minorEastAsia"/>
        </w:rPr>
        <w:t>.</w:t>
      </w:r>
      <w:r w:rsidRPr="006C182B">
        <w:rPr>
          <w:rFonts w:eastAsiaTheme="minorEastAsia"/>
        </w:rPr>
        <w:t xml:space="preserve"> </w:t>
      </w:r>
      <w:r>
        <w:rPr>
          <w:rFonts w:eastAsiaTheme="minorEastAsia"/>
        </w:rPr>
        <w:t xml:space="preserve">D’autre part, </w:t>
      </w:r>
      <w:r w:rsidRPr="006C182B">
        <w:rPr>
          <w:rFonts w:eastAsiaTheme="minorEastAsia"/>
        </w:rPr>
        <w:t xml:space="preserve">la flexion thermique </w:t>
      </w:r>
      <w:r>
        <w:rPr>
          <w:rFonts w:eastAsiaTheme="minorEastAsia"/>
        </w:rPr>
        <w:t>déforme</w:t>
      </w:r>
      <w:r w:rsidRPr="006C182B">
        <w:rPr>
          <w:rFonts w:eastAsiaTheme="minorEastAsia"/>
        </w:rPr>
        <w:t xml:space="preserve"> la fibre neutr</w:t>
      </w:r>
      <w:r>
        <w:rPr>
          <w:rFonts w:eastAsiaTheme="minorEastAsia"/>
        </w:rPr>
        <w:t xml:space="preserve">e du rotor, ce qui engendre </w:t>
      </w:r>
      <w:r w:rsidRPr="006C182B">
        <w:rPr>
          <w:rFonts w:eastAsiaTheme="minorEastAsia"/>
        </w:rPr>
        <w:t xml:space="preserve">une </w:t>
      </w:r>
      <w:r>
        <w:rPr>
          <w:rFonts w:eastAsiaTheme="minorEastAsia"/>
        </w:rPr>
        <w:t xml:space="preserve">source supplémentaire </w:t>
      </w:r>
      <w:r w:rsidRPr="006C182B">
        <w:rPr>
          <w:rFonts w:eastAsiaTheme="minorEastAsia"/>
        </w:rPr>
        <w:t>d’excitation synchrone</w:t>
      </w:r>
      <w:r>
        <w:rPr>
          <w:rFonts w:eastAsiaTheme="minorEastAsia"/>
        </w:rPr>
        <w:t>, excitation qui est couramment qualifiée de "</w:t>
      </w:r>
      <w:r w:rsidRPr="006C182B">
        <w:rPr>
          <w:rFonts w:eastAsiaTheme="minorEastAsia"/>
        </w:rPr>
        <w:t>balourd thermique</w:t>
      </w:r>
      <w:r>
        <w:rPr>
          <w:rFonts w:eastAsiaTheme="minorEastAsia"/>
        </w:rPr>
        <w:t>".</w:t>
      </w:r>
    </w:p>
    <w:p w14:paraId="450EC656" w14:textId="77777777" w:rsidR="00B8341E" w:rsidRDefault="00B8341E" w:rsidP="00B8341E">
      <w:pPr>
        <w:spacing w:before="240" w:after="240" w:line="360" w:lineRule="auto"/>
        <w:ind w:firstLine="709"/>
      </w:pPr>
      <w:r>
        <w:t>Dans cette thèse, l’attention porte uniquement sur l’étude de l’impact du balourd thermique sur le comportement dynamique du rotor. La modélisation de ce balourd suit deux approches : un modèle approximatif</w:t>
      </w:r>
      <w:r>
        <w:rPr>
          <w:rFonts w:eastAsiaTheme="minorEastAsia"/>
        </w:rPr>
        <w:t xml:space="preserve"> de masses concentrées et un modèle plus rigoureux assimilant la déformation thermique à un défaut de fibre neutre. </w:t>
      </w:r>
    </w:p>
    <w:p w14:paraId="62DBBB0A" w14:textId="77777777" w:rsidR="00B8341E" w:rsidRDefault="00B8341E" w:rsidP="00B8341E">
      <w:pPr>
        <w:pStyle w:val="Titre3"/>
        <w:spacing w:before="240" w:after="240"/>
        <w:ind w:left="709"/>
      </w:pPr>
      <w:bookmarkStart w:id="1405" w:name="_Toc536800403"/>
      <w:bookmarkStart w:id="1406" w:name="_Toc3323427"/>
      <w:r>
        <w:t>Modèle thermique linéaire</w:t>
      </w:r>
      <w:bookmarkEnd w:id="1405"/>
      <w:bookmarkEnd w:id="1406"/>
    </w:p>
    <w:p w14:paraId="22A35AC2" w14:textId="04AC22ED" w:rsidR="00B8341E" w:rsidRDefault="00B8341E" w:rsidP="00B8341E">
      <w:pPr>
        <w:spacing w:before="240" w:after="240" w:line="360" w:lineRule="auto"/>
        <w:ind w:firstLine="709"/>
      </w:pPr>
      <w:r>
        <w:t>Le transfert de chaleur dans le rotor a lieu par conduction. Pour un rotor homogène, l’équation de conduction de la chaleur s’écrit </w:t>
      </w:r>
      <w:r w:rsidRPr="003D31FC">
        <w:rPr>
          <w:b/>
        </w:rPr>
        <w:fldChar w:fldCharType="begin"/>
      </w:r>
      <w:r w:rsidRPr="003D31FC">
        <w:rPr>
          <w:b/>
        </w:rPr>
        <w:instrText xml:space="preserve"> REF _Ref536201362 \r \h </w:instrText>
      </w:r>
      <w:r>
        <w:rPr>
          <w:b/>
        </w:rPr>
        <w:instrText xml:space="preserve"> \* MERGEFORMAT </w:instrText>
      </w:r>
      <w:r w:rsidRPr="003D31FC">
        <w:rPr>
          <w:b/>
        </w:rPr>
      </w:r>
      <w:r w:rsidRPr="003D31FC">
        <w:rPr>
          <w:b/>
        </w:rPr>
        <w:fldChar w:fldCharType="separate"/>
      </w:r>
      <w:r w:rsidR="00381B95">
        <w:rPr>
          <w:b/>
        </w:rPr>
        <w:t>[46]</w:t>
      </w:r>
      <w:r w:rsidRPr="003D31FC">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EBB4E64" w14:textId="77777777" w:rsidTr="00956887">
        <w:trPr>
          <w:trHeight w:val="635"/>
          <w:tblHeader/>
          <w:jc w:val="center"/>
        </w:trPr>
        <w:tc>
          <w:tcPr>
            <w:tcW w:w="7943" w:type="dxa"/>
            <w:vAlign w:val="center"/>
          </w:tcPr>
          <w:p w14:paraId="6FDD7C12" w14:textId="77777777" w:rsidR="00B8341E" w:rsidRPr="005600FC" w:rsidRDefault="004D7128" w:rsidP="00956887">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1EEDB634" w14:textId="77777777" w:rsidR="00B8341E" w:rsidRPr="00B85110" w:rsidRDefault="00B8341E"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0739F84"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7" w:name="_Ref533769183"/>
            <w:r>
              <w:rPr>
                <w:rFonts w:ascii="Times New Roman" w:eastAsia="Times New Roman" w:hAnsi="Times New Roman"/>
                <w:b/>
                <w:iCs w:val="0"/>
                <w:color w:val="auto"/>
                <w:sz w:val="22"/>
                <w:szCs w:val="22"/>
                <w:lang w:eastAsia="fr-FR"/>
              </w:rPr>
              <w:t xml:space="preserve"> </w:t>
            </w:r>
            <w:r w:rsidRPr="005600FC">
              <w:rPr>
                <w:rFonts w:ascii="Times New Roman" w:eastAsia="Times New Roman" w:hAnsi="Times New Roman"/>
                <w:b/>
                <w:iCs w:val="0"/>
                <w:color w:val="auto"/>
                <w:sz w:val="22"/>
                <w:szCs w:val="22"/>
                <w:lang w:eastAsia="fr-FR"/>
              </w:rPr>
              <w:t xml:space="preserve"> </w:t>
            </w:r>
            <w:bookmarkEnd w:id="1407"/>
          </w:p>
        </w:tc>
      </w:tr>
    </w:tbl>
    <w:p w14:paraId="42BB1816" w14:textId="77777777" w:rsidR="00B8341E" w:rsidRDefault="00B8341E" w:rsidP="00B8341E">
      <w:pPr>
        <w:spacing w:before="120" w:after="120" w:line="360" w:lineRule="auto"/>
        <w:ind w:firstLine="709"/>
      </w:pPr>
      <w:r>
        <w:t>Le rotor en acier est supposé isotrope 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t xml:space="preserve">, </w:t>
      </w:r>
      <m:oMath>
        <m:r>
          <w:rPr>
            <w:rFonts w:ascii="Cambria Math" w:hAnsi="Cambria Math"/>
          </w:rPr>
          <m:t>λ=50 W/(m∙K)</m:t>
        </m:r>
      </m:oMath>
      <w:r>
        <w:t>.</w:t>
      </w:r>
    </w:p>
    <w:p w14:paraId="1E97E1F4" w14:textId="77777777" w:rsidR="00B8341E" w:rsidRDefault="00B8341E" w:rsidP="00B8341E">
      <w:pPr>
        <w:pStyle w:val="Titre4"/>
        <w:spacing w:before="240" w:after="240"/>
        <w:ind w:left="709" w:hanging="862"/>
      </w:pPr>
      <w:r>
        <w:t xml:space="preserve">Conditions aux limites thermiques </w:t>
      </w:r>
    </w:p>
    <w:p w14:paraId="43C41EF0" w14:textId="05F08885" w:rsidR="00B8341E" w:rsidRPr="007C25E0" w:rsidRDefault="00B8341E" w:rsidP="00B8341E">
      <w:pPr>
        <w:spacing w:before="240" w:after="240" w:line="360" w:lineRule="auto"/>
        <w:ind w:firstLine="709"/>
      </w:pPr>
      <w:r>
        <w:t xml:space="preserve">Les conditions aux limites thermiques traduisent les échanges de chaleur entre le rotor et son environnement extérieur (lubrifiant dans  le palier, air, </w:t>
      </w:r>
      <w:r w:rsidR="00DB41AE">
        <w:t>etc.</w:t>
      </w:r>
      <w:r>
        <w:t xml:space="preserve">). Le rotor représenté sur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381B95" w:rsidRPr="00381B95">
        <w:rPr>
          <w:b/>
          <w:iCs/>
        </w:rPr>
        <w:t xml:space="preserve">Figure </w:t>
      </w:r>
      <w:r w:rsidR="00381B95" w:rsidRPr="00381B95">
        <w:rPr>
          <w:b/>
          <w:iCs/>
          <w:noProof/>
        </w:rPr>
        <w:t>3.1</w:t>
      </w:r>
      <w:r w:rsidR="00381B95" w:rsidRPr="00381B95">
        <w:rPr>
          <w:b/>
          <w:iCs/>
          <w:noProof/>
        </w:rPr>
        <w:noBreakHyphen/>
        <w:t>2</w:t>
      </w:r>
      <w:r w:rsidRPr="00342581">
        <w:rPr>
          <w:b/>
        </w:rPr>
        <w:fldChar w:fldCharType="end"/>
      </w:r>
      <w:r>
        <w:t xml:space="preserve"> est guidé en rotation par un roulement et par un palier hydrodynamique. Les conditions aux limites prises en compte sont :</w:t>
      </w:r>
      <w:r w:rsidRPr="007C25E0">
        <w:t xml:space="preserve"> </w:t>
      </w:r>
    </w:p>
    <w:p w14:paraId="55E3BA19" w14:textId="77777777" w:rsidR="00B8341E" w:rsidRDefault="00B8341E" w:rsidP="00B8341E">
      <w:pPr>
        <w:pStyle w:val="Paragraphedeliste"/>
        <w:numPr>
          <w:ilvl w:val="0"/>
          <w:numId w:val="12"/>
        </w:numPr>
        <w:spacing w:before="240" w:after="120" w:line="360" w:lineRule="auto"/>
        <w:ind w:left="714" w:hanging="357"/>
      </w:pPr>
      <w:r>
        <w:t>la convection</w:t>
      </w:r>
    </w:p>
    <w:p w14:paraId="1C6733EA" w14:textId="77777777" w:rsidR="00B8341E" w:rsidRDefault="00B8341E" w:rsidP="00B8341E">
      <w:pPr>
        <w:spacing w:before="240" w:after="240" w:line="360" w:lineRule="auto"/>
        <w:ind w:firstLine="709"/>
      </w:pPr>
      <w:r>
        <w:t xml:space="preserve">La convection thermique traduit les échanges de chaleur avec l’air ambiant. Ces échanges sont forcés car le rotor tourne à une vitesse élevée. 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est proportionnel à la différence de température entre la surface 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7A030A8A" w14:textId="77777777" w:rsidTr="00956887">
        <w:trPr>
          <w:trHeight w:val="635"/>
          <w:tblHeader/>
          <w:jc w:val="center"/>
        </w:trPr>
        <w:tc>
          <w:tcPr>
            <w:tcW w:w="7943" w:type="dxa"/>
            <w:vAlign w:val="center"/>
          </w:tcPr>
          <w:p w14:paraId="3E3F61E3" w14:textId="77777777" w:rsidR="00B8341E" w:rsidRPr="00E00B31" w:rsidRDefault="004D7128" w:rsidP="00956887">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B8341E"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209B1F0D"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B841A6" w14:textId="2159766D" w:rsidR="00B8341E" w:rsidRDefault="00B8341E" w:rsidP="00B8341E">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thermique. Le tableau issu de </w:t>
      </w:r>
      <w:r w:rsidRPr="00FD1ED7">
        <w:rPr>
          <w:b/>
        </w:rPr>
        <w:fldChar w:fldCharType="begin"/>
      </w:r>
      <w:r w:rsidRPr="00FD1ED7">
        <w:rPr>
          <w:b/>
        </w:rPr>
        <w:instrText xml:space="preserve"> REF _Ref528171614 \r \h  \* MERGEFORMAT </w:instrText>
      </w:r>
      <w:r w:rsidRPr="00FD1ED7">
        <w:rPr>
          <w:b/>
        </w:rPr>
      </w:r>
      <w:r w:rsidRPr="00FD1ED7">
        <w:rPr>
          <w:b/>
        </w:rPr>
        <w:fldChar w:fldCharType="separate"/>
      </w:r>
      <w:r w:rsidR="00381B95">
        <w:rPr>
          <w:b/>
        </w:rPr>
        <w:t>[46]</w:t>
      </w:r>
      <w:r w:rsidRPr="00FD1ED7">
        <w:rPr>
          <w:b/>
        </w:rPr>
        <w:fldChar w:fldCharType="end"/>
      </w:r>
      <w:r>
        <w:t xml:space="preserve"> donne quelques ordres de grandeur de ce coefficient. </w:t>
      </w:r>
    </w:p>
    <w:p w14:paraId="74BB5E55" w14:textId="3208688F" w:rsidR="00B8341E" w:rsidRPr="00BA5188" w:rsidRDefault="00B8341E" w:rsidP="00B8341E">
      <w:pPr>
        <w:pStyle w:val="Lgende"/>
        <w:keepNext/>
        <w:spacing w:before="240" w:after="0"/>
        <w:jc w:val="center"/>
        <w:rPr>
          <w:rFonts w:ascii="Calibri" w:eastAsia="Times New Roman" w:hAnsi="Calibri" w:cs="Times New Roman"/>
          <w:i w:val="0"/>
          <w:iCs w:val="0"/>
          <w:color w:val="auto"/>
          <w:sz w:val="22"/>
          <w:szCs w:val="20"/>
          <w:lang w:eastAsia="fr-FR"/>
        </w:rPr>
      </w:pPr>
      <w:bookmarkStart w:id="1408" w:name="_Toc536112271"/>
      <w:bookmarkStart w:id="1409" w:name="_Toc536800604"/>
      <w:bookmarkStart w:id="1410" w:name="_Toc3323628"/>
      <w:r w:rsidRPr="00BA5188">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Ordres de grandeur du coefficient de convection thermique </w:t>
      </w:r>
      <w:r w:rsidRPr="00A376C6">
        <w:rPr>
          <w:rFonts w:ascii="Calibri" w:eastAsia="Times New Roman" w:hAnsi="Calibri" w:cs="Times New Roman"/>
          <w:iCs w:val="0"/>
          <w:color w:val="auto"/>
          <w:sz w:val="22"/>
          <w:szCs w:val="20"/>
          <w:lang w:eastAsia="fr-FR"/>
        </w:rPr>
        <w:t>H</w:t>
      </w:r>
      <w:r w:rsidRPr="00A376C6">
        <w:rPr>
          <w:rFonts w:ascii="Calibri" w:eastAsia="Times New Roman" w:hAnsi="Calibri" w:cs="Times New Roman"/>
          <w:iCs w:val="0"/>
          <w:color w:val="auto"/>
          <w:sz w:val="22"/>
          <w:szCs w:val="20"/>
          <w:vertAlign w:val="subscript"/>
          <w:lang w:eastAsia="fr-FR"/>
        </w:rPr>
        <w:t>c</w:t>
      </w:r>
      <w:r>
        <w:rPr>
          <w:rFonts w:ascii="Calibri" w:eastAsia="Times New Roman" w:hAnsi="Calibri" w:cs="Times New Roman"/>
          <w:i w:val="0"/>
          <w:iCs w:val="0"/>
          <w:color w:val="auto"/>
          <w:sz w:val="22"/>
          <w:szCs w:val="20"/>
          <w:lang w:eastAsia="fr-FR"/>
        </w:rPr>
        <w:t xml:space="preserve"> [W/m</w:t>
      </w:r>
      <w:r w:rsidRPr="00A376C6">
        <w:rPr>
          <w:rFonts w:ascii="Calibri" w:eastAsia="Times New Roman" w:hAnsi="Calibri" w:cs="Times New Roman"/>
          <w:i w:val="0"/>
          <w:iCs w:val="0"/>
          <w:color w:val="auto"/>
          <w:sz w:val="22"/>
          <w:szCs w:val="20"/>
          <w:vertAlign w:val="superscript"/>
          <w:lang w:eastAsia="fr-FR"/>
        </w:rPr>
        <w:t>2</w:t>
      </w:r>
      <w:r>
        <w:rPr>
          <w:rFonts w:ascii="Calibri" w:eastAsia="Times New Roman" w:hAnsi="Calibri" w:cs="Times New Roman"/>
          <w:i w:val="0"/>
          <w:iCs w:val="0"/>
          <w:color w:val="auto"/>
          <w:sz w:val="22"/>
          <w:szCs w:val="20"/>
          <w:lang w:eastAsia="fr-FR"/>
        </w:rPr>
        <w:t>K]</w:t>
      </w:r>
      <w:bookmarkEnd w:id="1408"/>
      <w:bookmarkEnd w:id="1409"/>
      <w:bookmarkEnd w:id="1410"/>
    </w:p>
    <w:p w14:paraId="531EEBB2" w14:textId="77777777" w:rsidR="00B8341E" w:rsidRDefault="00B8341E" w:rsidP="00B8341E">
      <w:pPr>
        <w:keepNext/>
        <w:spacing w:after="240" w:line="360" w:lineRule="auto"/>
        <w:jc w:val="center"/>
      </w:pPr>
      <w:r w:rsidRPr="00BA5188">
        <w:rPr>
          <w:noProof/>
          <w:lang w:eastAsia="zh-CN"/>
        </w:rPr>
        <w:drawing>
          <wp:inline distT="0" distB="0" distL="0" distR="0" wp14:anchorId="6C74465A" wp14:editId="43BBD026">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6444FF94" w14:textId="77777777" w:rsidR="00B8341E" w:rsidRDefault="00B8341E" w:rsidP="00B8341E">
      <w:pPr>
        <w:pStyle w:val="Paragraphedeliste"/>
        <w:numPr>
          <w:ilvl w:val="0"/>
          <w:numId w:val="2"/>
        </w:numPr>
        <w:spacing w:line="360" w:lineRule="auto"/>
      </w:pPr>
      <w:r>
        <w:t xml:space="preserve">le flux imposé </w:t>
      </w:r>
    </w:p>
    <w:p w14:paraId="460DAA88" w14:textId="31213921" w:rsidR="00B8341E" w:rsidRDefault="00B8341E" w:rsidP="00B8341E">
      <w:pPr>
        <w:spacing w:before="240" w:after="240" w:line="360" w:lineRule="auto"/>
        <w:ind w:firstLine="709"/>
      </w:pPr>
      <w:r>
        <w:t xml:space="preserve">Cette condition est appliquée à l’interface entre le lubrifiant et la surface du rotor au droit du palier hydrodynamique. Cette surface est </w:t>
      </w:r>
      <w:r w:rsidR="00AD140A">
        <w:t>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t xml:space="preserve">. En utilisant le modèle complet du palier, le flux thermique à cette interface est obtenu suite à la résolution de l’équation de l’énergie dans le film mince. Un flux thermique moyenné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détaillée au </w:t>
      </w:r>
      <w:hyperlink w:anchor="_Chapitre_4_:" w:history="1">
        <w:r w:rsidRPr="00E8761F">
          <w:rPr>
            <w:rStyle w:val="Lienhypertexte"/>
            <w:color w:val="auto"/>
            <w:u w:val="none"/>
          </w:rPr>
          <w:t>chapitre 4</w:t>
        </w:r>
      </w:hyperlink>
      <w:r>
        <w:t xml:space="preserve"> est utilisé pour réduire le temps de calcul. Par ailleurs, on considère que le volume à l’intérieur du rotor creux est isolé thermiquement. Un flux thermique nul (paroi adiabatique)</w:t>
      </w:r>
      <w:r w:rsidR="00DB41AE">
        <w:t xml:space="preserve"> </w:t>
      </w:r>
      <w:r>
        <w:t>est donc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w:t>
      </w:r>
    </w:p>
    <w:p w14:paraId="1553EE1D" w14:textId="77777777" w:rsidR="00B8341E" w:rsidRDefault="00B8341E" w:rsidP="00B8341E">
      <w:pPr>
        <w:pStyle w:val="Paragraphedeliste"/>
        <w:numPr>
          <w:ilvl w:val="0"/>
          <w:numId w:val="2"/>
        </w:numPr>
        <w:spacing w:before="240" w:after="240" w:line="360" w:lineRule="auto"/>
        <w:ind w:left="714" w:hanging="357"/>
      </w:pPr>
      <w:r>
        <w:t>Température imposée</w:t>
      </w:r>
    </w:p>
    <w:p w14:paraId="4FE285AF" w14:textId="77777777" w:rsidR="00B8341E" w:rsidRDefault="00B8341E" w:rsidP="00B8341E">
      <w:pPr>
        <w:spacing w:line="360" w:lineRule="auto"/>
        <w:ind w:firstLine="708"/>
      </w:pPr>
      <w:r>
        <w:t>Cette condition est utilisée pour représenter l’échauffement du rotor au droit du roulement.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402F586D" w14:textId="77777777" w:rsidR="00B8341E" w:rsidRDefault="00B8341E" w:rsidP="00B8341E">
      <w:pPr>
        <w:keepNext/>
        <w:jc w:val="center"/>
      </w:pPr>
      <w:r>
        <w:rPr>
          <w:noProof/>
          <w:lang w:eastAsia="zh-CN"/>
        </w:rPr>
        <w:lastRenderedPageBreak/>
        <w:drawing>
          <wp:inline distT="0" distB="0" distL="0" distR="0" wp14:anchorId="172D198C" wp14:editId="3839DE3C">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73601CDE" w14:textId="599B6B6C" w:rsidR="00B8341E" w:rsidRPr="001A2654" w:rsidRDefault="00B8341E" w:rsidP="00B8341E">
      <w:pPr>
        <w:pStyle w:val="Lgende"/>
        <w:jc w:val="center"/>
        <w:rPr>
          <w:rFonts w:ascii="Calibri" w:eastAsia="Times New Roman" w:hAnsi="Calibri" w:cs="Times New Roman"/>
          <w:i w:val="0"/>
          <w:iCs w:val="0"/>
          <w:color w:val="auto"/>
          <w:sz w:val="22"/>
          <w:szCs w:val="20"/>
          <w:lang w:eastAsia="fr-FR"/>
        </w:rPr>
      </w:pPr>
      <w:bookmarkStart w:id="1411" w:name="_Ref529545990"/>
      <w:bookmarkStart w:id="1412" w:name="_Toc536112210"/>
      <w:bookmarkStart w:id="1413" w:name="_Toc536800511"/>
      <w:bookmarkStart w:id="1414" w:name="_Toc3323535"/>
      <w:r w:rsidRPr="006D2B30">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1"/>
      <w:r w:rsidRPr="006D2B30">
        <w:rPr>
          <w:rFonts w:ascii="Calibri" w:eastAsia="Times New Roman" w:hAnsi="Calibri" w:cs="Times New Roman"/>
          <w:i w:val="0"/>
          <w:iCs w:val="0"/>
          <w:color w:val="auto"/>
          <w:sz w:val="22"/>
          <w:szCs w:val="20"/>
          <w:lang w:eastAsia="fr-FR"/>
        </w:rPr>
        <w:t xml:space="preserve"> : Conditions aux limites </w:t>
      </w:r>
      <w:r>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1412"/>
      <w:bookmarkEnd w:id="1413"/>
      <w:bookmarkEnd w:id="1414"/>
    </w:p>
    <w:p w14:paraId="49407798" w14:textId="77777777" w:rsidR="00B8341E" w:rsidRPr="00C40A7A" w:rsidRDefault="00B8341E" w:rsidP="00B8341E">
      <w:pPr>
        <w:pStyle w:val="Titre4"/>
        <w:spacing w:before="240" w:after="240"/>
        <w:ind w:left="709" w:hanging="862"/>
      </w:pPr>
      <w:bookmarkStart w:id="1415" w:name="_Ref533776278"/>
      <w:r>
        <w:t>Intégration numérique</w:t>
      </w:r>
      <w:bookmarkEnd w:id="1415"/>
    </w:p>
    <w:p w14:paraId="4938E14D" w14:textId="4FF54214" w:rsidR="00B8341E" w:rsidRDefault="00B8341E" w:rsidP="00B8341E">
      <w:pPr>
        <w:spacing w:before="120" w:line="360" w:lineRule="auto"/>
        <w:ind w:firstLine="709"/>
      </w:pPr>
      <w:r>
        <w:t>La résolution numérique de l’équation (</w:t>
      </w:r>
      <w:r w:rsidRPr="00BE20B3">
        <w:rPr>
          <w:b/>
        </w:rPr>
        <w:fldChar w:fldCharType="begin"/>
      </w:r>
      <w:r w:rsidRPr="00BE20B3">
        <w:rPr>
          <w:b/>
        </w:rPr>
        <w:instrText xml:space="preserve"> REF _Ref533769183 \r \h  \* MERGEFORMAT </w:instrText>
      </w:r>
      <w:r w:rsidRPr="00BE20B3">
        <w:rPr>
          <w:b/>
        </w:rPr>
      </w:r>
      <w:r w:rsidRPr="00BE20B3">
        <w:rPr>
          <w:b/>
        </w:rPr>
        <w:fldChar w:fldCharType="separate"/>
      </w:r>
      <w:r w:rsidR="00381B95">
        <w:rPr>
          <w:b/>
        </w:rPr>
        <w:t>Eq.3-1</w:t>
      </w:r>
      <w:r w:rsidRPr="00BE20B3">
        <w:rPr>
          <w:b/>
        </w:rPr>
        <w:fldChar w:fldCharType="end"/>
      </w:r>
      <w:r>
        <w:t xml:space="preserve">) est réalisée à l’aide d’une discrétisation spatiale par la méthode des éléments finis. Dans cette thèse, le code de calcul code_aster développé par EDF R&amp;D </w:t>
      </w:r>
      <w:r w:rsidRPr="002F6073">
        <w:rPr>
          <w:b/>
        </w:rPr>
        <w:fldChar w:fldCharType="begin"/>
      </w:r>
      <w:r w:rsidRPr="002F6073">
        <w:rPr>
          <w:b/>
        </w:rPr>
        <w:instrText xml:space="preserve"> REF _Ref535834134 \r \h </w:instrText>
      </w:r>
      <w:r>
        <w:rPr>
          <w:b/>
        </w:rPr>
        <w:instrText xml:space="preserve"> \* MERGEFORMAT </w:instrText>
      </w:r>
      <w:r w:rsidRPr="002F6073">
        <w:rPr>
          <w:b/>
        </w:rPr>
      </w:r>
      <w:r w:rsidRPr="002F6073">
        <w:rPr>
          <w:b/>
        </w:rPr>
        <w:fldChar w:fldCharType="separate"/>
      </w:r>
      <w:r w:rsidR="00381B95">
        <w:rPr>
          <w:b/>
        </w:rPr>
        <w:t>[47]</w:t>
      </w:r>
      <w:r w:rsidRPr="002F6073">
        <w:rPr>
          <w:b/>
        </w:rPr>
        <w:fldChar w:fldCharType="end"/>
      </w:r>
      <w:r>
        <w:t xml:space="preserve"> est utilisé. </w:t>
      </w:r>
    </w:p>
    <w:p w14:paraId="26283412" w14:textId="77777777" w:rsidR="00B8341E" w:rsidRDefault="00B8341E" w:rsidP="00B8341E">
      <w:pPr>
        <w:spacing w:before="240" w:after="240" w:line="360" w:lineRule="auto"/>
        <w:ind w:firstLine="709"/>
      </w:pPr>
      <w:r>
        <w:t>La discrétisation spatiale du rotor est détaillée</w:t>
      </w:r>
      <w:r w:rsidRPr="007352D8">
        <w:t xml:space="preserve"> </w:t>
      </w:r>
      <w:r>
        <w:t>dans l’</w:t>
      </w:r>
      <w:hyperlink w:anchor="_Annexe_B_:" w:history="1">
        <w:r w:rsidRPr="0031366C">
          <w:rPr>
            <w:rStyle w:val="Lienhypertexte"/>
            <w:b/>
            <w:color w:val="000000" w:themeColor="text1"/>
            <w:u w:val="none"/>
          </w:rPr>
          <w:t>Annexe B</w:t>
        </w:r>
      </w:hyperlink>
      <w:r>
        <w:t>. Le système des équations différentielles du premier ordre obtenu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9A4E3ED" w14:textId="77777777" w:rsidTr="00956887">
        <w:trPr>
          <w:trHeight w:val="635"/>
          <w:tblHeader/>
          <w:jc w:val="center"/>
        </w:trPr>
        <w:tc>
          <w:tcPr>
            <w:tcW w:w="7943" w:type="dxa"/>
            <w:vAlign w:val="center"/>
          </w:tcPr>
          <w:p w14:paraId="6F625BFF" w14:textId="77777777" w:rsidR="00B8341E" w:rsidRPr="00010676" w:rsidRDefault="004D7128"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2B702E17"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6" w:name="_Ref529547194"/>
            <w:r w:rsidRPr="005600FC">
              <w:rPr>
                <w:rFonts w:ascii="Times New Roman" w:eastAsia="Times New Roman" w:hAnsi="Times New Roman"/>
                <w:b/>
                <w:iCs w:val="0"/>
                <w:color w:val="auto"/>
                <w:sz w:val="22"/>
                <w:szCs w:val="22"/>
                <w:lang w:eastAsia="fr-FR"/>
              </w:rPr>
              <w:t xml:space="preserve"> </w:t>
            </w:r>
            <w:bookmarkEnd w:id="1416"/>
          </w:p>
        </w:tc>
      </w:tr>
    </w:tbl>
    <w:p w14:paraId="15C8BE16" w14:textId="77777777" w:rsidR="00B8341E" w:rsidRDefault="00B8341E" w:rsidP="00B8341E">
      <w:pPr>
        <w:spacing w:before="240" w:after="240" w:line="360" w:lineRule="auto"/>
        <w:ind w:firstLine="709"/>
      </w:pPr>
    </w:p>
    <w:p w14:paraId="5131144E" w14:textId="616A8372" w:rsidR="00B8341E" w:rsidRDefault="00B8341E" w:rsidP="00B8341E">
      <w:pPr>
        <w:spacing w:before="240" w:after="240" w:line="360" w:lineRule="auto"/>
        <w:ind w:firstLine="709"/>
      </w:pPr>
      <w:r>
        <w:t xml:space="preserve">La résolution numérique  est réalisée à l’aide de la méthode </w:t>
      </w:r>
      <m:oMath>
        <m:r>
          <w:rPr>
            <w:rFonts w:ascii="Cambria Math" w:hAnsi="Cambria Math"/>
          </w:rPr>
          <m:t>θ</m:t>
        </m:r>
      </m:oMath>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381B95">
        <w:rPr>
          <w:b/>
        </w:rPr>
        <w:t>[48]</w:t>
      </w:r>
      <w:r w:rsidRPr="00D7044A">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DF3A0E0" w14:textId="77777777" w:rsidTr="00956887">
        <w:trPr>
          <w:trHeight w:val="635"/>
          <w:tblHeader/>
          <w:jc w:val="center"/>
        </w:trPr>
        <w:tc>
          <w:tcPr>
            <w:tcW w:w="7938" w:type="dxa"/>
            <w:vAlign w:val="center"/>
          </w:tcPr>
          <w:p w14:paraId="62E4C4A8" w14:textId="77777777" w:rsidR="00B8341E" w:rsidRPr="00FC232C" w:rsidRDefault="004D7128"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7D595671" w14:textId="77777777" w:rsidR="00B8341E" w:rsidRPr="00010676" w:rsidRDefault="00B8341E" w:rsidP="00956887">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67561F1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66FA451" w14:textId="4385F4C0" w:rsidR="00B8341E" w:rsidRDefault="00B8341E" w:rsidP="00B8341E">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81B95">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ADCB389" w14:textId="77777777" w:rsidTr="00956887">
        <w:trPr>
          <w:trHeight w:val="635"/>
          <w:tblHeader/>
          <w:jc w:val="center"/>
        </w:trPr>
        <w:tc>
          <w:tcPr>
            <w:tcW w:w="7943" w:type="dxa"/>
            <w:vAlign w:val="center"/>
          </w:tcPr>
          <w:p w14:paraId="73FF837A" w14:textId="77777777" w:rsidR="00B8341E" w:rsidRPr="005600FC" w:rsidRDefault="004D7128" w:rsidP="00956887">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2C63C72C" w14:textId="77777777" w:rsidR="00B8341E" w:rsidRPr="00D339E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4FE04C5C" w14:textId="77777777" w:rsidR="00B8341E" w:rsidRDefault="00B8341E" w:rsidP="00B8341E">
      <w:pPr>
        <w:spacing w:before="120" w:after="120" w:line="360" w:lineRule="auto"/>
      </w:pPr>
      <w:r>
        <w:lastRenderedPageBreak/>
        <w:t xml:space="preserve">Le pas de temps </w:t>
      </w:r>
      <m:oMath>
        <m:r>
          <m:rPr>
            <m:sty m:val="p"/>
          </m:rPr>
          <w:rPr>
            <w:rFonts w:ascii="Cambria Math" w:hAnsi="Cambria Math"/>
          </w:rPr>
          <m:t>∆</m:t>
        </m:r>
        <m:r>
          <w:rPr>
            <w:rFonts w:ascii="Cambria Math" w:hAnsi="Cambria Math"/>
          </w:rPr>
          <m:t>t</m:t>
        </m:r>
      </m:oMath>
      <w:r>
        <w:t xml:space="preserve"> est alors limité par le rayon spectral de la matrice</w:t>
      </w:r>
      <m:oMath>
        <m:r>
          <w:rPr>
            <w:rFonts w:ascii="Cambria Math" w:hAnsi="Cambria Math"/>
          </w:rPr>
          <m:t xml:space="preserve"> </m:t>
        </m:r>
        <m:r>
          <m:rPr>
            <m:sty m:val="bi"/>
          </m:rPr>
          <w:rPr>
            <w:rFonts w:ascii="Cambria Math" w:hAnsi="Cambria Math"/>
          </w:rPr>
          <m:t>A</m:t>
        </m:r>
      </m:oMath>
      <w:r>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647B0A34" w14:textId="77777777" w:rsidTr="00956887">
        <w:trPr>
          <w:trHeight w:val="635"/>
          <w:tblHeader/>
          <w:jc w:val="center"/>
        </w:trPr>
        <w:tc>
          <w:tcPr>
            <w:tcW w:w="7943" w:type="dxa"/>
            <w:vAlign w:val="center"/>
          </w:tcPr>
          <w:p w14:paraId="6ADE4B19" w14:textId="77777777" w:rsidR="00B8341E" w:rsidRPr="005600FC" w:rsidRDefault="00B8341E" w:rsidP="00956887">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6CF3EA93" w14:textId="77777777" w:rsidR="00B8341E" w:rsidRPr="00371C6A" w:rsidRDefault="00B8341E"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17" w:name="_Ref529548381"/>
            <w:r w:rsidRPr="005600FC">
              <w:rPr>
                <w:rFonts w:ascii="Times New Roman" w:eastAsia="Times New Roman" w:hAnsi="Times New Roman"/>
                <w:b/>
                <w:iCs w:val="0"/>
                <w:color w:val="auto"/>
                <w:sz w:val="22"/>
                <w:szCs w:val="22"/>
                <w:lang w:eastAsia="fr-FR"/>
              </w:rPr>
              <w:t xml:space="preserve"> </w:t>
            </w:r>
            <w:bookmarkEnd w:id="1417"/>
          </w:p>
        </w:tc>
      </w:tr>
    </w:tbl>
    <w:p w14:paraId="5F435005" w14:textId="77777777" w:rsidR="00B8341E" w:rsidRDefault="00B8341E" w:rsidP="00B8341E">
      <w:pPr>
        <w:spacing w:before="120" w:after="240" w:line="360" w:lineRule="auto"/>
      </w:pPr>
      <w:r>
        <w:t xml:space="preserve">Ceci est une condition très restrictive sur le pas de temps surtout si la discrétisation spatiale est fine. </w:t>
      </w:r>
    </w:p>
    <w:p w14:paraId="3461B592" w14:textId="1B975041" w:rsidR="00B8341E" w:rsidRDefault="00B8341E" w:rsidP="00B8341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semi-implicite. D’après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81B95">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A7E9C1E" w14:textId="77777777" w:rsidTr="00956887">
        <w:trPr>
          <w:trHeight w:val="635"/>
          <w:tblHeader/>
          <w:jc w:val="center"/>
        </w:trPr>
        <w:tc>
          <w:tcPr>
            <w:tcW w:w="7938" w:type="dxa"/>
            <w:vAlign w:val="center"/>
          </w:tcPr>
          <w:p w14:paraId="237F6F24" w14:textId="77777777" w:rsidR="00B8341E" w:rsidRPr="00010676" w:rsidRDefault="00B8341E" w:rsidP="00956887">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6AD78E6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6382C9A" w14:textId="77777777" w:rsidR="00B8341E" w:rsidRDefault="00B8341E" w:rsidP="00B8341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0413D389" w14:textId="77777777" w:rsidR="00B8341E" w:rsidRPr="007D7C5E" w:rsidRDefault="00B8341E" w:rsidP="00B8341E"/>
    <w:p w14:paraId="07A6DC1B" w14:textId="77777777" w:rsidR="00B8341E" w:rsidRDefault="00B8341E" w:rsidP="00B8341E">
      <w:pPr>
        <w:pStyle w:val="Titre3"/>
        <w:spacing w:before="240" w:after="240"/>
        <w:ind w:left="709"/>
      </w:pPr>
      <w:bookmarkStart w:id="1418" w:name="_Toc536800404"/>
      <w:bookmarkStart w:id="1419" w:name="_Toc3323428"/>
      <w:r>
        <w:t>Modèlisation de la déformation thermomecanique</w:t>
      </w:r>
      <w:bookmarkEnd w:id="1418"/>
      <w:bookmarkEnd w:id="1419"/>
    </w:p>
    <w:p w14:paraId="2756A72A" w14:textId="5A283B01" w:rsidR="00B8341E" w:rsidRDefault="00B8341E" w:rsidP="00B8341E">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Le même maillage utilisé pour résoudre l’équation de la chaleur est utilisé pour calculer la déformation thermomécanique, toujours en utilisant la méthode des éléments finis de code_aster </w:t>
      </w:r>
      <w:r w:rsidRPr="00B532A1">
        <w:rPr>
          <w:b/>
        </w:rPr>
        <w:fldChar w:fldCharType="begin"/>
      </w:r>
      <w:r w:rsidRPr="00B532A1">
        <w:rPr>
          <w:b/>
        </w:rPr>
        <w:instrText xml:space="preserve"> REF _Ref536201611 \r \h </w:instrText>
      </w:r>
      <w:r>
        <w:rPr>
          <w:b/>
        </w:rPr>
        <w:instrText xml:space="preserve"> \* MERGEFORMAT </w:instrText>
      </w:r>
      <w:r w:rsidRPr="00B532A1">
        <w:rPr>
          <w:b/>
        </w:rPr>
      </w:r>
      <w:r w:rsidRPr="00B532A1">
        <w:rPr>
          <w:b/>
        </w:rPr>
        <w:fldChar w:fldCharType="separate"/>
      </w:r>
      <w:r w:rsidR="00381B95">
        <w:rPr>
          <w:b/>
        </w:rPr>
        <w:t>[49]</w:t>
      </w:r>
      <w:r w:rsidRPr="00B532A1">
        <w:rPr>
          <w:b/>
        </w:rPr>
        <w:fldChar w:fldCharType="end"/>
      </w:r>
      <w:r>
        <w:t xml:space="preserve"> .</w:t>
      </w:r>
    </w:p>
    <w:p w14:paraId="4257C84E" w14:textId="77777777" w:rsidR="00B8341E" w:rsidRPr="0035686B" w:rsidRDefault="00B8341E" w:rsidP="00B8341E"/>
    <w:p w14:paraId="3CAC2E34" w14:textId="77777777" w:rsidR="00B8341E" w:rsidRDefault="00B8341E" w:rsidP="00B8341E">
      <w:pPr>
        <w:pStyle w:val="Titre4"/>
        <w:spacing w:line="360" w:lineRule="auto"/>
        <w:ind w:left="709"/>
      </w:pPr>
      <w:r>
        <w:t xml:space="preserve">Equations thermomécaniques de l’élasticité </w:t>
      </w:r>
    </w:p>
    <w:p w14:paraId="347560E0" w14:textId="77777777" w:rsidR="00B8341E" w:rsidRDefault="00B8341E" w:rsidP="00B8341E">
      <w:pPr>
        <w:spacing w:before="240" w:after="240" w:line="360" w:lineRule="auto"/>
        <w:ind w:firstLine="709"/>
      </w:pPr>
      <w:r>
        <w:t>Les équations thermomécaniques linéaires de l’élasticité sont :</w:t>
      </w:r>
      <w:r>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25ECC9E2" w14:textId="77777777" w:rsidTr="00956887">
        <w:trPr>
          <w:trHeight w:val="635"/>
          <w:tblHeader/>
          <w:jc w:val="center"/>
        </w:trPr>
        <w:tc>
          <w:tcPr>
            <w:tcW w:w="7943" w:type="dxa"/>
            <w:vAlign w:val="center"/>
          </w:tcPr>
          <w:p w14:paraId="16123F01" w14:textId="77777777" w:rsidR="00B8341E" w:rsidRPr="001066DE" w:rsidRDefault="00B8341E" w:rsidP="00956887">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5507C3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8099AA1" w14:textId="77777777" w:rsidR="00B8341E" w:rsidRDefault="00B8341E" w:rsidP="00B8341E">
      <w:pPr>
        <w:spacing w:before="240" w:after="240" w:line="360" w:lineRule="auto"/>
      </w:pPr>
      <w:r>
        <w:t xml:space="preserve">Cette équation peut également s’exprimer de la façon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3A15B784" w14:textId="77777777" w:rsidTr="00956887">
        <w:trPr>
          <w:trHeight w:val="635"/>
          <w:tblHeader/>
          <w:jc w:val="center"/>
        </w:trPr>
        <w:tc>
          <w:tcPr>
            <w:tcW w:w="7943" w:type="dxa"/>
            <w:vAlign w:val="center"/>
          </w:tcPr>
          <w:p w14:paraId="737DB673" w14:textId="77777777" w:rsidR="00B8341E" w:rsidRPr="001066DE" w:rsidRDefault="00B8341E" w:rsidP="00956887">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8CD612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E2E1752" w14:textId="77777777" w:rsidR="00B8341E" w:rsidRDefault="00B8341E" w:rsidP="00B8341E">
      <w:pPr>
        <w:spacing w:line="360" w:lineRule="auto"/>
      </w:pPr>
      <w:r>
        <w:t xml:space="preserve">avec </w:t>
      </w:r>
    </w:p>
    <w:p w14:paraId="794192DB" w14:textId="77777777" w:rsidR="00B8341E" w:rsidRPr="00305B49" w:rsidRDefault="004D7128" w:rsidP="00B8341E">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63ABD551" w14:textId="77777777" w:rsidR="00B8341E" w:rsidRPr="00305B49" w:rsidRDefault="004D7128" w:rsidP="00B8341E">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522364B5" w14:textId="77777777" w:rsidR="00B8341E" w:rsidRDefault="00B8341E" w:rsidP="00B8341E">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2DB5D41" w14:textId="6449F12F" w:rsidR="00B8341E" w:rsidRDefault="00B8341E" w:rsidP="00B8341E">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81B95" w:rsidRPr="00381B95">
        <w:rPr>
          <w:b/>
          <w:iCs/>
        </w:rPr>
        <w:t xml:space="preserve">Tableau </w:t>
      </w:r>
      <w:r w:rsidR="00381B95" w:rsidRPr="00381B95">
        <w:rPr>
          <w:b/>
          <w:iCs/>
          <w:noProof/>
        </w:rPr>
        <w:t>3.1</w:t>
      </w:r>
      <w:r w:rsidR="00381B95" w:rsidRPr="00381B95">
        <w:rPr>
          <w:b/>
          <w:iCs/>
          <w:noProof/>
        </w:rPr>
        <w:noBreakHyphen/>
        <w:t>2</w:t>
      </w:r>
      <w:r w:rsidRPr="00470072">
        <w:rPr>
          <w:b/>
        </w:rPr>
        <w:fldChar w:fldCharType="end"/>
      </w:r>
      <w:r>
        <w:t xml:space="preserve">. Ces valeurs sont issues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81B95">
        <w:rPr>
          <w:b/>
        </w:rPr>
        <w:t>[46]</w:t>
      </w:r>
      <w:r w:rsidRPr="00470072">
        <w:rPr>
          <w:b/>
        </w:rPr>
        <w:fldChar w:fldCharType="end"/>
      </w:r>
      <w:r>
        <w:t>.</w:t>
      </w:r>
    </w:p>
    <w:p w14:paraId="249556DD" w14:textId="43D774C3" w:rsidR="00B8341E" w:rsidRPr="00AE331A" w:rsidRDefault="00B8341E" w:rsidP="00B8341E">
      <w:pPr>
        <w:pStyle w:val="Lgende"/>
        <w:keepNext/>
        <w:spacing w:after="0"/>
        <w:jc w:val="center"/>
        <w:rPr>
          <w:rFonts w:ascii="Calibri" w:eastAsia="Times New Roman" w:hAnsi="Calibri" w:cs="Times New Roman"/>
          <w:i w:val="0"/>
          <w:iCs w:val="0"/>
          <w:color w:val="auto"/>
          <w:sz w:val="22"/>
          <w:szCs w:val="20"/>
          <w:lang w:eastAsia="fr-FR"/>
        </w:rPr>
      </w:pPr>
      <w:bookmarkStart w:id="1420" w:name="_Ref530004758"/>
      <w:bookmarkStart w:id="1421" w:name="_Toc536112272"/>
      <w:bookmarkStart w:id="1422" w:name="_Toc536800605"/>
      <w:bookmarkStart w:id="1423" w:name="_Toc3323629"/>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20"/>
      <w:r w:rsidRPr="00AE331A">
        <w:rPr>
          <w:rFonts w:ascii="Calibri" w:eastAsia="Times New Roman" w:hAnsi="Calibri" w:cs="Times New Roman"/>
          <w:i w:val="0"/>
          <w:iCs w:val="0"/>
          <w:color w:val="auto"/>
          <w:sz w:val="22"/>
          <w:szCs w:val="20"/>
          <w:lang w:eastAsia="fr-FR"/>
        </w:rPr>
        <w:t> : Ordres de grandeur du coefficient de dilatation thermique</w:t>
      </w:r>
      <w:bookmarkEnd w:id="1421"/>
      <w:bookmarkEnd w:id="1422"/>
      <w:bookmarkEnd w:id="1423"/>
    </w:p>
    <w:p w14:paraId="1032245F" w14:textId="77777777" w:rsidR="00B8341E" w:rsidRDefault="00B8341E" w:rsidP="00B8341E">
      <w:pPr>
        <w:spacing w:line="360" w:lineRule="auto"/>
        <w:jc w:val="center"/>
      </w:pPr>
      <w:r>
        <w:rPr>
          <w:noProof/>
          <w:lang w:eastAsia="zh-CN"/>
        </w:rPr>
        <w:drawing>
          <wp:inline distT="0" distB="0" distL="0" distR="0" wp14:anchorId="1F0F7D7D" wp14:editId="304DE826">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6EA9F9F2" w14:textId="77777777" w:rsidR="00B8341E" w:rsidRDefault="00B8341E" w:rsidP="00B8341E">
      <w:pPr>
        <w:spacing w:before="240" w:after="240" w:line="360" w:lineRule="auto"/>
        <w:ind w:firstLine="709"/>
      </w:pPr>
      <w:r>
        <w:t xml:space="preserve">Ces équations montrent que pour une structure où tous les degrés de liberté de déplacement sont libres, il peut y avoir dilatation sans contrainte </w:t>
      </w:r>
      <m:oMath>
        <m:r>
          <m:rPr>
            <m:sty m:val="bi"/>
          </m:rPr>
          <w:rPr>
            <w:rFonts w:ascii="Cambria Math" w:hAnsi="Cambria Math"/>
          </w:rPr>
          <m:t>σ=0</m:t>
        </m:r>
      </m:oMath>
      <w:r>
        <w:t xml:space="preserve"> et les composantes de cisaillement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E31FC5F" w14:textId="77777777" w:rsidTr="00956887">
        <w:trPr>
          <w:trHeight w:val="635"/>
          <w:tblHeader/>
          <w:jc w:val="center"/>
        </w:trPr>
        <w:tc>
          <w:tcPr>
            <w:tcW w:w="8080" w:type="dxa"/>
            <w:vAlign w:val="center"/>
          </w:tcPr>
          <w:p w14:paraId="09E6A3EA" w14:textId="77777777" w:rsidR="00B8341E" w:rsidRPr="001066DE" w:rsidRDefault="004D7128" w:rsidP="00956887">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702B0A2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EAB9FF5" w14:textId="77777777" w:rsidR="00B8341E" w:rsidRDefault="00B8341E" w:rsidP="00B8341E">
      <w:pPr>
        <w:spacing w:before="240" w:after="240" w:line="360" w:lineRule="auto"/>
        <w:ind w:firstLine="709"/>
      </w:pPr>
      <w:r>
        <w:t>En revanche, si les déplacements sont bloqués, des variations de température conduisent à des contraintes de compression.</w:t>
      </w:r>
      <w:r w:rsidRPr="001E37D0">
        <w:t xml:space="preserve"> </w:t>
      </w:r>
    </w:p>
    <w:p w14:paraId="39242C82" w14:textId="77777777" w:rsidR="00B8341E" w:rsidRPr="000D7C20" w:rsidRDefault="00B8341E" w:rsidP="00B8341E">
      <w:pPr>
        <w:pStyle w:val="Titre4"/>
        <w:spacing w:before="240" w:after="240"/>
        <w:ind w:left="709" w:hanging="862"/>
      </w:pPr>
      <w:r>
        <w:t>Condition aux limites mécaniques</w:t>
      </w:r>
    </w:p>
    <w:p w14:paraId="3BCC3B0A" w14:textId="461627FC" w:rsidR="00B8341E" w:rsidRDefault="00B8341E" w:rsidP="00B8341E">
      <w:pPr>
        <w:spacing w:before="120" w:after="120" w:line="360" w:lineRule="auto"/>
        <w:ind w:firstLine="709"/>
      </w:pPr>
      <w:r>
        <w:t>Contrairement à une structure libre, le rotor est supporté par des paliers qui introduisent des efforts de liaison. Ces derniers vont modifier la réponse du rotor lors du calcul de la déformation thermique. Pour prendre en compte cette condition mécanique, les efforts générés dans les paliers sont distribuées aux nœuds du rotor. L’implémentation de cette condition est assurée par une liaison nommée "RBE3"</w:t>
      </w:r>
      <w:r w:rsidR="001508A5">
        <w:t xml:space="preserve"> (pour Rigid Body Element)</w:t>
      </w:r>
      <w:r w:rsidR="001508A5" w:rsidRPr="00664D21">
        <w:t xml:space="preserve"> </w:t>
      </w:r>
      <w:r>
        <w:t xml:space="preserve">dans  code_aster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381B95">
        <w:rPr>
          <w:b/>
        </w:rPr>
        <w:t>[50]</w:t>
      </w:r>
      <w:r w:rsidRPr="00F76772">
        <w:rPr>
          <w:b/>
        </w:rPr>
        <w:fldChar w:fldCharType="end"/>
      </w:r>
      <w:r>
        <w:t xml:space="preserve">. </w:t>
      </w:r>
      <w:r w:rsidRPr="00664D21">
        <w:t>La liaison RBE3</w:t>
      </w:r>
      <w:r>
        <w:t xml:space="preserve"> </w:t>
      </w:r>
      <w:r w:rsidRPr="00664D21">
        <w:t xml:space="preserve">définit </w:t>
      </w:r>
      <w:r>
        <w:t>une</w:t>
      </w:r>
      <w:r w:rsidRPr="00664D21">
        <w:t xml:space="preserve"> relation </w:t>
      </w:r>
      <w:r w:rsidRPr="00664D21">
        <w:lastRenderedPageBreak/>
        <w:t>linéaire qui a pour effet de distribuer les efforts appliqués au nœud maître sur les nœuds esclaves.</w:t>
      </w:r>
      <w:r>
        <w:t xml:space="preserve"> Le nœud maître correspond au nœud du palier dans le modèle dynamique du rotor alors que les nœuds esclaves sont les nœuds à la surface du rotor qui délimitent le maillage du modèle thermomécanique.</w:t>
      </w:r>
      <w:r w:rsidRPr="00664D21">
        <w:t xml:space="preserve"> </w:t>
      </w:r>
      <w:r>
        <w:t>La relation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du</w:t>
      </w:r>
      <w:r w:rsidRPr="00664D21">
        <w:t xml:space="preserve"> </w:t>
      </w:r>
      <w:r>
        <w:t xml:space="preserve">déplacement entre le nœud maître et le nœud esclave et elle respecte la relation mathématique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3DEFD51" w14:textId="77777777" w:rsidTr="00956887">
        <w:trPr>
          <w:trHeight w:val="635"/>
          <w:tblHeader/>
          <w:jc w:val="center"/>
        </w:trPr>
        <w:tc>
          <w:tcPr>
            <w:tcW w:w="8080" w:type="dxa"/>
            <w:vAlign w:val="center"/>
          </w:tcPr>
          <w:p w14:paraId="2501B0DF" w14:textId="77777777" w:rsidR="00B8341E" w:rsidRPr="000B4FAE" w:rsidRDefault="004D7128" w:rsidP="00956887">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4CEB245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24" w:name="_Ref535846162"/>
            <w:r w:rsidRPr="00222B71">
              <w:rPr>
                <w:rFonts w:ascii="Calibri" w:eastAsia="Times New Roman" w:hAnsi="Calibri" w:cs="Times New Roman"/>
                <w:i w:val="0"/>
                <w:iCs w:val="0"/>
                <w:color w:val="auto"/>
                <w:sz w:val="22"/>
                <w:szCs w:val="20"/>
                <w:lang w:eastAsia="fr-FR"/>
              </w:rPr>
              <w:t xml:space="preserve"> </w:t>
            </w:r>
            <w:bookmarkEnd w:id="1424"/>
          </w:p>
        </w:tc>
      </w:tr>
    </w:tbl>
    <w:p w14:paraId="4CA8FE17" w14:textId="25F1B6F3" w:rsidR="00B8341E" w:rsidRDefault="00B8341E" w:rsidP="00B8341E">
      <w:pPr>
        <w:spacing w:after="120" w:line="360" w:lineRule="auto"/>
      </w:pPr>
      <w:r>
        <w:t xml:space="preserve">Avec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t xml:space="preserve">  le torseur d’effort au niveau du nœud maître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permet de relier  le torseur d’effort </w:t>
      </w:r>
      <w:r w:rsidR="001508A5">
        <w:t>du ième</w:t>
      </w:r>
      <w:r>
        <w:t xml:space="preserve"> nœud esclave au nœud maître. Ces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sont explicités par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A7CE54C" w14:textId="77777777" w:rsidTr="00956887">
        <w:trPr>
          <w:trHeight w:val="635"/>
          <w:tblHeader/>
          <w:jc w:val="center"/>
        </w:trPr>
        <w:tc>
          <w:tcPr>
            <w:tcW w:w="8080" w:type="dxa"/>
            <w:vAlign w:val="center"/>
          </w:tcPr>
          <w:p w14:paraId="0A28A754" w14:textId="77777777" w:rsidR="00B8341E" w:rsidRPr="000B4FAE" w:rsidRDefault="004D7128" w:rsidP="00956887">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B8341E">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54A7F55D"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4757FC2"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déplacements relatifs dans les directions </w:t>
      </w:r>
      <m:oMath>
        <m:r>
          <w:rPr>
            <w:rFonts w:ascii="Cambria Math" w:hAnsi="Cambria Math"/>
          </w:rPr>
          <m:t xml:space="preserve">x,y </m:t>
        </m:r>
      </m:oMath>
      <w:r>
        <w:t xml:space="preserve">et </w:t>
      </w:r>
      <m:oMath>
        <m:r>
          <w:rPr>
            <w:rFonts w:ascii="Cambria Math" w:hAnsi="Cambria Math"/>
          </w:rPr>
          <m:t>z</m:t>
        </m:r>
      </m:oMath>
      <w:r>
        <w:t xml:space="preserve"> entre le i-ème nœud esclave et le nœud maitre.</w:t>
      </w:r>
    </w:p>
    <w:p w14:paraId="1AB30594" w14:textId="77777777" w:rsidR="00B8341E" w:rsidRDefault="00B8341E" w:rsidP="00B8341E">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60E9B8E9" w14:textId="77777777" w:rsidR="00B8341E" w:rsidRDefault="00B8341E" w:rsidP="00B8341E">
      <w:pPr>
        <w:keepNext/>
        <w:spacing w:line="360" w:lineRule="auto"/>
        <w:jc w:val="center"/>
      </w:pPr>
      <w:r w:rsidRPr="001D4F91">
        <w:rPr>
          <w:noProof/>
          <w:lang w:eastAsia="zh-CN"/>
        </w:rPr>
        <w:drawing>
          <wp:inline distT="0" distB="0" distL="0" distR="0" wp14:anchorId="37CFB513" wp14:editId="36626761">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01679AB0" w14:textId="38B95522" w:rsidR="00B8341E" w:rsidRPr="00664D21" w:rsidRDefault="00B8341E" w:rsidP="00B8341E">
      <w:pPr>
        <w:pStyle w:val="Lgende"/>
        <w:jc w:val="center"/>
        <w:rPr>
          <w:rFonts w:ascii="Calibri" w:eastAsia="Times New Roman" w:hAnsi="Calibri" w:cs="Times New Roman"/>
          <w:i w:val="0"/>
          <w:iCs w:val="0"/>
          <w:color w:val="auto"/>
          <w:sz w:val="22"/>
          <w:szCs w:val="20"/>
          <w:lang w:eastAsia="fr-FR"/>
        </w:rPr>
      </w:pPr>
      <w:bookmarkStart w:id="1425" w:name="_Toc536112211"/>
      <w:bookmarkStart w:id="1426" w:name="_Toc536800512"/>
      <w:bookmarkStart w:id="1427" w:name="_Toc3323536"/>
      <w:r w:rsidRPr="00664D21">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425"/>
      <w:bookmarkEnd w:id="1426"/>
      <w:bookmarkEnd w:id="1427"/>
    </w:p>
    <w:p w14:paraId="7EA615D2" w14:textId="2AABB54C" w:rsidR="00B8341E" w:rsidRDefault="00B8341E" w:rsidP="00B8341E">
      <w:pPr>
        <w:spacing w:line="360" w:lineRule="auto"/>
        <w:ind w:firstLine="708"/>
      </w:pPr>
      <w:r>
        <w:t>Enfin, les degrés de liberté associés aux  déplacements axiaux et associés aux rotations autour de l’axe du rotor au niveau du roulement sont bloqués. Cette condition aux limites mécanique est illustrée par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381B95" w:rsidRPr="00381B95">
        <w:rPr>
          <w:b/>
          <w:iCs/>
        </w:rPr>
        <w:t xml:space="preserve">Figure </w:t>
      </w:r>
      <w:r w:rsidR="00381B95" w:rsidRPr="00381B95">
        <w:rPr>
          <w:b/>
          <w:iCs/>
          <w:noProof/>
        </w:rPr>
        <w:t>3.1</w:t>
      </w:r>
      <w:r w:rsidR="00381B95" w:rsidRPr="00381B95">
        <w:rPr>
          <w:b/>
          <w:iCs/>
          <w:noProof/>
        </w:rPr>
        <w:noBreakHyphen/>
        <w:t>4</w:t>
      </w:r>
      <w:r w:rsidRPr="00665FBA">
        <w:rPr>
          <w:b/>
        </w:rPr>
        <w:fldChar w:fldCharType="end"/>
      </w:r>
      <w:r>
        <w:t>.</w:t>
      </w:r>
    </w:p>
    <w:p w14:paraId="44A008DC" w14:textId="77777777" w:rsidR="00B8341E" w:rsidRDefault="00B8341E" w:rsidP="00B8341E">
      <w:pPr>
        <w:keepNext/>
        <w:spacing w:line="360" w:lineRule="auto"/>
        <w:jc w:val="center"/>
      </w:pPr>
      <w:r>
        <w:rPr>
          <w:noProof/>
          <w:lang w:eastAsia="zh-CN"/>
        </w:rPr>
        <w:lastRenderedPageBreak/>
        <w:drawing>
          <wp:inline distT="0" distB="0" distL="0" distR="0" wp14:anchorId="7824C708" wp14:editId="35F47318">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4A80B0C5" w14:textId="5A9C86E4" w:rsidR="00B8341E" w:rsidRPr="001217FC" w:rsidRDefault="00B8341E" w:rsidP="00B8341E">
      <w:pPr>
        <w:pStyle w:val="Lgende"/>
        <w:jc w:val="center"/>
        <w:rPr>
          <w:rFonts w:ascii="Calibri" w:eastAsia="Times New Roman" w:hAnsi="Calibri" w:cs="Times New Roman"/>
          <w:i w:val="0"/>
          <w:iCs w:val="0"/>
          <w:color w:val="auto"/>
          <w:sz w:val="22"/>
          <w:szCs w:val="20"/>
          <w:lang w:eastAsia="fr-FR"/>
        </w:rPr>
      </w:pPr>
      <w:bookmarkStart w:id="1428" w:name="_Ref530004549"/>
      <w:bookmarkStart w:id="1429" w:name="_Toc536112212"/>
      <w:bookmarkStart w:id="1430" w:name="_Toc536800513"/>
      <w:bookmarkStart w:id="1431" w:name="_Toc3323537"/>
      <w:r w:rsidRPr="001217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28"/>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429"/>
      <w:bookmarkEnd w:id="1430"/>
      <w:bookmarkEnd w:id="1431"/>
    </w:p>
    <w:p w14:paraId="460A4F08" w14:textId="77777777" w:rsidR="00B8341E" w:rsidRDefault="00B8341E" w:rsidP="00B8341E">
      <w:pPr>
        <w:pStyle w:val="Titre4"/>
        <w:spacing w:before="240" w:after="240"/>
        <w:ind w:left="709" w:hanging="862"/>
      </w:pPr>
      <w:r>
        <w:t>Déplacement de la fibre neutre du rotor</w:t>
      </w:r>
    </w:p>
    <w:p w14:paraId="1486BB1A" w14:textId="6DF8792B" w:rsidR="00B8341E" w:rsidRDefault="00B8341E" w:rsidP="00B8341E">
      <w:pPr>
        <w:spacing w:before="240" w:after="240" w:line="360" w:lineRule="auto"/>
        <w:ind w:firstLine="709"/>
      </w:pPr>
      <w:r>
        <w:t xml:space="preserve">Des éléments finis de type poutre étant utilisés pour la modélisation du rotor, la fibre neutre est constitué de l’évolution des centres géométrique  des sections droites. En l’absence de déformation thermique, la fibre neutre est confondue avec l’axe de rotation. Dans le cas d’un chargement thermique asymétrique, la fibre neutre la fibre neutre n’est plus confondue avec  l’axe de rotation comme illustré sur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81B95" w:rsidRPr="00381B95">
        <w:rPr>
          <w:b/>
          <w:iCs/>
        </w:rPr>
        <w:t xml:space="preserve">Figure </w:t>
      </w:r>
      <w:r w:rsidR="00381B95" w:rsidRPr="00381B95">
        <w:rPr>
          <w:b/>
          <w:iCs/>
          <w:noProof/>
        </w:rPr>
        <w:t>3.1</w:t>
      </w:r>
      <w:r w:rsidR="00381B95" w:rsidRPr="00381B95">
        <w:rPr>
          <w:b/>
          <w:iCs/>
          <w:noProof/>
        </w:rPr>
        <w:noBreakHyphen/>
        <w:t>5</w:t>
      </w:r>
      <w:r w:rsidRPr="00994CA9">
        <w:rPr>
          <w:b/>
        </w:rPr>
        <w:fldChar w:fldCharType="end"/>
      </w:r>
      <w:r>
        <w:t>. 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relatifs aux nœuds situés sur la fibre neutre. </w:t>
      </w:r>
    </w:p>
    <w:p w14:paraId="0FC49C14" w14:textId="77777777" w:rsidR="00B8341E" w:rsidRDefault="00B8341E" w:rsidP="00B8341E">
      <w:pPr>
        <w:keepNext/>
        <w:spacing w:line="360" w:lineRule="auto"/>
        <w:jc w:val="center"/>
      </w:pPr>
      <w:r>
        <w:rPr>
          <w:noProof/>
          <w:lang w:eastAsia="zh-CN"/>
        </w:rPr>
        <w:drawing>
          <wp:inline distT="0" distB="0" distL="0" distR="0" wp14:anchorId="7DF03CDA" wp14:editId="045B6EEF">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04A4779F" w14:textId="1398D101" w:rsidR="00B8341E" w:rsidRPr="00DF0E3B" w:rsidRDefault="00B8341E" w:rsidP="00B8341E">
      <w:pPr>
        <w:pStyle w:val="Lgende"/>
        <w:jc w:val="center"/>
        <w:rPr>
          <w:rFonts w:ascii="Calibri" w:eastAsia="Times New Roman" w:hAnsi="Calibri" w:cs="Times New Roman"/>
          <w:i w:val="0"/>
          <w:iCs w:val="0"/>
          <w:color w:val="auto"/>
          <w:sz w:val="22"/>
          <w:szCs w:val="20"/>
          <w:lang w:eastAsia="fr-FR"/>
        </w:rPr>
      </w:pPr>
      <w:bookmarkStart w:id="1432" w:name="_Ref530003394"/>
      <w:bookmarkStart w:id="1433" w:name="_Toc536112213"/>
      <w:bookmarkStart w:id="1434" w:name="_Toc536800514"/>
      <w:bookmarkStart w:id="1435" w:name="_Toc3323538"/>
      <w:r w:rsidRPr="00DF0E3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432"/>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433"/>
      <w:bookmarkEnd w:id="1434"/>
      <w:bookmarkEnd w:id="1435"/>
    </w:p>
    <w:p w14:paraId="348DC5C3" w14:textId="77777777" w:rsidR="00B8341E" w:rsidRDefault="00B8341E" w:rsidP="00B8341E">
      <w:pPr>
        <w:spacing w:before="240" w:after="240" w:line="360" w:lineRule="auto"/>
        <w:ind w:firstLine="709"/>
      </w:pPr>
      <w:r>
        <w:t>Dans le modèle thermomécanique 3D, une section droite du rotor a plusieurs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partagent la même coordonnée axiale. Le déplacement du centre de masse d’une section est défini par la moyenne des déplacements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BFB6853" w14:textId="77777777" w:rsidTr="00956887">
        <w:trPr>
          <w:trHeight w:val="635"/>
          <w:tblHeader/>
          <w:jc w:val="center"/>
        </w:trPr>
        <w:tc>
          <w:tcPr>
            <w:tcW w:w="8080" w:type="dxa"/>
            <w:vAlign w:val="center"/>
          </w:tcPr>
          <w:p w14:paraId="3DE889C1" w14:textId="77777777" w:rsidR="00B8341E" w:rsidRPr="00B61CBF" w:rsidRDefault="004D7128" w:rsidP="00956887">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1CF988A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6DDF7D7" w14:textId="28B2E3C8" w:rsidR="00B8341E" w:rsidRDefault="00B8341E" w:rsidP="00B8341E">
      <w:pPr>
        <w:spacing w:line="360" w:lineRule="auto"/>
      </w:pPr>
      <w:r>
        <w:t xml:space="preserve">Ce calcul est fait pour toutes les sections droites du rotor. Le déplacement latéral de la fibre neutre est ensuite utilisé  dans la modélisation du balourd thermique, suivant deux approches qui seront présentés dans la section </w:t>
      </w:r>
      <w:r w:rsidRPr="0085283A">
        <w:rPr>
          <w:b/>
        </w:rPr>
        <w:fldChar w:fldCharType="begin"/>
      </w:r>
      <w:r w:rsidRPr="0085283A">
        <w:rPr>
          <w:b/>
        </w:rPr>
        <w:instrText xml:space="preserve"> REF _Ref533770770 \r \h </w:instrText>
      </w:r>
      <w:r>
        <w:rPr>
          <w:b/>
        </w:rPr>
        <w:instrText xml:space="preserve"> \* MERGEFORMAT </w:instrText>
      </w:r>
      <w:r w:rsidRPr="0085283A">
        <w:rPr>
          <w:b/>
        </w:rPr>
      </w:r>
      <w:r w:rsidRPr="0085283A">
        <w:rPr>
          <w:b/>
        </w:rPr>
        <w:fldChar w:fldCharType="separate"/>
      </w:r>
      <w:r w:rsidR="00381B95">
        <w:rPr>
          <w:b/>
        </w:rPr>
        <w:t>3.3</w:t>
      </w:r>
      <w:r w:rsidRPr="0085283A">
        <w:rPr>
          <w:b/>
        </w:rPr>
        <w:fldChar w:fldCharType="end"/>
      </w:r>
      <w:r>
        <w:t>.</w:t>
      </w:r>
    </w:p>
    <w:p w14:paraId="6C79DC14" w14:textId="77777777" w:rsidR="00B8341E" w:rsidRDefault="00B8341E" w:rsidP="00B8341E">
      <w:pPr>
        <w:pStyle w:val="Titre2"/>
        <w:ind w:left="567"/>
      </w:pPr>
      <w:bookmarkStart w:id="1436" w:name="_Toc536800405"/>
      <w:bookmarkStart w:id="1437" w:name="_Toc3323429"/>
      <w:r>
        <w:lastRenderedPageBreak/>
        <w:t>Modèles de dynamique des rotors</w:t>
      </w:r>
      <w:bookmarkEnd w:id="1436"/>
      <w:bookmarkEnd w:id="1437"/>
    </w:p>
    <w:p w14:paraId="19FCD777" w14:textId="77777777" w:rsidR="00B8341E" w:rsidRDefault="00B8341E" w:rsidP="00B8341E">
      <w:pPr>
        <w:spacing w:before="240" w:after="240" w:line="360" w:lineRule="auto"/>
        <w:ind w:firstLine="709"/>
      </w:pPr>
      <w:r>
        <w:t xml:space="preserve">Deux modèles de dynamique de rotor seront utilisés pour prédire la réponse vibratoire: le premier concerne le rotor rigide à 4 degrés de liberté et le second le rotor flexible à </w:t>
      </w:r>
      <m:oMath>
        <m:r>
          <w:rPr>
            <w:rFonts w:ascii="Cambria Math" w:hAnsi="Cambria Math"/>
          </w:rPr>
          <m:t>n</m:t>
        </m:r>
      </m:oMath>
      <w:r>
        <w:t xml:space="preserve"> degrés de liberté.</w:t>
      </w:r>
    </w:p>
    <w:p w14:paraId="13E2AECC" w14:textId="77777777" w:rsidR="00B8341E" w:rsidRDefault="00B8341E" w:rsidP="00B8341E">
      <w:pPr>
        <w:pStyle w:val="Titre3"/>
        <w:ind w:left="709"/>
      </w:pPr>
      <w:bookmarkStart w:id="1438" w:name="_Toc536800406"/>
      <w:bookmarkStart w:id="1439" w:name="_Toc3323430"/>
      <w:r w:rsidRPr="00FE7BC5">
        <w:t xml:space="preserve">Rotor rigide à </w:t>
      </w:r>
      <w:r>
        <w:t>quatres degrés de liberté</w:t>
      </w:r>
      <w:bookmarkEnd w:id="1438"/>
      <w:bookmarkEnd w:id="1439"/>
    </w:p>
    <w:p w14:paraId="7A589548" w14:textId="04D2AEC8" w:rsidR="00B8341E" w:rsidRDefault="00B8341E" w:rsidP="00B8341E">
      <w:pPr>
        <w:spacing w:before="240" w:after="240" w:line="360" w:lineRule="auto"/>
        <w:ind w:firstLine="709"/>
      </w:pPr>
      <w:r>
        <w:t xml:space="preserve">Le rotor peut être considéré comme un solide indéformable si la première fréquence du mode de flexion est très grande  par rapport aux fréquences d’excitation </w:t>
      </w:r>
      <w:r w:rsidRPr="0010320D">
        <w:rPr>
          <w:b/>
        </w:rPr>
        <w:fldChar w:fldCharType="begin"/>
      </w:r>
      <w:r w:rsidRPr="0010320D">
        <w:rPr>
          <w:b/>
        </w:rPr>
        <w:instrText xml:space="preserve"> REF _Ref536202174 \r \h </w:instrText>
      </w:r>
      <w:r>
        <w:rPr>
          <w:b/>
        </w:rPr>
        <w:instrText xml:space="preserve"> \* MERGEFORMAT </w:instrText>
      </w:r>
      <w:r w:rsidRPr="0010320D">
        <w:rPr>
          <w:b/>
        </w:rPr>
      </w:r>
      <w:r w:rsidRPr="0010320D">
        <w:rPr>
          <w:b/>
        </w:rPr>
        <w:fldChar w:fldCharType="separate"/>
      </w:r>
      <w:r w:rsidR="00381B95">
        <w:rPr>
          <w:b/>
        </w:rPr>
        <w:t>[51]</w:t>
      </w:r>
      <w:r w:rsidRPr="0010320D">
        <w:rPr>
          <w:b/>
        </w:rPr>
        <w:fldChar w:fldCharType="end"/>
      </w:r>
      <w:r>
        <w:t xml:space="preserve">. En l’occurrence, le comportement dynamique du rotor peut être décrit à l’aide de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81B95" w:rsidRPr="00381B95">
        <w:rPr>
          <w:b/>
        </w:rPr>
        <w:t xml:space="preserve">Figure </w:t>
      </w:r>
      <w:r w:rsidR="00381B95" w:rsidRPr="00381B95">
        <w:rPr>
          <w:b/>
          <w:iCs/>
          <w:noProof/>
        </w:rPr>
        <w:t>3.2</w:t>
      </w:r>
      <w:r w:rsidR="00381B95" w:rsidRPr="00381B95">
        <w:rPr>
          <w:b/>
          <w:iCs/>
          <w:noProof/>
        </w:rPr>
        <w:noBreakHyphen/>
        <w:t>1</w:t>
      </w:r>
      <w:r w:rsidRPr="00AC1AA1">
        <w:rPr>
          <w:b/>
        </w:rPr>
        <w:fldChar w:fldCharType="end"/>
      </w:r>
      <w:r>
        <w:t xml:space="preserve"> illustre un rotor supposé rigide avec un disque en porte-à-faux guidé par deux paliers.  Dans ce cas, les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F3D463E" w14:textId="77777777" w:rsidTr="00956887">
        <w:trPr>
          <w:trHeight w:val="635"/>
          <w:tblHeader/>
          <w:jc w:val="center"/>
        </w:trPr>
        <w:tc>
          <w:tcPr>
            <w:tcW w:w="8080" w:type="dxa"/>
            <w:vAlign w:val="center"/>
          </w:tcPr>
          <w:p w14:paraId="3363EECE" w14:textId="77777777" w:rsidR="00B8341E" w:rsidRPr="002243F4" w:rsidRDefault="004D7128"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1BCD3439" w14:textId="77777777" w:rsidR="00B8341E" w:rsidRPr="00652491" w:rsidRDefault="004D7128"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2A592AF3" w14:textId="77777777" w:rsidR="00B8341E" w:rsidRPr="00755A59" w:rsidRDefault="004D7128"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9D1879E" w14:textId="77777777" w:rsidR="00B8341E" w:rsidRPr="00D51381" w:rsidRDefault="004D7128"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64C7BFC"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0" w:name="_Ref527451513"/>
            <w:r w:rsidRPr="001C390D">
              <w:rPr>
                <w:rFonts w:ascii="Calibri" w:eastAsia="Times New Roman" w:hAnsi="Calibri" w:cs="Times New Roman"/>
                <w:i w:val="0"/>
                <w:iCs w:val="0"/>
                <w:color w:val="auto"/>
                <w:sz w:val="22"/>
                <w:szCs w:val="20"/>
                <w:lang w:eastAsia="fr-FR"/>
              </w:rPr>
              <w:t xml:space="preserve"> </w:t>
            </w:r>
            <w:bookmarkEnd w:id="1440"/>
          </w:p>
        </w:tc>
      </w:tr>
    </w:tbl>
    <w:p w14:paraId="5CBC8E3D" w14:textId="77777777" w:rsidR="00B8341E" w:rsidRDefault="00B8341E" w:rsidP="00B8341E">
      <w:pPr>
        <w:keepNext/>
        <w:spacing w:before="120" w:after="120" w:line="360" w:lineRule="auto"/>
        <w:jc w:val="center"/>
      </w:pPr>
      <w:r w:rsidRPr="001A0328">
        <w:rPr>
          <w:noProof/>
          <w:lang w:eastAsia="zh-CN"/>
        </w:rPr>
        <w:drawing>
          <wp:inline distT="0" distB="0" distL="0" distR="0" wp14:anchorId="42BB847E" wp14:editId="2ED69C0F">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48A9B292" w14:textId="5E98C828" w:rsidR="00B8341E" w:rsidRDefault="00B8341E" w:rsidP="00B8341E">
      <w:pPr>
        <w:pStyle w:val="Lgende"/>
        <w:spacing w:line="360" w:lineRule="auto"/>
        <w:jc w:val="center"/>
        <w:rPr>
          <w:rFonts w:ascii="Calibri" w:eastAsia="Times New Roman" w:hAnsi="Calibri" w:cs="Times New Roman"/>
          <w:i w:val="0"/>
          <w:iCs w:val="0"/>
          <w:color w:val="auto"/>
          <w:sz w:val="22"/>
          <w:szCs w:val="20"/>
          <w:lang w:eastAsia="fr-FR"/>
        </w:rPr>
      </w:pPr>
      <w:bookmarkStart w:id="1441" w:name="_Ref527447015"/>
      <w:bookmarkStart w:id="1442" w:name="_Toc536112214"/>
      <w:bookmarkStart w:id="1443" w:name="_Toc536800515"/>
      <w:bookmarkStart w:id="1444" w:name="_Toc3323539"/>
      <w:r w:rsidRPr="001C51A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41"/>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442"/>
      <w:bookmarkEnd w:id="1443"/>
      <w:bookmarkEnd w:id="1444"/>
    </w:p>
    <w:p w14:paraId="313460E8"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Pr="00AD319A">
        <w:t>es distances algébriques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6049AE9" w14:textId="77777777" w:rsidTr="00956887">
        <w:trPr>
          <w:trHeight w:val="635"/>
          <w:tblHeader/>
          <w:jc w:val="center"/>
        </w:trPr>
        <w:tc>
          <w:tcPr>
            <w:tcW w:w="8080" w:type="dxa"/>
            <w:vAlign w:val="center"/>
          </w:tcPr>
          <w:p w14:paraId="41768444" w14:textId="77777777" w:rsidR="00B8341E" w:rsidRPr="004808BA" w:rsidRDefault="004D7128" w:rsidP="00956887">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7ABCF253" w14:textId="77777777" w:rsidR="00B8341E" w:rsidRPr="00D51381" w:rsidRDefault="00B8341E" w:rsidP="00956887">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3DA9614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5" w:name="_Ref535846348"/>
            <w:r w:rsidRPr="001C390D">
              <w:rPr>
                <w:rFonts w:ascii="Calibri" w:eastAsia="Times New Roman" w:hAnsi="Calibri" w:cs="Times New Roman"/>
                <w:i w:val="0"/>
                <w:iCs w:val="0"/>
                <w:color w:val="auto"/>
                <w:sz w:val="22"/>
                <w:szCs w:val="20"/>
                <w:lang w:eastAsia="fr-FR"/>
              </w:rPr>
              <w:t xml:space="preserve"> </w:t>
            </w:r>
            <w:bookmarkEnd w:id="1445"/>
          </w:p>
        </w:tc>
      </w:tr>
    </w:tbl>
    <w:p w14:paraId="19B79B23" w14:textId="77777777" w:rsidR="00B8341E" w:rsidRDefault="00B8341E" w:rsidP="00B8341E">
      <w:pPr>
        <w:overflowPunct/>
        <w:spacing w:before="120" w:line="360" w:lineRule="auto"/>
        <w:ind w:firstLine="709"/>
        <w:textAlignment w:val="auto"/>
      </w:pPr>
    </w:p>
    <w:p w14:paraId="33C753EC" w14:textId="79540EA5" w:rsidR="00B8341E" w:rsidRDefault="00B8341E" w:rsidP="00B8341E">
      <w:pPr>
        <w:keepNext/>
        <w:spacing w:before="120" w:after="120" w:line="360" w:lineRule="auto"/>
      </w:pPr>
      <w:r>
        <w:t>Il est important de préciser que les composants de la force du balourd au niveau du disque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peuvent inclurela force du balourd thermique généré.</w:t>
      </w:r>
      <w:r w:rsidRPr="00342B97">
        <w:t xml:space="preserve"> </w:t>
      </w:r>
      <w:r>
        <w:t xml:space="preserve">Lors de la simulation de l’effet Morton en </w:t>
      </w:r>
      <w:r>
        <w:lastRenderedPageBreak/>
        <w:t xml:space="preserve">utilisant le rotor à 4 degrés de liberté, ce balourd thermique est modélisé par l’approche de la masse concentrée au niveau du disque, approche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381B95">
        <w:rPr>
          <w:b/>
        </w:rPr>
        <w:t>3.3.1</w:t>
      </w:r>
      <w:r w:rsidRPr="00FB71C1">
        <w:rPr>
          <w:b/>
        </w:rPr>
        <w:fldChar w:fldCharType="end"/>
      </w:r>
      <w:r>
        <w:t xml:space="preserve">. </w:t>
      </w:r>
    </w:p>
    <w:p w14:paraId="00EB6625" w14:textId="77777777" w:rsidR="00B8341E" w:rsidRPr="006D4C5D" w:rsidRDefault="00B8341E" w:rsidP="00B8341E">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6966E32" w14:textId="77777777" w:rsidTr="00956887">
        <w:trPr>
          <w:trHeight w:val="635"/>
          <w:tblHeader/>
          <w:jc w:val="center"/>
        </w:trPr>
        <w:tc>
          <w:tcPr>
            <w:tcW w:w="8080" w:type="dxa"/>
            <w:vAlign w:val="center"/>
          </w:tcPr>
          <w:p w14:paraId="61BA5203" w14:textId="77777777" w:rsidR="00B8341E" w:rsidRPr="000278B5" w:rsidRDefault="004D7128" w:rsidP="00956887">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43E91C40" w14:textId="77777777" w:rsidR="00B8341E" w:rsidRPr="00D51381" w:rsidRDefault="004D7128" w:rsidP="00956887">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60ED9C6A"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6" w:name="_Ref529996805"/>
            <w:r w:rsidRPr="001C390D">
              <w:rPr>
                <w:rFonts w:ascii="Calibri" w:eastAsia="Times New Roman" w:hAnsi="Calibri" w:cs="Times New Roman"/>
                <w:i w:val="0"/>
                <w:iCs w:val="0"/>
                <w:color w:val="auto"/>
                <w:sz w:val="22"/>
                <w:szCs w:val="20"/>
                <w:lang w:eastAsia="fr-FR"/>
              </w:rPr>
              <w:t xml:space="preserve"> </w:t>
            </w:r>
            <w:bookmarkEnd w:id="1446"/>
          </w:p>
        </w:tc>
      </w:tr>
    </w:tbl>
    <w:p w14:paraId="240E25EB" w14:textId="77777777" w:rsidR="00B8341E" w:rsidRDefault="00B8341E" w:rsidP="00B8341E">
      <w:pPr>
        <w:spacing w:before="240" w:after="240" w:line="360" w:lineRule="auto"/>
        <w:ind w:firstLine="709"/>
      </w:pPr>
      <w:r>
        <w:t>Lorsque les amplitudes des vibrations dans les paliers sont faibles,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Les efforts fluides linéarisés agissants sur le rotor peuvent être exprimés à l’aide des coefficients dynamiques (l’exposant </w:t>
      </w:r>
      <m:oMath>
        <m:r>
          <w:rPr>
            <w:rFonts w:ascii="Cambria Math" w:hAnsi="Cambria Math"/>
          </w:rPr>
          <m:t>k∈{1,2}</m:t>
        </m:r>
      </m:oMath>
      <w:r>
        <w:t xml:space="preserve"> désigne le palier concerné)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FE24E2D" w14:textId="77777777" w:rsidTr="00956887">
        <w:trPr>
          <w:trHeight w:val="635"/>
          <w:tblHeader/>
          <w:jc w:val="center"/>
        </w:trPr>
        <w:tc>
          <w:tcPr>
            <w:tcW w:w="8080" w:type="dxa"/>
            <w:vAlign w:val="center"/>
          </w:tcPr>
          <w:p w14:paraId="4DD17339" w14:textId="77777777" w:rsidR="00B8341E" w:rsidRPr="00D53A12" w:rsidRDefault="004D7128"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773E3D27" w14:textId="77777777" w:rsidR="00B8341E" w:rsidRPr="00D51381" w:rsidRDefault="004D7128"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29BCED2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7" w:name="_Ref527450146"/>
            <w:r w:rsidRPr="001C390D">
              <w:rPr>
                <w:rFonts w:ascii="Calibri" w:eastAsia="Times New Roman" w:hAnsi="Calibri" w:cs="Times New Roman"/>
                <w:i w:val="0"/>
                <w:iCs w:val="0"/>
                <w:color w:val="auto"/>
                <w:sz w:val="22"/>
                <w:szCs w:val="20"/>
                <w:lang w:eastAsia="fr-FR"/>
              </w:rPr>
              <w:t xml:space="preserve"> </w:t>
            </w:r>
            <w:bookmarkEnd w:id="1447"/>
          </w:p>
        </w:tc>
      </w:tr>
    </w:tbl>
    <w:p w14:paraId="37DDF4DB" w14:textId="5375FBAC" w:rsidR="00B8341E" w:rsidRDefault="00B8341E" w:rsidP="00B8341E">
      <w:pPr>
        <w:spacing w:line="360" w:lineRule="auto"/>
        <w:ind w:firstLine="708"/>
      </w:pPr>
      <w:r>
        <w:t>Si ces forces sont exprimées en fonction des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l’équation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81B95">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B8341E" w:rsidRPr="00AA3E05" w14:paraId="3343F3BA" w14:textId="77777777" w:rsidTr="00956887">
        <w:trPr>
          <w:trHeight w:val="635"/>
          <w:tblHeader/>
          <w:jc w:val="center"/>
        </w:trPr>
        <w:tc>
          <w:tcPr>
            <w:tcW w:w="8222" w:type="dxa"/>
            <w:vAlign w:val="center"/>
          </w:tcPr>
          <w:p w14:paraId="59074D99" w14:textId="77777777" w:rsidR="00B8341E" w:rsidRPr="00D53A12" w:rsidRDefault="004D7128" w:rsidP="00956887">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p w14:paraId="0838D0D6" w14:textId="77777777" w:rsidR="00B8341E" w:rsidRPr="00D51381" w:rsidRDefault="004D7128" w:rsidP="00956887">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tc>
        <w:tc>
          <w:tcPr>
            <w:tcW w:w="923" w:type="dxa"/>
            <w:vAlign w:val="center"/>
          </w:tcPr>
          <w:p w14:paraId="06B0449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8" w:name="_Ref527451487"/>
            <w:r w:rsidRPr="001C390D">
              <w:rPr>
                <w:rFonts w:ascii="Calibri" w:eastAsia="Times New Roman" w:hAnsi="Calibri" w:cs="Times New Roman"/>
                <w:i w:val="0"/>
                <w:iCs w:val="0"/>
                <w:color w:val="auto"/>
                <w:sz w:val="22"/>
                <w:szCs w:val="20"/>
                <w:lang w:eastAsia="fr-FR"/>
              </w:rPr>
              <w:t xml:space="preserve"> </w:t>
            </w:r>
            <w:bookmarkEnd w:id="1448"/>
          </w:p>
        </w:tc>
      </w:tr>
    </w:tbl>
    <w:p w14:paraId="50E9FA1D" w14:textId="629E44FA" w:rsidR="00B8341E" w:rsidRDefault="00B8341E" w:rsidP="00B8341E">
      <w:pPr>
        <w:spacing w:before="120" w:after="120" w:line="360" w:lineRule="auto"/>
      </w:pPr>
      <w:r>
        <w:t>Ainsi, en remplaçant les forces des paliers écrites dans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81B95">
        <w:rPr>
          <w:b/>
        </w:rPr>
        <w:t>Eq.3-14</w:t>
      </w:r>
      <w:r w:rsidRPr="003A4020">
        <w:rPr>
          <w:b/>
        </w:rPr>
        <w:fldChar w:fldCharType="end"/>
      </w:r>
      <w:r>
        <w:t xml:space="preserve"> par leurs nouvelles expressions formulées dans l’équation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81B95">
        <w:rPr>
          <w:b/>
        </w:rPr>
        <w:t>Eq.3-18</w:t>
      </w:r>
      <w:r w:rsidRPr="00E65CE4">
        <w:rPr>
          <w:b/>
        </w:rPr>
        <w:fldChar w:fldCharType="end"/>
      </w:r>
      <w:r>
        <w:t xml:space="preserve">,  les équations de mouvement peuvent </w:t>
      </w:r>
      <w:r w:rsidRPr="000E2BD6">
        <w:t>se mett</w:t>
      </w:r>
      <w:r>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B8341E" w:rsidRPr="00AA3E05" w14:paraId="6891F49E" w14:textId="77777777" w:rsidTr="00956887">
        <w:trPr>
          <w:trHeight w:val="635"/>
          <w:tblHeader/>
          <w:jc w:val="center"/>
        </w:trPr>
        <w:tc>
          <w:tcPr>
            <w:tcW w:w="8222" w:type="dxa"/>
            <w:vAlign w:val="center"/>
          </w:tcPr>
          <w:p w14:paraId="3B2D18AE" w14:textId="77777777" w:rsidR="00B8341E" w:rsidRPr="00D51381" w:rsidRDefault="00B8341E" w:rsidP="00956887">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4C18A58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9" w:name="_Ref532491934"/>
            <w:r w:rsidRPr="001C390D">
              <w:rPr>
                <w:rFonts w:ascii="Calibri" w:eastAsia="Times New Roman" w:hAnsi="Calibri" w:cs="Times New Roman"/>
                <w:i w:val="0"/>
                <w:iCs w:val="0"/>
                <w:color w:val="auto"/>
                <w:sz w:val="22"/>
                <w:szCs w:val="20"/>
                <w:lang w:eastAsia="fr-FR"/>
              </w:rPr>
              <w:t xml:space="preserve"> </w:t>
            </w:r>
            <w:bookmarkEnd w:id="1449"/>
          </w:p>
        </w:tc>
      </w:tr>
    </w:tbl>
    <w:p w14:paraId="4262386D" w14:textId="77777777" w:rsidR="00B8341E" w:rsidRDefault="00B8341E" w:rsidP="00B8341E">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D1B7E12" w14:textId="77777777" w:rsidR="00B8341E" w:rsidRDefault="00B8341E" w:rsidP="00B8341E">
      <w:pPr>
        <w:spacing w:line="360" w:lineRule="auto"/>
        <w:ind w:firstLine="708"/>
      </w:pPr>
      <w:r>
        <w:t xml:space="preserve">Cette équation peut être utilisée pour déterminer les déplacements et les vitesses dans les paliers si les amplitudes des vibrations restent faibles par rapport au jeu radial. Cependant, dans le cas de l’effet Morton instable, les vibrations au niveau du palier sont importantes  Ces grands déplacements (dans le sens de l’épaisseur du film) rendent l’hypothèse de linéarisation des forces fluides non valable. Par conséquent, les forces fluides calculées par les coefficients dynamiques sont peu précises. L’utilisation des forces non linéaires du palier permet d’améliorer la précision de l’analyse de l’effet Morton. </w:t>
      </w:r>
    </w:p>
    <w:p w14:paraId="32C05587" w14:textId="77777777" w:rsidR="00B8341E" w:rsidRPr="00946052" w:rsidRDefault="00B8341E" w:rsidP="00B8341E">
      <w:pPr>
        <w:pStyle w:val="Titre3"/>
        <w:spacing w:before="240" w:after="240"/>
      </w:pPr>
      <w:bookmarkStart w:id="1450" w:name="_Toc536800407"/>
      <w:bookmarkStart w:id="1451" w:name="_Toc3323431"/>
      <w:r w:rsidRPr="005C43B6">
        <w:t xml:space="preserve">Rotor flexible à </w:t>
      </w:r>
      <m:oMath>
        <m:r>
          <m:rPr>
            <m:sty m:val="bi"/>
          </m:rPr>
          <w:rPr>
            <w:rFonts w:ascii="Cambria Math" w:hAnsi="Cambria Math"/>
          </w:rPr>
          <m:t>N</m:t>
        </m:r>
      </m:oMath>
      <w:r w:rsidRPr="005C43B6">
        <w:t xml:space="preserve"> degrés de liberté</w:t>
      </w:r>
      <w:bookmarkEnd w:id="1450"/>
      <w:bookmarkEnd w:id="1451"/>
    </w:p>
    <w:p w14:paraId="179DDF7B" w14:textId="3BCA6204" w:rsidR="00B8341E" w:rsidRDefault="00B214C7" w:rsidP="00B8341E">
      <w:pPr>
        <w:spacing w:before="240" w:after="240" w:line="360" w:lineRule="auto"/>
        <w:ind w:firstLine="709"/>
      </w:pPr>
      <w:r>
        <w:t xml:space="preserve">Contrairement au rotor rigide, 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 </w:t>
      </w:r>
      <w:r w:rsidR="00B8341E">
        <w:t xml:space="preserve">(voir par exemple </w:t>
      </w:r>
      <w:r w:rsidR="00B8341E" w:rsidRPr="00F17244">
        <w:rPr>
          <w:b/>
        </w:rPr>
        <w:fldChar w:fldCharType="begin"/>
      </w:r>
      <w:r w:rsidR="00B8341E" w:rsidRPr="00F17244">
        <w:rPr>
          <w:b/>
        </w:rPr>
        <w:instrText xml:space="preserve"> REF _Ref526357534 \r \h </w:instrText>
      </w:r>
      <w:r w:rsidR="00B8341E">
        <w:rPr>
          <w:b/>
        </w:rPr>
        <w:instrText xml:space="preserve"> \* MERGEFORMAT </w:instrText>
      </w:r>
      <w:r w:rsidR="00B8341E" w:rsidRPr="00F17244">
        <w:rPr>
          <w:b/>
        </w:rPr>
      </w:r>
      <w:r w:rsidR="00B8341E" w:rsidRPr="00F17244">
        <w:rPr>
          <w:b/>
        </w:rPr>
        <w:fldChar w:fldCharType="separate"/>
      </w:r>
      <w:r w:rsidR="00381B95">
        <w:rPr>
          <w:b/>
        </w:rPr>
        <w:t>[52]</w:t>
      </w:r>
      <w:r w:rsidR="00B8341E" w:rsidRPr="00F17244">
        <w:rPr>
          <w:b/>
        </w:rPr>
        <w:fldChar w:fldCharType="end"/>
      </w:r>
      <w:r w:rsidR="00B8341E">
        <w:rPr>
          <w:b/>
        </w:rPr>
        <w:t xml:space="preserve"> </w:t>
      </w:r>
      <w:r w:rsidR="00B8341E" w:rsidRPr="00F21426">
        <w:t>et</w:t>
      </w:r>
      <w:r w:rsidR="00B8341E">
        <w:rPr>
          <w:b/>
        </w:rPr>
        <w:t xml:space="preserve"> </w:t>
      </w:r>
      <w:r w:rsidR="00B8341E">
        <w:fldChar w:fldCharType="begin"/>
      </w:r>
      <w:r w:rsidR="00B8341E">
        <w:rPr>
          <w:b/>
        </w:rPr>
        <w:instrText xml:space="preserve"> REF _Ref536743833 \r \h </w:instrText>
      </w:r>
      <w:r w:rsidR="00B8341E">
        <w:fldChar w:fldCharType="separate"/>
      </w:r>
      <w:r w:rsidR="00381B95">
        <w:rPr>
          <w:b/>
        </w:rPr>
        <w:t>[53]</w:t>
      </w:r>
      <w:r w:rsidR="00B8341E">
        <w:fldChar w:fldCharType="end"/>
      </w:r>
      <w:r w:rsidR="00B8341E">
        <w:t>).  L’élément</w:t>
      </w:r>
      <w:r w:rsidR="00B8341E" w:rsidRPr="0015139F">
        <w:t xml:space="preserve"> </w:t>
      </w:r>
      <w:r w:rsidR="00B8341E">
        <w:t xml:space="preserve">fini de type </w:t>
      </w:r>
      <w:r w:rsidR="00B8341E" w:rsidRPr="0015139F">
        <w:t>poutre</w:t>
      </w:r>
      <w:r w:rsidR="00B8341E">
        <w:t xml:space="preserve"> 1D</w:t>
      </w:r>
      <w:r w:rsidR="00B8341E" w:rsidRPr="0015139F">
        <w:t xml:space="preserve"> basé sur la théorie de </w:t>
      </w:r>
      <w:r w:rsidR="00B8341E">
        <w:t xml:space="preserve">Timoshenko est utilisé pour modéliser l’arbre du rotor. Chaque nœud de cet élément possède quatre degrés de liberté (deux déplacements latéraux </w:t>
      </w:r>
      <m:oMath>
        <m:r>
          <w:rPr>
            <w:rFonts w:ascii="Cambria Math" w:hAnsi="Cambria Math"/>
          </w:rPr>
          <m:t>u,v</m:t>
        </m:r>
      </m:oMath>
      <w:r w:rsidR="00B8341E">
        <w:t xml:space="preserve"> et deux rotations</w:t>
      </w:r>
      <m:oMath>
        <m:r>
          <w:rPr>
            <w:rFonts w:ascii="Cambria Math" w:hAnsi="Cambria Math"/>
          </w:rPr>
          <m:t xml:space="preserve"> θ,ψ</m:t>
        </m:r>
      </m:oMath>
      <w:r w:rsidR="00B8341E">
        <w:t>). Les effets de cisaillements et les effets gyroscopiques sont pris en compte. La discrétisation conduit à l’équation de mouvement suivante exprimée sous forme matricielle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B7FEC64" w14:textId="77777777" w:rsidTr="00956887">
        <w:trPr>
          <w:trHeight w:val="635"/>
          <w:tblHeader/>
          <w:jc w:val="center"/>
        </w:trPr>
        <w:tc>
          <w:tcPr>
            <w:tcW w:w="8080" w:type="dxa"/>
            <w:vAlign w:val="center"/>
          </w:tcPr>
          <w:p w14:paraId="1E933772" w14:textId="77777777" w:rsidR="00B8341E" w:rsidRPr="00073466" w:rsidRDefault="00B8341E" w:rsidP="00956887">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0C2C80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2" w:name="_Ref532491926"/>
            <w:r w:rsidRPr="001C390D">
              <w:rPr>
                <w:rFonts w:ascii="Calibri" w:eastAsia="Times New Roman" w:hAnsi="Calibri" w:cs="Times New Roman"/>
                <w:i w:val="0"/>
                <w:iCs w:val="0"/>
                <w:color w:val="auto"/>
                <w:sz w:val="22"/>
                <w:szCs w:val="20"/>
                <w:lang w:eastAsia="fr-FR"/>
              </w:rPr>
              <w:t xml:space="preserve"> </w:t>
            </w:r>
            <w:bookmarkEnd w:id="1452"/>
          </w:p>
        </w:tc>
      </w:tr>
    </w:tbl>
    <w:p w14:paraId="159C6EE1" w14:textId="77777777" w:rsidR="00B8341E" w:rsidRDefault="00B8341E" w:rsidP="00B8341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gyroscopie et de raideur. Elles ont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t xml:space="preserve">représentent les paramètres cinématiques liés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2D566A35" w14:textId="77777777" w:rsidR="00B8341E" w:rsidRDefault="00B8341E" w:rsidP="00B8341E">
      <w:pPr>
        <w:pStyle w:val="Titre3"/>
        <w:spacing w:before="240" w:after="240"/>
        <w:ind w:left="709"/>
      </w:pPr>
      <w:bookmarkStart w:id="1453" w:name="_Toc536800408"/>
      <w:bookmarkStart w:id="1454" w:name="_Toc3323432"/>
      <w:r>
        <w:t>Méthode numérique d’intégration temporelle</w:t>
      </w:r>
      <w:bookmarkEnd w:id="1453"/>
      <w:bookmarkEnd w:id="1454"/>
    </w:p>
    <w:p w14:paraId="67353D22" w14:textId="6A02B442" w:rsidR="00B8341E" w:rsidRDefault="00B8341E" w:rsidP="00B8341E">
      <w:pPr>
        <w:spacing w:before="240" w:after="240" w:line="360" w:lineRule="auto"/>
        <w:ind w:firstLine="709"/>
      </w:pPr>
      <w:r>
        <w:t>Comme mentionné précédemment</w:t>
      </w:r>
      <w:r w:rsidR="004C2BB3">
        <w:t xml:space="preserve"> au chapitre 2</w:t>
      </w:r>
      <w:r>
        <w:t xml:space="preserve">, le modèle linéaire du palier n’est pas valide en présence de grands déplacements au droit du palier. La résolution des équations de mouvement est ainsi couplée avec le modèle non linéaire du palier. Afin de traiter la non-linéarité du palier et </w:t>
      </w:r>
      <w:r>
        <w:lastRenderedPageBreak/>
        <w:t xml:space="preserve">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81B95">
        <w:rPr>
          <w:b/>
        </w:rPr>
        <w:t>[54]</w:t>
      </w:r>
      <w:r w:rsidRPr="007960FD">
        <w:rPr>
          <w:b/>
        </w:rPr>
        <w:fldChar w:fldCharType="end"/>
      </w:r>
      <w:r>
        <w:t xml:space="preserve"> est utilisée. Cette méthode combine le schéma d’intégration temporelle de Newmark avec la méthode de Newton-Raphson. L’explication détaillée de la méthode sera  exposée dans la suite.</w:t>
      </w:r>
    </w:p>
    <w:p w14:paraId="00771EF1" w14:textId="5D4BB4E2" w:rsidR="00B8341E" w:rsidRDefault="00B8341E" w:rsidP="00B8341E">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81B95">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Afin de faciliter la compréhension,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009C14F" w14:textId="77777777" w:rsidTr="00956887">
        <w:trPr>
          <w:trHeight w:val="635"/>
          <w:tblHeader/>
          <w:jc w:val="center"/>
        </w:trPr>
        <w:tc>
          <w:tcPr>
            <w:tcW w:w="8080" w:type="dxa"/>
            <w:vAlign w:val="center"/>
          </w:tcPr>
          <w:p w14:paraId="74EAB201" w14:textId="77777777" w:rsidR="00B8341E" w:rsidRPr="00073466" w:rsidRDefault="00B8341E" w:rsidP="00956887">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6ABBC1E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5" w:name="_Ref527642609"/>
            <w:r w:rsidRPr="001C390D">
              <w:rPr>
                <w:rFonts w:ascii="Calibri" w:eastAsia="Times New Roman" w:hAnsi="Calibri" w:cs="Times New Roman"/>
                <w:i w:val="0"/>
                <w:iCs w:val="0"/>
                <w:color w:val="auto"/>
                <w:sz w:val="22"/>
                <w:szCs w:val="20"/>
                <w:lang w:eastAsia="fr-FR"/>
              </w:rPr>
              <w:t xml:space="preserve"> </w:t>
            </w:r>
            <w:bookmarkEnd w:id="1455"/>
          </w:p>
        </w:tc>
      </w:tr>
    </w:tbl>
    <w:p w14:paraId="5149D51B" w14:textId="77777777" w:rsidR="00B8341E" w:rsidRDefault="00B8341E" w:rsidP="00B8341E">
      <w:pPr>
        <w:spacing w:before="240" w:after="240" w:line="360" w:lineRule="auto"/>
        <w:ind w:firstLine="709"/>
      </w:pPr>
      <w:r>
        <w:t xml:space="preserve">Cette équation est non linéaire car l’évaluation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exige de connaître la force non linéaire du palier liée au déplacement et à la vitesse du rotor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en utilisant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2FC9AA2" w14:textId="77777777" w:rsidTr="00956887">
        <w:trPr>
          <w:trHeight w:val="635"/>
          <w:tblHeader/>
          <w:jc w:val="center"/>
        </w:trPr>
        <w:tc>
          <w:tcPr>
            <w:tcW w:w="8080" w:type="dxa"/>
            <w:vAlign w:val="center"/>
          </w:tcPr>
          <w:p w14:paraId="18814BBF" w14:textId="77777777" w:rsidR="00B8341E" w:rsidRPr="000A01F8" w:rsidRDefault="004D7128" w:rsidP="00956887">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3343972F" w14:textId="77777777" w:rsidR="00B8341E" w:rsidRPr="00073466" w:rsidRDefault="004D7128" w:rsidP="00956887">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430BB3C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6" w:name="_Ref527644224"/>
            <w:r w:rsidRPr="001C390D">
              <w:rPr>
                <w:rFonts w:ascii="Calibri" w:eastAsia="Times New Roman" w:hAnsi="Calibri" w:cs="Times New Roman"/>
                <w:i w:val="0"/>
                <w:iCs w:val="0"/>
                <w:color w:val="auto"/>
                <w:sz w:val="22"/>
                <w:szCs w:val="20"/>
                <w:lang w:eastAsia="fr-FR"/>
              </w:rPr>
              <w:t xml:space="preserve"> </w:t>
            </w:r>
            <w:bookmarkEnd w:id="1456"/>
          </w:p>
        </w:tc>
      </w:tr>
    </w:tbl>
    <w:p w14:paraId="1FC4FB51" w14:textId="77777777" w:rsidR="00B8341E" w:rsidRDefault="00B8341E" w:rsidP="00B8341E">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Ces paramètres correspondent à un schéma avec une accélération moyenne, qui assure une stabilité numérique inconditionnelle. </w:t>
      </w:r>
    </w:p>
    <w:p w14:paraId="62EA0A52" w14:textId="34F8E1CF" w:rsidR="00B8341E" w:rsidRPr="00F37648" w:rsidRDefault="00B8341E" w:rsidP="00B8341E">
      <w:pPr>
        <w:spacing w:before="240" w:after="240" w:line="360" w:lineRule="auto"/>
        <w:ind w:firstLine="709"/>
      </w:pPr>
      <w:r>
        <w:t xml:space="preserve">Comme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r w:rsidR="00DB41AE">
        <w:t>.</w:t>
      </w:r>
      <w:r>
        <w:t xml:space="preserve"> Cette stratégie itérative consiste à rechercher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comme étant la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corrigés de manière itérative. L’indice </w:t>
      </w:r>
      <m:oMath>
        <m:r>
          <w:rPr>
            <w:rFonts w:ascii="Cambria Math" w:hAnsi="Cambria Math"/>
          </w:rPr>
          <m:t>k</m:t>
        </m:r>
      </m:oMath>
      <w:r>
        <w:t xml:space="preserve"> correspond au nombre d’itération de la méthode de 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81B95">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0D574D14" w14:textId="77777777" w:rsidTr="00956887">
        <w:trPr>
          <w:trHeight w:val="635"/>
          <w:tblHeader/>
          <w:jc w:val="center"/>
        </w:trPr>
        <w:tc>
          <w:tcPr>
            <w:tcW w:w="8080" w:type="dxa"/>
            <w:vAlign w:val="center"/>
          </w:tcPr>
          <w:p w14:paraId="479AD8F6" w14:textId="77777777" w:rsidR="00B8341E" w:rsidRPr="00F37648" w:rsidRDefault="00B8341E" w:rsidP="00956887">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1A8221CC" w14:textId="77777777" w:rsidR="00B8341E" w:rsidRPr="00F37648" w:rsidRDefault="00B8341E" w:rsidP="00956887">
            <w:pPr>
              <w:numPr>
                <w:ilvl w:val="1"/>
                <w:numId w:val="6"/>
              </w:numPr>
              <w:overflowPunct/>
              <w:autoSpaceDE/>
              <w:autoSpaceDN/>
              <w:adjustRightInd/>
              <w:spacing w:before="120" w:after="120" w:line="360" w:lineRule="auto"/>
              <w:jc w:val="left"/>
              <w:textAlignment w:val="auto"/>
              <w:rPr>
                <w:rFonts w:eastAsiaTheme="minorEastAsia"/>
              </w:rPr>
            </w:pPr>
            <w:bookmarkStart w:id="1457" w:name="_Ref527647596"/>
            <w:r w:rsidRPr="00F37648">
              <w:rPr>
                <w:rFonts w:eastAsiaTheme="minorEastAsia"/>
              </w:rPr>
              <w:t xml:space="preserve"> </w:t>
            </w:r>
            <w:bookmarkEnd w:id="1457"/>
          </w:p>
        </w:tc>
      </w:tr>
    </w:tbl>
    <w:p w14:paraId="6934B40E" w14:textId="77777777" w:rsidR="00B8341E" w:rsidRDefault="00B8341E" w:rsidP="00B8341E">
      <w:pPr>
        <w:spacing w:before="240" w:after="240" w:line="360" w:lineRule="auto"/>
        <w:ind w:firstLine="709"/>
      </w:pPr>
      <w:r>
        <w:t xml:space="preserve">Le résidu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BEB58D9" w14:textId="77777777" w:rsidTr="00956887">
        <w:trPr>
          <w:trHeight w:val="635"/>
          <w:tblHeader/>
          <w:jc w:val="center"/>
        </w:trPr>
        <w:tc>
          <w:tcPr>
            <w:tcW w:w="8080" w:type="dxa"/>
            <w:vAlign w:val="center"/>
          </w:tcPr>
          <w:p w14:paraId="25EC7B58" w14:textId="77777777" w:rsidR="00B8341E" w:rsidRPr="0079382D" w:rsidRDefault="004D7128" w:rsidP="00956887">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7C4494EA" w14:textId="77777777" w:rsidR="00B8341E" w:rsidRPr="00F37648" w:rsidRDefault="004D7128" w:rsidP="00956887">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6E11CCD1"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EBC5E77" w14:textId="77777777" w:rsidR="00B8341E" w:rsidRDefault="00B8341E" w:rsidP="00B8341E">
      <w:pPr>
        <w:spacing w:before="240" w:after="240" w:line="360" w:lineRule="auto"/>
        <w:ind w:firstLine="709"/>
      </w:pPr>
      <w:r>
        <w:t xml:space="preserve">L’incrément de correction est alors la solution du système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5A55E20C" w14:textId="77777777" w:rsidTr="00956887">
        <w:trPr>
          <w:trHeight w:val="635"/>
          <w:tblHeader/>
          <w:jc w:val="center"/>
        </w:trPr>
        <w:tc>
          <w:tcPr>
            <w:tcW w:w="8080" w:type="dxa"/>
            <w:vAlign w:val="center"/>
          </w:tcPr>
          <w:p w14:paraId="2B80C8B5" w14:textId="77777777" w:rsidR="00B8341E" w:rsidRPr="00F37648" w:rsidRDefault="004D7128" w:rsidP="00956887">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06A09A8E"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bookmarkStart w:id="1458" w:name="_Ref532560710"/>
            <w:r w:rsidRPr="00F37648">
              <w:rPr>
                <w:rFonts w:eastAsiaTheme="minorEastAsia"/>
              </w:rPr>
              <w:t xml:space="preserve"> </w:t>
            </w:r>
            <w:bookmarkEnd w:id="1458"/>
          </w:p>
        </w:tc>
      </w:tr>
    </w:tbl>
    <w:p w14:paraId="2BCDC37F" w14:textId="77777777" w:rsidR="00B8341E" w:rsidRDefault="00B8341E" w:rsidP="00B8341E">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0FD1B083" w14:textId="77777777" w:rsidR="00B8341E" w:rsidRDefault="00B8341E" w:rsidP="00B8341E">
      <w:pPr>
        <w:spacing w:before="240" w:after="240" w:line="360" w:lineRule="auto"/>
        <w:ind w:firstLine="709"/>
      </w:pPr>
      <w:r>
        <w:t>Après la résolution, la correction des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727C192" w14:textId="77777777" w:rsidTr="00956887">
        <w:trPr>
          <w:trHeight w:val="635"/>
          <w:tblHeader/>
          <w:jc w:val="center"/>
        </w:trPr>
        <w:tc>
          <w:tcPr>
            <w:tcW w:w="8080" w:type="dxa"/>
            <w:vAlign w:val="center"/>
          </w:tcPr>
          <w:p w14:paraId="7A6D4F1A" w14:textId="77777777" w:rsidR="00B8341E" w:rsidRPr="00F37648" w:rsidRDefault="004D7128" w:rsidP="00956887">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E809D84"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0B39D81B" w14:textId="77777777" w:rsidR="00B8341E" w:rsidRDefault="00B8341E" w:rsidP="00B8341E">
      <w:pPr>
        <w:spacing w:before="240" w:after="240" w:line="360" w:lineRule="auto"/>
        <w:ind w:firstLine="709"/>
      </w:pPr>
      <w:r>
        <w:t xml:space="preserve">Cette correction est répétée de manière itérative jusqu’à la diminution de la norme du vecteur résiduel </w:t>
      </w:r>
      <m:oMath>
        <m:r>
          <m:rPr>
            <m:sty m:val="bi"/>
          </m:rPr>
          <w:rPr>
            <w:rFonts w:ascii="Cambria Math" w:hAnsi="Cambria Math"/>
          </w:rPr>
          <m:t>R</m:t>
        </m:r>
      </m:oMath>
      <w:r>
        <w:rPr>
          <w:b/>
        </w:rPr>
        <w:t xml:space="preserve"> </w:t>
      </w:r>
      <w:r w:rsidRPr="00011792">
        <w:t>au-dessous d’une</w:t>
      </w:r>
      <w:r>
        <w:t xml:space="preserve"> certaine</w:t>
      </w:r>
      <w:r w:rsidRPr="00011792">
        <w:t xml:space="preserve"> tolérance</w:t>
      </w:r>
      <w:r>
        <w:t xml:space="preserve"> prédéfinie. </w:t>
      </w:r>
    </w:p>
    <w:p w14:paraId="45244406" w14:textId="77777777" w:rsidR="00B8341E" w:rsidRDefault="00B8341E" w:rsidP="00B8341E">
      <w:pPr>
        <w:spacing w:before="240" w:after="240" w:line="360" w:lineRule="auto"/>
        <w:ind w:firstLine="709"/>
      </w:pPr>
      <w:r>
        <w:t>La matrice jacobienne est fonction du vecteur de déplacement et de vitesse. Compte tenu des dépendances et des calculs du dérivé de chaque terme, elle peut s’écrire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28EB9A7F" w14:textId="77777777" w:rsidTr="00956887">
        <w:trPr>
          <w:trHeight w:val="635"/>
          <w:tblHeader/>
          <w:jc w:val="center"/>
        </w:trPr>
        <w:tc>
          <w:tcPr>
            <w:tcW w:w="8080" w:type="dxa"/>
            <w:vAlign w:val="center"/>
          </w:tcPr>
          <w:p w14:paraId="1B526735" w14:textId="77777777" w:rsidR="00B8341E" w:rsidRPr="00195D6C" w:rsidRDefault="004D7128" w:rsidP="00956887">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434E2B9A"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192D506" w14:textId="32EB6E4E" w:rsidR="00B8341E" w:rsidRDefault="00B8341E" w:rsidP="00B8341E">
      <w:pPr>
        <w:spacing w:before="240" w:after="240" w:line="360" w:lineRule="auto"/>
        <w:ind w:firstLine="709"/>
      </w:pPr>
      <w:r>
        <w:t xml:space="preserve">Le dérivé de l’accélération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81B95">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de l’ensemble rotor-palier</w:t>
      </w:r>
      <w:r w:rsidR="00DB41AE">
        <w:t>.</w:t>
      </w:r>
      <w:r>
        <w:t xml:space="preserve"> Mathématiquement, cette dérivée peut être développée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0E11252" w14:textId="77777777" w:rsidTr="00956887">
        <w:trPr>
          <w:trHeight w:val="635"/>
          <w:tblHeader/>
          <w:jc w:val="center"/>
        </w:trPr>
        <w:tc>
          <w:tcPr>
            <w:tcW w:w="8080" w:type="dxa"/>
            <w:vAlign w:val="center"/>
          </w:tcPr>
          <w:p w14:paraId="29032DAF" w14:textId="77777777" w:rsidR="00B8341E" w:rsidRPr="00822945" w:rsidRDefault="004D7128" w:rsidP="00956887">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79FC58A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588BB1E" w14:textId="77777777" w:rsidR="00B8341E" w:rsidRDefault="00B8341E" w:rsidP="00B8341E">
      <w:pPr>
        <w:spacing w:line="276" w:lineRule="auto"/>
      </w:pPr>
      <w:r>
        <w:t>où :</w:t>
      </w:r>
    </w:p>
    <w:p w14:paraId="597F33E1" w14:textId="77777777" w:rsidR="00B8341E" w:rsidRPr="00890D7C" w:rsidRDefault="004D7128" w:rsidP="00B8341E">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7FF6319A" w14:textId="77777777" w:rsidR="00B8341E" w:rsidRDefault="00B8341E" w:rsidP="00B8341E">
      <w:pPr>
        <w:spacing w:before="240" w:after="240" w:line="360" w:lineRule="auto"/>
        <w:ind w:firstLine="709"/>
      </w:pPr>
      <w:r>
        <w:lastRenderedPageBreak/>
        <w:t xml:space="preserve">Ces équations permettent de montrer que la raideur et l’amortissement du palier sont nécessaires pour évaluer la dérivée de l’accélération. Ces informations sont calculées de manière numérique par différences finies. </w:t>
      </w:r>
    </w:p>
    <w:p w14:paraId="22D9CC3F" w14:textId="77777777" w:rsidR="00B8341E" w:rsidRDefault="00B8341E" w:rsidP="00B8341E">
      <w:pPr>
        <w:spacing w:line="360" w:lineRule="auto"/>
      </w:pPr>
      <w:r>
        <w:rPr>
          <w:noProof/>
          <w:lang w:eastAsia="zh-CN"/>
        </w:rPr>
        <w:drawing>
          <wp:inline distT="0" distB="0" distL="0" distR="0" wp14:anchorId="7A2DAD75" wp14:editId="456462AE">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87D4490" w14:textId="7B8BA732" w:rsidR="00B8341E" w:rsidRPr="00CE3A86" w:rsidRDefault="00B8341E" w:rsidP="00B8341E">
      <w:pPr>
        <w:pStyle w:val="Lgende"/>
        <w:jc w:val="center"/>
        <w:rPr>
          <w:rFonts w:ascii="Calibri" w:eastAsia="Times New Roman" w:hAnsi="Calibri" w:cs="Times New Roman"/>
          <w:i w:val="0"/>
          <w:iCs w:val="0"/>
          <w:color w:val="auto"/>
          <w:sz w:val="22"/>
          <w:szCs w:val="20"/>
          <w:lang w:eastAsia="fr-FR"/>
        </w:rPr>
      </w:pPr>
      <w:bookmarkStart w:id="1459" w:name="_Ref528070494"/>
      <w:bookmarkStart w:id="1460" w:name="_Toc536112215"/>
      <w:bookmarkStart w:id="1461" w:name="_Toc536800516"/>
      <w:bookmarkStart w:id="1462" w:name="_Toc3323540"/>
      <w:r w:rsidRPr="00CE3A8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59"/>
      <w:r>
        <w:rPr>
          <w:rFonts w:ascii="Calibri" w:eastAsia="Times New Roman" w:hAnsi="Calibri" w:cs="Times New Roman"/>
          <w:i w:val="0"/>
          <w:iCs w:val="0"/>
          <w:color w:val="auto"/>
          <w:sz w:val="22"/>
          <w:szCs w:val="20"/>
          <w:lang w:eastAsia="fr-FR"/>
        </w:rPr>
        <w:t> : Algorithme utilisé pour l’analyse transitoire non linéaire</w:t>
      </w:r>
      <w:bookmarkEnd w:id="1460"/>
      <w:bookmarkEnd w:id="1461"/>
      <w:bookmarkEnd w:id="1462"/>
    </w:p>
    <w:p w14:paraId="18BBFA38" w14:textId="636E4A61" w:rsidR="00B8341E" w:rsidRDefault="00B8341E" w:rsidP="00B8341E">
      <w:pPr>
        <w:spacing w:before="240" w:after="240" w:line="360" w:lineRule="auto"/>
        <w:ind w:firstLine="709"/>
      </w:pPr>
      <w:r>
        <w:t xml:space="preserve">Il est important de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coûteuse en termes de temps de calcul. Le premier critère indique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lorsque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 xml:space="preserve">augmente entre deux itérations de la méthode Newton-Raphson. L’autre critère exige simplement que la réévaluation soit  réalisée lorsque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81B95" w:rsidRPr="00381B95">
        <w:rPr>
          <w:b/>
          <w:iCs/>
        </w:rPr>
        <w:t>Figure 3.2</w:t>
      </w:r>
      <w:r w:rsidR="00381B95" w:rsidRPr="00381B95">
        <w:rPr>
          <w:b/>
          <w:iCs/>
        </w:rPr>
        <w:noBreakHyphen/>
        <w:t>2</w:t>
      </w:r>
      <w:r w:rsidRPr="004323C6">
        <w:rPr>
          <w:b/>
        </w:rPr>
        <w:fldChar w:fldCharType="end"/>
      </w:r>
      <w:r>
        <w:t xml:space="preserve">. </w:t>
      </w:r>
    </w:p>
    <w:p w14:paraId="7E7AE8C4" w14:textId="77777777" w:rsidR="00B8341E" w:rsidRDefault="00B8341E" w:rsidP="00B8341E">
      <w:pPr>
        <w:pStyle w:val="Titre3"/>
        <w:spacing w:before="240" w:after="240"/>
        <w:ind w:left="709"/>
      </w:pPr>
      <w:bookmarkStart w:id="1463" w:name="_Ref533776247"/>
      <w:bookmarkStart w:id="1464" w:name="_Toc536800409"/>
      <w:bookmarkStart w:id="1465" w:name="_Toc3323433"/>
      <w:r>
        <w:lastRenderedPageBreak/>
        <w:t>Vibrations synchrones et solutions périodique</w:t>
      </w:r>
      <w:bookmarkEnd w:id="1463"/>
      <w:r>
        <w:t>s</w:t>
      </w:r>
      <w:bookmarkEnd w:id="1464"/>
      <w:bookmarkEnd w:id="1465"/>
    </w:p>
    <w:p w14:paraId="4C40B0C5" w14:textId="77777777" w:rsidR="00B8341E" w:rsidRPr="00E867FF" w:rsidRDefault="00B8341E" w:rsidP="00B8341E"/>
    <w:p w14:paraId="68CA6249" w14:textId="77777777" w:rsidR="00B8341E" w:rsidRDefault="00B8341E" w:rsidP="00B8341E">
      <w:pPr>
        <w:spacing w:line="360" w:lineRule="auto"/>
        <w:ind w:firstLine="708"/>
      </w:pPr>
      <w:r>
        <w:t xml:space="preserve">Comme c’est le régime stable et périodique qui est ciblé dans l’analyse de l’effet Morton, deux méthodes permettant de calculer la réponse périodique sont présentées dans la suite. Ces deux méthodes s’appliquent aux deux modèles de rotor présentés précédemment (modèles rigide et flexible). </w:t>
      </w:r>
    </w:p>
    <w:p w14:paraId="372979DD" w14:textId="77777777" w:rsidR="00B8341E" w:rsidRPr="00473781" w:rsidRDefault="00B8341E" w:rsidP="00B8341E">
      <w:pPr>
        <w:pStyle w:val="Titre4"/>
        <w:spacing w:before="240" w:after="240"/>
        <w:ind w:left="709" w:hanging="862"/>
      </w:pPr>
      <w:r>
        <w:t xml:space="preserve">Méthode de tir (« shooting ») </w:t>
      </w:r>
    </w:p>
    <w:p w14:paraId="4D34E9FA" w14:textId="391CDFDE" w:rsidR="00B8341E" w:rsidRDefault="00B8341E" w:rsidP="00B8341E">
      <w:pPr>
        <w:spacing w:before="240" w:after="240" w:line="360" w:lineRule="auto"/>
        <w:ind w:firstLine="709"/>
        <w:rPr>
          <w:noProof/>
        </w:rPr>
      </w:pPr>
      <w:r>
        <w:rPr>
          <w:noProof/>
        </w:rPr>
        <w:t xml:space="preserve">Le principe de cette méthode consiste à corriger les conditions initiales  de façon à ce qu’elle conduisent, après intérgation dans le temps sur une période,  une solution périodique. Pour cela, une stratégie itérative utilisant encore une fois la méthode de 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l’équation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81B95">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B8341E" w:rsidRPr="0081010A" w14:paraId="1851B4B7" w14:textId="77777777" w:rsidTr="00956887">
        <w:trPr>
          <w:trHeight w:val="635"/>
          <w:jc w:val="center"/>
        </w:trPr>
        <w:tc>
          <w:tcPr>
            <w:tcW w:w="8080" w:type="dxa"/>
            <w:vAlign w:val="center"/>
          </w:tcPr>
          <w:p w14:paraId="0200FBBC" w14:textId="77777777" w:rsidR="00B8341E" w:rsidRPr="00737867" w:rsidRDefault="004D7128" w:rsidP="00956887">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B8341E">
              <w:rPr>
                <w:noProof/>
              </w:rPr>
              <w:t>où :</w:t>
            </w:r>
            <w:r w:rsidR="00B8341E">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7AC5FB96" w14:textId="77777777" w:rsidR="00B8341E" w:rsidRPr="00737867"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6" w:name="_Ref478549772"/>
            <w:bookmarkStart w:id="1467" w:name="_Ref478549690"/>
            <w:r w:rsidRPr="00737867">
              <w:rPr>
                <w:rFonts w:ascii="Times New Roman" w:eastAsia="Times New Roman" w:hAnsi="Times New Roman"/>
                <w:b/>
                <w:iCs w:val="0"/>
                <w:color w:val="auto"/>
                <w:sz w:val="22"/>
                <w:szCs w:val="22"/>
                <w:lang w:eastAsia="fr-FR"/>
              </w:rPr>
              <w:t xml:space="preserve"> </w:t>
            </w:r>
            <w:bookmarkEnd w:id="1466"/>
          </w:p>
        </w:tc>
        <w:bookmarkEnd w:id="1467"/>
      </w:tr>
    </w:tbl>
    <w:p w14:paraId="118E8768" w14:textId="5E2F383C" w:rsidR="00B8341E" w:rsidRDefault="00B8341E" w:rsidP="00B8341E">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à l’instant </w:t>
      </w:r>
      <m:oMath>
        <m:r>
          <w:rPr>
            <w:rFonts w:ascii="Cambria Math" w:hAnsi="Cambria Math"/>
            <w:noProof/>
          </w:rPr>
          <m:t>T</m:t>
        </m:r>
      </m:oMath>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soit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81B95">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e de cette équation. Cette linéarisation conduit à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F4754" w14:paraId="5BB2A0B6" w14:textId="77777777" w:rsidTr="00956887">
        <w:trPr>
          <w:trHeight w:val="635"/>
          <w:jc w:val="center"/>
        </w:trPr>
        <w:tc>
          <w:tcPr>
            <w:tcW w:w="8080" w:type="dxa"/>
            <w:vAlign w:val="center"/>
          </w:tcPr>
          <w:p w14:paraId="23ED59BB" w14:textId="77777777" w:rsidR="00B8341E" w:rsidRPr="00D05256" w:rsidRDefault="004D7128" w:rsidP="00956887">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63981035"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8" w:name="_Ref532562776"/>
            <w:r>
              <w:rPr>
                <w:rFonts w:ascii="Times New Roman" w:eastAsia="Times New Roman" w:hAnsi="Times New Roman"/>
                <w:b/>
                <w:iCs w:val="0"/>
                <w:color w:val="auto"/>
                <w:sz w:val="22"/>
                <w:szCs w:val="22"/>
                <w:lang w:val="en-US" w:eastAsia="fr-FR"/>
              </w:rPr>
              <w:t xml:space="preserve"> </w:t>
            </w:r>
            <w:bookmarkEnd w:id="1468"/>
          </w:p>
        </w:tc>
      </w:tr>
    </w:tbl>
    <w:p w14:paraId="6ECC4FB0" w14:textId="77777777" w:rsidR="00B8341E" w:rsidRPr="005F2AA2" w:rsidRDefault="00B8341E" w:rsidP="00B8341E">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9AAADF7" w14:textId="77777777" w:rsidTr="00956887">
        <w:trPr>
          <w:trHeight w:val="635"/>
          <w:jc w:val="center"/>
        </w:trPr>
        <w:tc>
          <w:tcPr>
            <w:tcW w:w="8080" w:type="dxa"/>
            <w:vAlign w:val="center"/>
          </w:tcPr>
          <w:p w14:paraId="2F1A1085" w14:textId="77777777" w:rsidR="00B8341E" w:rsidRPr="00BC5E15" w:rsidRDefault="004D7128" w:rsidP="00956887">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15F88247" w14:textId="77777777" w:rsidR="00B8341E" w:rsidRPr="00BC5E15"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9" w:name="_Ref507252382"/>
            <w:r w:rsidRPr="00BC5E15">
              <w:rPr>
                <w:rFonts w:ascii="Times New Roman" w:eastAsia="Times New Roman" w:hAnsi="Times New Roman"/>
                <w:b/>
                <w:iCs w:val="0"/>
                <w:color w:val="auto"/>
                <w:sz w:val="22"/>
                <w:szCs w:val="22"/>
                <w:lang w:eastAsia="fr-FR"/>
              </w:rPr>
              <w:t xml:space="preserve"> </w:t>
            </w:r>
            <w:bookmarkEnd w:id="1469"/>
          </w:p>
        </w:tc>
      </w:tr>
    </w:tbl>
    <w:p w14:paraId="23E0C435" w14:textId="77777777" w:rsidR="00B8341E" w:rsidRDefault="00B8341E" w:rsidP="00B8341E">
      <w:pPr>
        <w:spacing w:before="240" w:after="240" w:line="360" w:lineRule="auto"/>
        <w:ind w:firstLine="709"/>
        <w:rPr>
          <w:noProof/>
        </w:rPr>
      </w:pPr>
      <w:r>
        <w:rPr>
          <w:noProof/>
        </w:rPr>
        <w:lastRenderedPageBreak/>
        <w:t xml:space="preserve">Plus précisément,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la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31104B40" w14:textId="77777777" w:rsidTr="00956887">
        <w:trPr>
          <w:trHeight w:val="635"/>
          <w:jc w:val="center"/>
        </w:trPr>
        <w:tc>
          <w:tcPr>
            <w:tcW w:w="8080" w:type="dxa"/>
            <w:vAlign w:val="center"/>
          </w:tcPr>
          <w:p w14:paraId="00D3F941" w14:textId="77777777" w:rsidR="00B8341E" w:rsidRPr="00AA3E05" w:rsidRDefault="004D7128"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5F0DD77A"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92392B7" w14:textId="485AC706" w:rsidR="00B8341E" w:rsidRDefault="00B8341E" w:rsidP="00B8341E">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81B95">
        <w:rPr>
          <w:b/>
          <w:noProof/>
        </w:rPr>
        <w:t>[55]</w:t>
      </w:r>
      <w:r w:rsidRPr="007F01EC">
        <w:rPr>
          <w:b/>
          <w:noProof/>
        </w:rPr>
        <w:fldChar w:fldCharType="end"/>
      </w:r>
      <w:r>
        <w:rPr>
          <w:noProof/>
        </w:rPr>
        <w:t>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8BD491" w14:textId="77777777" w:rsidTr="00956887">
        <w:trPr>
          <w:trHeight w:val="635"/>
          <w:jc w:val="center"/>
        </w:trPr>
        <w:tc>
          <w:tcPr>
            <w:tcW w:w="8080" w:type="dxa"/>
            <w:vAlign w:val="center"/>
          </w:tcPr>
          <w:p w14:paraId="44C066B9" w14:textId="77777777" w:rsidR="00B8341E" w:rsidRPr="00AA3E05" w:rsidRDefault="00B8341E" w:rsidP="00956887">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2431A4CB"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26689D4" w14:textId="4689D2D1" w:rsidR="00B8341E" w:rsidRDefault="00B8341E" w:rsidP="00B8341E">
      <w:pPr>
        <w:spacing w:before="240" w:after="240" w:line="360" w:lineRule="auto"/>
        <w:ind w:firstLine="709"/>
        <w:rPr>
          <w:noProof/>
        </w:rPr>
      </w:pPr>
      <w:r>
        <w:rPr>
          <w:noProof/>
        </w:rPr>
        <w:t xml:space="preserve">Le calcul de la matrice de monodromie peut être effectué à partir de la définition de la dérivée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81B95">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7B3EE6F" w14:textId="77777777" w:rsidTr="00956887">
        <w:trPr>
          <w:trHeight w:val="635"/>
          <w:jc w:val="center"/>
        </w:trPr>
        <w:tc>
          <w:tcPr>
            <w:tcW w:w="8080" w:type="dxa"/>
            <w:vAlign w:val="center"/>
          </w:tcPr>
          <w:p w14:paraId="42C26AF9" w14:textId="77777777" w:rsidR="00B8341E" w:rsidRPr="00CE7924" w:rsidRDefault="004D7128" w:rsidP="00956887">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378EADF2" w14:textId="77777777" w:rsidR="00B8341E" w:rsidRPr="00CE7924"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70" w:name="_Ref528576979"/>
            <w:r w:rsidRPr="00CE7924">
              <w:rPr>
                <w:rFonts w:ascii="Times New Roman" w:eastAsia="Times New Roman" w:hAnsi="Times New Roman"/>
                <w:b/>
                <w:iCs w:val="0"/>
                <w:color w:val="auto"/>
                <w:sz w:val="22"/>
                <w:szCs w:val="22"/>
                <w:lang w:eastAsia="fr-FR"/>
              </w:rPr>
              <w:t xml:space="preserve"> </w:t>
            </w:r>
            <w:bookmarkEnd w:id="1470"/>
          </w:p>
        </w:tc>
      </w:tr>
    </w:tbl>
    <w:p w14:paraId="4CCF0A24" w14:textId="77777777" w:rsidR="00B8341E" w:rsidRDefault="00B8341E" w:rsidP="00B8341E">
      <w:pPr>
        <w:spacing w:before="240" w:after="240" w:line="360" w:lineRule="auto"/>
        <w:ind w:firstLine="709"/>
        <w:rPr>
          <w:noProof/>
        </w:rPr>
      </w:pPr>
      <w:r>
        <w:rPr>
          <w:noProof/>
        </w:rPr>
        <w:t xml:space="preserve">Enfin, le calcul de la matrice jacobienne peut également s’écrire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B17133" w14:textId="77777777" w:rsidTr="00956887">
        <w:trPr>
          <w:trHeight w:val="635"/>
          <w:jc w:val="center"/>
        </w:trPr>
        <w:tc>
          <w:tcPr>
            <w:tcW w:w="8080" w:type="dxa"/>
            <w:vAlign w:val="center"/>
          </w:tcPr>
          <w:p w14:paraId="3DC4DD9F" w14:textId="77777777" w:rsidR="00B8341E" w:rsidRPr="00AA3E05" w:rsidRDefault="004D7128"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4476EEBC"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71" w:name="_Ref528576952"/>
            <w:r>
              <w:rPr>
                <w:rFonts w:ascii="Times New Roman" w:eastAsia="Times New Roman" w:hAnsi="Times New Roman"/>
                <w:b/>
                <w:iCs w:val="0"/>
                <w:color w:val="auto"/>
                <w:sz w:val="22"/>
                <w:szCs w:val="22"/>
                <w:lang w:val="en-US" w:eastAsia="fr-FR"/>
              </w:rPr>
              <w:t xml:space="preserve"> </w:t>
            </w:r>
            <w:bookmarkEnd w:id="1471"/>
          </w:p>
        </w:tc>
      </w:tr>
    </w:tbl>
    <w:p w14:paraId="2F506F45" w14:textId="5864B70C" w:rsidR="00B8341E" w:rsidRDefault="00B8341E" w:rsidP="00B8341E">
      <w:pPr>
        <w:spacing w:before="240" w:after="240" w:line="360" w:lineRule="auto"/>
        <w:ind w:firstLine="709"/>
        <w:rPr>
          <w:noProof/>
        </w:rPr>
      </w:pPr>
      <w:r>
        <w:rPr>
          <w:noProof/>
        </w:rPr>
        <w:t xml:space="preserve">Le calcul de la matrice jacobienne et de monodromie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l’équation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81B95">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51E867" w14:textId="77777777" w:rsidTr="00956887">
        <w:trPr>
          <w:trHeight w:val="635"/>
          <w:jc w:val="center"/>
        </w:trPr>
        <w:tc>
          <w:tcPr>
            <w:tcW w:w="8080" w:type="dxa"/>
            <w:vAlign w:val="center"/>
          </w:tcPr>
          <w:p w14:paraId="3BC97751" w14:textId="77777777" w:rsidR="00B8341E" w:rsidRPr="003313EF" w:rsidRDefault="004D7128" w:rsidP="00956887">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3AF342AE" w14:textId="77777777" w:rsidR="00B8341E" w:rsidRPr="003313EF"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5E4D6D11" w14:textId="19FD38AE" w:rsidR="00B8341E" w:rsidRDefault="00B8341E" w:rsidP="00B8341E">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81B95" w:rsidRPr="00381B95">
        <w:rPr>
          <w:b/>
          <w:i/>
          <w:iCs/>
        </w:rPr>
        <w:t xml:space="preserve">Figure </w:t>
      </w:r>
      <w:r w:rsidR="00381B95" w:rsidRPr="00381B95">
        <w:rPr>
          <w:b/>
          <w:i/>
          <w:iCs/>
          <w:noProof/>
        </w:rPr>
        <w:t>3.2</w:t>
      </w:r>
      <w:r w:rsidR="00381B95" w:rsidRPr="00381B95">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81B95">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81B95">
        <w:rPr>
          <w:b/>
        </w:rPr>
        <w:t>Eq.3-31</w:t>
      </w:r>
      <w:r w:rsidRPr="008C6AE3">
        <w:rPr>
          <w:b/>
        </w:rPr>
        <w:fldChar w:fldCharType="end"/>
      </w:r>
      <w:r>
        <w:rPr>
          <w:b/>
        </w:rPr>
        <w:t xml:space="preserve">. </w:t>
      </w:r>
      <w:r w:rsidRPr="009226DF">
        <w:t>Ensuite</w:t>
      </w:r>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B5E011D" w14:textId="77777777" w:rsidR="00B8341E" w:rsidRDefault="00B8341E" w:rsidP="00B8341E">
      <w:pPr>
        <w:keepNext/>
        <w:spacing w:line="360" w:lineRule="auto"/>
        <w:jc w:val="center"/>
      </w:pPr>
      <w:r w:rsidRPr="00917A64">
        <w:rPr>
          <w:noProof/>
          <w:lang w:eastAsia="zh-CN"/>
        </w:rPr>
        <w:lastRenderedPageBreak/>
        <w:drawing>
          <wp:inline distT="0" distB="0" distL="0" distR="0" wp14:anchorId="372A8CBF" wp14:editId="76664590">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405D8A81" w14:textId="697B4D8F" w:rsidR="00B8341E" w:rsidRDefault="00B8341E" w:rsidP="00B8341E">
      <w:pPr>
        <w:pStyle w:val="Lgende"/>
        <w:jc w:val="center"/>
        <w:rPr>
          <w:rFonts w:ascii="Calibri" w:eastAsia="Times New Roman" w:hAnsi="Calibri" w:cs="Times New Roman"/>
          <w:i w:val="0"/>
          <w:iCs w:val="0"/>
          <w:color w:val="auto"/>
          <w:sz w:val="22"/>
          <w:szCs w:val="20"/>
          <w:lang w:eastAsia="fr-FR"/>
        </w:rPr>
      </w:pPr>
      <w:bookmarkStart w:id="1472" w:name="_Ref528059593"/>
      <w:bookmarkStart w:id="1473" w:name="_Toc536112216"/>
      <w:bookmarkStart w:id="1474" w:name="_Toc536800517"/>
      <w:bookmarkStart w:id="1475" w:name="_Toc3323541"/>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7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473"/>
      <w:bookmarkEnd w:id="1474"/>
      <w:bookmarkEnd w:id="1475"/>
    </w:p>
    <w:p w14:paraId="5F974FF4" w14:textId="0406F039" w:rsidR="00B8341E" w:rsidRDefault="00B8341E" w:rsidP="00B8341E">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être obtenue. Sinon, une nouvelle correction itérative de la méthode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t xml:space="preserve">comme le montre la </w:t>
      </w:r>
      <w:r w:rsidRPr="0047355D">
        <w:rPr>
          <w:b/>
        </w:rPr>
        <w:fldChar w:fldCharType="begin"/>
      </w:r>
      <w:r w:rsidRPr="0047355D">
        <w:rPr>
          <w:b/>
        </w:rPr>
        <w:instrText xml:space="preserve"> REF _Ref535232690 \h  \* MERGEFORMAT </w:instrText>
      </w:r>
      <w:r w:rsidRPr="0047355D">
        <w:rPr>
          <w:b/>
        </w:rPr>
      </w:r>
      <w:r w:rsidRPr="0047355D">
        <w:rPr>
          <w:b/>
        </w:rPr>
        <w:fldChar w:fldCharType="separate"/>
      </w:r>
      <w:r w:rsidR="00381B95" w:rsidRPr="00381B95">
        <w:rPr>
          <w:b/>
          <w:iCs/>
        </w:rPr>
        <w:t xml:space="preserve">Figure </w:t>
      </w:r>
      <w:r w:rsidR="00381B95" w:rsidRPr="00381B95">
        <w:rPr>
          <w:b/>
          <w:iCs/>
          <w:noProof/>
        </w:rPr>
        <w:t>3.2</w:t>
      </w:r>
      <w:r w:rsidR="00381B95" w:rsidRPr="00381B95">
        <w:rPr>
          <w:b/>
          <w:iCs/>
          <w:noProof/>
        </w:rPr>
        <w:noBreakHyphen/>
        <w:t>4</w:t>
      </w:r>
      <w:r w:rsidRPr="0047355D">
        <w:rPr>
          <w:b/>
        </w:rPr>
        <w:fldChar w:fldCharType="end"/>
      </w:r>
      <w:r>
        <w:rPr>
          <w:b/>
        </w:rPr>
        <w:t>, la méthode de « shooting » permet d’obtenir</w:t>
      </w:r>
      <w:r>
        <w:t xml:space="preserve"> </w:t>
      </w:r>
      <w:r w:rsidRPr="009A5EF0">
        <w:t>la solution périodique en quelques</w:t>
      </w:r>
      <w:r>
        <w:t xml:space="preserve"> </w:t>
      </w:r>
      <w:r w:rsidRPr="009A5EF0">
        <w:t>itérati</w:t>
      </w:r>
      <w:r>
        <w:t>ons seulement.</w:t>
      </w:r>
    </w:p>
    <w:p w14:paraId="4AE31C5B" w14:textId="77777777" w:rsidR="00B8341E" w:rsidRDefault="00B8341E" w:rsidP="00B8341E">
      <w:pPr>
        <w:keepNext/>
        <w:spacing w:line="360" w:lineRule="auto"/>
        <w:jc w:val="center"/>
      </w:pPr>
      <w:r>
        <w:rPr>
          <w:noProof/>
          <w:lang w:eastAsia="zh-CN"/>
        </w:rPr>
        <w:lastRenderedPageBreak/>
        <w:drawing>
          <wp:inline distT="0" distB="0" distL="0" distR="0" wp14:anchorId="4C879EC5" wp14:editId="09E2D658">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05C3AB4D" w14:textId="1E0E21F3" w:rsidR="00B8341E" w:rsidRPr="00D0664B" w:rsidRDefault="00B8341E" w:rsidP="00B8341E">
      <w:pPr>
        <w:pStyle w:val="Lgende"/>
        <w:jc w:val="center"/>
        <w:rPr>
          <w:rFonts w:ascii="Calibri" w:eastAsia="Times New Roman" w:hAnsi="Calibri" w:cs="Times New Roman"/>
          <w:i w:val="0"/>
          <w:iCs w:val="0"/>
          <w:color w:val="auto"/>
          <w:sz w:val="22"/>
          <w:szCs w:val="20"/>
          <w:lang w:eastAsia="fr-FR"/>
        </w:rPr>
      </w:pPr>
      <w:bookmarkStart w:id="1476" w:name="_Ref535232690"/>
      <w:bookmarkStart w:id="1477" w:name="_Toc536112217"/>
      <w:bookmarkStart w:id="1478" w:name="_Toc536800518"/>
      <w:bookmarkStart w:id="1479" w:name="_Toc3323542"/>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76"/>
      <w:r>
        <w:rPr>
          <w:rFonts w:ascii="Calibri" w:eastAsia="Times New Roman" w:hAnsi="Calibri" w:cs="Times New Roman"/>
          <w:i w:val="0"/>
          <w:iCs w:val="0"/>
          <w:color w:val="auto"/>
          <w:sz w:val="22"/>
          <w:szCs w:val="20"/>
          <w:lang w:eastAsia="fr-FR"/>
        </w:rPr>
        <w:t> : Exemple d’application de la méthode Shooting convergée en 3 itérations</w:t>
      </w:r>
      <w:bookmarkEnd w:id="1477"/>
      <w:bookmarkEnd w:id="1478"/>
      <w:bookmarkEnd w:id="1479"/>
    </w:p>
    <w:p w14:paraId="3E8F4D17" w14:textId="28091348" w:rsidR="00B8341E" w:rsidRDefault="00B8341E" w:rsidP="00B8341E">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81B95">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solution périodique est stable.</w:t>
      </w:r>
    </w:p>
    <w:p w14:paraId="1A8D33F7" w14:textId="77777777" w:rsidR="00B8341E" w:rsidRDefault="00B8341E" w:rsidP="00B8341E">
      <w:pPr>
        <w:pStyle w:val="Titre4"/>
        <w:ind w:left="709"/>
      </w:pPr>
      <w:r>
        <w:t>Méthode classique (la méthode de l’orbite)</w:t>
      </w:r>
    </w:p>
    <w:p w14:paraId="360F3E95" w14:textId="77777777" w:rsidR="00B8341E" w:rsidRDefault="00B8341E" w:rsidP="00B8341E">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périodes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définissant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3F6BA7" w14:textId="77777777" w:rsidTr="00956887">
        <w:trPr>
          <w:trHeight w:val="635"/>
          <w:jc w:val="center"/>
        </w:trPr>
        <w:tc>
          <w:tcPr>
            <w:tcW w:w="8080" w:type="dxa"/>
            <w:vAlign w:val="center"/>
          </w:tcPr>
          <w:p w14:paraId="01E0A849" w14:textId="77777777" w:rsidR="00B8341E" w:rsidRPr="00AA3E05" w:rsidRDefault="004D7128"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22A496F1"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F11B6D0" w14:textId="6DC6043C" w:rsidR="00B8341E" w:rsidRDefault="00B8341E" w:rsidP="00B8341E">
      <w:pPr>
        <w:spacing w:before="240" w:after="240" w:line="360" w:lineRule="auto"/>
        <w:ind w:firstLine="709"/>
      </w:pPr>
      <w:r>
        <w:t xml:space="preserve">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Pr="00EB36EA">
        <w:t>,</w:t>
      </w:r>
      <w:r>
        <w:t xml:space="preserve"> est obtenue</w:t>
      </w:r>
      <w:r>
        <w:rPr>
          <w:noProof/>
        </w:rPr>
        <w:t xml:space="preserve"> 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Pr="00EB36EA">
        <w:t xml:space="preserve"> </w:t>
      </w:r>
      <w:r>
        <w:t xml:space="preserve">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381B95" w:rsidRPr="00381B95">
        <w:rPr>
          <w:b/>
        </w:rPr>
        <w:t xml:space="preserve">Figure </w:t>
      </w:r>
      <w:r w:rsidR="00381B95" w:rsidRPr="00381B95">
        <w:rPr>
          <w:b/>
          <w:noProof/>
        </w:rPr>
        <w:t>3.2</w:t>
      </w:r>
      <w:r w:rsidR="00381B95" w:rsidRPr="00381B95">
        <w:rPr>
          <w:b/>
          <w:noProof/>
        </w:rPr>
        <w:noBreakHyphen/>
        <w:t>5</w:t>
      </w:r>
      <w:r w:rsidRPr="00DE203F">
        <w:rPr>
          <w:b/>
        </w:rPr>
        <w:fldChar w:fldCharType="end"/>
      </w:r>
      <w:r>
        <w:t>.</w:t>
      </w:r>
    </w:p>
    <w:p w14:paraId="459F3EE6" w14:textId="77777777" w:rsidR="00B8341E" w:rsidRDefault="00B8341E" w:rsidP="00B8341E">
      <w:pPr>
        <w:jc w:val="center"/>
      </w:pPr>
      <w:r>
        <w:rPr>
          <w:noProof/>
          <w:lang w:eastAsia="zh-CN"/>
        </w:rPr>
        <w:lastRenderedPageBreak/>
        <w:drawing>
          <wp:inline distT="0" distB="0" distL="0" distR="0" wp14:anchorId="5E459B39" wp14:editId="2F60CED2">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093CE8A2" w14:textId="5C8CE4CC" w:rsidR="00B8341E" w:rsidRDefault="00B8341E" w:rsidP="00B8341E">
      <w:pPr>
        <w:jc w:val="center"/>
      </w:pPr>
      <w:bookmarkStart w:id="1480" w:name="_Ref528618353"/>
      <w:bookmarkStart w:id="1481" w:name="_Toc536112218"/>
      <w:bookmarkStart w:id="1482" w:name="_Toc536800519"/>
      <w:bookmarkStart w:id="1483" w:name="_Toc3323543"/>
      <w:r>
        <w:t xml:space="preserve">Figure </w:t>
      </w:r>
      <w:r>
        <w:rPr>
          <w:noProof/>
        </w:rPr>
        <w:fldChar w:fldCharType="begin"/>
      </w:r>
      <w:r>
        <w:rPr>
          <w:noProof/>
        </w:rPr>
        <w:instrText xml:space="preserve"> STYLEREF 2 \s </w:instrText>
      </w:r>
      <w:r>
        <w:rPr>
          <w:noProof/>
        </w:rPr>
        <w:fldChar w:fldCharType="separate"/>
      </w:r>
      <w:r w:rsidR="00381B95">
        <w:rPr>
          <w:noProof/>
        </w:rPr>
        <w:t>3.2</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381B95">
        <w:rPr>
          <w:noProof/>
        </w:rPr>
        <w:t>5</w:t>
      </w:r>
      <w:r>
        <w:rPr>
          <w:noProof/>
        </w:rPr>
        <w:fldChar w:fldCharType="end"/>
      </w:r>
      <w:bookmarkEnd w:id="1480"/>
      <w:r>
        <w:t xml:space="preserve"> : </w:t>
      </w:r>
      <w:r w:rsidRPr="000F0B32">
        <w:t>Diagramme de l’algorithme classique pour trouver la solution périodique</w:t>
      </w:r>
      <w:bookmarkEnd w:id="1481"/>
      <w:bookmarkEnd w:id="1482"/>
      <w:bookmarkEnd w:id="1483"/>
    </w:p>
    <w:p w14:paraId="00B5319F" w14:textId="77777777" w:rsidR="00B8341E" w:rsidRDefault="00B8341E" w:rsidP="00B8341E">
      <w:pPr>
        <w:spacing w:before="240" w:after="240" w:line="360" w:lineRule="auto"/>
        <w:ind w:firstLine="709"/>
      </w:pPr>
      <w:r>
        <w:t xml:space="preserve">Comparée avec la méthode shooting, la méthode classique est plus avantageuse quand l’orbite synchrone s’établie assez vite, c’est le cas lorsque l’amortissement du système est important. </w:t>
      </w:r>
    </w:p>
    <w:p w14:paraId="423D5F07" w14:textId="77777777" w:rsidR="00B8341E" w:rsidRDefault="00B8341E" w:rsidP="00B8341E">
      <w:pPr>
        <w:pStyle w:val="Titre2"/>
        <w:spacing w:after="240"/>
        <w:ind w:left="708" w:hanging="578"/>
      </w:pPr>
      <w:bookmarkStart w:id="1484" w:name="_Ref533770770"/>
      <w:bookmarkStart w:id="1485" w:name="_Toc536800410"/>
      <w:bookmarkStart w:id="1486" w:name="_Toc3323434"/>
      <w:r>
        <w:t>Modélisation du balourd thermique</w:t>
      </w:r>
      <w:bookmarkEnd w:id="1484"/>
      <w:bookmarkEnd w:id="1485"/>
      <w:bookmarkEnd w:id="1486"/>
    </w:p>
    <w:p w14:paraId="47736736" w14:textId="370BFD31" w:rsidR="00B8341E" w:rsidRDefault="00B8341E" w:rsidP="00B8341E">
      <w:pPr>
        <w:spacing w:before="240" w:after="240" w:line="360" w:lineRule="auto"/>
        <w:ind w:firstLine="709"/>
      </w:pPr>
      <w:r>
        <w:t xml:space="preserve">La déformation thermique du rotor introduit une source d’excitation synchrone qui influence le  comportement dynamique. Le terme « balourd thermique » est désignation abusive  compte tenu des fortes similitudes qui existent entre le balourd mécanique et l’excitation engendrée par la déformation de la fibre neutre. Dans la littérature </w:t>
      </w:r>
      <w:r w:rsidRPr="0025499F">
        <w:rPr>
          <w:b/>
        </w:rPr>
        <w:fldChar w:fldCharType="begin"/>
      </w:r>
      <w:r w:rsidRPr="0025499F">
        <w:rPr>
          <w:b/>
        </w:rPr>
        <w:instrText xml:space="preserve"> REF _Ref533090191 \r \h </w:instrText>
      </w:r>
      <w:r>
        <w:rPr>
          <w:b/>
        </w:rPr>
        <w:instrText xml:space="preserve"> \* MERGEFORMAT </w:instrText>
      </w:r>
      <w:r w:rsidRPr="0025499F">
        <w:rPr>
          <w:b/>
        </w:rPr>
      </w:r>
      <w:r w:rsidRPr="0025499F">
        <w:rPr>
          <w:b/>
        </w:rPr>
        <w:fldChar w:fldCharType="separate"/>
      </w:r>
      <w:r w:rsidR="00381B95">
        <w:rPr>
          <w:b/>
        </w:rPr>
        <w:t>[6]</w:t>
      </w:r>
      <w:r w:rsidRPr="0025499F">
        <w:rPr>
          <w:b/>
        </w:rPr>
        <w:fldChar w:fldCharType="end"/>
      </w:r>
      <w:r>
        <w:t xml:space="preserve">, </w:t>
      </w:r>
      <w:r w:rsidRPr="0025499F">
        <w:rPr>
          <w:b/>
        </w:rPr>
        <w:fldChar w:fldCharType="begin"/>
      </w:r>
      <w:r w:rsidRPr="0025499F">
        <w:rPr>
          <w:b/>
        </w:rPr>
        <w:instrText xml:space="preserve"> REF _Ref536202526 \r \h </w:instrText>
      </w:r>
      <w:r>
        <w:rPr>
          <w:b/>
        </w:rPr>
        <w:instrText xml:space="preserve"> \* MERGEFORMAT </w:instrText>
      </w:r>
      <w:r w:rsidRPr="0025499F">
        <w:rPr>
          <w:b/>
        </w:rPr>
      </w:r>
      <w:r w:rsidRPr="0025499F">
        <w:rPr>
          <w:b/>
        </w:rPr>
        <w:fldChar w:fldCharType="separate"/>
      </w:r>
      <w:r w:rsidR="00381B95">
        <w:rPr>
          <w:b/>
        </w:rPr>
        <w:t>[29]</w:t>
      </w:r>
      <w:r w:rsidRPr="0025499F">
        <w:rPr>
          <w:b/>
        </w:rPr>
        <w:fldChar w:fldCharType="end"/>
      </w:r>
      <w:r>
        <w:t xml:space="preserve">, ce balourd thermique est souvent modélisé par deux approches : en </w:t>
      </w:r>
      <w:r w:rsidRPr="00BE28B8">
        <w:t>masse</w:t>
      </w:r>
      <w:r>
        <w:t>s</w:t>
      </w:r>
      <w:r w:rsidRPr="00BE28B8">
        <w:t xml:space="preserve"> concentrée</w:t>
      </w:r>
      <w:r>
        <w:t xml:space="preserve">s et le </w:t>
      </w:r>
      <w:r w:rsidRPr="00BE28B8">
        <w:t>défaut de la fibre neutre</w:t>
      </w:r>
      <w:r>
        <w:t>.</w:t>
      </w:r>
    </w:p>
    <w:p w14:paraId="314B557D" w14:textId="77777777" w:rsidR="00B8341E" w:rsidRDefault="00B8341E" w:rsidP="00B8341E">
      <w:pPr>
        <w:keepNext/>
        <w:spacing w:before="240" w:line="360" w:lineRule="auto"/>
        <w:ind w:firstLine="709"/>
        <w:jc w:val="center"/>
      </w:pPr>
      <w:r>
        <w:rPr>
          <w:noProof/>
          <w:lang w:eastAsia="zh-CN"/>
        </w:rPr>
        <w:drawing>
          <wp:inline distT="0" distB="0" distL="0" distR="0" wp14:anchorId="2FEB2475" wp14:editId="6AE271FF">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321B7234" w14:textId="0A88D1DC" w:rsidR="00B8341E" w:rsidRPr="00BA370A" w:rsidRDefault="00B8341E" w:rsidP="00B8341E">
      <w:pPr>
        <w:pStyle w:val="Lgende"/>
        <w:spacing w:after="0"/>
        <w:jc w:val="center"/>
        <w:rPr>
          <w:rFonts w:ascii="Calibri" w:eastAsia="Times New Roman" w:hAnsi="Calibri" w:cs="Times New Roman"/>
          <w:i w:val="0"/>
          <w:iCs w:val="0"/>
          <w:color w:val="auto"/>
          <w:sz w:val="22"/>
          <w:szCs w:val="20"/>
          <w:lang w:eastAsia="fr-FR"/>
        </w:rPr>
      </w:pPr>
      <w:bookmarkStart w:id="1487" w:name="_Ref535847826"/>
      <w:bookmarkStart w:id="1488" w:name="_Toc536112219"/>
      <w:bookmarkStart w:id="1489" w:name="_Toc536800520"/>
      <w:bookmarkStart w:id="1490" w:name="_Toc3323544"/>
      <w:r w:rsidRPr="00BA370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87"/>
      <w:r>
        <w:rPr>
          <w:rFonts w:ascii="Calibri" w:eastAsia="Times New Roman" w:hAnsi="Calibri" w:cs="Times New Roman"/>
          <w:i w:val="0"/>
          <w:iCs w:val="0"/>
          <w:color w:val="auto"/>
          <w:sz w:val="22"/>
          <w:szCs w:val="20"/>
          <w:lang w:eastAsia="fr-FR"/>
        </w:rPr>
        <w:t xml:space="preserve"> : Les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488"/>
      <w:bookmarkEnd w:id="1489"/>
      <w:bookmarkEnd w:id="1490"/>
    </w:p>
    <w:p w14:paraId="61F90DE7" w14:textId="13927A02" w:rsidR="00B8341E" w:rsidRDefault="00B8341E" w:rsidP="00B8341E">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381B95" w:rsidRPr="00381B95">
        <w:rPr>
          <w:b/>
          <w:iCs/>
        </w:rPr>
        <w:t>Figure 3.3</w:t>
      </w:r>
      <w:r w:rsidR="00381B95" w:rsidRPr="00381B95">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les </w:t>
      </w:r>
      <w:r>
        <w:lastRenderedPageBreak/>
        <w:t>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2A974F08" w14:textId="77777777" w:rsidR="00B8341E" w:rsidRDefault="00B8341E" w:rsidP="00B8341E">
      <w:pPr>
        <w:pStyle w:val="Titre3"/>
        <w:ind w:left="709"/>
      </w:pPr>
      <w:bookmarkStart w:id="1491" w:name="_Ref536534158"/>
      <w:bookmarkStart w:id="1492" w:name="_Ref536534174"/>
      <w:bookmarkStart w:id="1493" w:name="_Toc536800411"/>
      <w:bookmarkStart w:id="1494" w:name="_Toc3323435"/>
      <w:r>
        <w:t>Approche des masse concentrée</w:t>
      </w:r>
      <w:bookmarkEnd w:id="1491"/>
      <w:bookmarkEnd w:id="1492"/>
      <w:bookmarkEnd w:id="1493"/>
      <w:r>
        <w:t>s</w:t>
      </w:r>
      <w:bookmarkEnd w:id="1494"/>
    </w:p>
    <w:p w14:paraId="09BF9FE8" w14:textId="77777777" w:rsidR="00B8341E" w:rsidRDefault="00B8341E" w:rsidP="00B8341E">
      <w:pPr>
        <w:spacing w:before="240" w:after="240" w:line="360" w:lineRule="auto"/>
        <w:ind w:firstLine="708"/>
      </w:pPr>
      <w:r>
        <w:t xml:space="preserve">Cette </w:t>
      </w:r>
      <w:r w:rsidRPr="008308B4">
        <w:t xml:space="preserve">approche </w:t>
      </w:r>
      <w:r>
        <w:t>modélise le balourd thermique à partir de la définition du balourd, i.e. une masse décentrée à une distance de son axe de rotation. Lorsque la masse du disque est prépondérante à la masse du rotor, le balourd thermique peut être appliqué uniquement au droit du disque. C’est ce qui a été fait dans le cas du rotor rigide.  Sinon, dans le cas général, une distribution de balourd thermique est appliquée le long de la fibre neutre du rotor. C’est le choix qui a été fait dans le cas du rotor flexible qui comporte plusieurs disques.</w:t>
      </w:r>
    </w:p>
    <w:p w14:paraId="17662B06" w14:textId="4B7693F4" w:rsidR="00B8341E" w:rsidRDefault="00B8341E" w:rsidP="00B8341E">
      <w:pPr>
        <w:spacing w:before="120" w:after="120" w:line="360" w:lineRule="auto"/>
        <w:ind w:firstLine="709"/>
      </w:pPr>
      <w:r>
        <w:t>Dans la version simple (</w:t>
      </w:r>
      <w:r w:rsidRPr="00E3421C">
        <w:rPr>
          <w:b/>
        </w:rPr>
        <w:fldChar w:fldCharType="begin"/>
      </w:r>
      <w:r w:rsidRPr="00E3421C">
        <w:rPr>
          <w:b/>
        </w:rPr>
        <w:instrText xml:space="preserve"> REF _Ref536524018 \h  \* MERGEFORMAT </w:instrText>
      </w:r>
      <w:r w:rsidRPr="00E3421C">
        <w:rPr>
          <w:b/>
        </w:rPr>
      </w:r>
      <w:r w:rsidRPr="00E3421C">
        <w:rPr>
          <w:b/>
        </w:rPr>
        <w:fldChar w:fldCharType="separate"/>
      </w:r>
      <w:r w:rsidR="00381B95" w:rsidRPr="00381B95">
        <w:rPr>
          <w:b/>
        </w:rPr>
        <w:t xml:space="preserve">Figure </w:t>
      </w:r>
      <w:r w:rsidR="00381B95" w:rsidRPr="00381B95">
        <w:rPr>
          <w:b/>
          <w:iCs/>
          <w:noProof/>
        </w:rPr>
        <w:t>3.3</w:t>
      </w:r>
      <w:r w:rsidR="00381B95" w:rsidRPr="00381B95">
        <w:rPr>
          <w:b/>
          <w:iCs/>
          <w:noProof/>
        </w:rPr>
        <w:noBreakHyphen/>
        <w:t>2</w:t>
      </w:r>
      <w:r w:rsidRPr="00E3421C">
        <w:rPr>
          <w:b/>
        </w:rPr>
        <w:fldChar w:fldCharType="end"/>
      </w:r>
      <w:r>
        <w:rPr>
          <w:b/>
        </w:rPr>
        <w:t>)</w:t>
      </w:r>
      <w:r>
        <w:t xml:space="preserve">, en considérant que la masse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du disque en porte à faux est prépondérante par rapport à la masse du rotor le balourd thermique généré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5BDA997" w14:textId="77777777" w:rsidTr="00956887">
        <w:trPr>
          <w:trHeight w:val="635"/>
          <w:tblHeader/>
          <w:jc w:val="center"/>
        </w:trPr>
        <w:tc>
          <w:tcPr>
            <w:tcW w:w="8080" w:type="dxa"/>
            <w:vAlign w:val="center"/>
          </w:tcPr>
          <w:p w14:paraId="458D514F" w14:textId="77777777" w:rsidR="00B8341E" w:rsidRPr="007C2FE0" w:rsidRDefault="004D7128"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59750C27" w14:textId="77777777" w:rsidR="00B8341E" w:rsidRPr="00566968" w:rsidRDefault="004D7128" w:rsidP="00956887">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7A6026C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1FF054" w14:textId="4A88E0AE" w:rsidR="00B8341E" w:rsidRDefault="00B8341E" w:rsidP="00B8341E">
      <w:pPr>
        <w:spacing w:before="120" w:after="120" w:line="360" w:lineRule="auto"/>
      </w:pPr>
      <w:r>
        <w:t xml:space="preserve">Par conséquent, l’excitation générée par la déformation thermique du rotor est représentée par un balourd appliqué  au niveau du disque en porte à faux. Cette force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8547A5">
        <w:rPr>
          <w:b/>
        </w:rPr>
        <w:fldChar w:fldCharType="begin"/>
      </w:r>
      <w:r w:rsidRPr="008547A5">
        <w:rPr>
          <w:b/>
        </w:rPr>
        <w:instrText xml:space="preserve"> REF _Ref536535907 \r \h </w:instrText>
      </w:r>
      <w:r>
        <w:rPr>
          <w:b/>
        </w:rPr>
        <w:instrText xml:space="preserve"> \* MERGEFORMAT </w:instrText>
      </w:r>
      <w:r w:rsidRPr="008547A5">
        <w:rPr>
          <w:b/>
        </w:rPr>
      </w:r>
      <w:r w:rsidRPr="008547A5">
        <w:rPr>
          <w:b/>
        </w:rPr>
        <w:fldChar w:fldCharType="separate"/>
      </w:r>
      <w:r w:rsidR="00381B95">
        <w:rPr>
          <w:b/>
        </w:rPr>
        <w:t>Eq.3-39</w:t>
      </w:r>
      <w:r w:rsidRPr="008547A5">
        <w:rPr>
          <w:b/>
        </w:rPr>
        <w:fldChar w:fldCharType="end"/>
      </w:r>
      <w:r>
        <w:t xml:space="preserve">) 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9733717" w14:textId="77777777" w:rsidTr="00956887">
        <w:trPr>
          <w:trHeight w:val="635"/>
          <w:tblHeader/>
          <w:jc w:val="center"/>
        </w:trPr>
        <w:tc>
          <w:tcPr>
            <w:tcW w:w="8080" w:type="dxa"/>
            <w:vAlign w:val="center"/>
          </w:tcPr>
          <w:p w14:paraId="2C53A4A1" w14:textId="77777777" w:rsidR="00B8341E" w:rsidRPr="00B61CBF" w:rsidRDefault="004D7128" w:rsidP="00956887">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1FDF6D5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95" w:name="_Ref536535907"/>
            <w:r w:rsidRPr="00222B71">
              <w:rPr>
                <w:rFonts w:ascii="Calibri" w:eastAsia="Times New Roman" w:hAnsi="Calibri" w:cs="Times New Roman"/>
                <w:i w:val="0"/>
                <w:iCs w:val="0"/>
                <w:color w:val="auto"/>
                <w:sz w:val="22"/>
                <w:szCs w:val="20"/>
                <w:lang w:eastAsia="fr-FR"/>
              </w:rPr>
              <w:t xml:space="preserve"> </w:t>
            </w:r>
            <w:bookmarkEnd w:id="1495"/>
          </w:p>
        </w:tc>
      </w:tr>
    </w:tbl>
    <w:p w14:paraId="341550F0" w14:textId="77777777" w:rsidR="00B8341E" w:rsidRDefault="00B8341E" w:rsidP="00B8341E">
      <w:pPr>
        <w:spacing w:before="240" w:line="360" w:lineRule="auto"/>
        <w:ind w:firstLine="709"/>
        <w:jc w:val="center"/>
      </w:pPr>
      <w:r>
        <w:rPr>
          <w:noProof/>
          <w:lang w:eastAsia="zh-CN"/>
        </w:rPr>
        <w:drawing>
          <wp:inline distT="0" distB="0" distL="0" distR="0" wp14:anchorId="0C3C2725" wp14:editId="7AB6724E">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0CECA06" w14:textId="3DC2DFC9" w:rsidR="00B8341E" w:rsidRPr="00BD0636" w:rsidRDefault="00B8341E" w:rsidP="00B8341E">
      <w:pPr>
        <w:pStyle w:val="Lgende"/>
        <w:spacing w:after="360"/>
        <w:jc w:val="center"/>
        <w:rPr>
          <w:rFonts w:ascii="Calibri" w:eastAsia="Times New Roman" w:hAnsi="Calibri" w:cs="Times New Roman"/>
          <w:i w:val="0"/>
          <w:iCs w:val="0"/>
          <w:color w:val="auto"/>
          <w:sz w:val="22"/>
          <w:szCs w:val="20"/>
          <w:lang w:eastAsia="fr-FR"/>
        </w:rPr>
      </w:pPr>
      <w:bookmarkStart w:id="1496" w:name="_Ref536524018"/>
      <w:bookmarkStart w:id="1497" w:name="_Toc536800521"/>
      <w:bookmarkStart w:id="1498" w:name="_Toc3323545"/>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96"/>
      <w:r w:rsidRPr="00BD0636">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La flexion thermique au niveau du disque en porte à faux</w:t>
      </w:r>
      <w:bookmarkEnd w:id="1497"/>
      <w:bookmarkEnd w:id="1498"/>
    </w:p>
    <w:p w14:paraId="082922EC" w14:textId="3FD82B0A" w:rsidR="00B8341E" w:rsidRDefault="00B8341E" w:rsidP="00B8341E">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81B95" w:rsidRPr="00381B95">
        <w:rPr>
          <w:b/>
        </w:rPr>
        <w:t>Figure 3.3</w:t>
      </w:r>
      <w:r w:rsidR="00381B95" w:rsidRPr="00381B95">
        <w:rPr>
          <w:b/>
        </w:rPr>
        <w:noBreakHyphen/>
        <w:t>3</w:t>
      </w:r>
      <w:r w:rsidRPr="002C12E1">
        <w:rPr>
          <w:b/>
        </w:rPr>
        <w:fldChar w:fldCharType="end"/>
      </w:r>
      <w:r w:rsidRPr="00513208">
        <w:t>)</w:t>
      </w:r>
      <w:r>
        <w:t xml:space="preserve">. Ainsi, en supposant que le rotor est </w:t>
      </w:r>
      <w:r>
        <w:lastRenderedPageBreak/>
        <w:t xml:space="preserve">discrétisé en utilisant </w:t>
      </w:r>
      <m:oMath>
        <m:r>
          <w:rPr>
            <w:rFonts w:ascii="Cambria Math" w:hAnsi="Cambria Math"/>
          </w:rPr>
          <m:t>n</m:t>
        </m:r>
      </m:oMath>
      <w:r w:rsidRPr="00F331EB">
        <w:t xml:space="preserve"> </w:t>
      </w:r>
      <w:r>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l’amplitude et la phase du balourd thermique généré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1433035" w14:textId="77777777" w:rsidTr="00956887">
        <w:trPr>
          <w:trHeight w:val="635"/>
          <w:tblHeader/>
          <w:jc w:val="center"/>
        </w:trPr>
        <w:tc>
          <w:tcPr>
            <w:tcW w:w="8080" w:type="dxa"/>
            <w:vAlign w:val="center"/>
          </w:tcPr>
          <w:p w14:paraId="2D2D69F0" w14:textId="77777777" w:rsidR="00B8341E" w:rsidRPr="007C2FE0" w:rsidRDefault="004D7128"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4245EA7D" w14:textId="77777777" w:rsidR="00B8341E" w:rsidRPr="00566968" w:rsidRDefault="004D7128" w:rsidP="00956887">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0F41902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99D4282" w14:textId="77777777" w:rsidR="00B8341E" w:rsidRPr="0018348E" w:rsidRDefault="00B8341E" w:rsidP="00B8341E">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510D6C96" w14:textId="77777777" w:rsidR="00B8341E" w:rsidRPr="00742004" w:rsidRDefault="00B8341E" w:rsidP="00B8341E">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 xml:space="preserve">. </w:t>
      </w:r>
    </w:p>
    <w:p w14:paraId="0B0B9DE6" w14:textId="77777777" w:rsidR="00B8341E" w:rsidRDefault="00B8341E" w:rsidP="00B8341E">
      <w:pPr>
        <w:pStyle w:val="Default"/>
        <w:spacing w:line="360" w:lineRule="auto"/>
        <w:jc w:val="center"/>
      </w:pPr>
      <w:r w:rsidRPr="006A5050">
        <w:rPr>
          <w:noProof/>
        </w:rPr>
        <w:drawing>
          <wp:inline distT="0" distB="0" distL="0" distR="0" wp14:anchorId="444C1F8F" wp14:editId="3763894A">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57B52724" w14:textId="5C5BF9BE" w:rsidR="00B8341E" w:rsidRPr="00BD0636" w:rsidRDefault="00B8341E" w:rsidP="00B8341E">
      <w:pPr>
        <w:pStyle w:val="Lgende"/>
        <w:jc w:val="center"/>
        <w:rPr>
          <w:rFonts w:ascii="Calibri" w:eastAsia="Times New Roman" w:hAnsi="Calibri" w:cs="Times New Roman"/>
          <w:i w:val="0"/>
          <w:iCs w:val="0"/>
          <w:color w:val="auto"/>
          <w:sz w:val="22"/>
          <w:szCs w:val="20"/>
          <w:lang w:eastAsia="fr-FR"/>
        </w:rPr>
      </w:pPr>
      <w:bookmarkStart w:id="1499" w:name="_Ref503981360"/>
      <w:bookmarkStart w:id="1500" w:name="_Toc536112220"/>
      <w:bookmarkStart w:id="1501" w:name="_Toc536800522"/>
      <w:bookmarkStart w:id="1502" w:name="_Toc3323546"/>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99"/>
      <w:r w:rsidRPr="00BD0636">
        <w:rPr>
          <w:rFonts w:ascii="Calibri" w:eastAsia="Times New Roman" w:hAnsi="Calibri" w:cs="Times New Roman"/>
          <w:i w:val="0"/>
          <w:iCs w:val="0"/>
          <w:color w:val="auto"/>
          <w:sz w:val="22"/>
          <w:szCs w:val="20"/>
          <w:lang w:eastAsia="fr-FR"/>
        </w:rPr>
        <w:t> : défaut de la fibre neutre</w:t>
      </w:r>
      <w:bookmarkEnd w:id="1500"/>
      <w:bookmarkEnd w:id="1501"/>
      <w:bookmarkEnd w:id="1502"/>
    </w:p>
    <w:p w14:paraId="5BAB7ED2" w14:textId="77777777" w:rsidR="00B8341E" w:rsidRDefault="00B8341E" w:rsidP="00B8341E">
      <w:pPr>
        <w:spacing w:before="240" w:line="360" w:lineRule="auto"/>
        <w:ind w:firstLine="708"/>
        <w:rPr>
          <w:b/>
        </w:rPr>
      </w:pPr>
      <w:r>
        <w:t>La force générée par le balourd au niveau de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4224DC2" w14:textId="77777777" w:rsidTr="00956887">
        <w:trPr>
          <w:trHeight w:val="635"/>
          <w:tblHeader/>
          <w:jc w:val="center"/>
        </w:trPr>
        <w:tc>
          <w:tcPr>
            <w:tcW w:w="8080" w:type="dxa"/>
            <w:vAlign w:val="center"/>
          </w:tcPr>
          <w:p w14:paraId="5D2D29F6" w14:textId="77777777" w:rsidR="00B8341E" w:rsidRPr="00B61CBF" w:rsidRDefault="004D7128" w:rsidP="00956887">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28AF9CE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30E0C80" w14:textId="77777777" w:rsidR="00B8341E" w:rsidRPr="005930D4" w:rsidRDefault="00B8341E" w:rsidP="00B8341E">
      <w:pPr>
        <w:spacing w:before="240" w:after="240" w:line="360" w:lineRule="auto"/>
        <w:ind w:firstLine="709"/>
      </w:pPr>
      <w:r>
        <w:t xml:space="preserve">Avant d’appliquer l’ensemble des forces du balourd thermique au système des équations de mouvement, il est nécessaire de réaliser un changement depuis le repère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vers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07D1AC04" w14:textId="77777777" w:rsidTr="00956887">
        <w:trPr>
          <w:trHeight w:val="635"/>
          <w:tblHeader/>
          <w:jc w:val="center"/>
        </w:trPr>
        <w:tc>
          <w:tcPr>
            <w:tcW w:w="8080" w:type="dxa"/>
            <w:vAlign w:val="center"/>
          </w:tcPr>
          <w:p w14:paraId="2D02829D" w14:textId="77777777" w:rsidR="00B8341E" w:rsidRPr="00B61CBF" w:rsidRDefault="004D7128" w:rsidP="00956887">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B8341E">
              <w:rPr>
                <w:b/>
              </w:rPr>
              <w:t xml:space="preserve"> </w:t>
            </w:r>
            <w:r w:rsidR="00B8341E" w:rsidRPr="00440FE9">
              <w:t>ou</w:t>
            </w:r>
            <w:r w:rsidR="00B8341E">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54597B0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1C0BB38" w14:textId="77777777" w:rsidR="00B8341E" w:rsidRDefault="00B8341E" w:rsidP="00B8341E">
      <w:pPr>
        <w:spacing w:before="240" w:after="240" w:line="360" w:lineRule="auto"/>
        <w:ind w:firstLine="709"/>
      </w:pPr>
      <w:r>
        <w:t>Toutes les forces du balourd thermique créées aux éléments du rotor sont assemblées et ajoutées au système des équations de mouvement comme forces extérieure</w:t>
      </w:r>
      <w:bookmarkStart w:id="1503" w:name="_Ref527568693"/>
      <w:r>
        <w:t>s.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487C325" w14:textId="77777777" w:rsidTr="00956887">
        <w:trPr>
          <w:trHeight w:val="635"/>
          <w:tblHeader/>
          <w:jc w:val="center"/>
        </w:trPr>
        <w:tc>
          <w:tcPr>
            <w:tcW w:w="8080" w:type="dxa"/>
            <w:vAlign w:val="center"/>
          </w:tcPr>
          <w:p w14:paraId="29DB1BCD" w14:textId="77777777" w:rsidR="00B8341E" w:rsidRPr="00B61CBF" w:rsidRDefault="00B8341E" w:rsidP="00956887">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55C653C0"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4" w:name="_Ref528586408"/>
            <w:r w:rsidRPr="00222B71">
              <w:rPr>
                <w:rFonts w:ascii="Calibri" w:eastAsia="Times New Roman" w:hAnsi="Calibri" w:cs="Times New Roman"/>
                <w:i w:val="0"/>
                <w:iCs w:val="0"/>
                <w:color w:val="auto"/>
                <w:sz w:val="22"/>
                <w:szCs w:val="20"/>
                <w:lang w:eastAsia="fr-FR"/>
              </w:rPr>
              <w:t xml:space="preserve"> </w:t>
            </w:r>
            <w:bookmarkEnd w:id="1504"/>
          </w:p>
        </w:tc>
      </w:tr>
    </w:tbl>
    <w:p w14:paraId="5756267A" w14:textId="77777777" w:rsidR="00B8341E" w:rsidRDefault="00B8341E" w:rsidP="00B8341E"/>
    <w:p w14:paraId="1F0EED77" w14:textId="77777777" w:rsidR="00B8341E" w:rsidRPr="00291150" w:rsidRDefault="00B8341E" w:rsidP="00B8341E">
      <w:pPr>
        <w:pStyle w:val="Titre3"/>
        <w:spacing w:before="240" w:after="240"/>
        <w:ind w:left="709"/>
      </w:pPr>
      <w:bookmarkStart w:id="1505" w:name="_Toc536800412"/>
      <w:bookmarkStart w:id="1506" w:name="_Toc3323436"/>
      <w:r>
        <w:t>Approche du défaut de la fibre neutre</w:t>
      </w:r>
      <w:bookmarkEnd w:id="1503"/>
      <w:bookmarkEnd w:id="1505"/>
      <w:bookmarkEnd w:id="1506"/>
      <w:r>
        <w:t xml:space="preserve"> </w:t>
      </w:r>
    </w:p>
    <w:p w14:paraId="1AB8AB3A" w14:textId="77777777" w:rsidR="00B8341E" w:rsidRDefault="00B8341E" w:rsidP="00B8341E">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le déplacement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9CBC6B0" w14:textId="77777777" w:rsidTr="00956887">
        <w:trPr>
          <w:trHeight w:val="635"/>
          <w:tblHeader/>
          <w:jc w:val="center"/>
        </w:trPr>
        <w:tc>
          <w:tcPr>
            <w:tcW w:w="8080" w:type="dxa"/>
            <w:vAlign w:val="center"/>
          </w:tcPr>
          <w:p w14:paraId="398D7E01" w14:textId="77777777" w:rsidR="00B8341E" w:rsidRPr="00EE4A85" w:rsidRDefault="004D7128"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0427AD1B" w14:textId="77777777" w:rsidR="00B8341E" w:rsidRPr="00DA6A38" w:rsidRDefault="004D7128"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12895E4" w14:textId="77777777" w:rsidR="00B8341E" w:rsidRPr="00B61CBF" w:rsidRDefault="004D7128" w:rsidP="00956887">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0D0AFE5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992420B" w14:textId="77777777" w:rsidR="00B8341E" w:rsidRDefault="00B8341E" w:rsidP="00B8341E">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D3F7E81" w14:textId="77777777" w:rsidTr="00956887">
        <w:trPr>
          <w:trHeight w:val="635"/>
          <w:tblHeader/>
          <w:jc w:val="center"/>
        </w:trPr>
        <w:tc>
          <w:tcPr>
            <w:tcW w:w="8080" w:type="dxa"/>
            <w:vAlign w:val="center"/>
          </w:tcPr>
          <w:p w14:paraId="1AFC51A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5CD61D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7" w:name="_Ref528591501"/>
            <w:r w:rsidRPr="00222B71">
              <w:rPr>
                <w:rFonts w:ascii="Calibri" w:eastAsia="Times New Roman" w:hAnsi="Calibri" w:cs="Times New Roman"/>
                <w:i w:val="0"/>
                <w:iCs w:val="0"/>
                <w:color w:val="auto"/>
                <w:sz w:val="22"/>
                <w:szCs w:val="20"/>
                <w:lang w:eastAsia="fr-FR"/>
              </w:rPr>
              <w:t xml:space="preserve"> </w:t>
            </w:r>
            <w:bookmarkEnd w:id="1507"/>
          </w:p>
        </w:tc>
      </w:tr>
    </w:tbl>
    <w:p w14:paraId="27E4E019" w14:textId="77777777" w:rsidR="00B8341E" w:rsidRDefault="00B8341E" w:rsidP="00B8341E">
      <w:pPr>
        <w:spacing w:before="240" w:after="240" w:line="360" w:lineRule="auto"/>
        <w:ind w:firstLine="709"/>
      </w:pPr>
      <w:r>
        <w:t>Puisque la déformation thermique issue du modèle thermomécanique est calculée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 l’exprimer dans le repère fixe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pour évaluer la force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chaque nœud de la fibre neutre du rotor flexible, 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2347B5C" w14:textId="77777777" w:rsidTr="00956887">
        <w:trPr>
          <w:trHeight w:val="635"/>
          <w:tblHeader/>
          <w:jc w:val="center"/>
        </w:trPr>
        <w:tc>
          <w:tcPr>
            <w:tcW w:w="8080" w:type="dxa"/>
            <w:vAlign w:val="center"/>
          </w:tcPr>
          <w:p w14:paraId="1275F2A1" w14:textId="77777777" w:rsidR="00B8341E" w:rsidRPr="00B61CBF" w:rsidRDefault="004D7128" w:rsidP="00956887">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51E9D24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6D272E" w14:textId="77777777" w:rsidR="00B8341E" w:rsidRDefault="00B8341E" w:rsidP="00B8341E">
      <w:pPr>
        <w:spacing w:before="240" w:after="240" w:line="360" w:lineRule="auto"/>
      </w:pPr>
      <w:r>
        <w:t xml:space="preserve">Le changement du repère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fait appel à la matrice de 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2450642" w14:textId="77777777" w:rsidTr="00956887">
        <w:trPr>
          <w:trHeight w:val="635"/>
          <w:tblHeader/>
          <w:jc w:val="center"/>
        </w:trPr>
        <w:tc>
          <w:tcPr>
            <w:tcW w:w="8080" w:type="dxa"/>
            <w:vAlign w:val="center"/>
          </w:tcPr>
          <w:p w14:paraId="3084D060" w14:textId="77777777" w:rsidR="00B8341E" w:rsidRPr="00546459" w:rsidRDefault="004D7128" w:rsidP="00956887">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723AC359" w14:textId="77777777" w:rsidR="00B8341E" w:rsidRDefault="00B8341E" w:rsidP="00956887">
            <w:r>
              <w:t>où :</w:t>
            </w:r>
          </w:p>
          <w:p w14:paraId="53652152" w14:textId="77777777" w:rsidR="00B8341E" w:rsidRPr="00B61CBF" w:rsidRDefault="004D7128" w:rsidP="0095688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69BC278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8" w:name="_Ref532583633"/>
            <w:r w:rsidRPr="00222B71">
              <w:rPr>
                <w:rFonts w:ascii="Calibri" w:eastAsia="Times New Roman" w:hAnsi="Calibri" w:cs="Times New Roman"/>
                <w:i w:val="0"/>
                <w:iCs w:val="0"/>
                <w:color w:val="auto"/>
                <w:sz w:val="22"/>
                <w:szCs w:val="20"/>
                <w:lang w:eastAsia="fr-FR"/>
              </w:rPr>
              <w:t xml:space="preserve"> </w:t>
            </w:r>
            <w:bookmarkEnd w:id="1508"/>
          </w:p>
        </w:tc>
      </w:tr>
    </w:tbl>
    <w:p w14:paraId="5D0E1639" w14:textId="77777777" w:rsidR="00B8341E" w:rsidRDefault="00B8341E" w:rsidP="00B8341E">
      <w:pPr>
        <w:spacing w:before="240" w:after="240" w:line="360" w:lineRule="auto"/>
        <w:rPr>
          <w:b/>
        </w:rPr>
      </w:pPr>
      <w:r>
        <w:lastRenderedPageBreak/>
        <w:t xml:space="preserve">Ainsi la force nodale du balourd thermique en fonction de la déflection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57429F" w14:paraId="69F0DB56" w14:textId="77777777" w:rsidTr="00956887">
        <w:trPr>
          <w:trHeight w:val="635"/>
          <w:tblHeader/>
          <w:jc w:val="center"/>
        </w:trPr>
        <w:tc>
          <w:tcPr>
            <w:tcW w:w="8080" w:type="dxa"/>
            <w:vAlign w:val="center"/>
          </w:tcPr>
          <w:p w14:paraId="0077797A" w14:textId="77777777" w:rsidR="00B8341E" w:rsidRPr="0057429F" w:rsidRDefault="004D7128" w:rsidP="00956887">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027BFEF6" w14:textId="77777777" w:rsidR="00B8341E" w:rsidRPr="0057429F" w:rsidRDefault="00B8341E" w:rsidP="00B8341E">
            <w:pPr>
              <w:pStyle w:val="Lgende"/>
              <w:numPr>
                <w:ilvl w:val="1"/>
                <w:numId w:val="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81B71E1" w14:textId="77777777" w:rsidR="00B8341E" w:rsidRPr="006F3AB9" w:rsidRDefault="00B8341E" w:rsidP="00B8341E">
      <w:pPr>
        <w:pStyle w:val="Titre2"/>
        <w:spacing w:after="240" w:line="360" w:lineRule="auto"/>
        <w:ind w:left="708" w:hanging="578"/>
        <w:rPr>
          <w:sz w:val="24"/>
        </w:rPr>
      </w:pPr>
      <w:bookmarkStart w:id="1509" w:name="_Toc536800413"/>
      <w:bookmarkStart w:id="1510" w:name="_Toc3323437"/>
      <w:r w:rsidRPr="006F3AB9">
        <w:rPr>
          <w:sz w:val="24"/>
        </w:rPr>
        <w:t>Conclusion</w:t>
      </w:r>
      <w:bookmarkEnd w:id="1509"/>
      <w:bookmarkEnd w:id="1510"/>
    </w:p>
    <w:p w14:paraId="13903C7A" w14:textId="2FECAB17" w:rsidR="00500C53" w:rsidRDefault="00B8341E" w:rsidP="00B8341E">
      <w:pPr>
        <w:spacing w:line="360" w:lineRule="auto"/>
        <w:ind w:firstLine="708"/>
        <w:rPr>
          <w:sz w:val="23"/>
          <w:szCs w:val="23"/>
        </w:rPr>
      </w:pPr>
      <w:r w:rsidRPr="001014EE">
        <w:rPr>
          <w:szCs w:val="22"/>
        </w:rPr>
        <w:t>Ce chapitre présente en détail les modèles numériques du rotor utilisés pour l’analyse de l’effet Morton. Le modèle de dynamique du rotor est couplé avec le modèle non linéaire du palier. Le flux thermique issu du modèle de palier est</w:t>
      </w:r>
      <w:r>
        <w:rPr>
          <w:szCs w:val="22"/>
        </w:rPr>
        <w:t xml:space="preserve"> utilisé comme une</w:t>
      </w:r>
      <w:r w:rsidRPr="001014EE">
        <w:rPr>
          <w:szCs w:val="22"/>
        </w:rPr>
        <w:t xml:space="preserve"> condition aux limites du modèle thermique du rotor. La résolution </w:t>
      </w:r>
      <w:r>
        <w:rPr>
          <w:szCs w:val="22"/>
        </w:rPr>
        <w:t xml:space="preserve">numérique de l’équation de la chaleur </w:t>
      </w:r>
      <w:r w:rsidRPr="001014EE">
        <w:rPr>
          <w:szCs w:val="22"/>
        </w:rPr>
        <w:t>permet de déterminer le champ de température en régime transitoire et  de calculer la déformation du rotor. La déflection de la fibre neutre du rotor suite à la déformation thermique est prise en compte à l’aide de deux approches</w:t>
      </w:r>
      <w:r>
        <w:rPr>
          <w:szCs w:val="22"/>
        </w:rPr>
        <w:t xml:space="preserve"> pour représenter l’excitation ainsi générée.</w:t>
      </w:r>
      <w:r w:rsidRPr="001014EE">
        <w:rPr>
          <w:szCs w:val="22"/>
        </w:rPr>
        <w:t xml:space="preserve"> Dans le chapitre suivant, ces modèles numériques sont utilisés pour simuler l’effet Morton en régime transitoire. Les résultats sont validés par des comparaisons avec des données expérimentales.</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27C99821" w14:textId="77777777" w:rsidR="006A5DC5" w:rsidRDefault="006A5DC5" w:rsidP="006A5DC5">
      <w:pPr>
        <w:pStyle w:val="Titre1"/>
        <w:numPr>
          <w:ilvl w:val="0"/>
          <w:numId w:val="0"/>
        </w:numPr>
        <w:ind w:left="567" w:hanging="566"/>
        <w:jc w:val="left"/>
      </w:pPr>
      <w:bookmarkStart w:id="1511" w:name="_Chapitre_4_:"/>
      <w:bookmarkStart w:id="1512" w:name="_Toc536800414"/>
      <w:bookmarkStart w:id="1513" w:name="_Toc3323438"/>
      <w:bookmarkEnd w:id="1511"/>
      <w:r>
        <w:lastRenderedPageBreak/>
        <w:t xml:space="preserve">Chapitre 4 : </w:t>
      </w:r>
      <w:r>
        <w:br/>
        <w:t>Simulations numériques</w:t>
      </w:r>
      <w:bookmarkEnd w:id="1512"/>
      <w:bookmarkEnd w:id="1513"/>
    </w:p>
    <w:p w14:paraId="7BDDFE6E" w14:textId="77777777" w:rsidR="006A5DC5" w:rsidRDefault="006A5DC5" w:rsidP="006A5DC5"/>
    <w:p w14:paraId="0E76B701" w14:textId="77777777" w:rsidR="006A5DC5" w:rsidRDefault="006A5DC5" w:rsidP="006A5DC5"/>
    <w:p w14:paraId="7B574A59" w14:textId="77777777" w:rsidR="006A5DC5" w:rsidRDefault="006A5DC5" w:rsidP="006A5DC5"/>
    <w:p w14:paraId="5ECC1FE2" w14:textId="77777777" w:rsidR="006A5DC5" w:rsidRDefault="006A5DC5" w:rsidP="006A5DC5"/>
    <w:p w14:paraId="57EFFC23" w14:textId="77777777" w:rsidR="006A5DC5" w:rsidRDefault="006A5DC5" w:rsidP="006A5DC5"/>
    <w:p w14:paraId="2CA8BF28" w14:textId="77777777" w:rsidR="006A5DC5" w:rsidRDefault="006A5DC5" w:rsidP="006A5DC5"/>
    <w:p w14:paraId="60BA1F58" w14:textId="77777777" w:rsidR="006A5DC5" w:rsidRDefault="006A5DC5" w:rsidP="006A5DC5"/>
    <w:p w14:paraId="5F516D8D" w14:textId="77777777" w:rsidR="006A5DC5" w:rsidRDefault="006A5DC5" w:rsidP="006A5DC5"/>
    <w:p w14:paraId="51E49A5B" w14:textId="77777777" w:rsidR="006A5DC5" w:rsidRPr="0006610D" w:rsidRDefault="006A5DC5" w:rsidP="006A5DC5">
      <w:pPr>
        <w:spacing w:before="240" w:after="240" w:line="360" w:lineRule="auto"/>
        <w:ind w:firstLine="709"/>
      </w:pPr>
      <w:r>
        <w:t>Les deux chapitres précédents ont été consacrés à la présentation des modèles physiques et numériques nécessaires pour représenter l’effet Morton. Ce chapitre présente des résultats de simulations</w:t>
      </w:r>
      <w:r w:rsidRPr="00A605CC">
        <w:t xml:space="preserve"> </w:t>
      </w:r>
      <w:r>
        <w:t>de l’effet Morton en régime transitoire. Les modèles numériques sont couplés en suivant la stratégie décrite au chapitre 1. Les simulations sont comparées aux résultats expérimentaux obtenus avec un banc d’essais développé à l’Institut PPRIME. Les comparaisons permettent de valider le modèle complet, non linéaire de l’effet Morton. Les outils numériques validés dans ce chapitre sont ensuite utilisés au chapitre 5 pour les analyses de stabilité de l’effet Morton.</w:t>
      </w:r>
      <w:bookmarkStart w:id="1514" w:name="_Toc533772322"/>
      <w:bookmarkStart w:id="1515" w:name="_Toc533774394"/>
      <w:bookmarkStart w:id="1516" w:name="_Toc533775586"/>
      <w:bookmarkStart w:id="1517" w:name="_Toc533776230"/>
      <w:bookmarkStart w:id="1518" w:name="_Toc533776357"/>
      <w:bookmarkStart w:id="1519" w:name="_Toc533777582"/>
      <w:bookmarkStart w:id="1520" w:name="_Toc534279490"/>
      <w:bookmarkStart w:id="1521" w:name="_Toc534279588"/>
      <w:bookmarkStart w:id="1522" w:name="_Toc534279666"/>
      <w:bookmarkStart w:id="1523" w:name="_Toc534290962"/>
      <w:bookmarkStart w:id="1524" w:name="_Toc534293244"/>
      <w:bookmarkStart w:id="1525" w:name="_Toc534293528"/>
      <w:bookmarkStart w:id="1526" w:name="_Toc534293606"/>
      <w:bookmarkStart w:id="1527" w:name="_Toc534387905"/>
      <w:bookmarkStart w:id="1528" w:name="_Toc534410876"/>
      <w:bookmarkStart w:id="1529" w:name="_Toc534620790"/>
      <w:bookmarkStart w:id="1530" w:name="_Toc534621276"/>
      <w:bookmarkStart w:id="1531" w:name="_Toc534621381"/>
      <w:bookmarkStart w:id="1532" w:name="_Toc534621488"/>
      <w:bookmarkStart w:id="1533" w:name="_Toc534625147"/>
      <w:bookmarkStart w:id="1534" w:name="_Toc534631447"/>
      <w:bookmarkStart w:id="1535" w:name="_Toc534631547"/>
      <w:bookmarkStart w:id="1536" w:name="_Toc534631900"/>
      <w:bookmarkStart w:id="1537" w:name="_Toc534632133"/>
      <w:bookmarkStart w:id="1538" w:name="_Toc534632345"/>
      <w:bookmarkStart w:id="1539" w:name="_Toc534632467"/>
      <w:bookmarkStart w:id="1540" w:name="_Toc534632566"/>
      <w:bookmarkStart w:id="1541" w:name="_Toc534633859"/>
      <w:bookmarkStart w:id="1542" w:name="_Toc534634203"/>
      <w:bookmarkStart w:id="1543" w:name="_Toc534634607"/>
      <w:bookmarkStart w:id="1544" w:name="_Toc534634982"/>
      <w:bookmarkStart w:id="1545" w:name="_Toc534635082"/>
      <w:bookmarkStart w:id="1546" w:name="_Toc534635182"/>
      <w:bookmarkStart w:id="1547" w:name="_Toc534635282"/>
      <w:bookmarkStart w:id="1548" w:name="_Toc534635382"/>
      <w:bookmarkStart w:id="1549" w:name="_Toc534635503"/>
      <w:bookmarkStart w:id="1550" w:name="_Toc534635602"/>
      <w:bookmarkStart w:id="1551" w:name="_Toc534636652"/>
      <w:bookmarkStart w:id="1552" w:name="_Toc534638280"/>
      <w:bookmarkStart w:id="1553" w:name="_Toc534638366"/>
      <w:bookmarkStart w:id="1554" w:name="_Toc534638733"/>
      <w:bookmarkStart w:id="1555" w:name="_Toc534640588"/>
      <w:bookmarkStart w:id="1556" w:name="_Toc534650398"/>
      <w:bookmarkStart w:id="1557" w:name="_Toc534707674"/>
      <w:bookmarkStart w:id="1558" w:name="_Toc534719979"/>
      <w:bookmarkStart w:id="1559" w:name="_Toc534720662"/>
      <w:bookmarkStart w:id="1560" w:name="_Toc534721434"/>
      <w:bookmarkStart w:id="1561" w:name="_Toc534723212"/>
      <w:bookmarkStart w:id="1562" w:name="_Toc534724124"/>
      <w:bookmarkStart w:id="1563" w:name="_Toc534724669"/>
      <w:bookmarkStart w:id="1564" w:name="_Toc534724973"/>
      <w:bookmarkStart w:id="1565" w:name="_Toc534725644"/>
      <w:bookmarkStart w:id="1566" w:name="_Toc534729727"/>
      <w:bookmarkStart w:id="1567" w:name="_Toc534792276"/>
      <w:bookmarkStart w:id="1568" w:name="_Toc534792925"/>
      <w:bookmarkStart w:id="1569" w:name="_Toc534793251"/>
      <w:bookmarkStart w:id="1570" w:name="_Toc534794009"/>
      <w:bookmarkStart w:id="1571" w:name="_Toc534794104"/>
      <w:bookmarkStart w:id="1572" w:name="_Toc534794201"/>
      <w:bookmarkStart w:id="1573" w:name="_Toc534796833"/>
      <w:bookmarkStart w:id="1574" w:name="_Toc534878089"/>
      <w:bookmarkStart w:id="1575" w:name="_Toc534878183"/>
      <w:bookmarkStart w:id="1576" w:name="_Toc534880521"/>
      <w:bookmarkStart w:id="1577" w:name="_Toc534895253"/>
      <w:bookmarkStart w:id="1578" w:name="_Toc534895970"/>
      <w:bookmarkStart w:id="1579" w:name="_Toc534896524"/>
      <w:bookmarkStart w:id="1580" w:name="_Toc534896917"/>
      <w:bookmarkStart w:id="1581" w:name="_Toc534983313"/>
      <w:bookmarkStart w:id="1582" w:name="_Toc534984847"/>
      <w:bookmarkStart w:id="1583" w:name="_Toc535242939"/>
      <w:bookmarkStart w:id="1584" w:name="_Toc535243291"/>
      <w:bookmarkStart w:id="1585" w:name="_Toc535245074"/>
      <w:bookmarkStart w:id="1586" w:name="_Toc535248198"/>
      <w:bookmarkStart w:id="1587" w:name="_Toc535248615"/>
      <w:bookmarkStart w:id="1588" w:name="_Toc535250094"/>
      <w:bookmarkStart w:id="1589" w:name="_Toc535251274"/>
      <w:bookmarkStart w:id="1590" w:name="_Toc535251815"/>
      <w:bookmarkStart w:id="1591" w:name="_Toc535252169"/>
      <w:bookmarkStart w:id="1592" w:name="_Toc535346237"/>
      <w:bookmarkStart w:id="1593" w:name="_Toc535418764"/>
      <w:bookmarkStart w:id="1594" w:name="_Toc535505066"/>
      <w:bookmarkStart w:id="1595" w:name="_Toc535509386"/>
      <w:bookmarkStart w:id="1596" w:name="_Toc535510079"/>
      <w:bookmarkStart w:id="1597" w:name="_Toc535512832"/>
      <w:bookmarkStart w:id="1598" w:name="_Toc535512921"/>
      <w:bookmarkStart w:id="1599" w:name="_Toc535527945"/>
      <w:bookmarkStart w:id="1600" w:name="_Toc535536150"/>
      <w:bookmarkStart w:id="1601" w:name="_Toc535575143"/>
      <w:bookmarkStart w:id="1602" w:name="_Toc535587601"/>
      <w:bookmarkStart w:id="1603" w:name="_Toc535587858"/>
      <w:bookmarkStart w:id="1604" w:name="_Toc535588543"/>
      <w:bookmarkStart w:id="1605" w:name="_Toc535589770"/>
      <w:bookmarkStart w:id="1606" w:name="_Toc535590234"/>
      <w:bookmarkStart w:id="1607" w:name="_Toc535594664"/>
      <w:bookmarkStart w:id="1608" w:name="_Toc535832345"/>
      <w:bookmarkStart w:id="1609" w:name="_Toc535834281"/>
      <w:bookmarkStart w:id="1610" w:name="_Toc535846117"/>
      <w:bookmarkStart w:id="1611" w:name="_Toc535846309"/>
      <w:bookmarkStart w:id="1612" w:name="_Toc535853033"/>
      <w:bookmarkStart w:id="1613" w:name="_Toc535853280"/>
      <w:bookmarkStart w:id="1614" w:name="_Toc535854174"/>
      <w:bookmarkStart w:id="1615" w:name="_Toc535854700"/>
      <w:bookmarkStart w:id="1616" w:name="_Toc535918664"/>
      <w:bookmarkStart w:id="1617" w:name="_Toc535932527"/>
      <w:bookmarkStart w:id="1618" w:name="_Toc535932619"/>
      <w:bookmarkStart w:id="1619" w:name="_Toc535933450"/>
      <w:bookmarkStart w:id="1620" w:name="_Toc535934342"/>
      <w:bookmarkStart w:id="1621" w:name="_Toc53593509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4A02709F" w14:textId="77777777" w:rsidR="006A5DC5" w:rsidRPr="00106910" w:rsidRDefault="006A5DC5" w:rsidP="006A5DC5">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22" w:name="_Toc534793252"/>
      <w:bookmarkStart w:id="1623" w:name="_Toc534794010"/>
      <w:bookmarkStart w:id="1624" w:name="_Toc534794105"/>
      <w:bookmarkStart w:id="1625" w:name="_Toc534794202"/>
      <w:bookmarkStart w:id="1626" w:name="_Toc534796834"/>
      <w:bookmarkStart w:id="1627" w:name="_Toc534878090"/>
      <w:bookmarkStart w:id="1628" w:name="_Toc534878184"/>
      <w:bookmarkStart w:id="1629" w:name="_Toc534880522"/>
      <w:bookmarkStart w:id="1630" w:name="_Toc534895254"/>
      <w:bookmarkStart w:id="1631" w:name="_Toc534895971"/>
      <w:bookmarkStart w:id="1632" w:name="_Toc534896525"/>
      <w:bookmarkStart w:id="1633" w:name="_Toc534896918"/>
      <w:bookmarkStart w:id="1634" w:name="_Toc534983314"/>
      <w:bookmarkStart w:id="1635" w:name="_Toc534984848"/>
      <w:bookmarkStart w:id="1636" w:name="_Toc535242940"/>
      <w:bookmarkStart w:id="1637" w:name="_Toc535243292"/>
      <w:bookmarkStart w:id="1638" w:name="_Toc535245075"/>
      <w:bookmarkStart w:id="1639" w:name="_Toc535248199"/>
      <w:bookmarkStart w:id="1640" w:name="_Toc535248616"/>
      <w:bookmarkStart w:id="1641" w:name="_Toc535250095"/>
      <w:bookmarkStart w:id="1642" w:name="_Toc535251275"/>
      <w:bookmarkStart w:id="1643" w:name="_Toc535251816"/>
      <w:bookmarkStart w:id="1644" w:name="_Toc535252170"/>
      <w:bookmarkStart w:id="1645" w:name="_Toc535346238"/>
      <w:bookmarkStart w:id="1646" w:name="_Toc535418765"/>
      <w:bookmarkStart w:id="1647" w:name="_Toc535505067"/>
      <w:bookmarkStart w:id="1648" w:name="_Toc535509387"/>
      <w:bookmarkStart w:id="1649" w:name="_Toc535510080"/>
      <w:bookmarkStart w:id="1650" w:name="_Toc535512833"/>
      <w:bookmarkStart w:id="1651" w:name="_Toc535512922"/>
      <w:bookmarkStart w:id="1652" w:name="_Toc535527946"/>
      <w:bookmarkStart w:id="1653" w:name="_Toc535536151"/>
      <w:bookmarkStart w:id="1654" w:name="_Toc535575144"/>
      <w:bookmarkStart w:id="1655" w:name="_Toc535587602"/>
      <w:bookmarkStart w:id="1656" w:name="_Toc535587859"/>
      <w:bookmarkStart w:id="1657" w:name="_Toc535588544"/>
      <w:bookmarkStart w:id="1658" w:name="_Toc535589771"/>
      <w:bookmarkStart w:id="1659" w:name="_Toc535590235"/>
      <w:bookmarkStart w:id="1660" w:name="_Toc535594665"/>
      <w:bookmarkStart w:id="1661" w:name="_Toc535832346"/>
      <w:bookmarkStart w:id="1662" w:name="_Toc535834282"/>
      <w:bookmarkStart w:id="1663" w:name="_Toc535846118"/>
      <w:bookmarkStart w:id="1664" w:name="_Toc535846310"/>
      <w:bookmarkStart w:id="1665" w:name="_Toc535853034"/>
      <w:bookmarkStart w:id="1666" w:name="_Toc535853281"/>
      <w:bookmarkStart w:id="1667" w:name="_Toc535854175"/>
      <w:bookmarkStart w:id="1668" w:name="_Toc535854701"/>
      <w:bookmarkStart w:id="1669" w:name="_Toc535918665"/>
      <w:bookmarkStart w:id="1670" w:name="_Toc535932528"/>
      <w:bookmarkStart w:id="1671" w:name="_Toc535932620"/>
      <w:bookmarkStart w:id="1672" w:name="_Toc535933451"/>
      <w:bookmarkStart w:id="1673" w:name="_Toc535934343"/>
      <w:bookmarkStart w:id="1674" w:name="_Toc535935094"/>
      <w:bookmarkStart w:id="1675" w:name="_Toc535935869"/>
      <w:bookmarkStart w:id="1676" w:name="_Toc535938404"/>
      <w:bookmarkStart w:id="1677" w:name="_Toc535938753"/>
      <w:bookmarkStart w:id="1678" w:name="_Toc535942439"/>
      <w:bookmarkStart w:id="1679" w:name="_Toc535942676"/>
      <w:bookmarkStart w:id="1680" w:name="_Toc535942898"/>
      <w:bookmarkStart w:id="1681" w:name="_Toc535942994"/>
      <w:bookmarkStart w:id="1682" w:name="_Toc535943090"/>
      <w:bookmarkStart w:id="1683" w:name="_Toc535947839"/>
      <w:bookmarkStart w:id="1684" w:name="_Toc536006893"/>
      <w:bookmarkStart w:id="1685" w:name="_Toc536110524"/>
      <w:bookmarkStart w:id="1686" w:name="_Toc536110900"/>
      <w:bookmarkStart w:id="1687" w:name="_Toc536112119"/>
      <w:bookmarkStart w:id="1688" w:name="_Toc536112439"/>
      <w:bookmarkStart w:id="1689" w:name="_Toc536113324"/>
      <w:bookmarkStart w:id="1690" w:name="_Toc536113536"/>
      <w:bookmarkStart w:id="1691" w:name="_Toc536113748"/>
      <w:bookmarkStart w:id="1692" w:name="_Toc536115047"/>
      <w:bookmarkStart w:id="1693" w:name="_Toc536115317"/>
      <w:bookmarkStart w:id="1694" w:name="_Toc536117507"/>
      <w:bookmarkStart w:id="1695" w:name="_Toc536117722"/>
      <w:bookmarkStart w:id="1696" w:name="_Toc536118743"/>
      <w:bookmarkStart w:id="1697" w:name="_Toc536120035"/>
      <w:bookmarkStart w:id="1698" w:name="_Toc536120251"/>
      <w:bookmarkStart w:id="1699" w:name="_Toc536127313"/>
      <w:bookmarkStart w:id="1700" w:name="_Toc536127530"/>
      <w:bookmarkStart w:id="1701" w:name="_Toc536128314"/>
      <w:bookmarkStart w:id="1702" w:name="_Toc536129437"/>
      <w:bookmarkStart w:id="1703" w:name="_Toc536129655"/>
      <w:bookmarkStart w:id="1704" w:name="_Toc536129876"/>
      <w:bookmarkStart w:id="1705" w:name="_Toc536130099"/>
      <w:bookmarkStart w:id="1706" w:name="_Toc536130325"/>
      <w:bookmarkStart w:id="1707" w:name="_Toc536130561"/>
      <w:bookmarkStart w:id="1708" w:name="_Toc536131255"/>
      <w:bookmarkStart w:id="1709" w:name="_Toc536131516"/>
      <w:bookmarkStart w:id="1710" w:name="_Toc536199929"/>
      <w:bookmarkStart w:id="1711" w:name="_Toc536200176"/>
      <w:bookmarkStart w:id="1712" w:name="_Toc536200671"/>
      <w:bookmarkStart w:id="1713" w:name="_Toc536200919"/>
      <w:bookmarkStart w:id="1714" w:name="_Toc536201166"/>
      <w:bookmarkStart w:id="1715" w:name="_Toc536201413"/>
      <w:bookmarkStart w:id="1716" w:name="_Toc536202328"/>
      <w:bookmarkStart w:id="1717" w:name="_Toc536203699"/>
      <w:bookmarkStart w:id="1718" w:name="_Toc536203945"/>
      <w:bookmarkStart w:id="1719" w:name="_Toc536204191"/>
      <w:bookmarkStart w:id="1720" w:name="_Toc536539339"/>
      <w:bookmarkStart w:id="1721" w:name="_Toc536539592"/>
      <w:bookmarkStart w:id="1722" w:name="_Toc536543368"/>
      <w:bookmarkStart w:id="1723" w:name="_Toc536543622"/>
      <w:bookmarkStart w:id="1724" w:name="_Toc536544513"/>
      <w:bookmarkStart w:id="1725" w:name="_Toc536545453"/>
      <w:bookmarkStart w:id="1726" w:name="_Toc536546604"/>
      <w:bookmarkStart w:id="1727" w:name="_Toc536626900"/>
      <w:bookmarkStart w:id="1728" w:name="_Toc536725979"/>
      <w:bookmarkStart w:id="1729" w:name="_Toc536741075"/>
      <w:bookmarkStart w:id="1730" w:name="_Toc536741332"/>
      <w:bookmarkStart w:id="1731" w:name="_Toc536741588"/>
      <w:bookmarkStart w:id="1732" w:name="_Toc536784647"/>
      <w:bookmarkStart w:id="1733" w:name="_Toc536797542"/>
      <w:bookmarkStart w:id="1734" w:name="_Toc536797805"/>
      <w:bookmarkStart w:id="1735" w:name="_Toc536798202"/>
      <w:bookmarkStart w:id="1736" w:name="_Toc536798457"/>
      <w:bookmarkStart w:id="1737" w:name="_Toc536798712"/>
      <w:bookmarkStart w:id="1738" w:name="_Toc536800415"/>
      <w:bookmarkStart w:id="1739" w:name="_Toc3312784"/>
      <w:bookmarkStart w:id="1740" w:name="_Toc3323185"/>
      <w:bookmarkStart w:id="1741" w:name="_Toc3323439"/>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14:paraId="5AA75C40" w14:textId="77777777" w:rsidR="006A5DC5" w:rsidRDefault="006A5DC5" w:rsidP="006A5DC5">
      <w:pPr>
        <w:pStyle w:val="Titre2"/>
        <w:ind w:left="709" w:hanging="709"/>
      </w:pPr>
      <w:bookmarkStart w:id="1742" w:name="_Toc534984849"/>
      <w:bookmarkStart w:id="1743" w:name="_Toc536800416"/>
      <w:bookmarkStart w:id="1744" w:name="_Toc3323440"/>
      <w:bookmarkStart w:id="1745" w:name="_Toc534984850"/>
      <w:r>
        <w:t>Modèle transitoire et non linéaire de l’effet Morton</w:t>
      </w:r>
      <w:bookmarkEnd w:id="1742"/>
      <w:bookmarkEnd w:id="1743"/>
      <w:bookmarkEnd w:id="1744"/>
    </w:p>
    <w:p w14:paraId="618AF0F1" w14:textId="77777777" w:rsidR="006A5DC5" w:rsidRDefault="006A5DC5" w:rsidP="006A5DC5">
      <w:pPr>
        <w:pStyle w:val="Titre3"/>
        <w:spacing w:before="240" w:after="240"/>
        <w:ind w:left="709"/>
      </w:pPr>
      <w:bookmarkStart w:id="1746" w:name="_Toc536800417"/>
      <w:bookmarkStart w:id="1747" w:name="_Toc3323441"/>
      <w:r>
        <w:t xml:space="preserve">Flux thermique </w:t>
      </w:r>
      <w:bookmarkEnd w:id="1745"/>
      <w:r>
        <w:t>moyen stationnaire</w:t>
      </w:r>
      <w:bookmarkEnd w:id="1746"/>
      <w:bookmarkEnd w:id="1747"/>
    </w:p>
    <w:p w14:paraId="2A4A4AC2" w14:textId="77777777" w:rsidR="006A5DC5" w:rsidRDefault="006A5DC5" w:rsidP="006A5DC5">
      <w:pPr>
        <w:spacing w:before="240" w:after="240" w:line="360" w:lineRule="auto"/>
        <w:ind w:firstLine="567"/>
      </w:pPr>
      <w:r>
        <w:t>La simulation de l’effet Morton en régime transitoire est caractérisée par deux échelles de temps. Les vibrations synchrones ont une échelle de temps de l’ordre de la milliseconde tandis que le transfert de chaleur et la déformation thermique du rotor ont une échelle quelques ordres de grandeur supérieurs. Suivant une approche classique, ce couplage nécessite un pas de temps très petit, déterminé par la fréquence des vibrations synchrones. Par conséquent, la simulation de l’effet Morton nécessiterait un effort de calcul très important, voire irréaliste. Pour réduire le temps de calcul, on introduit la notion de flux thermique moyen. 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 le flux thermique moyen doit être recalculé.  </w:t>
      </w:r>
    </w:p>
    <w:p w14:paraId="7F22BBF4" w14:textId="202E7316" w:rsidR="006A5DC5" w:rsidRDefault="006A5DC5" w:rsidP="006A5DC5">
      <w:pPr>
        <w:spacing w:line="360" w:lineRule="auto"/>
        <w:ind w:firstLine="708"/>
      </w:pPr>
      <w:r>
        <w:lastRenderedPageBreak/>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est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381B95" w:rsidRPr="00381B95">
        <w:rPr>
          <w:b/>
          <w:color w:val="000000" w:themeColor="text1"/>
        </w:rPr>
        <w:t xml:space="preserve">Figure </w:t>
      </w:r>
      <w:r w:rsidR="00381B95" w:rsidRPr="00381B95">
        <w:rPr>
          <w:b/>
          <w:noProof/>
        </w:rPr>
        <w:t>4.1</w:t>
      </w:r>
      <w:r w:rsidR="00381B95" w:rsidRPr="00381B95">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thermique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72918AC8" w14:textId="77777777" w:rsidR="006A5DC5" w:rsidRDefault="006A5DC5" w:rsidP="006A5DC5">
      <w:pPr>
        <w:keepNext/>
        <w:spacing w:line="360" w:lineRule="auto"/>
        <w:jc w:val="center"/>
      </w:pPr>
      <w:r w:rsidRPr="003513B9">
        <w:rPr>
          <w:noProof/>
          <w:lang w:eastAsia="zh-CN"/>
        </w:rPr>
        <w:drawing>
          <wp:inline distT="0" distB="0" distL="0" distR="0" wp14:anchorId="6E41F90D" wp14:editId="73FC5A5C">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54860055" w14:textId="644FADA9" w:rsidR="006A5DC5" w:rsidRPr="00935A0C" w:rsidRDefault="006A5DC5" w:rsidP="006A5DC5">
      <w:pPr>
        <w:pStyle w:val="Lgende"/>
        <w:spacing w:line="360" w:lineRule="auto"/>
        <w:jc w:val="center"/>
        <w:rPr>
          <w:i w:val="0"/>
          <w:sz w:val="22"/>
        </w:rPr>
      </w:pPr>
      <w:bookmarkStart w:id="1748" w:name="_Ref525135958"/>
      <w:bookmarkStart w:id="1749" w:name="_Toc536112221"/>
      <w:bookmarkStart w:id="1750" w:name="_Toc536800523"/>
      <w:bookmarkStart w:id="1751" w:name="_Toc3323547"/>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1</w:t>
      </w:r>
      <w:r>
        <w:rPr>
          <w:i w:val="0"/>
          <w:sz w:val="22"/>
        </w:rPr>
        <w:fldChar w:fldCharType="end"/>
      </w:r>
      <w:bookmarkEnd w:id="174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749"/>
      <w:bookmarkEnd w:id="1750"/>
      <w:bookmarkEnd w:id="1751"/>
    </w:p>
    <w:p w14:paraId="33C7A973" w14:textId="77777777" w:rsidR="006A5DC5" w:rsidRDefault="006A5DC5" w:rsidP="006A5DC5">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 </w:t>
      </w:r>
      <w:r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Pr="00624EB1">
        <w:t>parallèle à l’axe</w:t>
      </w:r>
      <m:oMath>
        <m:r>
          <w:rPr>
            <w:rFonts w:ascii="Cambria Math" w:hAnsi="Cambria Math"/>
          </w:rPr>
          <m:t xml:space="preserve"> </m:t>
        </m:r>
        <m:r>
          <m:rPr>
            <m:sty m:val="bi"/>
          </m:rPr>
          <w:rPr>
            <w:rFonts w:ascii="Cambria Math" w:hAnsi="Cambria Math"/>
          </w:rPr>
          <m:t>X</m:t>
        </m:r>
      </m:oMath>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1FFCB52B" w14:textId="77777777" w:rsidTr="00956887">
        <w:trPr>
          <w:trHeight w:val="635"/>
          <w:tblHeader/>
          <w:jc w:val="center"/>
        </w:trPr>
        <w:tc>
          <w:tcPr>
            <w:tcW w:w="7943" w:type="dxa"/>
            <w:vAlign w:val="center"/>
          </w:tcPr>
          <w:p w14:paraId="0DBC8230" w14:textId="77777777" w:rsidR="006A5DC5" w:rsidRPr="00D00B8F" w:rsidRDefault="004D7128" w:rsidP="0095688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13DB2403" w14:textId="77777777" w:rsidR="006A5DC5" w:rsidRPr="00495F01" w:rsidRDefault="006A5DC5" w:rsidP="006A5DC5">
            <w:pPr>
              <w:pStyle w:val="Paragraphedeliste"/>
              <w:numPr>
                <w:ilvl w:val="0"/>
                <w:numId w:val="6"/>
              </w:numPr>
              <w:overflowPunct/>
              <w:autoSpaceDE/>
              <w:autoSpaceDN/>
              <w:adjustRightInd/>
              <w:spacing w:before="120" w:after="120" w:line="360" w:lineRule="auto"/>
              <w:jc w:val="both"/>
              <w:textAlignment w:val="auto"/>
              <w:rPr>
                <w:rFonts w:eastAsiaTheme="minorHAnsi"/>
                <w:vanish/>
                <w:lang w:val="en-US"/>
              </w:rPr>
            </w:pPr>
            <w:bookmarkStart w:id="1752" w:name="_Ref525134360"/>
            <w:bookmarkStart w:id="1753" w:name="_Ref525134341"/>
          </w:p>
          <w:p w14:paraId="59013FE2" w14:textId="77777777" w:rsidR="006A5DC5" w:rsidRPr="00AE67EE" w:rsidRDefault="006A5DC5" w:rsidP="006A5DC5">
            <w:pPr>
              <w:pStyle w:val="Paragraphedeliste"/>
              <w:numPr>
                <w:ilvl w:val="1"/>
                <w:numId w:val="6"/>
              </w:numPr>
              <w:overflowPunct/>
              <w:autoSpaceDE/>
              <w:autoSpaceDN/>
              <w:adjustRightInd/>
              <w:spacing w:before="120" w:after="120" w:line="360" w:lineRule="auto"/>
              <w:jc w:val="center"/>
              <w:textAlignment w:val="auto"/>
              <w:rPr>
                <w:rFonts w:eastAsiaTheme="minorHAnsi"/>
                <w:lang w:val="en-US"/>
              </w:rPr>
            </w:pPr>
            <w:bookmarkStart w:id="1754" w:name="_Ref535513450"/>
            <w:bookmarkStart w:id="1755" w:name="_Ref535513430"/>
            <w:bookmarkEnd w:id="1752"/>
            <w:r>
              <w:rPr>
                <w:rFonts w:eastAsiaTheme="minorHAnsi"/>
                <w:lang w:val="en-US"/>
              </w:rPr>
              <w:t xml:space="preserve"> </w:t>
            </w:r>
            <w:bookmarkEnd w:id="1754"/>
          </w:p>
        </w:tc>
        <w:bookmarkEnd w:id="1753"/>
        <w:bookmarkEnd w:id="1755"/>
      </w:tr>
    </w:tbl>
    <w:p w14:paraId="3CBEF3F6" w14:textId="77777777" w:rsidR="006A5DC5" w:rsidRDefault="006A5DC5" w:rsidP="006A5DC5">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5E6C3799" w14:textId="77777777" w:rsidTr="00956887">
        <w:trPr>
          <w:trHeight w:val="635"/>
          <w:tblHeader/>
          <w:jc w:val="center"/>
        </w:trPr>
        <w:tc>
          <w:tcPr>
            <w:tcW w:w="7943" w:type="dxa"/>
            <w:vAlign w:val="center"/>
          </w:tcPr>
          <w:p w14:paraId="04A1E6D5" w14:textId="77777777" w:rsidR="006A5DC5" w:rsidRPr="00614EE1" w:rsidRDefault="004D7128" w:rsidP="0095688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52213146" w14:textId="77777777" w:rsidR="006A5DC5" w:rsidRPr="00AE67EE" w:rsidRDefault="006A5DC5" w:rsidP="00956887">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789DDB5E" w14:textId="77777777" w:rsidR="006A5DC5" w:rsidRPr="00EE1D5E" w:rsidRDefault="006A5DC5" w:rsidP="006A5DC5">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5AF5AFD7" w14:textId="44257CDB" w:rsidR="006A5DC5" w:rsidRDefault="006A5DC5" w:rsidP="006A5DC5">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381B95">
        <w:rPr>
          <w:b/>
        </w:rPr>
        <w:t>Eq.4-1</w:t>
      </w:r>
      <w:r w:rsidRPr="004F0C83">
        <w:rPr>
          <w:b/>
        </w:rPr>
        <w:fldChar w:fldCharType="end"/>
      </w:r>
      <w:r>
        <w:t>.</w:t>
      </w:r>
    </w:p>
    <w:p w14:paraId="1E67AD57" w14:textId="77777777" w:rsidR="006A5DC5" w:rsidRDefault="006A5DC5" w:rsidP="006A5DC5">
      <w:pPr>
        <w:pStyle w:val="Titre3"/>
        <w:ind w:left="709"/>
      </w:pPr>
      <w:bookmarkStart w:id="1756" w:name="_Toc536800418"/>
      <w:bookmarkStart w:id="1757" w:name="_Toc3323442"/>
      <w:bookmarkStart w:id="1758" w:name="_Toc534984851"/>
      <w:r>
        <w:t>Algorithme non stationnaire</w:t>
      </w:r>
      <w:bookmarkEnd w:id="1756"/>
      <w:bookmarkEnd w:id="1757"/>
      <w:r>
        <w:t xml:space="preserve"> </w:t>
      </w:r>
      <w:bookmarkEnd w:id="1758"/>
    </w:p>
    <w:p w14:paraId="0A719B1B" w14:textId="532FAB8D" w:rsidR="006A5DC5" w:rsidRDefault="006A5DC5" w:rsidP="006A5DC5">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381B95" w:rsidRPr="00381B95">
        <w:rPr>
          <w:b/>
        </w:rPr>
        <w:t>Figure 4.1</w:t>
      </w:r>
      <w:r w:rsidR="00381B95" w:rsidRPr="00381B95">
        <w:rPr>
          <w:b/>
        </w:rPr>
        <w:noBreakHyphen/>
        <w:t>2</w:t>
      </w:r>
      <w:r w:rsidRPr="00080161">
        <w:rPr>
          <w:b/>
        </w:rPr>
        <w:fldChar w:fldCharType="end"/>
      </w:r>
      <w:r>
        <w:t>. Le modèle thermomécanique du rotor et le modèle dynamique du système rotor-palier sont couplés à chaque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3580CA3" w14:textId="77777777" w:rsidR="006A5DC5" w:rsidRDefault="006A5DC5" w:rsidP="006A5DC5">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3E99B0A" w14:textId="77777777" w:rsidR="006A5DC5" w:rsidRPr="00456F30" w:rsidRDefault="006A5DC5" w:rsidP="006A5DC5">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53ED8F98" w14:textId="77777777" w:rsidR="006A5DC5" w:rsidRDefault="006A5DC5" w:rsidP="006A5DC5">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5BAAA690" w14:textId="77777777" w:rsidR="006A5DC5" w:rsidRDefault="006A5DC5" w:rsidP="006A5DC5">
      <w:pPr>
        <w:keepNext/>
        <w:jc w:val="center"/>
      </w:pPr>
      <w:r w:rsidRPr="00C3159C">
        <w:rPr>
          <w:noProof/>
          <w:lang w:eastAsia="zh-CN"/>
        </w:rPr>
        <w:drawing>
          <wp:inline distT="0" distB="0" distL="0" distR="0" wp14:anchorId="33237854" wp14:editId="72CC008F">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CC4D52E" w14:textId="3B80E9A8" w:rsidR="006A5DC5" w:rsidRPr="00733813" w:rsidRDefault="006A5DC5" w:rsidP="006A5DC5">
      <w:pPr>
        <w:pStyle w:val="Lgende"/>
        <w:jc w:val="center"/>
        <w:rPr>
          <w:i w:val="0"/>
          <w:sz w:val="22"/>
        </w:rPr>
      </w:pPr>
      <w:bookmarkStart w:id="1759" w:name="_Ref533260304"/>
      <w:bookmarkStart w:id="1760" w:name="_Toc536112222"/>
      <w:bookmarkStart w:id="1761" w:name="_Toc536800524"/>
      <w:bookmarkStart w:id="1762" w:name="_Toc3323548"/>
      <w:r w:rsidRPr="0058347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2</w:t>
      </w:r>
      <w:r>
        <w:rPr>
          <w:i w:val="0"/>
          <w:sz w:val="22"/>
        </w:rPr>
        <w:fldChar w:fldCharType="end"/>
      </w:r>
      <w:bookmarkEnd w:id="1759"/>
      <w:r>
        <w:rPr>
          <w:i w:val="0"/>
          <w:sz w:val="22"/>
        </w:rPr>
        <w:t> : schéma de la simulation en régime transitoire de l’effet Morton</w:t>
      </w:r>
      <w:bookmarkEnd w:id="1760"/>
      <w:bookmarkEnd w:id="1761"/>
      <w:bookmarkEnd w:id="1762"/>
    </w:p>
    <w:p w14:paraId="66330AA5" w14:textId="77777777" w:rsidR="006A5DC5" w:rsidRDefault="006A5DC5" w:rsidP="006A5DC5">
      <w:pPr>
        <w:spacing w:before="240" w:after="120" w:line="360" w:lineRule="auto"/>
        <w:ind w:firstLine="709"/>
      </w:pPr>
      <w:r>
        <w:lastRenderedPageBreak/>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4F2C39FA" w14:textId="4EF32D8A" w:rsidR="006A5DC5" w:rsidRDefault="006A5DC5" w:rsidP="006A5DC5">
      <w:pPr>
        <w:spacing w:before="240" w:after="240" w:line="360" w:lineRule="auto"/>
        <w:ind w:firstLine="709"/>
      </w:pPr>
      <w:r>
        <w:t xml:space="preserve">La méthode de shooting ou la méthode de l’orbite présentée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381B95">
        <w:rPr>
          <w:b/>
        </w:rPr>
        <w:t>3.2.4</w:t>
      </w:r>
      <w:r w:rsidRPr="005C7745">
        <w:rPr>
          <w:b/>
        </w:rPr>
        <w:fldChar w:fldCharType="end"/>
      </w:r>
      <w:r w:rsidRPr="00E440FF">
        <w:t xml:space="preserve"> </w:t>
      </w:r>
      <w:r>
        <w:t>est utilisée</w:t>
      </w:r>
      <w:r w:rsidRPr="00E440FF">
        <w:t xml:space="preserve"> </w:t>
      </w:r>
      <w:r>
        <w:t>pour trouver la trajectoire périodique des vibrations synchrones. Le schéma d’intégration temporelle de Newmark combiné avec la méthode de Newton-Raphson est implémenté pour résoudre l’équation de mouvement en régime transitoire. A chaque pas de temps 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xml:space="preserve">, les efforts du palier sont calculés par la résolution de l’équation de Reynolds couplée avec l’équation de l’énergie. Le flux thermique instantané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moyenné sur une période. </w:t>
      </w:r>
    </w:p>
    <w:p w14:paraId="6EB90415" w14:textId="77777777" w:rsidR="006A5DC5" w:rsidRDefault="006A5DC5" w:rsidP="006A5DC5">
      <w:pPr>
        <w:keepNext/>
        <w:spacing w:line="360" w:lineRule="auto"/>
      </w:pPr>
      <w:r w:rsidRPr="006E6942">
        <w:rPr>
          <w:noProof/>
          <w:lang w:eastAsia="zh-CN"/>
        </w:rPr>
        <w:drawing>
          <wp:inline distT="0" distB="0" distL="0" distR="0" wp14:anchorId="173E6A2F" wp14:editId="507C46D8">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ADE98C8" w14:textId="4806090D" w:rsidR="006A5DC5" w:rsidRDefault="006A5DC5" w:rsidP="006A5DC5">
      <w:pPr>
        <w:pStyle w:val="Lgende"/>
        <w:jc w:val="center"/>
      </w:pPr>
      <w:bookmarkStart w:id="1763" w:name="_Ref533777748"/>
      <w:bookmarkStart w:id="1764" w:name="_Toc536112223"/>
      <w:bookmarkStart w:id="1765" w:name="_Toc536800525"/>
      <w:bookmarkStart w:id="1766" w:name="_Toc3323549"/>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381B95">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381B95">
        <w:rPr>
          <w:i w:val="0"/>
          <w:noProof/>
          <w:sz w:val="22"/>
        </w:rPr>
        <w:t>3</w:t>
      </w:r>
      <w:r>
        <w:rPr>
          <w:i w:val="0"/>
          <w:sz w:val="22"/>
        </w:rPr>
        <w:fldChar w:fldCharType="end"/>
      </w:r>
      <w:bookmarkEnd w:id="1763"/>
      <w:r w:rsidRPr="00CE45D8">
        <w:rPr>
          <w:i w:val="0"/>
          <w:sz w:val="22"/>
        </w:rPr>
        <w:t> :</w:t>
      </w:r>
      <w:r>
        <w:rPr>
          <w:i w:val="0"/>
          <w:sz w:val="22"/>
        </w:rPr>
        <w:t xml:space="preserve"> Algorithme numérique transitoire de l’effet Morton</w:t>
      </w:r>
      <w:bookmarkEnd w:id="1764"/>
      <w:bookmarkEnd w:id="1765"/>
      <w:bookmarkEnd w:id="1766"/>
    </w:p>
    <w:p w14:paraId="589813EF" w14:textId="73BDEBAD" w:rsidR="006A5DC5" w:rsidRDefault="006A5DC5" w:rsidP="006A5DC5">
      <w:pPr>
        <w:spacing w:before="240" w:after="240" w:line="360" w:lineRule="auto"/>
        <w:ind w:firstLine="709"/>
      </w:pPr>
      <w:r>
        <w:lastRenderedPageBreak/>
        <w:t xml:space="preserve">Une fois que la trajectoire périodique des vibrations synchrones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Celui-ci est renvoyé au modèle thermomécanique où il est appliqué comme une condition aux limites. L’équation de la chaleur est intégrée suivant une méthode implicite. Cela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représenté sur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381B95" w:rsidRPr="00381B95">
        <w:rPr>
          <w:b/>
        </w:rPr>
        <w:t xml:space="preserve">Figure </w:t>
      </w:r>
      <w:r w:rsidR="00381B95" w:rsidRPr="00381B95">
        <w:rPr>
          <w:b/>
          <w:noProof/>
        </w:rPr>
        <w:t>4.1</w:t>
      </w:r>
      <w:r w:rsidR="00381B95" w:rsidRPr="00381B95">
        <w:rPr>
          <w:b/>
          <w:noProof/>
        </w:rPr>
        <w:noBreakHyphen/>
        <w:t>3</w:t>
      </w:r>
      <w:r w:rsidRPr="00C60449">
        <w:rPr>
          <w:b/>
        </w:rPr>
        <w:fldChar w:fldCharType="end"/>
      </w:r>
      <w:r>
        <w:t>.</w:t>
      </w:r>
    </w:p>
    <w:p w14:paraId="5D41AB83" w14:textId="28907C68" w:rsidR="006A5DC5" w:rsidRDefault="006A5DC5" w:rsidP="006A5DC5">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381B95">
        <w:rPr>
          <w:b/>
        </w:rPr>
        <w:t>3.1.1.2</w:t>
      </w:r>
      <w:r w:rsidRPr="008950DA">
        <w:rPr>
          <w:b/>
        </w:rPr>
        <w:fldChar w:fldCharType="end"/>
      </w:r>
      <w:r>
        <w:t xml:space="preserve"> aurait été beaucoup trop faible. De même, un schéma implicite rigoureusement correct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3B5DABD0" w14:textId="77777777" w:rsidR="006A5DC5" w:rsidRDefault="006A5DC5" w:rsidP="006A5DC5">
      <w:pPr>
        <w:pStyle w:val="Titre2"/>
        <w:ind w:left="709"/>
      </w:pPr>
      <w:bookmarkStart w:id="1767" w:name="_Description_du_banc"/>
      <w:bookmarkStart w:id="1768" w:name="_Toc534984852"/>
      <w:bookmarkStart w:id="1769" w:name="_Toc536800419"/>
      <w:bookmarkStart w:id="1770" w:name="_Toc3323443"/>
      <w:bookmarkEnd w:id="1767"/>
      <w:r>
        <w:t>Description du banc développé à l’intitut PPRIME</w:t>
      </w:r>
      <w:bookmarkEnd w:id="1768"/>
      <w:bookmarkEnd w:id="1769"/>
      <w:bookmarkEnd w:id="1770"/>
    </w:p>
    <w:p w14:paraId="139521A2" w14:textId="77777777" w:rsidR="006A5DC5" w:rsidRDefault="006A5DC5" w:rsidP="006A5DC5"/>
    <w:p w14:paraId="5B37F9E0" w14:textId="32559DF3" w:rsidR="006A5DC5" w:rsidRDefault="006A5DC5" w:rsidP="006A5DC5">
      <w:pPr>
        <w:spacing w:line="360" w:lineRule="auto"/>
        <w:ind w:firstLine="708"/>
      </w:pPr>
      <w:r>
        <w:t xml:space="preserve">La simulation complète de l’effet Morton est effectuée sur un banc développé par l’Institut Pprime </w:t>
      </w:r>
      <w:r w:rsidRPr="00A5576E">
        <w:rPr>
          <w:b/>
          <w:highlight w:val="yellow"/>
        </w:rPr>
        <w:fldChar w:fldCharType="begin"/>
      </w:r>
      <w:r w:rsidRPr="00A5576E">
        <w:rPr>
          <w:b/>
        </w:rPr>
        <w:instrText xml:space="preserve"> REF _Ref535515874 \r \h </w:instrText>
      </w:r>
      <w:r>
        <w:rPr>
          <w:b/>
          <w:highlight w:val="yellow"/>
        </w:rPr>
        <w:instrText xml:space="preserve"> \* MERGEFORMAT </w:instrText>
      </w:r>
      <w:r w:rsidRPr="00A5576E">
        <w:rPr>
          <w:b/>
          <w:highlight w:val="yellow"/>
        </w:rPr>
      </w:r>
      <w:r w:rsidRPr="00A5576E">
        <w:rPr>
          <w:b/>
          <w:highlight w:val="yellow"/>
        </w:rPr>
        <w:fldChar w:fldCharType="separate"/>
      </w:r>
      <w:r w:rsidR="00381B95">
        <w:rPr>
          <w:b/>
        </w:rPr>
        <w:t>[8]</w:t>
      </w:r>
      <w:r w:rsidRPr="00A5576E">
        <w:rPr>
          <w:b/>
          <w:highlight w:val="yellow"/>
        </w:rPr>
        <w:fldChar w:fldCharType="end"/>
      </w:r>
      <w:r>
        <w:t xml:space="preserve">. Ce banc possède deux configurations : une configuration avec un rotor court de 430mm et une configuration avec un rotor long de 700mm (rotors « court » et « long »).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0D79DECB" w14:textId="77777777" w:rsidR="006A5DC5" w:rsidRDefault="006A5DC5" w:rsidP="006A5DC5">
      <w:pPr>
        <w:pStyle w:val="Titre3"/>
        <w:ind w:left="709"/>
      </w:pPr>
      <w:bookmarkStart w:id="1771" w:name="_Toc536800420"/>
      <w:bookmarkStart w:id="1772" w:name="_Toc3323444"/>
      <w:r>
        <w:t>Caractéristiques du palier testé et lubrifiant</w:t>
      </w:r>
      <w:bookmarkEnd w:id="1771"/>
      <w:bookmarkEnd w:id="1772"/>
    </w:p>
    <w:p w14:paraId="1764D21D" w14:textId="77777777" w:rsidR="006A5DC5" w:rsidRPr="008C5415" w:rsidRDefault="006A5DC5" w:rsidP="006A5DC5"/>
    <w:p w14:paraId="11DD5723" w14:textId="77777777" w:rsidR="006A5DC5" w:rsidRDefault="006A5DC5" w:rsidP="006A5DC5">
      <w:pPr>
        <w:keepNext/>
        <w:jc w:val="center"/>
      </w:pPr>
      <w:r>
        <w:rPr>
          <w:noProof/>
          <w:lang w:eastAsia="zh-CN"/>
        </w:rPr>
        <w:lastRenderedPageBreak/>
        <w:drawing>
          <wp:inline distT="0" distB="0" distL="0" distR="0" wp14:anchorId="4AB6A808" wp14:editId="5C591365">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7364A0D2" w14:textId="09106E02" w:rsidR="006A5DC5" w:rsidRPr="00D842A2" w:rsidRDefault="006A5DC5" w:rsidP="006A5DC5">
      <w:pPr>
        <w:pStyle w:val="Lgende"/>
        <w:jc w:val="center"/>
        <w:rPr>
          <w:rFonts w:ascii="Calibri" w:eastAsia="Times New Roman" w:hAnsi="Calibri" w:cs="Times New Roman"/>
          <w:i w:val="0"/>
          <w:iCs w:val="0"/>
          <w:color w:val="auto"/>
          <w:sz w:val="22"/>
          <w:szCs w:val="20"/>
          <w:lang w:eastAsia="fr-FR"/>
        </w:rPr>
      </w:pPr>
      <w:bookmarkStart w:id="1773" w:name="_Ref496169139"/>
      <w:bookmarkStart w:id="1774" w:name="_Toc536112224"/>
      <w:bookmarkStart w:id="1775" w:name="_Toc536800526"/>
      <w:bookmarkStart w:id="1776" w:name="_Toc3323550"/>
      <w:r w:rsidRPr="00D842A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3"/>
      <w:r w:rsidRPr="00D842A2">
        <w:rPr>
          <w:rFonts w:ascii="Calibri" w:eastAsia="Times New Roman" w:hAnsi="Calibri" w:cs="Times New Roman"/>
          <w:i w:val="0"/>
          <w:iCs w:val="0"/>
          <w:color w:val="auto"/>
          <w:sz w:val="22"/>
          <w:szCs w:val="20"/>
          <w:lang w:eastAsia="fr-FR"/>
        </w:rPr>
        <w:t xml:space="preserve"> : Palier testé</w:t>
      </w:r>
      <w:bookmarkEnd w:id="1774"/>
      <w:bookmarkEnd w:id="1775"/>
      <w:bookmarkEnd w:id="1776"/>
    </w:p>
    <w:p w14:paraId="767A8096" w14:textId="598CA97E" w:rsidR="006A5DC5" w:rsidRDefault="006A5DC5" w:rsidP="006A5DC5">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81B95" w:rsidRPr="00381B95">
        <w:rPr>
          <w:b/>
        </w:rPr>
        <w:t xml:space="preserve">Figure </w:t>
      </w:r>
      <w:r w:rsidR="00381B95" w:rsidRPr="00381B95">
        <w:rPr>
          <w:b/>
          <w:noProof/>
        </w:rPr>
        <w:t>4.2</w:t>
      </w:r>
      <w:r w:rsidR="00381B95" w:rsidRPr="00381B95">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54A3F4B3" w14:textId="79EAB2E2" w:rsidR="006A5DC5" w:rsidRDefault="006A5DC5" w:rsidP="006A5DC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81B95" w:rsidRPr="00381B95">
        <w:rPr>
          <w:b/>
        </w:rPr>
        <w:t xml:space="preserve">Tableau </w:t>
      </w:r>
      <w:r w:rsidR="00381B95" w:rsidRPr="00381B95">
        <w:rPr>
          <w:b/>
          <w:noProof/>
        </w:rPr>
        <w:t>4.2</w:t>
      </w:r>
      <w:r w:rsidR="00381B95" w:rsidRPr="00381B95">
        <w:rPr>
          <w:b/>
          <w:noProof/>
        </w:rPr>
        <w:noBreakHyphen/>
        <w:t>1</w:t>
      </w:r>
      <w:r w:rsidRPr="0057433F">
        <w:rPr>
          <w:b/>
        </w:rPr>
        <w:fldChar w:fldCharType="end"/>
      </w:r>
      <w:r>
        <w:t>.</w:t>
      </w:r>
      <w:r w:rsidRPr="008C3CC6">
        <w:t xml:space="preserve"> </w:t>
      </w:r>
      <w:r>
        <w:t>Lors des essais la température d’alimentation du lubrifiant était comprise entre 20°C et 25°C et la pression d’alimentation oscillait autour de 1.1 bar.</w:t>
      </w:r>
    </w:p>
    <w:p w14:paraId="30EF5AC2" w14:textId="41ECA9DE" w:rsidR="006A5DC5" w:rsidRPr="00446927" w:rsidRDefault="006A5DC5" w:rsidP="006A5DC5">
      <w:pPr>
        <w:pStyle w:val="Lgende"/>
        <w:spacing w:after="0"/>
        <w:jc w:val="center"/>
        <w:rPr>
          <w:rFonts w:ascii="Calibri" w:eastAsia="Times New Roman" w:hAnsi="Calibri" w:cs="Times New Roman"/>
          <w:i w:val="0"/>
          <w:iCs w:val="0"/>
          <w:color w:val="auto"/>
          <w:sz w:val="22"/>
          <w:szCs w:val="20"/>
          <w:lang w:eastAsia="fr-FR"/>
        </w:rPr>
      </w:pPr>
      <w:bookmarkStart w:id="1777" w:name="_Ref498706171"/>
      <w:bookmarkStart w:id="1778" w:name="_Toc536112273"/>
      <w:bookmarkStart w:id="1779" w:name="_Toc536800606"/>
      <w:bookmarkStart w:id="1780" w:name="_Toc3323630"/>
      <w:r w:rsidRPr="00446927">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7"/>
      <w:r w:rsidRPr="00446927">
        <w:rPr>
          <w:rFonts w:ascii="Calibri" w:eastAsia="Times New Roman" w:hAnsi="Calibri" w:cs="Times New Roman"/>
          <w:i w:val="0"/>
          <w:iCs w:val="0"/>
          <w:color w:val="auto"/>
          <w:sz w:val="22"/>
          <w:szCs w:val="20"/>
          <w:lang w:eastAsia="fr-FR"/>
        </w:rPr>
        <w:t xml:space="preserve"> : Propriétés du lubrifiant</w:t>
      </w:r>
      <w:bookmarkEnd w:id="1778"/>
      <w:bookmarkEnd w:id="1779"/>
      <w:bookmarkEnd w:id="1780"/>
    </w:p>
    <w:tbl>
      <w:tblPr>
        <w:tblStyle w:val="Grilledutableau"/>
        <w:tblW w:w="4033" w:type="pct"/>
        <w:jc w:val="center"/>
        <w:tblLook w:val="04A0" w:firstRow="1" w:lastRow="0" w:firstColumn="1" w:lastColumn="0" w:noHBand="0" w:noVBand="1"/>
      </w:tblPr>
      <w:tblGrid>
        <w:gridCol w:w="1552"/>
        <w:gridCol w:w="2219"/>
        <w:gridCol w:w="1375"/>
        <w:gridCol w:w="2147"/>
      </w:tblGrid>
      <w:tr w:rsidR="006A5DC5" w:rsidRPr="00992352" w14:paraId="785F8ABE" w14:textId="77777777" w:rsidTr="00956887">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6979953F" w14:textId="77777777" w:rsidR="006A5DC5" w:rsidRPr="00992352" w:rsidRDefault="006A5DC5" w:rsidP="00956887">
            <w:pPr>
              <w:jc w:val="center"/>
              <w:rPr>
                <w:lang w:val="en-US"/>
              </w:rPr>
            </w:pPr>
            <w:r w:rsidRPr="00992352">
              <w:rPr>
                <w:b/>
                <w:bCs/>
              </w:rPr>
              <w:t>ISO VG 32</w:t>
            </w:r>
          </w:p>
        </w:tc>
      </w:tr>
      <w:tr w:rsidR="006A5DC5" w:rsidRPr="00992352" w14:paraId="04D814B5" w14:textId="77777777" w:rsidTr="00956887">
        <w:trPr>
          <w:trHeight w:val="768"/>
          <w:jc w:val="center"/>
        </w:trPr>
        <w:tc>
          <w:tcPr>
            <w:tcW w:w="1064" w:type="pct"/>
            <w:tcBorders>
              <w:top w:val="single" w:sz="12" w:space="0" w:color="auto"/>
            </w:tcBorders>
            <w:vAlign w:val="center"/>
            <w:hideMark/>
          </w:tcPr>
          <w:p w14:paraId="045A9AB5" w14:textId="77777777" w:rsidR="006A5DC5" w:rsidRPr="00992352" w:rsidRDefault="006A5DC5" w:rsidP="00956887">
            <w:pPr>
              <w:jc w:val="center"/>
              <w:rPr>
                <w:lang w:val="en-US"/>
              </w:rPr>
            </w:pPr>
            <w:r w:rsidRPr="00992352">
              <w:rPr>
                <w:b/>
                <w:bCs/>
              </w:rPr>
              <w:t>Température [°C]</w:t>
            </w:r>
          </w:p>
        </w:tc>
        <w:tc>
          <w:tcPr>
            <w:tcW w:w="1521" w:type="pct"/>
            <w:tcBorders>
              <w:top w:val="single" w:sz="12" w:space="0" w:color="auto"/>
            </w:tcBorders>
            <w:vAlign w:val="center"/>
            <w:hideMark/>
          </w:tcPr>
          <w:p w14:paraId="22EDB2A6" w14:textId="77777777" w:rsidR="006A5DC5" w:rsidRPr="00992352" w:rsidRDefault="006A5DC5" w:rsidP="00956887">
            <w:pPr>
              <w:jc w:val="center"/>
            </w:pPr>
            <w:r w:rsidRPr="00992352">
              <w:t>Viscosité dynamique [Pa.s]</w:t>
            </w:r>
          </w:p>
          <w:p w14:paraId="13EB5A2E" w14:textId="77777777" w:rsidR="006A5DC5" w:rsidRPr="00992352" w:rsidRDefault="006A5DC5" w:rsidP="00956887">
            <w:pPr>
              <w:jc w:val="center"/>
            </w:pPr>
            <w:r w:rsidRPr="00992352">
              <w:t>(mesure)</w:t>
            </w:r>
          </w:p>
        </w:tc>
        <w:tc>
          <w:tcPr>
            <w:tcW w:w="943" w:type="pct"/>
            <w:tcBorders>
              <w:top w:val="single" w:sz="12" w:space="0" w:color="auto"/>
            </w:tcBorders>
            <w:vAlign w:val="center"/>
            <w:hideMark/>
          </w:tcPr>
          <w:p w14:paraId="46EF6250" w14:textId="77777777" w:rsidR="006A5DC5" w:rsidRPr="00992352" w:rsidRDefault="006A5DC5" w:rsidP="00956887">
            <w:pPr>
              <w:jc w:val="center"/>
              <w:rPr>
                <w:lang w:val="en-US"/>
              </w:rPr>
            </w:pPr>
            <w:r w:rsidRPr="00992352">
              <w:t>Densité [kg/m3]</w:t>
            </w:r>
          </w:p>
          <w:p w14:paraId="689B7B77" w14:textId="77777777" w:rsidR="006A5DC5" w:rsidRPr="00992352" w:rsidRDefault="006A5DC5" w:rsidP="00956887">
            <w:pPr>
              <w:jc w:val="center"/>
              <w:rPr>
                <w:lang w:val="en-US"/>
              </w:rPr>
            </w:pPr>
            <w:r w:rsidRPr="00992352">
              <w:t>(mesure)</w:t>
            </w:r>
          </w:p>
        </w:tc>
        <w:tc>
          <w:tcPr>
            <w:tcW w:w="1472" w:type="pct"/>
            <w:tcBorders>
              <w:top w:val="single" w:sz="12" w:space="0" w:color="auto"/>
            </w:tcBorders>
            <w:vAlign w:val="center"/>
            <w:hideMark/>
          </w:tcPr>
          <w:p w14:paraId="2FDC6D5B" w14:textId="77777777" w:rsidR="006A5DC5" w:rsidRPr="00992352" w:rsidRDefault="006A5DC5" w:rsidP="00956887">
            <w:pPr>
              <w:jc w:val="center"/>
              <w:rPr>
                <w:lang w:val="en-US"/>
              </w:rPr>
            </w:pPr>
            <w:r w:rsidRPr="00992352">
              <w:t>Viscosité cinématique [cSt]</w:t>
            </w:r>
          </w:p>
          <w:p w14:paraId="365C0FD4" w14:textId="77777777" w:rsidR="006A5DC5" w:rsidRPr="00992352" w:rsidRDefault="006A5DC5" w:rsidP="00956887">
            <w:pPr>
              <w:jc w:val="center"/>
              <w:rPr>
                <w:lang w:val="en-US"/>
              </w:rPr>
            </w:pPr>
            <w:r w:rsidRPr="00992352">
              <w:t>(calculée)</w:t>
            </w:r>
          </w:p>
        </w:tc>
      </w:tr>
      <w:tr w:rsidR="006A5DC5" w:rsidRPr="00992352" w14:paraId="71CFA915" w14:textId="77777777" w:rsidTr="00956887">
        <w:trPr>
          <w:trHeight w:val="255"/>
          <w:jc w:val="center"/>
        </w:trPr>
        <w:tc>
          <w:tcPr>
            <w:tcW w:w="1064" w:type="pct"/>
            <w:vAlign w:val="center"/>
            <w:hideMark/>
          </w:tcPr>
          <w:p w14:paraId="709F0B50" w14:textId="77777777" w:rsidR="006A5DC5" w:rsidRPr="00992352" w:rsidRDefault="006A5DC5" w:rsidP="00956887">
            <w:pPr>
              <w:jc w:val="center"/>
              <w:rPr>
                <w:lang w:val="en-US"/>
              </w:rPr>
            </w:pPr>
            <w:r w:rsidRPr="00992352">
              <w:rPr>
                <w:b/>
                <w:bCs/>
              </w:rPr>
              <w:t>20</w:t>
            </w:r>
          </w:p>
        </w:tc>
        <w:tc>
          <w:tcPr>
            <w:tcW w:w="1521" w:type="pct"/>
            <w:vAlign w:val="center"/>
            <w:hideMark/>
          </w:tcPr>
          <w:p w14:paraId="2081F8AC" w14:textId="77777777" w:rsidR="006A5DC5" w:rsidRPr="00992352" w:rsidRDefault="006A5DC5" w:rsidP="00956887">
            <w:pPr>
              <w:jc w:val="center"/>
              <w:rPr>
                <w:lang w:val="en-US"/>
              </w:rPr>
            </w:pPr>
            <w:r w:rsidRPr="00992352">
              <w:t>0.0708</w:t>
            </w:r>
          </w:p>
        </w:tc>
        <w:tc>
          <w:tcPr>
            <w:tcW w:w="943" w:type="pct"/>
            <w:vAlign w:val="center"/>
            <w:hideMark/>
          </w:tcPr>
          <w:p w14:paraId="352D94A9" w14:textId="77777777" w:rsidR="006A5DC5" w:rsidRPr="00992352" w:rsidRDefault="006A5DC5" w:rsidP="00956887">
            <w:pPr>
              <w:jc w:val="center"/>
              <w:rPr>
                <w:lang w:val="en-US"/>
              </w:rPr>
            </w:pPr>
            <w:r w:rsidRPr="00992352">
              <w:t>875.21</w:t>
            </w:r>
          </w:p>
        </w:tc>
        <w:tc>
          <w:tcPr>
            <w:tcW w:w="1472" w:type="pct"/>
            <w:vAlign w:val="center"/>
            <w:hideMark/>
          </w:tcPr>
          <w:p w14:paraId="30ACD762" w14:textId="77777777" w:rsidR="006A5DC5" w:rsidRPr="00992352" w:rsidRDefault="006A5DC5" w:rsidP="00956887">
            <w:pPr>
              <w:jc w:val="center"/>
              <w:rPr>
                <w:lang w:val="en-US"/>
              </w:rPr>
            </w:pPr>
            <w:r w:rsidRPr="00992352">
              <w:t>80.92</w:t>
            </w:r>
          </w:p>
        </w:tc>
      </w:tr>
      <w:tr w:rsidR="006A5DC5" w:rsidRPr="00992352" w14:paraId="35EC61D1" w14:textId="77777777" w:rsidTr="00956887">
        <w:trPr>
          <w:trHeight w:val="255"/>
          <w:jc w:val="center"/>
        </w:trPr>
        <w:tc>
          <w:tcPr>
            <w:tcW w:w="1064" w:type="pct"/>
            <w:vAlign w:val="center"/>
            <w:hideMark/>
          </w:tcPr>
          <w:p w14:paraId="46968CB4" w14:textId="77777777" w:rsidR="006A5DC5" w:rsidRPr="00992352" w:rsidRDefault="006A5DC5" w:rsidP="00956887">
            <w:pPr>
              <w:jc w:val="center"/>
              <w:rPr>
                <w:lang w:val="en-US"/>
              </w:rPr>
            </w:pPr>
            <w:r w:rsidRPr="00992352">
              <w:rPr>
                <w:b/>
                <w:bCs/>
              </w:rPr>
              <w:t>30</w:t>
            </w:r>
          </w:p>
        </w:tc>
        <w:tc>
          <w:tcPr>
            <w:tcW w:w="1521" w:type="pct"/>
            <w:vAlign w:val="center"/>
            <w:hideMark/>
          </w:tcPr>
          <w:p w14:paraId="18A0BBD2" w14:textId="77777777" w:rsidR="006A5DC5" w:rsidRPr="00992352" w:rsidRDefault="006A5DC5" w:rsidP="00956887">
            <w:pPr>
              <w:jc w:val="center"/>
              <w:rPr>
                <w:lang w:val="en-US"/>
              </w:rPr>
            </w:pPr>
            <w:r w:rsidRPr="00992352">
              <w:t>0.0406</w:t>
            </w:r>
          </w:p>
        </w:tc>
        <w:tc>
          <w:tcPr>
            <w:tcW w:w="943" w:type="pct"/>
            <w:vAlign w:val="center"/>
            <w:hideMark/>
          </w:tcPr>
          <w:p w14:paraId="69522660" w14:textId="77777777" w:rsidR="006A5DC5" w:rsidRPr="00992352" w:rsidRDefault="006A5DC5" w:rsidP="00956887">
            <w:pPr>
              <w:jc w:val="center"/>
              <w:rPr>
                <w:lang w:val="en-US"/>
              </w:rPr>
            </w:pPr>
            <w:r w:rsidRPr="00992352">
              <w:t>868.87</w:t>
            </w:r>
          </w:p>
        </w:tc>
        <w:tc>
          <w:tcPr>
            <w:tcW w:w="1472" w:type="pct"/>
            <w:vAlign w:val="center"/>
            <w:hideMark/>
          </w:tcPr>
          <w:p w14:paraId="0F972ED5" w14:textId="77777777" w:rsidR="006A5DC5" w:rsidRPr="00992352" w:rsidRDefault="006A5DC5" w:rsidP="00956887">
            <w:pPr>
              <w:jc w:val="center"/>
              <w:rPr>
                <w:lang w:val="en-US"/>
              </w:rPr>
            </w:pPr>
            <w:r w:rsidRPr="00992352">
              <w:t>46.69</w:t>
            </w:r>
          </w:p>
        </w:tc>
      </w:tr>
      <w:tr w:rsidR="006A5DC5" w:rsidRPr="00992352" w14:paraId="0C6C8E92" w14:textId="77777777" w:rsidTr="00956887">
        <w:trPr>
          <w:trHeight w:val="255"/>
          <w:jc w:val="center"/>
        </w:trPr>
        <w:tc>
          <w:tcPr>
            <w:tcW w:w="1064" w:type="pct"/>
            <w:vAlign w:val="center"/>
            <w:hideMark/>
          </w:tcPr>
          <w:p w14:paraId="487170DB" w14:textId="77777777" w:rsidR="006A5DC5" w:rsidRPr="00992352" w:rsidRDefault="006A5DC5" w:rsidP="00956887">
            <w:pPr>
              <w:jc w:val="center"/>
              <w:rPr>
                <w:lang w:val="en-US"/>
              </w:rPr>
            </w:pPr>
            <w:r w:rsidRPr="00992352">
              <w:rPr>
                <w:b/>
                <w:bCs/>
              </w:rPr>
              <w:t>40</w:t>
            </w:r>
          </w:p>
        </w:tc>
        <w:tc>
          <w:tcPr>
            <w:tcW w:w="1521" w:type="pct"/>
            <w:vAlign w:val="center"/>
            <w:hideMark/>
          </w:tcPr>
          <w:p w14:paraId="43036AE8" w14:textId="77777777" w:rsidR="006A5DC5" w:rsidRPr="00992352" w:rsidRDefault="006A5DC5" w:rsidP="00956887">
            <w:pPr>
              <w:jc w:val="center"/>
              <w:rPr>
                <w:lang w:val="en-US"/>
              </w:rPr>
            </w:pPr>
            <w:r w:rsidRPr="00992352">
              <w:t>0.0251</w:t>
            </w:r>
          </w:p>
        </w:tc>
        <w:tc>
          <w:tcPr>
            <w:tcW w:w="943" w:type="pct"/>
            <w:vAlign w:val="center"/>
            <w:hideMark/>
          </w:tcPr>
          <w:p w14:paraId="75292EF4" w14:textId="77777777" w:rsidR="006A5DC5" w:rsidRPr="00992352" w:rsidRDefault="006A5DC5" w:rsidP="00956887">
            <w:pPr>
              <w:jc w:val="center"/>
              <w:rPr>
                <w:lang w:val="en-US"/>
              </w:rPr>
            </w:pPr>
            <w:r w:rsidRPr="00992352">
              <w:t>862.59</w:t>
            </w:r>
          </w:p>
        </w:tc>
        <w:tc>
          <w:tcPr>
            <w:tcW w:w="1472" w:type="pct"/>
            <w:vAlign w:val="center"/>
            <w:hideMark/>
          </w:tcPr>
          <w:p w14:paraId="47FB3D54" w14:textId="77777777" w:rsidR="006A5DC5" w:rsidRPr="00992352" w:rsidRDefault="006A5DC5" w:rsidP="00956887">
            <w:pPr>
              <w:jc w:val="center"/>
              <w:rPr>
                <w:lang w:val="en-US"/>
              </w:rPr>
            </w:pPr>
            <w:r w:rsidRPr="00992352">
              <w:t>29.13</w:t>
            </w:r>
          </w:p>
        </w:tc>
      </w:tr>
      <w:tr w:rsidR="006A5DC5" w:rsidRPr="00992352" w14:paraId="3BD91FB9" w14:textId="77777777" w:rsidTr="00956887">
        <w:trPr>
          <w:trHeight w:val="255"/>
          <w:jc w:val="center"/>
        </w:trPr>
        <w:tc>
          <w:tcPr>
            <w:tcW w:w="1064" w:type="pct"/>
            <w:vAlign w:val="center"/>
            <w:hideMark/>
          </w:tcPr>
          <w:p w14:paraId="3BA61C5B" w14:textId="77777777" w:rsidR="006A5DC5" w:rsidRPr="00992352" w:rsidRDefault="006A5DC5" w:rsidP="00956887">
            <w:pPr>
              <w:jc w:val="center"/>
              <w:rPr>
                <w:lang w:val="en-US"/>
              </w:rPr>
            </w:pPr>
            <w:r w:rsidRPr="00992352">
              <w:rPr>
                <w:b/>
                <w:bCs/>
              </w:rPr>
              <w:t>45</w:t>
            </w:r>
          </w:p>
        </w:tc>
        <w:tc>
          <w:tcPr>
            <w:tcW w:w="1521" w:type="pct"/>
            <w:vAlign w:val="center"/>
            <w:hideMark/>
          </w:tcPr>
          <w:p w14:paraId="6E9A9411" w14:textId="77777777" w:rsidR="006A5DC5" w:rsidRPr="00992352" w:rsidRDefault="006A5DC5" w:rsidP="00956887">
            <w:pPr>
              <w:jc w:val="center"/>
              <w:rPr>
                <w:lang w:val="en-US"/>
              </w:rPr>
            </w:pPr>
            <w:r w:rsidRPr="00992352">
              <w:t>0.0202</w:t>
            </w:r>
          </w:p>
        </w:tc>
        <w:tc>
          <w:tcPr>
            <w:tcW w:w="943" w:type="pct"/>
            <w:vAlign w:val="center"/>
            <w:hideMark/>
          </w:tcPr>
          <w:p w14:paraId="3B2F352E" w14:textId="77777777" w:rsidR="006A5DC5" w:rsidRPr="00992352" w:rsidRDefault="006A5DC5" w:rsidP="00956887">
            <w:pPr>
              <w:jc w:val="center"/>
              <w:rPr>
                <w:lang w:val="en-US"/>
              </w:rPr>
            </w:pPr>
            <w:r w:rsidRPr="00992352">
              <w:t>859.34</w:t>
            </w:r>
          </w:p>
        </w:tc>
        <w:tc>
          <w:tcPr>
            <w:tcW w:w="1472" w:type="pct"/>
            <w:vAlign w:val="center"/>
            <w:hideMark/>
          </w:tcPr>
          <w:p w14:paraId="1D17F9DC" w14:textId="77777777" w:rsidR="006A5DC5" w:rsidRPr="00992352" w:rsidRDefault="006A5DC5" w:rsidP="00956887">
            <w:pPr>
              <w:jc w:val="center"/>
              <w:rPr>
                <w:lang w:val="en-US"/>
              </w:rPr>
            </w:pPr>
            <w:r w:rsidRPr="00992352">
              <w:t>23.55</w:t>
            </w:r>
          </w:p>
        </w:tc>
      </w:tr>
      <w:tr w:rsidR="006A5DC5" w:rsidRPr="00992352" w14:paraId="18E58148" w14:textId="77777777" w:rsidTr="00956887">
        <w:trPr>
          <w:trHeight w:val="255"/>
          <w:jc w:val="center"/>
        </w:trPr>
        <w:tc>
          <w:tcPr>
            <w:tcW w:w="1064" w:type="pct"/>
            <w:vAlign w:val="center"/>
            <w:hideMark/>
          </w:tcPr>
          <w:p w14:paraId="13A2DBE5" w14:textId="77777777" w:rsidR="006A5DC5" w:rsidRPr="00992352" w:rsidRDefault="006A5DC5" w:rsidP="00956887">
            <w:pPr>
              <w:jc w:val="center"/>
              <w:rPr>
                <w:lang w:val="en-US"/>
              </w:rPr>
            </w:pPr>
            <w:r w:rsidRPr="00992352">
              <w:rPr>
                <w:b/>
                <w:bCs/>
              </w:rPr>
              <w:t>50</w:t>
            </w:r>
          </w:p>
        </w:tc>
        <w:tc>
          <w:tcPr>
            <w:tcW w:w="1521" w:type="pct"/>
            <w:vAlign w:val="center"/>
            <w:hideMark/>
          </w:tcPr>
          <w:p w14:paraId="69DA91F1" w14:textId="77777777" w:rsidR="006A5DC5" w:rsidRPr="00992352" w:rsidRDefault="006A5DC5" w:rsidP="00956887">
            <w:pPr>
              <w:jc w:val="center"/>
              <w:rPr>
                <w:lang w:val="en-US"/>
              </w:rPr>
            </w:pPr>
            <w:r w:rsidRPr="00992352">
              <w:t>0.0166</w:t>
            </w:r>
          </w:p>
        </w:tc>
        <w:tc>
          <w:tcPr>
            <w:tcW w:w="943" w:type="pct"/>
            <w:vAlign w:val="center"/>
            <w:hideMark/>
          </w:tcPr>
          <w:p w14:paraId="011DBBC6" w14:textId="77777777" w:rsidR="006A5DC5" w:rsidRPr="00992352" w:rsidRDefault="006A5DC5" w:rsidP="00956887">
            <w:pPr>
              <w:jc w:val="center"/>
              <w:rPr>
                <w:lang w:val="en-US"/>
              </w:rPr>
            </w:pPr>
            <w:r w:rsidRPr="00992352">
              <w:t>856.18</w:t>
            </w:r>
          </w:p>
        </w:tc>
        <w:tc>
          <w:tcPr>
            <w:tcW w:w="1472" w:type="pct"/>
            <w:vAlign w:val="center"/>
            <w:hideMark/>
          </w:tcPr>
          <w:p w14:paraId="6CB939A6" w14:textId="77777777" w:rsidR="006A5DC5" w:rsidRPr="00992352" w:rsidRDefault="006A5DC5" w:rsidP="00956887">
            <w:pPr>
              <w:jc w:val="center"/>
              <w:rPr>
                <w:lang w:val="en-US"/>
              </w:rPr>
            </w:pPr>
            <w:r w:rsidRPr="00992352">
              <w:t>19.34</w:t>
            </w:r>
          </w:p>
        </w:tc>
      </w:tr>
      <w:tr w:rsidR="006A5DC5" w:rsidRPr="00992352" w14:paraId="4B96ABD0" w14:textId="77777777" w:rsidTr="00956887">
        <w:trPr>
          <w:trHeight w:val="255"/>
          <w:jc w:val="center"/>
        </w:trPr>
        <w:tc>
          <w:tcPr>
            <w:tcW w:w="1064" w:type="pct"/>
            <w:vAlign w:val="center"/>
            <w:hideMark/>
          </w:tcPr>
          <w:p w14:paraId="379D5C6E" w14:textId="77777777" w:rsidR="006A5DC5" w:rsidRPr="00992352" w:rsidRDefault="006A5DC5" w:rsidP="00956887">
            <w:pPr>
              <w:jc w:val="center"/>
              <w:rPr>
                <w:lang w:val="en-US"/>
              </w:rPr>
            </w:pPr>
            <w:r w:rsidRPr="00992352">
              <w:rPr>
                <w:b/>
                <w:bCs/>
              </w:rPr>
              <w:t>55</w:t>
            </w:r>
          </w:p>
        </w:tc>
        <w:tc>
          <w:tcPr>
            <w:tcW w:w="1521" w:type="pct"/>
            <w:vAlign w:val="center"/>
            <w:hideMark/>
          </w:tcPr>
          <w:p w14:paraId="2AEFC76C" w14:textId="77777777" w:rsidR="006A5DC5" w:rsidRPr="00992352" w:rsidRDefault="006A5DC5" w:rsidP="00956887">
            <w:pPr>
              <w:jc w:val="center"/>
              <w:rPr>
                <w:lang w:val="en-US"/>
              </w:rPr>
            </w:pPr>
            <w:r w:rsidRPr="00992352">
              <w:t>0.0137</w:t>
            </w:r>
          </w:p>
        </w:tc>
        <w:tc>
          <w:tcPr>
            <w:tcW w:w="943" w:type="pct"/>
            <w:vAlign w:val="center"/>
            <w:hideMark/>
          </w:tcPr>
          <w:p w14:paraId="4BC23D72" w14:textId="77777777" w:rsidR="006A5DC5" w:rsidRPr="00992352" w:rsidRDefault="006A5DC5" w:rsidP="00956887">
            <w:pPr>
              <w:jc w:val="center"/>
              <w:rPr>
                <w:lang w:val="en-US"/>
              </w:rPr>
            </w:pPr>
            <w:r w:rsidRPr="00992352">
              <w:t>853.12</w:t>
            </w:r>
          </w:p>
        </w:tc>
        <w:tc>
          <w:tcPr>
            <w:tcW w:w="1472" w:type="pct"/>
            <w:vAlign w:val="center"/>
            <w:hideMark/>
          </w:tcPr>
          <w:p w14:paraId="75BC15A1" w14:textId="77777777" w:rsidR="006A5DC5" w:rsidRPr="00992352" w:rsidRDefault="006A5DC5" w:rsidP="00956887">
            <w:pPr>
              <w:jc w:val="center"/>
              <w:rPr>
                <w:lang w:val="en-US"/>
              </w:rPr>
            </w:pPr>
            <w:r w:rsidRPr="00992352">
              <w:t>16.11</w:t>
            </w:r>
          </w:p>
        </w:tc>
      </w:tr>
      <w:tr w:rsidR="006A5DC5" w:rsidRPr="00992352" w14:paraId="74029C56" w14:textId="77777777" w:rsidTr="00956887">
        <w:trPr>
          <w:trHeight w:val="255"/>
          <w:jc w:val="center"/>
        </w:trPr>
        <w:tc>
          <w:tcPr>
            <w:tcW w:w="1064" w:type="pct"/>
            <w:vAlign w:val="center"/>
            <w:hideMark/>
          </w:tcPr>
          <w:p w14:paraId="6E4A1ACF" w14:textId="77777777" w:rsidR="006A5DC5" w:rsidRPr="00992352" w:rsidRDefault="006A5DC5" w:rsidP="00956887">
            <w:pPr>
              <w:jc w:val="center"/>
              <w:rPr>
                <w:lang w:val="en-US"/>
              </w:rPr>
            </w:pPr>
            <w:r w:rsidRPr="00992352">
              <w:rPr>
                <w:b/>
                <w:bCs/>
              </w:rPr>
              <w:t>60</w:t>
            </w:r>
          </w:p>
        </w:tc>
        <w:tc>
          <w:tcPr>
            <w:tcW w:w="1521" w:type="pct"/>
            <w:vAlign w:val="center"/>
            <w:hideMark/>
          </w:tcPr>
          <w:p w14:paraId="2BF365A5" w14:textId="77777777" w:rsidR="006A5DC5" w:rsidRPr="00992352" w:rsidRDefault="006A5DC5" w:rsidP="00956887">
            <w:pPr>
              <w:jc w:val="center"/>
              <w:rPr>
                <w:lang w:val="en-US"/>
              </w:rPr>
            </w:pPr>
            <w:r w:rsidRPr="00992352">
              <w:t>0.0115</w:t>
            </w:r>
          </w:p>
        </w:tc>
        <w:tc>
          <w:tcPr>
            <w:tcW w:w="943" w:type="pct"/>
            <w:vAlign w:val="center"/>
            <w:hideMark/>
          </w:tcPr>
          <w:p w14:paraId="338F3AE4" w14:textId="77777777" w:rsidR="006A5DC5" w:rsidRPr="00992352" w:rsidRDefault="006A5DC5" w:rsidP="00956887">
            <w:pPr>
              <w:jc w:val="center"/>
              <w:rPr>
                <w:lang w:val="en-US"/>
              </w:rPr>
            </w:pPr>
            <w:r w:rsidRPr="00992352">
              <w:t>849.68</w:t>
            </w:r>
          </w:p>
        </w:tc>
        <w:tc>
          <w:tcPr>
            <w:tcW w:w="1472" w:type="pct"/>
            <w:vAlign w:val="center"/>
            <w:hideMark/>
          </w:tcPr>
          <w:p w14:paraId="18D30F67" w14:textId="77777777" w:rsidR="006A5DC5" w:rsidRPr="00992352" w:rsidRDefault="006A5DC5" w:rsidP="00956887">
            <w:pPr>
              <w:jc w:val="center"/>
              <w:rPr>
                <w:lang w:val="en-US"/>
              </w:rPr>
            </w:pPr>
            <w:r w:rsidRPr="00992352">
              <w:t>13.57</w:t>
            </w:r>
          </w:p>
        </w:tc>
      </w:tr>
      <w:tr w:rsidR="006A5DC5" w:rsidRPr="00992352" w14:paraId="02D55FF8" w14:textId="77777777" w:rsidTr="00956887">
        <w:trPr>
          <w:trHeight w:val="255"/>
          <w:jc w:val="center"/>
        </w:trPr>
        <w:tc>
          <w:tcPr>
            <w:tcW w:w="1064" w:type="pct"/>
            <w:vAlign w:val="center"/>
            <w:hideMark/>
          </w:tcPr>
          <w:p w14:paraId="233478BE" w14:textId="77777777" w:rsidR="006A5DC5" w:rsidRPr="00992352" w:rsidRDefault="006A5DC5" w:rsidP="00956887">
            <w:pPr>
              <w:jc w:val="center"/>
              <w:rPr>
                <w:lang w:val="en-US"/>
              </w:rPr>
            </w:pPr>
            <w:r w:rsidRPr="00992352">
              <w:rPr>
                <w:b/>
                <w:bCs/>
              </w:rPr>
              <w:t>65</w:t>
            </w:r>
          </w:p>
        </w:tc>
        <w:tc>
          <w:tcPr>
            <w:tcW w:w="1521" w:type="pct"/>
            <w:vAlign w:val="center"/>
            <w:hideMark/>
          </w:tcPr>
          <w:p w14:paraId="2F08E146" w14:textId="77777777" w:rsidR="006A5DC5" w:rsidRPr="00992352" w:rsidRDefault="006A5DC5" w:rsidP="00956887">
            <w:pPr>
              <w:jc w:val="center"/>
              <w:rPr>
                <w:lang w:val="en-US"/>
              </w:rPr>
            </w:pPr>
            <w:r w:rsidRPr="00992352">
              <w:t>0.0098</w:t>
            </w:r>
          </w:p>
        </w:tc>
        <w:tc>
          <w:tcPr>
            <w:tcW w:w="943" w:type="pct"/>
            <w:vAlign w:val="center"/>
            <w:hideMark/>
          </w:tcPr>
          <w:p w14:paraId="02B70284" w14:textId="77777777" w:rsidR="006A5DC5" w:rsidRPr="00992352" w:rsidRDefault="006A5DC5" w:rsidP="00956887">
            <w:pPr>
              <w:jc w:val="center"/>
              <w:rPr>
                <w:lang w:val="en-US"/>
              </w:rPr>
            </w:pPr>
            <w:r w:rsidRPr="00992352">
              <w:t>846.78</w:t>
            </w:r>
          </w:p>
        </w:tc>
        <w:tc>
          <w:tcPr>
            <w:tcW w:w="1472" w:type="pct"/>
            <w:vAlign w:val="center"/>
            <w:hideMark/>
          </w:tcPr>
          <w:p w14:paraId="41E82B64" w14:textId="77777777" w:rsidR="006A5DC5" w:rsidRPr="00992352" w:rsidRDefault="006A5DC5" w:rsidP="00956887">
            <w:pPr>
              <w:jc w:val="center"/>
              <w:rPr>
                <w:lang w:val="en-US"/>
              </w:rPr>
            </w:pPr>
            <w:r w:rsidRPr="00992352">
              <w:t>11.56</w:t>
            </w:r>
          </w:p>
        </w:tc>
      </w:tr>
      <w:tr w:rsidR="006A5DC5" w:rsidRPr="00992352" w14:paraId="75864E01" w14:textId="77777777" w:rsidTr="00956887">
        <w:trPr>
          <w:trHeight w:val="255"/>
          <w:jc w:val="center"/>
        </w:trPr>
        <w:tc>
          <w:tcPr>
            <w:tcW w:w="1064" w:type="pct"/>
            <w:vAlign w:val="center"/>
            <w:hideMark/>
          </w:tcPr>
          <w:p w14:paraId="4ECF5FE5" w14:textId="77777777" w:rsidR="006A5DC5" w:rsidRPr="00992352" w:rsidRDefault="006A5DC5" w:rsidP="00956887">
            <w:pPr>
              <w:jc w:val="center"/>
              <w:rPr>
                <w:lang w:val="en-US"/>
              </w:rPr>
            </w:pPr>
            <w:r w:rsidRPr="00992352">
              <w:rPr>
                <w:b/>
                <w:bCs/>
              </w:rPr>
              <w:t>70</w:t>
            </w:r>
          </w:p>
        </w:tc>
        <w:tc>
          <w:tcPr>
            <w:tcW w:w="1521" w:type="pct"/>
            <w:vAlign w:val="center"/>
            <w:hideMark/>
          </w:tcPr>
          <w:p w14:paraId="049EB3E2" w14:textId="77777777" w:rsidR="006A5DC5" w:rsidRPr="00992352" w:rsidRDefault="006A5DC5" w:rsidP="00956887">
            <w:pPr>
              <w:jc w:val="center"/>
              <w:rPr>
                <w:lang w:val="en-US"/>
              </w:rPr>
            </w:pPr>
            <w:r w:rsidRPr="00992352">
              <w:t>0.0084</w:t>
            </w:r>
          </w:p>
        </w:tc>
        <w:tc>
          <w:tcPr>
            <w:tcW w:w="943" w:type="pct"/>
            <w:vAlign w:val="center"/>
            <w:hideMark/>
          </w:tcPr>
          <w:p w14:paraId="5767877E" w14:textId="77777777" w:rsidR="006A5DC5" w:rsidRPr="00992352" w:rsidRDefault="006A5DC5" w:rsidP="00956887">
            <w:pPr>
              <w:jc w:val="center"/>
              <w:rPr>
                <w:lang w:val="en-US"/>
              </w:rPr>
            </w:pPr>
            <w:r w:rsidRPr="00992352">
              <w:t>843.55</w:t>
            </w:r>
          </w:p>
        </w:tc>
        <w:tc>
          <w:tcPr>
            <w:tcW w:w="1472" w:type="pct"/>
            <w:vAlign w:val="center"/>
            <w:hideMark/>
          </w:tcPr>
          <w:p w14:paraId="39C5D4ED" w14:textId="77777777" w:rsidR="006A5DC5" w:rsidRPr="00992352" w:rsidRDefault="006A5DC5" w:rsidP="00956887">
            <w:pPr>
              <w:jc w:val="center"/>
              <w:rPr>
                <w:lang w:val="en-US"/>
              </w:rPr>
            </w:pPr>
            <w:r w:rsidRPr="00992352">
              <w:t>9.96</w:t>
            </w:r>
          </w:p>
        </w:tc>
      </w:tr>
      <w:tr w:rsidR="006A5DC5" w:rsidRPr="00992352" w14:paraId="21951AD3" w14:textId="77777777" w:rsidTr="00956887">
        <w:trPr>
          <w:trHeight w:val="255"/>
          <w:jc w:val="center"/>
        </w:trPr>
        <w:tc>
          <w:tcPr>
            <w:tcW w:w="1064" w:type="pct"/>
            <w:vAlign w:val="center"/>
            <w:hideMark/>
          </w:tcPr>
          <w:p w14:paraId="3C6B6843" w14:textId="77777777" w:rsidR="006A5DC5" w:rsidRPr="00992352" w:rsidRDefault="006A5DC5" w:rsidP="00956887">
            <w:pPr>
              <w:jc w:val="center"/>
              <w:rPr>
                <w:lang w:val="en-US"/>
              </w:rPr>
            </w:pPr>
            <w:r w:rsidRPr="00992352">
              <w:rPr>
                <w:b/>
                <w:bCs/>
              </w:rPr>
              <w:t>75</w:t>
            </w:r>
          </w:p>
        </w:tc>
        <w:tc>
          <w:tcPr>
            <w:tcW w:w="1521" w:type="pct"/>
            <w:vAlign w:val="center"/>
            <w:hideMark/>
          </w:tcPr>
          <w:p w14:paraId="7F8B9B64" w14:textId="77777777" w:rsidR="006A5DC5" w:rsidRPr="00992352" w:rsidRDefault="006A5DC5" w:rsidP="00956887">
            <w:pPr>
              <w:jc w:val="center"/>
              <w:rPr>
                <w:lang w:val="en-US"/>
              </w:rPr>
            </w:pPr>
            <w:r w:rsidRPr="00992352">
              <w:t>0.0073</w:t>
            </w:r>
          </w:p>
        </w:tc>
        <w:tc>
          <w:tcPr>
            <w:tcW w:w="943" w:type="pct"/>
            <w:vAlign w:val="center"/>
            <w:hideMark/>
          </w:tcPr>
          <w:p w14:paraId="29D54F5A" w14:textId="77777777" w:rsidR="006A5DC5" w:rsidRPr="00992352" w:rsidRDefault="006A5DC5" w:rsidP="00956887">
            <w:pPr>
              <w:jc w:val="center"/>
              <w:rPr>
                <w:lang w:val="en-US"/>
              </w:rPr>
            </w:pPr>
            <w:r w:rsidRPr="00992352">
              <w:t>840.38</w:t>
            </w:r>
          </w:p>
        </w:tc>
        <w:tc>
          <w:tcPr>
            <w:tcW w:w="1472" w:type="pct"/>
            <w:vAlign w:val="center"/>
            <w:hideMark/>
          </w:tcPr>
          <w:p w14:paraId="77520BA1" w14:textId="77777777" w:rsidR="006A5DC5" w:rsidRPr="00992352" w:rsidRDefault="006A5DC5" w:rsidP="00956887">
            <w:pPr>
              <w:jc w:val="center"/>
              <w:rPr>
                <w:lang w:val="en-US"/>
              </w:rPr>
            </w:pPr>
            <w:r w:rsidRPr="00992352">
              <w:t>8.66</w:t>
            </w:r>
          </w:p>
        </w:tc>
      </w:tr>
      <w:tr w:rsidR="006A5DC5" w:rsidRPr="00992352" w14:paraId="7AD5CD9D" w14:textId="77777777" w:rsidTr="00956887">
        <w:trPr>
          <w:trHeight w:val="255"/>
          <w:jc w:val="center"/>
        </w:trPr>
        <w:tc>
          <w:tcPr>
            <w:tcW w:w="1064" w:type="pct"/>
            <w:vAlign w:val="center"/>
            <w:hideMark/>
          </w:tcPr>
          <w:p w14:paraId="7032C387" w14:textId="77777777" w:rsidR="006A5DC5" w:rsidRPr="00992352" w:rsidRDefault="006A5DC5" w:rsidP="00956887">
            <w:pPr>
              <w:jc w:val="center"/>
              <w:rPr>
                <w:lang w:val="en-US"/>
              </w:rPr>
            </w:pPr>
            <w:r w:rsidRPr="00992352">
              <w:rPr>
                <w:b/>
                <w:bCs/>
              </w:rPr>
              <w:t>80</w:t>
            </w:r>
          </w:p>
        </w:tc>
        <w:tc>
          <w:tcPr>
            <w:tcW w:w="1521" w:type="pct"/>
            <w:vAlign w:val="center"/>
            <w:hideMark/>
          </w:tcPr>
          <w:p w14:paraId="6683F8B1" w14:textId="77777777" w:rsidR="006A5DC5" w:rsidRPr="00992352" w:rsidRDefault="006A5DC5" w:rsidP="00956887">
            <w:pPr>
              <w:jc w:val="center"/>
              <w:rPr>
                <w:lang w:val="en-US"/>
              </w:rPr>
            </w:pPr>
            <w:r w:rsidRPr="00992352">
              <w:t>0.0064</w:t>
            </w:r>
          </w:p>
        </w:tc>
        <w:tc>
          <w:tcPr>
            <w:tcW w:w="943" w:type="pct"/>
            <w:vAlign w:val="center"/>
            <w:hideMark/>
          </w:tcPr>
          <w:p w14:paraId="6FE898CE" w14:textId="77777777" w:rsidR="006A5DC5" w:rsidRPr="00992352" w:rsidRDefault="006A5DC5" w:rsidP="00956887">
            <w:pPr>
              <w:jc w:val="center"/>
              <w:rPr>
                <w:lang w:val="en-US"/>
              </w:rPr>
            </w:pPr>
            <w:r w:rsidRPr="00992352">
              <w:t>837.20</w:t>
            </w:r>
          </w:p>
        </w:tc>
        <w:tc>
          <w:tcPr>
            <w:tcW w:w="1472" w:type="pct"/>
            <w:vAlign w:val="center"/>
            <w:hideMark/>
          </w:tcPr>
          <w:p w14:paraId="493B165D" w14:textId="77777777" w:rsidR="006A5DC5" w:rsidRPr="00992352" w:rsidRDefault="006A5DC5" w:rsidP="00956887">
            <w:pPr>
              <w:jc w:val="center"/>
              <w:rPr>
                <w:lang w:val="en-US"/>
              </w:rPr>
            </w:pPr>
            <w:r w:rsidRPr="00992352">
              <w:t>7.58</w:t>
            </w:r>
          </w:p>
        </w:tc>
      </w:tr>
    </w:tbl>
    <w:p w14:paraId="773E0C73" w14:textId="77777777" w:rsidR="006A5DC5" w:rsidRDefault="006A5DC5" w:rsidP="006A5DC5">
      <w:pPr>
        <w:spacing w:line="360" w:lineRule="auto"/>
        <w:jc w:val="center"/>
      </w:pPr>
    </w:p>
    <w:p w14:paraId="227080E7" w14:textId="77777777" w:rsidR="006A5DC5" w:rsidRPr="00AE5805" w:rsidRDefault="006A5DC5" w:rsidP="006A5DC5">
      <w:pPr>
        <w:pStyle w:val="Titre3"/>
        <w:spacing w:before="240" w:after="240"/>
        <w:ind w:left="709"/>
      </w:pPr>
      <w:bookmarkStart w:id="1781" w:name="_Ref535494648"/>
      <w:bookmarkStart w:id="1782" w:name="_Toc536800421"/>
      <w:bookmarkStart w:id="1783" w:name="_Toc3323445"/>
      <w:r>
        <w:lastRenderedPageBreak/>
        <w:t>Configuration du rotor 430mm</w:t>
      </w:r>
      <w:bookmarkEnd w:id="1781"/>
      <w:bookmarkEnd w:id="1782"/>
      <w:bookmarkEnd w:id="1783"/>
    </w:p>
    <w:p w14:paraId="510DF1C3" w14:textId="77777777" w:rsidR="006A5DC5" w:rsidRDefault="006A5DC5" w:rsidP="006A5DC5">
      <w:pPr>
        <w:spacing w:line="360" w:lineRule="auto"/>
        <w:jc w:val="center"/>
      </w:pPr>
      <w:r w:rsidRPr="007A5B53">
        <w:rPr>
          <w:noProof/>
          <w:lang w:eastAsia="zh-CN"/>
        </w:rPr>
        <w:drawing>
          <wp:inline distT="0" distB="0" distL="0" distR="0" wp14:anchorId="6049F763" wp14:editId="10A467CF">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1F00A97F" w14:textId="33B2C6D5" w:rsidR="006A5DC5" w:rsidRPr="00373E36" w:rsidRDefault="006A5DC5" w:rsidP="006A5DC5">
      <w:pPr>
        <w:pStyle w:val="Lgende"/>
        <w:jc w:val="center"/>
        <w:rPr>
          <w:rFonts w:ascii="Calibri" w:eastAsia="Times New Roman" w:hAnsi="Calibri" w:cs="Times New Roman"/>
          <w:i w:val="0"/>
          <w:iCs w:val="0"/>
          <w:color w:val="auto"/>
          <w:sz w:val="22"/>
          <w:szCs w:val="20"/>
          <w:lang w:eastAsia="fr-FR"/>
        </w:rPr>
      </w:pPr>
      <w:bookmarkStart w:id="1784" w:name="_Ref530413322"/>
      <w:bookmarkStart w:id="1785" w:name="_Toc536112225"/>
      <w:bookmarkStart w:id="1786" w:name="_Toc536800527"/>
      <w:bookmarkStart w:id="1787" w:name="_Toc3323551"/>
      <w:r w:rsidRPr="00484DD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784"/>
      <w:r>
        <w:rPr>
          <w:rFonts w:ascii="Calibri" w:eastAsia="Times New Roman" w:hAnsi="Calibri" w:cs="Times New Roman"/>
          <w:i w:val="0"/>
          <w:iCs w:val="0"/>
          <w:color w:val="auto"/>
          <w:sz w:val="22"/>
          <w:szCs w:val="20"/>
          <w:lang w:eastAsia="fr-FR"/>
        </w:rPr>
        <w:t> : La configuration du rotor « court » 430mm</w:t>
      </w:r>
      <w:bookmarkEnd w:id="1785"/>
      <w:bookmarkEnd w:id="1786"/>
      <w:bookmarkEnd w:id="1787"/>
    </w:p>
    <w:p w14:paraId="777336F0" w14:textId="51D01C93" w:rsidR="006A5DC5" w:rsidRPr="00A2696D" w:rsidRDefault="006A5DC5" w:rsidP="006A5DC5">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381B95" w:rsidRPr="00381B95">
        <w:rPr>
          <w:b/>
          <w:iCs/>
        </w:rPr>
        <w:t>Figure</w:t>
      </w:r>
      <w:r w:rsidR="00381B95" w:rsidRPr="00381B95">
        <w:rPr>
          <w:iCs/>
        </w:rPr>
        <w:t xml:space="preserve"> </w:t>
      </w:r>
      <w:r w:rsidR="00381B95" w:rsidRPr="00381B95">
        <w:rPr>
          <w:b/>
          <w:iCs/>
        </w:rPr>
        <w:t>4.2</w:t>
      </w:r>
      <w:r w:rsidR="00381B95" w:rsidRPr="00381B95">
        <w:rPr>
          <w:b/>
          <w:iCs/>
        </w:rPr>
        <w:noBreakHyphen/>
        <w:t>2</w:t>
      </w:r>
      <w:r w:rsidRPr="00B73946">
        <w:fldChar w:fldCharType="end"/>
      </w:r>
      <w:r>
        <w:t>). Les caractéristiques géométriques et de matériau sont synthétisés dans le</w:t>
      </w:r>
      <w:bookmarkStart w:id="1788" w:name="_Ref531165681"/>
      <w:r>
        <w:t xml:space="preserve"> </w:t>
      </w:r>
      <w:r w:rsidRPr="006D6FBC">
        <w:rPr>
          <w:b/>
        </w:rPr>
        <w:fldChar w:fldCharType="begin"/>
      </w:r>
      <w:r w:rsidRPr="006D6FBC">
        <w:rPr>
          <w:b/>
        </w:rPr>
        <w:instrText xml:space="preserve"> REF _Ref535932567 \h </w:instrText>
      </w:r>
      <w:r>
        <w:rPr>
          <w:b/>
        </w:rPr>
        <w:instrText xml:space="preserve"> \* MERGEFORMAT </w:instrText>
      </w:r>
      <w:r w:rsidRPr="006D6FBC">
        <w:rPr>
          <w:b/>
        </w:rPr>
      </w:r>
      <w:r w:rsidRPr="006D6FBC">
        <w:rPr>
          <w:b/>
        </w:rPr>
        <w:fldChar w:fldCharType="separate"/>
      </w:r>
      <w:r w:rsidR="00381B95" w:rsidRPr="00381B95">
        <w:rPr>
          <w:b/>
        </w:rPr>
        <w:t xml:space="preserve">Tableau </w:t>
      </w:r>
      <w:r w:rsidR="00381B95" w:rsidRPr="00381B95">
        <w:rPr>
          <w:b/>
          <w:noProof/>
        </w:rPr>
        <w:t>4.2</w:t>
      </w:r>
      <w:r w:rsidR="00381B95" w:rsidRPr="00381B95">
        <w:rPr>
          <w:b/>
          <w:noProof/>
        </w:rPr>
        <w:noBreakHyphen/>
        <w:t>2</w:t>
      </w:r>
      <w:r w:rsidRPr="006D6FBC">
        <w:rPr>
          <w:b/>
        </w:rPr>
        <w:fldChar w:fldCharType="end"/>
      </w:r>
      <w:r w:rsidRPr="00E11222">
        <w:t>.</w:t>
      </w:r>
    </w:p>
    <w:p w14:paraId="1A0F922C" w14:textId="0B73D630" w:rsidR="006A5DC5" w:rsidRPr="00901BDC" w:rsidRDefault="006A5DC5" w:rsidP="006A5DC5">
      <w:pPr>
        <w:spacing w:line="360" w:lineRule="auto"/>
        <w:ind w:firstLine="708"/>
        <w:jc w:val="center"/>
        <w:rPr>
          <w:i/>
          <w:iCs/>
        </w:rPr>
      </w:pPr>
      <w:bookmarkStart w:id="1789" w:name="_Ref535932567"/>
      <w:bookmarkStart w:id="1790" w:name="_Toc536112274"/>
      <w:bookmarkStart w:id="1791" w:name="_Toc536800607"/>
      <w:bookmarkStart w:id="1792" w:name="_Toc3323631"/>
      <w:r w:rsidRPr="00901BDC">
        <w:t xml:space="preserve">Tableau </w:t>
      </w:r>
      <w:r>
        <w:rPr>
          <w:noProof/>
        </w:rPr>
        <w:fldChar w:fldCharType="begin"/>
      </w:r>
      <w:r>
        <w:rPr>
          <w:noProof/>
        </w:rPr>
        <w:instrText xml:space="preserve"> STYLEREF 2 \s </w:instrText>
      </w:r>
      <w:r>
        <w:rPr>
          <w:noProof/>
        </w:rPr>
        <w:fldChar w:fldCharType="separate"/>
      </w:r>
      <w:r w:rsidR="00381B95">
        <w:rPr>
          <w:noProof/>
        </w:rPr>
        <w:t>4.2</w:t>
      </w:r>
      <w:r>
        <w:rPr>
          <w:noProof/>
        </w:rPr>
        <w:fldChar w:fldCharType="end"/>
      </w:r>
      <w:r>
        <w:noBreakHyphen/>
      </w:r>
      <w:r>
        <w:rPr>
          <w:noProof/>
        </w:rPr>
        <w:fldChar w:fldCharType="begin"/>
      </w:r>
      <w:r>
        <w:rPr>
          <w:noProof/>
        </w:rPr>
        <w:instrText xml:space="preserve"> SEQ Tableau \* ARABIC \s 2 </w:instrText>
      </w:r>
      <w:r>
        <w:rPr>
          <w:noProof/>
        </w:rPr>
        <w:fldChar w:fldCharType="separate"/>
      </w:r>
      <w:r w:rsidR="00381B95">
        <w:rPr>
          <w:noProof/>
        </w:rPr>
        <w:t>2</w:t>
      </w:r>
      <w:r>
        <w:rPr>
          <w:noProof/>
        </w:rPr>
        <w:fldChar w:fldCharType="end"/>
      </w:r>
      <w:bookmarkEnd w:id="1788"/>
      <w:bookmarkEnd w:id="1789"/>
      <w:r>
        <w:t> : paramètres physiques du rotor 430mm</w:t>
      </w:r>
      <w:bookmarkEnd w:id="1790"/>
      <w:bookmarkEnd w:id="1791"/>
      <w:bookmarkEnd w:id="1792"/>
    </w:p>
    <w:tbl>
      <w:tblPr>
        <w:tblStyle w:val="Grilledutableau"/>
        <w:tblW w:w="5000" w:type="pct"/>
        <w:tblLook w:val="0420" w:firstRow="1" w:lastRow="0" w:firstColumn="0" w:lastColumn="0" w:noHBand="0" w:noVBand="1"/>
      </w:tblPr>
      <w:tblGrid>
        <w:gridCol w:w="3814"/>
        <w:gridCol w:w="1132"/>
        <w:gridCol w:w="2546"/>
        <w:gridCol w:w="1550"/>
      </w:tblGrid>
      <w:tr w:rsidR="006A5DC5" w:rsidRPr="005C6F87" w14:paraId="3449759B" w14:textId="77777777" w:rsidTr="00956887">
        <w:trPr>
          <w:trHeight w:val="20"/>
        </w:trPr>
        <w:tc>
          <w:tcPr>
            <w:tcW w:w="2109" w:type="pct"/>
            <w:tcBorders>
              <w:top w:val="single" w:sz="12" w:space="0" w:color="auto"/>
              <w:left w:val="single" w:sz="12" w:space="0" w:color="auto"/>
              <w:bottom w:val="single" w:sz="12" w:space="0" w:color="auto"/>
            </w:tcBorders>
            <w:vAlign w:val="center"/>
            <w:hideMark/>
          </w:tcPr>
          <w:p w14:paraId="6267548F" w14:textId="77777777" w:rsidR="006A5DC5" w:rsidRPr="005C6F87" w:rsidRDefault="006A5DC5" w:rsidP="00956887">
            <w:pPr>
              <w:jc w:val="center"/>
            </w:pPr>
            <w:r w:rsidRPr="005C6F87">
              <w:rPr>
                <w:b/>
                <w:bCs/>
              </w:rPr>
              <w:t>Rotor court</w:t>
            </w:r>
          </w:p>
        </w:tc>
        <w:tc>
          <w:tcPr>
            <w:tcW w:w="626" w:type="pct"/>
            <w:tcBorders>
              <w:top w:val="single" w:sz="12" w:space="0" w:color="auto"/>
              <w:bottom w:val="single" w:sz="12" w:space="0" w:color="auto"/>
            </w:tcBorders>
            <w:vAlign w:val="center"/>
            <w:hideMark/>
          </w:tcPr>
          <w:p w14:paraId="3123E318" w14:textId="77777777" w:rsidR="006A5DC5" w:rsidRPr="005C6F87" w:rsidRDefault="006A5DC5" w:rsidP="00956887">
            <w:pPr>
              <w:jc w:val="center"/>
            </w:pPr>
            <w:r w:rsidRPr="005C6F87">
              <w:rPr>
                <w:b/>
                <w:bCs/>
              </w:rPr>
              <w:t xml:space="preserve">en </w:t>
            </w:r>
            <w:r>
              <w:rPr>
                <w:b/>
                <w:bCs/>
              </w:rPr>
              <w:t>a</w:t>
            </w:r>
            <w:r w:rsidRPr="005C6F87">
              <w:rPr>
                <w:b/>
                <w:bCs/>
              </w:rPr>
              <w:t>cier</w:t>
            </w:r>
          </w:p>
        </w:tc>
        <w:tc>
          <w:tcPr>
            <w:tcW w:w="1408" w:type="pct"/>
            <w:tcBorders>
              <w:top w:val="single" w:sz="12" w:space="0" w:color="auto"/>
              <w:bottom w:val="single" w:sz="12" w:space="0" w:color="auto"/>
            </w:tcBorders>
            <w:vAlign w:val="center"/>
            <w:hideMark/>
          </w:tcPr>
          <w:p w14:paraId="48CBCDD6" w14:textId="77777777" w:rsidR="006A5DC5" w:rsidRPr="005C6F87" w:rsidRDefault="006A5DC5" w:rsidP="00956887">
            <w:pPr>
              <w:jc w:val="center"/>
            </w:pPr>
          </w:p>
        </w:tc>
        <w:tc>
          <w:tcPr>
            <w:tcW w:w="857" w:type="pct"/>
            <w:tcBorders>
              <w:top w:val="single" w:sz="12" w:space="0" w:color="auto"/>
              <w:bottom w:val="single" w:sz="12" w:space="0" w:color="auto"/>
              <w:right w:val="single" w:sz="12" w:space="0" w:color="auto"/>
            </w:tcBorders>
            <w:vAlign w:val="center"/>
            <w:hideMark/>
          </w:tcPr>
          <w:p w14:paraId="4DA45479" w14:textId="77777777" w:rsidR="006A5DC5" w:rsidRPr="005C6F87" w:rsidRDefault="006A5DC5" w:rsidP="00956887">
            <w:pPr>
              <w:jc w:val="center"/>
            </w:pPr>
          </w:p>
        </w:tc>
      </w:tr>
      <w:tr w:rsidR="006A5DC5" w:rsidRPr="005C6F87" w14:paraId="734D55CC" w14:textId="77777777" w:rsidTr="00956887">
        <w:trPr>
          <w:trHeight w:val="20"/>
        </w:trPr>
        <w:tc>
          <w:tcPr>
            <w:tcW w:w="2109" w:type="pct"/>
            <w:tcBorders>
              <w:top w:val="single" w:sz="12" w:space="0" w:color="auto"/>
            </w:tcBorders>
            <w:vAlign w:val="center"/>
            <w:hideMark/>
          </w:tcPr>
          <w:p w14:paraId="01319860" w14:textId="77777777" w:rsidR="006A5DC5" w:rsidRPr="005C6F87" w:rsidRDefault="006A5DC5" w:rsidP="00956887">
            <w:pPr>
              <w:jc w:val="center"/>
            </w:pPr>
            <w:r w:rsidRPr="005C6F87">
              <w:t>Diamètre extérieure</w:t>
            </w:r>
          </w:p>
        </w:tc>
        <w:tc>
          <w:tcPr>
            <w:tcW w:w="626" w:type="pct"/>
            <w:tcBorders>
              <w:top w:val="single" w:sz="12" w:space="0" w:color="auto"/>
            </w:tcBorders>
            <w:vAlign w:val="center"/>
            <w:hideMark/>
          </w:tcPr>
          <w:p w14:paraId="66AF3EEA" w14:textId="77777777" w:rsidR="006A5DC5" w:rsidRPr="005C6F87" w:rsidRDefault="006A5DC5" w:rsidP="00956887">
            <w:pPr>
              <w:jc w:val="center"/>
            </w:pPr>
            <w:r w:rsidRPr="005C6F87">
              <w:t>45 mm</w:t>
            </w:r>
          </w:p>
        </w:tc>
        <w:tc>
          <w:tcPr>
            <w:tcW w:w="1408" w:type="pct"/>
            <w:tcBorders>
              <w:top w:val="single" w:sz="12" w:space="0" w:color="auto"/>
            </w:tcBorders>
            <w:vAlign w:val="center"/>
            <w:hideMark/>
          </w:tcPr>
          <w:p w14:paraId="6C0D7F02" w14:textId="77777777" w:rsidR="006A5DC5" w:rsidRPr="005C6F87" w:rsidRDefault="006A5DC5" w:rsidP="00956887">
            <w:pPr>
              <w:jc w:val="center"/>
            </w:pPr>
            <w:r w:rsidRPr="005C6F87">
              <w:t>Diamètre intérieure</w:t>
            </w:r>
          </w:p>
        </w:tc>
        <w:tc>
          <w:tcPr>
            <w:tcW w:w="857" w:type="pct"/>
            <w:tcBorders>
              <w:top w:val="single" w:sz="12" w:space="0" w:color="auto"/>
            </w:tcBorders>
            <w:vAlign w:val="center"/>
            <w:hideMark/>
          </w:tcPr>
          <w:p w14:paraId="5CCE5986" w14:textId="77777777" w:rsidR="006A5DC5" w:rsidRPr="005C6F87" w:rsidRDefault="006A5DC5" w:rsidP="00956887">
            <w:pPr>
              <w:jc w:val="center"/>
            </w:pPr>
            <w:r w:rsidRPr="005C6F87">
              <w:t>35 mm</w:t>
            </w:r>
          </w:p>
        </w:tc>
      </w:tr>
      <w:tr w:rsidR="006A5DC5" w:rsidRPr="005C6F87" w14:paraId="7938D28B" w14:textId="77777777" w:rsidTr="00956887">
        <w:trPr>
          <w:trHeight w:val="20"/>
        </w:trPr>
        <w:tc>
          <w:tcPr>
            <w:tcW w:w="2109" w:type="pct"/>
            <w:vAlign w:val="center"/>
            <w:hideMark/>
          </w:tcPr>
          <w:p w14:paraId="78E1776E" w14:textId="77777777" w:rsidR="006A5DC5" w:rsidRPr="005C6F87" w:rsidRDefault="006A5DC5" w:rsidP="00956887">
            <w:pPr>
              <w:jc w:val="center"/>
            </w:pPr>
            <w:r w:rsidRPr="005C6F87">
              <w:t>Longueur totale (L)</w:t>
            </w:r>
          </w:p>
        </w:tc>
        <w:tc>
          <w:tcPr>
            <w:tcW w:w="626" w:type="pct"/>
            <w:vAlign w:val="center"/>
            <w:hideMark/>
          </w:tcPr>
          <w:p w14:paraId="7CAFAEC5" w14:textId="77777777" w:rsidR="006A5DC5" w:rsidRPr="005C6F87" w:rsidRDefault="006A5DC5" w:rsidP="00956887">
            <w:pPr>
              <w:jc w:val="center"/>
            </w:pPr>
            <w:r w:rsidRPr="005C6F87">
              <w:t>430 mm</w:t>
            </w:r>
          </w:p>
        </w:tc>
        <w:tc>
          <w:tcPr>
            <w:tcW w:w="1408" w:type="pct"/>
            <w:vAlign w:val="center"/>
            <w:hideMark/>
          </w:tcPr>
          <w:p w14:paraId="7AD0A67C" w14:textId="77777777" w:rsidR="006A5DC5" w:rsidRPr="005C6F87" w:rsidRDefault="006A5DC5" w:rsidP="00956887">
            <w:pPr>
              <w:jc w:val="center"/>
            </w:pPr>
            <w:r w:rsidRPr="005C6F87">
              <w:t>Densité</w:t>
            </w:r>
          </w:p>
        </w:tc>
        <w:tc>
          <w:tcPr>
            <w:tcW w:w="857" w:type="pct"/>
            <w:vAlign w:val="center"/>
            <w:hideMark/>
          </w:tcPr>
          <w:p w14:paraId="318FEB0B" w14:textId="77777777" w:rsidR="006A5DC5" w:rsidRPr="005C6F87" w:rsidRDefault="006A5DC5" w:rsidP="009568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6A5DC5" w:rsidRPr="005C6F87" w14:paraId="4B312CDF" w14:textId="77777777" w:rsidTr="00956887">
        <w:trPr>
          <w:trHeight w:val="20"/>
        </w:trPr>
        <w:tc>
          <w:tcPr>
            <w:tcW w:w="2109" w:type="pct"/>
            <w:vAlign w:val="center"/>
            <w:hideMark/>
          </w:tcPr>
          <w:p w14:paraId="13F21EA0" w14:textId="77777777" w:rsidR="006A5DC5" w:rsidRPr="005C6F87" w:rsidRDefault="006A5DC5" w:rsidP="009568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4A8DAAFA" w14:textId="77777777" w:rsidR="006A5DC5" w:rsidRPr="005C6F87" w:rsidRDefault="006A5DC5" w:rsidP="00956887">
            <w:pPr>
              <w:jc w:val="center"/>
            </w:pPr>
            <w:r w:rsidRPr="005C6F87">
              <w:t>90 mm</w:t>
            </w:r>
          </w:p>
        </w:tc>
        <w:tc>
          <w:tcPr>
            <w:tcW w:w="1408" w:type="pct"/>
            <w:vAlign w:val="center"/>
            <w:hideMark/>
          </w:tcPr>
          <w:p w14:paraId="37E52445" w14:textId="77777777" w:rsidR="006A5DC5" w:rsidRPr="005C6F87" w:rsidRDefault="006A5DC5" w:rsidP="00956887">
            <w:pPr>
              <w:jc w:val="center"/>
            </w:pPr>
            <w:r w:rsidRPr="005C6F87">
              <w:t>Diamètre extérieure du disque</w:t>
            </w:r>
          </w:p>
        </w:tc>
        <w:tc>
          <w:tcPr>
            <w:tcW w:w="857" w:type="pct"/>
            <w:vAlign w:val="center"/>
            <w:hideMark/>
          </w:tcPr>
          <w:p w14:paraId="6CAD30AC" w14:textId="77777777" w:rsidR="006A5DC5" w:rsidRPr="005C6F87" w:rsidRDefault="006A5DC5" w:rsidP="00956887">
            <w:pPr>
              <w:jc w:val="center"/>
            </w:pPr>
            <w:r w:rsidRPr="005C6F87">
              <w:t>73 mm</w:t>
            </w:r>
          </w:p>
        </w:tc>
      </w:tr>
      <w:tr w:rsidR="006A5DC5" w:rsidRPr="005C6F87" w14:paraId="6D609932" w14:textId="77777777" w:rsidTr="00956887">
        <w:trPr>
          <w:trHeight w:val="20"/>
        </w:trPr>
        <w:tc>
          <w:tcPr>
            <w:tcW w:w="2109" w:type="pct"/>
            <w:vAlign w:val="center"/>
            <w:hideMark/>
          </w:tcPr>
          <w:p w14:paraId="3893408D" w14:textId="77777777" w:rsidR="006A5DC5" w:rsidRPr="005C6F87" w:rsidRDefault="006A5DC5" w:rsidP="009568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04203D63" w14:textId="77777777" w:rsidR="006A5DC5" w:rsidRPr="005C6F87" w:rsidRDefault="006A5DC5" w:rsidP="00956887">
            <w:pPr>
              <w:jc w:val="center"/>
            </w:pPr>
            <w:r w:rsidRPr="005C6F87">
              <w:t>198.5 mm</w:t>
            </w:r>
          </w:p>
        </w:tc>
        <w:tc>
          <w:tcPr>
            <w:tcW w:w="1408" w:type="pct"/>
            <w:vAlign w:val="center"/>
            <w:hideMark/>
          </w:tcPr>
          <w:p w14:paraId="63DFC279" w14:textId="77777777" w:rsidR="006A5DC5" w:rsidRPr="005C6F87" w:rsidRDefault="006A5DC5" w:rsidP="00956887">
            <w:pPr>
              <w:jc w:val="center"/>
            </w:pPr>
            <w:r w:rsidRPr="005C6F87">
              <w:t>Largeur du disque</w:t>
            </w:r>
          </w:p>
        </w:tc>
        <w:tc>
          <w:tcPr>
            <w:tcW w:w="857" w:type="pct"/>
            <w:vAlign w:val="center"/>
            <w:hideMark/>
          </w:tcPr>
          <w:p w14:paraId="1A348F0D" w14:textId="77777777" w:rsidR="006A5DC5" w:rsidRPr="005C6F87" w:rsidRDefault="006A5DC5" w:rsidP="00956887">
            <w:pPr>
              <w:jc w:val="center"/>
            </w:pPr>
            <w:r w:rsidRPr="005C6F87">
              <w:t>35 mm</w:t>
            </w:r>
          </w:p>
        </w:tc>
      </w:tr>
      <w:tr w:rsidR="006A5DC5" w:rsidRPr="005C6F87" w14:paraId="2A8DDDA0" w14:textId="77777777" w:rsidTr="00956887">
        <w:trPr>
          <w:trHeight w:val="20"/>
        </w:trPr>
        <w:tc>
          <w:tcPr>
            <w:tcW w:w="2109" w:type="pct"/>
            <w:vAlign w:val="center"/>
            <w:hideMark/>
          </w:tcPr>
          <w:p w14:paraId="2DE20B33" w14:textId="77777777" w:rsidR="006A5DC5" w:rsidRPr="005C6F87" w:rsidRDefault="006A5DC5" w:rsidP="009568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53D47D11" w14:textId="77777777" w:rsidR="006A5DC5" w:rsidRPr="005C6F87" w:rsidRDefault="006A5DC5" w:rsidP="00956887">
            <w:pPr>
              <w:jc w:val="center"/>
            </w:pPr>
            <w:r w:rsidRPr="005C6F87">
              <w:t>120 mm</w:t>
            </w:r>
          </w:p>
        </w:tc>
        <w:tc>
          <w:tcPr>
            <w:tcW w:w="1408" w:type="pct"/>
            <w:vAlign w:val="center"/>
            <w:hideMark/>
          </w:tcPr>
          <w:p w14:paraId="19CED157" w14:textId="77777777" w:rsidR="006A5DC5" w:rsidRPr="005C6F87" w:rsidRDefault="006A5DC5" w:rsidP="00956887">
            <w:pPr>
              <w:jc w:val="center"/>
            </w:pPr>
          </w:p>
        </w:tc>
        <w:tc>
          <w:tcPr>
            <w:tcW w:w="857" w:type="pct"/>
            <w:vAlign w:val="center"/>
            <w:hideMark/>
          </w:tcPr>
          <w:p w14:paraId="2E41BA1E" w14:textId="77777777" w:rsidR="006A5DC5" w:rsidRPr="005C6F87" w:rsidRDefault="006A5DC5" w:rsidP="00956887">
            <w:pPr>
              <w:jc w:val="center"/>
            </w:pPr>
          </w:p>
        </w:tc>
      </w:tr>
    </w:tbl>
    <w:p w14:paraId="1F7C1CF7" w14:textId="19BAE340" w:rsidR="006A5DC5" w:rsidRPr="00003960" w:rsidRDefault="006A5DC5" w:rsidP="006A5DC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Pr>
          <w:sz w:val="22"/>
        </w:rPr>
        <w:t xml:space="preserve"> lubrifié, </w:t>
      </w:r>
      <w:r w:rsidRPr="00C24D0B">
        <w:rPr>
          <w:sz w:val="22"/>
        </w:rPr>
        <w:t>ainsi</w:t>
      </w:r>
      <w:r>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Pr>
          <w:sz w:val="22"/>
        </w:rPr>
        <w:t xml:space="preserve"> et un amortissement nul pour le roulement</w:t>
      </w:r>
      <w:r w:rsidRPr="00003960">
        <w:rPr>
          <w:sz w:val="22"/>
        </w:rPr>
        <w:t xml:space="preserve">. </w:t>
      </w:r>
      <w:r>
        <w:rPr>
          <w:sz w:val="22"/>
        </w:rPr>
        <w:t xml:space="preserve">Les coefficients dynamiques du palier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4</w:t>
      </w:r>
      <w:r w:rsidRPr="0023225D">
        <w:rPr>
          <w:b/>
          <w:sz w:val="22"/>
        </w:rPr>
        <w:fldChar w:fldCharType="end"/>
      </w:r>
      <w:r w:rsidRPr="00C24D0B">
        <w:rPr>
          <w:sz w:val="22"/>
        </w:rPr>
        <w:t xml:space="preserve"> </w:t>
      </w:r>
      <w:r w:rsidRPr="00003960">
        <w:rPr>
          <w:sz w:val="22"/>
        </w:rPr>
        <w:t xml:space="preserve">sont obtenus </w:t>
      </w:r>
      <w:r>
        <w:rPr>
          <w:sz w:val="22"/>
        </w:rPr>
        <w:t>à différentes vitesses de rotation et pour une charge statique constante de 24.5 N. La variation des</w:t>
      </w:r>
      <w:r w:rsidRPr="00003960">
        <w:rPr>
          <w:sz w:val="22"/>
        </w:rPr>
        <w:t xml:space="preserve"> </w:t>
      </w:r>
      <w:r>
        <w:rPr>
          <w:sz w:val="22"/>
        </w:rPr>
        <w:t>excentricités statiques</w:t>
      </w:r>
      <w:r w:rsidRPr="00003960">
        <w:rPr>
          <w:sz w:val="22"/>
        </w:rPr>
        <w:t xml:space="preserve"> </w:t>
      </w:r>
      <w:r>
        <w:rPr>
          <w:sz w:val="22"/>
        </w:rPr>
        <w:t>dans le palier pour cette charge statique est donnée dans</w:t>
      </w:r>
      <w:r w:rsidRPr="00003960">
        <w:rPr>
          <w:sz w:val="22"/>
        </w:rPr>
        <w:t xml:space="preserve">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5</w:t>
      </w:r>
      <w:r w:rsidRPr="00611925">
        <w:rPr>
          <w:b/>
          <w:sz w:val="22"/>
        </w:rPr>
        <w:fldChar w:fldCharType="end"/>
      </w:r>
      <w:r>
        <w:rPr>
          <w:sz w:val="22"/>
        </w:rPr>
        <w:t xml:space="preserve">.  </w:t>
      </w:r>
      <w:r w:rsidRPr="00003960">
        <w:rPr>
          <w:sz w:val="22"/>
        </w:rPr>
        <w:t xml:space="preserve">La résolution de l’équation de l’énergie du film lubrifiant est prise en compte dans le calcul de ces coefficients. </w:t>
      </w:r>
      <w:r>
        <w:rPr>
          <w:sz w:val="22"/>
        </w:rPr>
        <w:t>Les conditions aux limites thermiques sont : u</w:t>
      </w:r>
      <w:r w:rsidRPr="00003960">
        <w:rPr>
          <w:sz w:val="22"/>
        </w:rPr>
        <w:t xml:space="preserve">ne température de 55°C imposée au rotor et une paroi adiabatique. </w:t>
      </w:r>
    </w:p>
    <w:p w14:paraId="77700166" w14:textId="77777777" w:rsidR="006A5DC5" w:rsidRDefault="006A5DC5" w:rsidP="006A5DC5">
      <w:pPr>
        <w:pStyle w:val="Default"/>
        <w:keepNext/>
        <w:spacing w:line="360" w:lineRule="auto"/>
        <w:jc w:val="center"/>
      </w:pPr>
      <w:r>
        <w:rPr>
          <w:noProof/>
        </w:rPr>
        <w:lastRenderedPageBreak/>
        <w:drawing>
          <wp:inline distT="0" distB="0" distL="0" distR="0" wp14:anchorId="0E2F37AF" wp14:editId="4477F2FD">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1EF2A5CF" w14:textId="3FD6CEF6" w:rsidR="006A5DC5" w:rsidRPr="00134C82" w:rsidRDefault="006A5DC5" w:rsidP="006A5DC5">
      <w:pPr>
        <w:pStyle w:val="Lgende"/>
        <w:jc w:val="center"/>
        <w:rPr>
          <w:rFonts w:ascii="Calibri" w:hAnsi="Calibri" w:cs="Calibri"/>
          <w:i w:val="0"/>
          <w:iCs w:val="0"/>
          <w:color w:val="000000"/>
          <w:sz w:val="22"/>
          <w:szCs w:val="24"/>
        </w:rPr>
      </w:pPr>
      <w:bookmarkStart w:id="1793" w:name="_Ref530417381"/>
      <w:bookmarkStart w:id="1794" w:name="_Toc536112226"/>
      <w:bookmarkStart w:id="1795" w:name="_Toc536800528"/>
      <w:bookmarkStart w:id="1796" w:name="_Toc3323552"/>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793"/>
      <w:r w:rsidRPr="00134C82">
        <w:rPr>
          <w:rFonts w:ascii="Calibri" w:hAnsi="Calibri" w:cs="Calibri"/>
          <w:i w:val="0"/>
          <w:iCs w:val="0"/>
          <w:color w:val="000000"/>
          <w:sz w:val="22"/>
          <w:szCs w:val="24"/>
        </w:rPr>
        <w:t xml:space="preserve"> : Coefficients </w:t>
      </w:r>
      <w:r>
        <w:rPr>
          <w:rFonts w:ascii="Calibri" w:hAnsi="Calibri" w:cs="Calibri"/>
          <w:i w:val="0"/>
          <w:iCs w:val="0"/>
          <w:color w:val="000000"/>
          <w:sz w:val="22"/>
          <w:szCs w:val="24"/>
        </w:rPr>
        <w:t>de raideur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4"/>
      <w:bookmarkEnd w:id="1795"/>
      <w:bookmarkEnd w:id="1796"/>
    </w:p>
    <w:p w14:paraId="5DCFC47F" w14:textId="77777777" w:rsidR="006A5DC5" w:rsidRDefault="006A5DC5" w:rsidP="006A5DC5">
      <w:pPr>
        <w:pStyle w:val="Default"/>
        <w:keepNext/>
        <w:spacing w:line="360" w:lineRule="auto"/>
        <w:jc w:val="center"/>
      </w:pPr>
      <w:r>
        <w:rPr>
          <w:noProof/>
        </w:rPr>
        <w:drawing>
          <wp:inline distT="0" distB="0" distL="0" distR="0" wp14:anchorId="48B1B983" wp14:editId="6526BC1E">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06B2353A" w14:textId="256162CC" w:rsidR="006A5DC5" w:rsidRDefault="006A5DC5" w:rsidP="006A5DC5">
      <w:pPr>
        <w:pStyle w:val="Lgende"/>
        <w:spacing w:after="240"/>
        <w:jc w:val="center"/>
        <w:rPr>
          <w:rFonts w:cs="Calibri"/>
          <w:i w:val="0"/>
          <w:iCs w:val="0"/>
          <w:color w:val="000000"/>
          <w:sz w:val="22"/>
          <w:szCs w:val="24"/>
        </w:rPr>
      </w:pPr>
      <w:bookmarkStart w:id="1797" w:name="_Ref530417384"/>
      <w:bookmarkStart w:id="1798" w:name="_Toc536112227"/>
      <w:bookmarkStart w:id="1799" w:name="_Toc536800529"/>
      <w:bookmarkStart w:id="1800" w:name="_Toc3323553"/>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797"/>
      <w:r w:rsidRPr="00134C82">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134C82">
        <w:rPr>
          <w:rFonts w:ascii="Calibri" w:hAnsi="Calibri" w:cs="Calibri"/>
          <w:i w:val="0"/>
          <w:iCs w:val="0"/>
          <w:color w:val="000000"/>
          <w:sz w:val="22"/>
          <w:szCs w:val="24"/>
        </w:rPr>
        <w:t>oefficient d’amo</w:t>
      </w:r>
      <w:r>
        <w:rPr>
          <w:rFonts w:ascii="Calibri" w:hAnsi="Calibri" w:cs="Calibri"/>
          <w:i w:val="0"/>
          <w:iCs w:val="0"/>
          <w:color w:val="000000"/>
          <w:sz w:val="22"/>
          <w:szCs w:val="24"/>
        </w:rPr>
        <w:t>rtissement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8"/>
      <w:bookmarkEnd w:id="1799"/>
      <w:bookmarkEnd w:id="1800"/>
    </w:p>
    <w:p w14:paraId="7DB0938F" w14:textId="77777777" w:rsidR="006A5DC5" w:rsidRDefault="006A5DC5" w:rsidP="006A5DC5">
      <w:pPr>
        <w:rPr>
          <w:lang w:eastAsia="zh-CN"/>
        </w:rPr>
      </w:pPr>
    </w:p>
    <w:p w14:paraId="7A19DC91" w14:textId="77777777" w:rsidR="006A5DC5" w:rsidRDefault="006A5DC5" w:rsidP="006A5DC5">
      <w:pPr>
        <w:rPr>
          <w:lang w:eastAsia="zh-CN"/>
        </w:rPr>
      </w:pPr>
    </w:p>
    <w:p w14:paraId="4D2F9E30" w14:textId="77777777" w:rsidR="006A5DC5" w:rsidRPr="00D253E2" w:rsidRDefault="006A5DC5" w:rsidP="006A5DC5">
      <w:pPr>
        <w:rPr>
          <w:lang w:eastAsia="zh-CN"/>
        </w:rPr>
      </w:pPr>
    </w:p>
    <w:p w14:paraId="36D4667D" w14:textId="77777777" w:rsidR="006A5DC5" w:rsidRDefault="006A5DC5" w:rsidP="006A5DC5">
      <w:pPr>
        <w:pStyle w:val="Default"/>
        <w:keepNext/>
        <w:spacing w:line="360" w:lineRule="auto"/>
        <w:jc w:val="center"/>
      </w:pPr>
      <w:r>
        <w:rPr>
          <w:noProof/>
        </w:rPr>
        <w:lastRenderedPageBreak/>
        <w:drawing>
          <wp:inline distT="0" distB="0" distL="0" distR="0" wp14:anchorId="1A0BA976" wp14:editId="4C70D02F">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0D6C9517" w14:textId="5F739FE4" w:rsidR="006A5DC5" w:rsidRPr="00EC09BF" w:rsidRDefault="006A5DC5" w:rsidP="006A5DC5">
      <w:pPr>
        <w:pStyle w:val="Lgende"/>
        <w:spacing w:after="240"/>
        <w:jc w:val="center"/>
        <w:rPr>
          <w:rFonts w:ascii="Calibri" w:hAnsi="Calibri" w:cs="Calibri"/>
          <w:i w:val="0"/>
          <w:iCs w:val="0"/>
          <w:color w:val="000000"/>
          <w:sz w:val="22"/>
          <w:szCs w:val="24"/>
        </w:rPr>
      </w:pPr>
      <w:bookmarkStart w:id="1801" w:name="_Ref530417410"/>
      <w:bookmarkStart w:id="1802" w:name="_Toc536112228"/>
      <w:bookmarkStart w:id="1803" w:name="_Toc536800530"/>
      <w:bookmarkStart w:id="1804" w:name="_Toc3323554"/>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801"/>
      <w:r w:rsidRPr="00EC09BF">
        <w:rPr>
          <w:rFonts w:ascii="Calibri" w:hAnsi="Calibri" w:cs="Calibri"/>
          <w:i w:val="0"/>
          <w:iCs w:val="0"/>
          <w:color w:val="000000"/>
          <w:sz w:val="22"/>
          <w:szCs w:val="24"/>
        </w:rPr>
        <w:t xml:space="preserve"> : </w:t>
      </w:r>
      <w:r w:rsidRPr="00EF0885">
        <w:rPr>
          <w:rFonts w:ascii="Calibri" w:hAnsi="Calibri" w:cs="Calibri"/>
          <w:i w:val="0"/>
          <w:iCs w:val="0"/>
          <w:color w:val="000000"/>
          <w:sz w:val="22"/>
          <w:szCs w:val="24"/>
        </w:rPr>
        <w:t xml:space="preserve">Excentricités </w:t>
      </w:r>
      <w:r>
        <w:rPr>
          <w:rFonts w:ascii="Calibri" w:hAnsi="Calibri" w:cs="Calibri"/>
          <w:i w:val="0"/>
          <w:iCs w:val="0"/>
          <w:color w:val="000000"/>
          <w:sz w:val="22"/>
          <w:szCs w:val="24"/>
        </w:rPr>
        <w:t xml:space="preserve">du rotor dans le </w:t>
      </w:r>
      <w:r w:rsidRPr="00EF0885">
        <w:rPr>
          <w:rFonts w:ascii="Calibri" w:hAnsi="Calibri" w:cs="Calibri"/>
          <w:i w:val="0"/>
          <w:iCs w:val="0"/>
          <w:color w:val="000000"/>
          <w:sz w:val="22"/>
          <w:szCs w:val="24"/>
        </w:rPr>
        <w:t xml:space="preserve">palier pour une charge </w:t>
      </w:r>
      <w:r w:rsidRPr="00A72E9C">
        <w:rPr>
          <w:rFonts w:ascii="Calibri" w:hAnsi="Calibri" w:cs="Calibri"/>
          <w:i w:val="0"/>
          <w:iCs w:val="0"/>
          <w:color w:val="000000"/>
          <w:sz w:val="22"/>
          <w:szCs w:val="24"/>
        </w:rPr>
        <w:t>statique de 24.5N</w:t>
      </w:r>
      <w:bookmarkEnd w:id="1802"/>
      <w:bookmarkEnd w:id="1803"/>
      <w:bookmarkEnd w:id="1804"/>
    </w:p>
    <w:p w14:paraId="19A0585E" w14:textId="77777777" w:rsidR="006A5DC5" w:rsidRDefault="006A5DC5" w:rsidP="006A5DC5">
      <w:pPr>
        <w:pStyle w:val="Default"/>
        <w:jc w:val="center"/>
      </w:pPr>
      <w:r w:rsidRPr="006564D8">
        <w:rPr>
          <w:noProof/>
        </w:rPr>
        <w:drawing>
          <wp:inline distT="0" distB="0" distL="0" distR="0" wp14:anchorId="1EEF7D62" wp14:editId="64A9D810">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376ACCCA" w14:textId="77777777" w:rsidR="006A5DC5" w:rsidRPr="00EC09BF" w:rsidRDefault="006A5DC5" w:rsidP="006A5DC5">
      <w:pPr>
        <w:pStyle w:val="Default"/>
        <w:jc w:val="center"/>
        <w:rPr>
          <w:sz w:val="22"/>
        </w:rPr>
      </w:pPr>
      <w:r w:rsidRPr="00EC09BF">
        <w:rPr>
          <w:sz w:val="22"/>
        </w:rPr>
        <w:t>(a)</w:t>
      </w:r>
    </w:p>
    <w:p w14:paraId="173F3588" w14:textId="77777777" w:rsidR="006A5DC5" w:rsidRDefault="006A5DC5" w:rsidP="006A5DC5">
      <w:pPr>
        <w:pStyle w:val="Default"/>
        <w:keepNext/>
        <w:jc w:val="center"/>
      </w:pPr>
      <w:r w:rsidRPr="006564D8">
        <w:rPr>
          <w:noProof/>
        </w:rPr>
        <w:lastRenderedPageBreak/>
        <w:drawing>
          <wp:inline distT="0" distB="0" distL="0" distR="0" wp14:anchorId="62D2D83E" wp14:editId="4DBEBB15">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6EF55535" w14:textId="77777777" w:rsidR="006A5DC5" w:rsidRPr="00EC09BF" w:rsidRDefault="006A5DC5" w:rsidP="006A5DC5">
      <w:pPr>
        <w:pStyle w:val="Default"/>
        <w:jc w:val="center"/>
        <w:rPr>
          <w:sz w:val="22"/>
        </w:rPr>
      </w:pPr>
      <w:r w:rsidRPr="00EC09BF">
        <w:rPr>
          <w:sz w:val="22"/>
        </w:rPr>
        <w:t xml:space="preserve"> (b)</w:t>
      </w:r>
    </w:p>
    <w:p w14:paraId="54D2B1F0" w14:textId="38543D78" w:rsidR="006A5DC5" w:rsidRDefault="006A5DC5" w:rsidP="006A5DC5">
      <w:pPr>
        <w:pStyle w:val="Lgende"/>
        <w:spacing w:after="0"/>
        <w:jc w:val="center"/>
        <w:rPr>
          <w:rFonts w:ascii="Calibri" w:hAnsi="Calibri" w:cs="Calibri"/>
          <w:i w:val="0"/>
          <w:iCs w:val="0"/>
          <w:color w:val="000000"/>
          <w:sz w:val="22"/>
          <w:szCs w:val="24"/>
        </w:rPr>
      </w:pPr>
      <w:bookmarkStart w:id="1805" w:name="_Ref530417483"/>
      <w:bookmarkStart w:id="1806" w:name="_Toc536112229"/>
      <w:bookmarkStart w:id="1807" w:name="_Toc536800531"/>
      <w:bookmarkStart w:id="1808" w:name="_Toc3323555"/>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80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Pr>
          <w:rFonts w:ascii="Calibri" w:hAnsi="Calibri" w:cs="Calibri"/>
          <w:i w:val="0"/>
          <w:iCs w:val="0"/>
          <w:color w:val="000000"/>
          <w:sz w:val="22"/>
          <w:szCs w:val="24"/>
        </w:rPr>
        <w:t xml:space="preserve"> du rotor de</w:t>
      </w:r>
      <w:r w:rsidRPr="00EC09BF">
        <w:rPr>
          <w:rFonts w:ascii="Calibri" w:hAnsi="Calibri" w:cs="Calibri"/>
          <w:i w:val="0"/>
          <w:iCs w:val="0"/>
          <w:color w:val="000000"/>
          <w:sz w:val="22"/>
          <w:szCs w:val="24"/>
        </w:rPr>
        <w:t xml:space="preserve"> 430</w:t>
      </w:r>
      <w:r>
        <w:rPr>
          <w:rFonts w:ascii="Calibri" w:hAnsi="Calibri" w:cs="Calibri"/>
          <w:i w:val="0"/>
          <w:iCs w:val="0"/>
          <w:color w:val="000000"/>
          <w:sz w:val="22"/>
          <w:szCs w:val="24"/>
        </w:rPr>
        <w:t xml:space="preserve"> </w:t>
      </w:r>
      <w:r w:rsidRPr="00EC09BF">
        <w:rPr>
          <w:rFonts w:ascii="Calibri" w:hAnsi="Calibri" w:cs="Calibri"/>
          <w:i w:val="0"/>
          <w:iCs w:val="0"/>
          <w:color w:val="000000"/>
          <w:sz w:val="22"/>
          <w:szCs w:val="24"/>
        </w:rPr>
        <w:t>mm</w:t>
      </w:r>
      <w:bookmarkEnd w:id="1806"/>
      <w:bookmarkEnd w:id="1807"/>
      <w:bookmarkEnd w:id="1808"/>
    </w:p>
    <w:p w14:paraId="32011C61" w14:textId="77777777" w:rsidR="006A5DC5" w:rsidRPr="00EC09BF" w:rsidRDefault="006A5DC5" w:rsidP="006A5DC5">
      <w:pPr>
        <w:rPr>
          <w:lang w:eastAsia="zh-CN"/>
        </w:rPr>
      </w:pPr>
    </w:p>
    <w:p w14:paraId="6FAA870F" w14:textId="0170A256" w:rsidR="006A5DC5" w:rsidRDefault="006A5DC5" w:rsidP="006A5DC5">
      <w:pPr>
        <w:pStyle w:val="Default"/>
        <w:spacing w:line="360" w:lineRule="auto"/>
        <w:ind w:firstLine="708"/>
        <w:jc w:val="both"/>
        <w:rPr>
          <w:sz w:val="22"/>
        </w:rPr>
      </w:pPr>
      <w:r w:rsidRPr="00003960">
        <w:rPr>
          <w:sz w:val="22"/>
        </w:rPr>
        <w:t xml:space="preserve">Les résultats de cette </w:t>
      </w:r>
      <w:r>
        <w:rPr>
          <w:sz w:val="22"/>
        </w:rPr>
        <w:t xml:space="preserve"> </w:t>
      </w:r>
      <w:r w:rsidRPr="00003960">
        <w:rPr>
          <w:sz w:val="22"/>
        </w:rPr>
        <w:t xml:space="preserve">analyse </w:t>
      </w:r>
      <w:r>
        <w:rPr>
          <w:sz w:val="22"/>
        </w:rPr>
        <w:t xml:space="preserve">modale </w:t>
      </w:r>
      <w:r w:rsidRPr="00003960">
        <w:rPr>
          <w:sz w:val="22"/>
        </w:rPr>
        <w:t xml:space="preserve">sont illustrés </w:t>
      </w:r>
      <w:r>
        <w:rPr>
          <w:sz w:val="22"/>
        </w:rPr>
        <w:t>sur</w:t>
      </w:r>
      <w:r w:rsidRPr="00003960">
        <w:rPr>
          <w:sz w:val="22"/>
        </w:rPr>
        <w:t xml:space="preserve">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6</w:t>
      </w:r>
      <w:r w:rsidRPr="00BD15FE">
        <w:rPr>
          <w:b/>
          <w:sz w:val="22"/>
        </w:rPr>
        <w:fldChar w:fldCharType="end"/>
      </w:r>
      <w:r>
        <w:rPr>
          <w:sz w:val="22"/>
        </w:rPr>
        <w:t>. Cette figure montre que l</w:t>
      </w:r>
      <w:r w:rsidRPr="00EC09BF">
        <w:rPr>
          <w:sz w:val="22"/>
        </w:rPr>
        <w:t>e rotor</w:t>
      </w:r>
      <w:r>
        <w:rPr>
          <w:sz w:val="22"/>
        </w:rPr>
        <w:t xml:space="preserve"> 430mm</w:t>
      </w:r>
      <w:r w:rsidRPr="00EC09BF">
        <w:rPr>
          <w:sz w:val="22"/>
        </w:rPr>
        <w:t xml:space="preserve"> </w:t>
      </w:r>
      <w:r>
        <w:rPr>
          <w:sz w:val="22"/>
        </w:rPr>
        <w:t>opère bien en deçà du premier mode flexible. La fréquence de ce dernier est d’environ 600 Hz.  Ceci justifie l’utilisation d’un modèle de rotor rigide à 4 degrés de liberté pour analyser son comportement dynamique. Le diagramme de stabilité montre que l’amortissement du premier mode rigide (mode palier) devient négatif autour de 3000 tr/min, synonyme d’une instabilité de type « whirl » due au palier hydrodynamique. La fréquence à laquelle apparait cette instabilité est proche de la moitié de la fréquence de rotation.</w:t>
      </w:r>
      <w:r w:rsidRPr="00EC09BF">
        <w:rPr>
          <w:sz w:val="22"/>
        </w:rPr>
        <w:t xml:space="preserve">  Ce comportement instable a </w:t>
      </w:r>
      <w:r>
        <w:rPr>
          <w:sz w:val="22"/>
        </w:rPr>
        <w:t xml:space="preserve">bien </w:t>
      </w:r>
      <w:r w:rsidRPr="00EC09BF">
        <w:rPr>
          <w:sz w:val="22"/>
        </w:rPr>
        <w:t>été observé pendant l</w:t>
      </w:r>
      <w:r>
        <w:rPr>
          <w:sz w:val="22"/>
        </w:rPr>
        <w:t xml:space="preserve">es </w:t>
      </w:r>
      <w:r w:rsidRPr="00EC09BF">
        <w:rPr>
          <w:sz w:val="22"/>
        </w:rPr>
        <w:t>essai</w:t>
      </w:r>
      <w:r>
        <w:rPr>
          <w:sz w:val="22"/>
        </w:rPr>
        <w:t>s avec l’apparition de vibrations sous-synchrones</w:t>
      </w:r>
      <w:r w:rsidRPr="00EC09BF">
        <w:rPr>
          <w:sz w:val="22"/>
        </w:rPr>
        <w:t>.</w:t>
      </w:r>
      <w:r>
        <w:rPr>
          <w:sz w:val="22"/>
        </w:rPr>
        <w:t xml:space="preserve"> Toutefois, ces vibrations sous-synchrones disparaissent lorsque l’amplitude des vibrations augmente au niveau du palier ce qui signifie que le rotor retrouve un comportement stable dans le domaine non-linéaire. Ce phénomène montre bien la limite de la modélisation linéaire lorsque le palier hydrodynamique est le siège de grands déplacements. </w:t>
      </w:r>
    </w:p>
    <w:p w14:paraId="7C0C31C6" w14:textId="77777777" w:rsidR="006A5DC5" w:rsidRDefault="006A5DC5" w:rsidP="006A5DC5">
      <w:pPr>
        <w:pStyle w:val="Titre3"/>
        <w:ind w:left="709"/>
      </w:pPr>
      <w:bookmarkStart w:id="1809" w:name="_Toc536800422"/>
      <w:bookmarkStart w:id="1810" w:name="_Toc3323446"/>
      <w:r>
        <w:t>Configuration du rotor 700mm</w:t>
      </w:r>
      <w:bookmarkEnd w:id="1809"/>
      <w:bookmarkEnd w:id="1810"/>
    </w:p>
    <w:p w14:paraId="7ADE6559" w14:textId="77777777" w:rsidR="006A5DC5" w:rsidRPr="000B1E54" w:rsidRDefault="006A5DC5" w:rsidP="006A5DC5"/>
    <w:p w14:paraId="40E3013E" w14:textId="77777777" w:rsidR="006A5DC5" w:rsidRDefault="006A5DC5" w:rsidP="006A5DC5">
      <w:pPr>
        <w:keepNext/>
        <w:spacing w:line="360" w:lineRule="auto"/>
        <w:jc w:val="center"/>
      </w:pPr>
      <w:r w:rsidRPr="00BD0802">
        <w:rPr>
          <w:noProof/>
          <w:lang w:eastAsia="zh-CN"/>
        </w:rPr>
        <w:lastRenderedPageBreak/>
        <w:drawing>
          <wp:inline distT="0" distB="0" distL="0" distR="0" wp14:anchorId="291BF86F" wp14:editId="31169211">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5FB36F61" w14:textId="3C6FB5AF" w:rsidR="006A5DC5" w:rsidRPr="00693D56" w:rsidRDefault="006A5DC5" w:rsidP="006A5DC5">
      <w:pPr>
        <w:pStyle w:val="Lgende"/>
        <w:jc w:val="center"/>
        <w:rPr>
          <w:rFonts w:ascii="Calibri" w:hAnsi="Calibri" w:cs="Calibri"/>
          <w:i w:val="0"/>
          <w:iCs w:val="0"/>
          <w:color w:val="000000"/>
          <w:sz w:val="22"/>
          <w:szCs w:val="24"/>
        </w:rPr>
      </w:pPr>
      <w:bookmarkStart w:id="1811" w:name="_Ref531180650"/>
      <w:bookmarkStart w:id="1812" w:name="_Toc536112230"/>
      <w:bookmarkStart w:id="1813" w:name="_Toc536800532"/>
      <w:bookmarkStart w:id="1814" w:name="_Toc3323556"/>
      <w:r w:rsidRPr="00FC14C6">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811"/>
      <w:r w:rsidRPr="00FC14C6">
        <w:rPr>
          <w:rFonts w:ascii="Calibri" w:hAnsi="Calibri" w:cs="Calibri"/>
          <w:i w:val="0"/>
          <w:iCs w:val="0"/>
          <w:color w:val="000000"/>
          <w:sz w:val="22"/>
          <w:szCs w:val="24"/>
        </w:rPr>
        <w:t> : La configuration du rotor</w:t>
      </w:r>
      <w:r>
        <w:rPr>
          <w:rFonts w:ascii="Calibri" w:hAnsi="Calibri" w:cs="Calibri"/>
          <w:i w:val="0"/>
          <w:iCs w:val="0"/>
          <w:color w:val="000000"/>
          <w:sz w:val="22"/>
          <w:szCs w:val="24"/>
        </w:rPr>
        <w:t xml:space="preserve"> « long » de</w:t>
      </w:r>
      <w:r w:rsidRPr="00FC14C6">
        <w:rPr>
          <w:rFonts w:ascii="Calibri" w:hAnsi="Calibri" w:cs="Calibri"/>
          <w:i w:val="0"/>
          <w:iCs w:val="0"/>
          <w:color w:val="000000"/>
          <w:sz w:val="22"/>
          <w:szCs w:val="24"/>
        </w:rPr>
        <w:t xml:space="preserve"> 700mm</w:t>
      </w:r>
      <w:bookmarkEnd w:id="1812"/>
      <w:bookmarkEnd w:id="1813"/>
      <w:bookmarkEnd w:id="1814"/>
    </w:p>
    <w:p w14:paraId="01C4BD80" w14:textId="73457D39" w:rsidR="006A5DC5" w:rsidRDefault="006A5DC5" w:rsidP="006A5DC5">
      <w:pPr>
        <w:spacing w:before="240" w:after="240" w:line="360" w:lineRule="auto"/>
        <w:ind w:firstLine="709"/>
      </w:pPr>
      <w:bookmarkStart w:id="1815" w:name="_Ref531166670"/>
      <w:r>
        <w:t xml:space="preserve">Cette configuration a été développée pour rapprocher la fréquence du premier mode de flexion de la vitesse maximale de fonctionnement (10000 tr/min).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sur le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381B95" w:rsidRPr="00381B95">
        <w:rPr>
          <w:rFonts w:cs="Calibri"/>
          <w:b/>
          <w:color w:val="000000"/>
          <w:szCs w:val="24"/>
        </w:rPr>
        <w:t xml:space="preserve">Figure </w:t>
      </w:r>
      <w:r w:rsidR="00381B95" w:rsidRPr="00381B95">
        <w:rPr>
          <w:rFonts w:cs="Calibri"/>
          <w:b/>
          <w:iCs/>
          <w:noProof/>
          <w:color w:val="000000"/>
          <w:szCs w:val="24"/>
        </w:rPr>
        <w:t>4.2</w:t>
      </w:r>
      <w:r w:rsidR="00381B95" w:rsidRPr="00381B95">
        <w:rPr>
          <w:rFonts w:cs="Calibri"/>
          <w:b/>
          <w:iCs/>
          <w:noProof/>
          <w:color w:val="000000"/>
          <w:szCs w:val="24"/>
        </w:rPr>
        <w:noBreakHyphen/>
        <w:t>7</w:t>
      </w:r>
      <w:r w:rsidRPr="00F3042C">
        <w:rPr>
          <w:b/>
        </w:rPr>
        <w:fldChar w:fldCharType="end"/>
      </w:r>
      <w:r>
        <w:t xml:space="preserve"> et les caractéristiques géométriques sont synthétisées au </w:t>
      </w:r>
      <w:r w:rsidRPr="008F7D7A">
        <w:rPr>
          <w:b/>
        </w:rPr>
        <w:fldChar w:fldCharType="begin"/>
      </w:r>
      <w:r w:rsidRPr="008F7D7A">
        <w:rPr>
          <w:b/>
        </w:rPr>
        <w:instrText xml:space="preserve"> REF _Ref535932983 \h  \* MERGEFORMAT </w:instrText>
      </w:r>
      <w:r w:rsidRPr="008F7D7A">
        <w:rPr>
          <w:b/>
        </w:rPr>
      </w:r>
      <w:r w:rsidRPr="008F7D7A">
        <w:rPr>
          <w:b/>
        </w:rPr>
        <w:fldChar w:fldCharType="separate"/>
      </w:r>
      <w:r w:rsidR="00381B95" w:rsidRPr="00381B95">
        <w:rPr>
          <w:rFonts w:cs="Calibri"/>
          <w:b/>
          <w:iCs/>
          <w:color w:val="000000"/>
          <w:szCs w:val="24"/>
        </w:rPr>
        <w:t xml:space="preserve">Tableau </w:t>
      </w:r>
      <w:r w:rsidR="00381B95" w:rsidRPr="00381B95">
        <w:rPr>
          <w:rFonts w:cs="Calibri"/>
          <w:b/>
          <w:iCs/>
          <w:noProof/>
          <w:color w:val="000000"/>
          <w:szCs w:val="24"/>
        </w:rPr>
        <w:t>4.2</w:t>
      </w:r>
      <w:r w:rsidR="00381B95" w:rsidRPr="00381B95">
        <w:rPr>
          <w:rFonts w:cs="Calibri"/>
          <w:b/>
          <w:iCs/>
          <w:noProof/>
          <w:color w:val="000000"/>
          <w:szCs w:val="24"/>
        </w:rPr>
        <w:noBreakHyphen/>
        <w:t>3</w:t>
      </w:r>
      <w:r w:rsidRPr="008F7D7A">
        <w:rPr>
          <w:b/>
        </w:rPr>
        <w:fldChar w:fldCharType="end"/>
      </w:r>
      <w:r w:rsidRPr="00E9132B">
        <w:t>.</w:t>
      </w:r>
    </w:p>
    <w:p w14:paraId="73A68222" w14:textId="17021341" w:rsidR="006A5DC5" w:rsidRPr="00FC14C6" w:rsidRDefault="006A5DC5" w:rsidP="006A5DC5">
      <w:pPr>
        <w:pStyle w:val="Lgende"/>
        <w:spacing w:after="0"/>
        <w:jc w:val="center"/>
        <w:rPr>
          <w:rFonts w:ascii="Calibri" w:hAnsi="Calibri" w:cs="Calibri"/>
          <w:i w:val="0"/>
          <w:iCs w:val="0"/>
          <w:color w:val="000000"/>
          <w:sz w:val="22"/>
          <w:szCs w:val="24"/>
        </w:rPr>
      </w:pPr>
      <w:bookmarkStart w:id="1816" w:name="_Ref535932983"/>
      <w:bookmarkStart w:id="1817" w:name="_Toc536112275"/>
      <w:bookmarkStart w:id="1818" w:name="_Toc536800608"/>
      <w:bookmarkStart w:id="1819" w:name="_Toc3323632"/>
      <w:r w:rsidRPr="00FC14C6">
        <w:rPr>
          <w:rFonts w:ascii="Calibri" w:hAnsi="Calibri" w:cs="Calibri"/>
          <w:i w:val="0"/>
          <w:iCs w:val="0"/>
          <w:color w:val="000000"/>
          <w:sz w:val="22"/>
          <w:szCs w:val="24"/>
        </w:rPr>
        <w:t xml:space="preserve">Tableau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Tableau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815"/>
      <w:bookmarkEnd w:id="1816"/>
      <w:r w:rsidRPr="00FC14C6">
        <w:rPr>
          <w:rFonts w:ascii="Calibri" w:hAnsi="Calibri" w:cs="Calibri"/>
          <w:i w:val="0"/>
          <w:iCs w:val="0"/>
          <w:color w:val="000000"/>
          <w:sz w:val="22"/>
          <w:szCs w:val="24"/>
        </w:rPr>
        <w:t> : paramètres physiques du rotor 700mm</w:t>
      </w:r>
      <w:bookmarkEnd w:id="1817"/>
      <w:bookmarkEnd w:id="1818"/>
      <w:bookmarkEnd w:id="1819"/>
    </w:p>
    <w:tbl>
      <w:tblPr>
        <w:tblStyle w:val="Grilledutableau"/>
        <w:tblW w:w="5000" w:type="pct"/>
        <w:tblLook w:val="0420" w:firstRow="1" w:lastRow="0" w:firstColumn="0" w:lastColumn="0" w:noHBand="0" w:noVBand="1"/>
      </w:tblPr>
      <w:tblGrid>
        <w:gridCol w:w="3393"/>
        <w:gridCol w:w="987"/>
        <w:gridCol w:w="3535"/>
        <w:gridCol w:w="1127"/>
      </w:tblGrid>
      <w:tr w:rsidR="006A5DC5" w:rsidRPr="00352CB6" w14:paraId="4533DE04" w14:textId="77777777" w:rsidTr="00956887">
        <w:trPr>
          <w:trHeight w:val="20"/>
        </w:trPr>
        <w:tc>
          <w:tcPr>
            <w:tcW w:w="1876" w:type="pct"/>
            <w:tcBorders>
              <w:top w:val="single" w:sz="12" w:space="0" w:color="auto"/>
              <w:left w:val="single" w:sz="12" w:space="0" w:color="auto"/>
              <w:bottom w:val="single" w:sz="12" w:space="0" w:color="auto"/>
            </w:tcBorders>
            <w:vAlign w:val="center"/>
            <w:hideMark/>
          </w:tcPr>
          <w:p w14:paraId="55DB39C1" w14:textId="77777777" w:rsidR="006A5DC5" w:rsidRPr="00352CB6" w:rsidRDefault="006A5DC5" w:rsidP="00956887">
            <w:pPr>
              <w:jc w:val="center"/>
            </w:pPr>
            <w:r w:rsidRPr="00352CB6">
              <w:rPr>
                <w:b/>
                <w:bCs/>
              </w:rPr>
              <w:t>Rotor long</w:t>
            </w:r>
          </w:p>
        </w:tc>
        <w:tc>
          <w:tcPr>
            <w:tcW w:w="546" w:type="pct"/>
            <w:tcBorders>
              <w:top w:val="single" w:sz="12" w:space="0" w:color="auto"/>
              <w:bottom w:val="single" w:sz="12" w:space="0" w:color="auto"/>
            </w:tcBorders>
            <w:vAlign w:val="center"/>
            <w:hideMark/>
          </w:tcPr>
          <w:p w14:paraId="56438524" w14:textId="77777777" w:rsidR="006A5DC5" w:rsidRPr="00352CB6" w:rsidRDefault="006A5DC5" w:rsidP="00956887">
            <w:pPr>
              <w:jc w:val="center"/>
            </w:pPr>
            <w:r>
              <w:rPr>
                <w:b/>
                <w:bCs/>
              </w:rPr>
              <w:t>en a</w:t>
            </w:r>
            <w:r w:rsidRPr="00352CB6">
              <w:rPr>
                <w:b/>
                <w:bCs/>
              </w:rPr>
              <w:t>cier</w:t>
            </w:r>
          </w:p>
        </w:tc>
        <w:tc>
          <w:tcPr>
            <w:tcW w:w="1955" w:type="pct"/>
            <w:tcBorders>
              <w:top w:val="single" w:sz="12" w:space="0" w:color="auto"/>
              <w:bottom w:val="single" w:sz="12" w:space="0" w:color="auto"/>
            </w:tcBorders>
            <w:vAlign w:val="center"/>
            <w:hideMark/>
          </w:tcPr>
          <w:p w14:paraId="7757A2B9" w14:textId="77777777" w:rsidR="006A5DC5" w:rsidRPr="00352CB6" w:rsidRDefault="006A5DC5" w:rsidP="00956887">
            <w:pPr>
              <w:jc w:val="center"/>
            </w:pPr>
          </w:p>
        </w:tc>
        <w:tc>
          <w:tcPr>
            <w:tcW w:w="623" w:type="pct"/>
            <w:tcBorders>
              <w:top w:val="single" w:sz="12" w:space="0" w:color="auto"/>
              <w:bottom w:val="single" w:sz="12" w:space="0" w:color="auto"/>
              <w:right w:val="single" w:sz="12" w:space="0" w:color="auto"/>
            </w:tcBorders>
            <w:vAlign w:val="center"/>
            <w:hideMark/>
          </w:tcPr>
          <w:p w14:paraId="780A7B94" w14:textId="77777777" w:rsidR="006A5DC5" w:rsidRPr="00352CB6" w:rsidRDefault="006A5DC5" w:rsidP="00956887">
            <w:pPr>
              <w:jc w:val="center"/>
            </w:pPr>
          </w:p>
        </w:tc>
      </w:tr>
      <w:tr w:rsidR="006A5DC5" w:rsidRPr="00352CB6" w14:paraId="296E26A9" w14:textId="77777777" w:rsidTr="00956887">
        <w:trPr>
          <w:trHeight w:val="20"/>
        </w:trPr>
        <w:tc>
          <w:tcPr>
            <w:tcW w:w="1876" w:type="pct"/>
            <w:tcBorders>
              <w:top w:val="single" w:sz="12" w:space="0" w:color="auto"/>
            </w:tcBorders>
            <w:vAlign w:val="center"/>
            <w:hideMark/>
          </w:tcPr>
          <w:p w14:paraId="71D92607" w14:textId="77777777" w:rsidR="006A5DC5" w:rsidRPr="00352CB6" w:rsidRDefault="006A5DC5" w:rsidP="00956887">
            <w:pPr>
              <w:jc w:val="center"/>
            </w:pPr>
            <w:r w:rsidRPr="00352CB6">
              <w:t>Diamètre extérieure</w:t>
            </w:r>
          </w:p>
        </w:tc>
        <w:tc>
          <w:tcPr>
            <w:tcW w:w="546" w:type="pct"/>
            <w:tcBorders>
              <w:top w:val="single" w:sz="12" w:space="0" w:color="auto"/>
            </w:tcBorders>
            <w:vAlign w:val="center"/>
            <w:hideMark/>
          </w:tcPr>
          <w:p w14:paraId="3294CDEF" w14:textId="77777777" w:rsidR="006A5DC5" w:rsidRPr="00352CB6" w:rsidRDefault="006A5DC5" w:rsidP="00956887">
            <w:pPr>
              <w:jc w:val="center"/>
            </w:pPr>
            <w:r w:rsidRPr="00352CB6">
              <w:t>45 mm</w:t>
            </w:r>
          </w:p>
        </w:tc>
        <w:tc>
          <w:tcPr>
            <w:tcW w:w="1955" w:type="pct"/>
            <w:tcBorders>
              <w:top w:val="single" w:sz="12" w:space="0" w:color="auto"/>
            </w:tcBorders>
            <w:vAlign w:val="center"/>
            <w:hideMark/>
          </w:tcPr>
          <w:p w14:paraId="11AD192D" w14:textId="77777777" w:rsidR="006A5DC5" w:rsidRPr="00352CB6" w:rsidRDefault="006A5DC5" w:rsidP="00956887">
            <w:pPr>
              <w:jc w:val="center"/>
            </w:pPr>
            <w:r w:rsidRPr="00352CB6">
              <w:t>Densité</w:t>
            </w:r>
          </w:p>
        </w:tc>
        <w:tc>
          <w:tcPr>
            <w:tcW w:w="623" w:type="pct"/>
            <w:tcBorders>
              <w:top w:val="single" w:sz="12" w:space="0" w:color="auto"/>
            </w:tcBorders>
            <w:vAlign w:val="center"/>
            <w:hideMark/>
          </w:tcPr>
          <w:p w14:paraId="38AB9489" w14:textId="77777777" w:rsidR="006A5DC5" w:rsidRPr="00352CB6" w:rsidRDefault="006A5DC5" w:rsidP="00956887">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6A5DC5" w:rsidRPr="00352CB6" w14:paraId="4105776A" w14:textId="77777777" w:rsidTr="00956887">
        <w:trPr>
          <w:trHeight w:val="20"/>
        </w:trPr>
        <w:tc>
          <w:tcPr>
            <w:tcW w:w="1876" w:type="pct"/>
            <w:vAlign w:val="center"/>
            <w:hideMark/>
          </w:tcPr>
          <w:p w14:paraId="01CDE18A" w14:textId="77777777" w:rsidR="006A5DC5" w:rsidRPr="00352CB6" w:rsidRDefault="006A5DC5" w:rsidP="00956887">
            <w:pPr>
              <w:jc w:val="center"/>
            </w:pPr>
            <w:r w:rsidRPr="00352CB6">
              <w:t>Diamètre intérieure</w:t>
            </w:r>
          </w:p>
        </w:tc>
        <w:tc>
          <w:tcPr>
            <w:tcW w:w="546" w:type="pct"/>
            <w:vAlign w:val="center"/>
            <w:hideMark/>
          </w:tcPr>
          <w:p w14:paraId="52520AD4" w14:textId="77777777" w:rsidR="006A5DC5" w:rsidRPr="00352CB6" w:rsidRDefault="006A5DC5" w:rsidP="00956887">
            <w:pPr>
              <w:jc w:val="center"/>
            </w:pPr>
            <w:r w:rsidRPr="00352CB6">
              <w:t>35 mm</w:t>
            </w:r>
          </w:p>
        </w:tc>
        <w:tc>
          <w:tcPr>
            <w:tcW w:w="1955" w:type="pct"/>
            <w:vAlign w:val="center"/>
            <w:hideMark/>
          </w:tcPr>
          <w:p w14:paraId="30763A7D" w14:textId="77777777" w:rsidR="006A5DC5" w:rsidRPr="00352CB6" w:rsidRDefault="006A5DC5" w:rsidP="00956887">
            <w:pPr>
              <w:jc w:val="center"/>
            </w:pPr>
            <w:r w:rsidRPr="00352CB6">
              <w:t>Diamètre extérieure du disque 6.4kg</w:t>
            </w:r>
          </w:p>
        </w:tc>
        <w:tc>
          <w:tcPr>
            <w:tcW w:w="623" w:type="pct"/>
            <w:vAlign w:val="center"/>
            <w:hideMark/>
          </w:tcPr>
          <w:p w14:paraId="42AEA53A" w14:textId="77777777" w:rsidR="006A5DC5" w:rsidRPr="00352CB6" w:rsidRDefault="006A5DC5" w:rsidP="00956887">
            <w:pPr>
              <w:jc w:val="center"/>
            </w:pPr>
            <w:r w:rsidRPr="00352CB6">
              <w:t>149 mm</w:t>
            </w:r>
          </w:p>
        </w:tc>
      </w:tr>
      <w:tr w:rsidR="006A5DC5" w:rsidRPr="00352CB6" w14:paraId="7FD51952" w14:textId="77777777" w:rsidTr="00956887">
        <w:trPr>
          <w:trHeight w:val="20"/>
        </w:trPr>
        <w:tc>
          <w:tcPr>
            <w:tcW w:w="1876" w:type="pct"/>
            <w:vAlign w:val="center"/>
            <w:hideMark/>
          </w:tcPr>
          <w:p w14:paraId="09C2F314" w14:textId="77777777" w:rsidR="006A5DC5" w:rsidRPr="00352CB6" w:rsidRDefault="006A5DC5" w:rsidP="00956887">
            <w:pPr>
              <w:jc w:val="center"/>
            </w:pPr>
            <w:r w:rsidRPr="00352CB6">
              <w:t>Longueur totale (L)</w:t>
            </w:r>
          </w:p>
        </w:tc>
        <w:tc>
          <w:tcPr>
            <w:tcW w:w="546" w:type="pct"/>
            <w:vAlign w:val="center"/>
            <w:hideMark/>
          </w:tcPr>
          <w:p w14:paraId="16F40A61" w14:textId="77777777" w:rsidR="006A5DC5" w:rsidRPr="00352CB6" w:rsidRDefault="006A5DC5" w:rsidP="00956887">
            <w:pPr>
              <w:jc w:val="center"/>
            </w:pPr>
            <w:r w:rsidRPr="00352CB6">
              <w:t>700 mm</w:t>
            </w:r>
          </w:p>
        </w:tc>
        <w:tc>
          <w:tcPr>
            <w:tcW w:w="1955" w:type="pct"/>
            <w:vAlign w:val="center"/>
            <w:hideMark/>
          </w:tcPr>
          <w:p w14:paraId="2B3EE2FD" w14:textId="77777777" w:rsidR="006A5DC5" w:rsidRPr="00352CB6" w:rsidRDefault="006A5DC5" w:rsidP="00956887">
            <w:pPr>
              <w:jc w:val="center"/>
            </w:pPr>
            <w:r w:rsidRPr="00352CB6">
              <w:t>Largeur du disque</w:t>
            </w:r>
          </w:p>
        </w:tc>
        <w:tc>
          <w:tcPr>
            <w:tcW w:w="623" w:type="pct"/>
            <w:vAlign w:val="center"/>
            <w:hideMark/>
          </w:tcPr>
          <w:p w14:paraId="2696BCC8" w14:textId="77777777" w:rsidR="006A5DC5" w:rsidRPr="00352CB6" w:rsidRDefault="006A5DC5" w:rsidP="00956887">
            <w:pPr>
              <w:jc w:val="center"/>
            </w:pPr>
            <w:r w:rsidRPr="00352CB6">
              <w:t>52 mm</w:t>
            </w:r>
          </w:p>
        </w:tc>
      </w:tr>
      <w:tr w:rsidR="006A5DC5" w:rsidRPr="00352CB6" w14:paraId="311CBC3D" w14:textId="77777777" w:rsidTr="00956887">
        <w:trPr>
          <w:trHeight w:val="20"/>
        </w:trPr>
        <w:tc>
          <w:tcPr>
            <w:tcW w:w="1876" w:type="pct"/>
            <w:vAlign w:val="center"/>
            <w:hideMark/>
          </w:tcPr>
          <w:p w14:paraId="2D3968BC" w14:textId="77777777" w:rsidR="006A5DC5" w:rsidRPr="00352CB6" w:rsidRDefault="006A5DC5" w:rsidP="00956887">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0E73B736" w14:textId="77777777" w:rsidR="006A5DC5" w:rsidRPr="00352CB6" w:rsidRDefault="006A5DC5" w:rsidP="00956887">
            <w:pPr>
              <w:jc w:val="center"/>
            </w:pPr>
            <w:r w:rsidRPr="00352CB6">
              <w:t>30 mm</w:t>
            </w:r>
          </w:p>
        </w:tc>
        <w:tc>
          <w:tcPr>
            <w:tcW w:w="1955" w:type="pct"/>
            <w:vAlign w:val="center"/>
            <w:hideMark/>
          </w:tcPr>
          <w:p w14:paraId="08484DF7" w14:textId="77777777" w:rsidR="006A5DC5" w:rsidRPr="00352CB6" w:rsidRDefault="006A5DC5" w:rsidP="00956887">
            <w:pPr>
              <w:jc w:val="center"/>
            </w:pPr>
            <w:r w:rsidRPr="00352CB6">
              <w:t>Diamètre extérieure du disque 10.4kg</w:t>
            </w:r>
          </w:p>
        </w:tc>
        <w:tc>
          <w:tcPr>
            <w:tcW w:w="623" w:type="pct"/>
            <w:vAlign w:val="center"/>
            <w:hideMark/>
          </w:tcPr>
          <w:p w14:paraId="58E3AACF" w14:textId="77777777" w:rsidR="006A5DC5" w:rsidRPr="00352CB6" w:rsidRDefault="006A5DC5" w:rsidP="00956887">
            <w:pPr>
              <w:jc w:val="center"/>
            </w:pPr>
            <w:r w:rsidRPr="00352CB6">
              <w:t>152 mm</w:t>
            </w:r>
          </w:p>
        </w:tc>
      </w:tr>
      <w:tr w:rsidR="006A5DC5" w:rsidRPr="00352CB6" w14:paraId="02ED424E" w14:textId="77777777" w:rsidTr="00956887">
        <w:trPr>
          <w:trHeight w:val="20"/>
        </w:trPr>
        <w:tc>
          <w:tcPr>
            <w:tcW w:w="1876" w:type="pct"/>
            <w:vAlign w:val="center"/>
            <w:hideMark/>
          </w:tcPr>
          <w:p w14:paraId="366E3F5C" w14:textId="77777777" w:rsidR="006A5DC5" w:rsidRPr="00352CB6" w:rsidRDefault="006A5DC5" w:rsidP="00956887">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E818609" w14:textId="77777777" w:rsidR="006A5DC5" w:rsidRPr="00352CB6" w:rsidRDefault="006A5DC5" w:rsidP="00956887">
            <w:pPr>
              <w:jc w:val="center"/>
            </w:pPr>
            <w:r w:rsidRPr="00352CB6">
              <w:t>520 mm</w:t>
            </w:r>
          </w:p>
        </w:tc>
        <w:tc>
          <w:tcPr>
            <w:tcW w:w="1955" w:type="pct"/>
            <w:vAlign w:val="center"/>
            <w:hideMark/>
          </w:tcPr>
          <w:p w14:paraId="09FFEA67" w14:textId="77777777" w:rsidR="006A5DC5" w:rsidRPr="00352CB6" w:rsidRDefault="006A5DC5" w:rsidP="00956887">
            <w:pPr>
              <w:jc w:val="center"/>
            </w:pPr>
            <w:r w:rsidRPr="00352CB6">
              <w:t>Largeur du disque</w:t>
            </w:r>
          </w:p>
        </w:tc>
        <w:tc>
          <w:tcPr>
            <w:tcW w:w="623" w:type="pct"/>
            <w:vAlign w:val="center"/>
            <w:hideMark/>
          </w:tcPr>
          <w:p w14:paraId="39D030CF" w14:textId="77777777" w:rsidR="006A5DC5" w:rsidRPr="00352CB6" w:rsidRDefault="006A5DC5" w:rsidP="00956887">
            <w:pPr>
              <w:jc w:val="center"/>
            </w:pPr>
            <w:r w:rsidRPr="00352CB6">
              <w:t>80 mm</w:t>
            </w:r>
          </w:p>
        </w:tc>
      </w:tr>
      <w:tr w:rsidR="006A5DC5" w:rsidRPr="00352CB6" w14:paraId="466E079A" w14:textId="77777777" w:rsidTr="00956887">
        <w:trPr>
          <w:trHeight w:val="20"/>
        </w:trPr>
        <w:tc>
          <w:tcPr>
            <w:tcW w:w="1876" w:type="pct"/>
            <w:vAlign w:val="center"/>
            <w:hideMark/>
          </w:tcPr>
          <w:p w14:paraId="63155A4A" w14:textId="77777777" w:rsidR="006A5DC5" w:rsidRPr="00352CB6" w:rsidRDefault="006A5DC5" w:rsidP="00956887">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4535AC51" w14:textId="77777777" w:rsidR="006A5DC5" w:rsidRPr="00352CB6" w:rsidRDefault="006A5DC5" w:rsidP="00956887">
            <w:pPr>
              <w:jc w:val="center"/>
            </w:pPr>
            <w:r w:rsidRPr="00352CB6">
              <w:t>110 mm</w:t>
            </w:r>
          </w:p>
        </w:tc>
        <w:tc>
          <w:tcPr>
            <w:tcW w:w="1955" w:type="pct"/>
            <w:vAlign w:val="center"/>
            <w:hideMark/>
          </w:tcPr>
          <w:p w14:paraId="37206B54" w14:textId="77777777" w:rsidR="006A5DC5" w:rsidRPr="00352CB6" w:rsidRDefault="006A5DC5" w:rsidP="00956887">
            <w:pPr>
              <w:jc w:val="center"/>
            </w:pPr>
          </w:p>
        </w:tc>
        <w:tc>
          <w:tcPr>
            <w:tcW w:w="623" w:type="pct"/>
            <w:vAlign w:val="center"/>
            <w:hideMark/>
          </w:tcPr>
          <w:p w14:paraId="71C24F6D" w14:textId="77777777" w:rsidR="006A5DC5" w:rsidRPr="00352CB6" w:rsidRDefault="006A5DC5" w:rsidP="00956887">
            <w:pPr>
              <w:jc w:val="center"/>
            </w:pPr>
          </w:p>
        </w:tc>
      </w:tr>
      <w:tr w:rsidR="006A5DC5" w:rsidRPr="00352CB6" w14:paraId="68434FA7" w14:textId="77777777" w:rsidTr="00956887">
        <w:trPr>
          <w:trHeight w:val="20"/>
        </w:trPr>
        <w:tc>
          <w:tcPr>
            <w:tcW w:w="1876" w:type="pct"/>
            <w:vAlign w:val="center"/>
            <w:hideMark/>
          </w:tcPr>
          <w:p w14:paraId="0626744B" w14:textId="77777777" w:rsidR="006A5DC5" w:rsidRPr="00352CB6" w:rsidRDefault="006A5DC5" w:rsidP="00956887">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0C481074" w14:textId="77777777" w:rsidR="006A5DC5" w:rsidRPr="00352CB6" w:rsidRDefault="006A5DC5" w:rsidP="00956887">
            <w:pPr>
              <w:jc w:val="center"/>
            </w:pPr>
            <w:r w:rsidRPr="00352CB6">
              <w:t>260 mm</w:t>
            </w:r>
          </w:p>
        </w:tc>
        <w:tc>
          <w:tcPr>
            <w:tcW w:w="1955" w:type="pct"/>
            <w:vAlign w:val="center"/>
            <w:hideMark/>
          </w:tcPr>
          <w:p w14:paraId="43ABF640" w14:textId="77777777" w:rsidR="006A5DC5" w:rsidRPr="00352CB6" w:rsidRDefault="006A5DC5" w:rsidP="00956887">
            <w:pPr>
              <w:jc w:val="center"/>
            </w:pPr>
          </w:p>
        </w:tc>
        <w:tc>
          <w:tcPr>
            <w:tcW w:w="623" w:type="pct"/>
            <w:vAlign w:val="center"/>
            <w:hideMark/>
          </w:tcPr>
          <w:p w14:paraId="3712D35C" w14:textId="77777777" w:rsidR="006A5DC5" w:rsidRPr="00352CB6" w:rsidRDefault="006A5DC5" w:rsidP="00956887">
            <w:pPr>
              <w:jc w:val="center"/>
            </w:pPr>
          </w:p>
        </w:tc>
      </w:tr>
    </w:tbl>
    <w:p w14:paraId="7953B4B2" w14:textId="22D53311" w:rsidR="006A5DC5" w:rsidRDefault="006A5DC5" w:rsidP="006A5DC5">
      <w:pPr>
        <w:pStyle w:val="Default"/>
        <w:spacing w:before="240" w:after="240" w:line="360" w:lineRule="auto"/>
        <w:ind w:firstLine="709"/>
        <w:jc w:val="both"/>
        <w:rPr>
          <w:sz w:val="22"/>
        </w:rPr>
      </w:pPr>
      <w:r w:rsidRPr="00CE0A3A">
        <w:rPr>
          <w:sz w:val="22"/>
        </w:rPr>
        <w:t xml:space="preserve">L’analyse modale du rotor de 700mm est réalisée en utilisant la même démarche que pour le rotor de 430mm. 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Pr="00CE0A3A">
        <w:rPr>
          <w:sz w:val="22"/>
        </w:rPr>
        <w:t xml:space="preserve"> et son amortissement est nul. Les coefficients dynamiques non isothermes présentés sur les</w:t>
      </w:r>
      <w:r>
        <w:rPr>
          <w:sz w:val="22"/>
        </w:rPr>
        <w:t xml:space="preserve"> </w:t>
      </w:r>
      <w:r w:rsidRPr="00CE0A3A">
        <w:rPr>
          <w:sz w:val="22"/>
        </w:rPr>
        <w:t xml:space="preserve"> </w:t>
      </w:r>
      <w:r w:rsidRPr="00CE0A3A">
        <w:rPr>
          <w:b/>
          <w:sz w:val="22"/>
        </w:rPr>
        <w:fldChar w:fldCharType="begin"/>
      </w:r>
      <w:r w:rsidRPr="00CE0A3A">
        <w:rPr>
          <w:b/>
          <w:sz w:val="22"/>
        </w:rPr>
        <w:instrText xml:space="preserve"> REF _Ref535920258 \h  \* MERGEFORMAT </w:instrText>
      </w:r>
      <w:r w:rsidRPr="00CE0A3A">
        <w:rPr>
          <w:b/>
          <w:sz w:val="22"/>
        </w:rPr>
      </w:r>
      <w:r w:rsidRPr="00CE0A3A">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8</w:t>
      </w:r>
      <w:r w:rsidRPr="00CE0A3A">
        <w:rPr>
          <w:b/>
          <w:sz w:val="22"/>
        </w:rPr>
        <w:fldChar w:fldCharType="end"/>
      </w:r>
      <w:r w:rsidRPr="00CE0A3A">
        <w:rPr>
          <w:sz w:val="22"/>
        </w:rPr>
        <w:t xml:space="preserve"> et </w:t>
      </w:r>
      <w:r w:rsidRPr="00CE0A3A">
        <w:rPr>
          <w:b/>
          <w:sz w:val="22"/>
        </w:rPr>
        <w:fldChar w:fldCharType="begin"/>
      </w:r>
      <w:r w:rsidRPr="00CE0A3A">
        <w:rPr>
          <w:b/>
          <w:sz w:val="22"/>
        </w:rPr>
        <w:instrText xml:space="preserve"> REF _Ref535920264 \h  \* MERGEFORMAT </w:instrText>
      </w:r>
      <w:r w:rsidRPr="00CE0A3A">
        <w:rPr>
          <w:b/>
          <w:sz w:val="22"/>
        </w:rPr>
      </w:r>
      <w:r w:rsidRPr="00CE0A3A">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9</w:t>
      </w:r>
      <w:r w:rsidRPr="00CE0A3A">
        <w:rPr>
          <w:b/>
          <w:sz w:val="22"/>
        </w:rPr>
        <w:fldChar w:fldCharType="end"/>
      </w:r>
      <w:r w:rsidRPr="00CE0A3A">
        <w:rPr>
          <w:i/>
          <w:iCs/>
          <w:sz w:val="22"/>
        </w:rPr>
        <w:t xml:space="preserve"> </w:t>
      </w:r>
      <w:r w:rsidRPr="00CE0A3A">
        <w:rPr>
          <w:sz w:val="22"/>
        </w:rPr>
        <w:t>sont obtenus pour une charge statique de 175 N. L’excentricité du rotor dans le palier pour cette charge statique est présentée sur la</w:t>
      </w:r>
      <w:r>
        <w:rPr>
          <w:sz w:val="22"/>
        </w:rPr>
        <w:t xml:space="preserve"> </w:t>
      </w:r>
      <w:r w:rsidRPr="00CE0A3A">
        <w:rPr>
          <w:b/>
          <w:sz w:val="22"/>
        </w:rPr>
        <w:t xml:space="preserve"> </w:t>
      </w:r>
      <w:r w:rsidRPr="00CE0A3A">
        <w:rPr>
          <w:b/>
          <w:sz w:val="22"/>
        </w:rPr>
        <w:fldChar w:fldCharType="begin"/>
      </w:r>
      <w:r w:rsidRPr="00CE0A3A">
        <w:rPr>
          <w:b/>
          <w:sz w:val="22"/>
        </w:rPr>
        <w:instrText xml:space="preserve"> REF _Ref535920319 \h  \* MERGEFORMAT </w:instrText>
      </w:r>
      <w:r w:rsidRPr="00CE0A3A">
        <w:rPr>
          <w:b/>
          <w:sz w:val="22"/>
        </w:rPr>
      </w:r>
      <w:r w:rsidRPr="00CE0A3A">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10</w:t>
      </w:r>
      <w:r w:rsidRPr="00CE0A3A">
        <w:rPr>
          <w:b/>
          <w:sz w:val="22"/>
        </w:rPr>
        <w:fldChar w:fldCharType="end"/>
      </w:r>
      <w:r w:rsidRPr="00CE0A3A">
        <w:rPr>
          <w:sz w:val="22"/>
        </w:rPr>
        <w:t>.</w:t>
      </w:r>
      <w:r>
        <w:rPr>
          <w:sz w:val="22"/>
        </w:rPr>
        <w:t xml:space="preserve"> </w:t>
      </w:r>
      <w:r w:rsidRPr="008A59A9">
        <w:rPr>
          <w:sz w:val="22"/>
        </w:rPr>
        <w:t xml:space="preserve">La température de 55 °C est imposée à la surface du rotor et le flux </w:t>
      </w:r>
      <w:r w:rsidRPr="008A59A9">
        <w:rPr>
          <w:sz w:val="22"/>
        </w:rPr>
        <w:lastRenderedPageBreak/>
        <w:t xml:space="preserve">thermique nul est </w:t>
      </w:r>
      <w:r>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w:t>
      </w:r>
      <w:r>
        <w:rPr>
          <w:sz w:val="22"/>
        </w:rPr>
        <w:t xml:space="preserve"> </w:t>
      </w:r>
      <w:r w:rsidRPr="008A59A9">
        <w:rPr>
          <w:sz w:val="22"/>
        </w:rPr>
        <w:t xml:space="preserve">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81B95" w:rsidRPr="00381B95">
        <w:rPr>
          <w:b/>
          <w:iCs/>
          <w:sz w:val="22"/>
        </w:rPr>
        <w:t xml:space="preserve">Figure </w:t>
      </w:r>
      <w:r w:rsidR="00381B95" w:rsidRPr="00381B95">
        <w:rPr>
          <w:b/>
          <w:iCs/>
          <w:noProof/>
          <w:sz w:val="22"/>
        </w:rPr>
        <w:t>4.2</w:t>
      </w:r>
      <w:r w:rsidR="00381B95" w:rsidRPr="00381B95">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vitesse critique du</w:t>
      </w:r>
      <w:r>
        <w:rPr>
          <w:sz w:val="22"/>
        </w:rPr>
        <w:t xml:space="preserve"> premier</w:t>
      </w:r>
      <w:r w:rsidRPr="008A59A9">
        <w:rPr>
          <w:sz w:val="22"/>
        </w:rPr>
        <w:t xml:space="preserve"> mode de flexion se trouve </w:t>
      </w:r>
      <w:r>
        <w:rPr>
          <w:sz w:val="22"/>
        </w:rPr>
        <w:t>autour de 80</w:t>
      </w:r>
      <w:r w:rsidRPr="008A59A9">
        <w:rPr>
          <w:sz w:val="22"/>
        </w:rPr>
        <w:t>00tr/min.</w:t>
      </w:r>
    </w:p>
    <w:p w14:paraId="1B481A9C" w14:textId="77777777" w:rsidR="006A5DC5" w:rsidRDefault="006A5DC5" w:rsidP="006A5DC5">
      <w:pPr>
        <w:pStyle w:val="Default"/>
        <w:keepNext/>
        <w:spacing w:line="360" w:lineRule="auto"/>
        <w:jc w:val="center"/>
      </w:pPr>
      <w:r w:rsidRPr="0010061D">
        <w:rPr>
          <w:noProof/>
        </w:rPr>
        <w:drawing>
          <wp:inline distT="0" distB="0" distL="0" distR="0" wp14:anchorId="49EE648D" wp14:editId="3DD62FFF">
            <wp:extent cx="4373592" cy="291850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403220" cy="2938279"/>
                    </a:xfrm>
                    <a:prstGeom prst="rect">
                      <a:avLst/>
                    </a:prstGeom>
                  </pic:spPr>
                </pic:pic>
              </a:graphicData>
            </a:graphic>
          </wp:inline>
        </w:drawing>
      </w:r>
    </w:p>
    <w:p w14:paraId="38319595" w14:textId="13F826FB" w:rsidR="006A5DC5" w:rsidRPr="008A59A9" w:rsidRDefault="006A5DC5" w:rsidP="006A5DC5">
      <w:pPr>
        <w:pStyle w:val="Lgende"/>
        <w:jc w:val="center"/>
        <w:rPr>
          <w:rFonts w:ascii="Calibri" w:hAnsi="Calibri" w:cs="Calibri"/>
          <w:i w:val="0"/>
          <w:iCs w:val="0"/>
          <w:color w:val="000000"/>
          <w:sz w:val="22"/>
          <w:szCs w:val="24"/>
        </w:rPr>
      </w:pPr>
      <w:bookmarkStart w:id="1820" w:name="_Ref535920258"/>
      <w:bookmarkStart w:id="1821" w:name="_Toc536112231"/>
      <w:bookmarkStart w:id="1822" w:name="_Toc536800533"/>
      <w:bookmarkStart w:id="1823" w:name="_Toc3323557"/>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8</w:t>
      </w:r>
      <w:r>
        <w:rPr>
          <w:rFonts w:ascii="Calibri" w:hAnsi="Calibri" w:cs="Calibri"/>
          <w:i w:val="0"/>
          <w:iCs w:val="0"/>
          <w:color w:val="000000"/>
          <w:sz w:val="22"/>
          <w:szCs w:val="24"/>
        </w:rPr>
        <w:fldChar w:fldCharType="end"/>
      </w:r>
      <w:bookmarkEnd w:id="1820"/>
      <w:r w:rsidRPr="008A59A9">
        <w:rPr>
          <w:rFonts w:ascii="Calibri" w:hAnsi="Calibri" w:cs="Calibri"/>
          <w:i w:val="0"/>
          <w:iCs w:val="0"/>
          <w:color w:val="000000"/>
          <w:sz w:val="22"/>
          <w:szCs w:val="24"/>
        </w:rPr>
        <w:t xml:space="preserve"> : Coefficients de raideur du palier utilisé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Pr>
          <w:rFonts w:cs="Calibri"/>
          <w:i w:val="0"/>
          <w:iCs w:val="0"/>
          <w:color w:val="000000"/>
          <w:sz w:val="22"/>
          <w:szCs w:val="24"/>
        </w:rPr>
        <w:t xml:space="preserve">de </w:t>
      </w:r>
      <w:r w:rsidRPr="008A59A9">
        <w:rPr>
          <w:rFonts w:cs="Calibri"/>
          <w:i w:val="0"/>
          <w:iCs w:val="0"/>
          <w:color w:val="000000"/>
          <w:sz w:val="22"/>
          <w:szCs w:val="24"/>
        </w:rPr>
        <w:t>175N</w:t>
      </w:r>
      <w:bookmarkEnd w:id="1821"/>
      <w:bookmarkEnd w:id="1822"/>
      <w:bookmarkEnd w:id="1823"/>
    </w:p>
    <w:p w14:paraId="614456D5" w14:textId="77777777" w:rsidR="006A5DC5" w:rsidRDefault="006A5DC5" w:rsidP="006A5DC5">
      <w:pPr>
        <w:pStyle w:val="Default"/>
        <w:keepNext/>
        <w:spacing w:line="360" w:lineRule="auto"/>
        <w:jc w:val="center"/>
      </w:pPr>
      <w:r w:rsidRPr="0010061D">
        <w:rPr>
          <w:noProof/>
        </w:rPr>
        <w:drawing>
          <wp:inline distT="0" distB="0" distL="0" distR="0" wp14:anchorId="29A42ABF" wp14:editId="0C3E2606">
            <wp:extent cx="4360091" cy="2909498"/>
            <wp:effectExtent l="0" t="0" r="0" b="571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388718" cy="2928601"/>
                    </a:xfrm>
                    <a:prstGeom prst="rect">
                      <a:avLst/>
                    </a:prstGeom>
                  </pic:spPr>
                </pic:pic>
              </a:graphicData>
            </a:graphic>
          </wp:inline>
        </w:drawing>
      </w:r>
    </w:p>
    <w:p w14:paraId="15C42430" w14:textId="73DE90F4" w:rsidR="006A5DC5" w:rsidRPr="008A59A9" w:rsidRDefault="006A5DC5" w:rsidP="006A5DC5">
      <w:pPr>
        <w:pStyle w:val="Lgende"/>
        <w:jc w:val="center"/>
        <w:rPr>
          <w:rFonts w:ascii="Calibri" w:hAnsi="Calibri" w:cs="Calibri"/>
          <w:i w:val="0"/>
          <w:iCs w:val="0"/>
          <w:color w:val="000000"/>
          <w:sz w:val="22"/>
          <w:szCs w:val="24"/>
        </w:rPr>
      </w:pPr>
      <w:bookmarkStart w:id="1824" w:name="_Ref535920264"/>
      <w:bookmarkStart w:id="1825" w:name="_Toc536112232"/>
      <w:bookmarkStart w:id="1826" w:name="_Toc536800534"/>
      <w:bookmarkStart w:id="1827" w:name="_Toc3323558"/>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9</w:t>
      </w:r>
      <w:r>
        <w:rPr>
          <w:rFonts w:ascii="Calibri" w:hAnsi="Calibri" w:cs="Calibri"/>
          <w:i w:val="0"/>
          <w:iCs w:val="0"/>
          <w:color w:val="000000"/>
          <w:sz w:val="22"/>
          <w:szCs w:val="24"/>
        </w:rPr>
        <w:fldChar w:fldCharType="end"/>
      </w:r>
      <w:bookmarkEnd w:id="1824"/>
      <w:r w:rsidRPr="008A59A9">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8A59A9">
        <w:rPr>
          <w:rFonts w:ascii="Calibri" w:hAnsi="Calibri" w:cs="Calibri"/>
          <w:i w:val="0"/>
          <w:iCs w:val="0"/>
          <w:color w:val="000000"/>
          <w:sz w:val="22"/>
          <w:szCs w:val="24"/>
        </w:rPr>
        <w:t xml:space="preserve">oefficient d’amortissement du palier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Pr>
          <w:rFonts w:cs="Calibri"/>
          <w:i w:val="0"/>
          <w:iCs w:val="0"/>
          <w:color w:val="000000"/>
          <w:sz w:val="22"/>
          <w:szCs w:val="24"/>
        </w:rPr>
        <w:t xml:space="preserve"> de</w:t>
      </w:r>
      <w:r w:rsidRPr="008A59A9">
        <w:rPr>
          <w:rFonts w:cs="Calibri"/>
          <w:i w:val="0"/>
          <w:iCs w:val="0"/>
          <w:color w:val="000000"/>
          <w:sz w:val="22"/>
          <w:szCs w:val="24"/>
        </w:rPr>
        <w:t xml:space="preserve"> 175N</w:t>
      </w:r>
      <w:bookmarkEnd w:id="1825"/>
      <w:bookmarkEnd w:id="1826"/>
      <w:bookmarkEnd w:id="1827"/>
    </w:p>
    <w:p w14:paraId="20AD141D" w14:textId="77777777" w:rsidR="006A5DC5" w:rsidRDefault="006A5DC5" w:rsidP="006A5DC5">
      <w:pPr>
        <w:pStyle w:val="Default"/>
        <w:keepNext/>
        <w:spacing w:line="360" w:lineRule="auto"/>
        <w:jc w:val="center"/>
      </w:pPr>
      <w:r w:rsidRPr="0010061D">
        <w:rPr>
          <w:noProof/>
        </w:rPr>
        <w:lastRenderedPageBreak/>
        <w:drawing>
          <wp:inline distT="0" distB="0" distL="0" distR="0" wp14:anchorId="576EA682" wp14:editId="4AF69C06">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AE96BBC" w14:textId="6FFE3CD0" w:rsidR="006A5DC5" w:rsidRPr="008A59A9" w:rsidRDefault="006A5DC5" w:rsidP="006A5DC5">
      <w:pPr>
        <w:pStyle w:val="Lgende"/>
        <w:spacing w:after="240"/>
        <w:jc w:val="center"/>
        <w:rPr>
          <w:rFonts w:ascii="Calibri" w:hAnsi="Calibri" w:cs="Calibri"/>
          <w:i w:val="0"/>
          <w:iCs w:val="0"/>
          <w:color w:val="000000"/>
          <w:sz w:val="22"/>
          <w:szCs w:val="24"/>
        </w:rPr>
      </w:pPr>
      <w:bookmarkStart w:id="1828" w:name="_Ref535920319"/>
      <w:bookmarkStart w:id="1829" w:name="_Toc536112233"/>
      <w:bookmarkStart w:id="1830" w:name="_Toc536800535"/>
      <w:bookmarkStart w:id="1831" w:name="_Toc3323559"/>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10</w:t>
      </w:r>
      <w:r>
        <w:rPr>
          <w:rFonts w:ascii="Calibri" w:hAnsi="Calibri" w:cs="Calibri"/>
          <w:i w:val="0"/>
          <w:iCs w:val="0"/>
          <w:color w:val="000000"/>
          <w:sz w:val="22"/>
          <w:szCs w:val="24"/>
        </w:rPr>
        <w:fldChar w:fldCharType="end"/>
      </w:r>
      <w:bookmarkEnd w:id="1828"/>
      <w:r w:rsidRPr="008A59A9">
        <w:rPr>
          <w:rFonts w:ascii="Calibri" w:hAnsi="Calibri" w:cs="Calibri"/>
          <w:i w:val="0"/>
          <w:iCs w:val="0"/>
          <w:color w:val="000000"/>
          <w:sz w:val="22"/>
          <w:szCs w:val="24"/>
        </w:rPr>
        <w:t xml:space="preserve"> : </w:t>
      </w:r>
      <w:r w:rsidRPr="007E7DF4">
        <w:rPr>
          <w:rFonts w:ascii="Calibri" w:hAnsi="Calibri" w:cs="Calibri"/>
          <w:i w:val="0"/>
          <w:iCs w:val="0"/>
          <w:color w:val="000000"/>
          <w:sz w:val="22"/>
          <w:szCs w:val="24"/>
        </w:rPr>
        <w:t xml:space="preserve">Excentricités du rotor dans le palier </w:t>
      </w:r>
      <w:r>
        <w:rPr>
          <w:rFonts w:ascii="Calibri" w:hAnsi="Calibri" w:cs="Calibri"/>
          <w:i w:val="0"/>
          <w:iCs w:val="0"/>
          <w:color w:val="000000"/>
          <w:sz w:val="22"/>
          <w:szCs w:val="24"/>
        </w:rPr>
        <w:t xml:space="preserve">pour une charge statique de 175 </w:t>
      </w:r>
      <w:r w:rsidRPr="007E7DF4">
        <w:rPr>
          <w:rFonts w:ascii="Calibri" w:hAnsi="Calibri" w:cs="Calibri"/>
          <w:i w:val="0"/>
          <w:iCs w:val="0"/>
          <w:color w:val="000000"/>
          <w:sz w:val="22"/>
          <w:szCs w:val="24"/>
        </w:rPr>
        <w:t>N</w:t>
      </w:r>
      <w:bookmarkEnd w:id="1829"/>
      <w:bookmarkEnd w:id="1830"/>
      <w:bookmarkEnd w:id="1831"/>
    </w:p>
    <w:p w14:paraId="57D6E4E9" w14:textId="77777777" w:rsidR="006A5DC5" w:rsidRDefault="006A5DC5" w:rsidP="006A5DC5">
      <w:pPr>
        <w:pStyle w:val="Default"/>
        <w:jc w:val="center"/>
      </w:pPr>
      <w:r w:rsidRPr="00426D23">
        <w:rPr>
          <w:noProof/>
        </w:rPr>
        <w:drawing>
          <wp:inline distT="0" distB="0" distL="0" distR="0" wp14:anchorId="71CC6100" wp14:editId="48B24080">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6A18A1C6" w14:textId="77777777" w:rsidR="006A5DC5" w:rsidRDefault="006A5DC5" w:rsidP="006A5DC5">
      <w:pPr>
        <w:pStyle w:val="Default"/>
        <w:jc w:val="center"/>
      </w:pPr>
      <w:r>
        <w:t>(a)</w:t>
      </w:r>
    </w:p>
    <w:p w14:paraId="4E030EAF" w14:textId="77777777" w:rsidR="006A5DC5" w:rsidRDefault="006A5DC5" w:rsidP="006A5DC5">
      <w:pPr>
        <w:pStyle w:val="Default"/>
        <w:keepNext/>
        <w:jc w:val="center"/>
      </w:pPr>
      <w:r w:rsidRPr="00426D23">
        <w:rPr>
          <w:noProof/>
        </w:rPr>
        <w:drawing>
          <wp:inline distT="0" distB="0" distL="0" distR="0" wp14:anchorId="79613FF2" wp14:editId="22DF11C4">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66571CAC" w14:textId="77777777" w:rsidR="006A5DC5" w:rsidRDefault="006A5DC5" w:rsidP="006A5DC5">
      <w:pPr>
        <w:pStyle w:val="Default"/>
        <w:jc w:val="center"/>
      </w:pPr>
      <w:r>
        <w:t xml:space="preserve"> (b)</w:t>
      </w:r>
    </w:p>
    <w:p w14:paraId="36F3EF2A" w14:textId="755F413F" w:rsidR="006A5DC5" w:rsidRDefault="006A5DC5" w:rsidP="006A5DC5">
      <w:pPr>
        <w:pStyle w:val="Lgende"/>
        <w:spacing w:after="0"/>
        <w:jc w:val="center"/>
        <w:rPr>
          <w:rFonts w:ascii="Calibri" w:hAnsi="Calibri" w:cs="Calibri"/>
          <w:i w:val="0"/>
          <w:iCs w:val="0"/>
          <w:color w:val="000000"/>
          <w:sz w:val="22"/>
          <w:szCs w:val="24"/>
        </w:rPr>
      </w:pPr>
      <w:bookmarkStart w:id="1832" w:name="_Ref531190495"/>
      <w:bookmarkStart w:id="1833" w:name="_Toc536112234"/>
      <w:bookmarkStart w:id="1834" w:name="_Toc536800536"/>
      <w:bookmarkStart w:id="1835" w:name="_Toc3323560"/>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11</w:t>
      </w:r>
      <w:r>
        <w:rPr>
          <w:rFonts w:ascii="Calibri" w:hAnsi="Calibri" w:cs="Calibri"/>
          <w:i w:val="0"/>
          <w:iCs w:val="0"/>
          <w:color w:val="000000"/>
          <w:sz w:val="22"/>
          <w:szCs w:val="24"/>
        </w:rPr>
        <w:fldChar w:fldCharType="end"/>
      </w:r>
      <w:bookmarkEnd w:id="1832"/>
      <w:r w:rsidRPr="00A56003">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A56003">
        <w:rPr>
          <w:rFonts w:ascii="Calibri" w:hAnsi="Calibri" w:cs="Calibri"/>
          <w:i w:val="0"/>
          <w:iCs w:val="0"/>
          <w:color w:val="000000"/>
          <w:sz w:val="22"/>
          <w:szCs w:val="24"/>
        </w:rPr>
        <w:t xml:space="preserve">iagramme de Campbell et (b) diagramme de stabilité </w:t>
      </w:r>
      <w:r>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mm</w:t>
      </w:r>
      <w:bookmarkEnd w:id="1833"/>
      <w:bookmarkEnd w:id="1834"/>
      <w:bookmarkEnd w:id="1835"/>
    </w:p>
    <w:p w14:paraId="472B01B0" w14:textId="77777777" w:rsidR="006A5DC5" w:rsidRDefault="006A5DC5" w:rsidP="006A5DC5">
      <w:pPr>
        <w:pStyle w:val="Titre2"/>
        <w:ind w:left="709"/>
      </w:pPr>
      <w:bookmarkStart w:id="1836" w:name="_Toc536800423"/>
      <w:bookmarkStart w:id="1837" w:name="_Toc3323447"/>
      <w:r>
        <w:lastRenderedPageBreak/>
        <w:t>Simulation du rotor 430mm</w:t>
      </w:r>
      <w:bookmarkEnd w:id="1836"/>
      <w:bookmarkEnd w:id="1837"/>
    </w:p>
    <w:p w14:paraId="57EC9833" w14:textId="75BAAA67" w:rsidR="006A5DC5" w:rsidRDefault="006A5DC5" w:rsidP="006A5DC5">
      <w:pPr>
        <w:spacing w:before="240" w:after="240" w:line="360" w:lineRule="auto"/>
        <w:ind w:firstLine="709"/>
      </w:pPr>
      <w:r>
        <w:t>Les simulations du rotor court ont été effectuées pour une vitesse de rotation de 7000 tr/min. Un balourd de 102.6 g</w:t>
      </w:r>
      <w:r>
        <w:rPr>
          <w:rFonts w:ascii="Times New Roman" w:hAnsi="Times New Roman"/>
        </w:rPr>
        <w:t>∙</w:t>
      </w:r>
      <w:r>
        <w:t>mm est imposé sur le disque de 0.7 kg,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Le palier est modélisé comme un </w:t>
      </w:r>
      <w:r w:rsidRPr="007A50FE">
        <w:t>anneau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381B95" w:rsidRPr="00381B95">
        <w:rPr>
          <w:rFonts w:cs="Calibri"/>
          <w:b/>
          <w:iCs/>
          <w:color w:val="000000"/>
          <w:szCs w:val="24"/>
        </w:rPr>
        <w:t>Figure 4.3</w:t>
      </w:r>
      <w:r w:rsidR="00381B95" w:rsidRPr="00381B95">
        <w:rPr>
          <w:rFonts w:cs="Calibri"/>
          <w:b/>
          <w:iCs/>
          <w:color w:val="000000"/>
          <w:szCs w:val="24"/>
        </w:rPr>
        <w:noBreakHyphen/>
        <w:t>1</w:t>
      </w:r>
      <w:r w:rsidRPr="007A50FE">
        <w:rPr>
          <w:b/>
        </w:rPr>
        <w:fldChar w:fldCharType="end"/>
      </w:r>
      <w:r w:rsidRPr="007A50FE">
        <w:rPr>
          <w:b/>
        </w:rPr>
        <w:t>)</w:t>
      </w:r>
      <w:r w:rsidRPr="007A50FE">
        <w:t>. Ceci n’est qu’une approximation du coussinet en bronze monté dans un logement en acier.</w:t>
      </w:r>
      <w:r>
        <w:t xml:space="preserve"> </w:t>
      </w:r>
      <w:r w:rsidRPr="007A50FE">
        <w:t>Les champs de température obtenus avec le modèle de coussinet et de rotor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381B95" w:rsidRPr="00381B95">
        <w:rPr>
          <w:rFonts w:cs="Calibri"/>
          <w:b/>
          <w:iCs/>
          <w:color w:val="000000"/>
          <w:szCs w:val="24"/>
        </w:rPr>
        <w:t>Figure 4.3</w:t>
      </w:r>
      <w:r w:rsidR="00381B95" w:rsidRPr="00381B95">
        <w:rPr>
          <w:rFonts w:cs="Calibri"/>
          <w:b/>
          <w:iCs/>
          <w:color w:val="000000"/>
          <w:szCs w:val="24"/>
        </w:rPr>
        <w:noBreakHyphen/>
        <w:t>1</w:t>
      </w:r>
      <w:r w:rsidRPr="007A50FE">
        <w:rPr>
          <w:b/>
        </w:rPr>
        <w:fldChar w:fldCharType="end"/>
      </w:r>
      <w:r w:rsidRPr="007A50FE">
        <w:rPr>
          <w:b/>
        </w:rPr>
        <w:t>)</w:t>
      </w:r>
      <w:r w:rsidRPr="007A50FE">
        <w:t xml:space="preserve"> ont servi de condition aux limites pour l’équation de l’énergie dans le film lubrifian</w:t>
      </w:r>
      <w:r>
        <w:t>t</w:t>
      </w:r>
      <w:r w:rsidRPr="007A50FE">
        <w:t>.</w:t>
      </w:r>
    </w:p>
    <w:p w14:paraId="2A97BF82" w14:textId="77777777" w:rsidR="006A5DC5" w:rsidRDefault="006A5DC5" w:rsidP="006A5DC5">
      <w:pPr>
        <w:keepNext/>
      </w:pPr>
      <w:r w:rsidRPr="00A32427">
        <w:rPr>
          <w:noProof/>
          <w:lang w:eastAsia="zh-CN"/>
        </w:rPr>
        <w:drawing>
          <wp:inline distT="0" distB="0" distL="0" distR="0" wp14:anchorId="62B94094" wp14:editId="77EF4654">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1A9AB60C" w14:textId="09F1A9EA" w:rsidR="006A5DC5" w:rsidRPr="00FA69FB" w:rsidRDefault="006A5DC5" w:rsidP="006A5DC5">
      <w:pPr>
        <w:pStyle w:val="Lgende"/>
        <w:spacing w:before="240" w:after="240"/>
        <w:jc w:val="center"/>
        <w:rPr>
          <w:rFonts w:ascii="Calibri" w:hAnsi="Calibri" w:cs="Calibri"/>
          <w:i w:val="0"/>
          <w:iCs w:val="0"/>
          <w:color w:val="000000"/>
          <w:sz w:val="22"/>
          <w:szCs w:val="24"/>
        </w:rPr>
      </w:pPr>
      <w:bookmarkStart w:id="1838" w:name="_Ref533608481"/>
      <w:bookmarkStart w:id="1839" w:name="_Toc536112235"/>
      <w:bookmarkStart w:id="1840" w:name="_Toc536800537"/>
      <w:bookmarkStart w:id="1841" w:name="_Toc3323561"/>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38"/>
      <w:r>
        <w:rPr>
          <w:rFonts w:ascii="Calibri" w:hAnsi="Calibri" w:cs="Calibri"/>
          <w:i w:val="0"/>
          <w:iCs w:val="0"/>
          <w:color w:val="000000"/>
          <w:sz w:val="22"/>
          <w:szCs w:val="24"/>
        </w:rPr>
        <w:t> : Modèles thermiques utilisée lors de la simulation de l’effet Morton</w:t>
      </w:r>
      <w:bookmarkEnd w:id="1839"/>
      <w:bookmarkEnd w:id="1840"/>
      <w:bookmarkEnd w:id="1841"/>
    </w:p>
    <w:p w14:paraId="3C469957" w14:textId="77777777" w:rsidR="006A5DC5" w:rsidRDefault="006A5DC5" w:rsidP="006A5DC5">
      <w:pPr>
        <w:spacing w:before="240" w:after="240" w:line="360" w:lineRule="auto"/>
        <w:ind w:firstLine="709"/>
      </w:pPr>
      <w:r w:rsidRPr="0013743C">
        <w:t xml:space="preserve">La simulation transitoire de l’effet Morton est effectuée avec un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des équations de dynamique du rotor et un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xml:space="preserve"> pour l’intégration temporelle de l’équation de transfert de chaleur. Un échange des informations thermomécanique entre les modèles est réalisé avec un pas de 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Les vibrations synchrones sont calculées en utilisant aussi bien le modèle dynamique du rotor rigide (</w:t>
      </w:r>
      <w:r>
        <w:t xml:space="preserve">à 4 degrés de liberté) que le modèle de rotor flexible (à </w:t>
      </w:r>
      <m:oMath>
        <m:r>
          <w:rPr>
            <w:rFonts w:ascii="Cambria Math" w:hAnsi="Cambria Math"/>
          </w:rPr>
          <m:t>n</m:t>
        </m:r>
      </m:oMath>
      <w:r>
        <w:t xml:space="preserve"> degrés de liberté). Le balourd thermique est pris en compte par l’approche de masse concentrée </w:t>
      </w:r>
      <w:r w:rsidRPr="00A9315F">
        <w:t>(MC)</w:t>
      </w:r>
      <w:r>
        <w:t xml:space="preserve"> ou par le défaut de fibre neutre </w:t>
      </w:r>
      <w:r w:rsidRPr="00A9315F">
        <w:t>(DFN)</w:t>
      </w:r>
      <w:r>
        <w:rPr>
          <w:b/>
        </w:rPr>
        <w:t>.</w:t>
      </w:r>
      <w:r>
        <w:t xml:space="preserve"> Par la suite, les amplitudes et les phases des vibrations synchrones dans le palier, ainsi que le champ de température sur le rotor sont enregistrés et comparés aux résultats expérimentaux.</w:t>
      </w:r>
    </w:p>
    <w:p w14:paraId="7B75742C" w14:textId="77777777" w:rsidR="006A5DC5" w:rsidRDefault="006A5DC5" w:rsidP="006A5DC5">
      <w:pPr>
        <w:pStyle w:val="Titre3"/>
        <w:spacing w:before="240" w:after="240"/>
        <w:ind w:left="709"/>
      </w:pPr>
      <w:bookmarkStart w:id="1842" w:name="_Toc536800424"/>
      <w:bookmarkStart w:id="1843" w:name="_Toc3323448"/>
      <w:r>
        <w:t>Vibrations synchrones</w:t>
      </w:r>
      <w:bookmarkEnd w:id="1842"/>
      <w:bookmarkEnd w:id="1843"/>
      <w:r>
        <w:t xml:space="preserve"> </w:t>
      </w:r>
    </w:p>
    <w:p w14:paraId="63F6A675" w14:textId="753F9105" w:rsidR="006A5DC5" w:rsidRDefault="006A5DC5" w:rsidP="006A5DC5">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w:t>
      </w:r>
      <w:r w:rsidR="00233A8D">
        <w:t>ement lors de premiers 200s de</w:t>
      </w:r>
      <w:r>
        <w:t xml:space="preserve"> la simulation. Les résultats d’essais montrent une augmentation moins rapide. Toutes les </w:t>
      </w:r>
      <w:r>
        <w:lastRenderedPageBreak/>
        <w:t xml:space="preserve">amplitudes ont tendance à se stabiliser après environ 600s pour les valeurs calculées et 1200s pour les valeurs mesurées. Après 1200s, la différence entre les valeurs calculées et les valeurs mesurées est inférieure à 3µm. </w:t>
      </w:r>
    </w:p>
    <w:p w14:paraId="085CB4B1" w14:textId="77777777" w:rsidR="006A5DC5" w:rsidRDefault="006A5DC5" w:rsidP="006A5DC5">
      <w:pPr>
        <w:spacing w:line="360" w:lineRule="auto"/>
        <w:jc w:val="center"/>
      </w:pPr>
      <w:r>
        <w:rPr>
          <w:noProof/>
          <w:lang w:eastAsia="zh-CN"/>
        </w:rPr>
        <w:drawing>
          <wp:inline distT="0" distB="0" distL="0" distR="0" wp14:anchorId="3169F92E" wp14:editId="49892C82">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678CAA23" w14:textId="77777777" w:rsidR="006A5DC5" w:rsidRDefault="006A5DC5" w:rsidP="006A5DC5">
      <w:pPr>
        <w:spacing w:line="360" w:lineRule="auto"/>
        <w:ind w:firstLine="708"/>
        <w:jc w:val="center"/>
      </w:pPr>
      <w:r>
        <w:t>(a) Amplitude des vibrations synchrones dans la direction X</w:t>
      </w:r>
    </w:p>
    <w:p w14:paraId="1A67F7A1" w14:textId="77777777" w:rsidR="006A5DC5" w:rsidRDefault="006A5DC5" w:rsidP="006A5DC5">
      <w:pPr>
        <w:keepNext/>
        <w:spacing w:line="360" w:lineRule="auto"/>
        <w:jc w:val="center"/>
      </w:pPr>
      <w:r>
        <w:rPr>
          <w:noProof/>
          <w:lang w:eastAsia="zh-CN"/>
        </w:rPr>
        <w:drawing>
          <wp:inline distT="0" distB="0" distL="0" distR="0" wp14:anchorId="2E7D460D" wp14:editId="16F53DDD">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1939915" w14:textId="77777777" w:rsidR="006A5DC5" w:rsidRDefault="006A5DC5" w:rsidP="006A5DC5">
      <w:pPr>
        <w:keepNext/>
        <w:spacing w:line="360" w:lineRule="auto"/>
        <w:jc w:val="center"/>
      </w:pPr>
      <w:r>
        <w:t>(b) Amplitude des vibrations synchrones dans la direction Y</w:t>
      </w:r>
    </w:p>
    <w:p w14:paraId="366479F2" w14:textId="456DABFD" w:rsidR="006A5DC5" w:rsidRPr="00912BD4" w:rsidRDefault="006A5DC5" w:rsidP="006A5DC5">
      <w:pPr>
        <w:pStyle w:val="Lgende"/>
        <w:jc w:val="center"/>
        <w:rPr>
          <w:rFonts w:ascii="Calibri" w:eastAsia="Times New Roman" w:hAnsi="Calibri" w:cs="Times New Roman"/>
          <w:i w:val="0"/>
          <w:iCs w:val="0"/>
          <w:color w:val="auto"/>
          <w:sz w:val="22"/>
          <w:szCs w:val="20"/>
          <w:lang w:eastAsia="fr-FR"/>
        </w:rPr>
      </w:pPr>
      <w:bookmarkStart w:id="1844" w:name="_Ref533687109"/>
      <w:bookmarkStart w:id="1845" w:name="_Toc536112236"/>
      <w:bookmarkStart w:id="1846" w:name="_Toc536800538"/>
      <w:bookmarkStart w:id="1847" w:name="_Toc3323562"/>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844"/>
      <w:r>
        <w:rPr>
          <w:rFonts w:ascii="Calibri" w:eastAsia="Times New Roman" w:hAnsi="Calibri" w:cs="Times New Roman"/>
          <w:i w:val="0"/>
          <w:iCs w:val="0"/>
          <w:color w:val="auto"/>
          <w:sz w:val="22"/>
          <w:szCs w:val="20"/>
          <w:lang w:eastAsia="fr-FR"/>
        </w:rPr>
        <w:t> : Comparaisons entre les amplitudes des vibrations synchrones calculées et mesurées</w:t>
      </w:r>
      <w:bookmarkEnd w:id="1845"/>
      <w:bookmarkEnd w:id="1846"/>
      <w:bookmarkEnd w:id="1847"/>
    </w:p>
    <w:p w14:paraId="47A6FF0C" w14:textId="77777777" w:rsidR="006A5DC5" w:rsidRDefault="006A5DC5" w:rsidP="006A5DC5">
      <w:pPr>
        <w:spacing w:line="360" w:lineRule="auto"/>
        <w:jc w:val="center"/>
      </w:pPr>
      <w:r>
        <w:rPr>
          <w:noProof/>
          <w:lang w:eastAsia="zh-CN"/>
        </w:rPr>
        <w:lastRenderedPageBreak/>
        <w:drawing>
          <wp:inline distT="0" distB="0" distL="0" distR="0" wp14:anchorId="5952F24B" wp14:editId="5E260B20">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6C9349CC" w14:textId="77777777" w:rsidR="006A5DC5" w:rsidRDefault="006A5DC5" w:rsidP="006A5DC5">
      <w:pPr>
        <w:spacing w:line="360" w:lineRule="auto"/>
        <w:jc w:val="center"/>
      </w:pPr>
      <w:r>
        <w:t>(a) Phase des vibrations synchrones dans la direction X</w:t>
      </w:r>
    </w:p>
    <w:p w14:paraId="6982FA2A" w14:textId="77777777" w:rsidR="006A5DC5" w:rsidRDefault="006A5DC5" w:rsidP="006A5DC5">
      <w:pPr>
        <w:spacing w:line="360" w:lineRule="auto"/>
        <w:jc w:val="center"/>
      </w:pPr>
    </w:p>
    <w:p w14:paraId="60C3FC31" w14:textId="77777777" w:rsidR="006A5DC5" w:rsidRDefault="006A5DC5" w:rsidP="006A5DC5">
      <w:pPr>
        <w:spacing w:line="360" w:lineRule="auto"/>
        <w:jc w:val="center"/>
      </w:pPr>
      <w:r>
        <w:rPr>
          <w:noProof/>
          <w:lang w:eastAsia="zh-CN"/>
        </w:rPr>
        <w:drawing>
          <wp:inline distT="0" distB="0" distL="0" distR="0" wp14:anchorId="7485A955" wp14:editId="46BE127F">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59AEC2F5" w14:textId="77777777" w:rsidR="006A5DC5" w:rsidRDefault="006A5DC5" w:rsidP="006A5DC5">
      <w:pPr>
        <w:keepNext/>
        <w:spacing w:line="360" w:lineRule="auto"/>
        <w:jc w:val="center"/>
      </w:pPr>
      <w:r>
        <w:t>(b) Phase des vibrations synchrones dans la direction Y</w:t>
      </w:r>
    </w:p>
    <w:p w14:paraId="207A2512" w14:textId="561C4305"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8" w:name="_Ref533687112"/>
      <w:bookmarkStart w:id="1849" w:name="_Toc536112237"/>
      <w:bookmarkStart w:id="1850" w:name="_Toc536800539"/>
      <w:bookmarkStart w:id="1851" w:name="_Toc3323563"/>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48"/>
      <w:r>
        <w:rPr>
          <w:rFonts w:ascii="Calibri" w:eastAsia="Times New Roman" w:hAnsi="Calibri" w:cs="Times New Roman"/>
          <w:i w:val="0"/>
          <w:iCs w:val="0"/>
          <w:color w:val="auto"/>
          <w:sz w:val="22"/>
          <w:szCs w:val="20"/>
          <w:lang w:eastAsia="fr-FR"/>
        </w:rPr>
        <w:t> : Comparaisons entre les phases des vibrations synchrones calculées et mesurées</w:t>
      </w:r>
      <w:bookmarkEnd w:id="1849"/>
      <w:bookmarkEnd w:id="1850"/>
      <w:bookmarkEnd w:id="1851"/>
    </w:p>
    <w:p w14:paraId="08ECE4E1" w14:textId="77777777" w:rsidR="006A5DC5" w:rsidRDefault="006A5DC5" w:rsidP="006A5DC5"/>
    <w:p w14:paraId="03154E34" w14:textId="77777777" w:rsidR="006A5DC5" w:rsidRDefault="006A5DC5" w:rsidP="006A5DC5">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et essais. En fait, les résultats expérimentaux sont présentés sans tenir compte du démarrage et le rotor et lubrifiant sont à chaud, alors qu’a</w:t>
      </w:r>
      <w:r w:rsidRPr="00870950">
        <w:t>u début de la simulation</w:t>
      </w:r>
      <w:r>
        <w:t xml:space="preserve"> numérique</w:t>
      </w:r>
      <w:r w:rsidRPr="00870950">
        <w:t>, le rotor et le lubrifiant sont</w:t>
      </w:r>
      <w:r>
        <w:t xml:space="preserve"> à 20 °C.</w:t>
      </w:r>
      <w:r w:rsidRPr="00870950">
        <w:t xml:space="preserve"> Au cours du temps, les phases</w:t>
      </w:r>
      <w:r>
        <w:t xml:space="preserve"> calculées</w:t>
      </w:r>
      <w:r w:rsidRPr="00870950">
        <w:t xml:space="preserve"> </w:t>
      </w:r>
      <w:r>
        <w:t xml:space="preserve">sont confrontées à deux effets contradictoires : </w:t>
      </w:r>
    </w:p>
    <w:p w14:paraId="6365D8C9" w14:textId="1F7146DF" w:rsidR="006A5DC5" w:rsidRDefault="006A5DC5" w:rsidP="006A5DC5">
      <w:pPr>
        <w:pStyle w:val="Paragraphedeliste"/>
        <w:numPr>
          <w:ilvl w:val="0"/>
          <w:numId w:val="2"/>
        </w:numPr>
        <w:spacing w:line="360" w:lineRule="auto"/>
        <w:ind w:left="714" w:hanging="357"/>
        <w:jc w:val="both"/>
      </w:pPr>
      <w:r>
        <w:t>Les phases</w:t>
      </w:r>
      <w:r w:rsidRPr="00870950">
        <w:t xml:space="preserve"> diminuent à cause de l’échauff</w:t>
      </w:r>
      <w:r>
        <w:t>ement du rotor et du lubrifiant. Une série des calculs de réponse à un balourd constant ont été effectués pour illustrer cet effet. Ces calculs sont réalisés en utilisant les données de la simulation, à un</w:t>
      </w:r>
      <w:r w:rsidRPr="00974625">
        <w:t xml:space="preserve"> </w:t>
      </w:r>
      <w:r>
        <w:t xml:space="preserve">régime </w:t>
      </w:r>
      <w:r w:rsidRPr="00974625">
        <w:t xml:space="preserve">isotherme </w:t>
      </w:r>
      <w:r>
        <w:t xml:space="preserve">(donc </w:t>
      </w:r>
      <w:r w:rsidRPr="00974625">
        <w:t xml:space="preserve">avec </w:t>
      </w:r>
      <w:r>
        <w:t>des</w:t>
      </w:r>
      <w:r w:rsidRPr="00974625">
        <w:t xml:space="preserve"> viscosités </w:t>
      </w:r>
      <w:r>
        <w:t>constantes) mais pour des</w:t>
      </w:r>
      <w:r w:rsidRPr="00974625">
        <w:t xml:space="preserve"> températures différentes</w:t>
      </w:r>
      <w:r>
        <w:t xml:space="preserve">. Les amplitudes et les phases des vibrations synchrones sont illustrées sur la </w:t>
      </w:r>
      <w:r w:rsidRPr="00896018">
        <w:rPr>
          <w:b/>
        </w:rPr>
        <w:fldChar w:fldCharType="begin"/>
      </w:r>
      <w:r w:rsidRPr="00896018">
        <w:rPr>
          <w:b/>
        </w:rPr>
        <w:instrText xml:space="preserve"> REF _Ref535571778 \h  \* MERGEFORMAT </w:instrText>
      </w:r>
      <w:r w:rsidRPr="00896018">
        <w:rPr>
          <w:b/>
        </w:rPr>
      </w:r>
      <w:r w:rsidRPr="00896018">
        <w:rPr>
          <w:b/>
        </w:rPr>
        <w:fldChar w:fldCharType="separate"/>
      </w:r>
      <w:r w:rsidR="00381B95" w:rsidRPr="00381B95">
        <w:rPr>
          <w:b/>
          <w:iCs/>
        </w:rPr>
        <w:t>Figure 4.3</w:t>
      </w:r>
      <w:r w:rsidR="00381B95" w:rsidRPr="00381B95">
        <w:rPr>
          <w:b/>
          <w:iCs/>
        </w:rPr>
        <w:noBreakHyphen/>
        <w:t>4</w:t>
      </w:r>
      <w:r w:rsidRPr="00896018">
        <w:rPr>
          <w:b/>
        </w:rPr>
        <w:fldChar w:fldCharType="end"/>
      </w:r>
      <w:r>
        <w:t>. L</w:t>
      </w:r>
      <w:r w:rsidRPr="00896018">
        <w:t xml:space="preserve">es phases diminuent avec l’augmentation de </w:t>
      </w:r>
      <w:r>
        <w:t>température. Une diminution d’e</w:t>
      </w:r>
      <w:r w:rsidRPr="00896018">
        <w:t xml:space="preserve">nviron 20 degrés </w:t>
      </w:r>
      <w:r>
        <w:t>est</w:t>
      </w:r>
      <w:r w:rsidRPr="00896018">
        <w:t xml:space="preserve"> constatée </w:t>
      </w:r>
      <w:r>
        <w:t>pour une augmentation de</w:t>
      </w:r>
      <w:r w:rsidRPr="00896018">
        <w:t xml:space="preserve"> la température de 40°C à 70°C</w:t>
      </w:r>
      <w:r>
        <w:t>.</w:t>
      </w:r>
    </w:p>
    <w:p w14:paraId="553A8431" w14:textId="70F452C8" w:rsidR="006A5DC5" w:rsidRDefault="006A5DC5" w:rsidP="006A5DC5">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t xml:space="preserve"> ont été effectués.</w:t>
      </w:r>
      <w:r w:rsidRPr="00255604">
        <w:t xml:space="preserve"> </w:t>
      </w:r>
      <w:r>
        <w:t>Pour ces calculs</w:t>
      </w:r>
      <w:r w:rsidRPr="00255604">
        <w:t>, la déformation du rotor n’</w:t>
      </w:r>
      <w:r>
        <w:t xml:space="preserve">a été </w:t>
      </w:r>
      <w:r w:rsidRPr="00255604">
        <w:t>prise en compte qu’à partir de la stabilisation du flux thermique</w:t>
      </w:r>
      <w: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255604">
        <w:t xml:space="preserve">et </w:t>
      </w:r>
      <w:r>
        <w:t xml:space="preserve">de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w:t>
      </w:r>
      <w:r w:rsidRPr="006E0A5E">
        <w:t>lubrifiant.</w:t>
      </w:r>
      <w:r>
        <w:t xml:space="preserve"> Cette température moyenne stabilisée 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autour de 65°C (</w:t>
      </w:r>
      <w:r w:rsidRPr="00BA09AB">
        <w:rPr>
          <w:b/>
        </w:rPr>
        <w:fldChar w:fldCharType="begin"/>
      </w:r>
      <w:r w:rsidRPr="00BA09AB">
        <w:rPr>
          <w:b/>
        </w:rPr>
        <w:instrText xml:space="preserve"> REF _Ref536539541 \h  \* MERGEFORMAT </w:instrText>
      </w:r>
      <w:r w:rsidRPr="00BA09AB">
        <w:rPr>
          <w:b/>
        </w:rPr>
      </w:r>
      <w:r w:rsidRPr="00BA09AB">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5</w:t>
      </w:r>
      <w:r w:rsidRPr="00BA09AB">
        <w:rPr>
          <w:b/>
        </w:rPr>
        <w:fldChar w:fldCharType="end"/>
      </w:r>
      <w:r>
        <w:t xml:space="preserve">). Les amplitudes et les phases des vibrations synchrones sont illustrées sur la </w:t>
      </w:r>
      <w:r w:rsidRPr="00C039ED">
        <w:rPr>
          <w:b/>
        </w:rPr>
        <w:fldChar w:fldCharType="begin"/>
      </w:r>
      <w:r w:rsidRPr="00C039ED">
        <w:rPr>
          <w:b/>
        </w:rPr>
        <w:instrText xml:space="preserve"> REF _Ref535573725 \h  \* MERGEFORMAT </w:instrText>
      </w:r>
      <w:r w:rsidRPr="00C039ED">
        <w:rPr>
          <w:b/>
        </w:rPr>
      </w:r>
      <w:r w:rsidRPr="00C039ED">
        <w:rPr>
          <w:b/>
        </w:rPr>
        <w:fldChar w:fldCharType="separate"/>
      </w:r>
      <w:r w:rsidR="00381B95" w:rsidRPr="00381B95">
        <w:rPr>
          <w:b/>
          <w:iCs/>
        </w:rPr>
        <w:t>Figure 4.3</w:t>
      </w:r>
      <w:r w:rsidR="00381B95" w:rsidRPr="00381B95">
        <w:rPr>
          <w:b/>
          <w:iCs/>
        </w:rPr>
        <w:noBreakHyphen/>
        <w:t>6</w:t>
      </w:r>
      <w:r w:rsidRPr="00C039ED">
        <w:rPr>
          <w:b/>
        </w:rPr>
        <w:fldChar w:fldCharType="end"/>
      </w:r>
      <w:r>
        <w:rPr>
          <w:b/>
        </w:rPr>
        <w:t xml:space="preserve">. </w:t>
      </w:r>
      <w:r>
        <w:t>Pour</w:t>
      </w:r>
      <w:r w:rsidRPr="00DD5914">
        <w:t xml:space="preserve"> </w:t>
      </w:r>
      <w:r>
        <w:t>cette situation</w:t>
      </w:r>
      <w:r w:rsidRPr="00DD5914">
        <w:t xml:space="preserve">, les phases </w:t>
      </w:r>
      <w:r>
        <w:t xml:space="preserve">ont une légère augmentation inférieure 3 degrés. </w:t>
      </w:r>
    </w:p>
    <w:p w14:paraId="40EE2F3B" w14:textId="7C33FED6" w:rsidR="006A5DC5" w:rsidRDefault="006A5DC5" w:rsidP="006A5DC5">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6A5DC5" w14:paraId="049031C3" w14:textId="77777777" w:rsidTr="00956887">
        <w:tc>
          <w:tcPr>
            <w:tcW w:w="4549" w:type="dxa"/>
          </w:tcPr>
          <w:p w14:paraId="0C96C5B3" w14:textId="77777777" w:rsidR="006A5DC5" w:rsidRDefault="006A5DC5" w:rsidP="00956887">
            <w:pPr>
              <w:jc w:val="center"/>
            </w:pPr>
            <w:r w:rsidRPr="006865B8">
              <w:rPr>
                <w:noProof/>
                <w:lang w:eastAsia="zh-CN"/>
              </w:rPr>
              <w:drawing>
                <wp:inline distT="0" distB="0" distL="0" distR="0" wp14:anchorId="04D86C48" wp14:editId="7DBEA6F9">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0F2B20A6" w14:textId="77777777" w:rsidR="006A5DC5" w:rsidRDefault="006A5DC5" w:rsidP="00956887">
            <w:pPr>
              <w:jc w:val="center"/>
            </w:pPr>
            <w:r w:rsidRPr="006865B8">
              <w:rPr>
                <w:noProof/>
                <w:lang w:eastAsia="zh-CN"/>
              </w:rPr>
              <w:drawing>
                <wp:inline distT="0" distB="0" distL="0" distR="0" wp14:anchorId="16188DBA" wp14:editId="4701E85E">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2AD1B4D2" w14:textId="4073BDEF" w:rsidR="006A5DC5" w:rsidRDefault="006A5DC5" w:rsidP="006A5DC5">
      <w:pPr>
        <w:spacing w:after="240"/>
        <w:jc w:val="center"/>
      </w:pPr>
      <w:bookmarkStart w:id="1852" w:name="_Ref535571778"/>
      <w:bookmarkStart w:id="1853" w:name="_Toc536112238"/>
      <w:bookmarkStart w:id="1854" w:name="_Toc536800540"/>
      <w:bookmarkStart w:id="1855" w:name="_Toc3323564"/>
      <w:r w:rsidRPr="006865B8">
        <w:t xml:space="preserve">Figure </w:t>
      </w:r>
      <w:r>
        <w:rPr>
          <w:noProof/>
        </w:rPr>
        <w:fldChar w:fldCharType="begin"/>
      </w:r>
      <w:r>
        <w:rPr>
          <w:noProof/>
        </w:rPr>
        <w:instrText xml:space="preserve"> STYLEREF 2 \s </w:instrText>
      </w:r>
      <w:r>
        <w:rPr>
          <w:noProof/>
        </w:rPr>
        <w:fldChar w:fldCharType="separate"/>
      </w:r>
      <w:r w:rsidR="00381B95">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381B95">
        <w:rPr>
          <w:noProof/>
        </w:rPr>
        <w:t>4</w:t>
      </w:r>
      <w:r>
        <w:rPr>
          <w:noProof/>
        </w:rPr>
        <w:fldChar w:fldCharType="end"/>
      </w:r>
      <w:bookmarkEnd w:id="1852"/>
      <w:r w:rsidRPr="006865B8">
        <w:t xml:space="preserve"> : Evolution des amplitudes (a) et des phases (b) avec </w:t>
      </w:r>
      <w:r>
        <w:t xml:space="preserve">la </w:t>
      </w:r>
      <w:r w:rsidRPr="006865B8">
        <w:t>température</w:t>
      </w:r>
      <w:r>
        <w:t xml:space="preserve"> pour un balourd constant</w:t>
      </w:r>
      <w:bookmarkEnd w:id="1853"/>
      <w:bookmarkEnd w:id="1854"/>
      <w:bookmarkEnd w:id="1855"/>
    </w:p>
    <w:p w14:paraId="4A12B1DB" w14:textId="77777777" w:rsidR="006A5DC5" w:rsidRDefault="006A5DC5" w:rsidP="006A5DC5">
      <w:pPr>
        <w:spacing w:before="120" w:after="240" w:line="360" w:lineRule="auto"/>
      </w:pPr>
    </w:p>
    <w:p w14:paraId="4A3E0908" w14:textId="77777777" w:rsidR="006A5DC5" w:rsidRDefault="006A5DC5" w:rsidP="006A5DC5">
      <w:pPr>
        <w:spacing w:before="240" w:line="360" w:lineRule="auto"/>
        <w:jc w:val="center"/>
      </w:pPr>
      <w:r>
        <w:rPr>
          <w:noProof/>
          <w:lang w:eastAsia="zh-CN"/>
        </w:rPr>
        <w:lastRenderedPageBreak/>
        <w:drawing>
          <wp:inline distT="0" distB="0" distL="0" distR="0" wp14:anchorId="2F3C4926" wp14:editId="36CEF8F8">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48ED5604" w14:textId="01FFEA94"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56" w:name="_Ref536539541"/>
      <w:bookmarkStart w:id="1857" w:name="_Toc536800541"/>
      <w:bookmarkStart w:id="1858" w:name="_Toc3323565"/>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856"/>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857"/>
      <w:bookmarkEnd w:id="1858"/>
    </w:p>
    <w:p w14:paraId="5409B6B0" w14:textId="77777777" w:rsidR="006A5DC5" w:rsidRPr="00E96B85" w:rsidRDefault="006A5DC5" w:rsidP="006A5DC5"/>
    <w:p w14:paraId="13B2529C" w14:textId="77777777" w:rsidR="006A5DC5" w:rsidRDefault="006A5DC5" w:rsidP="006A5DC5">
      <w:pPr>
        <w:keepNext/>
        <w:spacing w:line="360" w:lineRule="auto"/>
        <w:jc w:val="center"/>
      </w:pPr>
      <w:r w:rsidRPr="00A170C7">
        <w:rPr>
          <w:noProof/>
          <w:lang w:eastAsia="zh-CN"/>
        </w:rPr>
        <w:drawing>
          <wp:inline distT="0" distB="0" distL="0" distR="0" wp14:anchorId="3D32047B" wp14:editId="42E2B9FA">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3B17E7E4" w14:textId="10D2017E" w:rsidR="006A5DC5" w:rsidRDefault="006A5DC5" w:rsidP="006A5DC5">
      <w:pPr>
        <w:pStyle w:val="Lgende"/>
        <w:jc w:val="center"/>
      </w:pPr>
      <w:bookmarkStart w:id="1859" w:name="_Ref535573725"/>
      <w:bookmarkStart w:id="1860" w:name="_Toc536112239"/>
      <w:bookmarkStart w:id="1861" w:name="_Toc536800542"/>
      <w:bookmarkStart w:id="1862" w:name="_Toc3323566"/>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1859"/>
      <w:r>
        <w:rPr>
          <w:rFonts w:ascii="Calibri" w:eastAsia="Times New Roman" w:hAnsi="Calibri" w:cs="Times New Roman"/>
          <w:i w:val="0"/>
          <w:iCs w:val="0"/>
          <w:color w:val="auto"/>
          <w:sz w:val="22"/>
          <w:szCs w:val="20"/>
          <w:lang w:eastAsia="fr-FR"/>
        </w:rPr>
        <w:t> : Variation dans le temps des phases des vibrations synchrones calculées pour un rotor préchauffé.</w:t>
      </w:r>
      <w:bookmarkEnd w:id="1860"/>
      <w:bookmarkEnd w:id="1861"/>
      <w:bookmarkEnd w:id="1862"/>
    </w:p>
    <w:p w14:paraId="1F27D8AB" w14:textId="77777777" w:rsidR="006A5DC5" w:rsidRDefault="006A5DC5" w:rsidP="006A5DC5">
      <w:pPr>
        <w:pStyle w:val="Titre3"/>
        <w:spacing w:before="240" w:after="240"/>
        <w:ind w:left="709"/>
      </w:pPr>
      <w:bookmarkStart w:id="1863" w:name="_Toc536800425"/>
      <w:bookmarkStart w:id="1864" w:name="_Toc3323449"/>
      <w:r>
        <w:t>Température du rotor</w:t>
      </w:r>
      <w:bookmarkEnd w:id="1863"/>
      <w:bookmarkEnd w:id="1864"/>
    </w:p>
    <w:p w14:paraId="56AFCC7F" w14:textId="1C60BFB3" w:rsidR="006A5DC5" w:rsidRDefault="006A5DC5" w:rsidP="006A5DC5">
      <w:pPr>
        <w:spacing w:before="240" w:after="240" w:line="360" w:lineRule="auto"/>
        <w:ind w:firstLine="709"/>
      </w:pPr>
      <w:r>
        <w:t>Les températures sont mesurées par cinq thermocouples équirépartis sur la circonférence du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381B95" w:rsidRPr="00381B95">
        <w:rPr>
          <w:b/>
          <w:iCs/>
        </w:rPr>
        <w:t>Figure 4.3</w:t>
      </w:r>
      <w:r w:rsidR="00381B95" w:rsidRPr="00381B95">
        <w:rPr>
          <w:b/>
          <w:iCs/>
        </w:rPr>
        <w:noBreakHyphen/>
        <w:t>7</w:t>
      </w:r>
      <w:r w:rsidRPr="006244D7">
        <w:rPr>
          <w:b/>
          <w:highlight w:val="yellow"/>
        </w:rPr>
        <w:fldChar w:fldCharType="end"/>
      </w:r>
      <w:r>
        <w:t>), au niveau du plan médian du palier et avec un collecteur tournant</w:t>
      </w:r>
      <w:r w:rsidRPr="009E1FEE">
        <w:t>.</w:t>
      </w:r>
    </w:p>
    <w:p w14:paraId="3144FCB4" w14:textId="77777777" w:rsidR="006A5DC5" w:rsidRDefault="006A5DC5" w:rsidP="006A5DC5">
      <w:pPr>
        <w:keepNext/>
        <w:spacing w:line="360" w:lineRule="auto"/>
        <w:jc w:val="center"/>
      </w:pPr>
      <w:r>
        <w:rPr>
          <w:noProof/>
          <w:lang w:eastAsia="zh-CN"/>
        </w:rPr>
        <w:lastRenderedPageBreak/>
        <w:drawing>
          <wp:inline distT="0" distB="0" distL="0" distR="0" wp14:anchorId="0F0576C0" wp14:editId="5FA96FCD">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3E9F53B1" w14:textId="51821039" w:rsidR="006A5DC5" w:rsidRPr="009F7CF7" w:rsidRDefault="006A5DC5" w:rsidP="006A5DC5">
      <w:pPr>
        <w:pStyle w:val="Lgende"/>
        <w:jc w:val="center"/>
        <w:rPr>
          <w:rFonts w:ascii="Calibri" w:eastAsia="Times New Roman" w:hAnsi="Calibri" w:cs="Times New Roman"/>
          <w:i w:val="0"/>
          <w:iCs w:val="0"/>
          <w:color w:val="auto"/>
          <w:sz w:val="22"/>
          <w:szCs w:val="20"/>
          <w:lang w:eastAsia="fr-FR"/>
        </w:rPr>
      </w:pPr>
      <w:bookmarkStart w:id="1865" w:name="_Ref535575040"/>
      <w:bookmarkStart w:id="1866" w:name="_Toc536112240"/>
      <w:bookmarkStart w:id="1867" w:name="_Toc536800543"/>
      <w:bookmarkStart w:id="1868" w:name="_Toc3323567"/>
      <w:r w:rsidRPr="009F7CF7">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865"/>
      <w:r w:rsidRPr="009F7CF7">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Positionnement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866"/>
      <w:bookmarkEnd w:id="1867"/>
      <w:bookmarkEnd w:id="1868"/>
    </w:p>
    <w:p w14:paraId="015A8007" w14:textId="4E826D18" w:rsidR="006A5DC5" w:rsidRDefault="006A5DC5" w:rsidP="006A5DC5">
      <w:pPr>
        <w:spacing w:before="240" w:after="120" w:line="360" w:lineRule="auto"/>
        <w:ind w:firstLine="709"/>
      </w:pPr>
      <w:r>
        <w:t xml:space="preserve">Les températures calculées sont comparées aux les valeurs mesurées sur 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8</w:t>
      </w:r>
      <w:r w:rsidRPr="000D6C4F">
        <w:rPr>
          <w:b/>
        </w:rPr>
        <w:fldChar w:fldCharType="end"/>
      </w:r>
      <w:r>
        <w:t xml:space="preserve"> et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81B95" w:rsidRPr="00381B95">
        <w:rPr>
          <w:b/>
          <w:iCs/>
        </w:rPr>
        <w:t>Figure 4.3</w:t>
      </w:r>
      <w:r w:rsidR="00381B95" w:rsidRPr="00381B95">
        <w:rPr>
          <w:b/>
          <w:iCs/>
        </w:rPr>
        <w:noBreakHyphen/>
        <w:t>9</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 à la distribution mesurée.  </w:t>
      </w:r>
    </w:p>
    <w:p w14:paraId="07EE2E0A" w14:textId="77777777" w:rsidR="006A5DC5" w:rsidRDefault="006A5DC5" w:rsidP="006A5DC5">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tr/min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dans la direction circonférentielle sont </w:t>
      </w:r>
      <w:r w:rsidRPr="0085249C">
        <w:t>comprises entre 1 et 5°C.</w:t>
      </w:r>
      <w:r>
        <w:t xml:space="preserve"> </w:t>
      </w:r>
    </w:p>
    <w:p w14:paraId="5768F087" w14:textId="77777777" w:rsidR="006A5DC5" w:rsidRDefault="006A5DC5" w:rsidP="006A5DC5">
      <w:pPr>
        <w:spacing w:before="240" w:line="360" w:lineRule="auto"/>
        <w:jc w:val="center"/>
      </w:pPr>
      <w:r w:rsidRPr="00025D7A">
        <w:rPr>
          <w:noProof/>
          <w:lang w:eastAsia="zh-CN"/>
        </w:rPr>
        <w:drawing>
          <wp:inline distT="0" distB="0" distL="0" distR="0" wp14:anchorId="0232F354" wp14:editId="77AD878C">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6FE0478A" w14:textId="53787A8B"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69" w:name="_Ref536537873"/>
      <w:bookmarkStart w:id="1870" w:name="_Toc536800544"/>
      <w:bookmarkStart w:id="1871" w:name="_Toc332356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869"/>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870"/>
      <w:bookmarkEnd w:id="1871"/>
      <w:r>
        <w:rPr>
          <w:rFonts w:ascii="Calibri" w:eastAsia="Times New Roman" w:hAnsi="Calibri" w:cs="Times New Roman"/>
          <w:i w:val="0"/>
          <w:iCs w:val="0"/>
          <w:color w:val="auto"/>
          <w:sz w:val="22"/>
          <w:szCs w:val="20"/>
          <w:lang w:eastAsia="fr-FR"/>
        </w:rPr>
        <w:t xml:space="preserve"> </w:t>
      </w:r>
    </w:p>
    <w:p w14:paraId="0A256F39" w14:textId="77777777" w:rsidR="006A5DC5" w:rsidRDefault="006A5DC5" w:rsidP="006A5DC5">
      <w:pPr>
        <w:keepNext/>
        <w:spacing w:line="360" w:lineRule="auto"/>
        <w:jc w:val="center"/>
      </w:pPr>
      <w:r>
        <w:rPr>
          <w:noProof/>
          <w:lang w:eastAsia="zh-CN"/>
        </w:rPr>
        <w:lastRenderedPageBreak/>
        <w:drawing>
          <wp:inline distT="0" distB="0" distL="0" distR="0" wp14:anchorId="5736023E" wp14:editId="4E00E328">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59289B5F" w14:textId="5EDE5B81" w:rsidR="006A5DC5" w:rsidRPr="00025D7A"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2" w:name="_Ref533694038"/>
      <w:bookmarkStart w:id="1873" w:name="_Toc536112241"/>
      <w:bookmarkStart w:id="1874" w:name="_Toc536800545"/>
      <w:bookmarkStart w:id="1875" w:name="_Toc332356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872"/>
      <w:r>
        <w:rPr>
          <w:rFonts w:ascii="Calibri" w:eastAsia="Times New Roman" w:hAnsi="Calibri" w:cs="Times New Roman"/>
          <w:i w:val="0"/>
          <w:iCs w:val="0"/>
          <w:color w:val="auto"/>
          <w:sz w:val="22"/>
          <w:szCs w:val="20"/>
          <w:lang w:eastAsia="fr-FR"/>
        </w:rPr>
        <w:t> : Comparaison des variations des températures calculées et mesurées</w:t>
      </w:r>
      <w:bookmarkEnd w:id="1873"/>
      <w:bookmarkEnd w:id="1874"/>
      <w:bookmarkEnd w:id="1875"/>
      <w:r>
        <w:rPr>
          <w:rFonts w:ascii="Calibri" w:eastAsia="Times New Roman" w:hAnsi="Calibri" w:cs="Times New Roman"/>
          <w:i w:val="0"/>
          <w:iCs w:val="0"/>
          <w:color w:val="auto"/>
          <w:sz w:val="22"/>
          <w:szCs w:val="20"/>
          <w:lang w:eastAsia="fr-FR"/>
        </w:rPr>
        <w:t xml:space="preserve"> </w:t>
      </w:r>
    </w:p>
    <w:p w14:paraId="05DD7829" w14:textId="77777777" w:rsidR="006A5DC5" w:rsidRDefault="006A5DC5" w:rsidP="006A5DC5">
      <w:pPr>
        <w:spacing w:before="240" w:after="240" w:line="360" w:lineRule="auto"/>
        <w:ind w:firstLine="709"/>
      </w:pPr>
    </w:p>
    <w:p w14:paraId="1C577EE9" w14:textId="4507B027" w:rsidR="006A5DC5" w:rsidRDefault="006A5DC5" w:rsidP="006A5DC5">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81B95" w:rsidRPr="00381B95">
        <w:rPr>
          <w:b/>
          <w:iCs/>
        </w:rPr>
        <w:t>Figure 4.3</w:t>
      </w:r>
      <w:r w:rsidR="00381B95" w:rsidRPr="00381B95">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3AC6518" w14:textId="77777777" w:rsidR="006A5DC5" w:rsidRPr="009E1FEE" w:rsidRDefault="006A5DC5" w:rsidP="006A5DC5"/>
    <w:p w14:paraId="67AF2940" w14:textId="77777777" w:rsidR="006A5DC5" w:rsidRDefault="006A5DC5" w:rsidP="006A5DC5">
      <w:pPr>
        <w:keepNext/>
        <w:spacing w:line="360" w:lineRule="auto"/>
        <w:jc w:val="center"/>
      </w:pPr>
      <w:r>
        <w:rPr>
          <w:noProof/>
          <w:lang w:eastAsia="zh-CN"/>
        </w:rPr>
        <w:drawing>
          <wp:inline distT="0" distB="0" distL="0" distR="0" wp14:anchorId="13175F2F" wp14:editId="02AB45E6">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45CE6CCB" w14:textId="6023CB36" w:rsidR="006A5DC5" w:rsidRPr="00CA2784" w:rsidRDefault="006A5DC5" w:rsidP="006A5DC5">
      <w:pPr>
        <w:pStyle w:val="Lgende"/>
        <w:spacing w:after="240"/>
        <w:jc w:val="center"/>
        <w:rPr>
          <w:rFonts w:ascii="Calibri" w:eastAsia="Times New Roman" w:hAnsi="Calibri" w:cs="Times New Roman"/>
          <w:i w:val="0"/>
          <w:color w:val="auto"/>
          <w:sz w:val="22"/>
          <w:szCs w:val="20"/>
          <w:lang w:eastAsia="fr-FR"/>
        </w:rPr>
      </w:pPr>
      <w:bookmarkStart w:id="1876" w:name="_Ref533692432"/>
      <w:bookmarkStart w:id="1877" w:name="_Toc536112242"/>
      <w:bookmarkStart w:id="1878" w:name="_Toc536800546"/>
      <w:bookmarkStart w:id="1879" w:name="_Toc3323570"/>
      <w:r w:rsidRPr="008728CE">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10</w:t>
      </w:r>
      <w:r>
        <w:rPr>
          <w:rFonts w:ascii="Calibri" w:eastAsia="Times New Roman" w:hAnsi="Calibri" w:cs="Times New Roman"/>
          <w:i w:val="0"/>
          <w:iCs w:val="0"/>
          <w:color w:val="auto"/>
          <w:sz w:val="22"/>
          <w:szCs w:val="20"/>
          <w:lang w:eastAsia="fr-FR"/>
        </w:rPr>
        <w:fldChar w:fldCharType="end"/>
      </w:r>
      <w:bookmarkEnd w:id="1876"/>
      <w:r>
        <w:rPr>
          <w:rFonts w:ascii="Calibri" w:eastAsia="Times New Roman" w:hAnsi="Calibri" w:cs="Times New Roman"/>
          <w:i w:val="0"/>
          <w:iCs w:val="0"/>
          <w:color w:val="auto"/>
          <w:sz w:val="22"/>
          <w:szCs w:val="20"/>
          <w:lang w:eastAsia="fr-FR"/>
        </w:rPr>
        <w:t xml:space="preserve"> : Comparaisons entre la différence de la température à la surface du rotor </w:t>
      </w:r>
      <m:oMath>
        <m:r>
          <w:rPr>
            <w:rFonts w:ascii="Cambria Math" w:eastAsia="Times New Roman" w:hAnsi="Cambria Math" w:cs="Times New Roman"/>
            <w:color w:val="auto"/>
            <w:sz w:val="22"/>
            <w:szCs w:val="20"/>
            <w:lang w:eastAsia="fr-FR"/>
          </w:rPr>
          <m:t>ΔT</m:t>
        </m:r>
      </m:oMath>
      <w:r>
        <w:rPr>
          <w:rFonts w:ascii="Calibri" w:eastAsia="Times New Roman" w:hAnsi="Calibri" w:cs="Times New Roman"/>
          <w:i w:val="0"/>
          <w:color w:val="auto"/>
          <w:sz w:val="22"/>
          <w:szCs w:val="20"/>
          <w:lang w:eastAsia="fr-FR"/>
        </w:rPr>
        <w:t xml:space="preserve"> calculée et mesurée</w:t>
      </w:r>
      <w:bookmarkEnd w:id="1877"/>
      <w:bookmarkEnd w:id="1878"/>
      <w:bookmarkEnd w:id="1879"/>
    </w:p>
    <w:p w14:paraId="1B307AD8" w14:textId="77777777" w:rsidR="006A5DC5" w:rsidRDefault="006A5DC5" w:rsidP="006A5DC5">
      <w:pPr>
        <w:pStyle w:val="Titre3"/>
        <w:ind w:left="709"/>
      </w:pPr>
      <w:bookmarkStart w:id="1880" w:name="_Toc536800426"/>
      <w:bookmarkStart w:id="1881" w:name="_Toc3323450"/>
      <w:r>
        <w:lastRenderedPageBreak/>
        <w:t>Phases du balourd, du point haut et du point chaud</w:t>
      </w:r>
      <w:bookmarkEnd w:id="1880"/>
      <w:bookmarkEnd w:id="1881"/>
      <w:r>
        <w:t xml:space="preserve"> </w:t>
      </w:r>
    </w:p>
    <w:p w14:paraId="2DE574CE" w14:textId="77777777" w:rsidR="006A5DC5" w:rsidRDefault="006A5DC5" w:rsidP="006A5DC5">
      <w:pPr>
        <w:spacing w:before="240" w:after="120" w:line="360" w:lineRule="auto"/>
        <w:ind w:firstLine="578"/>
      </w:pPr>
      <w:r>
        <w:t xml:space="preserve">Les phases du balourd, du point haut et du point chaud sont exprimées dans le repère mobile du rotor. Ce sont des informations importantes pour la compréhension de l’effet Morton. </w:t>
      </w:r>
    </w:p>
    <w:p w14:paraId="56BECF7D" w14:textId="77777777" w:rsidR="006A5DC5" w:rsidRDefault="006A5DC5" w:rsidP="006A5DC5">
      <w:pPr>
        <w:spacing w:before="120" w:after="120" w:line="360" w:lineRule="auto"/>
        <w:ind w:firstLine="576"/>
      </w:pPr>
      <w:r>
        <w:t>La phase du balourd mécanique (le point « lourd » à la surface du rotor) est généralement connue. Les phases du point chaud et du point haut sont calculées à l’issue des simulations.</w:t>
      </w:r>
    </w:p>
    <w:p w14:paraId="712AC147" w14:textId="77777777" w:rsidR="006A5DC5" w:rsidRDefault="006A5DC5" w:rsidP="006A5DC5">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w:t>
      </w:r>
      <w:hyperlink w:anchor="_Annexe_C_:" w:history="1">
        <w:r w:rsidRPr="00E91338">
          <w:rPr>
            <w:rStyle w:val="Lienhypertexte"/>
            <w:b/>
            <w:color w:val="000000" w:themeColor="text1"/>
            <w:u w:val="none"/>
          </w:rPr>
          <w:t>Annexe C</w:t>
        </w:r>
      </w:hyperlink>
      <w:r>
        <w:t xml:space="preserve">. </w:t>
      </w:r>
    </w:p>
    <w:p w14:paraId="1045BCF4" w14:textId="77777777" w:rsidR="006A5DC5" w:rsidRDefault="006A5DC5" w:rsidP="006A5DC5">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5E6E8F5E" w14:textId="658322E4" w:rsidR="006A5DC5" w:rsidRDefault="006A5DC5" w:rsidP="006A5DC5">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81B95" w:rsidRPr="00381B95">
        <w:rPr>
          <w:b/>
        </w:rPr>
        <w:t xml:space="preserve">Figure </w:t>
      </w:r>
      <w:r w:rsidR="00381B95" w:rsidRPr="00381B95">
        <w:rPr>
          <w:b/>
          <w:iCs/>
          <w:noProof/>
        </w:rPr>
        <w:t>4.3</w:t>
      </w:r>
      <w:r w:rsidR="00381B95" w:rsidRPr="00381B95">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381B95">
        <w:rPr>
          <w:b/>
        </w:rPr>
        <w:t>[19]</w:t>
      </w:r>
      <w:r w:rsidRPr="00810924">
        <w:rPr>
          <w:b/>
        </w:rPr>
        <w:fldChar w:fldCharType="end"/>
      </w:r>
      <w:r>
        <w:t xml:space="preserve"> et est également mentionné par Palazzolo </w:t>
      </w:r>
      <w:r w:rsidRPr="00425164">
        <w:rPr>
          <w:b/>
        </w:rPr>
        <w:fldChar w:fldCharType="begin"/>
      </w:r>
      <w:r w:rsidRPr="00425164">
        <w:rPr>
          <w:b/>
        </w:rPr>
        <w:instrText xml:space="preserve"> REF _Ref533090191 \r \h </w:instrText>
      </w:r>
      <w:r>
        <w:rPr>
          <w:b/>
        </w:rPr>
        <w:instrText xml:space="preserve"> \* MERGEFORMAT </w:instrText>
      </w:r>
      <w:r w:rsidRPr="00425164">
        <w:rPr>
          <w:b/>
        </w:rPr>
      </w:r>
      <w:r w:rsidRPr="00425164">
        <w:rPr>
          <w:b/>
        </w:rPr>
        <w:fldChar w:fldCharType="separate"/>
      </w:r>
      <w:r w:rsidR="00381B95">
        <w:rPr>
          <w:b/>
        </w:rPr>
        <w:t>[6]</w:t>
      </w:r>
      <w:r w:rsidRPr="00425164">
        <w:rPr>
          <w:b/>
        </w:rPr>
        <w:fldChar w:fldCharType="end"/>
      </w:r>
      <w:r>
        <w:t>.</w:t>
      </w:r>
    </w:p>
    <w:p w14:paraId="527EE1DD" w14:textId="77777777" w:rsidR="006A5DC5" w:rsidRDefault="006A5DC5" w:rsidP="006A5DC5">
      <w:pPr>
        <w:keepNext/>
        <w:jc w:val="center"/>
      </w:pPr>
      <w:r>
        <w:rPr>
          <w:noProof/>
          <w:lang w:eastAsia="zh-CN"/>
        </w:rPr>
        <w:drawing>
          <wp:inline distT="0" distB="0" distL="0" distR="0" wp14:anchorId="7FA54864" wp14:editId="02D71B3F">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68ABB785" w14:textId="7EECC200"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82" w:name="_Ref533714904"/>
      <w:bookmarkStart w:id="1883" w:name="_Toc536112243"/>
      <w:bookmarkStart w:id="1884" w:name="_Toc536800547"/>
      <w:bookmarkStart w:id="1885" w:name="_Toc3323571"/>
      <w:r w:rsidRPr="00EC3F4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11</w:t>
      </w:r>
      <w:r>
        <w:rPr>
          <w:rFonts w:ascii="Calibri" w:eastAsia="Times New Roman" w:hAnsi="Calibri" w:cs="Times New Roman"/>
          <w:i w:val="0"/>
          <w:iCs w:val="0"/>
          <w:color w:val="auto"/>
          <w:sz w:val="22"/>
          <w:szCs w:val="20"/>
          <w:lang w:eastAsia="fr-FR"/>
        </w:rPr>
        <w:fldChar w:fldCharType="end"/>
      </w:r>
      <w:bookmarkEnd w:id="1882"/>
      <w:r>
        <w:rPr>
          <w:rFonts w:ascii="Calibri" w:eastAsia="Times New Roman" w:hAnsi="Calibri" w:cs="Times New Roman"/>
          <w:i w:val="0"/>
          <w:iCs w:val="0"/>
          <w:color w:val="auto"/>
          <w:sz w:val="22"/>
          <w:szCs w:val="20"/>
          <w:lang w:eastAsia="fr-FR"/>
        </w:rPr>
        <w:t> : Comparaisons entre le déphasage du point chaud et du point haut calculé et mesuré</w:t>
      </w:r>
      <w:bookmarkEnd w:id="1883"/>
      <w:bookmarkEnd w:id="1884"/>
      <w:bookmarkEnd w:id="1885"/>
    </w:p>
    <w:p w14:paraId="1EAC5A29" w14:textId="77777777" w:rsidR="006A5DC5" w:rsidRPr="008E0064" w:rsidRDefault="006A5DC5" w:rsidP="006A5DC5"/>
    <w:p w14:paraId="550B9F80" w14:textId="77777777" w:rsidR="006A5DC5" w:rsidRPr="004B241C" w:rsidRDefault="006A5DC5" w:rsidP="006A5DC5">
      <w:pPr>
        <w:pStyle w:val="Titre3"/>
        <w:ind w:left="709"/>
      </w:pPr>
      <w:bookmarkStart w:id="1886" w:name="_Toc534984860"/>
      <w:bookmarkStart w:id="1887" w:name="_Toc536800427"/>
      <w:bookmarkStart w:id="1888" w:name="_Toc3323451"/>
      <w:r>
        <w:t>Critiques des résultats</w:t>
      </w:r>
      <w:bookmarkEnd w:id="1886"/>
      <w:bookmarkEnd w:id="1887"/>
      <w:bookmarkEnd w:id="1888"/>
    </w:p>
    <w:p w14:paraId="39F2CBB7" w14:textId="77777777" w:rsidR="006A5DC5" w:rsidRPr="003E5F16" w:rsidRDefault="006A5DC5" w:rsidP="006A5DC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327DF9A2" w14:textId="4B35AAF3" w:rsidR="006A5DC5" w:rsidRDefault="006A5DC5" w:rsidP="006A5DC5">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12</w:t>
      </w:r>
      <w:r w:rsidRPr="00150EFB">
        <w:rPr>
          <w:b/>
        </w:rPr>
        <w:fldChar w:fldCharType="end"/>
      </w:r>
      <w:r>
        <w:t>, un effet Morton stable. Le vecteur de la vibration synchrone dans le palier tourne dans le sens contraire de la vitesse de rotation avant de se stabiliser.</w:t>
      </w:r>
    </w:p>
    <w:p w14:paraId="25DE80A3" w14:textId="77777777" w:rsidR="006A5DC5" w:rsidRDefault="006A5DC5" w:rsidP="006A5DC5">
      <w:pPr>
        <w:keepNext/>
        <w:spacing w:line="360" w:lineRule="auto"/>
        <w:jc w:val="center"/>
      </w:pPr>
      <w:r>
        <w:rPr>
          <w:noProof/>
          <w:lang w:eastAsia="zh-CN"/>
        </w:rPr>
        <w:drawing>
          <wp:inline distT="0" distB="0" distL="0" distR="0" wp14:anchorId="113CEE1F" wp14:editId="6987D183">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63F9BD50" w14:textId="4ED327E0"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89" w:name="_Ref535934633"/>
      <w:bookmarkStart w:id="1890" w:name="_Toc536112244"/>
      <w:bookmarkStart w:id="1891" w:name="_Toc536800548"/>
      <w:bookmarkStart w:id="1892" w:name="_Toc3323572"/>
      <w:r w:rsidRPr="006B77A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12</w:t>
      </w:r>
      <w:r>
        <w:rPr>
          <w:rFonts w:ascii="Calibri" w:eastAsia="Times New Roman" w:hAnsi="Calibri" w:cs="Times New Roman"/>
          <w:i w:val="0"/>
          <w:iCs w:val="0"/>
          <w:color w:val="auto"/>
          <w:sz w:val="22"/>
          <w:szCs w:val="20"/>
          <w:lang w:eastAsia="fr-FR"/>
        </w:rPr>
        <w:fldChar w:fldCharType="end"/>
      </w:r>
      <w:bookmarkEnd w:id="1889"/>
      <w:r>
        <w:rPr>
          <w:rFonts w:ascii="Calibri" w:eastAsia="Times New Roman" w:hAnsi="Calibri" w:cs="Times New Roman"/>
          <w:i w:val="0"/>
          <w:iCs w:val="0"/>
          <w:color w:val="auto"/>
          <w:sz w:val="22"/>
          <w:szCs w:val="20"/>
          <w:lang w:eastAsia="fr-FR"/>
        </w:rPr>
        <w:t> : Diagramme polaire des vibrations synchrones pour le rotor court de 430mm</w:t>
      </w:r>
      <w:bookmarkEnd w:id="1890"/>
      <w:bookmarkEnd w:id="1891"/>
      <w:bookmarkEnd w:id="1892"/>
    </w:p>
    <w:p w14:paraId="7EE08691" w14:textId="77777777" w:rsidR="006A5DC5" w:rsidRPr="00B811AE" w:rsidRDefault="006A5DC5" w:rsidP="006A5DC5"/>
    <w:p w14:paraId="06976715" w14:textId="77777777" w:rsidR="006A5DC5" w:rsidRDefault="006A5DC5" w:rsidP="006A5DC5">
      <w:pPr>
        <w:pStyle w:val="Titre2"/>
        <w:spacing w:after="240"/>
        <w:ind w:left="708" w:hanging="578"/>
      </w:pPr>
      <w:bookmarkStart w:id="1893" w:name="_Simulation_du_rotor"/>
      <w:bookmarkStart w:id="1894" w:name="_Toc536800428"/>
      <w:bookmarkStart w:id="1895" w:name="_Toc3323452"/>
      <w:bookmarkEnd w:id="1893"/>
      <w:r>
        <w:t>Simulation du rotor 700mm</w:t>
      </w:r>
      <w:bookmarkEnd w:id="1894"/>
      <w:bookmarkEnd w:id="1895"/>
    </w:p>
    <w:p w14:paraId="795A5496" w14:textId="77777777" w:rsidR="006A5DC5" w:rsidRDefault="006A5DC5" w:rsidP="006A5DC5">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à </w:t>
      </w:r>
      <m:oMath>
        <m:r>
          <w:rPr>
            <w:rFonts w:ascii="Cambria Math" w:hAnsi="Cambria Math"/>
          </w:rPr>
          <m:t>n</m:t>
        </m:r>
      </m:oMath>
      <w:r>
        <w:t xml:space="preserve"> degrés de liberté est utilisé pour déterminer les vibrations synchrones. Le balourd thermique est modélisé par le défaut de la fibre neutre. </w:t>
      </w:r>
    </w:p>
    <w:p w14:paraId="196BF508" w14:textId="16FE422C" w:rsidR="006A5DC5" w:rsidRDefault="006A5DC5" w:rsidP="006A5DC5">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Les résultats sont illustrés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1</w:t>
      </w:r>
      <w:r w:rsidRPr="001E18E6">
        <w:rPr>
          <w:b/>
        </w:rPr>
        <w:fldChar w:fldCharType="end"/>
      </w:r>
      <w:r w:rsidRPr="00A00C96">
        <w:t xml:space="preserve"> </w:t>
      </w:r>
      <w:r>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7</w:t>
      </w:r>
      <w:r w:rsidRPr="00A00C96">
        <w:rPr>
          <w:b/>
        </w:rPr>
        <w:fldChar w:fldCharType="end"/>
      </w:r>
      <w:r>
        <w:t xml:space="preserve">. </w:t>
      </w:r>
      <w:r w:rsidRPr="00CB052D">
        <w:t>Les résultats expérimentaux ne sont pas encore disponibles.</w:t>
      </w:r>
    </w:p>
    <w:p w14:paraId="5DA3F52B" w14:textId="586EF553" w:rsidR="006A5DC5" w:rsidRDefault="006A5DC5" w:rsidP="006A5DC5">
      <w:pPr>
        <w:spacing w:line="360" w:lineRule="auto"/>
        <w:ind w:firstLine="708"/>
      </w:pPr>
      <w:r>
        <w:t xml:space="preserve">Les amplitudes et les phases synchrones sont </w:t>
      </w:r>
      <w:r w:rsidR="008A6844">
        <w:t>illustrées</w:t>
      </w:r>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1</w:t>
      </w:r>
      <w:r w:rsidRPr="001E18E6">
        <w:rPr>
          <w:b/>
        </w:rPr>
        <w:fldChar w:fldCharType="end"/>
      </w:r>
      <w:r>
        <w:t xml:space="preserve"> et sur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due à l’échauffement du lubrifiant.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76015479" w14:textId="099E0D12" w:rsidR="006A5DC5" w:rsidRDefault="006A5DC5" w:rsidP="006A5DC5">
      <w:pPr>
        <w:spacing w:before="120" w:after="120" w:line="360" w:lineRule="auto"/>
        <w:ind w:firstLine="709"/>
      </w:pPr>
      <w:r>
        <w:t xml:space="preserve">Le diagramme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381B95" w:rsidRPr="00381B95">
        <w:rPr>
          <w:b/>
          <w:iCs/>
        </w:rPr>
        <w:t xml:space="preserve">Figure </w:t>
      </w:r>
      <w:r w:rsidR="00381B95" w:rsidRPr="00381B95">
        <w:rPr>
          <w:b/>
          <w:iCs/>
          <w:noProof/>
        </w:rPr>
        <w:t>4.4</w:t>
      </w:r>
      <w:r w:rsidR="00381B95" w:rsidRPr="00381B95">
        <w:rPr>
          <w:b/>
          <w:iCs/>
          <w:noProof/>
        </w:rPr>
        <w:noBreakHyphen/>
        <w:t>3</w:t>
      </w:r>
      <w:r w:rsidRPr="00350B16">
        <w:rPr>
          <w:b/>
        </w:rPr>
        <w:fldChar w:fldCharType="end"/>
      </w:r>
      <w:r>
        <w:t xml:space="preserve"> confirme cette conclusion. </w:t>
      </w:r>
      <w:r w:rsidRPr="004E238F">
        <w:t>Le vecteur de vibration</w:t>
      </w:r>
      <w:r>
        <w:t>s</w:t>
      </w:r>
      <w:r w:rsidRPr="004E238F">
        <w:t xml:space="preserve"> synchrone</w:t>
      </w:r>
      <w:r>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 </w:t>
      </w:r>
      <w:r w:rsidRPr="004C0FDD">
        <w:rPr>
          <w:b/>
        </w:rPr>
        <w:fldChar w:fldCharType="begin"/>
      </w:r>
      <w:r w:rsidRPr="004C0FDD">
        <w:rPr>
          <w:b/>
        </w:rPr>
        <w:instrText xml:space="preserve"> REF _Ref535934633 \h  \* MERGEFORMAT </w:instrText>
      </w:r>
      <w:r w:rsidRPr="004C0FDD">
        <w:rPr>
          <w:b/>
        </w:rPr>
      </w:r>
      <w:r w:rsidRPr="004C0FDD">
        <w:rPr>
          <w:b/>
        </w:rPr>
        <w:fldChar w:fldCharType="separate"/>
      </w:r>
      <w:r w:rsidR="00381B95" w:rsidRPr="00381B95">
        <w:rPr>
          <w:b/>
          <w:iCs/>
        </w:rPr>
        <w:t xml:space="preserve">Figure </w:t>
      </w:r>
      <w:r w:rsidR="00381B95" w:rsidRPr="00381B95">
        <w:rPr>
          <w:b/>
          <w:iCs/>
          <w:noProof/>
        </w:rPr>
        <w:t>4.3</w:t>
      </w:r>
      <w:r w:rsidR="00381B95" w:rsidRPr="00381B95">
        <w:rPr>
          <w:b/>
          <w:iCs/>
          <w:noProof/>
        </w:rPr>
        <w:noBreakHyphen/>
        <w:t>12</w:t>
      </w:r>
      <w:r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C12AEB4" w14:textId="77777777" w:rsidR="006A5DC5" w:rsidRDefault="006A5DC5" w:rsidP="006A5DC5">
      <w:pPr>
        <w:spacing w:before="120" w:after="120" w:line="360" w:lineRule="auto"/>
      </w:pPr>
    </w:p>
    <w:p w14:paraId="63C4F5E5" w14:textId="77777777" w:rsidR="006A5DC5" w:rsidRDefault="006A5DC5" w:rsidP="006A5DC5">
      <w:pPr>
        <w:keepNext/>
        <w:jc w:val="center"/>
      </w:pPr>
      <w:r>
        <w:rPr>
          <w:noProof/>
          <w:lang w:eastAsia="zh-CN"/>
        </w:rPr>
        <w:drawing>
          <wp:inline distT="0" distB="0" distL="0" distR="0" wp14:anchorId="1A7D6C8D" wp14:editId="58BA2E85">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161A4F79" w14:textId="4E43A7D2" w:rsidR="006A5DC5" w:rsidRDefault="006A5DC5" w:rsidP="006A5DC5">
      <w:pPr>
        <w:pStyle w:val="Lgende"/>
        <w:jc w:val="center"/>
        <w:rPr>
          <w:rFonts w:ascii="Calibri" w:hAnsi="Calibri" w:cs="Calibri"/>
          <w:i w:val="0"/>
          <w:iCs w:val="0"/>
          <w:color w:val="000000"/>
          <w:sz w:val="22"/>
          <w:szCs w:val="24"/>
        </w:rPr>
      </w:pPr>
      <w:bookmarkStart w:id="1896" w:name="_Ref533629031"/>
      <w:bookmarkStart w:id="1897" w:name="_Toc536112245"/>
      <w:bookmarkStart w:id="1898" w:name="_Toc536800549"/>
      <w:bookmarkStart w:id="1899" w:name="_Toc3323573"/>
      <w:r w:rsidRPr="00022C61">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96"/>
      <w:r>
        <w:rPr>
          <w:rFonts w:ascii="Calibri" w:hAnsi="Calibri" w:cs="Calibri"/>
          <w:i w:val="0"/>
          <w:iCs w:val="0"/>
          <w:color w:val="000000"/>
          <w:sz w:val="22"/>
          <w:szCs w:val="24"/>
        </w:rPr>
        <w:t> : Amplitude des vibrations synchrones au niveau du palier</w:t>
      </w:r>
      <w:bookmarkEnd w:id="1897"/>
      <w:bookmarkEnd w:id="1898"/>
      <w:bookmarkEnd w:id="1899"/>
    </w:p>
    <w:p w14:paraId="0A67A369" w14:textId="77777777" w:rsidR="006A5DC5" w:rsidRDefault="006A5DC5" w:rsidP="006A5DC5">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A5DC5" w14:paraId="379766C4" w14:textId="77777777" w:rsidTr="00956887">
        <w:tc>
          <w:tcPr>
            <w:tcW w:w="4531" w:type="dxa"/>
            <w:vAlign w:val="center"/>
          </w:tcPr>
          <w:p w14:paraId="44F4AD70" w14:textId="77777777" w:rsidR="006A5DC5" w:rsidRDefault="006A5DC5" w:rsidP="00956887">
            <w:pPr>
              <w:jc w:val="center"/>
              <w:rPr>
                <w:lang w:eastAsia="zh-CN"/>
              </w:rPr>
            </w:pPr>
            <w:r>
              <w:rPr>
                <w:noProof/>
                <w:lang w:eastAsia="zh-CN"/>
              </w:rPr>
              <w:drawing>
                <wp:inline distT="0" distB="0" distL="0" distR="0" wp14:anchorId="79978139" wp14:editId="444570E7">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79AE87A9" w14:textId="77777777" w:rsidR="006A5DC5" w:rsidRDefault="006A5DC5" w:rsidP="00956887">
            <w:pPr>
              <w:jc w:val="center"/>
              <w:rPr>
                <w:lang w:eastAsia="zh-CN"/>
              </w:rPr>
            </w:pPr>
            <w:r w:rsidRPr="0085524F">
              <w:rPr>
                <w:noProof/>
                <w:lang w:eastAsia="zh-CN"/>
              </w:rPr>
              <w:drawing>
                <wp:inline distT="0" distB="0" distL="0" distR="0" wp14:anchorId="370917E0" wp14:editId="72E5AA90">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6A5DC5" w14:paraId="41A6DE16" w14:textId="77777777" w:rsidTr="00956887">
        <w:tc>
          <w:tcPr>
            <w:tcW w:w="9062" w:type="dxa"/>
            <w:gridSpan w:val="2"/>
            <w:vAlign w:val="center"/>
          </w:tcPr>
          <w:p w14:paraId="464E3728" w14:textId="2B929650" w:rsidR="006A5DC5" w:rsidRPr="0085524F" w:rsidRDefault="006A5DC5" w:rsidP="00956887">
            <w:pPr>
              <w:pStyle w:val="Lgende"/>
              <w:jc w:val="center"/>
              <w:rPr>
                <w:rFonts w:ascii="Calibri" w:hAnsi="Calibri" w:cs="Calibri"/>
                <w:i w:val="0"/>
                <w:iCs w:val="0"/>
                <w:color w:val="000000"/>
                <w:sz w:val="22"/>
                <w:szCs w:val="24"/>
              </w:rPr>
            </w:pPr>
            <w:bookmarkStart w:id="1900" w:name="_Ref533629033"/>
            <w:bookmarkStart w:id="1901" w:name="_Toc536112246"/>
            <w:bookmarkStart w:id="1902" w:name="_Toc536800550"/>
            <w:bookmarkStart w:id="1903" w:name="_Toc3323574"/>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1900"/>
            <w:r>
              <w:rPr>
                <w:rFonts w:ascii="Calibri" w:hAnsi="Calibri" w:cs="Calibri"/>
                <w:i w:val="0"/>
                <w:iCs w:val="0"/>
                <w:color w:val="000000"/>
                <w:sz w:val="22"/>
                <w:szCs w:val="24"/>
              </w:rPr>
              <w:t> : Phases des vibrations synchrones au niveau du palier</w:t>
            </w:r>
            <w:bookmarkEnd w:id="1901"/>
            <w:bookmarkEnd w:id="1902"/>
            <w:bookmarkEnd w:id="1903"/>
          </w:p>
        </w:tc>
      </w:tr>
    </w:tbl>
    <w:p w14:paraId="39A2C2B1" w14:textId="77777777" w:rsidR="006A5DC5" w:rsidRDefault="006A5DC5" w:rsidP="006A5DC5">
      <w:pPr>
        <w:rPr>
          <w:lang w:eastAsia="zh-CN"/>
        </w:rPr>
      </w:pPr>
    </w:p>
    <w:p w14:paraId="3413CBD4" w14:textId="77777777" w:rsidR="006A5DC5" w:rsidRDefault="006A5DC5" w:rsidP="006A5DC5">
      <w:pPr>
        <w:rPr>
          <w:lang w:eastAsia="zh-CN"/>
        </w:rPr>
      </w:pPr>
    </w:p>
    <w:p w14:paraId="767F6173" w14:textId="77777777" w:rsidR="006A5DC5" w:rsidRPr="0085524F" w:rsidRDefault="006A5DC5" w:rsidP="006A5DC5">
      <w:pPr>
        <w:rPr>
          <w:lang w:eastAsia="zh-CN"/>
        </w:rPr>
      </w:pPr>
    </w:p>
    <w:p w14:paraId="0FCA6607" w14:textId="77777777" w:rsidR="006A5DC5" w:rsidRDefault="006A5DC5" w:rsidP="006A5DC5">
      <w:pPr>
        <w:keepNext/>
        <w:spacing w:line="360" w:lineRule="auto"/>
        <w:jc w:val="center"/>
      </w:pPr>
      <w:r w:rsidRPr="0085524F">
        <w:rPr>
          <w:noProof/>
          <w:lang w:eastAsia="zh-CN"/>
        </w:rPr>
        <w:drawing>
          <wp:inline distT="0" distB="0" distL="0" distR="0" wp14:anchorId="6FCD4D5F" wp14:editId="321E277B">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62B8C7B9" w14:textId="7DC89487" w:rsidR="006A5DC5" w:rsidRPr="0085524F" w:rsidRDefault="006A5DC5" w:rsidP="006A5DC5">
      <w:pPr>
        <w:pStyle w:val="Lgende"/>
        <w:jc w:val="center"/>
        <w:rPr>
          <w:rFonts w:ascii="Calibri" w:eastAsia="Times New Roman" w:hAnsi="Calibri" w:cs="Times New Roman"/>
          <w:i w:val="0"/>
          <w:iCs w:val="0"/>
          <w:color w:val="auto"/>
          <w:sz w:val="22"/>
          <w:szCs w:val="20"/>
          <w:lang w:eastAsia="fr-FR"/>
        </w:rPr>
      </w:pPr>
      <w:bookmarkStart w:id="1904" w:name="_Ref535935133"/>
      <w:bookmarkStart w:id="1905" w:name="_Toc536112247"/>
      <w:bookmarkStart w:id="1906" w:name="_Toc536800551"/>
      <w:bookmarkStart w:id="1907" w:name="_Toc3323575"/>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904"/>
      <w:r>
        <w:rPr>
          <w:rFonts w:ascii="Calibri" w:eastAsia="Times New Roman" w:hAnsi="Calibri" w:cs="Times New Roman"/>
          <w:i w:val="0"/>
          <w:iCs w:val="0"/>
          <w:color w:val="auto"/>
          <w:sz w:val="22"/>
          <w:szCs w:val="20"/>
          <w:lang w:eastAsia="fr-FR"/>
        </w:rPr>
        <w:t> : Diagramme polaire des vibrations synchrones pour le rotor long de 700mm</w:t>
      </w:r>
      <w:bookmarkEnd w:id="1905"/>
      <w:bookmarkEnd w:id="1906"/>
      <w:bookmarkEnd w:id="1907"/>
    </w:p>
    <w:p w14:paraId="65D2F25A" w14:textId="77777777" w:rsidR="006A5DC5" w:rsidRDefault="006A5DC5" w:rsidP="006A5DC5">
      <w:pPr>
        <w:spacing w:line="360" w:lineRule="auto"/>
      </w:pPr>
    </w:p>
    <w:p w14:paraId="68A840FB" w14:textId="6DDE8396" w:rsidR="006A5DC5" w:rsidRDefault="006A5DC5" w:rsidP="006A5DC5">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4</w:t>
      </w:r>
      <w:r w:rsidRPr="001D2418">
        <w:rPr>
          <w:b/>
        </w:rPr>
        <w:fldChar w:fldCharType="end"/>
      </w:r>
      <w:r>
        <w:rPr>
          <w:b/>
        </w:rPr>
        <w:t xml:space="preserve"> </w:t>
      </w:r>
      <w:r w:rsidRPr="00044AF9">
        <w:t>et</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81B95" w:rsidRPr="00381B95">
        <w:rPr>
          <w:rFonts w:cs="Calibri"/>
          <w:b/>
          <w:color w:val="000000"/>
          <w:szCs w:val="24"/>
        </w:rPr>
        <w:t xml:space="preserve">Figure </w:t>
      </w:r>
      <w:r w:rsidR="00381B95" w:rsidRPr="00381B95">
        <w:rPr>
          <w:rFonts w:cs="Calibri"/>
          <w:b/>
          <w:noProof/>
          <w:color w:val="000000"/>
          <w:szCs w:val="24"/>
        </w:rPr>
        <w:t>4.4</w:t>
      </w:r>
      <w:r w:rsidR="00381B95" w:rsidRPr="00381B95">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381B95" w:rsidRPr="00381B95">
        <w:rPr>
          <w:rFonts w:cs="Calibri"/>
          <w:b/>
          <w:iCs/>
          <w:color w:val="000000"/>
          <w:szCs w:val="24"/>
        </w:rPr>
        <w:t xml:space="preserve">Figure </w:t>
      </w:r>
      <w:r w:rsidR="00381B95" w:rsidRPr="00381B95">
        <w:rPr>
          <w:rFonts w:cs="Calibri"/>
          <w:b/>
          <w:iCs/>
          <w:noProof/>
          <w:color w:val="000000"/>
          <w:szCs w:val="24"/>
        </w:rPr>
        <w:t>4.4</w:t>
      </w:r>
      <w:r w:rsidR="00381B95" w:rsidRPr="00381B95">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381B95" w:rsidRPr="00381B95">
        <w:rPr>
          <w:rFonts w:cs="Calibri"/>
          <w:b/>
          <w:iCs/>
          <w:color w:val="000000"/>
          <w:szCs w:val="24"/>
        </w:rPr>
        <w:t xml:space="preserve">Figure </w:t>
      </w:r>
      <w:r w:rsidR="00381B95" w:rsidRPr="00381B95">
        <w:rPr>
          <w:rFonts w:cs="Calibri"/>
          <w:b/>
          <w:iCs/>
          <w:noProof/>
          <w:color w:val="000000"/>
          <w:szCs w:val="24"/>
        </w:rPr>
        <w:t>4.4</w:t>
      </w:r>
      <w:r w:rsidR="00381B95" w:rsidRPr="00381B95">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19D1D8AB" w14:textId="77777777" w:rsidR="006A5DC5" w:rsidRDefault="006A5DC5" w:rsidP="006A5DC5">
      <w:pPr>
        <w:spacing w:line="360" w:lineRule="auto"/>
      </w:pPr>
    </w:p>
    <w:p w14:paraId="2271D8C9" w14:textId="77777777" w:rsidR="006A5DC5" w:rsidRDefault="006A5DC5" w:rsidP="006A5DC5">
      <w:pPr>
        <w:spacing w:line="360" w:lineRule="auto"/>
      </w:pPr>
    </w:p>
    <w:p w14:paraId="0496677F" w14:textId="77777777" w:rsidR="006A5DC5" w:rsidRDefault="006A5DC5" w:rsidP="006A5DC5">
      <w:pPr>
        <w:spacing w:line="360" w:lineRule="auto"/>
      </w:pPr>
    </w:p>
    <w:p w14:paraId="190D29C3" w14:textId="77777777" w:rsidR="006A5DC5" w:rsidRDefault="006A5DC5" w:rsidP="006A5DC5">
      <w:pPr>
        <w:spacing w:line="360" w:lineRule="auto"/>
      </w:pPr>
    </w:p>
    <w:p w14:paraId="2907E147" w14:textId="77777777" w:rsidR="006A5DC5" w:rsidRPr="00664301" w:rsidRDefault="006A5DC5" w:rsidP="006A5DC5">
      <w:pPr>
        <w:jc w:val="center"/>
        <w:rPr>
          <w:lang w:eastAsia="zh-CN"/>
        </w:rPr>
      </w:pPr>
      <w:r>
        <w:rPr>
          <w:noProof/>
          <w:lang w:eastAsia="zh-CN"/>
        </w:rPr>
        <w:drawing>
          <wp:inline distT="0" distB="0" distL="0" distR="0" wp14:anchorId="49DD57CD" wp14:editId="4B7E1D34">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2E5A268D" w14:textId="3D7C18FA" w:rsidR="006A5DC5" w:rsidRDefault="006A5DC5" w:rsidP="006A5DC5">
      <w:pPr>
        <w:pStyle w:val="Lgende"/>
        <w:spacing w:after="240"/>
        <w:jc w:val="center"/>
        <w:rPr>
          <w:rFonts w:ascii="Calibri" w:hAnsi="Calibri" w:cs="Calibri"/>
          <w:i w:val="0"/>
          <w:iCs w:val="0"/>
          <w:color w:val="000000"/>
          <w:sz w:val="22"/>
          <w:szCs w:val="24"/>
        </w:rPr>
      </w:pPr>
      <w:bookmarkStart w:id="1908" w:name="_Ref533631693"/>
      <w:bookmarkStart w:id="1909" w:name="_Toc536112248"/>
      <w:bookmarkStart w:id="1910" w:name="_Toc536800552"/>
      <w:bookmarkStart w:id="1911" w:name="_Toc3323576"/>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908"/>
      <w:r>
        <w:rPr>
          <w:rFonts w:ascii="Calibri" w:hAnsi="Calibri" w:cs="Calibri"/>
          <w:i w:val="0"/>
          <w:iCs w:val="0"/>
          <w:color w:val="000000"/>
          <w:sz w:val="22"/>
          <w:szCs w:val="24"/>
        </w:rPr>
        <w:t> : Température moyenne à la surface du rotor dans le palier</w:t>
      </w:r>
      <w:bookmarkEnd w:id="1909"/>
      <w:bookmarkEnd w:id="1910"/>
      <w:bookmarkEnd w:id="1911"/>
    </w:p>
    <w:p w14:paraId="5385CD2F" w14:textId="77777777" w:rsidR="006A5DC5" w:rsidRDefault="006A5DC5" w:rsidP="006A5DC5">
      <w:pPr>
        <w:rPr>
          <w:lang w:eastAsia="zh-CN"/>
        </w:rPr>
      </w:pPr>
    </w:p>
    <w:p w14:paraId="4F1D555F" w14:textId="77777777" w:rsidR="006A5DC5" w:rsidRDefault="006A5DC5" w:rsidP="006A5DC5">
      <w:pPr>
        <w:rPr>
          <w:lang w:eastAsia="zh-CN"/>
        </w:rPr>
      </w:pPr>
    </w:p>
    <w:p w14:paraId="3360FA6D" w14:textId="77777777" w:rsidR="006A5DC5" w:rsidRDefault="006A5DC5" w:rsidP="006A5DC5">
      <w:pPr>
        <w:rPr>
          <w:lang w:eastAsia="zh-CN"/>
        </w:rPr>
      </w:pPr>
    </w:p>
    <w:p w14:paraId="2A73E411" w14:textId="77777777" w:rsidR="006A5DC5" w:rsidRPr="00E5351E" w:rsidRDefault="006A5DC5" w:rsidP="006A5DC5">
      <w:pPr>
        <w:rPr>
          <w:lang w:eastAsia="zh-CN"/>
        </w:rPr>
      </w:pPr>
    </w:p>
    <w:p w14:paraId="3B012A0E" w14:textId="77777777" w:rsidR="006A5DC5" w:rsidRDefault="006A5DC5" w:rsidP="006A5DC5">
      <w:pPr>
        <w:jc w:val="center"/>
        <w:rPr>
          <w:lang w:eastAsia="zh-CN"/>
        </w:rPr>
      </w:pPr>
      <w:r>
        <w:rPr>
          <w:noProof/>
          <w:lang w:eastAsia="zh-CN"/>
        </w:rPr>
        <w:drawing>
          <wp:inline distT="0" distB="0" distL="0" distR="0" wp14:anchorId="4033238A" wp14:editId="04E74233">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36B738AC" w14:textId="4A81007B" w:rsidR="006A5DC5" w:rsidRDefault="006A5DC5" w:rsidP="006A5DC5">
      <w:pPr>
        <w:pStyle w:val="Lgende"/>
        <w:spacing w:after="240"/>
        <w:jc w:val="center"/>
        <w:rPr>
          <w:rFonts w:ascii="Calibri" w:hAnsi="Calibri" w:cs="Calibri"/>
          <w:i w:val="0"/>
          <w:iCs w:val="0"/>
          <w:color w:val="000000"/>
          <w:sz w:val="22"/>
          <w:szCs w:val="24"/>
        </w:rPr>
      </w:pPr>
      <w:bookmarkStart w:id="1912" w:name="_Ref533631685"/>
      <w:bookmarkStart w:id="1913" w:name="_Toc536112249"/>
      <w:bookmarkStart w:id="1914" w:name="_Toc536800553"/>
      <w:bookmarkStart w:id="1915" w:name="_Toc3323577"/>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912"/>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913"/>
      <w:bookmarkEnd w:id="1914"/>
      <w:bookmarkEnd w:id="1915"/>
    </w:p>
    <w:p w14:paraId="2E05F34E" w14:textId="77777777" w:rsidR="006A5DC5" w:rsidRDefault="006A5DC5" w:rsidP="006A5DC5">
      <w:pPr>
        <w:rPr>
          <w:lang w:eastAsia="zh-CN"/>
        </w:rPr>
      </w:pPr>
    </w:p>
    <w:p w14:paraId="3553C27D" w14:textId="77777777" w:rsidR="006A5DC5" w:rsidRDefault="006A5DC5" w:rsidP="006A5DC5">
      <w:pPr>
        <w:rPr>
          <w:lang w:eastAsia="zh-CN"/>
        </w:rPr>
      </w:pPr>
    </w:p>
    <w:p w14:paraId="6959165D" w14:textId="77777777" w:rsidR="006A5DC5" w:rsidRDefault="006A5DC5" w:rsidP="006A5DC5">
      <w:pPr>
        <w:rPr>
          <w:lang w:eastAsia="zh-CN"/>
        </w:rPr>
      </w:pPr>
    </w:p>
    <w:p w14:paraId="19BBEFA3" w14:textId="77777777" w:rsidR="006A5DC5" w:rsidRDefault="006A5DC5" w:rsidP="006A5DC5">
      <w:pPr>
        <w:rPr>
          <w:lang w:eastAsia="zh-CN"/>
        </w:rPr>
      </w:pPr>
    </w:p>
    <w:p w14:paraId="59E511BC" w14:textId="77777777" w:rsidR="006A5DC5" w:rsidRPr="00E5351E" w:rsidRDefault="006A5DC5" w:rsidP="006A5DC5">
      <w:pPr>
        <w:rPr>
          <w:lang w:eastAsia="zh-CN"/>
        </w:rPr>
      </w:pPr>
    </w:p>
    <w:p w14:paraId="43E64B1D" w14:textId="77777777" w:rsidR="006A5DC5" w:rsidRDefault="006A5DC5" w:rsidP="006A5DC5">
      <w:pPr>
        <w:jc w:val="center"/>
        <w:rPr>
          <w:lang w:eastAsia="zh-CN"/>
        </w:rPr>
      </w:pPr>
    </w:p>
    <w:p w14:paraId="74DC6E00" w14:textId="77777777" w:rsidR="006A5DC5" w:rsidRDefault="006A5DC5" w:rsidP="006A5DC5">
      <w:pPr>
        <w:jc w:val="center"/>
        <w:rPr>
          <w:lang w:eastAsia="zh-CN"/>
        </w:rPr>
      </w:pPr>
      <w:r>
        <w:rPr>
          <w:noProof/>
          <w:lang w:eastAsia="zh-CN"/>
        </w:rPr>
        <w:drawing>
          <wp:inline distT="0" distB="0" distL="0" distR="0" wp14:anchorId="36E34292" wp14:editId="477D9CAD">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4774E75E" w14:textId="5F18AC23" w:rsidR="006A5DC5" w:rsidRDefault="006A5DC5" w:rsidP="006A5DC5">
      <w:pPr>
        <w:pStyle w:val="Lgende"/>
        <w:spacing w:after="240"/>
        <w:jc w:val="center"/>
        <w:rPr>
          <w:rFonts w:ascii="Calibri" w:hAnsi="Calibri" w:cs="Calibri"/>
          <w:i w:val="0"/>
          <w:iCs w:val="0"/>
          <w:color w:val="000000"/>
          <w:sz w:val="22"/>
          <w:szCs w:val="24"/>
        </w:rPr>
      </w:pPr>
      <w:bookmarkStart w:id="1916" w:name="_Ref533631691"/>
      <w:bookmarkStart w:id="1917" w:name="_Toc536112250"/>
      <w:bookmarkStart w:id="1918" w:name="_Toc536800554"/>
      <w:bookmarkStart w:id="1919" w:name="_Toc3323578"/>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916"/>
      <w:r>
        <w:rPr>
          <w:rFonts w:ascii="Calibri" w:hAnsi="Calibri" w:cs="Calibri"/>
          <w:i w:val="0"/>
          <w:iCs w:val="0"/>
          <w:color w:val="000000"/>
          <w:sz w:val="22"/>
          <w:szCs w:val="24"/>
        </w:rPr>
        <w:t> : Phase du point chaud dans la direction circonférentielle du rotor</w:t>
      </w:r>
      <w:bookmarkEnd w:id="1917"/>
      <w:bookmarkEnd w:id="1918"/>
      <w:bookmarkEnd w:id="1919"/>
    </w:p>
    <w:p w14:paraId="6ADCD43E" w14:textId="77777777" w:rsidR="006A5DC5" w:rsidRDefault="006A5DC5" w:rsidP="006A5DC5">
      <w:pPr>
        <w:rPr>
          <w:lang w:eastAsia="zh-CN"/>
        </w:rPr>
      </w:pPr>
    </w:p>
    <w:p w14:paraId="34C73939" w14:textId="77777777" w:rsidR="006A5DC5" w:rsidRPr="009B564B" w:rsidRDefault="006A5DC5" w:rsidP="006A5DC5">
      <w:pPr>
        <w:rPr>
          <w:lang w:eastAsia="zh-CN"/>
        </w:rPr>
      </w:pPr>
    </w:p>
    <w:p w14:paraId="59EB0C5B" w14:textId="77777777" w:rsidR="006A5DC5" w:rsidRDefault="006A5DC5" w:rsidP="006A5DC5">
      <w:pPr>
        <w:jc w:val="center"/>
        <w:rPr>
          <w:lang w:eastAsia="zh-CN"/>
        </w:rPr>
      </w:pPr>
      <w:r>
        <w:rPr>
          <w:noProof/>
          <w:lang w:eastAsia="zh-CN"/>
        </w:rPr>
        <w:drawing>
          <wp:inline distT="0" distB="0" distL="0" distR="0" wp14:anchorId="38F0772F" wp14:editId="7C1913D9">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2945F84B" w14:textId="47DB3DF0" w:rsidR="006A5DC5" w:rsidRDefault="006A5DC5" w:rsidP="006A5DC5">
      <w:pPr>
        <w:pStyle w:val="Lgende"/>
        <w:jc w:val="center"/>
        <w:rPr>
          <w:rFonts w:ascii="Calibri" w:hAnsi="Calibri" w:cs="Calibri"/>
          <w:i w:val="0"/>
          <w:iCs w:val="0"/>
          <w:color w:val="000000"/>
          <w:sz w:val="22"/>
          <w:szCs w:val="24"/>
        </w:rPr>
      </w:pPr>
      <w:bookmarkStart w:id="1920" w:name="_Ref533631144"/>
      <w:bookmarkStart w:id="1921" w:name="_Toc536112251"/>
      <w:bookmarkStart w:id="1922" w:name="_Toc536800555"/>
      <w:bookmarkStart w:id="1923" w:name="_Toc3323579"/>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920"/>
      <w:r>
        <w:rPr>
          <w:rFonts w:ascii="Calibri" w:hAnsi="Calibri" w:cs="Calibri"/>
          <w:i w:val="0"/>
          <w:iCs w:val="0"/>
          <w:color w:val="000000"/>
          <w:sz w:val="22"/>
          <w:szCs w:val="24"/>
        </w:rPr>
        <w:t> : Déphasage du point chaud par rapport au point haut</w:t>
      </w:r>
      <w:bookmarkEnd w:id="1921"/>
      <w:bookmarkEnd w:id="1922"/>
      <w:bookmarkEnd w:id="1923"/>
    </w:p>
    <w:p w14:paraId="7C532B09" w14:textId="4533A190" w:rsidR="006A5DC5" w:rsidRDefault="006A5DC5" w:rsidP="006A5DC5">
      <w:pPr>
        <w:spacing w:line="360" w:lineRule="auto"/>
        <w:ind w:firstLine="708"/>
        <w:rPr>
          <w:lang w:eastAsia="zh-CN"/>
        </w:rPr>
      </w:pPr>
      <w:r>
        <w:rPr>
          <w:lang w:eastAsia="zh-CN"/>
        </w:rPr>
        <w:t xml:space="preserve">La </w:t>
      </w:r>
      <w:r w:rsidRPr="00967456">
        <w:rPr>
          <w:b/>
          <w:lang w:eastAsia="zh-CN"/>
        </w:rPr>
        <w:fldChar w:fldCharType="begin"/>
      </w:r>
      <w:r w:rsidRPr="00967456">
        <w:rPr>
          <w:b/>
          <w:lang w:eastAsia="zh-CN"/>
        </w:rPr>
        <w:instrText xml:space="preserve"> REF _Ref533631691 \h  \* MERGEFORMAT </w:instrText>
      </w:r>
      <w:r w:rsidRPr="00967456">
        <w:rPr>
          <w:b/>
          <w:lang w:eastAsia="zh-CN"/>
        </w:rPr>
      </w:r>
      <w:r w:rsidRPr="00967456">
        <w:rPr>
          <w:b/>
          <w:lang w:eastAsia="zh-CN"/>
        </w:rPr>
        <w:fldChar w:fldCharType="separate"/>
      </w:r>
      <w:r w:rsidR="00381B95" w:rsidRPr="00381B95">
        <w:rPr>
          <w:rFonts w:cs="Calibri"/>
          <w:b/>
          <w:iCs/>
          <w:color w:val="000000"/>
          <w:szCs w:val="24"/>
        </w:rPr>
        <w:t xml:space="preserve">Figure </w:t>
      </w:r>
      <w:r w:rsidR="00381B95" w:rsidRPr="00381B95">
        <w:rPr>
          <w:rFonts w:cs="Calibri"/>
          <w:b/>
          <w:iCs/>
          <w:noProof/>
          <w:color w:val="000000"/>
          <w:szCs w:val="24"/>
        </w:rPr>
        <w:t>4.4</w:t>
      </w:r>
      <w:r w:rsidR="00381B95" w:rsidRPr="00381B95">
        <w:rPr>
          <w:rFonts w:cs="Calibri"/>
          <w:b/>
          <w:iCs/>
          <w:noProof/>
          <w:color w:val="000000"/>
          <w:szCs w:val="24"/>
        </w:rPr>
        <w:noBreakHyphen/>
        <w:t>6</w:t>
      </w:r>
      <w:r w:rsidRPr="00967456">
        <w:rPr>
          <w:b/>
          <w:lang w:eastAsia="zh-CN"/>
        </w:rPr>
        <w:fldChar w:fldCharType="end"/>
      </w:r>
      <w:r>
        <w:rPr>
          <w:lang w:eastAsia="zh-CN"/>
        </w:rPr>
        <w:t xml:space="preserve"> présente la phase du point chaud dans le plan médian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1DA6F7A6" w14:textId="3E7C7023" w:rsidR="006A5DC5" w:rsidRDefault="006A5DC5" w:rsidP="006A5DC5">
      <w:pPr>
        <w:spacing w:line="360" w:lineRule="auto"/>
        <w:ind w:firstLine="708"/>
      </w:pPr>
      <w:r>
        <w:rPr>
          <w:lang w:eastAsia="zh-CN"/>
        </w:rPr>
        <w:t xml:space="preserve">La </w:t>
      </w:r>
      <w:r w:rsidRPr="004142F0">
        <w:rPr>
          <w:b/>
          <w:lang w:eastAsia="zh-CN"/>
        </w:rPr>
        <w:fldChar w:fldCharType="begin"/>
      </w:r>
      <w:r w:rsidRPr="004142F0">
        <w:rPr>
          <w:b/>
          <w:lang w:eastAsia="zh-CN"/>
        </w:rPr>
        <w:instrText xml:space="preserve"> REF _Ref533631144 \h  \* MERGEFORMAT </w:instrText>
      </w:r>
      <w:r w:rsidRPr="004142F0">
        <w:rPr>
          <w:b/>
          <w:lang w:eastAsia="zh-CN"/>
        </w:rPr>
      </w:r>
      <w:r w:rsidRPr="004142F0">
        <w:rPr>
          <w:b/>
          <w:lang w:eastAsia="zh-CN"/>
        </w:rPr>
        <w:fldChar w:fldCharType="separate"/>
      </w:r>
      <w:r w:rsidR="00381B95" w:rsidRPr="00381B95">
        <w:rPr>
          <w:rFonts w:cs="Calibri"/>
          <w:b/>
          <w:iCs/>
          <w:color w:val="000000"/>
          <w:szCs w:val="24"/>
        </w:rPr>
        <w:t xml:space="preserve">Figure </w:t>
      </w:r>
      <w:r w:rsidR="00381B95" w:rsidRPr="00381B95">
        <w:rPr>
          <w:rFonts w:cs="Calibri"/>
          <w:b/>
          <w:iCs/>
          <w:noProof/>
          <w:color w:val="000000"/>
          <w:szCs w:val="24"/>
        </w:rPr>
        <w:t>4.4</w:t>
      </w:r>
      <w:r w:rsidR="00381B95" w:rsidRPr="00381B95">
        <w:rPr>
          <w:rFonts w:cs="Calibri"/>
          <w:b/>
          <w:iCs/>
          <w:noProof/>
          <w:color w:val="000000"/>
          <w:szCs w:val="24"/>
        </w:rPr>
        <w:noBreakHyphen/>
        <w:t>7</w:t>
      </w:r>
      <w:r w:rsidRPr="004142F0">
        <w:rPr>
          <w:b/>
          <w:lang w:eastAsia="zh-CN"/>
        </w:rPr>
        <w:fldChar w:fldCharType="end"/>
      </w:r>
      <w:r>
        <w:rPr>
          <w:lang w:eastAsia="zh-CN"/>
        </w:rPr>
        <w:t xml:space="preserve"> présente le déphasage entre point chaud et le point haut. La valeur du déphasage est toujours comprise entre 0 et 60 degrés mais encore une fois, les résultats obtenus avec le balourd de 140 g</w:t>
      </w:r>
      <w:r>
        <w:rPr>
          <w:rFonts w:ascii="Times New Roman" w:hAnsi="Times New Roman"/>
          <w:lang w:eastAsia="zh-CN"/>
        </w:rPr>
        <w:t>∙</w:t>
      </w:r>
      <w:r>
        <w:rPr>
          <w:lang w:eastAsia="zh-CN"/>
        </w:rPr>
        <w:t>mm montrent un comportement particulier.</w:t>
      </w:r>
    </w:p>
    <w:p w14:paraId="29776D0E" w14:textId="77777777" w:rsidR="006A5DC5" w:rsidRPr="00BD7EE2" w:rsidRDefault="006A5DC5" w:rsidP="006A5DC5">
      <w:pPr>
        <w:rPr>
          <w:lang w:eastAsia="zh-CN"/>
        </w:rPr>
      </w:pPr>
    </w:p>
    <w:p w14:paraId="659F6C14" w14:textId="77777777" w:rsidR="006A5DC5" w:rsidRPr="005E69E7" w:rsidRDefault="006A5DC5" w:rsidP="006A5DC5">
      <w:pPr>
        <w:pStyle w:val="Titre2"/>
        <w:ind w:left="709"/>
      </w:pPr>
      <w:bookmarkStart w:id="1924" w:name="_Toc536800429"/>
      <w:bookmarkStart w:id="1925" w:name="_Toc3323453"/>
      <w:r>
        <w:lastRenderedPageBreak/>
        <w:t>Conclusion</w:t>
      </w:r>
      <w:bookmarkEnd w:id="1924"/>
      <w:bookmarkEnd w:id="1925"/>
    </w:p>
    <w:p w14:paraId="30022BBC" w14:textId="77777777" w:rsidR="006A5DC5" w:rsidRDefault="006A5DC5" w:rsidP="006A5DC5">
      <w:pPr>
        <w:spacing w:before="240" w:after="240" w:line="360" w:lineRule="auto"/>
        <w:ind w:firstLine="709"/>
      </w:pPr>
    </w:p>
    <w:p w14:paraId="4F5E7347" w14:textId="5E54976C" w:rsidR="00217CD2" w:rsidRDefault="006A5DC5" w:rsidP="006A5DC5">
      <w:pPr>
        <w:spacing w:before="240" w:after="240" w:line="360" w:lineRule="auto"/>
        <w:ind w:firstLine="709"/>
      </w:pPr>
      <w:r>
        <w:t>Ce chapitre a présenté la stratégie de couplage entre les différentes modèles physiques et numériques pour aboutir à la simulation non-linéaire de l’effet Morton. Les simulations numériques de l’effet Morton en régime transitoire ont été comparées avec les résultats expérimentaux obtenus pour un rotor court de 430mm de longueur. La bonne cohérence des résultats obtenus pour les vibrations synchrones et pour les températures à l’interface rotor/lubrifiant valide les modèles numériques. Cette validation conforte l’utilisation de ces outils numériques pour l’analyse de la stabilité de l’effet Morton présentée au chapitre 5. Toutefois, le rotor de 430mm ne montre qu’un effet Morton stable. Une deuxième configuration avec un rotor long de 700mm de longueur et plus lourd a été proposée pour simuler l’effet Morton instable. Les résultats numériques obtenus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6A8AAB64" w:rsidR="00D63C3B" w:rsidRDefault="00D63C3B" w:rsidP="00D63C3B">
      <w:pPr>
        <w:spacing w:before="240" w:line="360" w:lineRule="auto"/>
        <w:ind w:firstLine="576"/>
      </w:pPr>
      <w:r w:rsidRPr="00914F6C">
        <w:t>En outre, les premiers résultats expérimentaux pour le rotor long de 700</w:t>
      </w:r>
      <w:r w:rsidR="00840B33" w:rsidRPr="00914F6C">
        <w:t xml:space="preserve"> </w:t>
      </w:r>
      <w:r w:rsidRPr="00914F6C">
        <w:t xml:space="preserve">mm ont été </w:t>
      </w:r>
      <w:r w:rsidR="00A03696" w:rsidRPr="00914F6C">
        <w:t>obtenus</w:t>
      </w:r>
      <w:r w:rsidRPr="00914F6C">
        <w:t xml:space="preserve"> récemment et présenté dans </w:t>
      </w:r>
      <w:r w:rsidR="00A03696" w:rsidRPr="00914F6C">
        <w:rPr>
          <w:b/>
        </w:rPr>
        <w:fldChar w:fldCharType="begin"/>
      </w:r>
      <w:r w:rsidR="00A03696" w:rsidRPr="00914F6C">
        <w:rPr>
          <w:b/>
        </w:rPr>
        <w:instrText xml:space="preserve"> REF _Ref535515874 \r \h  \* MERGEFORMAT </w:instrText>
      </w:r>
      <w:r w:rsidR="00A03696" w:rsidRPr="00914F6C">
        <w:rPr>
          <w:b/>
        </w:rPr>
      </w:r>
      <w:r w:rsidR="00A03696" w:rsidRPr="00914F6C">
        <w:rPr>
          <w:b/>
        </w:rPr>
        <w:fldChar w:fldCharType="separate"/>
      </w:r>
      <w:r w:rsidR="00381B95">
        <w:rPr>
          <w:b/>
        </w:rPr>
        <w:t>[8]</w:t>
      </w:r>
      <w:r w:rsidR="00A03696" w:rsidRPr="00914F6C">
        <w:rPr>
          <w:b/>
        </w:rPr>
        <w:fldChar w:fldCharType="end"/>
      </w:r>
      <w:r w:rsidR="006354ED" w:rsidRPr="00914F6C">
        <w:t xml:space="preserve">. Ces premiers résultats </w:t>
      </w:r>
      <w:r w:rsidRPr="00914F6C">
        <w:t xml:space="preserve">ont réussi à montrer expérimentalement le déclenchement de l’effet Morton instable. Ceux-ci ont non seulement confirmé la participation de la différence de température du rotor, mais également mis en évidence </w:t>
      </w:r>
      <w:r w:rsidR="00840B33" w:rsidRPr="00914F6C">
        <w:t>l’importance</w:t>
      </w:r>
      <w:r w:rsidRPr="00914F6C">
        <w:t xml:space="preserve"> du</w:t>
      </w:r>
      <w:r w:rsidR="00840B33" w:rsidRPr="00914F6C">
        <w:t xml:space="preserve"> scénario de démarrage pour</w:t>
      </w:r>
      <w:r w:rsidRPr="00914F6C">
        <w:t xml:space="preserve"> l’effet Morton instable. Des résultats similaires ont été obtenus pour les effets de </w:t>
      </w:r>
      <w:r w:rsidR="00A03696" w:rsidRPr="00914F6C">
        <w:t>grippage</w:t>
      </w:r>
      <w:r w:rsidRPr="00914F6C">
        <w:t xml:space="preserve"> dans les paliers cylindriques et les paliers à patins oscillants et sont rapportés dans </w:t>
      </w:r>
      <w:r w:rsidRPr="00914F6C">
        <w:rPr>
          <w:b/>
        </w:rPr>
        <w:fldChar w:fldCharType="begin"/>
      </w:r>
      <w:r w:rsidRPr="00914F6C">
        <w:rPr>
          <w:b/>
        </w:rPr>
        <w:instrText xml:space="preserve"> REF _Ref1468009 \r \h  \* MERGEFORMAT </w:instrText>
      </w:r>
      <w:r w:rsidRPr="00914F6C">
        <w:rPr>
          <w:b/>
        </w:rPr>
      </w:r>
      <w:r w:rsidRPr="00914F6C">
        <w:rPr>
          <w:b/>
        </w:rPr>
        <w:fldChar w:fldCharType="separate"/>
      </w:r>
      <w:r w:rsidR="00381B95">
        <w:rPr>
          <w:b/>
        </w:rPr>
        <w:t>[56]</w:t>
      </w:r>
      <w:r w:rsidRPr="00914F6C">
        <w:rPr>
          <w:b/>
        </w:rPr>
        <w:fldChar w:fldCharType="end"/>
      </w:r>
      <w:r w:rsidR="005E1186" w:rsidRPr="00914F6C">
        <w:t>-</w:t>
      </w:r>
      <w:r w:rsidR="005E1186" w:rsidRPr="00914F6C">
        <w:rPr>
          <w:b/>
        </w:rPr>
        <w:fldChar w:fldCharType="begin"/>
      </w:r>
      <w:r w:rsidR="005E1186" w:rsidRPr="00914F6C">
        <w:rPr>
          <w:b/>
        </w:rPr>
        <w:instrText xml:space="preserve"> REF _Ref3223770 \r \h  \* MERGEFORMAT </w:instrText>
      </w:r>
      <w:r w:rsidR="005E1186" w:rsidRPr="00914F6C">
        <w:rPr>
          <w:b/>
        </w:rPr>
      </w:r>
      <w:r w:rsidR="005E1186" w:rsidRPr="00914F6C">
        <w:rPr>
          <w:b/>
        </w:rPr>
        <w:fldChar w:fldCharType="separate"/>
      </w:r>
      <w:r w:rsidR="00381B95">
        <w:rPr>
          <w:b/>
        </w:rPr>
        <w:t>[59]</w:t>
      </w:r>
      <w:r w:rsidR="005E1186" w:rsidRPr="00914F6C">
        <w:rPr>
          <w:b/>
        </w:rPr>
        <w:fldChar w:fldCharType="end"/>
      </w:r>
      <w:r w:rsidRPr="00914F6C">
        <w:t xml:space="preserve">. </w:t>
      </w:r>
      <w:r w:rsidR="00840B33" w:rsidRPr="00914F6C">
        <w:t>Ces références montrent que d</w:t>
      </w:r>
      <w:r w:rsidRPr="00914F6C">
        <w:t xml:space="preserve">ifférents scénarios de démarrage conduisent à des résultats différents et même à </w:t>
      </w:r>
      <w:r w:rsidR="00840B33" w:rsidRPr="00914F6C">
        <w:t>des</w:t>
      </w:r>
      <w:r w:rsidRPr="00914F6C">
        <w:t xml:space="preserve"> grippage</w:t>
      </w:r>
      <w:r w:rsidR="00840B33" w:rsidRPr="00914F6C">
        <w:t>s</w:t>
      </w:r>
      <w:r w:rsidRPr="00914F6C">
        <w:t xml:space="preserve"> catastrophique</w:t>
      </w:r>
      <w:r w:rsidR="00840B33" w:rsidRPr="00914F6C">
        <w:t>s</w:t>
      </w:r>
      <w:r w:rsidRPr="00914F6C">
        <w:t xml:space="preserve"> des paliers. Cette remarque </w:t>
      </w:r>
      <w:r w:rsidR="00840B33" w:rsidRPr="00914F6C">
        <w:t>ouvre</w:t>
      </w:r>
      <w:r w:rsidRPr="00914F6C">
        <w:t xml:space="preserve"> des futures pistes d’investigation de l’effet Morton</w:t>
      </w:r>
      <w:r w:rsidR="00EB431C">
        <w:t>.</w:t>
      </w:r>
      <w:r w:rsidRPr="00914F6C">
        <w:t xml:space="preserve"> </w:t>
      </w:r>
      <w:r w:rsidR="00A03696" w:rsidRPr="00914F6C">
        <w:t xml:space="preserve">Cependant, </w:t>
      </w:r>
      <w:r w:rsidR="00840B33" w:rsidRPr="00914F6C">
        <w:t>par manque de</w:t>
      </w:r>
      <w:r w:rsidRPr="00914F6C">
        <w:t xml:space="preserve"> temps, une confrontation précise entre les résultats numériques et les résultats expérimentaux sur le rotor long de 700</w:t>
      </w:r>
      <w:r w:rsidR="00A21E2C" w:rsidRPr="00914F6C">
        <w:t xml:space="preserve"> </w:t>
      </w:r>
      <w:r w:rsidRPr="00914F6C">
        <w:t xml:space="preserve">mm </w:t>
      </w:r>
      <w:r w:rsidR="00A03696" w:rsidRPr="00914F6C">
        <w:t>n’a pas été présenté</w:t>
      </w:r>
      <w:r w:rsidR="00EB431C">
        <w:t>e</w:t>
      </w:r>
      <w:r w:rsidR="00A03696" w:rsidRPr="00914F6C">
        <w:t xml:space="preserve"> dans cette thèse. </w:t>
      </w:r>
      <w:r w:rsidR="00A21E2C" w:rsidRPr="00914F6C">
        <w:t>L’</w:t>
      </w:r>
      <w:r w:rsidRPr="00914F6C">
        <w:t xml:space="preserve">investigation </w:t>
      </w:r>
      <w:r w:rsidR="00A21E2C" w:rsidRPr="00914F6C">
        <w:t>app</w:t>
      </w:r>
      <w:r w:rsidRPr="00914F6C">
        <w:t>rofond</w:t>
      </w:r>
      <w:r w:rsidR="00A21E2C" w:rsidRPr="00914F6C">
        <w:t>ie de l’effet Morton pour l</w:t>
      </w:r>
      <w:r w:rsidRPr="00914F6C">
        <w:t xml:space="preserve">e rotor de 700 mm est </w:t>
      </w:r>
      <w:r w:rsidR="00A21E2C" w:rsidRPr="00914F6C">
        <w:t>une</w:t>
      </w:r>
      <w:r w:rsidRPr="00914F6C">
        <w:t xml:space="preserve"> </w:t>
      </w:r>
      <w:r w:rsidR="00A21E2C" w:rsidRPr="00914F6C">
        <w:t>activité qui sera menée dans l’avenir proche</w:t>
      </w:r>
      <w:r w:rsidRPr="00914F6C">
        <w:t>.</w:t>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926" w:name="_Chapitre_5_:"/>
      <w:bookmarkStart w:id="1927" w:name="_Toc3323454"/>
      <w:bookmarkEnd w:id="1926"/>
      <w:r>
        <w:lastRenderedPageBreak/>
        <w:t xml:space="preserve">Chapitre 5 : </w:t>
      </w:r>
      <w:r>
        <w:br/>
        <w:t>Analyses de la stabilité</w:t>
      </w:r>
      <w:r w:rsidR="0055099E">
        <w:t xml:space="preserve"> de l’effet morton</w:t>
      </w:r>
      <w:bookmarkEnd w:id="1927"/>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71555F3"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28" w:name="_Toc534279506"/>
      <w:bookmarkStart w:id="1929" w:name="_Toc534279604"/>
      <w:bookmarkStart w:id="1930" w:name="_Toc534279682"/>
      <w:bookmarkStart w:id="1931" w:name="_Toc534290978"/>
      <w:bookmarkStart w:id="1932" w:name="_Toc534293260"/>
      <w:bookmarkStart w:id="1933" w:name="_Toc534293544"/>
      <w:bookmarkStart w:id="1934" w:name="_Toc534293622"/>
      <w:bookmarkStart w:id="1935" w:name="_Toc534387921"/>
      <w:bookmarkStart w:id="1936" w:name="_Toc534410892"/>
      <w:bookmarkStart w:id="1937" w:name="_Toc534620806"/>
      <w:bookmarkStart w:id="1938" w:name="_Toc534621292"/>
      <w:bookmarkStart w:id="1939" w:name="_Toc534621397"/>
      <w:bookmarkStart w:id="1940" w:name="_Toc534621504"/>
      <w:bookmarkStart w:id="1941" w:name="_Toc534625163"/>
      <w:bookmarkStart w:id="1942" w:name="_Toc534631463"/>
      <w:bookmarkStart w:id="1943" w:name="_Toc534631563"/>
      <w:bookmarkStart w:id="1944" w:name="_Toc534631916"/>
      <w:bookmarkStart w:id="1945" w:name="_Toc534632149"/>
      <w:bookmarkStart w:id="1946" w:name="_Toc534632361"/>
      <w:bookmarkStart w:id="1947" w:name="_Toc534632483"/>
      <w:bookmarkStart w:id="1948" w:name="_Toc534632582"/>
      <w:bookmarkStart w:id="1949" w:name="_Toc534633875"/>
      <w:bookmarkStart w:id="1950" w:name="_Toc534634219"/>
      <w:bookmarkStart w:id="1951" w:name="_Toc534634623"/>
      <w:bookmarkStart w:id="1952" w:name="_Toc534634998"/>
      <w:bookmarkStart w:id="1953" w:name="_Toc534635098"/>
      <w:bookmarkStart w:id="1954" w:name="_Toc534635198"/>
      <w:bookmarkStart w:id="1955" w:name="_Toc534635298"/>
      <w:bookmarkStart w:id="1956" w:name="_Toc534635398"/>
      <w:bookmarkStart w:id="1957" w:name="_Toc534635519"/>
      <w:bookmarkStart w:id="1958" w:name="_Toc534635618"/>
      <w:bookmarkStart w:id="1959" w:name="_Toc534636668"/>
      <w:bookmarkStart w:id="1960" w:name="_Toc534638296"/>
      <w:bookmarkStart w:id="1961" w:name="_Toc534638382"/>
      <w:bookmarkStart w:id="1962" w:name="_Toc534638749"/>
      <w:bookmarkStart w:id="1963" w:name="_Toc534640604"/>
      <w:bookmarkStart w:id="1964" w:name="_Toc534650414"/>
      <w:bookmarkStart w:id="1965" w:name="_Toc534707690"/>
      <w:bookmarkStart w:id="1966" w:name="_Toc534719995"/>
      <w:bookmarkStart w:id="1967" w:name="_Toc534720678"/>
      <w:bookmarkStart w:id="1968" w:name="_Toc534721450"/>
      <w:bookmarkStart w:id="1969" w:name="_Toc534723228"/>
      <w:bookmarkStart w:id="1970" w:name="_Toc534724140"/>
      <w:bookmarkStart w:id="1971" w:name="_Toc534724685"/>
      <w:bookmarkStart w:id="1972" w:name="_Toc534724989"/>
      <w:bookmarkStart w:id="1973" w:name="_Toc534725660"/>
      <w:bookmarkStart w:id="1974" w:name="_Toc534729743"/>
      <w:bookmarkStart w:id="1975" w:name="_Toc534792292"/>
      <w:bookmarkStart w:id="1976" w:name="_Toc534792941"/>
      <w:bookmarkStart w:id="1977" w:name="_Toc534793268"/>
      <w:bookmarkStart w:id="1978" w:name="_Toc534794026"/>
      <w:bookmarkStart w:id="1979" w:name="_Toc534794121"/>
      <w:bookmarkStart w:id="1980" w:name="_Toc534794218"/>
      <w:bookmarkStart w:id="1981" w:name="_Toc534796850"/>
      <w:bookmarkStart w:id="1982" w:name="_Toc534878106"/>
      <w:bookmarkStart w:id="1983" w:name="_Toc534878200"/>
      <w:bookmarkStart w:id="1984" w:name="_Toc534880538"/>
      <w:bookmarkStart w:id="1985" w:name="_Toc534895270"/>
      <w:bookmarkStart w:id="1986" w:name="_Toc534895987"/>
      <w:bookmarkStart w:id="1987" w:name="_Toc534896541"/>
      <w:bookmarkStart w:id="1988" w:name="_Toc534896934"/>
      <w:bookmarkStart w:id="1989" w:name="_Toc534983330"/>
      <w:bookmarkStart w:id="1990" w:name="_Toc534984864"/>
      <w:bookmarkStart w:id="1991" w:name="_Toc535242956"/>
      <w:bookmarkStart w:id="1992" w:name="_Toc535243308"/>
      <w:bookmarkStart w:id="1993" w:name="_Toc535245091"/>
      <w:bookmarkStart w:id="1994" w:name="_Toc535248215"/>
      <w:bookmarkStart w:id="1995" w:name="_Toc535248632"/>
      <w:bookmarkStart w:id="1996" w:name="_Toc535250111"/>
      <w:bookmarkStart w:id="1997" w:name="_Toc535251291"/>
      <w:bookmarkStart w:id="1998" w:name="_Toc535251832"/>
      <w:bookmarkStart w:id="1999" w:name="_Toc535252186"/>
      <w:bookmarkStart w:id="2000" w:name="_Toc535346254"/>
      <w:bookmarkStart w:id="2001" w:name="_Toc535418781"/>
      <w:bookmarkStart w:id="2002" w:name="_Toc535505083"/>
      <w:bookmarkStart w:id="2003" w:name="_Toc535509403"/>
      <w:bookmarkStart w:id="2004" w:name="_Toc535510096"/>
      <w:bookmarkStart w:id="2005" w:name="_Toc535512849"/>
      <w:bookmarkStart w:id="2006" w:name="_Toc535512938"/>
      <w:bookmarkStart w:id="2007" w:name="_Toc535527962"/>
      <w:bookmarkStart w:id="2008" w:name="_Toc535536167"/>
      <w:bookmarkStart w:id="2009" w:name="_Toc535575160"/>
      <w:bookmarkStart w:id="2010" w:name="_Toc535587618"/>
      <w:bookmarkStart w:id="2011" w:name="_Toc535587875"/>
      <w:bookmarkStart w:id="2012" w:name="_Toc535588560"/>
      <w:bookmarkStart w:id="2013" w:name="_Toc535589787"/>
      <w:bookmarkStart w:id="2014" w:name="_Toc535590251"/>
      <w:bookmarkStart w:id="2015" w:name="_Toc535594681"/>
      <w:bookmarkStart w:id="2016" w:name="_Toc535832362"/>
      <w:bookmarkStart w:id="2017" w:name="_Toc535834298"/>
      <w:bookmarkStart w:id="2018" w:name="_Toc535846134"/>
      <w:bookmarkStart w:id="2019" w:name="_Toc535846326"/>
      <w:bookmarkStart w:id="2020" w:name="_Toc535853050"/>
      <w:bookmarkStart w:id="2021" w:name="_Toc535853297"/>
      <w:bookmarkStart w:id="2022" w:name="_Toc535854191"/>
      <w:bookmarkStart w:id="2023" w:name="_Toc535854717"/>
      <w:bookmarkStart w:id="2024" w:name="_Toc535918681"/>
      <w:bookmarkStart w:id="2025" w:name="_Toc535932544"/>
      <w:bookmarkStart w:id="2026" w:name="_Toc535932636"/>
      <w:bookmarkStart w:id="2027" w:name="_Toc535933467"/>
      <w:bookmarkStart w:id="2028" w:name="_Toc535934359"/>
      <w:bookmarkStart w:id="2029" w:name="_Toc535935110"/>
      <w:bookmarkStart w:id="2030" w:name="_Toc535935885"/>
      <w:bookmarkStart w:id="2031" w:name="_Toc535938420"/>
      <w:bookmarkStart w:id="2032" w:name="_Toc535938769"/>
      <w:bookmarkStart w:id="2033" w:name="_Toc535942455"/>
      <w:bookmarkStart w:id="2034" w:name="_Toc535942692"/>
      <w:bookmarkStart w:id="2035" w:name="_Toc535942914"/>
      <w:bookmarkStart w:id="2036" w:name="_Toc535943010"/>
      <w:bookmarkStart w:id="2037" w:name="_Toc535943106"/>
      <w:bookmarkStart w:id="2038" w:name="_Toc535947855"/>
      <w:bookmarkStart w:id="2039" w:name="_Toc536006909"/>
      <w:bookmarkStart w:id="2040" w:name="_Toc536110540"/>
      <w:bookmarkStart w:id="2041" w:name="_Toc536110916"/>
      <w:bookmarkStart w:id="2042" w:name="_Toc536112135"/>
      <w:bookmarkStart w:id="2043" w:name="_Toc536112455"/>
      <w:bookmarkStart w:id="2044" w:name="_Toc536113340"/>
      <w:bookmarkStart w:id="2045" w:name="_Toc536113552"/>
      <w:bookmarkStart w:id="2046" w:name="_Toc536113764"/>
      <w:bookmarkStart w:id="2047" w:name="_Toc536115063"/>
      <w:bookmarkStart w:id="2048" w:name="_Toc536115333"/>
      <w:bookmarkStart w:id="2049" w:name="_Toc536117523"/>
      <w:bookmarkStart w:id="2050" w:name="_Toc536117738"/>
      <w:bookmarkStart w:id="2051" w:name="_Toc536118759"/>
      <w:bookmarkStart w:id="2052" w:name="_Toc536120051"/>
      <w:bookmarkStart w:id="2053" w:name="_Toc536120267"/>
      <w:bookmarkStart w:id="2054" w:name="_Toc536127329"/>
      <w:bookmarkStart w:id="2055" w:name="_Toc536127546"/>
      <w:bookmarkStart w:id="2056" w:name="_Toc536128330"/>
      <w:bookmarkStart w:id="2057" w:name="_Toc536129453"/>
      <w:bookmarkStart w:id="2058" w:name="_Toc536129671"/>
      <w:bookmarkStart w:id="2059" w:name="_Toc536129892"/>
      <w:bookmarkStart w:id="2060" w:name="_Toc536130115"/>
      <w:bookmarkStart w:id="2061" w:name="_Toc536130341"/>
      <w:bookmarkStart w:id="2062" w:name="_Toc536130577"/>
      <w:bookmarkStart w:id="2063" w:name="_Toc536131271"/>
      <w:bookmarkStart w:id="2064" w:name="_Toc536131532"/>
      <w:bookmarkStart w:id="2065" w:name="_Toc536199945"/>
      <w:bookmarkStart w:id="2066" w:name="_Toc536200192"/>
      <w:bookmarkStart w:id="2067" w:name="_Toc536200687"/>
      <w:bookmarkStart w:id="2068" w:name="_Toc536200935"/>
      <w:bookmarkStart w:id="2069" w:name="_Toc536201182"/>
      <w:bookmarkStart w:id="2070" w:name="_Toc536201429"/>
      <w:bookmarkStart w:id="2071" w:name="_Toc536202344"/>
      <w:bookmarkStart w:id="2072" w:name="_Toc536203715"/>
      <w:bookmarkStart w:id="2073" w:name="_Toc536203961"/>
      <w:bookmarkStart w:id="2074" w:name="_Toc536204207"/>
      <w:bookmarkStart w:id="2075" w:name="_Toc536539355"/>
      <w:bookmarkStart w:id="2076" w:name="_Toc536539608"/>
      <w:bookmarkStart w:id="2077" w:name="_Toc536543384"/>
      <w:bookmarkStart w:id="2078" w:name="_Toc536543638"/>
      <w:bookmarkStart w:id="2079" w:name="_Toc536544529"/>
      <w:bookmarkStart w:id="2080" w:name="_Toc536545469"/>
      <w:bookmarkStart w:id="2081" w:name="_Toc536546620"/>
      <w:bookmarkStart w:id="2082" w:name="_Toc536626916"/>
      <w:bookmarkStart w:id="2083" w:name="_Toc536725995"/>
      <w:bookmarkStart w:id="2084" w:name="_Toc536741091"/>
      <w:bookmarkStart w:id="2085" w:name="_Toc536741348"/>
      <w:bookmarkStart w:id="2086" w:name="_Toc536741604"/>
      <w:bookmarkStart w:id="2087" w:name="_Toc536784663"/>
      <w:bookmarkStart w:id="2088" w:name="_Toc536797558"/>
      <w:bookmarkStart w:id="2089" w:name="_Toc536797821"/>
      <w:bookmarkStart w:id="2090" w:name="_Toc536798218"/>
      <w:bookmarkStart w:id="2091" w:name="_Toc536798473"/>
      <w:bookmarkStart w:id="2092" w:name="_Toc536798728"/>
      <w:bookmarkStart w:id="2093" w:name="_Toc536800431"/>
      <w:bookmarkStart w:id="2094" w:name="_Toc3307354"/>
      <w:bookmarkStart w:id="2095" w:name="_Toc3309001"/>
      <w:bookmarkStart w:id="2096" w:name="_Toc3309938"/>
      <w:bookmarkStart w:id="2097" w:name="_Toc3310192"/>
      <w:bookmarkStart w:id="2098" w:name="_Toc3311949"/>
      <w:bookmarkStart w:id="2099" w:name="_Toc3312203"/>
      <w:bookmarkStart w:id="2100" w:name="_Toc3312800"/>
      <w:bookmarkStart w:id="2101" w:name="_Toc3323201"/>
      <w:bookmarkStart w:id="2102" w:name="_Toc3323455"/>
      <w:bookmarkStart w:id="2103" w:name="_Ref531012649"/>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04" w:name="_Toc534793269"/>
      <w:bookmarkStart w:id="2105" w:name="_Toc534794027"/>
      <w:bookmarkStart w:id="2106" w:name="_Toc534794122"/>
      <w:bookmarkStart w:id="2107" w:name="_Toc534794219"/>
      <w:bookmarkStart w:id="2108" w:name="_Toc534796851"/>
      <w:bookmarkStart w:id="2109" w:name="_Toc534878107"/>
      <w:bookmarkStart w:id="2110" w:name="_Toc534878201"/>
      <w:bookmarkStart w:id="2111" w:name="_Toc534880539"/>
      <w:bookmarkStart w:id="2112" w:name="_Toc534895271"/>
      <w:bookmarkStart w:id="2113" w:name="_Toc534895988"/>
      <w:bookmarkStart w:id="2114" w:name="_Toc534896542"/>
      <w:bookmarkStart w:id="2115" w:name="_Toc534896935"/>
      <w:bookmarkStart w:id="2116" w:name="_Toc534983331"/>
      <w:bookmarkStart w:id="2117" w:name="_Toc534984865"/>
      <w:bookmarkStart w:id="2118" w:name="_Toc535242957"/>
      <w:bookmarkStart w:id="2119" w:name="_Toc535243309"/>
      <w:bookmarkStart w:id="2120" w:name="_Toc535245092"/>
      <w:bookmarkStart w:id="2121" w:name="_Toc535248216"/>
      <w:bookmarkStart w:id="2122" w:name="_Toc535248633"/>
      <w:bookmarkStart w:id="2123" w:name="_Toc535250112"/>
      <w:bookmarkStart w:id="2124" w:name="_Toc535251292"/>
      <w:bookmarkStart w:id="2125" w:name="_Toc535251833"/>
      <w:bookmarkStart w:id="2126" w:name="_Toc535252187"/>
      <w:bookmarkStart w:id="2127" w:name="_Toc535346255"/>
      <w:bookmarkStart w:id="2128" w:name="_Toc535418782"/>
      <w:bookmarkStart w:id="2129" w:name="_Toc535505084"/>
      <w:bookmarkStart w:id="2130" w:name="_Toc535509404"/>
      <w:bookmarkStart w:id="2131" w:name="_Toc535510097"/>
      <w:bookmarkStart w:id="2132" w:name="_Toc535512850"/>
      <w:bookmarkStart w:id="2133" w:name="_Toc535512939"/>
      <w:bookmarkStart w:id="2134" w:name="_Toc535527963"/>
      <w:bookmarkStart w:id="2135" w:name="_Toc535536168"/>
      <w:bookmarkStart w:id="2136" w:name="_Toc535575161"/>
      <w:bookmarkStart w:id="2137" w:name="_Toc535587619"/>
      <w:bookmarkStart w:id="2138" w:name="_Toc535587876"/>
      <w:bookmarkStart w:id="2139" w:name="_Toc535588561"/>
      <w:bookmarkStart w:id="2140" w:name="_Toc535589788"/>
      <w:bookmarkStart w:id="2141" w:name="_Toc535590252"/>
      <w:bookmarkStart w:id="2142" w:name="_Toc535594682"/>
      <w:bookmarkStart w:id="2143" w:name="_Toc535832363"/>
      <w:bookmarkStart w:id="2144" w:name="_Toc535834299"/>
      <w:bookmarkStart w:id="2145" w:name="_Toc535846135"/>
      <w:bookmarkStart w:id="2146" w:name="_Toc535846327"/>
      <w:bookmarkStart w:id="2147" w:name="_Toc535853051"/>
      <w:bookmarkStart w:id="2148" w:name="_Toc535853298"/>
      <w:bookmarkStart w:id="2149" w:name="_Toc535854192"/>
      <w:bookmarkStart w:id="2150" w:name="_Toc535854718"/>
      <w:bookmarkStart w:id="2151" w:name="_Toc535918682"/>
      <w:bookmarkStart w:id="2152" w:name="_Toc535932545"/>
      <w:bookmarkStart w:id="2153" w:name="_Toc535932637"/>
      <w:bookmarkStart w:id="2154" w:name="_Toc535933468"/>
      <w:bookmarkStart w:id="2155" w:name="_Toc535934360"/>
      <w:bookmarkStart w:id="2156" w:name="_Toc535935111"/>
      <w:bookmarkStart w:id="2157" w:name="_Toc535935886"/>
      <w:bookmarkStart w:id="2158" w:name="_Toc535938421"/>
      <w:bookmarkStart w:id="2159" w:name="_Toc535938770"/>
      <w:bookmarkStart w:id="2160" w:name="_Toc535942456"/>
      <w:bookmarkStart w:id="2161" w:name="_Toc535942693"/>
      <w:bookmarkStart w:id="2162" w:name="_Toc535942915"/>
      <w:bookmarkStart w:id="2163" w:name="_Toc535943011"/>
      <w:bookmarkStart w:id="2164" w:name="_Toc535943107"/>
      <w:bookmarkStart w:id="2165" w:name="_Toc535947856"/>
      <w:bookmarkStart w:id="2166" w:name="_Toc536006910"/>
      <w:bookmarkStart w:id="2167" w:name="_Toc536110541"/>
      <w:bookmarkStart w:id="2168" w:name="_Toc536110917"/>
      <w:bookmarkStart w:id="2169" w:name="_Toc536112136"/>
      <w:bookmarkStart w:id="2170" w:name="_Toc536112456"/>
      <w:bookmarkStart w:id="2171" w:name="_Toc536113341"/>
      <w:bookmarkStart w:id="2172" w:name="_Toc536113553"/>
      <w:bookmarkStart w:id="2173" w:name="_Toc536113765"/>
      <w:bookmarkStart w:id="2174" w:name="_Toc536115064"/>
      <w:bookmarkStart w:id="2175" w:name="_Toc536115334"/>
      <w:bookmarkStart w:id="2176" w:name="_Toc536117524"/>
      <w:bookmarkStart w:id="2177" w:name="_Toc536117739"/>
      <w:bookmarkStart w:id="2178" w:name="_Toc536118760"/>
      <w:bookmarkStart w:id="2179" w:name="_Toc536120052"/>
      <w:bookmarkStart w:id="2180" w:name="_Toc536120268"/>
      <w:bookmarkStart w:id="2181" w:name="_Toc536127330"/>
      <w:bookmarkStart w:id="2182" w:name="_Toc536127547"/>
      <w:bookmarkStart w:id="2183" w:name="_Toc536128331"/>
      <w:bookmarkStart w:id="2184" w:name="_Toc536129454"/>
      <w:bookmarkStart w:id="2185" w:name="_Toc536129672"/>
      <w:bookmarkStart w:id="2186" w:name="_Toc536129893"/>
      <w:bookmarkStart w:id="2187" w:name="_Toc536130116"/>
      <w:bookmarkStart w:id="2188" w:name="_Toc536130342"/>
      <w:bookmarkStart w:id="2189" w:name="_Toc536130578"/>
      <w:bookmarkStart w:id="2190" w:name="_Toc536131272"/>
      <w:bookmarkStart w:id="2191" w:name="_Toc536131533"/>
      <w:bookmarkStart w:id="2192" w:name="_Toc536199946"/>
      <w:bookmarkStart w:id="2193" w:name="_Toc536200193"/>
      <w:bookmarkStart w:id="2194" w:name="_Toc536200688"/>
      <w:bookmarkStart w:id="2195" w:name="_Toc536200936"/>
      <w:bookmarkStart w:id="2196" w:name="_Toc536201183"/>
      <w:bookmarkStart w:id="2197" w:name="_Toc536201430"/>
      <w:bookmarkStart w:id="2198" w:name="_Toc536202345"/>
      <w:bookmarkStart w:id="2199" w:name="_Toc536203716"/>
      <w:bookmarkStart w:id="2200" w:name="_Toc536203962"/>
      <w:bookmarkStart w:id="2201" w:name="_Toc536204208"/>
      <w:bookmarkStart w:id="2202" w:name="_Toc536539356"/>
      <w:bookmarkStart w:id="2203" w:name="_Toc536539609"/>
      <w:bookmarkStart w:id="2204" w:name="_Toc536543385"/>
      <w:bookmarkStart w:id="2205" w:name="_Toc536543639"/>
      <w:bookmarkStart w:id="2206" w:name="_Toc536544530"/>
      <w:bookmarkStart w:id="2207" w:name="_Toc536545470"/>
      <w:bookmarkStart w:id="2208" w:name="_Toc536546621"/>
      <w:bookmarkStart w:id="2209" w:name="_Toc536626917"/>
      <w:bookmarkStart w:id="2210" w:name="_Toc536725996"/>
      <w:bookmarkStart w:id="2211" w:name="_Toc536741092"/>
      <w:bookmarkStart w:id="2212" w:name="_Toc536741349"/>
      <w:bookmarkStart w:id="2213" w:name="_Toc536741605"/>
      <w:bookmarkStart w:id="2214" w:name="_Toc536784664"/>
      <w:bookmarkStart w:id="2215" w:name="_Toc536797559"/>
      <w:bookmarkStart w:id="2216" w:name="_Toc536797822"/>
      <w:bookmarkStart w:id="2217" w:name="_Toc536798219"/>
      <w:bookmarkStart w:id="2218" w:name="_Toc536798474"/>
      <w:bookmarkStart w:id="2219" w:name="_Toc536798729"/>
      <w:bookmarkStart w:id="2220" w:name="_Toc536800432"/>
      <w:bookmarkStart w:id="2221" w:name="_Toc3307355"/>
      <w:bookmarkStart w:id="2222" w:name="_Toc3309002"/>
      <w:bookmarkStart w:id="2223" w:name="_Toc3309939"/>
      <w:bookmarkStart w:id="2224" w:name="_Toc3310193"/>
      <w:bookmarkStart w:id="2225" w:name="_Toc3311950"/>
      <w:bookmarkStart w:id="2226" w:name="_Toc3312204"/>
      <w:bookmarkStart w:id="2227" w:name="_Toc3312801"/>
      <w:bookmarkStart w:id="2228" w:name="_Toc3323202"/>
      <w:bookmarkStart w:id="2229" w:name="_Toc3323456"/>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58616707" w14:textId="31864B3D" w:rsidR="006F4286" w:rsidRDefault="006F4286" w:rsidP="0062290B">
      <w:pPr>
        <w:pStyle w:val="Titre2"/>
        <w:spacing w:after="240"/>
        <w:ind w:left="708" w:hanging="578"/>
      </w:pPr>
      <w:bookmarkStart w:id="2230" w:name="_Toc3323457"/>
      <w:r>
        <w:t xml:space="preserve">Méthode d’analyse de la </w:t>
      </w:r>
      <w:bookmarkEnd w:id="2103"/>
      <w:r>
        <w:t>stabilité</w:t>
      </w:r>
      <w:bookmarkEnd w:id="2230"/>
    </w:p>
    <w:p w14:paraId="2A5C2191" w14:textId="6E25A3C2"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81B95">
        <w:rPr>
          <w:b/>
        </w:rPr>
        <w:t>[19]</w:t>
      </w:r>
      <w:r w:rsidR="002B6086" w:rsidRPr="002B6086">
        <w:rPr>
          <w:b/>
        </w:rPr>
        <w:fldChar w:fldCharType="end"/>
      </w:r>
      <w:r>
        <w:t xml:space="preserve">.  </w:t>
      </w:r>
      <w:r w:rsidRPr="00B74D0E">
        <w:t xml:space="preserve">Ces coefficients </w:t>
      </w:r>
      <w:r w:rsidR="00784A90">
        <w:t>peuvent</w:t>
      </w:r>
      <w:r w:rsidR="00770416" w:rsidRPr="00B74D0E">
        <w:t xml:space="preserve">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7875090" w:rsidR="00064EFF" w:rsidRPr="004663E9" w:rsidRDefault="00064EFF" w:rsidP="00D9122A">
      <w:pPr>
        <w:spacing w:before="120" w:after="120" w:line="360" w:lineRule="auto"/>
        <w:ind w:firstLine="708"/>
        <w:rPr>
          <w:rFonts w:eastAsiaTheme="minorEastAsia"/>
        </w:rPr>
      </w:pPr>
      <w:r>
        <w:lastRenderedPageBreak/>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r w:rsidR="00784A90">
        <w:t xml:space="preserve">de </w:t>
      </w:r>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4D7128"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231" w:name="_Toc3323458"/>
      <w:r>
        <w:t>Coefficients d’influence de l’effet Morton</w:t>
      </w:r>
      <w:bookmarkEnd w:id="223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32B3DC40"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381B95">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381B95">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381B95">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4D7128"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2" w:name="_Ref536438342"/>
            <w:r w:rsidRPr="00822191">
              <w:rPr>
                <w:rFonts w:ascii="Times New Roman" w:eastAsia="Times New Roman" w:hAnsi="Times New Roman"/>
                <w:b/>
                <w:iCs w:val="0"/>
                <w:color w:val="auto"/>
                <w:sz w:val="22"/>
                <w:szCs w:val="22"/>
                <w:lang w:eastAsia="fr-FR"/>
              </w:rPr>
              <w:t xml:space="preserve"> </w:t>
            </w:r>
            <w:bookmarkEnd w:id="2232"/>
          </w:p>
        </w:tc>
      </w:tr>
    </w:tbl>
    <w:p w14:paraId="03939BEB" w14:textId="2D2A85CC"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r w:rsidR="00784A90">
        <w:t>e</w:t>
      </w:r>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lastRenderedPageBreak/>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3" w:name="_Ref518574219"/>
            <w:r w:rsidRPr="00B70EB0">
              <w:rPr>
                <w:rFonts w:ascii="Times New Roman" w:eastAsia="Times New Roman" w:hAnsi="Times New Roman"/>
                <w:b/>
                <w:iCs w:val="0"/>
                <w:color w:val="auto"/>
                <w:sz w:val="22"/>
                <w:szCs w:val="22"/>
                <w:lang w:eastAsia="fr-FR"/>
              </w:rPr>
              <w:t xml:space="preserve"> </w:t>
            </w:r>
            <w:bookmarkEnd w:id="223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0B88E87"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81B95">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4D7128"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234" w:name="_Ref534201420"/>
            <w:r>
              <w:rPr>
                <w:rFonts w:ascii="Times New Roman" w:eastAsia="Times New Roman" w:hAnsi="Times New Roman"/>
                <w:b/>
                <w:iCs w:val="0"/>
                <w:color w:val="auto"/>
                <w:sz w:val="22"/>
                <w:szCs w:val="22"/>
                <w:lang w:val="en-US" w:eastAsia="fr-FR"/>
              </w:rPr>
              <w:t xml:space="preserve"> </w:t>
            </w:r>
            <w:bookmarkEnd w:id="2234"/>
          </w:p>
        </w:tc>
      </w:tr>
    </w:tbl>
    <w:p w14:paraId="00974CFA" w14:textId="58F2A63C" w:rsidR="006F4286" w:rsidRPr="00FA40FE" w:rsidRDefault="006F4286" w:rsidP="006F4286">
      <w:pPr>
        <w:pStyle w:val="Titre3"/>
        <w:spacing w:before="240" w:after="240"/>
        <w:ind w:left="709"/>
      </w:pPr>
      <w:bookmarkStart w:id="2235" w:name="_Toc3323459"/>
      <w:r>
        <w:t>Critère de stabilité</w:t>
      </w:r>
      <w:bookmarkEnd w:id="2235"/>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236" w:name="_Ref530059670"/>
            <w:r w:rsidRPr="00E03861">
              <w:rPr>
                <w:rFonts w:ascii="Times New Roman" w:eastAsiaTheme="minorEastAsia" w:hAnsi="Times New Roman"/>
                <w:b/>
                <w:i/>
              </w:rPr>
              <w:t xml:space="preserve"> </w:t>
            </w:r>
            <w:bookmarkEnd w:id="2236"/>
          </w:p>
        </w:tc>
      </w:tr>
    </w:tbl>
    <w:p w14:paraId="31C1FF5D" w14:textId="4009C4F5"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965540">
        <w:rPr>
          <w:rFonts w:eastAsiaTheme="minorEastAsia"/>
          <w:lang w:eastAsia="zh-CN"/>
        </w:rPr>
        <w:t xml:space="preserve"> ;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2AAE53B"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81B95">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81B95">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81B95">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4D7128"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7" w:name="_Ref530060431"/>
            <w:r w:rsidRPr="00E03861">
              <w:rPr>
                <w:rFonts w:ascii="Times New Roman" w:eastAsiaTheme="minorEastAsia" w:hAnsi="Times New Roman"/>
                <w:b/>
                <w:i/>
              </w:rPr>
              <w:t xml:space="preserve"> </w:t>
            </w:r>
            <w:bookmarkEnd w:id="2237"/>
          </w:p>
        </w:tc>
      </w:tr>
    </w:tbl>
    <w:p w14:paraId="42DBB112" w14:textId="2ACD8E76"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xml:space="preserve">. La stabilité peut être déterminée en analysant le problème aux valeurs propres de </w:t>
      </w:r>
      <w:r>
        <w:rPr>
          <w:rFonts w:eastAsiaTheme="minorEastAsia"/>
        </w:rPr>
        <w:lastRenderedPageBreak/>
        <w:t>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81B95">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8" w:name="_Ref531096466"/>
            <w:r w:rsidRPr="00E03861">
              <w:rPr>
                <w:rFonts w:ascii="Times New Roman" w:eastAsiaTheme="minorEastAsia" w:hAnsi="Times New Roman"/>
                <w:b/>
                <w:i/>
              </w:rPr>
              <w:t xml:space="preserve"> </w:t>
            </w:r>
            <w:bookmarkEnd w:id="2238"/>
          </w:p>
        </w:tc>
      </w:tr>
    </w:tbl>
    <w:p w14:paraId="081BAD3E" w14:textId="4BDAE0BD"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81B95">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239" w:name="_Toc3323460"/>
      <w:r>
        <w:t>Approche Lorenz et Murphy</w:t>
      </w:r>
      <w:bookmarkEnd w:id="2239"/>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5BA2A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xml:space="preserve">. Le résultat du calcul permet d’avoir le </w:t>
      </w:r>
      <w:r>
        <w:lastRenderedPageBreak/>
        <w:t>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7D7B9557"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e calcul à cette position imposée permet d’avoir le champ de température du film dans la direction circonférentielle du rotor. Le champ de température à la surface du rotor dans le palier est supposé égal à la moyenne de</w:t>
      </w:r>
      <w:r w:rsidR="00784A90">
        <w:t xml:space="preserve"> la</w:t>
      </w:r>
      <w:r>
        <w:t xml:space="preserve"> température du film lubrifiant </w:t>
      </w:r>
      <w:r w:rsidR="00DF7BAE">
        <w:t xml:space="preserve">à travers </w:t>
      </w:r>
      <w:r>
        <w:t>l’épaisseur du film.</w:t>
      </w:r>
    </w:p>
    <w:p w14:paraId="77CDE7D1" w14:textId="5A3EAE89"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381B95">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5FBB7D4E" w:rsidR="006F4286" w:rsidRDefault="006F4286" w:rsidP="00E0308D">
      <w:pPr>
        <w:pStyle w:val="Paragraphedeliste"/>
        <w:numPr>
          <w:ilvl w:val="0"/>
          <w:numId w:val="16"/>
        </w:numPr>
        <w:spacing w:line="360" w:lineRule="auto"/>
        <w:jc w:val="both"/>
      </w:pPr>
      <w:r>
        <w:t>Calculer la phase du point haut en se basant sur l’orbite obtenu</w:t>
      </w:r>
      <w:r w:rsidR="00784A90">
        <w:t>e</w:t>
      </w:r>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81B95">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73CEEACA"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381B95">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280148E7"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81B95">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240" w:name="_Ref518572565"/>
            <w:r w:rsidRPr="008C024E">
              <w:rPr>
                <w:rFonts w:ascii="Times New Roman" w:eastAsia="Times New Roman" w:hAnsi="Times New Roman"/>
                <w:b/>
                <w:iCs w:val="0"/>
                <w:color w:val="auto"/>
                <w:sz w:val="22"/>
                <w:szCs w:val="22"/>
                <w:lang w:eastAsia="fr-FR"/>
              </w:rPr>
              <w:t xml:space="preserve"> </w:t>
            </w:r>
            <w:bookmarkEnd w:id="2240"/>
          </w:p>
        </w:tc>
      </w:tr>
    </w:tbl>
    <w:p w14:paraId="6DF86F7E" w14:textId="16E5ED90"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81B95">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lastRenderedPageBreak/>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241" w:name="_Toc3323461"/>
      <w:r>
        <w:t>Approche analytique améliorée</w:t>
      </w:r>
      <w:bookmarkEnd w:id="2241"/>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1A0ADE2C"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784A90">
        <w:t>c</w:t>
      </w:r>
      <w:r>
        <w:t>ode</w:t>
      </w:r>
      <w:r w:rsidR="00784A90">
        <w:t>_a</w:t>
      </w:r>
      <w:r>
        <w:t xml:space="preserve">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381B95">
        <w:rPr>
          <w:b/>
        </w:rPr>
        <w:t>[19]</w:t>
      </w:r>
      <w:r w:rsidRPr="00122040">
        <w:rPr>
          <w:b/>
        </w:rPr>
        <w:fldChar w:fldCharType="end"/>
      </w:r>
      <w:r>
        <w:t>.</w:t>
      </w:r>
    </w:p>
    <w:p w14:paraId="337A015E" w14:textId="77777777" w:rsidR="008A402F" w:rsidRDefault="008A402F" w:rsidP="008A402F">
      <w:pPr>
        <w:spacing w:line="360" w:lineRule="auto"/>
      </w:pPr>
    </w:p>
    <w:p w14:paraId="4F645315" w14:textId="6414287E"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81B95" w:rsidRPr="00381B95">
        <w:rPr>
          <w:b/>
          <w:iCs/>
        </w:rPr>
        <w:t xml:space="preserve">Tableau </w:t>
      </w:r>
      <w:r w:rsidR="00381B95" w:rsidRPr="00381B95">
        <w:rPr>
          <w:b/>
          <w:iCs/>
          <w:noProof/>
        </w:rPr>
        <w:t>5.1</w:t>
      </w:r>
      <w:r w:rsidR="00381B95" w:rsidRPr="00381B95">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121B4D35"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242" w:name="_Ref531204113"/>
      <w:bookmarkStart w:id="2243" w:name="_Toc536112276"/>
      <w:bookmarkStart w:id="2244" w:name="_Toc332363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24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243"/>
      <w:bookmarkEnd w:id="2244"/>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912141A" w:rsidR="00E94D84" w:rsidRPr="00E94D84" w:rsidRDefault="00702B40" w:rsidP="00702B40">
            <w:pPr>
              <w:jc w:val="center"/>
            </w:pPr>
            <w:r>
              <w:t>approche</w:t>
            </w:r>
            <w:r w:rsidR="00E94D84" w:rsidRPr="00E94D84">
              <w:t xml:space="preserve"> linéaire (coefficients dynamiques</w:t>
            </w:r>
            <w:r>
              <w:t xml:space="preserve"> utilisé</w:t>
            </w:r>
            <w:r w:rsidR="00784A90">
              <w:t>s</w:t>
            </w:r>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1599E4A4" w:rsidR="00E94D84" w:rsidRPr="00E94D84" w:rsidRDefault="00E94D84" w:rsidP="00E94D84">
            <w:pPr>
              <w:jc w:val="center"/>
            </w:pPr>
            <w:r w:rsidRPr="00E94D84">
              <w:t>Température du rotor obtenu</w:t>
            </w:r>
            <w:r w:rsidR="00784A90">
              <w:t>e</w:t>
            </w:r>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4D7128"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39765E8D"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381B95">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245" w:name="_Toc3323462"/>
      <w:r w:rsidRPr="00EA3D98">
        <w:t xml:space="preserve">Application au Banc de l’effet Morton </w:t>
      </w:r>
      <w:r>
        <w:t>(BEM)</w:t>
      </w:r>
      <w:bookmarkEnd w:id="224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w:t>
      </w:r>
      <w:r>
        <w:rPr>
          <w:noProof/>
          <w:lang w:eastAsia="zh-CN"/>
        </w:rPr>
        <w:lastRenderedPageBreak/>
        <w:t xml:space="preserve">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246" w:name="_Toc3323463"/>
      <w:r>
        <w:t>Configuration du rotor</w:t>
      </w:r>
      <w:r w:rsidR="003F464C">
        <w:t xml:space="preserve"> court</w:t>
      </w:r>
      <w:r>
        <w:t xml:space="preserve"> 430mm</w:t>
      </w:r>
      <w:bookmarkEnd w:id="224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4BE52E16"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23C022D7"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r w:rsidR="00784A90">
        <w:rPr>
          <w:sz w:val="22"/>
        </w:rPr>
        <w:t>s</w:t>
      </w:r>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381B95">
        <w:rPr>
          <w:b/>
          <w:sz w:val="22"/>
        </w:rPr>
        <w:t>4.2.2</w:t>
      </w:r>
      <w:r w:rsidRPr="007F4EA4">
        <w:rPr>
          <w:b/>
          <w:sz w:val="22"/>
        </w:rPr>
        <w:fldChar w:fldCharType="end"/>
      </w:r>
      <w:r>
        <w:rPr>
          <w:sz w:val="22"/>
        </w:rPr>
        <w:t xml:space="preserve">. </w:t>
      </w:r>
    </w:p>
    <w:p w14:paraId="45FD60F3" w14:textId="2FA17830"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81B95" w:rsidRPr="00381B95">
        <w:rPr>
          <w:b/>
          <w:iCs/>
          <w:sz w:val="22"/>
        </w:rPr>
        <w:t>Figure 5.2</w:t>
      </w:r>
      <w:r w:rsidR="00381B95" w:rsidRPr="00381B95">
        <w:rPr>
          <w:b/>
          <w:iCs/>
          <w:sz w:val="22"/>
        </w:rPr>
        <w:noBreakHyphen/>
        <w:t>1</w:t>
      </w:r>
      <w:r w:rsidRPr="005A2C7D">
        <w:rPr>
          <w:b/>
          <w:sz w:val="22"/>
        </w:rPr>
        <w:fldChar w:fldCharType="end"/>
      </w:r>
      <w:r w:rsidRPr="00EF6087">
        <w:rPr>
          <w:sz w:val="22"/>
        </w:rPr>
        <w:t>.</w:t>
      </w:r>
      <w:r>
        <w:rPr>
          <w:sz w:val="22"/>
        </w:rPr>
        <w:t xml:space="preserve"> </w:t>
      </w:r>
    </w:p>
    <w:p w14:paraId="027FBCCC" w14:textId="489CF295"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1F1FE3AB"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381B95" w:rsidRPr="00381B95">
        <w:rPr>
          <w:rFonts w:eastAsia="Times New Roman" w:cs="Times New Roman"/>
          <w:b/>
          <w:color w:val="auto"/>
          <w:sz w:val="22"/>
          <w:szCs w:val="20"/>
          <w:lang w:eastAsia="fr-FR"/>
        </w:rPr>
        <w:t xml:space="preserve">Figure </w:t>
      </w:r>
      <w:r w:rsidR="00381B95" w:rsidRPr="00381B95">
        <w:rPr>
          <w:rFonts w:eastAsia="Times New Roman" w:cs="Times New Roman"/>
          <w:b/>
          <w:noProof/>
          <w:color w:val="auto"/>
          <w:sz w:val="22"/>
          <w:szCs w:val="20"/>
          <w:lang w:eastAsia="fr-FR"/>
        </w:rPr>
        <w:t>4.3</w:t>
      </w:r>
      <w:r w:rsidR="00381B95" w:rsidRPr="00381B95">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w:t>
      </w:r>
      <w:r>
        <w:rPr>
          <w:sz w:val="22"/>
        </w:rPr>
        <w:lastRenderedPageBreak/>
        <w:t xml:space="preserve">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4D28E4B8" w:rsidR="00B0655E" w:rsidRDefault="00B0655E" w:rsidP="000659AB">
            <w:pPr>
              <w:pStyle w:val="Lgende"/>
              <w:spacing w:after="0"/>
              <w:jc w:val="center"/>
              <w:rPr>
                <w:rFonts w:ascii="Calibri" w:hAnsi="Calibri" w:cs="Calibri"/>
                <w:i w:val="0"/>
                <w:iCs w:val="0"/>
                <w:color w:val="000000"/>
                <w:sz w:val="22"/>
                <w:szCs w:val="24"/>
              </w:rPr>
            </w:pPr>
            <w:bookmarkStart w:id="2247" w:name="_Ref531015477"/>
            <w:bookmarkStart w:id="2248" w:name="_Toc536112252"/>
            <w:bookmarkStart w:id="2249" w:name="_Toc332358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24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248"/>
            <w:bookmarkEnd w:id="2249"/>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FF59C5E" w:rsidR="00B0655E" w:rsidRPr="00EA28FB" w:rsidRDefault="00B0655E" w:rsidP="008D2A74">
            <w:pPr>
              <w:pStyle w:val="Default"/>
              <w:spacing w:line="360" w:lineRule="auto"/>
              <w:jc w:val="center"/>
              <w:rPr>
                <w:b/>
                <w:sz w:val="22"/>
              </w:rPr>
            </w:pPr>
            <w:bookmarkStart w:id="2250" w:name="_Ref531019019"/>
            <w:bookmarkStart w:id="2251" w:name="_Toc536112253"/>
            <w:bookmarkStart w:id="2252" w:name="_Toc332358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381B95">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381B95">
              <w:rPr>
                <w:noProof/>
                <w:sz w:val="22"/>
              </w:rPr>
              <w:t>2</w:t>
            </w:r>
            <w:r w:rsidR="0019727E">
              <w:rPr>
                <w:sz w:val="22"/>
              </w:rPr>
              <w:fldChar w:fldCharType="end"/>
            </w:r>
            <w:bookmarkEnd w:id="225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251"/>
            <w:bookmarkEnd w:id="225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190BFCCC"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81B95" w:rsidRPr="00381B95">
        <w:rPr>
          <w:b/>
          <w:sz w:val="22"/>
          <w:szCs w:val="22"/>
        </w:rPr>
        <w:t xml:space="preserve">Tableau </w:t>
      </w:r>
      <w:r w:rsidR="00381B95" w:rsidRPr="00381B95">
        <w:rPr>
          <w:b/>
          <w:noProof/>
          <w:sz w:val="22"/>
          <w:szCs w:val="22"/>
        </w:rPr>
        <w:t>5.2</w:t>
      </w:r>
      <w:r w:rsidR="00381B95" w:rsidRPr="00381B95">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439FE434" w:rsidR="00B0655E" w:rsidRPr="006A5998" w:rsidRDefault="00B0655E" w:rsidP="00B0655E">
      <w:pPr>
        <w:pStyle w:val="Default"/>
        <w:spacing w:line="360" w:lineRule="auto"/>
        <w:jc w:val="center"/>
        <w:rPr>
          <w:sz w:val="22"/>
          <w:szCs w:val="22"/>
        </w:rPr>
      </w:pPr>
      <w:bookmarkStart w:id="2253" w:name="_Ref534218071"/>
      <w:bookmarkStart w:id="2254" w:name="_Toc536112277"/>
      <w:bookmarkStart w:id="2255" w:name="_Toc332363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381B95">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381B95">
        <w:rPr>
          <w:noProof/>
          <w:sz w:val="22"/>
          <w:szCs w:val="22"/>
        </w:rPr>
        <w:t>1</w:t>
      </w:r>
      <w:r w:rsidR="00B055A9">
        <w:rPr>
          <w:sz w:val="22"/>
          <w:szCs w:val="22"/>
        </w:rPr>
        <w:fldChar w:fldCharType="end"/>
      </w:r>
      <w:bookmarkEnd w:id="225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254"/>
      <w:bookmarkEnd w:id="2255"/>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4C5C97BD" w:rsidR="00B0655E" w:rsidRPr="0008498D" w:rsidRDefault="00B0655E" w:rsidP="008D2A74">
            <w:pPr>
              <w:pStyle w:val="Default"/>
              <w:spacing w:line="360" w:lineRule="auto"/>
              <w:jc w:val="center"/>
              <w:rPr>
                <w:b/>
                <w:sz w:val="22"/>
              </w:rPr>
            </w:pPr>
            <w:bookmarkStart w:id="2256" w:name="_Ref531193074"/>
            <w:bookmarkStart w:id="2257" w:name="_Toc536112254"/>
            <w:bookmarkStart w:id="2258" w:name="_Toc332358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381B95">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381B95">
              <w:rPr>
                <w:noProof/>
                <w:sz w:val="22"/>
              </w:rPr>
              <w:t>3</w:t>
            </w:r>
            <w:r w:rsidR="0019727E">
              <w:rPr>
                <w:sz w:val="22"/>
              </w:rPr>
              <w:fldChar w:fldCharType="end"/>
            </w:r>
            <w:bookmarkEnd w:id="225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257"/>
            <w:bookmarkEnd w:id="2258"/>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647B9A06"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381B95" w:rsidRPr="00381B95">
        <w:rPr>
          <w:rFonts w:eastAsia="Calibri"/>
          <w:b/>
          <w:iCs/>
          <w:noProof/>
          <w:sz w:val="22"/>
          <w:lang w:eastAsia="en-US"/>
        </w:rPr>
        <w:t>Figure 5.2</w:t>
      </w:r>
      <w:r w:rsidR="00381B95" w:rsidRPr="00381B95">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27D6B64F" w:rsidR="00377B8F" w:rsidRDefault="00377B8F" w:rsidP="00377B8F">
      <w:pPr>
        <w:pStyle w:val="Lgende"/>
        <w:jc w:val="center"/>
        <w:rPr>
          <w:rFonts w:ascii="Calibri" w:hAnsi="Calibri" w:cs="Calibri"/>
          <w:i w:val="0"/>
          <w:iCs w:val="0"/>
          <w:color w:val="000000"/>
          <w:sz w:val="22"/>
          <w:szCs w:val="24"/>
        </w:rPr>
      </w:pPr>
      <w:bookmarkStart w:id="2259" w:name="_Ref535497157"/>
      <w:bookmarkStart w:id="2260" w:name="_Toc536112255"/>
      <w:bookmarkStart w:id="2261" w:name="_Toc332358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381B95">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381B95">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5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60"/>
      <w:bookmarkEnd w:id="2261"/>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45AC5674" w:rsidR="002F7843" w:rsidRDefault="002F7843" w:rsidP="002F7843">
      <w:pPr>
        <w:pStyle w:val="Default"/>
        <w:jc w:val="center"/>
        <w:rPr>
          <w:sz w:val="22"/>
        </w:rPr>
      </w:pPr>
      <w:bookmarkStart w:id="2262" w:name="_Ref531095594"/>
      <w:bookmarkStart w:id="2263" w:name="_Toc536112256"/>
      <w:bookmarkStart w:id="2264" w:name="_Toc3323584"/>
      <w:r w:rsidRPr="00FC14C6">
        <w:rPr>
          <w:sz w:val="22"/>
        </w:rPr>
        <w:t xml:space="preserve">Figure </w:t>
      </w:r>
      <w:r>
        <w:rPr>
          <w:sz w:val="22"/>
        </w:rPr>
        <w:fldChar w:fldCharType="begin"/>
      </w:r>
      <w:r>
        <w:rPr>
          <w:sz w:val="22"/>
        </w:rPr>
        <w:instrText xml:space="preserve"> STYLEREF 2 \s </w:instrText>
      </w:r>
      <w:r>
        <w:rPr>
          <w:sz w:val="22"/>
        </w:rPr>
        <w:fldChar w:fldCharType="separate"/>
      </w:r>
      <w:r w:rsidR="00381B95">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381B95">
        <w:rPr>
          <w:noProof/>
          <w:sz w:val="22"/>
        </w:rPr>
        <w:t>5</w:t>
      </w:r>
      <w:r>
        <w:rPr>
          <w:sz w:val="22"/>
        </w:rPr>
        <w:fldChar w:fldCharType="end"/>
      </w:r>
      <w:bookmarkEnd w:id="2262"/>
      <w:r w:rsidRPr="00FC14C6">
        <w:rPr>
          <w:sz w:val="22"/>
        </w:rPr>
        <w:t> : champ de température imposé au modèle thermomécanique</w:t>
      </w:r>
      <w:bookmarkEnd w:id="2263"/>
      <w:bookmarkEnd w:id="2264"/>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45E27A3B"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81B95">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1BE7812A"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381B95" w:rsidRPr="00381B95">
        <w:rPr>
          <w:rFonts w:eastAsia="Calibri"/>
          <w:b/>
          <w:iCs/>
          <w:noProof/>
          <w:sz w:val="22"/>
          <w:lang w:eastAsia="en-US"/>
        </w:rPr>
        <w:t>Figure 5.2</w:t>
      </w:r>
      <w:r w:rsidR="00381B95" w:rsidRPr="00381B95">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254DE37F"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81B95">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81B95" w:rsidRPr="00381B95">
        <w:rPr>
          <w:b/>
          <w:iCs/>
          <w:sz w:val="22"/>
        </w:rPr>
        <w:t xml:space="preserve">Figure </w:t>
      </w:r>
      <w:r w:rsidR="00381B95" w:rsidRPr="00381B95">
        <w:rPr>
          <w:b/>
          <w:iCs/>
          <w:noProof/>
          <w:sz w:val="22"/>
        </w:rPr>
        <w:t>5.2</w:t>
      </w:r>
      <w:r w:rsidR="00381B95" w:rsidRPr="00381B95">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0FC2822A" w:rsidR="00B0655E" w:rsidRPr="00FC14C6" w:rsidRDefault="00B0655E" w:rsidP="00B0655E">
      <w:pPr>
        <w:pStyle w:val="Lgende"/>
        <w:jc w:val="center"/>
        <w:rPr>
          <w:rFonts w:ascii="Calibri" w:hAnsi="Calibri" w:cs="Calibri"/>
          <w:i w:val="0"/>
          <w:iCs w:val="0"/>
          <w:color w:val="000000"/>
          <w:sz w:val="22"/>
          <w:szCs w:val="24"/>
        </w:rPr>
      </w:pPr>
      <w:bookmarkStart w:id="2265" w:name="_Ref531096885"/>
      <w:bookmarkStart w:id="2266" w:name="_Toc536112258"/>
      <w:bookmarkStart w:id="2267" w:name="_Toc332358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6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66"/>
      <w:bookmarkEnd w:id="2267"/>
    </w:p>
    <w:p w14:paraId="46F1C6C6" w14:textId="4CFDC6D1" w:rsidR="00AE4728" w:rsidRPr="00FC14C6" w:rsidRDefault="00AE4728" w:rsidP="0037172D">
      <w:pPr>
        <w:pStyle w:val="Default"/>
        <w:spacing w:before="240" w:after="240" w:line="360" w:lineRule="auto"/>
        <w:ind w:firstLine="709"/>
        <w:jc w:val="both"/>
        <w:rPr>
          <w:sz w:val="22"/>
        </w:rPr>
      </w:pPr>
      <w:bookmarkStart w:id="226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81B95" w:rsidRPr="00381B95">
        <w:rPr>
          <w:b/>
          <w:iCs/>
          <w:sz w:val="22"/>
        </w:rPr>
        <w:t xml:space="preserve">Figure </w:t>
      </w:r>
      <w:r w:rsidR="00381B95" w:rsidRPr="00381B95">
        <w:rPr>
          <w:b/>
          <w:iCs/>
          <w:noProof/>
          <w:sz w:val="22"/>
        </w:rPr>
        <w:t>5.2</w:t>
      </w:r>
      <w:r w:rsidR="00381B95" w:rsidRPr="00381B95">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r w:rsidR="00FE090B">
        <w:rPr>
          <w:sz w:val="22"/>
        </w:rPr>
        <w:t>s</w:t>
      </w:r>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269" w:name="_Ref535593984"/>
      <w:bookmarkStart w:id="2270" w:name="_Toc3323464"/>
      <w:r>
        <w:lastRenderedPageBreak/>
        <w:t xml:space="preserve">Configuration du rotor </w:t>
      </w:r>
      <w:bookmarkEnd w:id="2268"/>
      <w:r w:rsidR="008A6682">
        <w:t>long 700mm</w:t>
      </w:r>
      <w:bookmarkEnd w:id="2269"/>
      <w:bookmarkEnd w:id="2270"/>
    </w:p>
    <w:p w14:paraId="645D4A39" w14:textId="6C9787A0"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0D26BCF8"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le rotor 430mm, le calcul de la réponse au balourd pour le rotor 700mm est réalisé en fonction </w:t>
      </w:r>
      <w:r>
        <w:rPr>
          <w:sz w:val="22"/>
        </w:rPr>
        <w:t xml:space="preserve">de l’amplitude du balourd </w:t>
      </w:r>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sidR="00FE090B">
        <w:rPr>
          <w:sz w:val="22"/>
        </w:rPr>
        <w:t xml:space="preserve"> </w:t>
      </w:r>
      <w:r>
        <w:rPr>
          <w:sz w:val="22"/>
        </w:rPr>
        <w:t>;</w:t>
      </w:r>
      <w:r w:rsidR="00FE090B">
        <w:rPr>
          <w:sz w:val="22"/>
        </w:rPr>
        <w:t xml:space="preserve"> </w:t>
      </w:r>
      <w:r>
        <w:rPr>
          <w:sz w:val="22"/>
        </w:rPr>
        <w:t xml:space="preserve">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580F7E1"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00FE090B">
        <w:rPr>
          <w:sz w:val="22"/>
        </w:rPr>
        <w:t>T</w:t>
      </w:r>
      <w:r w:rsidRPr="00A56003">
        <w:rPr>
          <w:sz w:val="22"/>
        </w:rPr>
        <w: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381B95" w:rsidRPr="00381B95">
        <w:rPr>
          <w:b/>
          <w:iCs/>
          <w:sz w:val="22"/>
        </w:rPr>
        <w:t xml:space="preserve">Figure </w:t>
      </w:r>
      <w:r w:rsidR="00381B95" w:rsidRPr="00381B95">
        <w:rPr>
          <w:b/>
          <w:iCs/>
          <w:noProof/>
          <w:sz w:val="22"/>
        </w:rPr>
        <w:t>5.2</w:t>
      </w:r>
      <w:r w:rsidR="00381B95" w:rsidRPr="00381B95">
        <w:rPr>
          <w:b/>
          <w:iCs/>
          <w:noProof/>
          <w:sz w:val="22"/>
        </w:rPr>
        <w:noBreakHyphen/>
        <w:t>7</w:t>
      </w:r>
      <w:r w:rsidRPr="00C5503D">
        <w:rPr>
          <w:b/>
          <w:sz w:val="22"/>
        </w:rPr>
        <w:fldChar w:fldCharType="end"/>
      </w:r>
      <w:r w:rsidRPr="00A56003">
        <w:rPr>
          <w:sz w:val="22"/>
        </w:rPr>
        <w:t xml:space="preserve">. </w:t>
      </w:r>
      <w:r>
        <w:rPr>
          <w:sz w:val="22"/>
        </w:rPr>
        <w:t xml:space="preserve">Les résultats de calcul des coefficients d’influence </w:t>
      </w:r>
      <m:oMath>
        <m:r>
          <m:rPr>
            <m:sty m:val="bi"/>
          </m:rPr>
          <w:rPr>
            <w:rFonts w:ascii="Cambria Math" w:hAnsi="Cambria Math"/>
            <w:sz w:val="22"/>
          </w:rPr>
          <m:t xml:space="preserve">A </m:t>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381285B9" w:rsidR="00AD4BEE" w:rsidRPr="00086068" w:rsidRDefault="00AD4BEE" w:rsidP="004C0EAF">
            <w:pPr>
              <w:pStyle w:val="Lgende"/>
              <w:spacing w:after="0"/>
              <w:jc w:val="center"/>
              <w:rPr>
                <w:rFonts w:ascii="Calibri" w:hAnsi="Calibri" w:cs="Calibri"/>
                <w:i w:val="0"/>
                <w:iCs w:val="0"/>
                <w:color w:val="000000"/>
                <w:sz w:val="22"/>
                <w:szCs w:val="24"/>
              </w:rPr>
            </w:pPr>
            <w:bookmarkStart w:id="2271" w:name="_Ref531189711"/>
            <w:bookmarkStart w:id="2272" w:name="_Toc536112259"/>
            <w:bookmarkStart w:id="2273" w:name="_Toc3323586"/>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27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72"/>
            <w:bookmarkEnd w:id="2273"/>
          </w:p>
        </w:tc>
      </w:tr>
    </w:tbl>
    <w:p w14:paraId="14D63457" w14:textId="77777777" w:rsidR="00AD4BEE" w:rsidRDefault="00AD4BEE" w:rsidP="00AD4BEE"/>
    <w:p w14:paraId="41A3D03A" w14:textId="7F2BA5CC"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w:t>
      </w:r>
      <w:r w:rsidR="00FE090B">
        <w:rPr>
          <w:sz w:val="22"/>
        </w:rPr>
        <w:t xml:space="preserve">roches, ce qui permet d’obtenir </w:t>
      </w:r>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471DB7B2" w:rsidR="000242D9" w:rsidRPr="00086068" w:rsidRDefault="000242D9" w:rsidP="008D2A74">
            <w:pPr>
              <w:pStyle w:val="Default"/>
              <w:spacing w:line="360" w:lineRule="auto"/>
              <w:jc w:val="center"/>
              <w:rPr>
                <w:sz w:val="22"/>
              </w:rPr>
            </w:pPr>
            <w:bookmarkStart w:id="2274" w:name="_Ref534232364"/>
            <w:bookmarkStart w:id="2275" w:name="_Toc536112260"/>
            <w:bookmarkStart w:id="2276" w:name="_Toc332358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381B95">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381B95">
              <w:rPr>
                <w:noProof/>
                <w:sz w:val="22"/>
              </w:rPr>
              <w:t>8</w:t>
            </w:r>
            <w:r w:rsidR="0019727E">
              <w:rPr>
                <w:sz w:val="22"/>
              </w:rPr>
              <w:fldChar w:fldCharType="end"/>
            </w:r>
            <w:bookmarkEnd w:id="227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75"/>
            <w:bookmarkEnd w:id="2276"/>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673953C6"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381B95" w:rsidRPr="00381B95">
        <w:rPr>
          <w:b/>
          <w:sz w:val="22"/>
        </w:rPr>
        <w:t xml:space="preserve">Figure </w:t>
      </w:r>
      <w:r w:rsidR="00381B95" w:rsidRPr="00381B95">
        <w:rPr>
          <w:b/>
          <w:noProof/>
          <w:sz w:val="22"/>
        </w:rPr>
        <w:t>5.2</w:t>
      </w:r>
      <w:r w:rsidR="00381B95" w:rsidRPr="00381B95">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7B61815C" w:rsidR="00B0655E" w:rsidRDefault="00B0655E" w:rsidP="002C7907">
      <w:pPr>
        <w:pStyle w:val="Lgende"/>
        <w:spacing w:before="240" w:after="120"/>
        <w:jc w:val="center"/>
        <w:rPr>
          <w:rFonts w:ascii="Calibri" w:hAnsi="Calibri" w:cs="Calibri"/>
          <w:bCs/>
          <w:i w:val="0"/>
          <w:color w:val="000000"/>
          <w:sz w:val="22"/>
          <w:szCs w:val="24"/>
        </w:rPr>
      </w:pPr>
      <w:bookmarkStart w:id="2277" w:name="_Ref531186850"/>
      <w:bookmarkStart w:id="2278" w:name="_Ref534380440"/>
      <w:bookmarkStart w:id="2279" w:name="_Toc536112278"/>
      <w:bookmarkStart w:id="2280" w:name="_Toc332363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77"/>
      <w:bookmarkEnd w:id="227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79"/>
      <w:bookmarkEnd w:id="2280"/>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1467248" w:rsidR="00B0655E" w:rsidRPr="00086068" w:rsidRDefault="00B0655E" w:rsidP="008D2A74">
            <w:pPr>
              <w:pStyle w:val="Default"/>
              <w:spacing w:line="360" w:lineRule="auto"/>
              <w:jc w:val="center"/>
              <w:rPr>
                <w:sz w:val="22"/>
              </w:rPr>
            </w:pPr>
            <w:bookmarkStart w:id="2281" w:name="_Ref534295302"/>
            <w:bookmarkStart w:id="2282" w:name="_Toc536112261"/>
            <w:bookmarkStart w:id="2283" w:name="_Toc332358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381B95">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381B95">
              <w:rPr>
                <w:noProof/>
                <w:sz w:val="22"/>
              </w:rPr>
              <w:t>9</w:t>
            </w:r>
            <w:r w:rsidR="0019727E">
              <w:rPr>
                <w:sz w:val="22"/>
              </w:rPr>
              <w:fldChar w:fldCharType="end"/>
            </w:r>
            <w:bookmarkEnd w:id="228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82"/>
            <w:bookmarkEnd w:id="2283"/>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1A539C4"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381B95" w:rsidRPr="00381B95">
        <w:rPr>
          <w:b/>
          <w:sz w:val="22"/>
        </w:rPr>
        <w:t>Figure 5.2</w:t>
      </w:r>
      <w:r w:rsidR="00381B95" w:rsidRPr="00381B95">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1C141F61" w:rsidR="00B0655E" w:rsidRDefault="00B0655E" w:rsidP="00B0655E">
      <w:pPr>
        <w:pStyle w:val="Lgende"/>
        <w:jc w:val="center"/>
        <w:rPr>
          <w:rFonts w:ascii="Calibri" w:hAnsi="Calibri" w:cs="Calibri"/>
          <w:i w:val="0"/>
          <w:color w:val="000000"/>
          <w:sz w:val="22"/>
          <w:szCs w:val="24"/>
        </w:rPr>
      </w:pPr>
      <w:bookmarkStart w:id="2284" w:name="_Ref531186145"/>
      <w:bookmarkStart w:id="2285" w:name="_Toc536112262"/>
      <w:bookmarkStart w:id="2286" w:name="_Toc332358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28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85"/>
      <w:bookmarkEnd w:id="2286"/>
    </w:p>
    <w:p w14:paraId="592BC73D" w14:textId="481D80DB" w:rsidR="00DB069B" w:rsidRDefault="00DB069B" w:rsidP="00A95AF3">
      <w:pPr>
        <w:pStyle w:val="Titre4"/>
        <w:spacing w:before="240" w:after="240"/>
        <w:ind w:left="709" w:hanging="862"/>
      </w:pPr>
      <w:r>
        <w:t xml:space="preserve">Résultat de l’analyse </w:t>
      </w:r>
    </w:p>
    <w:p w14:paraId="79757582" w14:textId="41F58B1B"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381B95" w:rsidRPr="00381B95">
        <w:rPr>
          <w:b/>
          <w:iCs/>
        </w:rPr>
        <w:t xml:space="preserve">Figure </w:t>
      </w:r>
      <w:r w:rsidR="00381B95" w:rsidRPr="00381B95">
        <w:rPr>
          <w:b/>
          <w:iCs/>
          <w:noProof/>
        </w:rPr>
        <w:t>5.2</w:t>
      </w:r>
      <w:r w:rsidR="00381B95" w:rsidRPr="00381B95">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1E5F0883"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FE090B">
        <w:rPr>
          <w:b/>
        </w:rPr>
        <w:fldChar w:fldCharType="begin"/>
      </w:r>
      <w:r w:rsidRPr="00FE090B">
        <w:rPr>
          <w:b/>
        </w:rPr>
        <w:instrText xml:space="preserve"> REF _Ref534380440 \h  \* MERGEFORMAT </w:instrText>
      </w:r>
      <w:r w:rsidRPr="00FE090B">
        <w:rPr>
          <w:b/>
        </w:rPr>
      </w:r>
      <w:r w:rsidRPr="00FE090B">
        <w:rPr>
          <w:b/>
        </w:rPr>
        <w:fldChar w:fldCharType="separate"/>
      </w:r>
      <w:r w:rsidR="00381B95" w:rsidRPr="00381B95">
        <w:rPr>
          <w:rFonts w:cs="Calibri"/>
          <w:b/>
          <w:color w:val="000000"/>
          <w:szCs w:val="24"/>
        </w:rPr>
        <w:t>Tableau</w:t>
      </w:r>
      <w:r w:rsidR="00381B95" w:rsidRPr="00381B95">
        <w:rPr>
          <w:rFonts w:cs="Calibri"/>
          <w:b/>
          <w:iCs/>
          <w:noProof/>
          <w:color w:val="000000"/>
          <w:szCs w:val="24"/>
        </w:rPr>
        <w:t xml:space="preserve"> 5.2</w:t>
      </w:r>
      <w:r w:rsidR="00381B95" w:rsidRPr="00381B95">
        <w:rPr>
          <w:rFonts w:cs="Calibri"/>
          <w:b/>
          <w:iCs/>
          <w:noProof/>
          <w:color w:val="000000"/>
          <w:szCs w:val="24"/>
        </w:rPr>
        <w:noBreakHyphen/>
        <w:t>2</w:t>
      </w:r>
      <w:r w:rsidRPr="00FE090B">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00FE090B">
        <w:t>e</w:t>
      </w:r>
      <w:r w:rsidRPr="00C809D9">
        <w:t>.</w:t>
      </w:r>
      <w:r w:rsidRPr="00DD796F">
        <w:t xml:space="preserve"> </w:t>
      </w:r>
      <w:r>
        <w:t>Ces balourds thermiques créés sont dépendent des balourds mécaniques imposés et leurs balourds totaux sont présenté</w:t>
      </w:r>
      <w:r w:rsidR="00FE090B">
        <w:t>s</w:t>
      </w:r>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381B95" w:rsidRPr="00381B95">
        <w:rPr>
          <w:rFonts w:cs="Calibri"/>
          <w:b/>
          <w:iCs/>
          <w:color w:val="000000"/>
          <w:szCs w:val="24"/>
        </w:rPr>
        <w:t>Tableau 5.2</w:t>
      </w:r>
      <w:r w:rsidR="00381B95" w:rsidRPr="00381B95">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04770C21" w:rsidR="004D6813" w:rsidRDefault="004D6813" w:rsidP="006201A6">
      <w:pPr>
        <w:pStyle w:val="Lgende"/>
        <w:spacing w:after="240"/>
        <w:jc w:val="center"/>
        <w:rPr>
          <w:rFonts w:ascii="Calibri" w:hAnsi="Calibri" w:cs="Calibri"/>
          <w:i w:val="0"/>
          <w:iCs w:val="0"/>
          <w:color w:val="000000"/>
          <w:sz w:val="22"/>
          <w:szCs w:val="24"/>
        </w:rPr>
      </w:pPr>
      <w:bookmarkStart w:id="2287" w:name="_Ref531184866"/>
      <w:bookmarkStart w:id="2288" w:name="_Toc536112263"/>
      <w:bookmarkStart w:id="2289" w:name="_Toc332359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8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88"/>
      <w:bookmarkEnd w:id="2289"/>
    </w:p>
    <w:p w14:paraId="7888DDB6" w14:textId="77777777" w:rsidR="007805D4" w:rsidRPr="007805D4" w:rsidRDefault="007805D4" w:rsidP="007805D4">
      <w:pPr>
        <w:rPr>
          <w:lang w:eastAsia="zh-CN"/>
        </w:rPr>
      </w:pPr>
    </w:p>
    <w:p w14:paraId="6EF454EF" w14:textId="27B8CB01"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90" w:name="_Ref534382904"/>
      <w:bookmarkStart w:id="2291" w:name="_Toc536112279"/>
      <w:bookmarkStart w:id="2292" w:name="_Toc332363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381B95">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9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91"/>
      <w:bookmarkEnd w:id="229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4C2BB3">
      <w:pPr>
        <w:spacing w:before="240" w:after="240" w:line="360" w:lineRule="auto"/>
      </w:pPr>
    </w:p>
    <w:p w14:paraId="502DF058" w14:textId="77777777" w:rsidR="004C2BB3" w:rsidRDefault="004C2BB3" w:rsidP="004C2BB3">
      <w:pPr>
        <w:spacing w:before="240" w:after="240" w:line="360" w:lineRule="auto"/>
      </w:pPr>
    </w:p>
    <w:p w14:paraId="2AE18F12" w14:textId="38632A87" w:rsidR="007C4A41" w:rsidRDefault="007C4A41" w:rsidP="007C4A41">
      <w:pPr>
        <w:pStyle w:val="Titre2"/>
        <w:ind w:left="709"/>
        <w:rPr>
          <w:lang w:eastAsia="zh-CN"/>
        </w:rPr>
      </w:pPr>
      <w:bookmarkStart w:id="2293" w:name="_Toc3323465"/>
      <w:bookmarkStart w:id="2294" w:name="_Toc534984877"/>
      <w:r>
        <w:rPr>
          <w:lang w:eastAsia="zh-CN"/>
        </w:rPr>
        <w:t>Tech</w:t>
      </w:r>
      <w:r w:rsidR="0052000A">
        <w:rPr>
          <w:lang w:eastAsia="zh-CN"/>
        </w:rPr>
        <w:t>niques à mettre en oeuvre pour é</w:t>
      </w:r>
      <w:r>
        <w:rPr>
          <w:lang w:eastAsia="zh-CN"/>
        </w:rPr>
        <w:t>viter l’instabilite de l’effet Morton</w:t>
      </w:r>
      <w:bookmarkEnd w:id="2293"/>
      <w:r>
        <w:rPr>
          <w:lang w:eastAsia="zh-CN"/>
        </w:rPr>
        <w:t xml:space="preserve"> </w:t>
      </w:r>
      <w:bookmarkEnd w:id="2294"/>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295" w:name="_Toc3323466"/>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29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75B8F30"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381B95" w:rsidRPr="00381B95">
        <w:rPr>
          <w:b/>
          <w:iCs/>
        </w:rPr>
        <w:t xml:space="preserve">Figure </w:t>
      </w:r>
      <w:r w:rsidR="00381B95" w:rsidRPr="00381B95">
        <w:rPr>
          <w:b/>
          <w:iCs/>
          <w:noProof/>
        </w:rPr>
        <w:t>5.3</w:t>
      </w:r>
      <w:r w:rsidR="00381B95" w:rsidRPr="00381B95">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381B95">
        <w:rPr>
          <w:b/>
        </w:rPr>
        <w:t>[60]</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381B95">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381B95">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381B95">
        <w:rPr>
          <w:b/>
        </w:rPr>
        <w:t>[60]</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5E68D994"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296" w:name="_Ref536721498"/>
      <w:bookmarkStart w:id="2297" w:name="_Toc536112264"/>
      <w:bookmarkStart w:id="2298" w:name="_Toc332359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96"/>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381B95">
        <w:rPr>
          <w:b/>
          <w:i w:val="0"/>
          <w:sz w:val="22"/>
        </w:rPr>
        <w:t>[60]</w:t>
      </w:r>
      <w:bookmarkEnd w:id="2297"/>
      <w:bookmarkEnd w:id="2298"/>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775D56A8"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381B95">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381B95" w:rsidRPr="00381B95">
        <w:rPr>
          <w:b/>
          <w:iCs/>
          <w:szCs w:val="22"/>
        </w:rPr>
        <w:t>Figure 5.3</w:t>
      </w:r>
      <w:r w:rsidR="00381B95" w:rsidRPr="00381B95">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w:t>
      </w:r>
      <w:r w:rsidR="004C2BB3">
        <w:rPr>
          <w:szCs w:val="22"/>
        </w:rPr>
        <w:t>sque et le palier est de 200 mm</w:t>
      </w:r>
      <w:r w:rsidR="001436E0">
        <w:rPr>
          <w:szCs w:val="22"/>
        </w:rPr>
        <w:t>. Selon les études présenté</w:t>
      </w:r>
      <w:r w:rsidR="00FE090B">
        <w:rPr>
          <w:szCs w:val="22"/>
        </w:rPr>
        <w:t>e</w:t>
      </w:r>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381B95">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381B95">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381B95">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381B95">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381B95">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6DBC0AB7"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99" w:name="_Ref536452193"/>
      <w:bookmarkStart w:id="2300" w:name="_Toc332359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99"/>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381B95">
        <w:rPr>
          <w:rFonts w:ascii="Calibri" w:eastAsia="Times New Roman" w:hAnsi="Calibri" w:cs="Times New Roman"/>
          <w:b/>
          <w:i w:val="0"/>
          <w:iCs w:val="0"/>
          <w:color w:val="auto"/>
          <w:sz w:val="22"/>
          <w:szCs w:val="22"/>
        </w:rPr>
        <w:t>[21]</w:t>
      </w:r>
      <w:bookmarkEnd w:id="2300"/>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51474ADE"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381B95">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381B95" w:rsidRPr="00381B95">
        <w:rPr>
          <w:b/>
          <w:iCs/>
          <w:szCs w:val="22"/>
        </w:rPr>
        <w:t xml:space="preserve">Figure </w:t>
      </w:r>
      <w:r w:rsidR="00381B95" w:rsidRPr="00381B95">
        <w:rPr>
          <w:b/>
          <w:iCs/>
          <w:noProof/>
          <w:szCs w:val="22"/>
        </w:rPr>
        <w:t>5.3</w:t>
      </w:r>
      <w:r w:rsidR="00381B95" w:rsidRPr="00381B95">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381B95">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381B95">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7AE4391B"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301" w:name="_Ref536798917"/>
      <w:bookmarkStart w:id="2302" w:name="_Toc332359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301"/>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381B95">
        <w:rPr>
          <w:rFonts w:ascii="Calibri" w:eastAsia="Times New Roman" w:hAnsi="Calibri" w:cs="Times New Roman"/>
          <w:b/>
          <w:i w:val="0"/>
          <w:iCs w:val="0"/>
          <w:color w:val="auto"/>
          <w:sz w:val="22"/>
          <w:szCs w:val="22"/>
        </w:rPr>
        <w:t>[16]</w:t>
      </w:r>
      <w:bookmarkEnd w:id="2302"/>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6E954243"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381B95">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381B95" w:rsidRPr="00381B95">
        <w:rPr>
          <w:b/>
          <w:iCs/>
          <w:szCs w:val="22"/>
        </w:rPr>
        <w:t xml:space="preserve">Figure </w:t>
      </w:r>
      <w:r w:rsidR="00381B95" w:rsidRPr="00381B95">
        <w:rPr>
          <w:b/>
          <w:iCs/>
          <w:noProof/>
          <w:szCs w:val="22"/>
        </w:rPr>
        <w:t>5.3</w:t>
      </w:r>
      <w:r w:rsidR="00381B95" w:rsidRPr="00381B95">
        <w:rPr>
          <w:b/>
          <w:iCs/>
          <w:noProof/>
          <w:szCs w:val="22"/>
        </w:rPr>
        <w:noBreakHyphen/>
        <w:t>4</w:t>
      </w:r>
      <w:r w:rsidR="009916F6" w:rsidRPr="009916F6">
        <w:rPr>
          <w:b/>
          <w:szCs w:val="22"/>
        </w:rPr>
        <w:fldChar w:fldCharType="end"/>
      </w:r>
      <w:r w:rsidR="00F163B5">
        <w:rPr>
          <w:szCs w:val="22"/>
        </w:rPr>
        <w:t>).  Trois configurations notée</w:t>
      </w:r>
      <w:r w:rsidR="00FE090B">
        <w:rPr>
          <w:szCs w:val="22"/>
        </w:rPr>
        <w:t>s</w:t>
      </w:r>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w:t>
      </w:r>
      <w:r w:rsidR="00FE090B">
        <w:rPr>
          <w:szCs w:val="22"/>
        </w:rPr>
        <w:t>es coefficients d’influence liés</w:t>
      </w:r>
      <w:r w:rsidR="00A2169F">
        <w:rPr>
          <w:szCs w:val="22"/>
        </w:rPr>
        <w:t xml:space="preserv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381B95">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2117F7F9"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303" w:name="_Ref535589702"/>
      <w:bookmarkStart w:id="2304" w:name="_Toc536112265"/>
      <w:bookmarkStart w:id="2305" w:name="_Toc332359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381B95">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381B95">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303"/>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381B95">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304"/>
      <w:bookmarkEnd w:id="2305"/>
    </w:p>
    <w:p w14:paraId="1430624E" w14:textId="77777777" w:rsidR="009339CB" w:rsidRDefault="009339CB" w:rsidP="009339CB"/>
    <w:p w14:paraId="1F3805FB" w14:textId="77777777" w:rsidR="009339CB" w:rsidRPr="009339CB" w:rsidRDefault="009339CB" w:rsidP="009339CB"/>
    <w:p w14:paraId="396F8741" w14:textId="4B62A5EC"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381B95" w:rsidRPr="00381B95">
        <w:rPr>
          <w:b/>
          <w:iCs/>
          <w:szCs w:val="22"/>
        </w:rPr>
        <w:t xml:space="preserve">Figure </w:t>
      </w:r>
      <w:r w:rsidR="00381B95" w:rsidRPr="00381B95">
        <w:rPr>
          <w:b/>
          <w:iCs/>
          <w:noProof/>
          <w:szCs w:val="22"/>
        </w:rPr>
        <w:t>5.3</w:t>
      </w:r>
      <w:r w:rsidR="00381B95" w:rsidRPr="00381B95">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381B95" w:rsidRPr="00381B95">
        <w:rPr>
          <w:b/>
          <w:szCs w:val="22"/>
          <w:lang w:eastAsia="zh-CN"/>
        </w:rPr>
        <w:t>Figure 5.3</w:t>
      </w:r>
      <w:r w:rsidR="00381B95" w:rsidRPr="00381B95">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562A4228">
            <wp:extent cx="4521600" cy="259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1600" cy="259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2E38DE36">
            <wp:extent cx="4546800" cy="2602800"/>
            <wp:effectExtent l="0" t="0" r="6350" b="7620"/>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4546800" cy="26028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6B183C0">
            <wp:extent cx="4521600" cy="2581200"/>
            <wp:effectExtent l="0" t="0" r="0" b="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4521600" cy="2581200"/>
                    </a:xfrm>
                    <a:prstGeom prst="rect">
                      <a:avLst/>
                    </a:prstGeom>
                  </pic:spPr>
                </pic:pic>
              </a:graphicData>
            </a:graphic>
          </wp:inline>
        </w:drawing>
      </w:r>
    </w:p>
    <w:p w14:paraId="564D509E" w14:textId="67A54668"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306" w:name="_Ref532235910"/>
      <w:bookmarkStart w:id="2307" w:name="_Toc536112266"/>
      <w:bookmarkStart w:id="2308" w:name="_Toc332359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306"/>
      <w:r w:rsidRPr="002344CF">
        <w:rPr>
          <w:rFonts w:ascii="Calibri" w:eastAsia="Times New Roman" w:hAnsi="Calibri" w:cs="Times New Roman"/>
          <w:i w:val="0"/>
          <w:iCs w:val="0"/>
          <w:color w:val="auto"/>
          <w:sz w:val="22"/>
          <w:szCs w:val="22"/>
        </w:rPr>
        <w:t> : Comparaison des coefficients d’influence de l’effet Morton entre les cas d’études</w:t>
      </w:r>
      <w:bookmarkEnd w:id="2307"/>
      <w:bookmarkEnd w:id="2308"/>
    </w:p>
    <w:p w14:paraId="6F1A930A" w14:textId="7729A2BD" w:rsidR="00D66780" w:rsidRDefault="00D6221E" w:rsidP="00D66780">
      <w:pPr>
        <w:keepNext/>
        <w:jc w:val="center"/>
      </w:pPr>
      <w:r w:rsidRPr="00D6221E">
        <w:rPr>
          <w:noProof/>
          <w:lang w:eastAsia="zh-CN"/>
        </w:rPr>
        <w:drawing>
          <wp:inline distT="0" distB="0" distL="0" distR="0" wp14:anchorId="13551A6F" wp14:editId="3C7E8DB5">
            <wp:extent cx="5036400" cy="28764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5036400" cy="2876400"/>
                    </a:xfrm>
                    <a:prstGeom prst="rect">
                      <a:avLst/>
                    </a:prstGeom>
                  </pic:spPr>
                </pic:pic>
              </a:graphicData>
            </a:graphic>
          </wp:inline>
        </w:drawing>
      </w:r>
    </w:p>
    <w:p w14:paraId="6987D812" w14:textId="6E80FB99" w:rsidR="00D66780" w:rsidRDefault="00D66780" w:rsidP="00D66780">
      <w:pPr>
        <w:pStyle w:val="Lgende"/>
        <w:jc w:val="center"/>
        <w:rPr>
          <w:rFonts w:ascii="Calibri" w:eastAsia="Times New Roman" w:hAnsi="Calibri" w:cs="Times New Roman"/>
          <w:i w:val="0"/>
          <w:iCs w:val="0"/>
          <w:color w:val="auto"/>
          <w:sz w:val="22"/>
          <w:szCs w:val="22"/>
        </w:rPr>
      </w:pPr>
      <w:bookmarkStart w:id="2309" w:name="_Ref532235878"/>
      <w:bookmarkStart w:id="2310" w:name="_Toc536112267"/>
      <w:bookmarkStart w:id="2311" w:name="_Toc332359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381B95">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309"/>
      <w:r w:rsidRPr="00872B75">
        <w:rPr>
          <w:rFonts w:ascii="Calibri" w:eastAsia="Times New Roman" w:hAnsi="Calibri" w:cs="Times New Roman"/>
          <w:i w:val="0"/>
          <w:iCs w:val="0"/>
          <w:color w:val="auto"/>
          <w:sz w:val="22"/>
          <w:szCs w:val="22"/>
        </w:rPr>
        <w:t> : Résultat de l’analyse de l’effet Morton des cas</w:t>
      </w:r>
      <w:bookmarkEnd w:id="2310"/>
      <w:bookmarkEnd w:id="2311"/>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312" w:name="_Toc534984879"/>
      <w:bookmarkStart w:id="2313" w:name="_Toc3323467"/>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312"/>
      <w:bookmarkEnd w:id="2313"/>
    </w:p>
    <w:p w14:paraId="7ACBAAE5" w14:textId="3998FF93"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381B95">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lastRenderedPageBreak/>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1321F9E"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381B95">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381B95">
        <w:rPr>
          <w:b/>
          <w:lang w:eastAsia="zh-CN"/>
        </w:rPr>
        <w:t>[60]</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314" w:name="_Toc3323468"/>
      <w:r>
        <w:rPr>
          <w:lang w:eastAsia="zh-CN"/>
        </w:rPr>
        <w:t xml:space="preserve">Parametres influents sur le coefficient </w:t>
      </w:r>
      <m:oMath>
        <m:r>
          <m:rPr>
            <m:sty m:val="bi"/>
          </m:rPr>
          <w:rPr>
            <w:rFonts w:ascii="Cambria Math" w:hAnsi="Cambria Math"/>
            <w:lang w:eastAsia="zh-CN"/>
          </w:rPr>
          <m:t>B</m:t>
        </m:r>
      </m:oMath>
      <w:bookmarkEnd w:id="2314"/>
    </w:p>
    <w:p w14:paraId="5862ACD9" w14:textId="7F80DE71"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381B95">
        <w:rPr>
          <w:b/>
          <w:lang w:eastAsia="zh-CN"/>
        </w:rPr>
        <w:t>[61]</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673C8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381B95">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0E0A9EC5"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381B95">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381B95">
        <w:rPr>
          <w:b/>
          <w:szCs w:val="22"/>
        </w:rPr>
        <w:t>[62]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AA84FA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w:t>
      </w:r>
      <w:r w:rsidR="00FE090B">
        <w:rPr>
          <w:lang w:eastAsia="zh-CN"/>
        </w:rPr>
        <w:t>entiellement une augmentation des</w:t>
      </w:r>
      <w:r>
        <w:rPr>
          <w:lang w:eastAsia="zh-CN"/>
        </w:rPr>
        <w:t xml:space="preserve"> </w:t>
      </w:r>
      <w:r w:rsidR="00DB41AE">
        <w:rPr>
          <w:lang w:eastAsia="zh-CN"/>
        </w:rPr>
        <w:t>coefficients</w:t>
      </w:r>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315" w:name="_Toc3323469"/>
      <w:r>
        <w:rPr>
          <w:lang w:eastAsia="zh-CN"/>
        </w:rPr>
        <w:t xml:space="preserve">Parametres influents sur le coefficient </w:t>
      </w:r>
      <m:oMath>
        <m:r>
          <m:rPr>
            <m:sty m:val="bi"/>
          </m:rPr>
          <w:rPr>
            <w:rFonts w:ascii="Cambria Math" w:hAnsi="Cambria Math"/>
            <w:lang w:eastAsia="zh-CN"/>
          </w:rPr>
          <m:t>A</m:t>
        </m:r>
      </m:oMath>
      <w:bookmarkEnd w:id="2315"/>
    </w:p>
    <w:p w14:paraId="3B2D6CF3" w14:textId="7AE5F10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381B95">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8EB08C"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r w:rsidR="00FE090B">
        <w:rPr>
          <w:lang w:eastAsia="zh-CN"/>
        </w:rPr>
        <w:t>e</w:t>
      </w:r>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4CAF2211"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381B95">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381B95" w:rsidRPr="00381B95">
        <w:rPr>
          <w:b/>
          <w:szCs w:val="22"/>
        </w:rPr>
        <w:t>Tableau 5.3</w:t>
      </w:r>
      <w:r w:rsidR="00381B95" w:rsidRPr="00381B95">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1D1F56CE"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316" w:name="_Ref532298509"/>
      <w:bookmarkStart w:id="2317" w:name="_Toc536112280"/>
      <w:bookmarkStart w:id="2318" w:name="_Toc536627097"/>
      <w:bookmarkStart w:id="2319" w:name="_Toc3323637"/>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381B95">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381B95">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316"/>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317"/>
      <w:bookmarkEnd w:id="2318"/>
      <w:bookmarkEnd w:id="231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3ED546DA"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381B95">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408E70E8"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381B95">
              <w:rPr>
                <w:b/>
                <w:sz w:val="24"/>
                <w:szCs w:val="22"/>
              </w:rPr>
              <w:t>[60]</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6158465"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381B95">
              <w:rPr>
                <w:b/>
                <w:sz w:val="24"/>
                <w:szCs w:val="22"/>
              </w:rPr>
              <w:t>[63]</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3636A7AA"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381B95" w:rsidRPr="00381B95">
              <w:rPr>
                <w:b/>
                <w:sz w:val="24"/>
                <w:szCs w:val="22"/>
              </w:rPr>
              <w:t>[22</w:t>
            </w:r>
            <w:r w:rsidR="00381B95">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2A2EB56C"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381B95">
              <w:rPr>
                <w:b/>
                <w:sz w:val="24"/>
                <w:szCs w:val="22"/>
              </w:rPr>
              <w:t>[64]</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65E3933E"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381B95">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6C51595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381B95">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5300D791"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381B95">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320" w:name="_Toc3323470"/>
      <w:r>
        <w:t>Conclusion</w:t>
      </w:r>
      <w:bookmarkEnd w:id="2320"/>
    </w:p>
    <w:p w14:paraId="7A3F580B" w14:textId="77777777" w:rsidR="00F53CDE" w:rsidRPr="00FE090B" w:rsidRDefault="00F53CDE" w:rsidP="00F53CDE">
      <w:pPr>
        <w:spacing w:before="120" w:line="360" w:lineRule="auto"/>
        <w:ind w:firstLine="709"/>
        <w:rPr>
          <w:szCs w:val="22"/>
        </w:rPr>
      </w:pPr>
      <w:r w:rsidRPr="00FE090B">
        <w:rPr>
          <w:szCs w:val="22"/>
        </w:rPr>
        <w:t xml:space="preserve">Ce chapitre a présenté la méthode d’analyse de la stabilité de l’effet Morton avec deux approches différentes et a illustré son application aux deux configurations du banc de l’effet Morton.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FE090B">
        <w:rPr>
          <w:szCs w:val="22"/>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321" w:name="_Toc3323471"/>
      <w:r w:rsidRPr="005B6FDA">
        <w:lastRenderedPageBreak/>
        <w:t>Conclusion</w:t>
      </w:r>
      <w:r w:rsidR="005C2433" w:rsidRPr="005B6FDA">
        <w:t xml:space="preserve"> générale</w:t>
      </w:r>
      <w:bookmarkEnd w:id="232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4F67A5F5"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381B95">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FF75CE"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381B95">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35D873B"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381B95">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322" w:name="_Annexe_A_:"/>
      <w:bookmarkStart w:id="2323" w:name="_Ref535938142"/>
      <w:bookmarkStart w:id="2324" w:name="_Toc3323472"/>
      <w:bookmarkEnd w:id="232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323"/>
      <w:bookmarkEnd w:id="232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00003A6E" w:rsidR="007B25CC" w:rsidRPr="005320DE" w:rsidRDefault="005320DE" w:rsidP="005320DE">
      <w:pPr>
        <w:pStyle w:val="Lgende"/>
        <w:jc w:val="center"/>
        <w:rPr>
          <w:rFonts w:eastAsia="Times New Roman" w:cs="Times New Roman"/>
          <w:i w:val="0"/>
          <w:iCs w:val="0"/>
          <w:color w:val="auto"/>
          <w:sz w:val="22"/>
          <w:szCs w:val="20"/>
          <w:lang w:eastAsia="fr-FR"/>
        </w:rPr>
      </w:pPr>
      <w:bookmarkStart w:id="2325" w:name="_Ref536127479"/>
      <w:bookmarkStart w:id="2326" w:name="_Toc332359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325"/>
      <w:r w:rsidR="007B25CC" w:rsidRPr="005320DE">
        <w:rPr>
          <w:rFonts w:eastAsia="Times New Roman" w:cs="Times New Roman"/>
          <w:i w:val="0"/>
          <w:iCs w:val="0"/>
          <w:color w:val="auto"/>
          <w:sz w:val="22"/>
          <w:szCs w:val="20"/>
          <w:lang w:eastAsia="fr-FR"/>
        </w:rPr>
        <w:t>: Le patin incliné 1D</w:t>
      </w:r>
      <w:bookmarkEnd w:id="2326"/>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931348E"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381B95" w:rsidRPr="00381B95">
        <w:rPr>
          <w:b/>
          <w:iCs/>
        </w:rPr>
        <w:t>Figure A</w:t>
      </w:r>
      <w:r w:rsidR="00381B95" w:rsidRPr="00381B95">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381B95">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381B95" w:rsidRPr="00381B95">
        <w:rPr>
          <w:b/>
          <w:iCs/>
        </w:rPr>
        <w:t>Tableau A</w:t>
      </w:r>
      <w:r w:rsidR="00381B95" w:rsidRPr="00381B95">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278047D8"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327" w:name="_Ref536128481"/>
      <w:bookmarkStart w:id="2328" w:name="_Toc332363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2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32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329" w:name="_Toc3323473"/>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329"/>
    </w:p>
    <w:p w14:paraId="19E14244" w14:textId="30D51C36"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381B95" w:rsidRPr="00381B95">
        <w:rPr>
          <w:b/>
          <w:iCs/>
        </w:rPr>
        <w:t>Figure A.1</w:t>
      </w:r>
      <w:r w:rsidR="00381B95" w:rsidRPr="00381B95">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381B95">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381B95">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738E78A"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330" w:name="_Ref536129341"/>
      <w:bookmarkStart w:id="2331" w:name="_Toc332359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381B95">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3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331"/>
    </w:p>
    <w:p w14:paraId="4DB9B1F6" w14:textId="0E38E141"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381B95">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4D7128"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4D7128"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55F096A1"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381B95" w:rsidRPr="00381B95">
        <w:rPr>
          <w:b/>
          <w:iCs/>
        </w:rPr>
        <w:t xml:space="preserve">Figure </w:t>
      </w:r>
      <w:r w:rsidR="00381B95" w:rsidRPr="00381B95">
        <w:rPr>
          <w:b/>
          <w:iCs/>
          <w:noProof/>
        </w:rPr>
        <w:t>A.1</w:t>
      </w:r>
      <w:r w:rsidR="00381B95" w:rsidRPr="00381B95">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381B95" w:rsidRPr="00381B95">
        <w:rPr>
          <w:b/>
          <w:iCs/>
        </w:rPr>
        <w:t xml:space="preserve">Figure </w:t>
      </w:r>
      <w:r w:rsidR="00381B95" w:rsidRPr="00381B95">
        <w:rPr>
          <w:b/>
          <w:iCs/>
          <w:noProof/>
        </w:rPr>
        <w:t>A.1</w:t>
      </w:r>
      <w:r w:rsidR="00381B95" w:rsidRPr="00381B95">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381B95">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332" w:name="_Ref536008842"/>
            <w:r w:rsidRPr="005600FC">
              <w:rPr>
                <w:rFonts w:ascii="Times New Roman" w:eastAsia="Times New Roman" w:hAnsi="Times New Roman"/>
                <w:b/>
                <w:iCs w:val="0"/>
                <w:color w:val="auto"/>
                <w:sz w:val="22"/>
                <w:szCs w:val="22"/>
                <w:lang w:eastAsia="fr-FR"/>
              </w:rPr>
              <w:t xml:space="preserve"> </w:t>
            </w:r>
            <w:bookmarkEnd w:id="2332"/>
          </w:p>
        </w:tc>
      </w:tr>
    </w:tbl>
    <w:p w14:paraId="77CC97C1" w14:textId="192C7CA8"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oMath>
      <w:r>
        <w:t xml:space="preserve"> </w:t>
      </w:r>
      <w:r w:rsidR="004C2D5D">
        <w:t xml:space="preserve">est la solution obtenue avec la discrétisation </w:t>
      </w:r>
      <w:r w:rsidRPr="00011BBC">
        <w:t>la plus fine Ny = 160.</w:t>
      </w:r>
    </w:p>
    <w:p w14:paraId="5291A10F" w14:textId="5CCF6E67"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381B95" w:rsidRPr="00381B95">
        <w:rPr>
          <w:b/>
        </w:rPr>
        <w:t xml:space="preserve">Figure </w:t>
      </w:r>
      <w:r w:rsidR="00381B95" w:rsidRPr="00381B95">
        <w:rPr>
          <w:b/>
          <w:noProof/>
        </w:rPr>
        <w:t>A.1</w:t>
      </w:r>
      <w:r w:rsidR="00381B95" w:rsidRPr="00381B95">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381B95" w:rsidRPr="00381B95">
        <w:rPr>
          <w:b/>
        </w:rPr>
        <w:t xml:space="preserve">Figure </w:t>
      </w:r>
      <w:r w:rsidR="00381B95" w:rsidRPr="00381B95">
        <w:rPr>
          <w:b/>
          <w:noProof/>
        </w:rPr>
        <w:t>A.1</w:t>
      </w:r>
      <w:r w:rsidR="00381B95" w:rsidRPr="00381B95">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381B95" w:rsidRPr="00381B95">
        <w:rPr>
          <w:b/>
          <w:iCs/>
        </w:rPr>
        <w:t xml:space="preserve">Tableau </w:t>
      </w:r>
      <w:r w:rsidR="00381B95" w:rsidRPr="00381B95">
        <w:rPr>
          <w:b/>
          <w:iCs/>
          <w:noProof/>
        </w:rPr>
        <w:t>A.5</w:t>
      </w:r>
      <w:r w:rsidR="00381B95" w:rsidRPr="00381B95">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381B95">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A0274E5" w:rsidR="00884AF9" w:rsidRPr="00476664" w:rsidRDefault="00DB2555" w:rsidP="00476664">
      <w:pPr>
        <w:spacing w:after="240"/>
        <w:jc w:val="center"/>
      </w:pPr>
      <w:bookmarkStart w:id="2333" w:name="_Ref536129823"/>
      <w:bookmarkStart w:id="2334" w:name="_Toc332359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2</w:t>
      </w:r>
      <w:r w:rsidR="0019727E">
        <w:rPr>
          <w:iCs/>
        </w:rPr>
        <w:fldChar w:fldCharType="end"/>
      </w:r>
      <w:bookmarkEnd w:id="233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33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73929DD7" w:rsidR="00597CA8" w:rsidRPr="00476664" w:rsidRDefault="00DB2555" w:rsidP="00597CA8">
      <w:pPr>
        <w:spacing w:after="240"/>
        <w:jc w:val="center"/>
      </w:pPr>
      <w:bookmarkStart w:id="2335" w:name="_Ref536129824"/>
      <w:bookmarkStart w:id="2336" w:name="_Toc332360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3</w:t>
      </w:r>
      <w:r w:rsidR="0019727E">
        <w:rPr>
          <w:iCs/>
        </w:rPr>
        <w:fldChar w:fldCharType="end"/>
      </w:r>
      <w:bookmarkEnd w:id="233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33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7C95129" w:rsidR="008D6358" w:rsidRPr="00597CA8" w:rsidRDefault="00DB2555" w:rsidP="00597CA8">
      <w:pPr>
        <w:pStyle w:val="MDPI51figurecaption"/>
        <w:ind w:left="0"/>
        <w:jc w:val="center"/>
        <w:rPr>
          <w:rFonts w:ascii="Calibri" w:hAnsi="Calibri"/>
          <w:color w:val="auto"/>
          <w:sz w:val="22"/>
          <w:lang w:val="fr-FR" w:eastAsia="fr-FR" w:bidi="ar-SA"/>
        </w:rPr>
      </w:pPr>
      <w:bookmarkStart w:id="2337" w:name="_Ref536129825"/>
      <w:bookmarkStart w:id="2338" w:name="_Toc332360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33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338"/>
    </w:p>
    <w:p w14:paraId="377A807A" w14:textId="701C29A8" w:rsidR="00704E8C" w:rsidRDefault="00704E8C" w:rsidP="00E0308D">
      <w:pPr>
        <w:pStyle w:val="Titre2"/>
        <w:numPr>
          <w:ilvl w:val="1"/>
          <w:numId w:val="33"/>
        </w:numPr>
        <w:ind w:left="709"/>
        <w:rPr>
          <w:caps w:val="0"/>
        </w:rPr>
      </w:pPr>
      <w:bookmarkStart w:id="2339" w:name="_Toc3323474"/>
      <w:r w:rsidRPr="00704E8C">
        <w:rPr>
          <w:caps w:val="0"/>
        </w:rPr>
        <w:t>Discrétisation quand la température e</w:t>
      </w:r>
      <w:r>
        <w:rPr>
          <w:caps w:val="0"/>
        </w:rPr>
        <w:t xml:space="preserve">st approximée par des polynômes </w:t>
      </w:r>
      <w:r w:rsidRPr="00704E8C">
        <w:rPr>
          <w:caps w:val="0"/>
        </w:rPr>
        <w:t>de Legendre</w:t>
      </w:r>
      <w:bookmarkEnd w:id="2339"/>
    </w:p>
    <w:p w14:paraId="22E3DF65" w14:textId="77777777" w:rsidR="00583173" w:rsidRDefault="00583173" w:rsidP="00583173"/>
    <w:p w14:paraId="0F5336D7" w14:textId="01169014"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381B95">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381B95">
        <w:rPr>
          <w:b/>
        </w:rPr>
        <w:t>2.3.5.2</w:t>
      </w:r>
      <w:r w:rsidR="005224C7" w:rsidRPr="005224C7">
        <w:rPr>
          <w:b/>
        </w:rPr>
        <w:fldChar w:fldCharType="end"/>
      </w:r>
      <w:r w:rsidR="005224C7" w:rsidRPr="005224C7">
        <w:t>.</w:t>
      </w:r>
    </w:p>
    <w:p w14:paraId="5B885BE3" w14:textId="380DDF68"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381B95" w:rsidRPr="00381B95">
        <w:rPr>
          <w:b/>
          <w:iCs/>
        </w:rPr>
        <w:t xml:space="preserve">Figure </w:t>
      </w:r>
      <w:r w:rsidR="00381B95" w:rsidRPr="00381B95">
        <w:rPr>
          <w:b/>
          <w:iCs/>
          <w:noProof/>
        </w:rPr>
        <w:t>A.2</w:t>
      </w:r>
      <w:r w:rsidR="00381B95" w:rsidRPr="00381B95">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381B95" w:rsidRPr="00381B95">
        <w:rPr>
          <w:b/>
          <w:iCs/>
        </w:rPr>
        <w:t xml:space="preserve">Figure </w:t>
      </w:r>
      <w:r w:rsidR="00381B95" w:rsidRPr="00381B95">
        <w:rPr>
          <w:b/>
          <w:iCs/>
          <w:noProof/>
        </w:rPr>
        <w:t>A.2</w:t>
      </w:r>
      <w:r w:rsidR="00381B95" w:rsidRPr="00381B95">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1C85B02D" w:rsidR="002654EB" w:rsidRPr="0054713D" w:rsidRDefault="00CB4979" w:rsidP="00504E0E">
      <w:pPr>
        <w:spacing w:after="240"/>
        <w:jc w:val="center"/>
      </w:pPr>
      <w:bookmarkStart w:id="2340" w:name="_Ref536130758"/>
      <w:bookmarkStart w:id="2341" w:name="_Toc332360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1</w:t>
      </w:r>
      <w:r w:rsidR="0019727E">
        <w:rPr>
          <w:iCs/>
        </w:rPr>
        <w:fldChar w:fldCharType="end"/>
      </w:r>
      <w:bookmarkEnd w:id="234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34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7BDB4D6E" w:rsidR="002654EB" w:rsidRPr="00504E0E" w:rsidRDefault="00CB4979" w:rsidP="00504E0E">
      <w:pPr>
        <w:spacing w:after="240"/>
        <w:jc w:val="center"/>
      </w:pPr>
      <w:bookmarkStart w:id="2342" w:name="_Ref536130759"/>
      <w:bookmarkStart w:id="2343" w:name="_Ref524006384"/>
      <w:bookmarkStart w:id="2344" w:name="_Toc332360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2</w:t>
      </w:r>
      <w:r w:rsidR="0019727E">
        <w:rPr>
          <w:iCs/>
        </w:rPr>
        <w:fldChar w:fldCharType="end"/>
      </w:r>
      <w:bookmarkEnd w:id="234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343"/>
      <w:bookmarkEnd w:id="234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108ECDE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381B95" w:rsidRPr="00381B95">
        <w:rPr>
          <w:b/>
        </w:rPr>
        <w:t xml:space="preserve">Figure </w:t>
      </w:r>
      <w:r w:rsidR="00381B95" w:rsidRPr="00381B95">
        <w:rPr>
          <w:b/>
          <w:noProof/>
        </w:rPr>
        <w:t>A.2</w:t>
      </w:r>
      <w:r w:rsidR="00381B95" w:rsidRPr="00381B95">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EC463DC"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381B95" w:rsidRPr="00381B95">
        <w:rPr>
          <w:b/>
        </w:rPr>
        <w:t xml:space="preserve">Figure </w:t>
      </w:r>
      <w:r w:rsidR="00381B95" w:rsidRPr="00381B95">
        <w:rPr>
          <w:b/>
          <w:noProof/>
        </w:rPr>
        <w:t>A.2</w:t>
      </w:r>
      <w:r w:rsidR="00381B95" w:rsidRPr="00381B95">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899BE9E"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381B95" w:rsidRPr="00381B95">
        <w:rPr>
          <w:b/>
        </w:rPr>
        <w:t>Figure A.4</w:t>
      </w:r>
      <w:r w:rsidR="00381B95" w:rsidRPr="00381B95">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381B95" w:rsidRPr="00381B95">
        <w:rPr>
          <w:b/>
        </w:rPr>
        <w:t>Figure A.4</w:t>
      </w:r>
      <w:r w:rsidR="00381B95" w:rsidRPr="00381B95">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381B95">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381B95" w:rsidRPr="00381B95">
        <w:rPr>
          <w:b/>
          <w:iCs/>
        </w:rPr>
        <w:t xml:space="preserve">Tableau </w:t>
      </w:r>
      <w:r w:rsidR="00381B95" w:rsidRPr="00381B95">
        <w:rPr>
          <w:b/>
          <w:iCs/>
          <w:noProof/>
        </w:rPr>
        <w:t>A.5</w:t>
      </w:r>
      <w:r w:rsidR="00381B95" w:rsidRPr="00381B95">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381B95">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5C2E79AA" w:rsidR="009564B9" w:rsidRPr="002B578E" w:rsidRDefault="00CB4979" w:rsidP="002B578E">
      <w:pPr>
        <w:pStyle w:val="MDPI51figurecaption"/>
        <w:ind w:left="0"/>
        <w:jc w:val="center"/>
        <w:rPr>
          <w:rFonts w:ascii="Calibri" w:hAnsi="Calibri"/>
          <w:color w:val="auto"/>
          <w:sz w:val="22"/>
          <w:lang w:val="fr-FR" w:eastAsia="fr-FR" w:bidi="ar-SA"/>
        </w:rPr>
      </w:pPr>
      <w:bookmarkStart w:id="2345" w:name="_Ref536130760"/>
      <w:bookmarkStart w:id="2346" w:name="_Ref524006726"/>
      <w:bookmarkStart w:id="2347" w:name="_Toc332360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4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346"/>
      <w:bookmarkEnd w:id="2347"/>
    </w:p>
    <w:p w14:paraId="11FDD87F" w14:textId="62A3C2F2" w:rsidR="009564B9" w:rsidRPr="00642BE2" w:rsidRDefault="00431295" w:rsidP="00E0308D">
      <w:pPr>
        <w:pStyle w:val="Titre2"/>
        <w:numPr>
          <w:ilvl w:val="1"/>
          <w:numId w:val="33"/>
        </w:numPr>
        <w:spacing w:after="240"/>
        <w:ind w:left="709" w:hanging="709"/>
        <w:rPr>
          <w:caps w:val="0"/>
        </w:rPr>
      </w:pPr>
      <w:bookmarkStart w:id="2348" w:name="_Toc3323475"/>
      <w:r w:rsidRPr="00431295">
        <w:rPr>
          <w:caps w:val="0"/>
        </w:rPr>
        <w:t xml:space="preserve">Comparaison </w:t>
      </w:r>
      <w:r>
        <w:rPr>
          <w:caps w:val="0"/>
        </w:rPr>
        <w:t>supplémentaires</w:t>
      </w:r>
      <w:r w:rsidRPr="00431295">
        <w:rPr>
          <w:caps w:val="0"/>
        </w:rPr>
        <w:t xml:space="preserve"> des résultats numériques</w:t>
      </w:r>
      <w:bookmarkEnd w:id="234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1E57A3D"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381B95" w:rsidRPr="00381B95">
        <w:rPr>
          <w:b/>
        </w:rPr>
        <w:t xml:space="preserve">Figure </w:t>
      </w:r>
      <w:r w:rsidR="00381B95" w:rsidRPr="00381B95">
        <w:rPr>
          <w:b/>
          <w:noProof/>
        </w:rPr>
        <w:t>A.3</w:t>
      </w:r>
      <w:r w:rsidR="00381B95" w:rsidRPr="00381B95">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381B95" w:rsidRPr="00381B95">
        <w:rPr>
          <w:b/>
        </w:rPr>
        <w:t xml:space="preserve">Figure </w:t>
      </w:r>
      <w:r w:rsidR="00381B95" w:rsidRPr="00381B95">
        <w:rPr>
          <w:b/>
          <w:noProof/>
        </w:rPr>
        <w:t>A.3</w:t>
      </w:r>
      <w:r w:rsidR="00381B95" w:rsidRPr="00381B95">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64F82E3F" w:rsidR="000E0221" w:rsidRPr="000E0221" w:rsidRDefault="00CB4979" w:rsidP="003341E1">
      <w:pPr>
        <w:spacing w:after="240"/>
        <w:jc w:val="center"/>
      </w:pPr>
      <w:bookmarkStart w:id="2349" w:name="_Ref536130802"/>
      <w:bookmarkStart w:id="2350" w:name="_Toc332360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1</w:t>
      </w:r>
      <w:r w:rsidR="0019727E">
        <w:rPr>
          <w:iCs/>
        </w:rPr>
        <w:fldChar w:fldCharType="end"/>
      </w:r>
      <w:bookmarkEnd w:id="234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35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F79A427" w:rsidR="003341E1" w:rsidRPr="000E0221" w:rsidRDefault="00CB4979" w:rsidP="003341E1">
      <w:pPr>
        <w:spacing w:after="240"/>
        <w:jc w:val="center"/>
      </w:pPr>
      <w:bookmarkStart w:id="2351" w:name="_Ref536130851"/>
      <w:bookmarkStart w:id="2352" w:name="_Toc332360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2</w:t>
      </w:r>
      <w:r w:rsidR="0019727E">
        <w:rPr>
          <w:iCs/>
        </w:rPr>
        <w:fldChar w:fldCharType="end"/>
      </w:r>
      <w:bookmarkEnd w:id="235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35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AD72BA9" w:rsidR="00BE2B11" w:rsidRPr="00204FF6" w:rsidRDefault="00CB4979" w:rsidP="00204FF6">
      <w:pPr>
        <w:pStyle w:val="MDPI51figurecaption"/>
        <w:ind w:left="0"/>
        <w:jc w:val="center"/>
        <w:rPr>
          <w:rFonts w:ascii="Calibri" w:hAnsi="Calibri"/>
          <w:color w:val="auto"/>
          <w:sz w:val="22"/>
          <w:lang w:val="fr-FR" w:eastAsia="fr-FR" w:bidi="ar-SA"/>
        </w:rPr>
      </w:pPr>
      <w:bookmarkStart w:id="2353" w:name="_Ref536130807"/>
      <w:bookmarkStart w:id="2354" w:name="_Toc332360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5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354"/>
    </w:p>
    <w:p w14:paraId="4DEF08C2" w14:textId="1045B75F"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381B95" w:rsidRPr="00381B95">
        <w:rPr>
          <w:b/>
        </w:rPr>
        <w:t xml:space="preserve">Figure </w:t>
      </w:r>
      <w:r w:rsidR="00381B95" w:rsidRPr="00381B95">
        <w:rPr>
          <w:b/>
          <w:noProof/>
        </w:rPr>
        <w:t>A.3</w:t>
      </w:r>
      <w:r w:rsidR="00381B95" w:rsidRPr="00381B95">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381B95" w:rsidRPr="00381B95">
        <w:rPr>
          <w:b/>
        </w:rPr>
        <w:t xml:space="preserve">Figure </w:t>
      </w:r>
      <w:r w:rsidR="00381B95" w:rsidRPr="00381B95">
        <w:rPr>
          <w:b/>
          <w:noProof/>
        </w:rPr>
        <w:t>A.3</w:t>
      </w:r>
      <w:r w:rsidR="00381B95" w:rsidRPr="00381B95">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381B95" w:rsidRPr="00381B95">
        <w:rPr>
          <w:b/>
        </w:rPr>
        <w:t xml:space="preserve">Figure </w:t>
      </w:r>
      <w:r w:rsidR="00381B95" w:rsidRPr="00381B95">
        <w:rPr>
          <w:b/>
          <w:noProof/>
        </w:rPr>
        <w:t>A.3</w:t>
      </w:r>
      <w:r w:rsidR="00381B95" w:rsidRPr="00381B95">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381B95" w:rsidRPr="00381B95">
        <w:rPr>
          <w:b/>
        </w:rPr>
        <w:t xml:space="preserve">Figure </w:t>
      </w:r>
      <w:r w:rsidR="00381B95" w:rsidRPr="00381B95">
        <w:rPr>
          <w:b/>
          <w:noProof/>
        </w:rPr>
        <w:t>A.3</w:t>
      </w:r>
      <w:r w:rsidR="00381B95" w:rsidRPr="00381B95">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381B95" w:rsidRPr="00381B95">
        <w:rPr>
          <w:b/>
        </w:rPr>
        <w:t xml:space="preserve">Figure </w:t>
      </w:r>
      <w:r w:rsidR="00381B95" w:rsidRPr="00381B95">
        <w:rPr>
          <w:b/>
          <w:noProof/>
        </w:rPr>
        <w:t>A.3</w:t>
      </w:r>
      <w:r w:rsidR="00381B95" w:rsidRPr="00381B95">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4A20910"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381B95" w:rsidRPr="00381B95">
        <w:rPr>
          <w:b/>
        </w:rPr>
        <w:t>Figure A.4</w:t>
      </w:r>
      <w:r w:rsidR="00381B95" w:rsidRPr="00381B95">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381B95" w:rsidRPr="00381B95">
        <w:rPr>
          <w:b/>
        </w:rPr>
        <w:t>Figure A.4</w:t>
      </w:r>
      <w:r w:rsidR="00381B95" w:rsidRPr="00381B95">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381B95">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381B95" w:rsidRPr="00381B95">
        <w:rPr>
          <w:b/>
          <w:iCs/>
        </w:rPr>
        <w:t xml:space="preserve">Tableau </w:t>
      </w:r>
      <w:r w:rsidR="00381B95" w:rsidRPr="00381B95">
        <w:rPr>
          <w:b/>
          <w:iCs/>
          <w:noProof/>
        </w:rPr>
        <w:t>A.5</w:t>
      </w:r>
      <w:r w:rsidR="00381B95" w:rsidRPr="00381B95">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381B95">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016D281F" w:rsidR="00DE6A39" w:rsidRPr="00DE6A39" w:rsidRDefault="00CB4979" w:rsidP="00DE6A39">
      <w:pPr>
        <w:spacing w:after="240"/>
        <w:jc w:val="center"/>
      </w:pPr>
      <w:bookmarkStart w:id="2355" w:name="_Ref536130944"/>
      <w:bookmarkStart w:id="2356" w:name="_Toc332360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381B95">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381B95">
        <w:rPr>
          <w:noProof/>
        </w:rPr>
        <w:t>4</w:t>
      </w:r>
      <w:r w:rsidR="009F566C">
        <w:rPr>
          <w:noProof/>
        </w:rPr>
        <w:fldChar w:fldCharType="end"/>
      </w:r>
      <w:bookmarkEnd w:id="235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038528E0" w:rsidR="00DE6A39" w:rsidRPr="000E0221" w:rsidRDefault="00CB4979" w:rsidP="00DE6A39">
      <w:pPr>
        <w:spacing w:after="240"/>
        <w:jc w:val="center"/>
      </w:pPr>
      <w:bookmarkStart w:id="2357" w:name="_Ref536130958"/>
      <w:bookmarkStart w:id="2358" w:name="_Toc332360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5</w:t>
      </w:r>
      <w:r w:rsidR="0019727E">
        <w:rPr>
          <w:iCs/>
        </w:rPr>
        <w:fldChar w:fldCharType="end"/>
      </w:r>
      <w:bookmarkEnd w:id="235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F2E3899" w:rsidR="003D420D" w:rsidRPr="00F15DE2" w:rsidRDefault="00CB4979" w:rsidP="00F15DE2">
      <w:pPr>
        <w:pStyle w:val="MDPI51figurecaption"/>
        <w:ind w:left="0"/>
        <w:jc w:val="center"/>
        <w:rPr>
          <w:rFonts w:ascii="Calibri" w:hAnsi="Calibri"/>
          <w:color w:val="auto"/>
          <w:sz w:val="22"/>
          <w:lang w:val="fr-FR" w:eastAsia="fr-FR" w:bidi="ar-SA"/>
        </w:rPr>
      </w:pPr>
      <w:bookmarkStart w:id="2359" w:name="_Ref536130965"/>
      <w:bookmarkStart w:id="2360" w:name="_Toc332361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381B95">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35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36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533695FB"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648BA46A" w:rsidR="00EE0949" w:rsidRPr="00EE0949" w:rsidRDefault="00CB4979" w:rsidP="00EE0949">
      <w:pPr>
        <w:spacing w:after="240"/>
        <w:jc w:val="center"/>
      </w:pPr>
      <w:bookmarkStart w:id="2361" w:name="_Ref536131451"/>
      <w:bookmarkStart w:id="2362" w:name="_Toc332361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7</w:t>
      </w:r>
      <w:r w:rsidR="0019727E">
        <w:rPr>
          <w:iCs/>
        </w:rPr>
        <w:fldChar w:fldCharType="end"/>
      </w:r>
      <w:bookmarkEnd w:id="236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36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24038157" w:rsidR="00EF11D5" w:rsidRPr="00EE0949" w:rsidRDefault="00CB4979" w:rsidP="00EF11D5">
      <w:pPr>
        <w:spacing w:after="240"/>
        <w:jc w:val="center"/>
      </w:pPr>
      <w:bookmarkStart w:id="2363" w:name="_Ref536131452"/>
      <w:bookmarkStart w:id="2364" w:name="_Toc332361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8</w:t>
      </w:r>
      <w:r w:rsidR="0019727E">
        <w:rPr>
          <w:iCs/>
        </w:rPr>
        <w:fldChar w:fldCharType="end"/>
      </w:r>
      <w:bookmarkEnd w:id="236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364"/>
    </w:p>
    <w:p w14:paraId="0E50FBCB" w14:textId="2C61540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381B95" w:rsidRPr="00381B95">
        <w:rPr>
          <w:b/>
          <w:iCs/>
        </w:rPr>
        <w:t xml:space="preserve">Figure </w:t>
      </w:r>
      <w:r w:rsidR="00381B95" w:rsidRPr="00381B95">
        <w:rPr>
          <w:b/>
          <w:iCs/>
          <w:noProof/>
        </w:rPr>
        <w:t>A.3</w:t>
      </w:r>
      <w:r w:rsidR="00381B95" w:rsidRPr="00381B95">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2F96080D"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381B95" w:rsidRPr="00381B95">
        <w:rPr>
          <w:b/>
        </w:rPr>
        <w:t>Figure A.4</w:t>
      </w:r>
      <w:r w:rsidR="00381B95" w:rsidRPr="00381B95">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381B95" w:rsidRPr="00381B95">
        <w:rPr>
          <w:b/>
        </w:rPr>
        <w:t>Figure A.4</w:t>
      </w:r>
      <w:r w:rsidR="00381B95" w:rsidRPr="00381B95">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381B95">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381B95" w:rsidRPr="00381B95">
        <w:rPr>
          <w:b/>
          <w:iCs/>
        </w:rPr>
        <w:t xml:space="preserve">Tableau </w:t>
      </w:r>
      <w:r w:rsidR="00381B95" w:rsidRPr="00381B95">
        <w:rPr>
          <w:b/>
          <w:iCs/>
          <w:noProof/>
        </w:rPr>
        <w:t>A.5</w:t>
      </w:r>
      <w:r w:rsidR="00381B95" w:rsidRPr="00381B95">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381B95">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3C6C46F1" w:rsidR="00DC6D7F" w:rsidRPr="00EE0949" w:rsidRDefault="00CB4979" w:rsidP="00DC6D7F">
      <w:pPr>
        <w:spacing w:after="240"/>
        <w:jc w:val="center"/>
      </w:pPr>
      <w:bookmarkStart w:id="2365" w:name="_Ref536131453"/>
      <w:bookmarkStart w:id="2366" w:name="_Toc332361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9</w:t>
      </w:r>
      <w:r w:rsidR="0019727E">
        <w:rPr>
          <w:iCs/>
        </w:rPr>
        <w:fldChar w:fldCharType="end"/>
      </w:r>
      <w:bookmarkEnd w:id="236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7F2AFD96" w:rsidR="00DC6D7F" w:rsidRPr="00EE0949" w:rsidRDefault="00CB4979" w:rsidP="00DC6D7F">
      <w:pPr>
        <w:spacing w:after="240"/>
        <w:jc w:val="center"/>
      </w:pPr>
      <w:bookmarkStart w:id="2367" w:name="_Ref536131454"/>
      <w:bookmarkStart w:id="2368" w:name="_Toc332361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381B95">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381B95">
        <w:rPr>
          <w:iCs/>
          <w:noProof/>
        </w:rPr>
        <w:t>10</w:t>
      </w:r>
      <w:r w:rsidR="0019727E">
        <w:rPr>
          <w:iCs/>
        </w:rPr>
        <w:fldChar w:fldCharType="end"/>
      </w:r>
      <w:bookmarkEnd w:id="236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369" w:name="_Ref536106071"/>
      <w:bookmarkStart w:id="2370" w:name="_Toc3323476"/>
      <w:r>
        <w:rPr>
          <w:caps w:val="0"/>
        </w:rPr>
        <w:lastRenderedPageBreak/>
        <w:t>Figures des champs de température des cas de calcul</w:t>
      </w:r>
      <w:bookmarkEnd w:id="2369"/>
      <w:bookmarkEnd w:id="237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7981F0C9" w:rsidR="005656F1" w:rsidRPr="00D01B49" w:rsidRDefault="005656F1" w:rsidP="00B770BA">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=20°C</m:t>
              </m:r>
              <m:r>
                <w:rPr>
                  <w:rFonts w:ascii="Cambria Math" w:hAnsi="Cambria Math"/>
                  <w:color w:val="000000" w:themeColor="text1"/>
                  <w:sz w:val="20"/>
                </w:rPr>
                <m:t>,</m:t>
              </m:r>
              <m:r>
                <w:rPr>
                  <w:rFonts w:ascii="Cambria Math" w:hAnsi="Cambria Math"/>
                  <w:color w:val="000000" w:themeColor="text1"/>
                  <w:sz w:val="20"/>
                </w:rPr>
                <m:t xml:space="preserve">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3103481" w:rsidR="005656F1" w:rsidRPr="008D6A91" w:rsidRDefault="00CB4979" w:rsidP="00CB4979">
            <w:pPr>
              <w:pStyle w:val="Lgende"/>
              <w:spacing w:after="0"/>
              <w:jc w:val="center"/>
              <w:rPr>
                <w:i w:val="0"/>
                <w:sz w:val="20"/>
              </w:rPr>
            </w:pPr>
            <w:bookmarkStart w:id="2371" w:name="_Ref536130761"/>
            <w:bookmarkStart w:id="2372" w:name="_Toc332361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1</w:t>
            </w:r>
            <w:r w:rsidR="0019727E">
              <w:rPr>
                <w:i w:val="0"/>
                <w:sz w:val="20"/>
              </w:rPr>
              <w:fldChar w:fldCharType="end"/>
            </w:r>
            <w:bookmarkEnd w:id="2371"/>
            <w:r w:rsidR="005656F1" w:rsidRPr="008D6A91">
              <w:rPr>
                <w:i w:val="0"/>
                <w:sz w:val="20"/>
              </w:rPr>
              <w:t>: LPCM, N</w:t>
            </w:r>
            <w:r w:rsidR="005656F1">
              <w:rPr>
                <w:i w:val="0"/>
                <w:sz w:val="20"/>
              </w:rPr>
              <w:t>=12</w:t>
            </w:r>
            <w:bookmarkEnd w:id="2372"/>
          </w:p>
        </w:tc>
        <w:tc>
          <w:tcPr>
            <w:tcW w:w="4394" w:type="dxa"/>
            <w:tcBorders>
              <w:bottom w:val="single" w:sz="8" w:space="0" w:color="auto"/>
              <w:right w:val="single" w:sz="8" w:space="0" w:color="auto"/>
            </w:tcBorders>
            <w:vAlign w:val="center"/>
          </w:tcPr>
          <w:p w14:paraId="54BCDBE9" w14:textId="13B01EB3" w:rsidR="005656F1" w:rsidRPr="008D6A91" w:rsidRDefault="00CB4979" w:rsidP="00CB4979">
            <w:pPr>
              <w:pStyle w:val="Lgende"/>
              <w:spacing w:after="0"/>
              <w:jc w:val="center"/>
              <w:rPr>
                <w:i w:val="0"/>
                <w:sz w:val="20"/>
              </w:rPr>
            </w:pPr>
            <w:bookmarkStart w:id="2373" w:name="_Ref536130762"/>
            <w:bookmarkStart w:id="2374" w:name="_Toc332361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2</w:t>
            </w:r>
            <w:r w:rsidR="0019727E">
              <w:rPr>
                <w:i w:val="0"/>
                <w:sz w:val="20"/>
              </w:rPr>
              <w:fldChar w:fldCharType="end"/>
            </w:r>
            <w:bookmarkEnd w:id="2373"/>
            <w:r w:rsidR="005656F1" w:rsidRPr="008D6A91">
              <w:rPr>
                <w:i w:val="0"/>
                <w:sz w:val="20"/>
              </w:rPr>
              <w:t>: NDM, N</w:t>
            </w:r>
            <w:r w:rsidR="005656F1" w:rsidRPr="00CB4979">
              <w:rPr>
                <w:i w:val="0"/>
                <w:sz w:val="20"/>
              </w:rPr>
              <w:t>y</w:t>
            </w:r>
            <w:r w:rsidR="005656F1" w:rsidRPr="008D6A91">
              <w:rPr>
                <w:i w:val="0"/>
                <w:sz w:val="20"/>
              </w:rPr>
              <w:t>=80</w:t>
            </w:r>
            <w:bookmarkEnd w:id="237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1DB329AB" w:rsidR="005656F1" w:rsidRPr="008D6A91" w:rsidRDefault="00CB4979" w:rsidP="00CB4979">
            <w:pPr>
              <w:pStyle w:val="Lgende"/>
              <w:spacing w:after="0"/>
              <w:jc w:val="center"/>
              <w:rPr>
                <w:i w:val="0"/>
                <w:sz w:val="20"/>
              </w:rPr>
            </w:pPr>
            <w:bookmarkStart w:id="2375" w:name="_Ref536131133"/>
            <w:bookmarkStart w:id="2376" w:name="_Toc332361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3</w:t>
            </w:r>
            <w:r w:rsidR="0019727E">
              <w:rPr>
                <w:i w:val="0"/>
                <w:sz w:val="20"/>
              </w:rPr>
              <w:fldChar w:fldCharType="end"/>
            </w:r>
            <w:bookmarkEnd w:id="2375"/>
            <w:r w:rsidR="005656F1" w:rsidRPr="008D6A91">
              <w:rPr>
                <w:i w:val="0"/>
                <w:sz w:val="20"/>
              </w:rPr>
              <w:t>: LPCM, N</w:t>
            </w:r>
            <w:r w:rsidR="005656F1">
              <w:rPr>
                <w:i w:val="0"/>
                <w:sz w:val="20"/>
              </w:rPr>
              <w:t>=16</w:t>
            </w:r>
            <w:bookmarkEnd w:id="2376"/>
          </w:p>
        </w:tc>
        <w:tc>
          <w:tcPr>
            <w:tcW w:w="4394" w:type="dxa"/>
            <w:tcBorders>
              <w:bottom w:val="single" w:sz="8" w:space="0" w:color="auto"/>
              <w:right w:val="single" w:sz="8" w:space="0" w:color="auto"/>
            </w:tcBorders>
            <w:vAlign w:val="center"/>
          </w:tcPr>
          <w:p w14:paraId="4208D047" w14:textId="1D548B06" w:rsidR="005656F1" w:rsidRPr="008D6A91" w:rsidRDefault="00CB4979" w:rsidP="00CB4979">
            <w:pPr>
              <w:pStyle w:val="Lgende"/>
              <w:spacing w:after="0"/>
              <w:jc w:val="center"/>
              <w:rPr>
                <w:i w:val="0"/>
                <w:sz w:val="20"/>
              </w:rPr>
            </w:pPr>
            <w:bookmarkStart w:id="2377" w:name="_Toc332361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37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02A1D94F" w:rsidR="005656F1" w:rsidRPr="008D6A91" w:rsidRDefault="00CB4979" w:rsidP="00CB4979">
            <w:pPr>
              <w:pStyle w:val="Lgende"/>
              <w:spacing w:after="0"/>
              <w:jc w:val="center"/>
              <w:rPr>
                <w:i w:val="0"/>
                <w:sz w:val="20"/>
              </w:rPr>
            </w:pPr>
            <w:bookmarkStart w:id="2378" w:name="_Toc332361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378"/>
          </w:p>
        </w:tc>
        <w:tc>
          <w:tcPr>
            <w:tcW w:w="4394" w:type="dxa"/>
            <w:tcBorders>
              <w:bottom w:val="single" w:sz="8" w:space="0" w:color="auto"/>
              <w:right w:val="single" w:sz="8" w:space="0" w:color="auto"/>
            </w:tcBorders>
            <w:vAlign w:val="center"/>
          </w:tcPr>
          <w:p w14:paraId="35F3ABC8" w14:textId="2874AA13" w:rsidR="005656F1" w:rsidRPr="008D6A91" w:rsidRDefault="00CB4979" w:rsidP="00CB4979">
            <w:pPr>
              <w:pStyle w:val="Lgende"/>
              <w:spacing w:after="0"/>
              <w:jc w:val="center"/>
              <w:rPr>
                <w:i w:val="0"/>
                <w:sz w:val="20"/>
              </w:rPr>
            </w:pPr>
            <w:bookmarkStart w:id="2379" w:name="_Ref536131144"/>
            <w:bookmarkStart w:id="2380" w:name="_Toc332362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6</w:t>
            </w:r>
            <w:r w:rsidR="0019727E">
              <w:rPr>
                <w:i w:val="0"/>
                <w:sz w:val="20"/>
              </w:rPr>
              <w:fldChar w:fldCharType="end"/>
            </w:r>
            <w:bookmarkEnd w:id="2379"/>
            <w:r w:rsidR="005656F1" w:rsidRPr="008D6A91">
              <w:rPr>
                <w:i w:val="0"/>
                <w:sz w:val="20"/>
              </w:rPr>
              <w:t>: NDM, N</w:t>
            </w:r>
            <w:r w:rsidR="005656F1" w:rsidRPr="00CB4979">
              <w:rPr>
                <w:i w:val="0"/>
                <w:sz w:val="20"/>
              </w:rPr>
              <w:t>y</w:t>
            </w:r>
            <w:r w:rsidR="005656F1" w:rsidRPr="008D6A91">
              <w:rPr>
                <w:i w:val="0"/>
                <w:sz w:val="20"/>
              </w:rPr>
              <w:t>=160</w:t>
            </w:r>
            <w:bookmarkEnd w:id="238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1E001486" w:rsidR="005656F1" w:rsidRPr="005403DE" w:rsidRDefault="009A2575" w:rsidP="00CB4979">
            <w:pPr>
              <w:pStyle w:val="Lgende"/>
              <w:spacing w:after="0"/>
              <w:jc w:val="center"/>
              <w:rPr>
                <w:i w:val="0"/>
                <w:sz w:val="20"/>
              </w:rPr>
            </w:pPr>
            <w:bookmarkStart w:id="2381" w:name="_Ref536131455"/>
            <w:bookmarkStart w:id="2382" w:name="_Toc332362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7</w:t>
            </w:r>
            <w:r w:rsidR="0019727E">
              <w:rPr>
                <w:i w:val="0"/>
                <w:sz w:val="20"/>
              </w:rPr>
              <w:fldChar w:fldCharType="end"/>
            </w:r>
            <w:bookmarkEnd w:id="2381"/>
            <w:r w:rsidR="005656F1" w:rsidRPr="005403DE">
              <w:rPr>
                <w:i w:val="0"/>
                <w:sz w:val="20"/>
              </w:rPr>
              <w:t>: LPCM, N</w:t>
            </w:r>
            <w:r w:rsidR="005656F1">
              <w:rPr>
                <w:i w:val="0"/>
                <w:sz w:val="20"/>
              </w:rPr>
              <w:t>=16</w:t>
            </w:r>
            <w:bookmarkEnd w:id="2382"/>
          </w:p>
        </w:tc>
        <w:tc>
          <w:tcPr>
            <w:tcW w:w="4394" w:type="dxa"/>
            <w:tcBorders>
              <w:bottom w:val="single" w:sz="8" w:space="0" w:color="auto"/>
              <w:right w:val="single" w:sz="8" w:space="0" w:color="auto"/>
            </w:tcBorders>
            <w:vAlign w:val="center"/>
          </w:tcPr>
          <w:p w14:paraId="7F099819" w14:textId="29048F0E" w:rsidR="005656F1" w:rsidRPr="005403DE" w:rsidRDefault="009A2575" w:rsidP="00CB4979">
            <w:pPr>
              <w:pStyle w:val="Lgende"/>
              <w:spacing w:after="0"/>
              <w:jc w:val="center"/>
              <w:rPr>
                <w:i w:val="0"/>
                <w:sz w:val="20"/>
              </w:rPr>
            </w:pPr>
            <w:bookmarkStart w:id="2383" w:name="_Toc332362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38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DC87518" w:rsidR="005656F1" w:rsidRPr="005403DE" w:rsidRDefault="009A2575" w:rsidP="00CB4979">
            <w:pPr>
              <w:pStyle w:val="Lgende"/>
              <w:spacing w:after="0"/>
              <w:jc w:val="center"/>
              <w:rPr>
                <w:i w:val="0"/>
                <w:sz w:val="20"/>
              </w:rPr>
            </w:pPr>
            <w:bookmarkStart w:id="2384" w:name="_Toc332362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384"/>
          </w:p>
        </w:tc>
        <w:tc>
          <w:tcPr>
            <w:tcW w:w="4394" w:type="dxa"/>
            <w:tcBorders>
              <w:bottom w:val="single" w:sz="8" w:space="0" w:color="auto"/>
              <w:right w:val="single" w:sz="8" w:space="0" w:color="auto"/>
            </w:tcBorders>
            <w:vAlign w:val="center"/>
          </w:tcPr>
          <w:p w14:paraId="6851EC03" w14:textId="227C1204" w:rsidR="005656F1" w:rsidRPr="005403DE" w:rsidRDefault="009A2575" w:rsidP="00CB4979">
            <w:pPr>
              <w:pStyle w:val="Lgende"/>
              <w:spacing w:after="0"/>
              <w:jc w:val="center"/>
              <w:rPr>
                <w:i w:val="0"/>
                <w:sz w:val="20"/>
              </w:rPr>
            </w:pPr>
            <w:bookmarkStart w:id="2385" w:name="_Ref536131456"/>
            <w:bookmarkStart w:id="2386" w:name="_Toc332362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381B95">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381B95">
              <w:rPr>
                <w:i w:val="0"/>
                <w:noProof/>
                <w:sz w:val="20"/>
              </w:rPr>
              <w:t>10</w:t>
            </w:r>
            <w:r w:rsidR="0019727E">
              <w:rPr>
                <w:i w:val="0"/>
                <w:sz w:val="20"/>
              </w:rPr>
              <w:fldChar w:fldCharType="end"/>
            </w:r>
            <w:bookmarkEnd w:id="2385"/>
            <w:r w:rsidR="005656F1" w:rsidRPr="005403DE">
              <w:rPr>
                <w:i w:val="0"/>
                <w:sz w:val="20"/>
              </w:rPr>
              <w:t>: NDM, N</w:t>
            </w:r>
            <w:r w:rsidR="005656F1" w:rsidRPr="005403DE">
              <w:rPr>
                <w:i w:val="0"/>
                <w:sz w:val="20"/>
                <w:vertAlign w:val="subscript"/>
              </w:rPr>
              <w:t>y</w:t>
            </w:r>
            <w:r w:rsidR="005656F1" w:rsidRPr="005403DE">
              <w:rPr>
                <w:i w:val="0"/>
                <w:sz w:val="20"/>
              </w:rPr>
              <w:t>=160</w:t>
            </w:r>
            <w:bookmarkEnd w:id="238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387" w:name="_Ref536104119"/>
      <w:bookmarkStart w:id="2388" w:name="_Toc3323477"/>
      <w:r w:rsidRPr="002D11AE">
        <w:rPr>
          <w:caps w:val="0"/>
        </w:rPr>
        <w:lastRenderedPageBreak/>
        <w:t>Valeurs de référence</w:t>
      </w:r>
      <w:r>
        <w:rPr>
          <w:caps w:val="0"/>
        </w:rPr>
        <w:t xml:space="preserve"> à l’issu des cas numériques</w:t>
      </w:r>
      <w:bookmarkEnd w:id="2387"/>
      <w:bookmarkEnd w:id="2388"/>
    </w:p>
    <w:p w14:paraId="456510C5" w14:textId="77777777" w:rsidR="00886DA9" w:rsidRDefault="00886DA9" w:rsidP="00886DA9"/>
    <w:p w14:paraId="251EFA5D" w14:textId="7267A205" w:rsidR="00B63BB3" w:rsidRDefault="00B63BB3" w:rsidP="00B63BB3">
      <w:pPr>
        <w:pStyle w:val="Lgende"/>
        <w:keepNext/>
        <w:jc w:val="center"/>
      </w:pPr>
      <w:bookmarkStart w:id="2389" w:name="_Ref536130757"/>
      <w:bookmarkStart w:id="2390" w:name="_Toc332363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8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39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4D7128"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1608FEDF"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391" w:name="_Ref536130763"/>
      <w:bookmarkStart w:id="2392" w:name="_Toc332364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381B95">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39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39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4D7128"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393" w:name="_Annexe_B_:"/>
      <w:bookmarkStart w:id="2394" w:name="_Toc3323478"/>
      <w:bookmarkEnd w:id="239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9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95" w:name="_Toc535932562"/>
      <w:bookmarkStart w:id="2396" w:name="_Toc535932654"/>
      <w:bookmarkStart w:id="2397" w:name="_Toc535933485"/>
      <w:bookmarkStart w:id="2398" w:name="_Toc535934377"/>
      <w:bookmarkStart w:id="2399" w:name="_Toc535935128"/>
      <w:bookmarkStart w:id="2400" w:name="_Toc535935903"/>
      <w:bookmarkStart w:id="2401" w:name="_Toc535938441"/>
      <w:bookmarkStart w:id="2402" w:name="_Toc535938790"/>
      <w:bookmarkStart w:id="2403" w:name="_Toc535942619"/>
      <w:bookmarkStart w:id="2404" w:name="_Toc535942841"/>
      <w:bookmarkStart w:id="2405" w:name="_Toc535942937"/>
      <w:bookmarkStart w:id="2406" w:name="_Toc535943033"/>
      <w:bookmarkStart w:id="2407" w:name="_Toc535943129"/>
      <w:bookmarkStart w:id="2408" w:name="_Toc535947878"/>
      <w:bookmarkStart w:id="2409" w:name="_Toc536006932"/>
      <w:bookmarkStart w:id="2410" w:name="_Toc536110564"/>
      <w:bookmarkStart w:id="2411" w:name="_Toc536110940"/>
      <w:bookmarkStart w:id="2412" w:name="_Toc536112159"/>
      <w:bookmarkStart w:id="2413" w:name="_Toc536112479"/>
      <w:bookmarkStart w:id="2414" w:name="_Toc536113364"/>
      <w:bookmarkStart w:id="2415" w:name="_Toc536113576"/>
      <w:bookmarkStart w:id="2416" w:name="_Toc536113788"/>
      <w:bookmarkStart w:id="2417" w:name="_Toc536115087"/>
      <w:bookmarkStart w:id="2418" w:name="_Toc536115357"/>
      <w:bookmarkStart w:id="2419" w:name="_Toc536117547"/>
      <w:bookmarkStart w:id="2420" w:name="_Toc536117762"/>
      <w:bookmarkStart w:id="2421" w:name="_Toc536118783"/>
      <w:bookmarkStart w:id="2422" w:name="_Toc536120075"/>
      <w:bookmarkStart w:id="2423" w:name="_Toc536120291"/>
      <w:bookmarkStart w:id="2424" w:name="_Toc536127353"/>
      <w:bookmarkStart w:id="2425" w:name="_Toc536127570"/>
      <w:bookmarkStart w:id="2426" w:name="_Toc536128354"/>
      <w:bookmarkStart w:id="2427" w:name="_Toc536129477"/>
      <w:bookmarkStart w:id="2428" w:name="_Toc536129695"/>
      <w:bookmarkStart w:id="2429" w:name="_Toc536129916"/>
      <w:bookmarkStart w:id="2430" w:name="_Toc536130139"/>
      <w:bookmarkStart w:id="2431" w:name="_Toc536130365"/>
      <w:bookmarkStart w:id="2432" w:name="_Toc536130601"/>
      <w:bookmarkStart w:id="2433" w:name="_Toc536131295"/>
      <w:bookmarkStart w:id="2434" w:name="_Toc536131556"/>
      <w:bookmarkStart w:id="2435" w:name="_Toc536199969"/>
      <w:bookmarkStart w:id="2436" w:name="_Toc536200216"/>
      <w:bookmarkStart w:id="2437" w:name="_Toc536200711"/>
      <w:bookmarkStart w:id="2438" w:name="_Toc536200959"/>
      <w:bookmarkStart w:id="2439" w:name="_Toc536201206"/>
      <w:bookmarkStart w:id="2440" w:name="_Toc536201453"/>
      <w:bookmarkStart w:id="2441" w:name="_Toc536202368"/>
      <w:bookmarkStart w:id="2442" w:name="_Toc536203739"/>
      <w:bookmarkStart w:id="2443" w:name="_Toc536203985"/>
      <w:bookmarkStart w:id="2444" w:name="_Toc536204231"/>
      <w:bookmarkStart w:id="2445" w:name="_Toc536539379"/>
      <w:bookmarkStart w:id="2446" w:name="_Toc536539632"/>
      <w:bookmarkStart w:id="2447" w:name="_Toc536543408"/>
      <w:bookmarkStart w:id="2448" w:name="_Toc536543662"/>
      <w:bookmarkStart w:id="2449" w:name="_Toc536544553"/>
      <w:bookmarkStart w:id="2450" w:name="_Toc536545493"/>
      <w:bookmarkStart w:id="2451" w:name="_Toc536546644"/>
      <w:bookmarkStart w:id="2452" w:name="_Toc536626940"/>
      <w:bookmarkStart w:id="2453" w:name="_Toc536726019"/>
      <w:bookmarkStart w:id="2454" w:name="_Toc536741115"/>
      <w:bookmarkStart w:id="2455" w:name="_Toc536741372"/>
      <w:bookmarkStart w:id="2456" w:name="_Toc536741628"/>
      <w:bookmarkStart w:id="2457" w:name="_Toc536784687"/>
      <w:bookmarkStart w:id="2458" w:name="_Toc536797582"/>
      <w:bookmarkStart w:id="2459" w:name="_Toc536797845"/>
      <w:bookmarkStart w:id="2460" w:name="_Toc536798242"/>
      <w:bookmarkStart w:id="2461" w:name="_Toc536798497"/>
      <w:bookmarkStart w:id="2462" w:name="_Toc536798752"/>
      <w:bookmarkStart w:id="2463" w:name="_Toc536800455"/>
      <w:bookmarkStart w:id="2464" w:name="_Toc3307378"/>
      <w:bookmarkStart w:id="2465" w:name="_Toc3309025"/>
      <w:bookmarkStart w:id="2466" w:name="_Toc3309962"/>
      <w:bookmarkStart w:id="2467" w:name="_Toc3310216"/>
      <w:bookmarkStart w:id="2468" w:name="_Toc3311973"/>
      <w:bookmarkStart w:id="2469" w:name="_Toc3312227"/>
      <w:bookmarkStart w:id="2470" w:name="_Toc3312824"/>
      <w:bookmarkStart w:id="2471" w:name="_Toc3323225"/>
      <w:bookmarkStart w:id="2472" w:name="_Toc3323479"/>
      <w:bookmarkStart w:id="2473" w:name="_Ref535834176"/>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474" w:name="_Toc535938442"/>
      <w:bookmarkStart w:id="2475" w:name="_Toc535938791"/>
      <w:bookmarkStart w:id="2476" w:name="_Toc535942620"/>
      <w:bookmarkStart w:id="2477" w:name="_Toc535942842"/>
      <w:bookmarkStart w:id="2478" w:name="_Toc535942938"/>
      <w:bookmarkStart w:id="2479" w:name="_Toc535943034"/>
      <w:bookmarkStart w:id="2480" w:name="_Toc535943130"/>
      <w:bookmarkStart w:id="2481" w:name="_Toc535947879"/>
      <w:bookmarkStart w:id="2482" w:name="_Toc536006933"/>
      <w:bookmarkStart w:id="2483" w:name="_Toc536110565"/>
      <w:bookmarkStart w:id="2484" w:name="_Toc536110941"/>
      <w:bookmarkStart w:id="2485" w:name="_Toc536112160"/>
      <w:bookmarkStart w:id="2486" w:name="_Toc536112480"/>
      <w:bookmarkStart w:id="2487" w:name="_Toc536113365"/>
      <w:bookmarkStart w:id="2488" w:name="_Toc536113577"/>
      <w:bookmarkStart w:id="2489" w:name="_Toc536113789"/>
      <w:bookmarkStart w:id="2490" w:name="_Toc536115088"/>
      <w:bookmarkStart w:id="2491" w:name="_Toc536115358"/>
      <w:bookmarkStart w:id="2492" w:name="_Toc536117548"/>
      <w:bookmarkStart w:id="2493" w:name="_Toc536117763"/>
      <w:bookmarkStart w:id="2494" w:name="_Toc536118784"/>
      <w:bookmarkStart w:id="2495" w:name="_Toc536120076"/>
      <w:bookmarkStart w:id="2496" w:name="_Toc536120292"/>
      <w:bookmarkStart w:id="2497" w:name="_Toc536127354"/>
      <w:bookmarkStart w:id="2498" w:name="_Toc536127571"/>
      <w:bookmarkStart w:id="2499" w:name="_Toc536128355"/>
      <w:bookmarkStart w:id="2500" w:name="_Toc536129478"/>
      <w:bookmarkStart w:id="2501" w:name="_Toc536129696"/>
      <w:bookmarkStart w:id="2502" w:name="_Toc536129917"/>
      <w:bookmarkStart w:id="2503" w:name="_Toc536130140"/>
      <w:bookmarkStart w:id="2504" w:name="_Toc536130366"/>
      <w:bookmarkStart w:id="2505" w:name="_Toc536130602"/>
      <w:bookmarkStart w:id="2506" w:name="_Toc536131296"/>
      <w:bookmarkStart w:id="2507" w:name="_Toc536131557"/>
      <w:bookmarkStart w:id="2508" w:name="_Toc536199970"/>
      <w:bookmarkStart w:id="2509" w:name="_Toc536200217"/>
      <w:bookmarkStart w:id="2510" w:name="_Toc536200712"/>
      <w:bookmarkStart w:id="2511" w:name="_Toc536200960"/>
      <w:bookmarkStart w:id="2512" w:name="_Toc536201207"/>
      <w:bookmarkStart w:id="2513" w:name="_Toc536201454"/>
      <w:bookmarkStart w:id="2514" w:name="_Toc536202369"/>
      <w:bookmarkStart w:id="2515" w:name="_Toc536203740"/>
      <w:bookmarkStart w:id="2516" w:name="_Toc536203986"/>
      <w:bookmarkStart w:id="2517" w:name="_Toc536204232"/>
      <w:bookmarkStart w:id="2518" w:name="_Toc536539380"/>
      <w:bookmarkStart w:id="2519" w:name="_Toc536539633"/>
      <w:bookmarkStart w:id="2520" w:name="_Toc536543409"/>
      <w:bookmarkStart w:id="2521" w:name="_Toc536543663"/>
      <w:bookmarkStart w:id="2522" w:name="_Toc536544554"/>
      <w:bookmarkStart w:id="2523" w:name="_Toc536545494"/>
      <w:bookmarkStart w:id="2524" w:name="_Toc536546645"/>
      <w:bookmarkStart w:id="2525" w:name="_Toc536626941"/>
      <w:bookmarkStart w:id="2526" w:name="_Toc536726020"/>
      <w:bookmarkStart w:id="2527" w:name="_Toc536741116"/>
      <w:bookmarkStart w:id="2528" w:name="_Toc536741373"/>
      <w:bookmarkStart w:id="2529" w:name="_Toc536741629"/>
      <w:bookmarkStart w:id="2530" w:name="_Toc536784688"/>
      <w:bookmarkStart w:id="2531" w:name="_Toc536797583"/>
      <w:bookmarkStart w:id="2532" w:name="_Toc536797846"/>
      <w:bookmarkStart w:id="2533" w:name="_Toc536798243"/>
      <w:bookmarkStart w:id="2534" w:name="_Toc536798498"/>
      <w:bookmarkStart w:id="2535" w:name="_Toc536798753"/>
      <w:bookmarkStart w:id="2536" w:name="_Toc536800456"/>
      <w:bookmarkStart w:id="2537" w:name="_Toc3307379"/>
      <w:bookmarkStart w:id="2538" w:name="_Toc3309026"/>
      <w:bookmarkStart w:id="2539" w:name="_Toc3309963"/>
      <w:bookmarkStart w:id="2540" w:name="_Toc3310217"/>
      <w:bookmarkStart w:id="2541" w:name="_Toc3311974"/>
      <w:bookmarkStart w:id="2542" w:name="_Toc3312228"/>
      <w:bookmarkStart w:id="2543" w:name="_Toc3312825"/>
      <w:bookmarkStart w:id="2544" w:name="_Toc3323226"/>
      <w:bookmarkStart w:id="2545" w:name="_Toc3323480"/>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14:paraId="057E0C28" w14:textId="436E9568" w:rsidR="00B429DC" w:rsidRDefault="00B429DC" w:rsidP="00E0308D">
      <w:pPr>
        <w:pStyle w:val="Titre2"/>
        <w:numPr>
          <w:ilvl w:val="1"/>
          <w:numId w:val="28"/>
        </w:numPr>
        <w:tabs>
          <w:tab w:val="clear" w:pos="0"/>
          <w:tab w:val="num" w:pos="-709"/>
        </w:tabs>
        <w:ind w:left="709"/>
      </w:pPr>
      <w:bookmarkStart w:id="2546" w:name="_Toc3323481"/>
      <w:r>
        <w:t>Formulation variationnelle du problème conduction thermique</w:t>
      </w:r>
      <w:bookmarkEnd w:id="2473"/>
      <w:bookmarkEnd w:id="2546"/>
    </w:p>
    <w:p w14:paraId="4FA50E88" w14:textId="7DEE9DC8"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81B95">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4D7128"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547" w:name="_Ref528621363"/>
            <w:r w:rsidRPr="005600FC">
              <w:rPr>
                <w:rFonts w:ascii="Times New Roman" w:eastAsia="Times New Roman" w:hAnsi="Times New Roman"/>
                <w:b/>
                <w:iCs w:val="0"/>
                <w:color w:val="auto"/>
                <w:sz w:val="22"/>
                <w:szCs w:val="22"/>
                <w:lang w:eastAsia="fr-FR"/>
              </w:rPr>
              <w:t xml:space="preserve"> </w:t>
            </w:r>
            <w:bookmarkEnd w:id="2547"/>
          </w:p>
        </w:tc>
      </w:tr>
    </w:tbl>
    <w:p w14:paraId="534FFF4F" w14:textId="77777777" w:rsidR="00B429DC" w:rsidRPr="00E4270F" w:rsidRDefault="00B429DC" w:rsidP="00E0308D">
      <w:pPr>
        <w:pStyle w:val="Titre2"/>
        <w:numPr>
          <w:ilvl w:val="1"/>
          <w:numId w:val="28"/>
        </w:numPr>
        <w:ind w:left="709"/>
      </w:pPr>
      <w:bookmarkStart w:id="2548" w:name="_Toc3323482"/>
      <w:r>
        <w:t xml:space="preserve">Approximation </w:t>
      </w:r>
      <w:r w:rsidRPr="00E4270F">
        <w:t>nodale élémentaire</w:t>
      </w:r>
      <w:r>
        <w:t xml:space="preserve"> et assemblage final</w:t>
      </w:r>
      <w:bookmarkEnd w:id="2548"/>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w:lastRenderedPageBreak/>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055283E6"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81B95">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4D712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4D712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4D712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4D712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4D712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4D7128"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549" w:name="_Annexe_C_:"/>
      <w:bookmarkStart w:id="2550" w:name="_Ref535938690"/>
      <w:bookmarkStart w:id="2551" w:name="_Toc3323483"/>
      <w:bookmarkEnd w:id="2549"/>
      <w:r>
        <w:lastRenderedPageBreak/>
        <w:t>Ann</w:t>
      </w:r>
      <w:r w:rsidR="003C3B41">
        <w:t>exe C</w:t>
      </w:r>
      <w:r w:rsidR="005B17DF">
        <w:t xml:space="preserve"> : </w:t>
      </w:r>
      <w:r w:rsidR="00A64F15">
        <w:br/>
        <w:t>Détermination du point haut</w:t>
      </w:r>
      <w:bookmarkEnd w:id="2550"/>
      <w:bookmarkEnd w:id="2551"/>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52" w:name="_Toc536113793"/>
      <w:bookmarkStart w:id="2553" w:name="_Toc536115092"/>
      <w:bookmarkStart w:id="2554" w:name="_Toc536115362"/>
      <w:bookmarkStart w:id="2555" w:name="_Toc536117552"/>
      <w:bookmarkStart w:id="2556" w:name="_Toc536117767"/>
      <w:bookmarkStart w:id="2557" w:name="_Toc536118788"/>
      <w:bookmarkStart w:id="2558" w:name="_Toc536120080"/>
      <w:bookmarkStart w:id="2559" w:name="_Toc536120296"/>
      <w:bookmarkStart w:id="2560" w:name="_Toc536127358"/>
      <w:bookmarkStart w:id="2561" w:name="_Toc536127575"/>
      <w:bookmarkStart w:id="2562" w:name="_Toc536128359"/>
      <w:bookmarkStart w:id="2563" w:name="_Toc536129482"/>
      <w:bookmarkStart w:id="2564" w:name="_Toc536129700"/>
      <w:bookmarkStart w:id="2565" w:name="_Toc536129921"/>
      <w:bookmarkStart w:id="2566" w:name="_Toc536130144"/>
      <w:bookmarkStart w:id="2567" w:name="_Toc536130370"/>
      <w:bookmarkStart w:id="2568" w:name="_Toc536130606"/>
      <w:bookmarkStart w:id="2569" w:name="_Toc536131300"/>
      <w:bookmarkStart w:id="2570" w:name="_Toc536131561"/>
      <w:bookmarkStart w:id="2571" w:name="_Toc536199974"/>
      <w:bookmarkStart w:id="2572" w:name="_Toc536200221"/>
      <w:bookmarkStart w:id="2573" w:name="_Toc536200716"/>
      <w:bookmarkStart w:id="2574" w:name="_Toc536200964"/>
      <w:bookmarkStart w:id="2575" w:name="_Toc536201211"/>
      <w:bookmarkStart w:id="2576" w:name="_Toc536201458"/>
      <w:bookmarkStart w:id="2577" w:name="_Toc536202373"/>
      <w:bookmarkStart w:id="2578" w:name="_Toc536203744"/>
      <w:bookmarkStart w:id="2579" w:name="_Toc536203990"/>
      <w:bookmarkStart w:id="2580" w:name="_Toc536204236"/>
      <w:bookmarkStart w:id="2581" w:name="_Toc536539384"/>
      <w:bookmarkStart w:id="2582" w:name="_Toc536539637"/>
      <w:bookmarkStart w:id="2583" w:name="_Toc536543413"/>
      <w:bookmarkStart w:id="2584" w:name="_Toc536543667"/>
      <w:bookmarkStart w:id="2585" w:name="_Toc536544558"/>
      <w:bookmarkStart w:id="2586" w:name="_Toc536545498"/>
      <w:bookmarkStart w:id="2587" w:name="_Toc536546649"/>
      <w:bookmarkStart w:id="2588" w:name="_Toc536626945"/>
      <w:bookmarkStart w:id="2589" w:name="_Toc536726024"/>
      <w:bookmarkStart w:id="2590" w:name="_Toc536741120"/>
      <w:bookmarkStart w:id="2591" w:name="_Toc536741377"/>
      <w:bookmarkStart w:id="2592" w:name="_Toc536741633"/>
      <w:bookmarkStart w:id="2593" w:name="_Toc536784692"/>
      <w:bookmarkStart w:id="2594" w:name="_Toc536797587"/>
      <w:bookmarkStart w:id="2595" w:name="_Toc536797850"/>
      <w:bookmarkStart w:id="2596" w:name="_Toc536798247"/>
      <w:bookmarkStart w:id="2597" w:name="_Toc536798502"/>
      <w:bookmarkStart w:id="2598" w:name="_Toc536798757"/>
      <w:bookmarkStart w:id="2599" w:name="_Toc536800460"/>
      <w:bookmarkStart w:id="2600" w:name="_Toc3307383"/>
      <w:bookmarkStart w:id="2601" w:name="_Toc3309030"/>
      <w:bookmarkStart w:id="2602" w:name="_Toc3309967"/>
      <w:bookmarkStart w:id="2603" w:name="_Toc3310221"/>
      <w:bookmarkStart w:id="2604" w:name="_Toc3311978"/>
      <w:bookmarkStart w:id="2605" w:name="_Toc3312232"/>
      <w:bookmarkStart w:id="2606" w:name="_Toc3312829"/>
      <w:bookmarkStart w:id="2607" w:name="_Toc3323230"/>
      <w:bookmarkStart w:id="2608" w:name="_Toc3323484"/>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09" w:name="_Toc536113794"/>
      <w:bookmarkStart w:id="2610" w:name="_Toc536115093"/>
      <w:bookmarkStart w:id="2611" w:name="_Toc536115363"/>
      <w:bookmarkStart w:id="2612" w:name="_Toc536117553"/>
      <w:bookmarkStart w:id="2613" w:name="_Toc536117768"/>
      <w:bookmarkStart w:id="2614" w:name="_Toc536118789"/>
      <w:bookmarkStart w:id="2615" w:name="_Toc536120081"/>
      <w:bookmarkStart w:id="2616" w:name="_Toc536120297"/>
      <w:bookmarkStart w:id="2617" w:name="_Toc536127359"/>
      <w:bookmarkStart w:id="2618" w:name="_Toc536127576"/>
      <w:bookmarkStart w:id="2619" w:name="_Toc536128360"/>
      <w:bookmarkStart w:id="2620" w:name="_Toc536129483"/>
      <w:bookmarkStart w:id="2621" w:name="_Toc536129701"/>
      <w:bookmarkStart w:id="2622" w:name="_Toc536129922"/>
      <w:bookmarkStart w:id="2623" w:name="_Toc536130145"/>
      <w:bookmarkStart w:id="2624" w:name="_Toc536130371"/>
      <w:bookmarkStart w:id="2625" w:name="_Toc536130607"/>
      <w:bookmarkStart w:id="2626" w:name="_Toc536131301"/>
      <w:bookmarkStart w:id="2627" w:name="_Toc536131562"/>
      <w:bookmarkStart w:id="2628" w:name="_Toc536199975"/>
      <w:bookmarkStart w:id="2629" w:name="_Toc536200222"/>
      <w:bookmarkStart w:id="2630" w:name="_Toc536200717"/>
      <w:bookmarkStart w:id="2631" w:name="_Toc536200965"/>
      <w:bookmarkStart w:id="2632" w:name="_Toc536201212"/>
      <w:bookmarkStart w:id="2633" w:name="_Toc536201459"/>
      <w:bookmarkStart w:id="2634" w:name="_Toc536202374"/>
      <w:bookmarkStart w:id="2635" w:name="_Toc536203745"/>
      <w:bookmarkStart w:id="2636" w:name="_Toc536203991"/>
      <w:bookmarkStart w:id="2637" w:name="_Toc536204237"/>
      <w:bookmarkStart w:id="2638" w:name="_Toc536539385"/>
      <w:bookmarkStart w:id="2639" w:name="_Toc536539638"/>
      <w:bookmarkStart w:id="2640" w:name="_Toc536543414"/>
      <w:bookmarkStart w:id="2641" w:name="_Toc536543668"/>
      <w:bookmarkStart w:id="2642" w:name="_Toc536544559"/>
      <w:bookmarkStart w:id="2643" w:name="_Toc536545499"/>
      <w:bookmarkStart w:id="2644" w:name="_Toc536546650"/>
      <w:bookmarkStart w:id="2645" w:name="_Toc536626946"/>
      <w:bookmarkStart w:id="2646" w:name="_Toc536726025"/>
      <w:bookmarkStart w:id="2647" w:name="_Toc536741121"/>
      <w:bookmarkStart w:id="2648" w:name="_Toc536741378"/>
      <w:bookmarkStart w:id="2649" w:name="_Toc536741634"/>
      <w:bookmarkStart w:id="2650" w:name="_Toc536784693"/>
      <w:bookmarkStart w:id="2651" w:name="_Toc536797588"/>
      <w:bookmarkStart w:id="2652" w:name="_Toc536797851"/>
      <w:bookmarkStart w:id="2653" w:name="_Toc536798248"/>
      <w:bookmarkStart w:id="2654" w:name="_Toc536798503"/>
      <w:bookmarkStart w:id="2655" w:name="_Toc536798758"/>
      <w:bookmarkStart w:id="2656" w:name="_Toc536800461"/>
      <w:bookmarkStart w:id="2657" w:name="_Toc3307384"/>
      <w:bookmarkStart w:id="2658" w:name="_Toc3309031"/>
      <w:bookmarkStart w:id="2659" w:name="_Toc3309968"/>
      <w:bookmarkStart w:id="2660" w:name="_Toc3310222"/>
      <w:bookmarkStart w:id="2661" w:name="_Toc3311979"/>
      <w:bookmarkStart w:id="2662" w:name="_Toc3312233"/>
      <w:bookmarkStart w:id="2663" w:name="_Toc3312830"/>
      <w:bookmarkStart w:id="2664" w:name="_Toc3323231"/>
      <w:bookmarkStart w:id="2665" w:name="_Toc3323485"/>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66" w:name="_Toc536113795"/>
      <w:bookmarkStart w:id="2667" w:name="_Toc536115094"/>
      <w:bookmarkStart w:id="2668" w:name="_Toc536115364"/>
      <w:bookmarkStart w:id="2669" w:name="_Toc536117554"/>
      <w:bookmarkStart w:id="2670" w:name="_Toc536117769"/>
      <w:bookmarkStart w:id="2671" w:name="_Toc536118790"/>
      <w:bookmarkStart w:id="2672" w:name="_Toc536120082"/>
      <w:bookmarkStart w:id="2673" w:name="_Toc536120298"/>
      <w:bookmarkStart w:id="2674" w:name="_Toc536127360"/>
      <w:bookmarkStart w:id="2675" w:name="_Toc536127577"/>
      <w:bookmarkStart w:id="2676" w:name="_Toc536128361"/>
      <w:bookmarkStart w:id="2677" w:name="_Toc536129484"/>
      <w:bookmarkStart w:id="2678" w:name="_Toc536129702"/>
      <w:bookmarkStart w:id="2679" w:name="_Toc536129923"/>
      <w:bookmarkStart w:id="2680" w:name="_Toc536130146"/>
      <w:bookmarkStart w:id="2681" w:name="_Toc536130372"/>
      <w:bookmarkStart w:id="2682" w:name="_Toc536130608"/>
      <w:bookmarkStart w:id="2683" w:name="_Toc536131302"/>
      <w:bookmarkStart w:id="2684" w:name="_Toc536131563"/>
      <w:bookmarkStart w:id="2685" w:name="_Toc536199976"/>
      <w:bookmarkStart w:id="2686" w:name="_Toc536200223"/>
      <w:bookmarkStart w:id="2687" w:name="_Toc536200718"/>
      <w:bookmarkStart w:id="2688" w:name="_Toc536200966"/>
      <w:bookmarkStart w:id="2689" w:name="_Toc536201213"/>
      <w:bookmarkStart w:id="2690" w:name="_Toc536201460"/>
      <w:bookmarkStart w:id="2691" w:name="_Toc536202375"/>
      <w:bookmarkStart w:id="2692" w:name="_Toc536203746"/>
      <w:bookmarkStart w:id="2693" w:name="_Toc536203992"/>
      <w:bookmarkStart w:id="2694" w:name="_Toc536204238"/>
      <w:bookmarkStart w:id="2695" w:name="_Toc536539386"/>
      <w:bookmarkStart w:id="2696" w:name="_Toc536539639"/>
      <w:bookmarkStart w:id="2697" w:name="_Toc536543415"/>
      <w:bookmarkStart w:id="2698" w:name="_Toc536543669"/>
      <w:bookmarkStart w:id="2699" w:name="_Toc536544560"/>
      <w:bookmarkStart w:id="2700" w:name="_Toc536545500"/>
      <w:bookmarkStart w:id="2701" w:name="_Toc536546651"/>
      <w:bookmarkStart w:id="2702" w:name="_Toc536626947"/>
      <w:bookmarkStart w:id="2703" w:name="_Toc536726026"/>
      <w:bookmarkStart w:id="2704" w:name="_Toc536741122"/>
      <w:bookmarkStart w:id="2705" w:name="_Toc536741379"/>
      <w:bookmarkStart w:id="2706" w:name="_Toc536741635"/>
      <w:bookmarkStart w:id="2707" w:name="_Toc536784694"/>
      <w:bookmarkStart w:id="2708" w:name="_Toc536797589"/>
      <w:bookmarkStart w:id="2709" w:name="_Toc536797852"/>
      <w:bookmarkStart w:id="2710" w:name="_Toc536798249"/>
      <w:bookmarkStart w:id="2711" w:name="_Toc536798504"/>
      <w:bookmarkStart w:id="2712" w:name="_Toc536798759"/>
      <w:bookmarkStart w:id="2713" w:name="_Toc536800462"/>
      <w:bookmarkStart w:id="2714" w:name="_Toc3307385"/>
      <w:bookmarkStart w:id="2715" w:name="_Toc3309032"/>
      <w:bookmarkStart w:id="2716" w:name="_Toc3309969"/>
      <w:bookmarkStart w:id="2717" w:name="_Toc3310223"/>
      <w:bookmarkStart w:id="2718" w:name="_Toc3311980"/>
      <w:bookmarkStart w:id="2719" w:name="_Toc3312234"/>
      <w:bookmarkStart w:id="2720" w:name="_Toc3312831"/>
      <w:bookmarkStart w:id="2721" w:name="_Toc3323232"/>
      <w:bookmarkStart w:id="2722" w:name="_Toc3323486"/>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p>
    <w:p w14:paraId="5EF6F5C7" w14:textId="3C384A25" w:rsidR="00E0308D" w:rsidRDefault="00D50E82" w:rsidP="00D50E82">
      <w:pPr>
        <w:pStyle w:val="Titre2"/>
        <w:numPr>
          <w:ilvl w:val="1"/>
          <w:numId w:val="39"/>
        </w:numPr>
        <w:tabs>
          <w:tab w:val="clear" w:pos="0"/>
          <w:tab w:val="num" w:pos="-709"/>
        </w:tabs>
        <w:ind w:left="709"/>
      </w:pPr>
      <w:bookmarkStart w:id="2723" w:name="_Toc3323487"/>
      <w:r>
        <w:t>Définition du point haut</w:t>
      </w:r>
      <w:bookmarkEnd w:id="272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24" w:name="_Toc536112164"/>
      <w:bookmarkStart w:id="2725" w:name="_Toc536112484"/>
      <w:bookmarkStart w:id="2726" w:name="_Toc536113369"/>
      <w:bookmarkStart w:id="2727" w:name="_Toc536113581"/>
      <w:bookmarkStart w:id="2728" w:name="_Toc536113797"/>
      <w:bookmarkStart w:id="2729" w:name="_Toc536115096"/>
      <w:bookmarkStart w:id="2730" w:name="_Toc536115366"/>
      <w:bookmarkStart w:id="2731" w:name="_Toc536117556"/>
      <w:bookmarkStart w:id="2732" w:name="_Toc536117771"/>
      <w:bookmarkStart w:id="2733" w:name="_Toc536118792"/>
      <w:bookmarkStart w:id="2734" w:name="_Toc536120084"/>
      <w:bookmarkStart w:id="2735" w:name="_Toc536120300"/>
      <w:bookmarkStart w:id="2736" w:name="_Toc536127362"/>
      <w:bookmarkStart w:id="2737" w:name="_Toc536127579"/>
      <w:bookmarkStart w:id="2738" w:name="_Toc536128363"/>
      <w:bookmarkStart w:id="2739" w:name="_Toc536129486"/>
      <w:bookmarkStart w:id="2740" w:name="_Toc536129704"/>
      <w:bookmarkStart w:id="2741" w:name="_Toc536129925"/>
      <w:bookmarkStart w:id="2742" w:name="_Toc536130148"/>
      <w:bookmarkStart w:id="2743" w:name="_Toc536130374"/>
      <w:bookmarkStart w:id="2744" w:name="_Toc536130610"/>
      <w:bookmarkStart w:id="2745" w:name="_Toc536131304"/>
      <w:bookmarkStart w:id="2746" w:name="_Toc536131565"/>
      <w:bookmarkStart w:id="2747" w:name="_Toc536199978"/>
      <w:bookmarkStart w:id="2748" w:name="_Toc536200225"/>
      <w:bookmarkStart w:id="2749" w:name="_Toc536200720"/>
      <w:bookmarkStart w:id="2750" w:name="_Toc536200968"/>
      <w:bookmarkStart w:id="2751" w:name="_Toc536201215"/>
      <w:bookmarkStart w:id="2752" w:name="_Toc536201462"/>
      <w:bookmarkStart w:id="2753" w:name="_Toc536202377"/>
      <w:bookmarkStart w:id="2754" w:name="_Toc536203748"/>
      <w:bookmarkStart w:id="2755" w:name="_Toc536203994"/>
      <w:bookmarkStart w:id="2756" w:name="_Toc536204240"/>
      <w:bookmarkStart w:id="2757" w:name="_Toc536539388"/>
      <w:bookmarkStart w:id="2758" w:name="_Toc536539641"/>
      <w:bookmarkStart w:id="2759" w:name="_Toc536543417"/>
      <w:bookmarkStart w:id="2760" w:name="_Toc536543671"/>
      <w:bookmarkStart w:id="2761" w:name="_Toc536544562"/>
      <w:bookmarkStart w:id="2762" w:name="_Toc536545502"/>
      <w:bookmarkStart w:id="2763" w:name="_Toc536546653"/>
      <w:bookmarkStart w:id="2764" w:name="_Toc536626949"/>
      <w:bookmarkStart w:id="2765" w:name="_Toc536726028"/>
      <w:bookmarkStart w:id="2766" w:name="_Toc536741124"/>
      <w:bookmarkStart w:id="2767" w:name="_Toc536741381"/>
      <w:bookmarkStart w:id="2768" w:name="_Toc536741637"/>
      <w:bookmarkStart w:id="2769" w:name="_Toc536784696"/>
      <w:bookmarkStart w:id="2770" w:name="_Toc536797591"/>
      <w:bookmarkStart w:id="2771" w:name="_Toc536797854"/>
      <w:bookmarkStart w:id="2772" w:name="_Toc536798251"/>
      <w:bookmarkStart w:id="2773" w:name="_Toc536798506"/>
      <w:bookmarkStart w:id="2774" w:name="_Toc536798761"/>
      <w:bookmarkStart w:id="2775" w:name="_Toc536800464"/>
      <w:bookmarkStart w:id="2776" w:name="_Toc3307387"/>
      <w:bookmarkStart w:id="2777" w:name="_Toc3309034"/>
      <w:bookmarkStart w:id="2778" w:name="_Toc3309971"/>
      <w:bookmarkStart w:id="2779" w:name="_Toc3310225"/>
      <w:bookmarkStart w:id="2780" w:name="_Toc3311982"/>
      <w:bookmarkStart w:id="2781" w:name="_Toc3312236"/>
      <w:bookmarkStart w:id="2782" w:name="_Toc3312833"/>
      <w:bookmarkStart w:id="2783" w:name="_Toc3323234"/>
      <w:bookmarkStart w:id="2784" w:name="_Toc3323488"/>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5" w:name="_Toc536112165"/>
      <w:bookmarkStart w:id="2786" w:name="_Toc536112485"/>
      <w:bookmarkStart w:id="2787" w:name="_Toc536113370"/>
      <w:bookmarkStart w:id="2788" w:name="_Toc536113582"/>
      <w:bookmarkStart w:id="2789" w:name="_Toc536113798"/>
      <w:bookmarkStart w:id="2790" w:name="_Toc536115097"/>
      <w:bookmarkStart w:id="2791" w:name="_Toc536115367"/>
      <w:bookmarkStart w:id="2792" w:name="_Toc536117557"/>
      <w:bookmarkStart w:id="2793" w:name="_Toc536117772"/>
      <w:bookmarkStart w:id="2794" w:name="_Toc536118793"/>
      <w:bookmarkStart w:id="2795" w:name="_Toc536120085"/>
      <w:bookmarkStart w:id="2796" w:name="_Toc536120301"/>
      <w:bookmarkStart w:id="2797" w:name="_Toc536127363"/>
      <w:bookmarkStart w:id="2798" w:name="_Toc536127580"/>
      <w:bookmarkStart w:id="2799" w:name="_Toc536128364"/>
      <w:bookmarkStart w:id="2800" w:name="_Toc536129487"/>
      <w:bookmarkStart w:id="2801" w:name="_Toc536129705"/>
      <w:bookmarkStart w:id="2802" w:name="_Toc536129926"/>
      <w:bookmarkStart w:id="2803" w:name="_Toc536130149"/>
      <w:bookmarkStart w:id="2804" w:name="_Toc536130375"/>
      <w:bookmarkStart w:id="2805" w:name="_Toc536130611"/>
      <w:bookmarkStart w:id="2806" w:name="_Toc536131305"/>
      <w:bookmarkStart w:id="2807" w:name="_Toc536131566"/>
      <w:bookmarkStart w:id="2808" w:name="_Toc536199979"/>
      <w:bookmarkStart w:id="2809" w:name="_Toc536200226"/>
      <w:bookmarkStart w:id="2810" w:name="_Toc536200721"/>
      <w:bookmarkStart w:id="2811" w:name="_Toc536200969"/>
      <w:bookmarkStart w:id="2812" w:name="_Toc536201216"/>
      <w:bookmarkStart w:id="2813" w:name="_Toc536201463"/>
      <w:bookmarkStart w:id="2814" w:name="_Toc536202378"/>
      <w:bookmarkStart w:id="2815" w:name="_Toc536203749"/>
      <w:bookmarkStart w:id="2816" w:name="_Toc536203995"/>
      <w:bookmarkStart w:id="2817" w:name="_Toc536204241"/>
      <w:bookmarkStart w:id="2818" w:name="_Toc536539389"/>
      <w:bookmarkStart w:id="2819" w:name="_Toc536539642"/>
      <w:bookmarkStart w:id="2820" w:name="_Toc536543418"/>
      <w:bookmarkStart w:id="2821" w:name="_Toc536543672"/>
      <w:bookmarkStart w:id="2822" w:name="_Toc536544563"/>
      <w:bookmarkStart w:id="2823" w:name="_Toc536545503"/>
      <w:bookmarkStart w:id="2824" w:name="_Toc536546654"/>
      <w:bookmarkStart w:id="2825" w:name="_Toc536626950"/>
      <w:bookmarkStart w:id="2826" w:name="_Toc536726029"/>
      <w:bookmarkStart w:id="2827" w:name="_Toc536741125"/>
      <w:bookmarkStart w:id="2828" w:name="_Toc536741382"/>
      <w:bookmarkStart w:id="2829" w:name="_Toc536741638"/>
      <w:bookmarkStart w:id="2830" w:name="_Toc536784697"/>
      <w:bookmarkStart w:id="2831" w:name="_Toc536797592"/>
      <w:bookmarkStart w:id="2832" w:name="_Toc536797855"/>
      <w:bookmarkStart w:id="2833" w:name="_Toc536798252"/>
      <w:bookmarkStart w:id="2834" w:name="_Toc536798507"/>
      <w:bookmarkStart w:id="2835" w:name="_Toc536798762"/>
      <w:bookmarkStart w:id="2836" w:name="_Toc536800465"/>
      <w:bookmarkStart w:id="2837" w:name="_Toc3307388"/>
      <w:bookmarkStart w:id="2838" w:name="_Toc3309035"/>
      <w:bookmarkStart w:id="2839" w:name="_Toc3309972"/>
      <w:bookmarkStart w:id="2840" w:name="_Toc3310226"/>
      <w:bookmarkStart w:id="2841" w:name="_Toc3311983"/>
      <w:bookmarkStart w:id="2842" w:name="_Toc3312237"/>
      <w:bookmarkStart w:id="2843" w:name="_Toc3312834"/>
      <w:bookmarkStart w:id="2844" w:name="_Toc3323235"/>
      <w:bookmarkStart w:id="2845" w:name="_Toc3323489"/>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46" w:name="_Toc536112166"/>
      <w:bookmarkStart w:id="2847" w:name="_Toc536112486"/>
      <w:bookmarkStart w:id="2848" w:name="_Toc536113371"/>
      <w:bookmarkStart w:id="2849" w:name="_Toc536113583"/>
      <w:bookmarkStart w:id="2850" w:name="_Toc536113799"/>
      <w:bookmarkStart w:id="2851" w:name="_Toc536115098"/>
      <w:bookmarkStart w:id="2852" w:name="_Toc536115368"/>
      <w:bookmarkStart w:id="2853" w:name="_Toc536117558"/>
      <w:bookmarkStart w:id="2854" w:name="_Toc536117773"/>
      <w:bookmarkStart w:id="2855" w:name="_Toc536118794"/>
      <w:bookmarkStart w:id="2856" w:name="_Toc536120086"/>
      <w:bookmarkStart w:id="2857" w:name="_Toc536120302"/>
      <w:bookmarkStart w:id="2858" w:name="_Toc536127364"/>
      <w:bookmarkStart w:id="2859" w:name="_Toc536127581"/>
      <w:bookmarkStart w:id="2860" w:name="_Toc536128365"/>
      <w:bookmarkStart w:id="2861" w:name="_Toc536129488"/>
      <w:bookmarkStart w:id="2862" w:name="_Toc536129706"/>
      <w:bookmarkStart w:id="2863" w:name="_Toc536129927"/>
      <w:bookmarkStart w:id="2864" w:name="_Toc536130150"/>
      <w:bookmarkStart w:id="2865" w:name="_Toc536130376"/>
      <w:bookmarkStart w:id="2866" w:name="_Toc536130612"/>
      <w:bookmarkStart w:id="2867" w:name="_Toc536131306"/>
      <w:bookmarkStart w:id="2868" w:name="_Toc536131567"/>
      <w:bookmarkStart w:id="2869" w:name="_Toc536199980"/>
      <w:bookmarkStart w:id="2870" w:name="_Toc536200227"/>
      <w:bookmarkStart w:id="2871" w:name="_Toc536200722"/>
      <w:bookmarkStart w:id="2872" w:name="_Toc536200970"/>
      <w:bookmarkStart w:id="2873" w:name="_Toc536201217"/>
      <w:bookmarkStart w:id="2874" w:name="_Toc536201464"/>
      <w:bookmarkStart w:id="2875" w:name="_Toc536202379"/>
      <w:bookmarkStart w:id="2876" w:name="_Toc536203750"/>
      <w:bookmarkStart w:id="2877" w:name="_Toc536203996"/>
      <w:bookmarkStart w:id="2878" w:name="_Toc536204242"/>
      <w:bookmarkStart w:id="2879" w:name="_Toc536539390"/>
      <w:bookmarkStart w:id="2880" w:name="_Toc536539643"/>
      <w:bookmarkStart w:id="2881" w:name="_Toc536543419"/>
      <w:bookmarkStart w:id="2882" w:name="_Toc536543673"/>
      <w:bookmarkStart w:id="2883" w:name="_Toc536544564"/>
      <w:bookmarkStart w:id="2884" w:name="_Toc536545504"/>
      <w:bookmarkStart w:id="2885" w:name="_Toc536546655"/>
      <w:bookmarkStart w:id="2886" w:name="_Toc536626951"/>
      <w:bookmarkStart w:id="2887" w:name="_Toc536726030"/>
      <w:bookmarkStart w:id="2888" w:name="_Toc536741126"/>
      <w:bookmarkStart w:id="2889" w:name="_Toc536741383"/>
      <w:bookmarkStart w:id="2890" w:name="_Toc536741639"/>
      <w:bookmarkStart w:id="2891" w:name="_Toc536784698"/>
      <w:bookmarkStart w:id="2892" w:name="_Toc536797593"/>
      <w:bookmarkStart w:id="2893" w:name="_Toc536797856"/>
      <w:bookmarkStart w:id="2894" w:name="_Toc536798253"/>
      <w:bookmarkStart w:id="2895" w:name="_Toc536798508"/>
      <w:bookmarkStart w:id="2896" w:name="_Toc536798763"/>
      <w:bookmarkStart w:id="2897" w:name="_Toc536800466"/>
      <w:bookmarkStart w:id="2898" w:name="_Toc3307389"/>
      <w:bookmarkStart w:id="2899" w:name="_Toc3309036"/>
      <w:bookmarkStart w:id="2900" w:name="_Toc3309973"/>
      <w:bookmarkStart w:id="2901" w:name="_Toc3310227"/>
      <w:bookmarkStart w:id="2902" w:name="_Toc3311984"/>
      <w:bookmarkStart w:id="2903" w:name="_Toc3312238"/>
      <w:bookmarkStart w:id="2904" w:name="_Toc3312835"/>
      <w:bookmarkStart w:id="2905" w:name="_Toc3323236"/>
      <w:bookmarkStart w:id="2906" w:name="_Toc3323490"/>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14:paraId="184BA1C2" w14:textId="77777777" w:rsidR="005E11C6" w:rsidRDefault="005E11C6" w:rsidP="005E11C6">
      <w:pPr>
        <w:spacing w:line="360" w:lineRule="auto"/>
      </w:pPr>
    </w:p>
    <w:p w14:paraId="7FC4AED5" w14:textId="3BC95703"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r w:rsidR="00DB41AE">
        <w:t>…)</w:t>
      </w:r>
      <w:r>
        <w:t>. Pour une orbite synchrone définie et en chaque point de l’orbite, le point haut se trouve toujours à l’extérieur de cette orbite. Il peut être déterminé à partir des relations géométriques présentées dans la suite.</w:t>
      </w:r>
    </w:p>
    <w:p w14:paraId="37742C26" w14:textId="186ED575"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81B95" w:rsidRPr="00381B95">
        <w:t>Figure C</w:t>
      </w:r>
      <w:r w:rsidR="00381B95">
        <w:rPr>
          <w:i/>
          <w:noProof/>
        </w:rPr>
        <w:t>.2</w:t>
      </w:r>
      <w:r w:rsidR="00381B95">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07" w:name="_Toc3323491"/>
      <w:r>
        <w:lastRenderedPageBreak/>
        <w:t>Relations géométriques</w:t>
      </w:r>
      <w:bookmarkEnd w:id="2907"/>
    </w:p>
    <w:p w14:paraId="5730D4FA" w14:textId="340133B5" w:rsidR="00A96E4C" w:rsidRPr="00871C89"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sidR="00871C89">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4D7128"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4D7128"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5F3AB0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B770BA">
        <w:t xml:space="preserve">. </w:t>
      </w:r>
      <w:r>
        <w:t xml:space="preserve">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81B95">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4D7128"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908" w:name="_Ref525656363"/>
            <w:r w:rsidRPr="00E37D96">
              <w:rPr>
                <w:rFonts w:eastAsiaTheme="minorHAnsi"/>
              </w:rPr>
              <w:t xml:space="preserve"> </w:t>
            </w:r>
            <w:bookmarkEnd w:id="2908"/>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lastRenderedPageBreak/>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50C2FE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909" w:name="_Ref525659754"/>
      <w:bookmarkStart w:id="2910" w:name="_Toc536112268"/>
      <w:bookmarkStart w:id="2911" w:name="_Toc332362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381B95">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381B95">
        <w:rPr>
          <w:i w:val="0"/>
          <w:noProof/>
          <w:sz w:val="22"/>
        </w:rPr>
        <w:t>1</w:t>
      </w:r>
      <w:r w:rsidR="0019727E">
        <w:rPr>
          <w:i w:val="0"/>
          <w:sz w:val="22"/>
        </w:rPr>
        <w:fldChar w:fldCharType="end"/>
      </w:r>
      <w:bookmarkEnd w:id="2909"/>
      <w:r w:rsidR="001B7C74">
        <w:rPr>
          <w:i w:val="0"/>
          <w:sz w:val="22"/>
        </w:rPr>
        <w:t> : R</w:t>
      </w:r>
      <w:r>
        <w:rPr>
          <w:i w:val="0"/>
          <w:sz w:val="22"/>
        </w:rPr>
        <w:t>elation géométrique pour déterminer le point haut à la surface du rotor</w:t>
      </w:r>
      <w:bookmarkEnd w:id="2910"/>
      <w:bookmarkEnd w:id="2911"/>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12" w:name="_Annexe_D_:"/>
      <w:bookmarkStart w:id="2913" w:name="_Toc3323492"/>
      <w:bookmarkEnd w:id="2912"/>
      <w:r>
        <w:lastRenderedPageBreak/>
        <w:t xml:space="preserve">Annexe D : </w:t>
      </w:r>
      <w:r>
        <w:br/>
        <w:t>Valeurs des coefficients d’influence de l’effet Morton</w:t>
      </w:r>
      <w:bookmarkEnd w:id="2913"/>
    </w:p>
    <w:p w14:paraId="353A6254" w14:textId="76F06AE8" w:rsidR="00B055A9" w:rsidRPr="00D13F67" w:rsidRDefault="00B055A9" w:rsidP="0030526A">
      <w:pPr>
        <w:pStyle w:val="Lgende"/>
        <w:keepNext/>
        <w:spacing w:before="240" w:after="120"/>
        <w:jc w:val="center"/>
        <w:rPr>
          <w:i w:val="0"/>
          <w:noProof/>
          <w:sz w:val="28"/>
        </w:rPr>
      </w:pPr>
      <w:bookmarkStart w:id="2914" w:name="_Toc332364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381B95">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14"/>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4D7128"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07159411" w:rsidR="001162F6" w:rsidRDefault="001162F6" w:rsidP="00871C89">
      <w:pPr>
        <w:pStyle w:val="Lgende"/>
        <w:keepNext/>
        <w:spacing w:before="240" w:after="120"/>
        <w:jc w:val="center"/>
        <w:rPr>
          <w:i w:val="0"/>
          <w:noProof/>
          <w:sz w:val="28"/>
        </w:rPr>
      </w:pPr>
      <w:bookmarkStart w:id="2915" w:name="_Toc332364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381B95">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871C89">
        <w:rPr>
          <w:i w:val="0"/>
          <w:noProof/>
          <w:sz w:val="28"/>
        </w:rPr>
        <w:t>, dans le cas où le composant des vibrations synchrones dans la direction X est choisi pour réaliser le calcul</w:t>
      </w:r>
      <w:bookmarkEnd w:id="2915"/>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4D7128"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7C54C81" w:rsidR="00187AFA" w:rsidRDefault="00187AFA" w:rsidP="00187AFA">
      <w:pPr>
        <w:pStyle w:val="Lgende"/>
        <w:keepNext/>
        <w:spacing w:before="240" w:after="120"/>
        <w:jc w:val="center"/>
        <w:rPr>
          <w:i w:val="0"/>
          <w:noProof/>
          <w:sz w:val="28"/>
        </w:rPr>
      </w:pPr>
      <w:bookmarkStart w:id="2916" w:name="_Toc332364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381B95">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16"/>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4D7128"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17" w:name="_Toc3323493"/>
      <w:r>
        <w:lastRenderedPageBreak/>
        <w:t>Liste des figures</w:t>
      </w:r>
      <w:bookmarkEnd w:id="2917"/>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4CE6636B" w14:textId="7D44DED8"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3323498" w:history="1">
        <w:r w:rsidR="00AC31C1" w:rsidRPr="00B23B91">
          <w:rPr>
            <w:rStyle w:val="Lienhypertexte"/>
            <w:noProof/>
          </w:rPr>
          <w:t>Figure 1 : Photographie d’une ligne d’arbres de GTA 1300 MW exploité par le groupe EDF</w:t>
        </w:r>
        <w:r w:rsidR="00AC31C1">
          <w:rPr>
            <w:noProof/>
            <w:webHidden/>
          </w:rPr>
          <w:tab/>
        </w:r>
        <w:r w:rsidR="00AC31C1">
          <w:rPr>
            <w:noProof/>
            <w:webHidden/>
          </w:rPr>
          <w:fldChar w:fldCharType="begin"/>
        </w:r>
        <w:r w:rsidR="00AC31C1">
          <w:rPr>
            <w:noProof/>
            <w:webHidden/>
          </w:rPr>
          <w:instrText xml:space="preserve"> PAGEREF _Toc3323498 \h </w:instrText>
        </w:r>
        <w:r w:rsidR="00AC31C1">
          <w:rPr>
            <w:noProof/>
            <w:webHidden/>
          </w:rPr>
        </w:r>
        <w:r w:rsidR="00AC31C1">
          <w:rPr>
            <w:noProof/>
            <w:webHidden/>
          </w:rPr>
          <w:fldChar w:fldCharType="separate"/>
        </w:r>
        <w:r w:rsidR="00381B95">
          <w:rPr>
            <w:noProof/>
            <w:webHidden/>
          </w:rPr>
          <w:t>13</w:t>
        </w:r>
        <w:r w:rsidR="00AC31C1">
          <w:rPr>
            <w:noProof/>
            <w:webHidden/>
          </w:rPr>
          <w:fldChar w:fldCharType="end"/>
        </w:r>
      </w:hyperlink>
    </w:p>
    <w:p w14:paraId="3D80D045" w14:textId="0B3AB00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499" w:history="1">
        <w:r w:rsidR="00AC31C1" w:rsidRPr="00B23B91">
          <w:rPr>
            <w:rStyle w:val="Lienhypertexte"/>
            <w:noProof/>
          </w:rPr>
          <w:t>Figure 2 : Explication des vibrations synchrones</w:t>
        </w:r>
        <w:r w:rsidR="00AC31C1">
          <w:rPr>
            <w:noProof/>
            <w:webHidden/>
          </w:rPr>
          <w:tab/>
        </w:r>
        <w:r w:rsidR="00AC31C1">
          <w:rPr>
            <w:noProof/>
            <w:webHidden/>
          </w:rPr>
          <w:fldChar w:fldCharType="begin"/>
        </w:r>
        <w:r w:rsidR="00AC31C1">
          <w:rPr>
            <w:noProof/>
            <w:webHidden/>
          </w:rPr>
          <w:instrText xml:space="preserve"> PAGEREF _Toc3323499 \h </w:instrText>
        </w:r>
        <w:r w:rsidR="00AC31C1">
          <w:rPr>
            <w:noProof/>
            <w:webHidden/>
          </w:rPr>
        </w:r>
        <w:r w:rsidR="00AC31C1">
          <w:rPr>
            <w:noProof/>
            <w:webHidden/>
          </w:rPr>
          <w:fldChar w:fldCharType="separate"/>
        </w:r>
        <w:r w:rsidR="00381B95">
          <w:rPr>
            <w:noProof/>
            <w:webHidden/>
          </w:rPr>
          <w:t>14</w:t>
        </w:r>
        <w:r w:rsidR="00AC31C1">
          <w:rPr>
            <w:noProof/>
            <w:webHidden/>
          </w:rPr>
          <w:fldChar w:fldCharType="end"/>
        </w:r>
      </w:hyperlink>
    </w:p>
    <w:p w14:paraId="11C2BD16" w14:textId="1F3D70D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0" w:history="1">
        <w:r w:rsidR="00AC31C1" w:rsidRPr="00B23B91">
          <w:rPr>
            <w:rStyle w:val="Lienhypertexte"/>
            <w:noProof/>
          </w:rPr>
          <w:t xml:space="preserve">Figure 3 : Publications technique sur l’instabilité du type l’effet Morton (De Jongh. </w:t>
        </w:r>
        <w:r w:rsidR="00AC31C1" w:rsidRPr="00B23B91">
          <w:rPr>
            <w:rStyle w:val="Lienhypertexte"/>
            <w:b/>
            <w:noProof/>
          </w:rPr>
          <w:t>[5]</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_Toc3323500 \h </w:instrText>
        </w:r>
        <w:r w:rsidR="00AC31C1">
          <w:rPr>
            <w:noProof/>
            <w:webHidden/>
          </w:rPr>
        </w:r>
        <w:r w:rsidR="00AC31C1">
          <w:rPr>
            <w:noProof/>
            <w:webHidden/>
          </w:rPr>
          <w:fldChar w:fldCharType="separate"/>
        </w:r>
        <w:r w:rsidR="00381B95">
          <w:rPr>
            <w:noProof/>
            <w:webHidden/>
          </w:rPr>
          <w:t>15</w:t>
        </w:r>
        <w:r w:rsidR="00AC31C1">
          <w:rPr>
            <w:noProof/>
            <w:webHidden/>
          </w:rPr>
          <w:fldChar w:fldCharType="end"/>
        </w:r>
      </w:hyperlink>
    </w:p>
    <w:p w14:paraId="76DCBC8C" w14:textId="3C90B2B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1" w:history="1">
        <w:r w:rsidR="00AC31C1" w:rsidRPr="00B23B91">
          <w:rPr>
            <w:rStyle w:val="Lienhypertexte"/>
            <w:noProof/>
          </w:rPr>
          <w:t>Figure 1.1</w:t>
        </w:r>
        <w:r w:rsidR="00AC31C1" w:rsidRPr="00B23B91">
          <w:rPr>
            <w:rStyle w:val="Lienhypertexte"/>
            <w:noProof/>
          </w:rPr>
          <w:noBreakHyphen/>
          <w:t>1 : Contact rotor-stator lors des vibrations syncrhones</w:t>
        </w:r>
        <w:r w:rsidR="00AC31C1">
          <w:rPr>
            <w:noProof/>
            <w:webHidden/>
          </w:rPr>
          <w:tab/>
        </w:r>
        <w:r w:rsidR="00AC31C1">
          <w:rPr>
            <w:noProof/>
            <w:webHidden/>
          </w:rPr>
          <w:fldChar w:fldCharType="begin"/>
        </w:r>
        <w:r w:rsidR="00AC31C1">
          <w:rPr>
            <w:noProof/>
            <w:webHidden/>
          </w:rPr>
          <w:instrText xml:space="preserve"> PAGEREF _Toc3323501 \h </w:instrText>
        </w:r>
        <w:r w:rsidR="00AC31C1">
          <w:rPr>
            <w:noProof/>
            <w:webHidden/>
          </w:rPr>
        </w:r>
        <w:r w:rsidR="00AC31C1">
          <w:rPr>
            <w:noProof/>
            <w:webHidden/>
          </w:rPr>
          <w:fldChar w:fldCharType="separate"/>
        </w:r>
        <w:r w:rsidR="00381B95">
          <w:rPr>
            <w:noProof/>
            <w:webHidden/>
          </w:rPr>
          <w:t>18</w:t>
        </w:r>
        <w:r w:rsidR="00AC31C1">
          <w:rPr>
            <w:noProof/>
            <w:webHidden/>
          </w:rPr>
          <w:fldChar w:fldCharType="end"/>
        </w:r>
      </w:hyperlink>
    </w:p>
    <w:p w14:paraId="0D3A329C" w14:textId="7DE28D0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2" w:history="1">
        <w:r w:rsidR="00AC31C1" w:rsidRPr="00B23B91">
          <w:rPr>
            <w:rStyle w:val="Lienhypertexte"/>
            <w:noProof/>
          </w:rPr>
          <w:t>Figure 1.1</w:t>
        </w:r>
        <w:r w:rsidR="00AC31C1" w:rsidRPr="00B23B91">
          <w:rPr>
            <w:rStyle w:val="Lienhypertexte"/>
            <w:noProof/>
          </w:rPr>
          <w:noBreakHyphen/>
          <w:t>2 : Illustration de l’effet Newkirk</w:t>
        </w:r>
        <w:r w:rsidR="00AC31C1">
          <w:rPr>
            <w:noProof/>
            <w:webHidden/>
          </w:rPr>
          <w:tab/>
        </w:r>
        <w:r w:rsidR="00AC31C1">
          <w:rPr>
            <w:noProof/>
            <w:webHidden/>
          </w:rPr>
          <w:fldChar w:fldCharType="begin"/>
        </w:r>
        <w:r w:rsidR="00AC31C1">
          <w:rPr>
            <w:noProof/>
            <w:webHidden/>
          </w:rPr>
          <w:instrText xml:space="preserve"> PAGEREF _Toc3323502 \h </w:instrText>
        </w:r>
        <w:r w:rsidR="00AC31C1">
          <w:rPr>
            <w:noProof/>
            <w:webHidden/>
          </w:rPr>
        </w:r>
        <w:r w:rsidR="00AC31C1">
          <w:rPr>
            <w:noProof/>
            <w:webHidden/>
          </w:rPr>
          <w:fldChar w:fldCharType="separate"/>
        </w:r>
        <w:r w:rsidR="00381B95">
          <w:rPr>
            <w:noProof/>
            <w:webHidden/>
          </w:rPr>
          <w:t>19</w:t>
        </w:r>
        <w:r w:rsidR="00AC31C1">
          <w:rPr>
            <w:noProof/>
            <w:webHidden/>
          </w:rPr>
          <w:fldChar w:fldCharType="end"/>
        </w:r>
      </w:hyperlink>
    </w:p>
    <w:p w14:paraId="0CB445F2" w14:textId="72AC5E7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3" w:history="1">
        <w:r w:rsidR="00AC31C1" w:rsidRPr="00B23B91">
          <w:rPr>
            <w:rStyle w:val="Lienhypertexte"/>
            <w:noProof/>
          </w:rPr>
          <w:t>Figure 1.1</w:t>
        </w:r>
        <w:r w:rsidR="00AC31C1" w:rsidRPr="00B23B91">
          <w:rPr>
            <w:rStyle w:val="Lienhypertexte"/>
            <w:noProof/>
          </w:rPr>
          <w:noBreakHyphen/>
          <w:t xml:space="preserve">3 : Explication des vibrations spirales générées par l’effet Newkirk </w:t>
        </w:r>
        <w:r w:rsidR="00AC31C1" w:rsidRPr="00B23B91">
          <w:rPr>
            <w:rStyle w:val="Lienhypertexte"/>
            <w:b/>
            <w:iCs/>
            <w:noProof/>
          </w:rPr>
          <w:t>[10]</w:t>
        </w:r>
        <w:r w:rsidR="00AC31C1">
          <w:rPr>
            <w:noProof/>
            <w:webHidden/>
          </w:rPr>
          <w:tab/>
        </w:r>
        <w:r w:rsidR="00AC31C1">
          <w:rPr>
            <w:noProof/>
            <w:webHidden/>
          </w:rPr>
          <w:fldChar w:fldCharType="begin"/>
        </w:r>
        <w:r w:rsidR="00AC31C1">
          <w:rPr>
            <w:noProof/>
            <w:webHidden/>
          </w:rPr>
          <w:instrText xml:space="preserve"> PAGEREF _Toc3323503 \h </w:instrText>
        </w:r>
        <w:r w:rsidR="00AC31C1">
          <w:rPr>
            <w:noProof/>
            <w:webHidden/>
          </w:rPr>
        </w:r>
        <w:r w:rsidR="00AC31C1">
          <w:rPr>
            <w:noProof/>
            <w:webHidden/>
          </w:rPr>
          <w:fldChar w:fldCharType="separate"/>
        </w:r>
        <w:r w:rsidR="00381B95">
          <w:rPr>
            <w:noProof/>
            <w:webHidden/>
          </w:rPr>
          <w:t>20</w:t>
        </w:r>
        <w:r w:rsidR="00AC31C1">
          <w:rPr>
            <w:noProof/>
            <w:webHidden/>
          </w:rPr>
          <w:fldChar w:fldCharType="end"/>
        </w:r>
      </w:hyperlink>
    </w:p>
    <w:p w14:paraId="7AEBFC06" w14:textId="75EF9FF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4" w:history="1">
        <w:r w:rsidR="00AC31C1" w:rsidRPr="00B23B91">
          <w:rPr>
            <w:rStyle w:val="Lienhypertexte"/>
            <w:noProof/>
          </w:rPr>
          <w:t>Figure 1.1</w:t>
        </w:r>
        <w:r w:rsidR="00AC31C1" w:rsidRPr="00B23B9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AC31C1" w:rsidRPr="00B23B91">
          <w:rPr>
            <w:rStyle w:val="Lienhypertexte"/>
            <w:noProof/>
          </w:rPr>
          <w:t xml:space="preserve"> au rotor (De Jongh </w:t>
        </w:r>
        <w:r w:rsidR="00AC31C1" w:rsidRPr="00B23B91">
          <w:rPr>
            <w:rStyle w:val="Lienhypertexte"/>
            <w:b/>
            <w:noProof/>
          </w:rPr>
          <w:t>[4]</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_Toc3323504 \h </w:instrText>
        </w:r>
        <w:r w:rsidR="00AC31C1">
          <w:rPr>
            <w:noProof/>
            <w:webHidden/>
          </w:rPr>
        </w:r>
        <w:r w:rsidR="00AC31C1">
          <w:rPr>
            <w:noProof/>
            <w:webHidden/>
          </w:rPr>
          <w:fldChar w:fldCharType="separate"/>
        </w:r>
        <w:r w:rsidR="00381B95">
          <w:rPr>
            <w:noProof/>
            <w:webHidden/>
          </w:rPr>
          <w:t>22</w:t>
        </w:r>
        <w:r w:rsidR="00AC31C1">
          <w:rPr>
            <w:noProof/>
            <w:webHidden/>
          </w:rPr>
          <w:fldChar w:fldCharType="end"/>
        </w:r>
      </w:hyperlink>
    </w:p>
    <w:p w14:paraId="4A306B57" w14:textId="08FBCBA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5" w:history="1">
        <w:r w:rsidR="00AC31C1" w:rsidRPr="00B23B91">
          <w:rPr>
            <w:rStyle w:val="Lienhypertexte"/>
            <w:noProof/>
          </w:rPr>
          <w:t>Figure 1.1</w:t>
        </w:r>
        <w:r w:rsidR="00AC31C1" w:rsidRPr="00B23B91">
          <w:rPr>
            <w:rStyle w:val="Lienhypertexte"/>
            <w:noProof/>
          </w:rPr>
          <w:noBreakHyphen/>
          <w:t>5 : Rotor déformé thermiquement</w:t>
        </w:r>
        <w:r w:rsidR="00AC31C1">
          <w:rPr>
            <w:noProof/>
            <w:webHidden/>
          </w:rPr>
          <w:tab/>
        </w:r>
        <w:r w:rsidR="00AC31C1">
          <w:rPr>
            <w:noProof/>
            <w:webHidden/>
          </w:rPr>
          <w:fldChar w:fldCharType="begin"/>
        </w:r>
        <w:r w:rsidR="00AC31C1">
          <w:rPr>
            <w:noProof/>
            <w:webHidden/>
          </w:rPr>
          <w:instrText xml:space="preserve"> PAGEREF _Toc3323505 \h </w:instrText>
        </w:r>
        <w:r w:rsidR="00AC31C1">
          <w:rPr>
            <w:noProof/>
            <w:webHidden/>
          </w:rPr>
        </w:r>
        <w:r w:rsidR="00AC31C1">
          <w:rPr>
            <w:noProof/>
            <w:webHidden/>
          </w:rPr>
          <w:fldChar w:fldCharType="separate"/>
        </w:r>
        <w:r w:rsidR="00381B95">
          <w:rPr>
            <w:noProof/>
            <w:webHidden/>
          </w:rPr>
          <w:t>22</w:t>
        </w:r>
        <w:r w:rsidR="00AC31C1">
          <w:rPr>
            <w:noProof/>
            <w:webHidden/>
          </w:rPr>
          <w:fldChar w:fldCharType="end"/>
        </w:r>
      </w:hyperlink>
    </w:p>
    <w:p w14:paraId="3E92B781" w14:textId="20102FA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6" w:history="1">
        <w:r w:rsidR="00AC31C1" w:rsidRPr="00B23B91">
          <w:rPr>
            <w:rStyle w:val="Lienhypertexte"/>
            <w:noProof/>
          </w:rPr>
          <w:t>Figure 1.1</w:t>
        </w:r>
        <w:r w:rsidR="00AC31C1" w:rsidRPr="00B23B91">
          <w:rPr>
            <w:rStyle w:val="Lienhypertexte"/>
            <w:noProof/>
          </w:rPr>
          <w:noBreakHyphen/>
          <w:t>6 : Diagramme de la rétroaction de l’effet Morton</w:t>
        </w:r>
        <w:r w:rsidR="00AC31C1">
          <w:rPr>
            <w:noProof/>
            <w:webHidden/>
          </w:rPr>
          <w:tab/>
        </w:r>
        <w:r w:rsidR="00AC31C1">
          <w:rPr>
            <w:noProof/>
            <w:webHidden/>
          </w:rPr>
          <w:fldChar w:fldCharType="begin"/>
        </w:r>
        <w:r w:rsidR="00AC31C1">
          <w:rPr>
            <w:noProof/>
            <w:webHidden/>
          </w:rPr>
          <w:instrText xml:space="preserve"> PAGEREF _Toc3323506 \h </w:instrText>
        </w:r>
        <w:r w:rsidR="00AC31C1">
          <w:rPr>
            <w:noProof/>
            <w:webHidden/>
          </w:rPr>
        </w:r>
        <w:r w:rsidR="00AC31C1">
          <w:rPr>
            <w:noProof/>
            <w:webHidden/>
          </w:rPr>
          <w:fldChar w:fldCharType="separate"/>
        </w:r>
        <w:r w:rsidR="00381B95">
          <w:rPr>
            <w:noProof/>
            <w:webHidden/>
          </w:rPr>
          <w:t>23</w:t>
        </w:r>
        <w:r w:rsidR="00AC31C1">
          <w:rPr>
            <w:noProof/>
            <w:webHidden/>
          </w:rPr>
          <w:fldChar w:fldCharType="end"/>
        </w:r>
      </w:hyperlink>
    </w:p>
    <w:p w14:paraId="1D96B3F8" w14:textId="635AB38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7" w:history="1">
        <w:r w:rsidR="00AC31C1" w:rsidRPr="00B23B91">
          <w:rPr>
            <w:rStyle w:val="Lienhypertexte"/>
            <w:noProof/>
          </w:rPr>
          <w:t>Figure 1.2</w:t>
        </w:r>
        <w:r w:rsidR="00AC31C1" w:rsidRPr="00B23B91">
          <w:rPr>
            <w:rStyle w:val="Lienhypertexte"/>
            <w:noProof/>
          </w:rPr>
          <w:noBreakHyphen/>
          <w:t xml:space="preserve">1 : Vibration spirale constatée sur le côté compresseur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_Toc3323507 \h </w:instrText>
        </w:r>
        <w:r w:rsidR="00AC31C1">
          <w:rPr>
            <w:noProof/>
            <w:webHidden/>
          </w:rPr>
        </w:r>
        <w:r w:rsidR="00AC31C1">
          <w:rPr>
            <w:noProof/>
            <w:webHidden/>
          </w:rPr>
          <w:fldChar w:fldCharType="separate"/>
        </w:r>
        <w:r w:rsidR="00381B95">
          <w:rPr>
            <w:noProof/>
            <w:webHidden/>
          </w:rPr>
          <w:t>25</w:t>
        </w:r>
        <w:r w:rsidR="00AC31C1">
          <w:rPr>
            <w:noProof/>
            <w:webHidden/>
          </w:rPr>
          <w:fldChar w:fldCharType="end"/>
        </w:r>
      </w:hyperlink>
    </w:p>
    <w:p w14:paraId="3982FE58" w14:textId="11F9936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8" w:history="1">
        <w:r w:rsidR="00AC31C1" w:rsidRPr="00B23B91">
          <w:rPr>
            <w:rStyle w:val="Lienhypertexte"/>
            <w:noProof/>
          </w:rPr>
          <w:t>Figure 1.2</w:t>
        </w:r>
        <w:r w:rsidR="00AC31C1" w:rsidRPr="00B23B91">
          <w:rPr>
            <w:rStyle w:val="Lienhypertexte"/>
            <w:noProof/>
          </w:rPr>
          <w:noBreakHyphen/>
          <w:t xml:space="preserve">2 : Phénomène d’hystérésis sur le turbo-détenteur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_Toc3323508 \h </w:instrText>
        </w:r>
        <w:r w:rsidR="00AC31C1">
          <w:rPr>
            <w:noProof/>
            <w:webHidden/>
          </w:rPr>
        </w:r>
        <w:r w:rsidR="00AC31C1">
          <w:rPr>
            <w:noProof/>
            <w:webHidden/>
          </w:rPr>
          <w:fldChar w:fldCharType="separate"/>
        </w:r>
        <w:r w:rsidR="00381B95">
          <w:rPr>
            <w:noProof/>
            <w:webHidden/>
          </w:rPr>
          <w:t>25</w:t>
        </w:r>
        <w:r w:rsidR="00AC31C1">
          <w:rPr>
            <w:noProof/>
            <w:webHidden/>
          </w:rPr>
          <w:fldChar w:fldCharType="end"/>
        </w:r>
      </w:hyperlink>
    </w:p>
    <w:p w14:paraId="71645A38" w14:textId="22E23B9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09" w:history="1">
        <w:r w:rsidR="00AC31C1" w:rsidRPr="00B23B91">
          <w:rPr>
            <w:rStyle w:val="Lienhypertexte"/>
            <w:noProof/>
          </w:rPr>
          <w:t>Figure 1.2</w:t>
        </w:r>
        <w:r w:rsidR="00AC31C1" w:rsidRPr="00B23B91">
          <w:rPr>
            <w:rStyle w:val="Lienhypertexte"/>
            <w:noProof/>
          </w:rPr>
          <w:noBreakHyphen/>
          <w:t xml:space="preserve">3 : Vibrations synchrones mesurées au cours du temps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_Toc3323509 \h </w:instrText>
        </w:r>
        <w:r w:rsidR="00AC31C1">
          <w:rPr>
            <w:noProof/>
            <w:webHidden/>
          </w:rPr>
        </w:r>
        <w:r w:rsidR="00AC31C1">
          <w:rPr>
            <w:noProof/>
            <w:webHidden/>
          </w:rPr>
          <w:fldChar w:fldCharType="separate"/>
        </w:r>
        <w:r w:rsidR="00381B95">
          <w:rPr>
            <w:noProof/>
            <w:webHidden/>
          </w:rPr>
          <w:t>26</w:t>
        </w:r>
        <w:r w:rsidR="00AC31C1">
          <w:rPr>
            <w:noProof/>
            <w:webHidden/>
          </w:rPr>
          <w:fldChar w:fldCharType="end"/>
        </w:r>
      </w:hyperlink>
    </w:p>
    <w:p w14:paraId="31E617E5" w14:textId="46D56F9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0" w:history="1">
        <w:r w:rsidR="00AC31C1" w:rsidRPr="00B23B91">
          <w:rPr>
            <w:rStyle w:val="Lienhypertexte"/>
            <w:noProof/>
          </w:rPr>
          <w:t>Figure 1.2</w:t>
        </w:r>
        <w:r w:rsidR="00AC31C1" w:rsidRPr="00B23B91">
          <w:rPr>
            <w:rStyle w:val="Lienhypertexte"/>
            <w:noProof/>
          </w:rPr>
          <w:noBreakHyphen/>
          <w:t xml:space="preserve">4 : Diagrammes polaires des vibrations synchrones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_Toc3323510 \h </w:instrText>
        </w:r>
        <w:r w:rsidR="00AC31C1">
          <w:rPr>
            <w:noProof/>
            <w:webHidden/>
          </w:rPr>
        </w:r>
        <w:r w:rsidR="00AC31C1">
          <w:rPr>
            <w:noProof/>
            <w:webHidden/>
          </w:rPr>
          <w:fldChar w:fldCharType="separate"/>
        </w:r>
        <w:r w:rsidR="00381B95">
          <w:rPr>
            <w:noProof/>
            <w:webHidden/>
          </w:rPr>
          <w:t>26</w:t>
        </w:r>
        <w:r w:rsidR="00AC31C1">
          <w:rPr>
            <w:noProof/>
            <w:webHidden/>
          </w:rPr>
          <w:fldChar w:fldCharType="end"/>
        </w:r>
      </w:hyperlink>
    </w:p>
    <w:p w14:paraId="632F8847" w14:textId="46F9E0B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1" w:history="1">
        <w:r w:rsidR="00AC31C1" w:rsidRPr="00B23B91">
          <w:rPr>
            <w:rStyle w:val="Lienhypertexte"/>
            <w:noProof/>
          </w:rPr>
          <w:t>Figure 1.3</w:t>
        </w:r>
        <w:r w:rsidR="00AC31C1" w:rsidRPr="00B23B91">
          <w:rPr>
            <w:rStyle w:val="Lienhypertexte"/>
            <w:noProof/>
          </w:rPr>
          <w:noBreakHyphen/>
          <w:t xml:space="preserve">1 : Deux interprétations du mécanisme de rétroaction de l’effet Morton (De Jongh </w:t>
        </w:r>
        <w:r w:rsidR="00AC31C1" w:rsidRPr="00B23B91">
          <w:rPr>
            <w:rStyle w:val="Lienhypertexte"/>
            <w:b/>
            <w:noProof/>
          </w:rPr>
          <w:t>[22]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_Toc3323511 \h </w:instrText>
        </w:r>
        <w:r w:rsidR="00AC31C1">
          <w:rPr>
            <w:noProof/>
            <w:webHidden/>
          </w:rPr>
        </w:r>
        <w:r w:rsidR="00AC31C1">
          <w:rPr>
            <w:noProof/>
            <w:webHidden/>
          </w:rPr>
          <w:fldChar w:fldCharType="separate"/>
        </w:r>
        <w:r w:rsidR="00381B95">
          <w:rPr>
            <w:noProof/>
            <w:webHidden/>
          </w:rPr>
          <w:t>29</w:t>
        </w:r>
        <w:r w:rsidR="00AC31C1">
          <w:rPr>
            <w:noProof/>
            <w:webHidden/>
          </w:rPr>
          <w:fldChar w:fldCharType="end"/>
        </w:r>
      </w:hyperlink>
    </w:p>
    <w:p w14:paraId="318BEEB3" w14:textId="72B39A0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2" w:history="1">
        <w:r w:rsidR="00AC31C1" w:rsidRPr="00B23B91">
          <w:rPr>
            <w:rStyle w:val="Lienhypertexte"/>
            <w:noProof/>
          </w:rPr>
          <w:t>Figure 1.3</w:t>
        </w:r>
        <w:r w:rsidR="00AC31C1" w:rsidRPr="00B23B91">
          <w:rPr>
            <w:rStyle w:val="Lienhypertexte"/>
            <w:noProof/>
          </w:rPr>
          <w:noBreakHyphen/>
          <w:t>2 : Diagramme du schéma alternant les deux échelles de temps</w:t>
        </w:r>
        <w:r w:rsidR="00AC31C1">
          <w:rPr>
            <w:noProof/>
            <w:webHidden/>
          </w:rPr>
          <w:tab/>
        </w:r>
        <w:r w:rsidR="00AC31C1">
          <w:rPr>
            <w:noProof/>
            <w:webHidden/>
          </w:rPr>
          <w:fldChar w:fldCharType="begin"/>
        </w:r>
        <w:r w:rsidR="00AC31C1">
          <w:rPr>
            <w:noProof/>
            <w:webHidden/>
          </w:rPr>
          <w:instrText xml:space="preserve"> PAGEREF _Toc3323512 \h </w:instrText>
        </w:r>
        <w:r w:rsidR="00AC31C1">
          <w:rPr>
            <w:noProof/>
            <w:webHidden/>
          </w:rPr>
        </w:r>
        <w:r w:rsidR="00AC31C1">
          <w:rPr>
            <w:noProof/>
            <w:webHidden/>
          </w:rPr>
          <w:fldChar w:fldCharType="separate"/>
        </w:r>
        <w:r w:rsidR="00381B95">
          <w:rPr>
            <w:noProof/>
            <w:webHidden/>
          </w:rPr>
          <w:t>31</w:t>
        </w:r>
        <w:r w:rsidR="00AC31C1">
          <w:rPr>
            <w:noProof/>
            <w:webHidden/>
          </w:rPr>
          <w:fldChar w:fldCharType="end"/>
        </w:r>
      </w:hyperlink>
    </w:p>
    <w:p w14:paraId="605119E0" w14:textId="78A3A3F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3" w:history="1">
        <w:r w:rsidR="00AC31C1" w:rsidRPr="00B23B91">
          <w:rPr>
            <w:rStyle w:val="Lienhypertexte"/>
            <w:noProof/>
          </w:rPr>
          <w:t>Figure 1.4</w:t>
        </w:r>
        <w:r w:rsidR="00AC31C1" w:rsidRPr="00B23B91">
          <w:rPr>
            <w:rStyle w:val="Lienhypertexte"/>
            <w:noProof/>
          </w:rPr>
          <w:noBreakHyphen/>
          <w:t>1 : Stratégie de la modélisation numérique de l’effet Morton</w:t>
        </w:r>
        <w:r w:rsidR="00AC31C1">
          <w:rPr>
            <w:noProof/>
            <w:webHidden/>
          </w:rPr>
          <w:tab/>
        </w:r>
        <w:r w:rsidR="00AC31C1">
          <w:rPr>
            <w:noProof/>
            <w:webHidden/>
          </w:rPr>
          <w:fldChar w:fldCharType="begin"/>
        </w:r>
        <w:r w:rsidR="00AC31C1">
          <w:rPr>
            <w:noProof/>
            <w:webHidden/>
          </w:rPr>
          <w:instrText xml:space="preserve"> PAGEREF _Toc3323513 \h </w:instrText>
        </w:r>
        <w:r w:rsidR="00AC31C1">
          <w:rPr>
            <w:noProof/>
            <w:webHidden/>
          </w:rPr>
        </w:r>
        <w:r w:rsidR="00AC31C1">
          <w:rPr>
            <w:noProof/>
            <w:webHidden/>
          </w:rPr>
          <w:fldChar w:fldCharType="separate"/>
        </w:r>
        <w:r w:rsidR="00381B95">
          <w:rPr>
            <w:noProof/>
            <w:webHidden/>
          </w:rPr>
          <w:t>32</w:t>
        </w:r>
        <w:r w:rsidR="00AC31C1">
          <w:rPr>
            <w:noProof/>
            <w:webHidden/>
          </w:rPr>
          <w:fldChar w:fldCharType="end"/>
        </w:r>
      </w:hyperlink>
    </w:p>
    <w:p w14:paraId="225A7FD7" w14:textId="6B54FF88"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4" w:history="1">
        <w:r w:rsidR="00AC31C1" w:rsidRPr="00B23B91">
          <w:rPr>
            <w:rStyle w:val="Lienhypertexte"/>
            <w:noProof/>
          </w:rPr>
          <w:t>Figure 2.1</w:t>
        </w:r>
        <w:r w:rsidR="00AC31C1" w:rsidRPr="00B23B91">
          <w:rPr>
            <w:rStyle w:val="Lienhypertexte"/>
            <w:noProof/>
          </w:rPr>
          <w:noBreakHyphen/>
          <w:t xml:space="preserve">1 : Forces hydrodynamiques et distribution de pression dans un palier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_Toc3323514 \h </w:instrText>
        </w:r>
        <w:r w:rsidR="00AC31C1">
          <w:rPr>
            <w:noProof/>
            <w:webHidden/>
          </w:rPr>
        </w:r>
        <w:r w:rsidR="00AC31C1">
          <w:rPr>
            <w:noProof/>
            <w:webHidden/>
          </w:rPr>
          <w:fldChar w:fldCharType="separate"/>
        </w:r>
        <w:r w:rsidR="00381B95">
          <w:rPr>
            <w:noProof/>
            <w:webHidden/>
          </w:rPr>
          <w:t>36</w:t>
        </w:r>
        <w:r w:rsidR="00AC31C1">
          <w:rPr>
            <w:noProof/>
            <w:webHidden/>
          </w:rPr>
          <w:fldChar w:fldCharType="end"/>
        </w:r>
      </w:hyperlink>
    </w:p>
    <w:p w14:paraId="04E7304E" w14:textId="2D45B8E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5" w:history="1">
        <w:r w:rsidR="00AC31C1" w:rsidRPr="00B23B91">
          <w:rPr>
            <w:rStyle w:val="Lienhypertexte"/>
            <w:noProof/>
          </w:rPr>
          <w:t>Figure 2.2</w:t>
        </w:r>
        <w:r w:rsidR="00AC31C1" w:rsidRPr="00B23B91">
          <w:rPr>
            <w:rStyle w:val="Lienhypertexte"/>
            <w:noProof/>
          </w:rPr>
          <w:noBreakHyphen/>
          <w:t>1 : Mouvement du rotor au plan médian du palier</w:t>
        </w:r>
        <w:r w:rsidR="00AC31C1">
          <w:rPr>
            <w:noProof/>
            <w:webHidden/>
          </w:rPr>
          <w:tab/>
        </w:r>
        <w:r w:rsidR="00AC31C1">
          <w:rPr>
            <w:noProof/>
            <w:webHidden/>
          </w:rPr>
          <w:fldChar w:fldCharType="begin"/>
        </w:r>
        <w:r w:rsidR="00AC31C1">
          <w:rPr>
            <w:noProof/>
            <w:webHidden/>
          </w:rPr>
          <w:instrText xml:space="preserve"> PAGEREF _Toc3323515 \h </w:instrText>
        </w:r>
        <w:r w:rsidR="00AC31C1">
          <w:rPr>
            <w:noProof/>
            <w:webHidden/>
          </w:rPr>
        </w:r>
        <w:r w:rsidR="00AC31C1">
          <w:rPr>
            <w:noProof/>
            <w:webHidden/>
          </w:rPr>
          <w:fldChar w:fldCharType="separate"/>
        </w:r>
        <w:r w:rsidR="00381B95">
          <w:rPr>
            <w:noProof/>
            <w:webHidden/>
          </w:rPr>
          <w:t>38</w:t>
        </w:r>
        <w:r w:rsidR="00AC31C1">
          <w:rPr>
            <w:noProof/>
            <w:webHidden/>
          </w:rPr>
          <w:fldChar w:fldCharType="end"/>
        </w:r>
      </w:hyperlink>
    </w:p>
    <w:p w14:paraId="3434C19B" w14:textId="5F18B35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6" w:history="1">
        <w:r w:rsidR="00AC31C1" w:rsidRPr="00B23B91">
          <w:rPr>
            <w:rStyle w:val="Lienhypertexte"/>
            <w:noProof/>
          </w:rPr>
          <w:t>Figure 2.2</w:t>
        </w:r>
        <w:r w:rsidR="00AC31C1" w:rsidRPr="00B23B91">
          <w:rPr>
            <w:rStyle w:val="Lienhypertexte"/>
            <w:noProof/>
          </w:rPr>
          <w:noBreakHyphen/>
          <w:t xml:space="preserve">2 : le mouvement 3D du rotor  (tangage </w:t>
        </w:r>
        <m:oMath>
          <m:r>
            <w:rPr>
              <w:rStyle w:val="Lienhypertexte"/>
              <w:rFonts w:ascii="Cambria Math" w:hAnsi="Cambria Math"/>
              <w:noProof/>
            </w:rPr>
            <m:t>θy</m:t>
          </m:r>
        </m:oMath>
        <w:r w:rsidR="00AC31C1" w:rsidRPr="00B23B9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_Toc3323516 \h </w:instrText>
        </w:r>
        <w:r w:rsidR="00AC31C1">
          <w:rPr>
            <w:noProof/>
            <w:webHidden/>
          </w:rPr>
        </w:r>
        <w:r w:rsidR="00AC31C1">
          <w:rPr>
            <w:noProof/>
            <w:webHidden/>
          </w:rPr>
          <w:fldChar w:fldCharType="separate"/>
        </w:r>
        <w:r w:rsidR="00381B95">
          <w:rPr>
            <w:noProof/>
            <w:webHidden/>
          </w:rPr>
          <w:t>38</w:t>
        </w:r>
        <w:r w:rsidR="00AC31C1">
          <w:rPr>
            <w:noProof/>
            <w:webHidden/>
          </w:rPr>
          <w:fldChar w:fldCharType="end"/>
        </w:r>
      </w:hyperlink>
    </w:p>
    <w:p w14:paraId="66F423A9" w14:textId="6446990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7" w:history="1">
        <w:r w:rsidR="00AC31C1" w:rsidRPr="00B23B91">
          <w:rPr>
            <w:rStyle w:val="Lienhypertexte"/>
            <w:noProof/>
          </w:rPr>
          <w:t>Figure 2.3</w:t>
        </w:r>
        <w:r w:rsidR="00AC31C1" w:rsidRPr="00B23B91">
          <w:rPr>
            <w:rStyle w:val="Lienhypertexte"/>
            <w:noProof/>
          </w:rPr>
          <w:noBreakHyphen/>
          <w:t xml:space="preserve">1 : domaine d’étude entre deux parois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_Toc3323517 \h </w:instrText>
        </w:r>
        <w:r w:rsidR="00AC31C1">
          <w:rPr>
            <w:noProof/>
            <w:webHidden/>
          </w:rPr>
        </w:r>
        <w:r w:rsidR="00AC31C1">
          <w:rPr>
            <w:noProof/>
            <w:webHidden/>
          </w:rPr>
          <w:fldChar w:fldCharType="separate"/>
        </w:r>
        <w:r w:rsidR="00381B95">
          <w:rPr>
            <w:noProof/>
            <w:webHidden/>
          </w:rPr>
          <w:t>40</w:t>
        </w:r>
        <w:r w:rsidR="00AC31C1">
          <w:rPr>
            <w:noProof/>
            <w:webHidden/>
          </w:rPr>
          <w:fldChar w:fldCharType="end"/>
        </w:r>
      </w:hyperlink>
    </w:p>
    <w:p w14:paraId="3F08E7C1" w14:textId="6477954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8" w:history="1">
        <w:r w:rsidR="00AC31C1" w:rsidRPr="00B23B91">
          <w:rPr>
            <w:rStyle w:val="Lienhypertexte"/>
            <w:noProof/>
          </w:rPr>
          <w:t>Figure 2.3</w:t>
        </w:r>
        <w:r w:rsidR="00AC31C1" w:rsidRPr="00B23B91">
          <w:rPr>
            <w:rStyle w:val="Lienhypertexte"/>
            <w:noProof/>
          </w:rPr>
          <w:noBreakHyphen/>
          <w:t>2 : Schéma de la zone convergente et divergente dans un palier hydrodynamique</w:t>
        </w:r>
        <w:r w:rsidR="00AC31C1">
          <w:rPr>
            <w:noProof/>
            <w:webHidden/>
          </w:rPr>
          <w:tab/>
        </w:r>
        <w:r w:rsidR="00AC31C1">
          <w:rPr>
            <w:noProof/>
            <w:webHidden/>
          </w:rPr>
          <w:fldChar w:fldCharType="begin"/>
        </w:r>
        <w:r w:rsidR="00AC31C1">
          <w:rPr>
            <w:noProof/>
            <w:webHidden/>
          </w:rPr>
          <w:instrText xml:space="preserve"> PAGEREF _Toc3323518 \h </w:instrText>
        </w:r>
        <w:r w:rsidR="00AC31C1">
          <w:rPr>
            <w:noProof/>
            <w:webHidden/>
          </w:rPr>
        </w:r>
        <w:r w:rsidR="00AC31C1">
          <w:rPr>
            <w:noProof/>
            <w:webHidden/>
          </w:rPr>
          <w:fldChar w:fldCharType="separate"/>
        </w:r>
        <w:r w:rsidR="00381B95">
          <w:rPr>
            <w:noProof/>
            <w:webHidden/>
          </w:rPr>
          <w:t>42</w:t>
        </w:r>
        <w:r w:rsidR="00AC31C1">
          <w:rPr>
            <w:noProof/>
            <w:webHidden/>
          </w:rPr>
          <w:fldChar w:fldCharType="end"/>
        </w:r>
      </w:hyperlink>
    </w:p>
    <w:p w14:paraId="53AFBD64" w14:textId="3947E6F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19" w:history="1">
        <w:r w:rsidR="00AC31C1" w:rsidRPr="00B23B91">
          <w:rPr>
            <w:rStyle w:val="Lienhypertexte"/>
            <w:noProof/>
          </w:rPr>
          <w:t>Figure 2.3</w:t>
        </w:r>
        <w:r w:rsidR="00AC31C1" w:rsidRPr="00B23B91">
          <w:rPr>
            <w:rStyle w:val="Lienhypertexte"/>
            <w:noProof/>
          </w:rPr>
          <w:noBreakHyphen/>
          <w:t>3 : le maillge 2D utilisé pour l’équation de Reynolds</w:t>
        </w:r>
        <w:r w:rsidR="00AC31C1">
          <w:rPr>
            <w:noProof/>
            <w:webHidden/>
          </w:rPr>
          <w:tab/>
        </w:r>
        <w:r w:rsidR="00AC31C1">
          <w:rPr>
            <w:noProof/>
            <w:webHidden/>
          </w:rPr>
          <w:fldChar w:fldCharType="begin"/>
        </w:r>
        <w:r w:rsidR="00AC31C1">
          <w:rPr>
            <w:noProof/>
            <w:webHidden/>
          </w:rPr>
          <w:instrText xml:space="preserve"> PAGEREF _Toc3323519 \h </w:instrText>
        </w:r>
        <w:r w:rsidR="00AC31C1">
          <w:rPr>
            <w:noProof/>
            <w:webHidden/>
          </w:rPr>
        </w:r>
        <w:r w:rsidR="00AC31C1">
          <w:rPr>
            <w:noProof/>
            <w:webHidden/>
          </w:rPr>
          <w:fldChar w:fldCharType="separate"/>
        </w:r>
        <w:r w:rsidR="00381B95">
          <w:rPr>
            <w:noProof/>
            <w:webHidden/>
          </w:rPr>
          <w:t>49</w:t>
        </w:r>
        <w:r w:rsidR="00AC31C1">
          <w:rPr>
            <w:noProof/>
            <w:webHidden/>
          </w:rPr>
          <w:fldChar w:fldCharType="end"/>
        </w:r>
      </w:hyperlink>
    </w:p>
    <w:p w14:paraId="18017CD9" w14:textId="07645ED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0" w:history="1">
        <w:r w:rsidR="00AC31C1" w:rsidRPr="00B23B91">
          <w:rPr>
            <w:rStyle w:val="Lienhypertexte"/>
            <w:noProof/>
          </w:rPr>
          <w:t>Figure 2.3</w:t>
        </w:r>
        <w:r w:rsidR="00AC31C1" w:rsidRPr="00B23B91">
          <w:rPr>
            <w:rStyle w:val="Lienhypertexte"/>
            <w:noProof/>
          </w:rPr>
          <w:noBreakHyphen/>
          <w:t>4 : Le volume de contrôle 3D utilisé pour l’équation  de l’énergie</w:t>
        </w:r>
        <w:r w:rsidR="00AC31C1">
          <w:rPr>
            <w:noProof/>
            <w:webHidden/>
          </w:rPr>
          <w:tab/>
        </w:r>
        <w:r w:rsidR="00AC31C1">
          <w:rPr>
            <w:noProof/>
            <w:webHidden/>
          </w:rPr>
          <w:fldChar w:fldCharType="begin"/>
        </w:r>
        <w:r w:rsidR="00AC31C1">
          <w:rPr>
            <w:noProof/>
            <w:webHidden/>
          </w:rPr>
          <w:instrText xml:space="preserve"> PAGEREF _Toc3323520 \h </w:instrText>
        </w:r>
        <w:r w:rsidR="00AC31C1">
          <w:rPr>
            <w:noProof/>
            <w:webHidden/>
          </w:rPr>
        </w:r>
        <w:r w:rsidR="00AC31C1">
          <w:rPr>
            <w:noProof/>
            <w:webHidden/>
          </w:rPr>
          <w:fldChar w:fldCharType="separate"/>
        </w:r>
        <w:r w:rsidR="00381B95">
          <w:rPr>
            <w:noProof/>
            <w:webHidden/>
          </w:rPr>
          <w:t>52</w:t>
        </w:r>
        <w:r w:rsidR="00AC31C1">
          <w:rPr>
            <w:noProof/>
            <w:webHidden/>
          </w:rPr>
          <w:fldChar w:fldCharType="end"/>
        </w:r>
      </w:hyperlink>
    </w:p>
    <w:p w14:paraId="0C1F4A4E" w14:textId="3CCA0EB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1" w:history="1">
        <w:r w:rsidR="00AC31C1" w:rsidRPr="00B23B91">
          <w:rPr>
            <w:rStyle w:val="Lienhypertexte"/>
            <w:noProof/>
          </w:rPr>
          <w:t>Figure 2.3</w:t>
        </w:r>
        <w:r w:rsidR="00AC31C1" w:rsidRPr="00B23B91">
          <w:rPr>
            <w:rStyle w:val="Lienhypertexte"/>
            <w:noProof/>
          </w:rPr>
          <w:noBreakHyphen/>
          <w:t>5 : Discrétsation hybride d’une section 2D</w:t>
        </w:r>
        <w:r w:rsidR="00AC31C1">
          <w:rPr>
            <w:noProof/>
            <w:webHidden/>
          </w:rPr>
          <w:tab/>
        </w:r>
        <w:r w:rsidR="00AC31C1">
          <w:rPr>
            <w:noProof/>
            <w:webHidden/>
          </w:rPr>
          <w:fldChar w:fldCharType="begin"/>
        </w:r>
        <w:r w:rsidR="00AC31C1">
          <w:rPr>
            <w:noProof/>
            <w:webHidden/>
          </w:rPr>
          <w:instrText xml:space="preserve"> PAGEREF _Toc3323521 \h </w:instrText>
        </w:r>
        <w:r w:rsidR="00AC31C1">
          <w:rPr>
            <w:noProof/>
            <w:webHidden/>
          </w:rPr>
        </w:r>
        <w:r w:rsidR="00AC31C1">
          <w:rPr>
            <w:noProof/>
            <w:webHidden/>
          </w:rPr>
          <w:fldChar w:fldCharType="separate"/>
        </w:r>
        <w:r w:rsidR="00381B95">
          <w:rPr>
            <w:noProof/>
            <w:webHidden/>
          </w:rPr>
          <w:t>54</w:t>
        </w:r>
        <w:r w:rsidR="00AC31C1">
          <w:rPr>
            <w:noProof/>
            <w:webHidden/>
          </w:rPr>
          <w:fldChar w:fldCharType="end"/>
        </w:r>
      </w:hyperlink>
    </w:p>
    <w:p w14:paraId="27725207" w14:textId="21F58CD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2" w:history="1">
        <w:r w:rsidR="00AC31C1" w:rsidRPr="00B23B91">
          <w:rPr>
            <w:rStyle w:val="Lienhypertexte"/>
            <w:noProof/>
          </w:rPr>
          <w:t>Figure 2.3</w:t>
        </w:r>
        <w:r w:rsidR="00AC31C1" w:rsidRPr="00B23B91">
          <w:rPr>
            <w:rStyle w:val="Lienhypertexte"/>
            <w:noProof/>
          </w:rPr>
          <w:noBreakHyphen/>
          <w:t>6 : algorithme du calcul THD</w:t>
        </w:r>
        <w:r w:rsidR="00AC31C1">
          <w:rPr>
            <w:noProof/>
            <w:webHidden/>
          </w:rPr>
          <w:tab/>
        </w:r>
        <w:r w:rsidR="00AC31C1">
          <w:rPr>
            <w:noProof/>
            <w:webHidden/>
          </w:rPr>
          <w:fldChar w:fldCharType="begin"/>
        </w:r>
        <w:r w:rsidR="00AC31C1">
          <w:rPr>
            <w:noProof/>
            <w:webHidden/>
          </w:rPr>
          <w:instrText xml:space="preserve"> PAGEREF _Toc3323522 \h </w:instrText>
        </w:r>
        <w:r w:rsidR="00AC31C1">
          <w:rPr>
            <w:noProof/>
            <w:webHidden/>
          </w:rPr>
        </w:r>
        <w:r w:rsidR="00AC31C1">
          <w:rPr>
            <w:noProof/>
            <w:webHidden/>
          </w:rPr>
          <w:fldChar w:fldCharType="separate"/>
        </w:r>
        <w:r w:rsidR="00381B95">
          <w:rPr>
            <w:noProof/>
            <w:webHidden/>
          </w:rPr>
          <w:t>56</w:t>
        </w:r>
        <w:r w:rsidR="00AC31C1">
          <w:rPr>
            <w:noProof/>
            <w:webHidden/>
          </w:rPr>
          <w:fldChar w:fldCharType="end"/>
        </w:r>
      </w:hyperlink>
    </w:p>
    <w:p w14:paraId="67C19927" w14:textId="7550503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3" w:history="1">
        <w:r w:rsidR="00AC31C1" w:rsidRPr="00B23B91">
          <w:rPr>
            <w:rStyle w:val="Lienhypertexte"/>
            <w:noProof/>
          </w:rPr>
          <w:t>Figure 2.4</w:t>
        </w:r>
        <w:r w:rsidR="00AC31C1" w:rsidRPr="00B23B91">
          <w:rPr>
            <w:rStyle w:val="Lienhypertexte"/>
            <w:noProof/>
          </w:rPr>
          <w:noBreakHyphen/>
          <w:t>1 : Le patin incliné 1D</w:t>
        </w:r>
        <w:r w:rsidR="00AC31C1">
          <w:rPr>
            <w:noProof/>
            <w:webHidden/>
          </w:rPr>
          <w:tab/>
        </w:r>
        <w:r w:rsidR="00AC31C1">
          <w:rPr>
            <w:noProof/>
            <w:webHidden/>
          </w:rPr>
          <w:fldChar w:fldCharType="begin"/>
        </w:r>
        <w:r w:rsidR="00AC31C1">
          <w:rPr>
            <w:noProof/>
            <w:webHidden/>
          </w:rPr>
          <w:instrText xml:space="preserve"> PAGEREF _Toc3323523 \h </w:instrText>
        </w:r>
        <w:r w:rsidR="00AC31C1">
          <w:rPr>
            <w:noProof/>
            <w:webHidden/>
          </w:rPr>
        </w:r>
        <w:r w:rsidR="00AC31C1">
          <w:rPr>
            <w:noProof/>
            <w:webHidden/>
          </w:rPr>
          <w:fldChar w:fldCharType="separate"/>
        </w:r>
        <w:r w:rsidR="00381B95">
          <w:rPr>
            <w:noProof/>
            <w:webHidden/>
          </w:rPr>
          <w:t>57</w:t>
        </w:r>
        <w:r w:rsidR="00AC31C1">
          <w:rPr>
            <w:noProof/>
            <w:webHidden/>
          </w:rPr>
          <w:fldChar w:fldCharType="end"/>
        </w:r>
      </w:hyperlink>
    </w:p>
    <w:p w14:paraId="091D595E" w14:textId="30F5C93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4" w:history="1">
        <w:r w:rsidR="00AC31C1" w:rsidRPr="00B23B91">
          <w:rPr>
            <w:rStyle w:val="Lienhypertexte"/>
            <w:noProof/>
          </w:rPr>
          <w:t>Figure 2.4</w:t>
        </w:r>
        <w:r w:rsidR="00AC31C1" w:rsidRPr="00B23B91">
          <w:rPr>
            <w:rStyle w:val="Lienhypertexte"/>
            <w:noProof/>
          </w:rPr>
          <w:noBreakHyphen/>
          <w:t>2 : Résultats du champ de pression du patin incliné 1D</w:t>
        </w:r>
        <w:r w:rsidR="00AC31C1">
          <w:rPr>
            <w:noProof/>
            <w:webHidden/>
          </w:rPr>
          <w:tab/>
        </w:r>
        <w:r w:rsidR="00AC31C1">
          <w:rPr>
            <w:noProof/>
            <w:webHidden/>
          </w:rPr>
          <w:fldChar w:fldCharType="begin"/>
        </w:r>
        <w:r w:rsidR="00AC31C1">
          <w:rPr>
            <w:noProof/>
            <w:webHidden/>
          </w:rPr>
          <w:instrText xml:space="preserve"> PAGEREF _Toc3323524 \h </w:instrText>
        </w:r>
        <w:r w:rsidR="00AC31C1">
          <w:rPr>
            <w:noProof/>
            <w:webHidden/>
          </w:rPr>
        </w:r>
        <w:r w:rsidR="00AC31C1">
          <w:rPr>
            <w:noProof/>
            <w:webHidden/>
          </w:rPr>
          <w:fldChar w:fldCharType="separate"/>
        </w:r>
        <w:r w:rsidR="00381B95">
          <w:rPr>
            <w:noProof/>
            <w:webHidden/>
          </w:rPr>
          <w:t>57</w:t>
        </w:r>
        <w:r w:rsidR="00AC31C1">
          <w:rPr>
            <w:noProof/>
            <w:webHidden/>
          </w:rPr>
          <w:fldChar w:fldCharType="end"/>
        </w:r>
      </w:hyperlink>
    </w:p>
    <w:p w14:paraId="45FA29B7" w14:textId="5592CD8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5" w:history="1">
        <w:r w:rsidR="00AC31C1" w:rsidRPr="00B23B91">
          <w:rPr>
            <w:rStyle w:val="Lienhypertexte"/>
            <w:noProof/>
          </w:rPr>
          <w:t>Figure 2.4</w:t>
        </w:r>
        <w:r w:rsidR="00AC31C1" w:rsidRPr="00B23B91">
          <w:rPr>
            <w:rStyle w:val="Lienhypertexte"/>
            <w:noProof/>
          </w:rPr>
          <w:noBreakHyphen/>
          <w:t>3 : Résultats du champ de température à la sortie du patin incliné 1D</w:t>
        </w:r>
        <w:r w:rsidR="00AC31C1">
          <w:rPr>
            <w:noProof/>
            <w:webHidden/>
          </w:rPr>
          <w:tab/>
        </w:r>
        <w:r w:rsidR="00AC31C1">
          <w:rPr>
            <w:noProof/>
            <w:webHidden/>
          </w:rPr>
          <w:fldChar w:fldCharType="begin"/>
        </w:r>
        <w:r w:rsidR="00AC31C1">
          <w:rPr>
            <w:noProof/>
            <w:webHidden/>
          </w:rPr>
          <w:instrText xml:space="preserve"> PAGEREF _Toc3323525 \h </w:instrText>
        </w:r>
        <w:r w:rsidR="00AC31C1">
          <w:rPr>
            <w:noProof/>
            <w:webHidden/>
          </w:rPr>
        </w:r>
        <w:r w:rsidR="00AC31C1">
          <w:rPr>
            <w:noProof/>
            <w:webHidden/>
          </w:rPr>
          <w:fldChar w:fldCharType="separate"/>
        </w:r>
        <w:r w:rsidR="00381B95">
          <w:rPr>
            <w:noProof/>
            <w:webHidden/>
          </w:rPr>
          <w:t>58</w:t>
        </w:r>
        <w:r w:rsidR="00AC31C1">
          <w:rPr>
            <w:noProof/>
            <w:webHidden/>
          </w:rPr>
          <w:fldChar w:fldCharType="end"/>
        </w:r>
      </w:hyperlink>
    </w:p>
    <w:p w14:paraId="291F1EA9" w14:textId="45B2233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6" w:history="1">
        <w:r w:rsidR="00AC31C1" w:rsidRPr="00B23B91">
          <w:rPr>
            <w:rStyle w:val="Lienhypertexte"/>
            <w:noProof/>
          </w:rPr>
          <w:t>Figure 2.4</w:t>
        </w:r>
        <w:r w:rsidR="00AC31C1" w:rsidRPr="00B23B91">
          <w:rPr>
            <w:rStyle w:val="Lienhypertexte"/>
            <w:noProof/>
          </w:rPr>
          <w:noBreakHyphen/>
          <w:t xml:space="preserve">4 : Ecart relatif </w:t>
        </w:r>
        <m:oMath>
          <m:r>
            <w:rPr>
              <w:rStyle w:val="Lienhypertexte"/>
              <w:rFonts w:ascii="Cambria Math" w:hAnsi="Cambria Math"/>
              <w:noProof/>
            </w:rPr>
            <m:t>εK</m:t>
          </m:r>
        </m:oMath>
        <w:r w:rsidR="00AC31C1" w:rsidRPr="00B23B91">
          <w:rPr>
            <w:rStyle w:val="Lienhypertexte"/>
            <w:noProof/>
          </w:rPr>
          <w:t xml:space="preserve"> de la NDM pour les maillages successifs</w:t>
        </w:r>
        <w:r w:rsidR="00AC31C1">
          <w:rPr>
            <w:noProof/>
            <w:webHidden/>
          </w:rPr>
          <w:tab/>
        </w:r>
        <w:r w:rsidR="00AC31C1">
          <w:rPr>
            <w:noProof/>
            <w:webHidden/>
          </w:rPr>
          <w:fldChar w:fldCharType="begin"/>
        </w:r>
        <w:r w:rsidR="00AC31C1">
          <w:rPr>
            <w:noProof/>
            <w:webHidden/>
          </w:rPr>
          <w:instrText xml:space="preserve"> PAGEREF _Toc3323526 \h </w:instrText>
        </w:r>
        <w:r w:rsidR="00AC31C1">
          <w:rPr>
            <w:noProof/>
            <w:webHidden/>
          </w:rPr>
        </w:r>
        <w:r w:rsidR="00AC31C1">
          <w:rPr>
            <w:noProof/>
            <w:webHidden/>
          </w:rPr>
          <w:fldChar w:fldCharType="separate"/>
        </w:r>
        <w:r w:rsidR="00381B95">
          <w:rPr>
            <w:noProof/>
            <w:webHidden/>
          </w:rPr>
          <w:t>59</w:t>
        </w:r>
        <w:r w:rsidR="00AC31C1">
          <w:rPr>
            <w:noProof/>
            <w:webHidden/>
          </w:rPr>
          <w:fldChar w:fldCharType="end"/>
        </w:r>
      </w:hyperlink>
    </w:p>
    <w:p w14:paraId="29E7F052" w14:textId="0E2521A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7" w:history="1">
        <w:r w:rsidR="00AC31C1" w:rsidRPr="00B23B91">
          <w:rPr>
            <w:rStyle w:val="Lienhypertexte"/>
            <w:noProof/>
          </w:rPr>
          <w:t>Figure 2.4</w:t>
        </w:r>
        <w:r w:rsidR="00AC31C1" w:rsidRPr="00B23B91">
          <w:rPr>
            <w:rStyle w:val="Lienhypertexte"/>
            <w:noProof/>
          </w:rPr>
          <w:noBreakHyphen/>
          <w:t>5 : Temps de calcul de la NDM pour différents nombres de cellules</w:t>
        </w:r>
        <w:r w:rsidR="00AC31C1">
          <w:rPr>
            <w:noProof/>
            <w:webHidden/>
          </w:rPr>
          <w:tab/>
        </w:r>
        <w:r w:rsidR="00AC31C1">
          <w:rPr>
            <w:noProof/>
            <w:webHidden/>
          </w:rPr>
          <w:fldChar w:fldCharType="begin"/>
        </w:r>
        <w:r w:rsidR="00AC31C1">
          <w:rPr>
            <w:noProof/>
            <w:webHidden/>
          </w:rPr>
          <w:instrText xml:space="preserve"> PAGEREF _Toc3323527 \h </w:instrText>
        </w:r>
        <w:r w:rsidR="00AC31C1">
          <w:rPr>
            <w:noProof/>
            <w:webHidden/>
          </w:rPr>
        </w:r>
        <w:r w:rsidR="00AC31C1">
          <w:rPr>
            <w:noProof/>
            <w:webHidden/>
          </w:rPr>
          <w:fldChar w:fldCharType="separate"/>
        </w:r>
        <w:r w:rsidR="00381B95">
          <w:rPr>
            <w:noProof/>
            <w:webHidden/>
          </w:rPr>
          <w:t>59</w:t>
        </w:r>
        <w:r w:rsidR="00AC31C1">
          <w:rPr>
            <w:noProof/>
            <w:webHidden/>
          </w:rPr>
          <w:fldChar w:fldCharType="end"/>
        </w:r>
      </w:hyperlink>
    </w:p>
    <w:p w14:paraId="41FB32BC" w14:textId="59FA6D1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8" w:history="1">
        <w:r w:rsidR="00AC31C1" w:rsidRPr="00B23B91">
          <w:rPr>
            <w:rStyle w:val="Lienhypertexte"/>
            <w:noProof/>
          </w:rPr>
          <w:t>Figure 2.4</w:t>
        </w:r>
        <w:r w:rsidR="00AC31C1" w:rsidRPr="00B23B91">
          <w:rPr>
            <w:rStyle w:val="Lienhypertexte"/>
            <w:noProof/>
          </w:rPr>
          <w:noBreakHyphen/>
          <w:t xml:space="preserve">6 : Ecart relatif </w:t>
        </w:r>
        <m:oMath>
          <m:r>
            <w:rPr>
              <w:rStyle w:val="Lienhypertexte"/>
              <w:rFonts w:ascii="Cambria Math" w:hAnsi="Cambria Math"/>
              <w:noProof/>
            </w:rPr>
            <m:t>εN</m:t>
          </m:r>
        </m:oMath>
        <w:r w:rsidR="00AC31C1" w:rsidRPr="00B23B91">
          <w:rPr>
            <w:rStyle w:val="Lienhypertexte"/>
            <w:noProof/>
          </w:rPr>
          <w:t xml:space="preserve"> entre la LPCM et la NDM de référence (Ny = 120)</w:t>
        </w:r>
        <w:r w:rsidR="00AC31C1">
          <w:rPr>
            <w:noProof/>
            <w:webHidden/>
          </w:rPr>
          <w:tab/>
        </w:r>
        <w:r w:rsidR="00AC31C1">
          <w:rPr>
            <w:noProof/>
            <w:webHidden/>
          </w:rPr>
          <w:fldChar w:fldCharType="begin"/>
        </w:r>
        <w:r w:rsidR="00AC31C1">
          <w:rPr>
            <w:noProof/>
            <w:webHidden/>
          </w:rPr>
          <w:instrText xml:space="preserve"> PAGEREF _Toc3323528 \h </w:instrText>
        </w:r>
        <w:r w:rsidR="00AC31C1">
          <w:rPr>
            <w:noProof/>
            <w:webHidden/>
          </w:rPr>
        </w:r>
        <w:r w:rsidR="00AC31C1">
          <w:rPr>
            <w:noProof/>
            <w:webHidden/>
          </w:rPr>
          <w:fldChar w:fldCharType="separate"/>
        </w:r>
        <w:r w:rsidR="00381B95">
          <w:rPr>
            <w:noProof/>
            <w:webHidden/>
          </w:rPr>
          <w:t>60</w:t>
        </w:r>
        <w:r w:rsidR="00AC31C1">
          <w:rPr>
            <w:noProof/>
            <w:webHidden/>
          </w:rPr>
          <w:fldChar w:fldCharType="end"/>
        </w:r>
      </w:hyperlink>
    </w:p>
    <w:p w14:paraId="5CD631EF" w14:textId="26BF34D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29" w:history="1">
        <w:r w:rsidR="00AC31C1" w:rsidRPr="00B23B91">
          <w:rPr>
            <w:rStyle w:val="Lienhypertexte"/>
            <w:noProof/>
          </w:rPr>
          <w:t>Figure 2.4</w:t>
        </w:r>
        <w:r w:rsidR="00AC31C1" w:rsidRPr="00B23B91">
          <w:rPr>
            <w:rStyle w:val="Lienhypertexte"/>
            <w:noProof/>
          </w:rPr>
          <w:noBreakHyphen/>
          <w:t>7 : Temps de calcul de la LPCM par rapport à la NDM de référence Ny = 120</w:t>
        </w:r>
        <w:r w:rsidR="00AC31C1">
          <w:rPr>
            <w:noProof/>
            <w:webHidden/>
          </w:rPr>
          <w:tab/>
        </w:r>
        <w:r w:rsidR="00AC31C1">
          <w:rPr>
            <w:noProof/>
            <w:webHidden/>
          </w:rPr>
          <w:fldChar w:fldCharType="begin"/>
        </w:r>
        <w:r w:rsidR="00AC31C1">
          <w:rPr>
            <w:noProof/>
            <w:webHidden/>
          </w:rPr>
          <w:instrText xml:space="preserve"> PAGEREF _Toc3323529 \h </w:instrText>
        </w:r>
        <w:r w:rsidR="00AC31C1">
          <w:rPr>
            <w:noProof/>
            <w:webHidden/>
          </w:rPr>
        </w:r>
        <w:r w:rsidR="00AC31C1">
          <w:rPr>
            <w:noProof/>
            <w:webHidden/>
          </w:rPr>
          <w:fldChar w:fldCharType="separate"/>
        </w:r>
        <w:r w:rsidR="00381B95">
          <w:rPr>
            <w:noProof/>
            <w:webHidden/>
          </w:rPr>
          <w:t>60</w:t>
        </w:r>
        <w:r w:rsidR="00AC31C1">
          <w:rPr>
            <w:noProof/>
            <w:webHidden/>
          </w:rPr>
          <w:fldChar w:fldCharType="end"/>
        </w:r>
      </w:hyperlink>
    </w:p>
    <w:p w14:paraId="20467D49" w14:textId="269B6B1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0" w:history="1">
        <w:r w:rsidR="00AC31C1" w:rsidRPr="00B23B91">
          <w:rPr>
            <w:rStyle w:val="Lienhypertexte"/>
            <w:noProof/>
          </w:rPr>
          <w:t>Figure 2.5</w:t>
        </w:r>
        <w:r w:rsidR="00AC31C1" w:rsidRPr="00B23B91">
          <w:rPr>
            <w:rStyle w:val="Lienhypertexte"/>
            <w:noProof/>
          </w:rPr>
          <w:noBreakHyphen/>
          <w:t>1 la géométrie du palier</w:t>
        </w:r>
        <w:r w:rsidR="00AC31C1">
          <w:rPr>
            <w:noProof/>
            <w:webHidden/>
          </w:rPr>
          <w:tab/>
        </w:r>
        <w:r w:rsidR="00AC31C1">
          <w:rPr>
            <w:noProof/>
            <w:webHidden/>
          </w:rPr>
          <w:fldChar w:fldCharType="begin"/>
        </w:r>
        <w:r w:rsidR="00AC31C1">
          <w:rPr>
            <w:noProof/>
            <w:webHidden/>
          </w:rPr>
          <w:instrText xml:space="preserve"> PAGEREF _Toc3323530 \h </w:instrText>
        </w:r>
        <w:r w:rsidR="00AC31C1">
          <w:rPr>
            <w:noProof/>
            <w:webHidden/>
          </w:rPr>
        </w:r>
        <w:r w:rsidR="00AC31C1">
          <w:rPr>
            <w:noProof/>
            <w:webHidden/>
          </w:rPr>
          <w:fldChar w:fldCharType="separate"/>
        </w:r>
        <w:r w:rsidR="00381B95">
          <w:rPr>
            <w:noProof/>
            <w:webHidden/>
          </w:rPr>
          <w:t>61</w:t>
        </w:r>
        <w:r w:rsidR="00AC31C1">
          <w:rPr>
            <w:noProof/>
            <w:webHidden/>
          </w:rPr>
          <w:fldChar w:fldCharType="end"/>
        </w:r>
      </w:hyperlink>
    </w:p>
    <w:p w14:paraId="4B411CBB" w14:textId="1CF4AEF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1" w:history="1">
        <w:r w:rsidR="00AC31C1" w:rsidRPr="00B23B91">
          <w:rPr>
            <w:rStyle w:val="Lienhypertexte"/>
            <w:noProof/>
          </w:rPr>
          <w:t>Figure 2.5</w:t>
        </w:r>
        <w:r w:rsidR="00AC31C1" w:rsidRPr="00B23B91">
          <w:rPr>
            <w:rStyle w:val="Lienhypertexte"/>
            <w:noProof/>
          </w:rPr>
          <w:noBreakHyphen/>
          <w:t>2 : Champs de pression et de température des deux lobes à 500tr/min avec la charge 10kN</w:t>
        </w:r>
        <w:r w:rsidR="00AC31C1">
          <w:rPr>
            <w:noProof/>
            <w:webHidden/>
          </w:rPr>
          <w:tab/>
        </w:r>
        <w:r w:rsidR="00AC31C1">
          <w:rPr>
            <w:noProof/>
            <w:webHidden/>
          </w:rPr>
          <w:fldChar w:fldCharType="begin"/>
        </w:r>
        <w:r w:rsidR="00AC31C1">
          <w:rPr>
            <w:noProof/>
            <w:webHidden/>
          </w:rPr>
          <w:instrText xml:space="preserve"> PAGEREF _Toc3323531 \h </w:instrText>
        </w:r>
        <w:r w:rsidR="00AC31C1">
          <w:rPr>
            <w:noProof/>
            <w:webHidden/>
          </w:rPr>
        </w:r>
        <w:r w:rsidR="00AC31C1">
          <w:rPr>
            <w:noProof/>
            <w:webHidden/>
          </w:rPr>
          <w:fldChar w:fldCharType="separate"/>
        </w:r>
        <w:r w:rsidR="00381B95">
          <w:rPr>
            <w:noProof/>
            <w:webHidden/>
          </w:rPr>
          <w:t>63</w:t>
        </w:r>
        <w:r w:rsidR="00AC31C1">
          <w:rPr>
            <w:noProof/>
            <w:webHidden/>
          </w:rPr>
          <w:fldChar w:fldCharType="end"/>
        </w:r>
      </w:hyperlink>
    </w:p>
    <w:p w14:paraId="1BF80927" w14:textId="67D0A95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2" w:history="1">
        <w:r w:rsidR="00AC31C1" w:rsidRPr="00B23B91">
          <w:rPr>
            <w:rStyle w:val="Lienhypertexte"/>
            <w:noProof/>
          </w:rPr>
          <w:t>Figure 2.5</w:t>
        </w:r>
        <w:r w:rsidR="00AC31C1" w:rsidRPr="00B23B91">
          <w:rPr>
            <w:rStyle w:val="Lienhypertexte"/>
            <w:noProof/>
          </w:rPr>
          <w:noBreakHyphen/>
          <w:t>3 : Champs de pression et de température des deux lobes à 2000tr/min avec la charge 8kN</w:t>
        </w:r>
        <w:r w:rsidR="00AC31C1">
          <w:rPr>
            <w:noProof/>
            <w:webHidden/>
          </w:rPr>
          <w:tab/>
        </w:r>
        <w:r w:rsidR="00AC31C1">
          <w:rPr>
            <w:noProof/>
            <w:webHidden/>
          </w:rPr>
          <w:fldChar w:fldCharType="begin"/>
        </w:r>
        <w:r w:rsidR="00AC31C1">
          <w:rPr>
            <w:noProof/>
            <w:webHidden/>
          </w:rPr>
          <w:instrText xml:space="preserve"> PAGEREF _Toc3323532 \h </w:instrText>
        </w:r>
        <w:r w:rsidR="00AC31C1">
          <w:rPr>
            <w:noProof/>
            <w:webHidden/>
          </w:rPr>
        </w:r>
        <w:r w:rsidR="00AC31C1">
          <w:rPr>
            <w:noProof/>
            <w:webHidden/>
          </w:rPr>
          <w:fldChar w:fldCharType="separate"/>
        </w:r>
        <w:r w:rsidR="00381B95">
          <w:rPr>
            <w:noProof/>
            <w:webHidden/>
          </w:rPr>
          <w:t>63</w:t>
        </w:r>
        <w:r w:rsidR="00AC31C1">
          <w:rPr>
            <w:noProof/>
            <w:webHidden/>
          </w:rPr>
          <w:fldChar w:fldCharType="end"/>
        </w:r>
      </w:hyperlink>
    </w:p>
    <w:p w14:paraId="1583E121" w14:textId="102231E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3" w:history="1">
        <w:r w:rsidR="00AC31C1" w:rsidRPr="00B23B91">
          <w:rPr>
            <w:rStyle w:val="Lienhypertexte"/>
            <w:noProof/>
          </w:rPr>
          <w:t>Figure 2.5</w:t>
        </w:r>
        <w:r w:rsidR="00AC31C1" w:rsidRPr="00B23B91">
          <w:rPr>
            <w:rStyle w:val="Lienhypertexte"/>
            <w:noProof/>
          </w:rPr>
          <w:noBreakHyphen/>
          <w:t>4 : Champs de pression et de température des deux lobes à 3500tr/min avec la charge 6kN</w:t>
        </w:r>
        <w:r w:rsidR="00AC31C1">
          <w:rPr>
            <w:noProof/>
            <w:webHidden/>
          </w:rPr>
          <w:tab/>
        </w:r>
        <w:r w:rsidR="00AC31C1">
          <w:rPr>
            <w:noProof/>
            <w:webHidden/>
          </w:rPr>
          <w:fldChar w:fldCharType="begin"/>
        </w:r>
        <w:r w:rsidR="00AC31C1">
          <w:rPr>
            <w:noProof/>
            <w:webHidden/>
          </w:rPr>
          <w:instrText xml:space="preserve"> PAGEREF _Toc3323533 \h </w:instrText>
        </w:r>
        <w:r w:rsidR="00AC31C1">
          <w:rPr>
            <w:noProof/>
            <w:webHidden/>
          </w:rPr>
        </w:r>
        <w:r w:rsidR="00AC31C1">
          <w:rPr>
            <w:noProof/>
            <w:webHidden/>
          </w:rPr>
          <w:fldChar w:fldCharType="separate"/>
        </w:r>
        <w:r w:rsidR="00381B95">
          <w:rPr>
            <w:noProof/>
            <w:webHidden/>
          </w:rPr>
          <w:t>64</w:t>
        </w:r>
        <w:r w:rsidR="00AC31C1">
          <w:rPr>
            <w:noProof/>
            <w:webHidden/>
          </w:rPr>
          <w:fldChar w:fldCharType="end"/>
        </w:r>
      </w:hyperlink>
    </w:p>
    <w:p w14:paraId="7F607F28" w14:textId="048C994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4" w:history="1">
        <w:r w:rsidR="00AC31C1" w:rsidRPr="00B23B91">
          <w:rPr>
            <w:rStyle w:val="Lienhypertexte"/>
            <w:noProof/>
          </w:rPr>
          <w:t>Figure 3.1</w:t>
        </w:r>
        <w:r w:rsidR="00AC31C1" w:rsidRPr="00B23B91">
          <w:rPr>
            <w:rStyle w:val="Lienhypertexte"/>
            <w:noProof/>
          </w:rPr>
          <w:noBreakHyphen/>
          <w:t xml:space="preserve">1 : déformation thermique de rotor </w:t>
        </w:r>
        <w:r w:rsidR="00AC31C1" w:rsidRPr="00B23B91">
          <w:rPr>
            <w:rStyle w:val="Lienhypertexte"/>
            <w:b/>
            <w:noProof/>
          </w:rPr>
          <w:t>[28]</w:t>
        </w:r>
        <w:r w:rsidR="00AC31C1">
          <w:rPr>
            <w:noProof/>
            <w:webHidden/>
          </w:rPr>
          <w:tab/>
        </w:r>
        <w:r w:rsidR="00AC31C1">
          <w:rPr>
            <w:noProof/>
            <w:webHidden/>
          </w:rPr>
          <w:fldChar w:fldCharType="begin"/>
        </w:r>
        <w:r w:rsidR="00AC31C1">
          <w:rPr>
            <w:noProof/>
            <w:webHidden/>
          </w:rPr>
          <w:instrText xml:space="preserve"> PAGEREF _Toc3323534 \h </w:instrText>
        </w:r>
        <w:r w:rsidR="00AC31C1">
          <w:rPr>
            <w:noProof/>
            <w:webHidden/>
          </w:rPr>
        </w:r>
        <w:r w:rsidR="00AC31C1">
          <w:rPr>
            <w:noProof/>
            <w:webHidden/>
          </w:rPr>
          <w:fldChar w:fldCharType="separate"/>
        </w:r>
        <w:r w:rsidR="00381B95">
          <w:rPr>
            <w:noProof/>
            <w:webHidden/>
          </w:rPr>
          <w:t>66</w:t>
        </w:r>
        <w:r w:rsidR="00AC31C1">
          <w:rPr>
            <w:noProof/>
            <w:webHidden/>
          </w:rPr>
          <w:fldChar w:fldCharType="end"/>
        </w:r>
      </w:hyperlink>
    </w:p>
    <w:p w14:paraId="33FB2F5F" w14:textId="111165F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5" w:history="1">
        <w:r w:rsidR="00AC31C1" w:rsidRPr="00B23B91">
          <w:rPr>
            <w:rStyle w:val="Lienhypertexte"/>
            <w:noProof/>
          </w:rPr>
          <w:t>Figure 3.1</w:t>
        </w:r>
        <w:r w:rsidR="00AC31C1" w:rsidRPr="00B23B91">
          <w:rPr>
            <w:rStyle w:val="Lienhypertexte"/>
            <w:noProof/>
          </w:rPr>
          <w:noBreakHyphen/>
          <w:t>2 : Conditions aux limites thermiques  utilisées dans le cas du banc d’essai de l’effet Morton</w:t>
        </w:r>
        <w:r w:rsidR="00AC31C1">
          <w:rPr>
            <w:noProof/>
            <w:webHidden/>
          </w:rPr>
          <w:tab/>
        </w:r>
        <w:r w:rsidR="00AC31C1">
          <w:rPr>
            <w:noProof/>
            <w:webHidden/>
          </w:rPr>
          <w:fldChar w:fldCharType="begin"/>
        </w:r>
        <w:r w:rsidR="00AC31C1">
          <w:rPr>
            <w:noProof/>
            <w:webHidden/>
          </w:rPr>
          <w:instrText xml:space="preserve"> PAGEREF _Toc3323535 \h </w:instrText>
        </w:r>
        <w:r w:rsidR="00AC31C1">
          <w:rPr>
            <w:noProof/>
            <w:webHidden/>
          </w:rPr>
        </w:r>
        <w:r w:rsidR="00AC31C1">
          <w:rPr>
            <w:noProof/>
            <w:webHidden/>
          </w:rPr>
          <w:fldChar w:fldCharType="separate"/>
        </w:r>
        <w:r w:rsidR="00381B95">
          <w:rPr>
            <w:noProof/>
            <w:webHidden/>
          </w:rPr>
          <w:t>68</w:t>
        </w:r>
        <w:r w:rsidR="00AC31C1">
          <w:rPr>
            <w:noProof/>
            <w:webHidden/>
          </w:rPr>
          <w:fldChar w:fldCharType="end"/>
        </w:r>
      </w:hyperlink>
    </w:p>
    <w:p w14:paraId="46552382" w14:textId="4E66192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6" w:history="1">
        <w:r w:rsidR="00AC31C1" w:rsidRPr="00B23B91">
          <w:rPr>
            <w:rStyle w:val="Lienhypertexte"/>
            <w:noProof/>
          </w:rPr>
          <w:t>Figure 3.1</w:t>
        </w:r>
        <w:r w:rsidR="00AC31C1" w:rsidRPr="00B23B91">
          <w:rPr>
            <w:rStyle w:val="Lienhypertexte"/>
            <w:noProof/>
          </w:rPr>
          <w:noBreakHyphen/>
          <w:t>3 : Illustration de la liaison RBE3 au niveau du supportage</w:t>
        </w:r>
        <w:r w:rsidR="00AC31C1">
          <w:rPr>
            <w:noProof/>
            <w:webHidden/>
          </w:rPr>
          <w:tab/>
        </w:r>
        <w:r w:rsidR="00AC31C1">
          <w:rPr>
            <w:noProof/>
            <w:webHidden/>
          </w:rPr>
          <w:fldChar w:fldCharType="begin"/>
        </w:r>
        <w:r w:rsidR="00AC31C1">
          <w:rPr>
            <w:noProof/>
            <w:webHidden/>
          </w:rPr>
          <w:instrText xml:space="preserve"> PAGEREF _Toc3323536 \h </w:instrText>
        </w:r>
        <w:r w:rsidR="00AC31C1">
          <w:rPr>
            <w:noProof/>
            <w:webHidden/>
          </w:rPr>
        </w:r>
        <w:r w:rsidR="00AC31C1">
          <w:rPr>
            <w:noProof/>
            <w:webHidden/>
          </w:rPr>
          <w:fldChar w:fldCharType="separate"/>
        </w:r>
        <w:r w:rsidR="00381B95">
          <w:rPr>
            <w:noProof/>
            <w:webHidden/>
          </w:rPr>
          <w:t>71</w:t>
        </w:r>
        <w:r w:rsidR="00AC31C1">
          <w:rPr>
            <w:noProof/>
            <w:webHidden/>
          </w:rPr>
          <w:fldChar w:fldCharType="end"/>
        </w:r>
      </w:hyperlink>
    </w:p>
    <w:p w14:paraId="4B3FFD74" w14:textId="3564F7F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7" w:history="1">
        <w:r w:rsidR="00AC31C1" w:rsidRPr="00B23B91">
          <w:rPr>
            <w:rStyle w:val="Lienhypertexte"/>
            <w:noProof/>
          </w:rPr>
          <w:t>Figure 3.1</w:t>
        </w:r>
        <w:r w:rsidR="00AC31C1" w:rsidRPr="00B23B91">
          <w:rPr>
            <w:rStyle w:val="Lienhypertexte"/>
            <w:noProof/>
          </w:rPr>
          <w:noBreakHyphen/>
          <w:t>4 : Condition aux limites mécaniques du modèle thermomécanique</w:t>
        </w:r>
        <w:r w:rsidR="00AC31C1">
          <w:rPr>
            <w:noProof/>
            <w:webHidden/>
          </w:rPr>
          <w:tab/>
        </w:r>
        <w:r w:rsidR="00AC31C1">
          <w:rPr>
            <w:noProof/>
            <w:webHidden/>
          </w:rPr>
          <w:fldChar w:fldCharType="begin"/>
        </w:r>
        <w:r w:rsidR="00AC31C1">
          <w:rPr>
            <w:noProof/>
            <w:webHidden/>
          </w:rPr>
          <w:instrText xml:space="preserve"> PAGEREF _Toc3323537 \h </w:instrText>
        </w:r>
        <w:r w:rsidR="00AC31C1">
          <w:rPr>
            <w:noProof/>
            <w:webHidden/>
          </w:rPr>
        </w:r>
        <w:r w:rsidR="00AC31C1">
          <w:rPr>
            <w:noProof/>
            <w:webHidden/>
          </w:rPr>
          <w:fldChar w:fldCharType="separate"/>
        </w:r>
        <w:r w:rsidR="00381B95">
          <w:rPr>
            <w:noProof/>
            <w:webHidden/>
          </w:rPr>
          <w:t>72</w:t>
        </w:r>
        <w:r w:rsidR="00AC31C1">
          <w:rPr>
            <w:noProof/>
            <w:webHidden/>
          </w:rPr>
          <w:fldChar w:fldCharType="end"/>
        </w:r>
      </w:hyperlink>
    </w:p>
    <w:p w14:paraId="70EB3310" w14:textId="0A0C467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8" w:history="1">
        <w:r w:rsidR="00AC31C1" w:rsidRPr="00B23B91">
          <w:rPr>
            <w:rStyle w:val="Lienhypertexte"/>
            <w:noProof/>
          </w:rPr>
          <w:t>Figure 3.1</w:t>
        </w:r>
        <w:r w:rsidR="00AC31C1" w:rsidRPr="00B23B91">
          <w:rPr>
            <w:rStyle w:val="Lienhypertexte"/>
            <w:noProof/>
          </w:rPr>
          <w:noBreakHyphen/>
          <w:t>5 : Déformation thermique du rotor dans le cas de l’effet Morton</w:t>
        </w:r>
        <w:r w:rsidR="00AC31C1">
          <w:rPr>
            <w:noProof/>
            <w:webHidden/>
          </w:rPr>
          <w:tab/>
        </w:r>
        <w:r w:rsidR="00AC31C1">
          <w:rPr>
            <w:noProof/>
            <w:webHidden/>
          </w:rPr>
          <w:fldChar w:fldCharType="begin"/>
        </w:r>
        <w:r w:rsidR="00AC31C1">
          <w:rPr>
            <w:noProof/>
            <w:webHidden/>
          </w:rPr>
          <w:instrText xml:space="preserve"> PAGEREF _Toc3323538 \h </w:instrText>
        </w:r>
        <w:r w:rsidR="00AC31C1">
          <w:rPr>
            <w:noProof/>
            <w:webHidden/>
          </w:rPr>
        </w:r>
        <w:r w:rsidR="00AC31C1">
          <w:rPr>
            <w:noProof/>
            <w:webHidden/>
          </w:rPr>
          <w:fldChar w:fldCharType="separate"/>
        </w:r>
        <w:r w:rsidR="00381B95">
          <w:rPr>
            <w:noProof/>
            <w:webHidden/>
          </w:rPr>
          <w:t>72</w:t>
        </w:r>
        <w:r w:rsidR="00AC31C1">
          <w:rPr>
            <w:noProof/>
            <w:webHidden/>
          </w:rPr>
          <w:fldChar w:fldCharType="end"/>
        </w:r>
      </w:hyperlink>
    </w:p>
    <w:p w14:paraId="0A12EA8C" w14:textId="1D5DE99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39" w:history="1">
        <w:r w:rsidR="00AC31C1" w:rsidRPr="00B23B91">
          <w:rPr>
            <w:rStyle w:val="Lienhypertexte"/>
            <w:noProof/>
          </w:rPr>
          <w:t>Figure 3.2</w:t>
        </w:r>
        <w:r w:rsidR="00AC31C1" w:rsidRPr="00B23B91">
          <w:rPr>
            <w:rStyle w:val="Lienhypertexte"/>
            <w:noProof/>
          </w:rPr>
          <w:noBreakHyphen/>
          <w:t>1 : schéma du rotor rigide avec un disque guidé par deux paliers</w:t>
        </w:r>
        <w:r w:rsidR="00AC31C1">
          <w:rPr>
            <w:noProof/>
            <w:webHidden/>
          </w:rPr>
          <w:tab/>
        </w:r>
        <w:r w:rsidR="00AC31C1">
          <w:rPr>
            <w:noProof/>
            <w:webHidden/>
          </w:rPr>
          <w:fldChar w:fldCharType="begin"/>
        </w:r>
        <w:r w:rsidR="00AC31C1">
          <w:rPr>
            <w:noProof/>
            <w:webHidden/>
          </w:rPr>
          <w:instrText xml:space="preserve"> PAGEREF _Toc3323539 \h </w:instrText>
        </w:r>
        <w:r w:rsidR="00AC31C1">
          <w:rPr>
            <w:noProof/>
            <w:webHidden/>
          </w:rPr>
        </w:r>
        <w:r w:rsidR="00AC31C1">
          <w:rPr>
            <w:noProof/>
            <w:webHidden/>
          </w:rPr>
          <w:fldChar w:fldCharType="separate"/>
        </w:r>
        <w:r w:rsidR="00381B95">
          <w:rPr>
            <w:noProof/>
            <w:webHidden/>
          </w:rPr>
          <w:t>73</w:t>
        </w:r>
        <w:r w:rsidR="00AC31C1">
          <w:rPr>
            <w:noProof/>
            <w:webHidden/>
          </w:rPr>
          <w:fldChar w:fldCharType="end"/>
        </w:r>
      </w:hyperlink>
    </w:p>
    <w:p w14:paraId="12BCA88C" w14:textId="6A9C036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0" w:history="1">
        <w:r w:rsidR="00AC31C1" w:rsidRPr="00B23B91">
          <w:rPr>
            <w:rStyle w:val="Lienhypertexte"/>
            <w:noProof/>
          </w:rPr>
          <w:t>Figure 3.2</w:t>
        </w:r>
        <w:r w:rsidR="00AC31C1" w:rsidRPr="00B23B91">
          <w:rPr>
            <w:rStyle w:val="Lienhypertexte"/>
            <w:noProof/>
          </w:rPr>
          <w:noBreakHyphen/>
          <w:t>2 : Algorithme utilisé pour l’analyse transitoire non linéaire</w:t>
        </w:r>
        <w:r w:rsidR="00AC31C1">
          <w:rPr>
            <w:noProof/>
            <w:webHidden/>
          </w:rPr>
          <w:tab/>
        </w:r>
        <w:r w:rsidR="00AC31C1">
          <w:rPr>
            <w:noProof/>
            <w:webHidden/>
          </w:rPr>
          <w:fldChar w:fldCharType="begin"/>
        </w:r>
        <w:r w:rsidR="00AC31C1">
          <w:rPr>
            <w:noProof/>
            <w:webHidden/>
          </w:rPr>
          <w:instrText xml:space="preserve"> PAGEREF _Toc3323540 \h </w:instrText>
        </w:r>
        <w:r w:rsidR="00AC31C1">
          <w:rPr>
            <w:noProof/>
            <w:webHidden/>
          </w:rPr>
        </w:r>
        <w:r w:rsidR="00AC31C1">
          <w:rPr>
            <w:noProof/>
            <w:webHidden/>
          </w:rPr>
          <w:fldChar w:fldCharType="separate"/>
        </w:r>
        <w:r w:rsidR="00381B95">
          <w:rPr>
            <w:noProof/>
            <w:webHidden/>
          </w:rPr>
          <w:t>78</w:t>
        </w:r>
        <w:r w:rsidR="00AC31C1">
          <w:rPr>
            <w:noProof/>
            <w:webHidden/>
          </w:rPr>
          <w:fldChar w:fldCharType="end"/>
        </w:r>
      </w:hyperlink>
    </w:p>
    <w:p w14:paraId="6A9AB25D" w14:textId="7AF6BE1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1" w:history="1">
        <w:r w:rsidR="00AC31C1" w:rsidRPr="00B23B91">
          <w:rPr>
            <w:rStyle w:val="Lienhypertexte"/>
            <w:noProof/>
          </w:rPr>
          <w:t>Figure 3.2</w:t>
        </w:r>
        <w:r w:rsidR="00AC31C1" w:rsidRPr="00B23B91">
          <w:rPr>
            <w:rStyle w:val="Lienhypertexte"/>
            <w:noProof/>
          </w:rPr>
          <w:noBreakHyphen/>
          <w:t>3 : Diagramme de l’algorithme de « shooting »</w:t>
        </w:r>
        <w:r w:rsidR="00AC31C1">
          <w:rPr>
            <w:noProof/>
            <w:webHidden/>
          </w:rPr>
          <w:tab/>
        </w:r>
        <w:r w:rsidR="00AC31C1">
          <w:rPr>
            <w:noProof/>
            <w:webHidden/>
          </w:rPr>
          <w:fldChar w:fldCharType="begin"/>
        </w:r>
        <w:r w:rsidR="00AC31C1">
          <w:rPr>
            <w:noProof/>
            <w:webHidden/>
          </w:rPr>
          <w:instrText xml:space="preserve"> PAGEREF _Toc3323541 \h </w:instrText>
        </w:r>
        <w:r w:rsidR="00AC31C1">
          <w:rPr>
            <w:noProof/>
            <w:webHidden/>
          </w:rPr>
        </w:r>
        <w:r w:rsidR="00AC31C1">
          <w:rPr>
            <w:noProof/>
            <w:webHidden/>
          </w:rPr>
          <w:fldChar w:fldCharType="separate"/>
        </w:r>
        <w:r w:rsidR="00381B95">
          <w:rPr>
            <w:noProof/>
            <w:webHidden/>
          </w:rPr>
          <w:t>81</w:t>
        </w:r>
        <w:r w:rsidR="00AC31C1">
          <w:rPr>
            <w:noProof/>
            <w:webHidden/>
          </w:rPr>
          <w:fldChar w:fldCharType="end"/>
        </w:r>
      </w:hyperlink>
    </w:p>
    <w:p w14:paraId="4BB979C5" w14:textId="58F1D8B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2" w:history="1">
        <w:r w:rsidR="00AC31C1" w:rsidRPr="00B23B91">
          <w:rPr>
            <w:rStyle w:val="Lienhypertexte"/>
            <w:noProof/>
          </w:rPr>
          <w:t>Figure 3.2</w:t>
        </w:r>
        <w:r w:rsidR="00AC31C1" w:rsidRPr="00B23B91">
          <w:rPr>
            <w:rStyle w:val="Lienhypertexte"/>
            <w:noProof/>
          </w:rPr>
          <w:noBreakHyphen/>
          <w:t>4 : Exemple d’application de la méthode Shooting convergée en 3 itérations</w:t>
        </w:r>
        <w:r w:rsidR="00AC31C1">
          <w:rPr>
            <w:noProof/>
            <w:webHidden/>
          </w:rPr>
          <w:tab/>
        </w:r>
        <w:r w:rsidR="00AC31C1">
          <w:rPr>
            <w:noProof/>
            <w:webHidden/>
          </w:rPr>
          <w:fldChar w:fldCharType="begin"/>
        </w:r>
        <w:r w:rsidR="00AC31C1">
          <w:rPr>
            <w:noProof/>
            <w:webHidden/>
          </w:rPr>
          <w:instrText xml:space="preserve"> PAGEREF _Toc3323542 \h </w:instrText>
        </w:r>
        <w:r w:rsidR="00AC31C1">
          <w:rPr>
            <w:noProof/>
            <w:webHidden/>
          </w:rPr>
        </w:r>
        <w:r w:rsidR="00AC31C1">
          <w:rPr>
            <w:noProof/>
            <w:webHidden/>
          </w:rPr>
          <w:fldChar w:fldCharType="separate"/>
        </w:r>
        <w:r w:rsidR="00381B95">
          <w:rPr>
            <w:noProof/>
            <w:webHidden/>
          </w:rPr>
          <w:t>82</w:t>
        </w:r>
        <w:r w:rsidR="00AC31C1">
          <w:rPr>
            <w:noProof/>
            <w:webHidden/>
          </w:rPr>
          <w:fldChar w:fldCharType="end"/>
        </w:r>
      </w:hyperlink>
    </w:p>
    <w:p w14:paraId="25814832" w14:textId="14A336A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3" w:history="1">
        <w:r w:rsidR="00AC31C1" w:rsidRPr="00B23B91">
          <w:rPr>
            <w:rStyle w:val="Lienhypertexte"/>
            <w:noProof/>
          </w:rPr>
          <w:t>Figure 3.2</w:t>
        </w:r>
        <w:r w:rsidR="00AC31C1" w:rsidRPr="00B23B91">
          <w:rPr>
            <w:rStyle w:val="Lienhypertexte"/>
            <w:noProof/>
          </w:rPr>
          <w:noBreakHyphen/>
          <w:t>5 : Diagramme de l’algorithme classique pour trouver la solution périodique</w:t>
        </w:r>
        <w:r w:rsidR="00AC31C1">
          <w:rPr>
            <w:noProof/>
            <w:webHidden/>
          </w:rPr>
          <w:tab/>
        </w:r>
        <w:r w:rsidR="00AC31C1">
          <w:rPr>
            <w:noProof/>
            <w:webHidden/>
          </w:rPr>
          <w:fldChar w:fldCharType="begin"/>
        </w:r>
        <w:r w:rsidR="00AC31C1">
          <w:rPr>
            <w:noProof/>
            <w:webHidden/>
          </w:rPr>
          <w:instrText xml:space="preserve"> PAGEREF _Toc3323543 \h </w:instrText>
        </w:r>
        <w:r w:rsidR="00AC31C1">
          <w:rPr>
            <w:noProof/>
            <w:webHidden/>
          </w:rPr>
        </w:r>
        <w:r w:rsidR="00AC31C1">
          <w:rPr>
            <w:noProof/>
            <w:webHidden/>
          </w:rPr>
          <w:fldChar w:fldCharType="separate"/>
        </w:r>
        <w:r w:rsidR="00381B95">
          <w:rPr>
            <w:noProof/>
            <w:webHidden/>
          </w:rPr>
          <w:t>83</w:t>
        </w:r>
        <w:r w:rsidR="00AC31C1">
          <w:rPr>
            <w:noProof/>
            <w:webHidden/>
          </w:rPr>
          <w:fldChar w:fldCharType="end"/>
        </w:r>
      </w:hyperlink>
    </w:p>
    <w:p w14:paraId="6BBB6088" w14:textId="21D0558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4" w:history="1">
        <w:r w:rsidR="00AC31C1" w:rsidRPr="00B23B91">
          <w:rPr>
            <w:rStyle w:val="Lienhypertexte"/>
            <w:noProof/>
          </w:rPr>
          <w:t>Figure 3.3</w:t>
        </w:r>
        <w:r w:rsidR="00AC31C1" w:rsidRPr="00B23B9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utilisés dans le système rotor-palier</w:t>
        </w:r>
        <w:r w:rsidR="00AC31C1">
          <w:rPr>
            <w:noProof/>
            <w:webHidden/>
          </w:rPr>
          <w:tab/>
        </w:r>
        <w:r w:rsidR="00AC31C1">
          <w:rPr>
            <w:noProof/>
            <w:webHidden/>
          </w:rPr>
          <w:fldChar w:fldCharType="begin"/>
        </w:r>
        <w:r w:rsidR="00AC31C1">
          <w:rPr>
            <w:noProof/>
            <w:webHidden/>
          </w:rPr>
          <w:instrText xml:space="preserve"> PAGEREF _Toc3323544 \h </w:instrText>
        </w:r>
        <w:r w:rsidR="00AC31C1">
          <w:rPr>
            <w:noProof/>
            <w:webHidden/>
          </w:rPr>
        </w:r>
        <w:r w:rsidR="00AC31C1">
          <w:rPr>
            <w:noProof/>
            <w:webHidden/>
          </w:rPr>
          <w:fldChar w:fldCharType="separate"/>
        </w:r>
        <w:r w:rsidR="00381B95">
          <w:rPr>
            <w:noProof/>
            <w:webHidden/>
          </w:rPr>
          <w:t>83</w:t>
        </w:r>
        <w:r w:rsidR="00AC31C1">
          <w:rPr>
            <w:noProof/>
            <w:webHidden/>
          </w:rPr>
          <w:fldChar w:fldCharType="end"/>
        </w:r>
      </w:hyperlink>
    </w:p>
    <w:p w14:paraId="0E732E5B" w14:textId="0A388AE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5" w:history="1">
        <w:r w:rsidR="00AC31C1" w:rsidRPr="00B23B91">
          <w:rPr>
            <w:rStyle w:val="Lienhypertexte"/>
            <w:noProof/>
          </w:rPr>
          <w:t>Figure 3.3</w:t>
        </w:r>
        <w:r w:rsidR="00AC31C1" w:rsidRPr="00B23B91">
          <w:rPr>
            <w:rStyle w:val="Lienhypertexte"/>
            <w:noProof/>
          </w:rPr>
          <w:noBreakHyphen/>
          <w:t>2 : La flexion thermique au niveau du disque en porte à faux</w:t>
        </w:r>
        <w:r w:rsidR="00AC31C1">
          <w:rPr>
            <w:noProof/>
            <w:webHidden/>
          </w:rPr>
          <w:tab/>
        </w:r>
        <w:r w:rsidR="00AC31C1">
          <w:rPr>
            <w:noProof/>
            <w:webHidden/>
          </w:rPr>
          <w:fldChar w:fldCharType="begin"/>
        </w:r>
        <w:r w:rsidR="00AC31C1">
          <w:rPr>
            <w:noProof/>
            <w:webHidden/>
          </w:rPr>
          <w:instrText xml:space="preserve"> PAGEREF _Toc3323545 \h </w:instrText>
        </w:r>
        <w:r w:rsidR="00AC31C1">
          <w:rPr>
            <w:noProof/>
            <w:webHidden/>
          </w:rPr>
        </w:r>
        <w:r w:rsidR="00AC31C1">
          <w:rPr>
            <w:noProof/>
            <w:webHidden/>
          </w:rPr>
          <w:fldChar w:fldCharType="separate"/>
        </w:r>
        <w:r w:rsidR="00381B95">
          <w:rPr>
            <w:noProof/>
            <w:webHidden/>
          </w:rPr>
          <w:t>84</w:t>
        </w:r>
        <w:r w:rsidR="00AC31C1">
          <w:rPr>
            <w:noProof/>
            <w:webHidden/>
          </w:rPr>
          <w:fldChar w:fldCharType="end"/>
        </w:r>
      </w:hyperlink>
    </w:p>
    <w:p w14:paraId="73C610BA" w14:textId="469C9C7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6" w:history="1">
        <w:r w:rsidR="00AC31C1" w:rsidRPr="00B23B91">
          <w:rPr>
            <w:rStyle w:val="Lienhypertexte"/>
            <w:noProof/>
          </w:rPr>
          <w:t>Figure 3.3</w:t>
        </w:r>
        <w:r w:rsidR="00AC31C1" w:rsidRPr="00B23B91">
          <w:rPr>
            <w:rStyle w:val="Lienhypertexte"/>
            <w:noProof/>
          </w:rPr>
          <w:noBreakHyphen/>
          <w:t>3 : défaut de la fibre neutre</w:t>
        </w:r>
        <w:r w:rsidR="00AC31C1">
          <w:rPr>
            <w:noProof/>
            <w:webHidden/>
          </w:rPr>
          <w:tab/>
        </w:r>
        <w:r w:rsidR="00AC31C1">
          <w:rPr>
            <w:noProof/>
            <w:webHidden/>
          </w:rPr>
          <w:fldChar w:fldCharType="begin"/>
        </w:r>
        <w:r w:rsidR="00AC31C1">
          <w:rPr>
            <w:noProof/>
            <w:webHidden/>
          </w:rPr>
          <w:instrText xml:space="preserve"> PAGEREF _Toc3323546 \h </w:instrText>
        </w:r>
        <w:r w:rsidR="00AC31C1">
          <w:rPr>
            <w:noProof/>
            <w:webHidden/>
          </w:rPr>
        </w:r>
        <w:r w:rsidR="00AC31C1">
          <w:rPr>
            <w:noProof/>
            <w:webHidden/>
          </w:rPr>
          <w:fldChar w:fldCharType="separate"/>
        </w:r>
        <w:r w:rsidR="00381B95">
          <w:rPr>
            <w:noProof/>
            <w:webHidden/>
          </w:rPr>
          <w:t>85</w:t>
        </w:r>
        <w:r w:rsidR="00AC31C1">
          <w:rPr>
            <w:noProof/>
            <w:webHidden/>
          </w:rPr>
          <w:fldChar w:fldCharType="end"/>
        </w:r>
      </w:hyperlink>
    </w:p>
    <w:p w14:paraId="107CAE34" w14:textId="230DBB7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7" w:history="1">
        <w:r w:rsidR="00AC31C1" w:rsidRPr="00B23B91">
          <w:rPr>
            <w:rStyle w:val="Lienhypertexte"/>
            <w:noProof/>
          </w:rPr>
          <w:t>Figure 4.1</w:t>
        </w:r>
        <w:r w:rsidR="00AC31C1" w:rsidRPr="00B23B9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AC31C1" w:rsidRPr="00B23B91">
          <w:rPr>
            <w:rStyle w:val="Lienhypertexte"/>
            <w:noProof/>
          </w:rPr>
          <w:t xml:space="preserve"> et </w:t>
        </w:r>
        <m:oMath>
          <m:r>
            <w:rPr>
              <w:rStyle w:val="Lienhypertexte"/>
              <w:rFonts w:ascii="Cambria Math" w:hAnsi="Cambria Math"/>
              <w:noProof/>
            </w:rPr>
            <m:t>ti</m:t>
          </m:r>
        </m:oMath>
        <w:r w:rsidR="00AC31C1">
          <w:rPr>
            <w:noProof/>
            <w:webHidden/>
          </w:rPr>
          <w:tab/>
        </w:r>
        <w:r w:rsidR="00AC31C1">
          <w:rPr>
            <w:noProof/>
            <w:webHidden/>
          </w:rPr>
          <w:fldChar w:fldCharType="begin"/>
        </w:r>
        <w:r w:rsidR="00AC31C1">
          <w:rPr>
            <w:noProof/>
            <w:webHidden/>
          </w:rPr>
          <w:instrText xml:space="preserve"> PAGEREF _Toc3323547 \h </w:instrText>
        </w:r>
        <w:r w:rsidR="00AC31C1">
          <w:rPr>
            <w:noProof/>
            <w:webHidden/>
          </w:rPr>
        </w:r>
        <w:r w:rsidR="00AC31C1">
          <w:rPr>
            <w:noProof/>
            <w:webHidden/>
          </w:rPr>
          <w:fldChar w:fldCharType="separate"/>
        </w:r>
        <w:r w:rsidR="00381B95">
          <w:rPr>
            <w:noProof/>
            <w:webHidden/>
          </w:rPr>
          <w:t>89</w:t>
        </w:r>
        <w:r w:rsidR="00AC31C1">
          <w:rPr>
            <w:noProof/>
            <w:webHidden/>
          </w:rPr>
          <w:fldChar w:fldCharType="end"/>
        </w:r>
      </w:hyperlink>
    </w:p>
    <w:p w14:paraId="1A33B378" w14:textId="511A643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8" w:history="1">
        <w:r w:rsidR="00AC31C1" w:rsidRPr="00B23B91">
          <w:rPr>
            <w:rStyle w:val="Lienhypertexte"/>
            <w:noProof/>
          </w:rPr>
          <w:t>Figure 4.1</w:t>
        </w:r>
        <w:r w:rsidR="00AC31C1" w:rsidRPr="00B23B91">
          <w:rPr>
            <w:rStyle w:val="Lienhypertexte"/>
            <w:noProof/>
          </w:rPr>
          <w:noBreakHyphen/>
          <w:t>2 : schéma de la simulation en régime transitoire de l’effet Morton</w:t>
        </w:r>
        <w:r w:rsidR="00AC31C1">
          <w:rPr>
            <w:noProof/>
            <w:webHidden/>
          </w:rPr>
          <w:tab/>
        </w:r>
        <w:r w:rsidR="00AC31C1">
          <w:rPr>
            <w:noProof/>
            <w:webHidden/>
          </w:rPr>
          <w:fldChar w:fldCharType="begin"/>
        </w:r>
        <w:r w:rsidR="00AC31C1">
          <w:rPr>
            <w:noProof/>
            <w:webHidden/>
          </w:rPr>
          <w:instrText xml:space="preserve"> PAGEREF _Toc3323548 \h </w:instrText>
        </w:r>
        <w:r w:rsidR="00AC31C1">
          <w:rPr>
            <w:noProof/>
            <w:webHidden/>
          </w:rPr>
        </w:r>
        <w:r w:rsidR="00AC31C1">
          <w:rPr>
            <w:noProof/>
            <w:webHidden/>
          </w:rPr>
          <w:fldChar w:fldCharType="separate"/>
        </w:r>
        <w:r w:rsidR="00381B95">
          <w:rPr>
            <w:noProof/>
            <w:webHidden/>
          </w:rPr>
          <w:t>90</w:t>
        </w:r>
        <w:r w:rsidR="00AC31C1">
          <w:rPr>
            <w:noProof/>
            <w:webHidden/>
          </w:rPr>
          <w:fldChar w:fldCharType="end"/>
        </w:r>
      </w:hyperlink>
    </w:p>
    <w:p w14:paraId="4C78CD5F" w14:textId="6CBA6368"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49" w:history="1">
        <w:r w:rsidR="00AC31C1" w:rsidRPr="00B23B91">
          <w:rPr>
            <w:rStyle w:val="Lienhypertexte"/>
            <w:noProof/>
          </w:rPr>
          <w:t>Figure 4.1</w:t>
        </w:r>
        <w:r w:rsidR="00AC31C1" w:rsidRPr="00B23B91">
          <w:rPr>
            <w:rStyle w:val="Lienhypertexte"/>
            <w:noProof/>
          </w:rPr>
          <w:noBreakHyphen/>
          <w:t>3 : Algorithme numérique transitoire de l’effet Morton</w:t>
        </w:r>
        <w:r w:rsidR="00AC31C1">
          <w:rPr>
            <w:noProof/>
            <w:webHidden/>
          </w:rPr>
          <w:tab/>
        </w:r>
        <w:r w:rsidR="00AC31C1">
          <w:rPr>
            <w:noProof/>
            <w:webHidden/>
          </w:rPr>
          <w:fldChar w:fldCharType="begin"/>
        </w:r>
        <w:r w:rsidR="00AC31C1">
          <w:rPr>
            <w:noProof/>
            <w:webHidden/>
          </w:rPr>
          <w:instrText xml:space="preserve"> PAGEREF _Toc3323549 \h </w:instrText>
        </w:r>
        <w:r w:rsidR="00AC31C1">
          <w:rPr>
            <w:noProof/>
            <w:webHidden/>
          </w:rPr>
        </w:r>
        <w:r w:rsidR="00AC31C1">
          <w:rPr>
            <w:noProof/>
            <w:webHidden/>
          </w:rPr>
          <w:fldChar w:fldCharType="separate"/>
        </w:r>
        <w:r w:rsidR="00381B95">
          <w:rPr>
            <w:noProof/>
            <w:webHidden/>
          </w:rPr>
          <w:t>91</w:t>
        </w:r>
        <w:r w:rsidR="00AC31C1">
          <w:rPr>
            <w:noProof/>
            <w:webHidden/>
          </w:rPr>
          <w:fldChar w:fldCharType="end"/>
        </w:r>
      </w:hyperlink>
    </w:p>
    <w:p w14:paraId="516B99FD" w14:textId="05335E9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0" w:history="1">
        <w:r w:rsidR="00AC31C1" w:rsidRPr="00B23B91">
          <w:rPr>
            <w:rStyle w:val="Lienhypertexte"/>
            <w:noProof/>
          </w:rPr>
          <w:t>Figure 4.2</w:t>
        </w:r>
        <w:r w:rsidR="00AC31C1" w:rsidRPr="00B23B91">
          <w:rPr>
            <w:rStyle w:val="Lienhypertexte"/>
            <w:noProof/>
          </w:rPr>
          <w:noBreakHyphen/>
          <w:t>1 : Palier testé</w:t>
        </w:r>
        <w:r w:rsidR="00AC31C1">
          <w:rPr>
            <w:noProof/>
            <w:webHidden/>
          </w:rPr>
          <w:tab/>
        </w:r>
        <w:r w:rsidR="00AC31C1">
          <w:rPr>
            <w:noProof/>
            <w:webHidden/>
          </w:rPr>
          <w:fldChar w:fldCharType="begin"/>
        </w:r>
        <w:r w:rsidR="00AC31C1">
          <w:rPr>
            <w:noProof/>
            <w:webHidden/>
          </w:rPr>
          <w:instrText xml:space="preserve"> PAGEREF _Toc3323550 \h </w:instrText>
        </w:r>
        <w:r w:rsidR="00AC31C1">
          <w:rPr>
            <w:noProof/>
            <w:webHidden/>
          </w:rPr>
        </w:r>
        <w:r w:rsidR="00AC31C1">
          <w:rPr>
            <w:noProof/>
            <w:webHidden/>
          </w:rPr>
          <w:fldChar w:fldCharType="separate"/>
        </w:r>
        <w:r w:rsidR="00381B95">
          <w:rPr>
            <w:noProof/>
            <w:webHidden/>
          </w:rPr>
          <w:t>92</w:t>
        </w:r>
        <w:r w:rsidR="00AC31C1">
          <w:rPr>
            <w:noProof/>
            <w:webHidden/>
          </w:rPr>
          <w:fldChar w:fldCharType="end"/>
        </w:r>
      </w:hyperlink>
    </w:p>
    <w:p w14:paraId="27FF6F01" w14:textId="2F8D9F7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1" w:history="1">
        <w:r w:rsidR="00AC31C1" w:rsidRPr="00B23B91">
          <w:rPr>
            <w:rStyle w:val="Lienhypertexte"/>
            <w:noProof/>
          </w:rPr>
          <w:t>Figure 4.2</w:t>
        </w:r>
        <w:r w:rsidR="00AC31C1" w:rsidRPr="00B23B91">
          <w:rPr>
            <w:rStyle w:val="Lienhypertexte"/>
            <w:noProof/>
          </w:rPr>
          <w:noBreakHyphen/>
          <w:t>2 : La configuration du rotor « court » 430mm</w:t>
        </w:r>
        <w:r w:rsidR="00AC31C1">
          <w:rPr>
            <w:noProof/>
            <w:webHidden/>
          </w:rPr>
          <w:tab/>
        </w:r>
        <w:r w:rsidR="00AC31C1">
          <w:rPr>
            <w:noProof/>
            <w:webHidden/>
          </w:rPr>
          <w:fldChar w:fldCharType="begin"/>
        </w:r>
        <w:r w:rsidR="00AC31C1">
          <w:rPr>
            <w:noProof/>
            <w:webHidden/>
          </w:rPr>
          <w:instrText xml:space="preserve"> PAGEREF _Toc3323551 \h </w:instrText>
        </w:r>
        <w:r w:rsidR="00AC31C1">
          <w:rPr>
            <w:noProof/>
            <w:webHidden/>
          </w:rPr>
        </w:r>
        <w:r w:rsidR="00AC31C1">
          <w:rPr>
            <w:noProof/>
            <w:webHidden/>
          </w:rPr>
          <w:fldChar w:fldCharType="separate"/>
        </w:r>
        <w:r w:rsidR="00381B95">
          <w:rPr>
            <w:noProof/>
            <w:webHidden/>
          </w:rPr>
          <w:t>93</w:t>
        </w:r>
        <w:r w:rsidR="00AC31C1">
          <w:rPr>
            <w:noProof/>
            <w:webHidden/>
          </w:rPr>
          <w:fldChar w:fldCharType="end"/>
        </w:r>
      </w:hyperlink>
    </w:p>
    <w:p w14:paraId="0D524904" w14:textId="6AB4E86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2" w:history="1">
        <w:r w:rsidR="00AC31C1" w:rsidRPr="00B23B91">
          <w:rPr>
            <w:rStyle w:val="Lienhypertexte"/>
            <w:rFonts w:cs="Calibri"/>
            <w:noProof/>
          </w:rPr>
          <w:t>Figure 4.2</w:t>
        </w:r>
        <w:r w:rsidR="00AC31C1" w:rsidRPr="00B23B91">
          <w:rPr>
            <w:rStyle w:val="Lienhypertexte"/>
            <w:rFonts w:cs="Calibri"/>
            <w:noProof/>
          </w:rPr>
          <w:noBreakHyphen/>
          <w:t>3 : Coefficients de raideur du palier pour une charge statique de 24.5N</w:t>
        </w:r>
        <w:r w:rsidR="00AC31C1">
          <w:rPr>
            <w:noProof/>
            <w:webHidden/>
          </w:rPr>
          <w:tab/>
        </w:r>
        <w:r w:rsidR="00AC31C1">
          <w:rPr>
            <w:noProof/>
            <w:webHidden/>
          </w:rPr>
          <w:fldChar w:fldCharType="begin"/>
        </w:r>
        <w:r w:rsidR="00AC31C1">
          <w:rPr>
            <w:noProof/>
            <w:webHidden/>
          </w:rPr>
          <w:instrText xml:space="preserve"> PAGEREF _Toc3323552 \h </w:instrText>
        </w:r>
        <w:r w:rsidR="00AC31C1">
          <w:rPr>
            <w:noProof/>
            <w:webHidden/>
          </w:rPr>
        </w:r>
        <w:r w:rsidR="00AC31C1">
          <w:rPr>
            <w:noProof/>
            <w:webHidden/>
          </w:rPr>
          <w:fldChar w:fldCharType="separate"/>
        </w:r>
        <w:r w:rsidR="00381B95">
          <w:rPr>
            <w:noProof/>
            <w:webHidden/>
          </w:rPr>
          <w:t>94</w:t>
        </w:r>
        <w:r w:rsidR="00AC31C1">
          <w:rPr>
            <w:noProof/>
            <w:webHidden/>
          </w:rPr>
          <w:fldChar w:fldCharType="end"/>
        </w:r>
      </w:hyperlink>
    </w:p>
    <w:p w14:paraId="28C7D527" w14:textId="2AF7D72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3" w:history="1">
        <w:r w:rsidR="00AC31C1" w:rsidRPr="00B23B91">
          <w:rPr>
            <w:rStyle w:val="Lienhypertexte"/>
            <w:rFonts w:cs="Calibri"/>
            <w:noProof/>
          </w:rPr>
          <w:t>Figure 4.2</w:t>
        </w:r>
        <w:r w:rsidR="00AC31C1" w:rsidRPr="00B23B91">
          <w:rPr>
            <w:rStyle w:val="Lienhypertexte"/>
            <w:rFonts w:cs="Calibri"/>
            <w:noProof/>
          </w:rPr>
          <w:noBreakHyphen/>
          <w:t>4 : Coefficient d’amortissement du palier pour une charge statique de 24.5N</w:t>
        </w:r>
        <w:r w:rsidR="00AC31C1">
          <w:rPr>
            <w:noProof/>
            <w:webHidden/>
          </w:rPr>
          <w:tab/>
        </w:r>
        <w:r w:rsidR="00AC31C1">
          <w:rPr>
            <w:noProof/>
            <w:webHidden/>
          </w:rPr>
          <w:fldChar w:fldCharType="begin"/>
        </w:r>
        <w:r w:rsidR="00AC31C1">
          <w:rPr>
            <w:noProof/>
            <w:webHidden/>
          </w:rPr>
          <w:instrText xml:space="preserve"> PAGEREF _Toc3323553 \h </w:instrText>
        </w:r>
        <w:r w:rsidR="00AC31C1">
          <w:rPr>
            <w:noProof/>
            <w:webHidden/>
          </w:rPr>
        </w:r>
        <w:r w:rsidR="00AC31C1">
          <w:rPr>
            <w:noProof/>
            <w:webHidden/>
          </w:rPr>
          <w:fldChar w:fldCharType="separate"/>
        </w:r>
        <w:r w:rsidR="00381B95">
          <w:rPr>
            <w:noProof/>
            <w:webHidden/>
          </w:rPr>
          <w:t>95</w:t>
        </w:r>
        <w:r w:rsidR="00AC31C1">
          <w:rPr>
            <w:noProof/>
            <w:webHidden/>
          </w:rPr>
          <w:fldChar w:fldCharType="end"/>
        </w:r>
      </w:hyperlink>
    </w:p>
    <w:p w14:paraId="15490393" w14:textId="4D3C232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4" w:history="1">
        <w:r w:rsidR="00AC31C1" w:rsidRPr="00B23B91">
          <w:rPr>
            <w:rStyle w:val="Lienhypertexte"/>
            <w:rFonts w:cs="Calibri"/>
            <w:noProof/>
          </w:rPr>
          <w:t>Figure 4.2</w:t>
        </w:r>
        <w:r w:rsidR="00AC31C1" w:rsidRPr="00B23B91">
          <w:rPr>
            <w:rStyle w:val="Lienhypertexte"/>
            <w:rFonts w:cs="Calibri"/>
            <w:noProof/>
          </w:rPr>
          <w:noBreakHyphen/>
          <w:t>5 : Excentricités du rotor dans le palier pour une charge statique de 24.5N</w:t>
        </w:r>
        <w:r w:rsidR="00AC31C1">
          <w:rPr>
            <w:noProof/>
            <w:webHidden/>
          </w:rPr>
          <w:tab/>
        </w:r>
        <w:r w:rsidR="00AC31C1">
          <w:rPr>
            <w:noProof/>
            <w:webHidden/>
          </w:rPr>
          <w:fldChar w:fldCharType="begin"/>
        </w:r>
        <w:r w:rsidR="00AC31C1">
          <w:rPr>
            <w:noProof/>
            <w:webHidden/>
          </w:rPr>
          <w:instrText xml:space="preserve"> PAGEREF _Toc3323554 \h </w:instrText>
        </w:r>
        <w:r w:rsidR="00AC31C1">
          <w:rPr>
            <w:noProof/>
            <w:webHidden/>
          </w:rPr>
        </w:r>
        <w:r w:rsidR="00AC31C1">
          <w:rPr>
            <w:noProof/>
            <w:webHidden/>
          </w:rPr>
          <w:fldChar w:fldCharType="separate"/>
        </w:r>
        <w:r w:rsidR="00381B95">
          <w:rPr>
            <w:noProof/>
            <w:webHidden/>
          </w:rPr>
          <w:t>95</w:t>
        </w:r>
        <w:r w:rsidR="00AC31C1">
          <w:rPr>
            <w:noProof/>
            <w:webHidden/>
          </w:rPr>
          <w:fldChar w:fldCharType="end"/>
        </w:r>
      </w:hyperlink>
    </w:p>
    <w:p w14:paraId="2D1AE00A" w14:textId="38C8DF3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5" w:history="1">
        <w:r w:rsidR="00AC31C1" w:rsidRPr="00B23B91">
          <w:rPr>
            <w:rStyle w:val="Lienhypertexte"/>
            <w:rFonts w:cs="Calibri"/>
            <w:noProof/>
          </w:rPr>
          <w:t>Figure 4.2</w:t>
        </w:r>
        <w:r w:rsidR="00AC31C1" w:rsidRPr="00B23B91">
          <w:rPr>
            <w:rStyle w:val="Lienhypertexte"/>
            <w:rFonts w:cs="Calibri"/>
            <w:noProof/>
          </w:rPr>
          <w:noBreakHyphen/>
          <w:t>6 : (a) Diagramme de Campbell et (b) diagramme de stabilité du rotor de 430 mm</w:t>
        </w:r>
        <w:r w:rsidR="00AC31C1">
          <w:rPr>
            <w:noProof/>
            <w:webHidden/>
          </w:rPr>
          <w:tab/>
        </w:r>
        <w:r w:rsidR="00AC31C1">
          <w:rPr>
            <w:noProof/>
            <w:webHidden/>
          </w:rPr>
          <w:fldChar w:fldCharType="begin"/>
        </w:r>
        <w:r w:rsidR="00AC31C1">
          <w:rPr>
            <w:noProof/>
            <w:webHidden/>
          </w:rPr>
          <w:instrText xml:space="preserve"> PAGEREF _Toc3323555 \h </w:instrText>
        </w:r>
        <w:r w:rsidR="00AC31C1">
          <w:rPr>
            <w:noProof/>
            <w:webHidden/>
          </w:rPr>
        </w:r>
        <w:r w:rsidR="00AC31C1">
          <w:rPr>
            <w:noProof/>
            <w:webHidden/>
          </w:rPr>
          <w:fldChar w:fldCharType="separate"/>
        </w:r>
        <w:r w:rsidR="00381B95">
          <w:rPr>
            <w:noProof/>
            <w:webHidden/>
          </w:rPr>
          <w:t>96</w:t>
        </w:r>
        <w:r w:rsidR="00AC31C1">
          <w:rPr>
            <w:noProof/>
            <w:webHidden/>
          </w:rPr>
          <w:fldChar w:fldCharType="end"/>
        </w:r>
      </w:hyperlink>
    </w:p>
    <w:p w14:paraId="7B11BDF7" w14:textId="3EF9CC1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6" w:history="1">
        <w:r w:rsidR="00AC31C1" w:rsidRPr="00B23B91">
          <w:rPr>
            <w:rStyle w:val="Lienhypertexte"/>
            <w:rFonts w:cs="Calibri"/>
            <w:noProof/>
          </w:rPr>
          <w:t>Figure 4.2</w:t>
        </w:r>
        <w:r w:rsidR="00AC31C1" w:rsidRPr="00B23B91">
          <w:rPr>
            <w:rStyle w:val="Lienhypertexte"/>
            <w:rFonts w:cs="Calibri"/>
            <w:noProof/>
          </w:rPr>
          <w:noBreakHyphen/>
          <w:t>7 : La configuration du rotor « long » de 700mm</w:t>
        </w:r>
        <w:r w:rsidR="00AC31C1">
          <w:rPr>
            <w:noProof/>
            <w:webHidden/>
          </w:rPr>
          <w:tab/>
        </w:r>
        <w:r w:rsidR="00AC31C1">
          <w:rPr>
            <w:noProof/>
            <w:webHidden/>
          </w:rPr>
          <w:fldChar w:fldCharType="begin"/>
        </w:r>
        <w:r w:rsidR="00AC31C1">
          <w:rPr>
            <w:noProof/>
            <w:webHidden/>
          </w:rPr>
          <w:instrText xml:space="preserve"> PAGEREF _Toc3323556 \h </w:instrText>
        </w:r>
        <w:r w:rsidR="00AC31C1">
          <w:rPr>
            <w:noProof/>
            <w:webHidden/>
          </w:rPr>
        </w:r>
        <w:r w:rsidR="00AC31C1">
          <w:rPr>
            <w:noProof/>
            <w:webHidden/>
          </w:rPr>
          <w:fldChar w:fldCharType="separate"/>
        </w:r>
        <w:r w:rsidR="00381B95">
          <w:rPr>
            <w:noProof/>
            <w:webHidden/>
          </w:rPr>
          <w:t>97</w:t>
        </w:r>
        <w:r w:rsidR="00AC31C1">
          <w:rPr>
            <w:noProof/>
            <w:webHidden/>
          </w:rPr>
          <w:fldChar w:fldCharType="end"/>
        </w:r>
      </w:hyperlink>
    </w:p>
    <w:p w14:paraId="72B1A0DE" w14:textId="44CCA71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7" w:history="1">
        <w:r w:rsidR="00AC31C1" w:rsidRPr="00B23B91">
          <w:rPr>
            <w:rStyle w:val="Lienhypertexte"/>
            <w:rFonts w:cs="Calibri"/>
            <w:noProof/>
          </w:rPr>
          <w:t>Figure 4.2</w:t>
        </w:r>
        <w:r w:rsidR="00AC31C1" w:rsidRPr="00B23B91">
          <w:rPr>
            <w:rStyle w:val="Lienhypertexte"/>
            <w:rFonts w:cs="Calibri"/>
            <w:noProof/>
          </w:rPr>
          <w:noBreakHyphen/>
          <w:t>8 : Coefficients de raideur du palier utilisé pour une charge statique de 175N</w:t>
        </w:r>
        <w:r w:rsidR="00AC31C1">
          <w:rPr>
            <w:noProof/>
            <w:webHidden/>
          </w:rPr>
          <w:tab/>
        </w:r>
        <w:r w:rsidR="00AC31C1">
          <w:rPr>
            <w:noProof/>
            <w:webHidden/>
          </w:rPr>
          <w:fldChar w:fldCharType="begin"/>
        </w:r>
        <w:r w:rsidR="00AC31C1">
          <w:rPr>
            <w:noProof/>
            <w:webHidden/>
          </w:rPr>
          <w:instrText xml:space="preserve"> PAGEREF _Toc3323557 \h </w:instrText>
        </w:r>
        <w:r w:rsidR="00AC31C1">
          <w:rPr>
            <w:noProof/>
            <w:webHidden/>
          </w:rPr>
        </w:r>
        <w:r w:rsidR="00AC31C1">
          <w:rPr>
            <w:noProof/>
            <w:webHidden/>
          </w:rPr>
          <w:fldChar w:fldCharType="separate"/>
        </w:r>
        <w:r w:rsidR="00381B95">
          <w:rPr>
            <w:noProof/>
            <w:webHidden/>
          </w:rPr>
          <w:t>98</w:t>
        </w:r>
        <w:r w:rsidR="00AC31C1">
          <w:rPr>
            <w:noProof/>
            <w:webHidden/>
          </w:rPr>
          <w:fldChar w:fldCharType="end"/>
        </w:r>
      </w:hyperlink>
    </w:p>
    <w:p w14:paraId="23755378" w14:textId="03751E4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8" w:history="1">
        <w:r w:rsidR="00AC31C1" w:rsidRPr="00B23B91">
          <w:rPr>
            <w:rStyle w:val="Lienhypertexte"/>
            <w:rFonts w:cs="Calibri"/>
            <w:noProof/>
          </w:rPr>
          <w:t>Figure 4.2</w:t>
        </w:r>
        <w:r w:rsidR="00AC31C1" w:rsidRPr="00B23B91">
          <w:rPr>
            <w:rStyle w:val="Lienhypertexte"/>
            <w:rFonts w:cs="Calibri"/>
            <w:noProof/>
          </w:rPr>
          <w:noBreakHyphen/>
          <w:t>9 : Coefficient d’amortissement du palier pour une charge statique de 175N</w:t>
        </w:r>
        <w:r w:rsidR="00AC31C1">
          <w:rPr>
            <w:noProof/>
            <w:webHidden/>
          </w:rPr>
          <w:tab/>
        </w:r>
        <w:r w:rsidR="00AC31C1">
          <w:rPr>
            <w:noProof/>
            <w:webHidden/>
          </w:rPr>
          <w:fldChar w:fldCharType="begin"/>
        </w:r>
        <w:r w:rsidR="00AC31C1">
          <w:rPr>
            <w:noProof/>
            <w:webHidden/>
          </w:rPr>
          <w:instrText xml:space="preserve"> PAGEREF _Toc3323558 \h </w:instrText>
        </w:r>
        <w:r w:rsidR="00AC31C1">
          <w:rPr>
            <w:noProof/>
            <w:webHidden/>
          </w:rPr>
        </w:r>
        <w:r w:rsidR="00AC31C1">
          <w:rPr>
            <w:noProof/>
            <w:webHidden/>
          </w:rPr>
          <w:fldChar w:fldCharType="separate"/>
        </w:r>
        <w:r w:rsidR="00381B95">
          <w:rPr>
            <w:noProof/>
            <w:webHidden/>
          </w:rPr>
          <w:t>98</w:t>
        </w:r>
        <w:r w:rsidR="00AC31C1">
          <w:rPr>
            <w:noProof/>
            <w:webHidden/>
          </w:rPr>
          <w:fldChar w:fldCharType="end"/>
        </w:r>
      </w:hyperlink>
    </w:p>
    <w:p w14:paraId="670FEEF2" w14:textId="70B1B82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59" w:history="1">
        <w:r w:rsidR="00AC31C1" w:rsidRPr="00B23B91">
          <w:rPr>
            <w:rStyle w:val="Lienhypertexte"/>
            <w:rFonts w:cs="Calibri"/>
            <w:noProof/>
          </w:rPr>
          <w:t>Figure 4.2</w:t>
        </w:r>
        <w:r w:rsidR="00AC31C1" w:rsidRPr="00B23B91">
          <w:rPr>
            <w:rStyle w:val="Lienhypertexte"/>
            <w:rFonts w:cs="Calibri"/>
            <w:noProof/>
          </w:rPr>
          <w:noBreakHyphen/>
          <w:t>10 : Excentricités du rotor dans le palier pour une charge statique de 175 N</w:t>
        </w:r>
        <w:r w:rsidR="00AC31C1">
          <w:rPr>
            <w:noProof/>
            <w:webHidden/>
          </w:rPr>
          <w:tab/>
        </w:r>
        <w:r w:rsidR="00AC31C1">
          <w:rPr>
            <w:noProof/>
            <w:webHidden/>
          </w:rPr>
          <w:fldChar w:fldCharType="begin"/>
        </w:r>
        <w:r w:rsidR="00AC31C1">
          <w:rPr>
            <w:noProof/>
            <w:webHidden/>
          </w:rPr>
          <w:instrText xml:space="preserve"> PAGEREF _Toc3323559 \h </w:instrText>
        </w:r>
        <w:r w:rsidR="00AC31C1">
          <w:rPr>
            <w:noProof/>
            <w:webHidden/>
          </w:rPr>
        </w:r>
        <w:r w:rsidR="00AC31C1">
          <w:rPr>
            <w:noProof/>
            <w:webHidden/>
          </w:rPr>
          <w:fldChar w:fldCharType="separate"/>
        </w:r>
        <w:r w:rsidR="00381B95">
          <w:rPr>
            <w:noProof/>
            <w:webHidden/>
          </w:rPr>
          <w:t>99</w:t>
        </w:r>
        <w:r w:rsidR="00AC31C1">
          <w:rPr>
            <w:noProof/>
            <w:webHidden/>
          </w:rPr>
          <w:fldChar w:fldCharType="end"/>
        </w:r>
      </w:hyperlink>
    </w:p>
    <w:p w14:paraId="694E9746" w14:textId="4146356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0" w:history="1">
        <w:r w:rsidR="00AC31C1" w:rsidRPr="00B23B91">
          <w:rPr>
            <w:rStyle w:val="Lienhypertexte"/>
            <w:rFonts w:cs="Calibri"/>
            <w:noProof/>
          </w:rPr>
          <w:t>Figure 4.2</w:t>
        </w:r>
        <w:r w:rsidR="00AC31C1" w:rsidRPr="00B23B91">
          <w:rPr>
            <w:rStyle w:val="Lienhypertexte"/>
            <w:rFonts w:cs="Calibri"/>
            <w:noProof/>
          </w:rPr>
          <w:noBreakHyphen/>
          <w:t>11 : (a) Diagramme de Campbell et (b) diagramme de stabilité du rotor de 700 mm</w:t>
        </w:r>
        <w:r w:rsidR="00AC31C1">
          <w:rPr>
            <w:noProof/>
            <w:webHidden/>
          </w:rPr>
          <w:tab/>
        </w:r>
        <w:r w:rsidR="00AC31C1">
          <w:rPr>
            <w:noProof/>
            <w:webHidden/>
          </w:rPr>
          <w:fldChar w:fldCharType="begin"/>
        </w:r>
        <w:r w:rsidR="00AC31C1">
          <w:rPr>
            <w:noProof/>
            <w:webHidden/>
          </w:rPr>
          <w:instrText xml:space="preserve"> PAGEREF _Toc3323560 \h </w:instrText>
        </w:r>
        <w:r w:rsidR="00AC31C1">
          <w:rPr>
            <w:noProof/>
            <w:webHidden/>
          </w:rPr>
        </w:r>
        <w:r w:rsidR="00AC31C1">
          <w:rPr>
            <w:noProof/>
            <w:webHidden/>
          </w:rPr>
          <w:fldChar w:fldCharType="separate"/>
        </w:r>
        <w:r w:rsidR="00381B95">
          <w:rPr>
            <w:noProof/>
            <w:webHidden/>
          </w:rPr>
          <w:t>99</w:t>
        </w:r>
        <w:r w:rsidR="00AC31C1">
          <w:rPr>
            <w:noProof/>
            <w:webHidden/>
          </w:rPr>
          <w:fldChar w:fldCharType="end"/>
        </w:r>
      </w:hyperlink>
    </w:p>
    <w:p w14:paraId="070E3EB6" w14:textId="72AEA5B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1" w:history="1">
        <w:r w:rsidR="00AC31C1" w:rsidRPr="00B23B91">
          <w:rPr>
            <w:rStyle w:val="Lienhypertexte"/>
            <w:rFonts w:cs="Calibri"/>
            <w:noProof/>
          </w:rPr>
          <w:t>Figure 4.3</w:t>
        </w:r>
        <w:r w:rsidR="00AC31C1" w:rsidRPr="00B23B91">
          <w:rPr>
            <w:rStyle w:val="Lienhypertexte"/>
            <w:rFonts w:cs="Calibri"/>
            <w:noProof/>
          </w:rPr>
          <w:noBreakHyphen/>
          <w:t>1 : Modèles thermiques utilisée lors de la simulation de l’effet Morton</w:t>
        </w:r>
        <w:r w:rsidR="00AC31C1">
          <w:rPr>
            <w:noProof/>
            <w:webHidden/>
          </w:rPr>
          <w:tab/>
        </w:r>
        <w:r w:rsidR="00AC31C1">
          <w:rPr>
            <w:noProof/>
            <w:webHidden/>
          </w:rPr>
          <w:fldChar w:fldCharType="begin"/>
        </w:r>
        <w:r w:rsidR="00AC31C1">
          <w:rPr>
            <w:noProof/>
            <w:webHidden/>
          </w:rPr>
          <w:instrText xml:space="preserve"> PAGEREF _Toc3323561 \h </w:instrText>
        </w:r>
        <w:r w:rsidR="00AC31C1">
          <w:rPr>
            <w:noProof/>
            <w:webHidden/>
          </w:rPr>
        </w:r>
        <w:r w:rsidR="00AC31C1">
          <w:rPr>
            <w:noProof/>
            <w:webHidden/>
          </w:rPr>
          <w:fldChar w:fldCharType="separate"/>
        </w:r>
        <w:r w:rsidR="00381B95">
          <w:rPr>
            <w:noProof/>
            <w:webHidden/>
          </w:rPr>
          <w:t>100</w:t>
        </w:r>
        <w:r w:rsidR="00AC31C1">
          <w:rPr>
            <w:noProof/>
            <w:webHidden/>
          </w:rPr>
          <w:fldChar w:fldCharType="end"/>
        </w:r>
      </w:hyperlink>
    </w:p>
    <w:p w14:paraId="48887D45" w14:textId="33AEAB9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2" w:history="1">
        <w:r w:rsidR="00AC31C1" w:rsidRPr="00B23B91">
          <w:rPr>
            <w:rStyle w:val="Lienhypertexte"/>
            <w:noProof/>
          </w:rPr>
          <w:t>Figure 4.3</w:t>
        </w:r>
        <w:r w:rsidR="00AC31C1" w:rsidRPr="00B23B91">
          <w:rPr>
            <w:rStyle w:val="Lienhypertexte"/>
            <w:noProof/>
          </w:rPr>
          <w:noBreakHyphen/>
          <w:t>2 : Comparaisons entre les amplitudes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_Toc3323562 \h </w:instrText>
        </w:r>
        <w:r w:rsidR="00AC31C1">
          <w:rPr>
            <w:noProof/>
            <w:webHidden/>
          </w:rPr>
        </w:r>
        <w:r w:rsidR="00AC31C1">
          <w:rPr>
            <w:noProof/>
            <w:webHidden/>
          </w:rPr>
          <w:fldChar w:fldCharType="separate"/>
        </w:r>
        <w:r w:rsidR="00381B95">
          <w:rPr>
            <w:noProof/>
            <w:webHidden/>
          </w:rPr>
          <w:t>101</w:t>
        </w:r>
        <w:r w:rsidR="00AC31C1">
          <w:rPr>
            <w:noProof/>
            <w:webHidden/>
          </w:rPr>
          <w:fldChar w:fldCharType="end"/>
        </w:r>
      </w:hyperlink>
    </w:p>
    <w:p w14:paraId="373A9FE7" w14:textId="7D500BC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3" w:history="1">
        <w:r w:rsidR="00AC31C1" w:rsidRPr="00B23B91">
          <w:rPr>
            <w:rStyle w:val="Lienhypertexte"/>
            <w:noProof/>
          </w:rPr>
          <w:t>Figure 4.3</w:t>
        </w:r>
        <w:r w:rsidR="00AC31C1" w:rsidRPr="00B23B91">
          <w:rPr>
            <w:rStyle w:val="Lienhypertexte"/>
            <w:noProof/>
          </w:rPr>
          <w:noBreakHyphen/>
          <w:t>3 : Comparaisons entre les phases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_Toc3323563 \h </w:instrText>
        </w:r>
        <w:r w:rsidR="00AC31C1">
          <w:rPr>
            <w:noProof/>
            <w:webHidden/>
          </w:rPr>
        </w:r>
        <w:r w:rsidR="00AC31C1">
          <w:rPr>
            <w:noProof/>
            <w:webHidden/>
          </w:rPr>
          <w:fldChar w:fldCharType="separate"/>
        </w:r>
        <w:r w:rsidR="00381B95">
          <w:rPr>
            <w:noProof/>
            <w:webHidden/>
          </w:rPr>
          <w:t>102</w:t>
        </w:r>
        <w:r w:rsidR="00AC31C1">
          <w:rPr>
            <w:noProof/>
            <w:webHidden/>
          </w:rPr>
          <w:fldChar w:fldCharType="end"/>
        </w:r>
      </w:hyperlink>
    </w:p>
    <w:p w14:paraId="5F15209B" w14:textId="181C542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4" w:history="1">
        <w:r w:rsidR="00AC31C1" w:rsidRPr="00B23B91">
          <w:rPr>
            <w:rStyle w:val="Lienhypertexte"/>
            <w:noProof/>
          </w:rPr>
          <w:t>Figure 4.3</w:t>
        </w:r>
        <w:r w:rsidR="00AC31C1" w:rsidRPr="00B23B91">
          <w:rPr>
            <w:rStyle w:val="Lienhypertexte"/>
            <w:noProof/>
          </w:rPr>
          <w:noBreakHyphen/>
          <w:t>4 : Evolution des amplitudes (a) et des phases (b) avec la température pour un balourd constant</w:t>
        </w:r>
        <w:r w:rsidR="00AC31C1">
          <w:rPr>
            <w:noProof/>
            <w:webHidden/>
          </w:rPr>
          <w:tab/>
        </w:r>
        <w:r w:rsidR="00AC31C1">
          <w:rPr>
            <w:noProof/>
            <w:webHidden/>
          </w:rPr>
          <w:fldChar w:fldCharType="begin"/>
        </w:r>
        <w:r w:rsidR="00AC31C1">
          <w:rPr>
            <w:noProof/>
            <w:webHidden/>
          </w:rPr>
          <w:instrText xml:space="preserve"> PAGEREF _Toc3323564 \h </w:instrText>
        </w:r>
        <w:r w:rsidR="00AC31C1">
          <w:rPr>
            <w:noProof/>
            <w:webHidden/>
          </w:rPr>
        </w:r>
        <w:r w:rsidR="00AC31C1">
          <w:rPr>
            <w:noProof/>
            <w:webHidden/>
          </w:rPr>
          <w:fldChar w:fldCharType="separate"/>
        </w:r>
        <w:r w:rsidR="00381B95">
          <w:rPr>
            <w:noProof/>
            <w:webHidden/>
          </w:rPr>
          <w:t>103</w:t>
        </w:r>
        <w:r w:rsidR="00AC31C1">
          <w:rPr>
            <w:noProof/>
            <w:webHidden/>
          </w:rPr>
          <w:fldChar w:fldCharType="end"/>
        </w:r>
      </w:hyperlink>
    </w:p>
    <w:p w14:paraId="4890C348" w14:textId="2483FC6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5" w:history="1">
        <w:r w:rsidR="00AC31C1" w:rsidRPr="00B23B91">
          <w:rPr>
            <w:rStyle w:val="Lienhypertexte"/>
            <w:noProof/>
          </w:rPr>
          <w:t>Figure 4.3</w:t>
        </w:r>
        <w:r w:rsidR="00AC31C1" w:rsidRPr="00B23B91">
          <w:rPr>
            <w:rStyle w:val="Lienhypertexte"/>
            <w:noProof/>
          </w:rPr>
          <w:noBreakHyphen/>
          <w:t>5 : Evolution temporelle la température moyenne à la surface du rotor calculée pour un rotor préchauffé.</w:t>
        </w:r>
        <w:r w:rsidR="00AC31C1">
          <w:rPr>
            <w:noProof/>
            <w:webHidden/>
          </w:rPr>
          <w:tab/>
        </w:r>
        <w:r w:rsidR="00AC31C1">
          <w:rPr>
            <w:noProof/>
            <w:webHidden/>
          </w:rPr>
          <w:fldChar w:fldCharType="begin"/>
        </w:r>
        <w:r w:rsidR="00AC31C1">
          <w:rPr>
            <w:noProof/>
            <w:webHidden/>
          </w:rPr>
          <w:instrText xml:space="preserve"> PAGEREF _Toc3323565 \h </w:instrText>
        </w:r>
        <w:r w:rsidR="00AC31C1">
          <w:rPr>
            <w:noProof/>
            <w:webHidden/>
          </w:rPr>
        </w:r>
        <w:r w:rsidR="00AC31C1">
          <w:rPr>
            <w:noProof/>
            <w:webHidden/>
          </w:rPr>
          <w:fldChar w:fldCharType="separate"/>
        </w:r>
        <w:r w:rsidR="00381B95">
          <w:rPr>
            <w:noProof/>
            <w:webHidden/>
          </w:rPr>
          <w:t>104</w:t>
        </w:r>
        <w:r w:rsidR="00AC31C1">
          <w:rPr>
            <w:noProof/>
            <w:webHidden/>
          </w:rPr>
          <w:fldChar w:fldCharType="end"/>
        </w:r>
      </w:hyperlink>
    </w:p>
    <w:p w14:paraId="74A08D5A" w14:textId="35D1E69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6" w:history="1">
        <w:r w:rsidR="00AC31C1" w:rsidRPr="00B23B91">
          <w:rPr>
            <w:rStyle w:val="Lienhypertexte"/>
            <w:noProof/>
          </w:rPr>
          <w:t>Figure 4.3</w:t>
        </w:r>
        <w:r w:rsidR="00AC31C1" w:rsidRPr="00B23B91">
          <w:rPr>
            <w:rStyle w:val="Lienhypertexte"/>
            <w:noProof/>
          </w:rPr>
          <w:noBreakHyphen/>
          <w:t>6 : Variation dans le temps des phases des vibrations synchrones calculées pour un rotor préchauffé.</w:t>
        </w:r>
        <w:r w:rsidR="00AC31C1">
          <w:rPr>
            <w:noProof/>
            <w:webHidden/>
          </w:rPr>
          <w:tab/>
        </w:r>
        <w:r w:rsidR="00AC31C1">
          <w:rPr>
            <w:noProof/>
            <w:webHidden/>
          </w:rPr>
          <w:fldChar w:fldCharType="begin"/>
        </w:r>
        <w:r w:rsidR="00AC31C1">
          <w:rPr>
            <w:noProof/>
            <w:webHidden/>
          </w:rPr>
          <w:instrText xml:space="preserve"> PAGEREF _Toc3323566 \h </w:instrText>
        </w:r>
        <w:r w:rsidR="00AC31C1">
          <w:rPr>
            <w:noProof/>
            <w:webHidden/>
          </w:rPr>
        </w:r>
        <w:r w:rsidR="00AC31C1">
          <w:rPr>
            <w:noProof/>
            <w:webHidden/>
          </w:rPr>
          <w:fldChar w:fldCharType="separate"/>
        </w:r>
        <w:r w:rsidR="00381B95">
          <w:rPr>
            <w:noProof/>
            <w:webHidden/>
          </w:rPr>
          <w:t>104</w:t>
        </w:r>
        <w:r w:rsidR="00AC31C1">
          <w:rPr>
            <w:noProof/>
            <w:webHidden/>
          </w:rPr>
          <w:fldChar w:fldCharType="end"/>
        </w:r>
      </w:hyperlink>
    </w:p>
    <w:p w14:paraId="4E5B9AA0" w14:textId="232EEF9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7" w:history="1">
        <w:r w:rsidR="00AC31C1" w:rsidRPr="00B23B91">
          <w:rPr>
            <w:rStyle w:val="Lienhypertexte"/>
            <w:noProof/>
          </w:rPr>
          <w:t>Figure 4.3</w:t>
        </w:r>
        <w:r w:rsidR="00AC31C1" w:rsidRPr="00B23B9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AC31C1">
          <w:rPr>
            <w:noProof/>
            <w:webHidden/>
          </w:rPr>
          <w:tab/>
        </w:r>
        <w:r w:rsidR="00AC31C1">
          <w:rPr>
            <w:noProof/>
            <w:webHidden/>
          </w:rPr>
          <w:fldChar w:fldCharType="begin"/>
        </w:r>
        <w:r w:rsidR="00AC31C1">
          <w:rPr>
            <w:noProof/>
            <w:webHidden/>
          </w:rPr>
          <w:instrText xml:space="preserve"> PAGEREF _Toc3323567 \h </w:instrText>
        </w:r>
        <w:r w:rsidR="00AC31C1">
          <w:rPr>
            <w:noProof/>
            <w:webHidden/>
          </w:rPr>
        </w:r>
        <w:r w:rsidR="00AC31C1">
          <w:rPr>
            <w:noProof/>
            <w:webHidden/>
          </w:rPr>
          <w:fldChar w:fldCharType="separate"/>
        </w:r>
        <w:r w:rsidR="00381B95">
          <w:rPr>
            <w:noProof/>
            <w:webHidden/>
          </w:rPr>
          <w:t>105</w:t>
        </w:r>
        <w:r w:rsidR="00AC31C1">
          <w:rPr>
            <w:noProof/>
            <w:webHidden/>
          </w:rPr>
          <w:fldChar w:fldCharType="end"/>
        </w:r>
      </w:hyperlink>
    </w:p>
    <w:p w14:paraId="2B47B961" w14:textId="471C39F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8" w:history="1">
        <w:r w:rsidR="00AC31C1" w:rsidRPr="00B23B91">
          <w:rPr>
            <w:rStyle w:val="Lienhypertexte"/>
            <w:noProof/>
          </w:rPr>
          <w:t>Figure 4.3</w:t>
        </w:r>
        <w:r w:rsidR="00AC31C1" w:rsidRPr="00B23B91">
          <w:rPr>
            <w:rStyle w:val="Lienhypertexte"/>
            <w:noProof/>
          </w:rPr>
          <w:noBreakHyphen/>
          <w:t>8 : Comparaison des températures moyennes à la surface du rotor calculées et mesurées</w:t>
        </w:r>
        <w:r w:rsidR="00AC31C1">
          <w:rPr>
            <w:noProof/>
            <w:webHidden/>
          </w:rPr>
          <w:tab/>
        </w:r>
        <w:r w:rsidR="00AC31C1">
          <w:rPr>
            <w:noProof/>
            <w:webHidden/>
          </w:rPr>
          <w:fldChar w:fldCharType="begin"/>
        </w:r>
        <w:r w:rsidR="00AC31C1">
          <w:rPr>
            <w:noProof/>
            <w:webHidden/>
          </w:rPr>
          <w:instrText xml:space="preserve"> PAGEREF _Toc3323568 \h </w:instrText>
        </w:r>
        <w:r w:rsidR="00AC31C1">
          <w:rPr>
            <w:noProof/>
            <w:webHidden/>
          </w:rPr>
        </w:r>
        <w:r w:rsidR="00AC31C1">
          <w:rPr>
            <w:noProof/>
            <w:webHidden/>
          </w:rPr>
          <w:fldChar w:fldCharType="separate"/>
        </w:r>
        <w:r w:rsidR="00381B95">
          <w:rPr>
            <w:noProof/>
            <w:webHidden/>
          </w:rPr>
          <w:t>105</w:t>
        </w:r>
        <w:r w:rsidR="00AC31C1">
          <w:rPr>
            <w:noProof/>
            <w:webHidden/>
          </w:rPr>
          <w:fldChar w:fldCharType="end"/>
        </w:r>
      </w:hyperlink>
    </w:p>
    <w:p w14:paraId="799F7C20" w14:textId="06D5634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69" w:history="1">
        <w:r w:rsidR="00AC31C1" w:rsidRPr="00B23B91">
          <w:rPr>
            <w:rStyle w:val="Lienhypertexte"/>
            <w:noProof/>
          </w:rPr>
          <w:t>Figure 4.3</w:t>
        </w:r>
        <w:r w:rsidR="00AC31C1" w:rsidRPr="00B23B91">
          <w:rPr>
            <w:rStyle w:val="Lienhypertexte"/>
            <w:noProof/>
          </w:rPr>
          <w:noBreakHyphen/>
          <w:t>9 : Comparaison des variations des températures calculées et mesurées</w:t>
        </w:r>
        <w:r w:rsidR="00AC31C1">
          <w:rPr>
            <w:noProof/>
            <w:webHidden/>
          </w:rPr>
          <w:tab/>
        </w:r>
        <w:r w:rsidR="00AC31C1">
          <w:rPr>
            <w:noProof/>
            <w:webHidden/>
          </w:rPr>
          <w:fldChar w:fldCharType="begin"/>
        </w:r>
        <w:r w:rsidR="00AC31C1">
          <w:rPr>
            <w:noProof/>
            <w:webHidden/>
          </w:rPr>
          <w:instrText xml:space="preserve"> PAGEREF _Toc3323569 \h </w:instrText>
        </w:r>
        <w:r w:rsidR="00AC31C1">
          <w:rPr>
            <w:noProof/>
            <w:webHidden/>
          </w:rPr>
        </w:r>
        <w:r w:rsidR="00AC31C1">
          <w:rPr>
            <w:noProof/>
            <w:webHidden/>
          </w:rPr>
          <w:fldChar w:fldCharType="separate"/>
        </w:r>
        <w:r w:rsidR="00381B95">
          <w:rPr>
            <w:noProof/>
            <w:webHidden/>
          </w:rPr>
          <w:t>106</w:t>
        </w:r>
        <w:r w:rsidR="00AC31C1">
          <w:rPr>
            <w:noProof/>
            <w:webHidden/>
          </w:rPr>
          <w:fldChar w:fldCharType="end"/>
        </w:r>
      </w:hyperlink>
    </w:p>
    <w:p w14:paraId="7669D92C" w14:textId="3B9CA34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0" w:history="1">
        <w:r w:rsidR="00AC31C1" w:rsidRPr="00B23B91">
          <w:rPr>
            <w:rStyle w:val="Lienhypertexte"/>
            <w:noProof/>
          </w:rPr>
          <w:t>Figure 4.3</w:t>
        </w:r>
        <w:r w:rsidR="00AC31C1" w:rsidRPr="00B23B9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AC31C1" w:rsidRPr="00B23B91">
          <w:rPr>
            <w:rStyle w:val="Lienhypertexte"/>
            <w:noProof/>
          </w:rPr>
          <w:t xml:space="preserve"> calculée et mesurée</w:t>
        </w:r>
        <w:r w:rsidR="00AC31C1">
          <w:rPr>
            <w:noProof/>
            <w:webHidden/>
          </w:rPr>
          <w:tab/>
        </w:r>
        <w:r w:rsidR="00AC31C1">
          <w:rPr>
            <w:noProof/>
            <w:webHidden/>
          </w:rPr>
          <w:fldChar w:fldCharType="begin"/>
        </w:r>
        <w:r w:rsidR="00AC31C1">
          <w:rPr>
            <w:noProof/>
            <w:webHidden/>
          </w:rPr>
          <w:instrText xml:space="preserve"> PAGEREF _Toc3323570 \h </w:instrText>
        </w:r>
        <w:r w:rsidR="00AC31C1">
          <w:rPr>
            <w:noProof/>
            <w:webHidden/>
          </w:rPr>
        </w:r>
        <w:r w:rsidR="00AC31C1">
          <w:rPr>
            <w:noProof/>
            <w:webHidden/>
          </w:rPr>
          <w:fldChar w:fldCharType="separate"/>
        </w:r>
        <w:r w:rsidR="00381B95">
          <w:rPr>
            <w:noProof/>
            <w:webHidden/>
          </w:rPr>
          <w:t>106</w:t>
        </w:r>
        <w:r w:rsidR="00AC31C1">
          <w:rPr>
            <w:noProof/>
            <w:webHidden/>
          </w:rPr>
          <w:fldChar w:fldCharType="end"/>
        </w:r>
      </w:hyperlink>
    </w:p>
    <w:p w14:paraId="55BD6F6F" w14:textId="0F0A3EA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1" w:history="1">
        <w:r w:rsidR="00AC31C1" w:rsidRPr="00B23B91">
          <w:rPr>
            <w:rStyle w:val="Lienhypertexte"/>
            <w:noProof/>
          </w:rPr>
          <w:t>Figure 4.3</w:t>
        </w:r>
        <w:r w:rsidR="00AC31C1" w:rsidRPr="00B23B91">
          <w:rPr>
            <w:rStyle w:val="Lienhypertexte"/>
            <w:noProof/>
          </w:rPr>
          <w:noBreakHyphen/>
          <w:t>11 : Comparaisons entre le déphasage du point chaud et du point haut calculé et mesuré</w:t>
        </w:r>
        <w:r w:rsidR="00AC31C1">
          <w:rPr>
            <w:noProof/>
            <w:webHidden/>
          </w:rPr>
          <w:tab/>
        </w:r>
        <w:r w:rsidR="00AC31C1">
          <w:rPr>
            <w:noProof/>
            <w:webHidden/>
          </w:rPr>
          <w:fldChar w:fldCharType="begin"/>
        </w:r>
        <w:r w:rsidR="00AC31C1">
          <w:rPr>
            <w:noProof/>
            <w:webHidden/>
          </w:rPr>
          <w:instrText xml:space="preserve"> PAGEREF _Toc3323571 \h </w:instrText>
        </w:r>
        <w:r w:rsidR="00AC31C1">
          <w:rPr>
            <w:noProof/>
            <w:webHidden/>
          </w:rPr>
        </w:r>
        <w:r w:rsidR="00AC31C1">
          <w:rPr>
            <w:noProof/>
            <w:webHidden/>
          </w:rPr>
          <w:fldChar w:fldCharType="separate"/>
        </w:r>
        <w:r w:rsidR="00381B95">
          <w:rPr>
            <w:noProof/>
            <w:webHidden/>
          </w:rPr>
          <w:t>107</w:t>
        </w:r>
        <w:r w:rsidR="00AC31C1">
          <w:rPr>
            <w:noProof/>
            <w:webHidden/>
          </w:rPr>
          <w:fldChar w:fldCharType="end"/>
        </w:r>
      </w:hyperlink>
    </w:p>
    <w:p w14:paraId="5F68D84E" w14:textId="5661536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2" w:history="1">
        <w:r w:rsidR="00AC31C1" w:rsidRPr="00B23B91">
          <w:rPr>
            <w:rStyle w:val="Lienhypertexte"/>
            <w:noProof/>
          </w:rPr>
          <w:t>Figure 4.3</w:t>
        </w:r>
        <w:r w:rsidR="00AC31C1" w:rsidRPr="00B23B91">
          <w:rPr>
            <w:rStyle w:val="Lienhypertexte"/>
            <w:noProof/>
          </w:rPr>
          <w:noBreakHyphen/>
          <w:t>12 : Diagramme polaire des vibrations synchrones pour le rotor court de 430mm</w:t>
        </w:r>
        <w:r w:rsidR="00AC31C1">
          <w:rPr>
            <w:noProof/>
            <w:webHidden/>
          </w:rPr>
          <w:tab/>
        </w:r>
        <w:r w:rsidR="00AC31C1">
          <w:rPr>
            <w:noProof/>
            <w:webHidden/>
          </w:rPr>
          <w:fldChar w:fldCharType="begin"/>
        </w:r>
        <w:r w:rsidR="00AC31C1">
          <w:rPr>
            <w:noProof/>
            <w:webHidden/>
          </w:rPr>
          <w:instrText xml:space="preserve"> PAGEREF _Toc3323572 \h </w:instrText>
        </w:r>
        <w:r w:rsidR="00AC31C1">
          <w:rPr>
            <w:noProof/>
            <w:webHidden/>
          </w:rPr>
        </w:r>
        <w:r w:rsidR="00AC31C1">
          <w:rPr>
            <w:noProof/>
            <w:webHidden/>
          </w:rPr>
          <w:fldChar w:fldCharType="separate"/>
        </w:r>
        <w:r w:rsidR="00381B95">
          <w:rPr>
            <w:noProof/>
            <w:webHidden/>
          </w:rPr>
          <w:t>108</w:t>
        </w:r>
        <w:r w:rsidR="00AC31C1">
          <w:rPr>
            <w:noProof/>
            <w:webHidden/>
          </w:rPr>
          <w:fldChar w:fldCharType="end"/>
        </w:r>
      </w:hyperlink>
    </w:p>
    <w:p w14:paraId="543F0027" w14:textId="670ECE1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3" w:history="1">
        <w:r w:rsidR="00AC31C1" w:rsidRPr="00B23B91">
          <w:rPr>
            <w:rStyle w:val="Lienhypertexte"/>
            <w:rFonts w:cs="Calibri"/>
            <w:noProof/>
          </w:rPr>
          <w:t>Figure 4.4</w:t>
        </w:r>
        <w:r w:rsidR="00AC31C1" w:rsidRPr="00B23B91">
          <w:rPr>
            <w:rStyle w:val="Lienhypertexte"/>
            <w:rFonts w:cs="Calibri"/>
            <w:noProof/>
          </w:rPr>
          <w:noBreakHyphen/>
          <w:t>1 : Amplitude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_Toc3323573 \h </w:instrText>
        </w:r>
        <w:r w:rsidR="00AC31C1">
          <w:rPr>
            <w:noProof/>
            <w:webHidden/>
          </w:rPr>
        </w:r>
        <w:r w:rsidR="00AC31C1">
          <w:rPr>
            <w:noProof/>
            <w:webHidden/>
          </w:rPr>
          <w:fldChar w:fldCharType="separate"/>
        </w:r>
        <w:r w:rsidR="00381B95">
          <w:rPr>
            <w:noProof/>
            <w:webHidden/>
          </w:rPr>
          <w:t>109</w:t>
        </w:r>
        <w:r w:rsidR="00AC31C1">
          <w:rPr>
            <w:noProof/>
            <w:webHidden/>
          </w:rPr>
          <w:fldChar w:fldCharType="end"/>
        </w:r>
      </w:hyperlink>
    </w:p>
    <w:p w14:paraId="0FF5AD84" w14:textId="4875BDF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4" w:history="1">
        <w:r w:rsidR="00AC31C1" w:rsidRPr="00B23B91">
          <w:rPr>
            <w:rStyle w:val="Lienhypertexte"/>
            <w:rFonts w:cs="Calibri"/>
            <w:noProof/>
          </w:rPr>
          <w:t>Figure 4.4</w:t>
        </w:r>
        <w:r w:rsidR="00AC31C1" w:rsidRPr="00B23B91">
          <w:rPr>
            <w:rStyle w:val="Lienhypertexte"/>
            <w:rFonts w:cs="Calibri"/>
            <w:noProof/>
          </w:rPr>
          <w:noBreakHyphen/>
          <w:t>2 : Phases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_Toc3323574 \h </w:instrText>
        </w:r>
        <w:r w:rsidR="00AC31C1">
          <w:rPr>
            <w:noProof/>
            <w:webHidden/>
          </w:rPr>
        </w:r>
        <w:r w:rsidR="00AC31C1">
          <w:rPr>
            <w:noProof/>
            <w:webHidden/>
          </w:rPr>
          <w:fldChar w:fldCharType="separate"/>
        </w:r>
        <w:r w:rsidR="00381B95">
          <w:rPr>
            <w:noProof/>
            <w:webHidden/>
          </w:rPr>
          <w:t>110</w:t>
        </w:r>
        <w:r w:rsidR="00AC31C1">
          <w:rPr>
            <w:noProof/>
            <w:webHidden/>
          </w:rPr>
          <w:fldChar w:fldCharType="end"/>
        </w:r>
      </w:hyperlink>
    </w:p>
    <w:p w14:paraId="5F0E5028" w14:textId="3434014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5" w:history="1">
        <w:r w:rsidR="00AC31C1" w:rsidRPr="00B23B91">
          <w:rPr>
            <w:rStyle w:val="Lienhypertexte"/>
            <w:noProof/>
          </w:rPr>
          <w:t>Figure 4.4</w:t>
        </w:r>
        <w:r w:rsidR="00AC31C1" w:rsidRPr="00B23B91">
          <w:rPr>
            <w:rStyle w:val="Lienhypertexte"/>
            <w:noProof/>
          </w:rPr>
          <w:noBreakHyphen/>
          <w:t>3 : Diagramme polaire des vibrations synchrones pour le rotor long de 700mm</w:t>
        </w:r>
        <w:r w:rsidR="00AC31C1">
          <w:rPr>
            <w:noProof/>
            <w:webHidden/>
          </w:rPr>
          <w:tab/>
        </w:r>
        <w:r w:rsidR="00AC31C1">
          <w:rPr>
            <w:noProof/>
            <w:webHidden/>
          </w:rPr>
          <w:fldChar w:fldCharType="begin"/>
        </w:r>
        <w:r w:rsidR="00AC31C1">
          <w:rPr>
            <w:noProof/>
            <w:webHidden/>
          </w:rPr>
          <w:instrText xml:space="preserve"> PAGEREF _Toc3323575 \h </w:instrText>
        </w:r>
        <w:r w:rsidR="00AC31C1">
          <w:rPr>
            <w:noProof/>
            <w:webHidden/>
          </w:rPr>
        </w:r>
        <w:r w:rsidR="00AC31C1">
          <w:rPr>
            <w:noProof/>
            <w:webHidden/>
          </w:rPr>
          <w:fldChar w:fldCharType="separate"/>
        </w:r>
        <w:r w:rsidR="00381B95">
          <w:rPr>
            <w:noProof/>
            <w:webHidden/>
          </w:rPr>
          <w:t>110</w:t>
        </w:r>
        <w:r w:rsidR="00AC31C1">
          <w:rPr>
            <w:noProof/>
            <w:webHidden/>
          </w:rPr>
          <w:fldChar w:fldCharType="end"/>
        </w:r>
      </w:hyperlink>
    </w:p>
    <w:p w14:paraId="4325F901" w14:textId="32A1F95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6" w:history="1">
        <w:r w:rsidR="00AC31C1" w:rsidRPr="00B23B91">
          <w:rPr>
            <w:rStyle w:val="Lienhypertexte"/>
            <w:rFonts w:cs="Calibri"/>
            <w:noProof/>
          </w:rPr>
          <w:t>Figure 4.4</w:t>
        </w:r>
        <w:r w:rsidR="00AC31C1" w:rsidRPr="00B23B91">
          <w:rPr>
            <w:rStyle w:val="Lienhypertexte"/>
            <w:rFonts w:cs="Calibri"/>
            <w:noProof/>
          </w:rPr>
          <w:noBreakHyphen/>
          <w:t>4 : Température moyenne à la surface du rotor dans le palier</w:t>
        </w:r>
        <w:r w:rsidR="00AC31C1">
          <w:rPr>
            <w:noProof/>
            <w:webHidden/>
          </w:rPr>
          <w:tab/>
        </w:r>
        <w:r w:rsidR="00AC31C1">
          <w:rPr>
            <w:noProof/>
            <w:webHidden/>
          </w:rPr>
          <w:fldChar w:fldCharType="begin"/>
        </w:r>
        <w:r w:rsidR="00AC31C1">
          <w:rPr>
            <w:noProof/>
            <w:webHidden/>
          </w:rPr>
          <w:instrText xml:space="preserve"> PAGEREF _Toc3323576 \h </w:instrText>
        </w:r>
        <w:r w:rsidR="00AC31C1">
          <w:rPr>
            <w:noProof/>
            <w:webHidden/>
          </w:rPr>
        </w:r>
        <w:r w:rsidR="00AC31C1">
          <w:rPr>
            <w:noProof/>
            <w:webHidden/>
          </w:rPr>
          <w:fldChar w:fldCharType="separate"/>
        </w:r>
        <w:r w:rsidR="00381B95">
          <w:rPr>
            <w:noProof/>
            <w:webHidden/>
          </w:rPr>
          <w:t>111</w:t>
        </w:r>
        <w:r w:rsidR="00AC31C1">
          <w:rPr>
            <w:noProof/>
            <w:webHidden/>
          </w:rPr>
          <w:fldChar w:fldCharType="end"/>
        </w:r>
      </w:hyperlink>
    </w:p>
    <w:p w14:paraId="22CE797A" w14:textId="7DDEE5B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7" w:history="1">
        <w:r w:rsidR="00AC31C1" w:rsidRPr="00B23B91">
          <w:rPr>
            <w:rStyle w:val="Lienhypertexte"/>
            <w:rFonts w:cs="Calibri"/>
            <w:noProof/>
          </w:rPr>
          <w:t>Figure 4.4</w:t>
        </w:r>
        <w:r w:rsidR="00AC31C1" w:rsidRPr="00B23B9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AC31C1" w:rsidRPr="00B23B91">
          <w:rPr>
            <w:rStyle w:val="Lienhypertexte"/>
            <w:rFonts w:cs="Calibri"/>
            <w:noProof/>
          </w:rPr>
          <w:t xml:space="preserve"> au rotor au mi plan du palier</w:t>
        </w:r>
        <w:r w:rsidR="00AC31C1">
          <w:rPr>
            <w:noProof/>
            <w:webHidden/>
          </w:rPr>
          <w:tab/>
        </w:r>
        <w:r w:rsidR="00AC31C1">
          <w:rPr>
            <w:noProof/>
            <w:webHidden/>
          </w:rPr>
          <w:fldChar w:fldCharType="begin"/>
        </w:r>
        <w:r w:rsidR="00AC31C1">
          <w:rPr>
            <w:noProof/>
            <w:webHidden/>
          </w:rPr>
          <w:instrText xml:space="preserve"> PAGEREF _Toc3323577 \h </w:instrText>
        </w:r>
        <w:r w:rsidR="00AC31C1">
          <w:rPr>
            <w:noProof/>
            <w:webHidden/>
          </w:rPr>
        </w:r>
        <w:r w:rsidR="00AC31C1">
          <w:rPr>
            <w:noProof/>
            <w:webHidden/>
          </w:rPr>
          <w:fldChar w:fldCharType="separate"/>
        </w:r>
        <w:r w:rsidR="00381B95">
          <w:rPr>
            <w:noProof/>
            <w:webHidden/>
          </w:rPr>
          <w:t>111</w:t>
        </w:r>
        <w:r w:rsidR="00AC31C1">
          <w:rPr>
            <w:noProof/>
            <w:webHidden/>
          </w:rPr>
          <w:fldChar w:fldCharType="end"/>
        </w:r>
      </w:hyperlink>
    </w:p>
    <w:p w14:paraId="6616F630" w14:textId="5E7D0CD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8" w:history="1">
        <w:r w:rsidR="00AC31C1" w:rsidRPr="00B23B91">
          <w:rPr>
            <w:rStyle w:val="Lienhypertexte"/>
            <w:rFonts w:cs="Calibri"/>
            <w:noProof/>
          </w:rPr>
          <w:t>Figure 4.4</w:t>
        </w:r>
        <w:r w:rsidR="00AC31C1" w:rsidRPr="00B23B91">
          <w:rPr>
            <w:rStyle w:val="Lienhypertexte"/>
            <w:rFonts w:cs="Calibri"/>
            <w:noProof/>
          </w:rPr>
          <w:noBreakHyphen/>
          <w:t>6 : Phase du point chaud dans la direction circonférentielle du rotor</w:t>
        </w:r>
        <w:r w:rsidR="00AC31C1">
          <w:rPr>
            <w:noProof/>
            <w:webHidden/>
          </w:rPr>
          <w:tab/>
        </w:r>
        <w:r w:rsidR="00AC31C1">
          <w:rPr>
            <w:noProof/>
            <w:webHidden/>
          </w:rPr>
          <w:fldChar w:fldCharType="begin"/>
        </w:r>
        <w:r w:rsidR="00AC31C1">
          <w:rPr>
            <w:noProof/>
            <w:webHidden/>
          </w:rPr>
          <w:instrText xml:space="preserve"> PAGEREF _Toc3323578 \h </w:instrText>
        </w:r>
        <w:r w:rsidR="00AC31C1">
          <w:rPr>
            <w:noProof/>
            <w:webHidden/>
          </w:rPr>
        </w:r>
        <w:r w:rsidR="00AC31C1">
          <w:rPr>
            <w:noProof/>
            <w:webHidden/>
          </w:rPr>
          <w:fldChar w:fldCharType="separate"/>
        </w:r>
        <w:r w:rsidR="00381B95">
          <w:rPr>
            <w:noProof/>
            <w:webHidden/>
          </w:rPr>
          <w:t>112</w:t>
        </w:r>
        <w:r w:rsidR="00AC31C1">
          <w:rPr>
            <w:noProof/>
            <w:webHidden/>
          </w:rPr>
          <w:fldChar w:fldCharType="end"/>
        </w:r>
      </w:hyperlink>
    </w:p>
    <w:p w14:paraId="19EF8A79" w14:textId="1A69BBE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79" w:history="1">
        <w:r w:rsidR="00AC31C1" w:rsidRPr="00B23B91">
          <w:rPr>
            <w:rStyle w:val="Lienhypertexte"/>
            <w:rFonts w:cs="Calibri"/>
            <w:noProof/>
          </w:rPr>
          <w:t>Figure 4.4</w:t>
        </w:r>
        <w:r w:rsidR="00AC31C1" w:rsidRPr="00B23B91">
          <w:rPr>
            <w:rStyle w:val="Lienhypertexte"/>
            <w:rFonts w:cs="Calibri"/>
            <w:noProof/>
          </w:rPr>
          <w:noBreakHyphen/>
          <w:t>7 : Déphasage du point chaud par rapport au point haut</w:t>
        </w:r>
        <w:r w:rsidR="00AC31C1">
          <w:rPr>
            <w:noProof/>
            <w:webHidden/>
          </w:rPr>
          <w:tab/>
        </w:r>
        <w:r w:rsidR="00AC31C1">
          <w:rPr>
            <w:noProof/>
            <w:webHidden/>
          </w:rPr>
          <w:fldChar w:fldCharType="begin"/>
        </w:r>
        <w:r w:rsidR="00AC31C1">
          <w:rPr>
            <w:noProof/>
            <w:webHidden/>
          </w:rPr>
          <w:instrText xml:space="preserve"> PAGEREF _Toc3323579 \h </w:instrText>
        </w:r>
        <w:r w:rsidR="00AC31C1">
          <w:rPr>
            <w:noProof/>
            <w:webHidden/>
          </w:rPr>
        </w:r>
        <w:r w:rsidR="00AC31C1">
          <w:rPr>
            <w:noProof/>
            <w:webHidden/>
          </w:rPr>
          <w:fldChar w:fldCharType="separate"/>
        </w:r>
        <w:r w:rsidR="00381B95">
          <w:rPr>
            <w:noProof/>
            <w:webHidden/>
          </w:rPr>
          <w:t>112</w:t>
        </w:r>
        <w:r w:rsidR="00AC31C1">
          <w:rPr>
            <w:noProof/>
            <w:webHidden/>
          </w:rPr>
          <w:fldChar w:fldCharType="end"/>
        </w:r>
      </w:hyperlink>
    </w:p>
    <w:p w14:paraId="15A0012D" w14:textId="7631181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0" w:history="1">
        <w:r w:rsidR="00AC31C1" w:rsidRPr="00B23B91">
          <w:rPr>
            <w:rStyle w:val="Lienhypertexte"/>
            <w:rFonts w:cs="Calibri"/>
            <w:noProof/>
          </w:rPr>
          <w:t>Figure 5.2</w:t>
        </w:r>
        <w:r w:rsidR="00AC31C1" w:rsidRPr="00B23B91">
          <w:rPr>
            <w:rStyle w:val="Lienhypertexte"/>
            <w:rFonts w:cs="Calibri"/>
            <w:noProof/>
          </w:rPr>
          <w:noBreakHyphen/>
          <w:t>1 : Résultats des calculs de la réponse au balourd (Um=102.6gmm à 180 deg) du rotor 430mm</w:t>
        </w:r>
        <w:r w:rsidR="00AC31C1">
          <w:rPr>
            <w:noProof/>
            <w:webHidden/>
          </w:rPr>
          <w:tab/>
        </w:r>
        <w:r w:rsidR="00AC31C1">
          <w:rPr>
            <w:noProof/>
            <w:webHidden/>
          </w:rPr>
          <w:fldChar w:fldCharType="begin"/>
        </w:r>
        <w:r w:rsidR="00AC31C1">
          <w:rPr>
            <w:noProof/>
            <w:webHidden/>
          </w:rPr>
          <w:instrText xml:space="preserve"> PAGEREF _Toc3323580 \h </w:instrText>
        </w:r>
        <w:r w:rsidR="00AC31C1">
          <w:rPr>
            <w:noProof/>
            <w:webHidden/>
          </w:rPr>
        </w:r>
        <w:r w:rsidR="00AC31C1">
          <w:rPr>
            <w:noProof/>
            <w:webHidden/>
          </w:rPr>
          <w:fldChar w:fldCharType="separate"/>
        </w:r>
        <w:r w:rsidR="00381B95">
          <w:rPr>
            <w:noProof/>
            <w:webHidden/>
          </w:rPr>
          <w:t>122</w:t>
        </w:r>
        <w:r w:rsidR="00AC31C1">
          <w:rPr>
            <w:noProof/>
            <w:webHidden/>
          </w:rPr>
          <w:fldChar w:fldCharType="end"/>
        </w:r>
      </w:hyperlink>
    </w:p>
    <w:p w14:paraId="3659DE2F" w14:textId="34D52C1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1" w:history="1">
        <w:r w:rsidR="00AC31C1" w:rsidRPr="00B23B91">
          <w:rPr>
            <w:rStyle w:val="Lienhypertexte"/>
            <w:noProof/>
          </w:rPr>
          <w:t>Figure 5.2</w:t>
        </w:r>
        <w:r w:rsidR="00AC31C1" w:rsidRPr="00B23B91">
          <w:rPr>
            <w:rStyle w:val="Lienhypertexte"/>
            <w:noProof/>
          </w:rPr>
          <w:noBreakHyphen/>
          <w:t xml:space="preserve">2 : Résultat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_Toc3323581 \h </w:instrText>
        </w:r>
        <w:r w:rsidR="00AC31C1">
          <w:rPr>
            <w:noProof/>
            <w:webHidden/>
          </w:rPr>
        </w:r>
        <w:r w:rsidR="00AC31C1">
          <w:rPr>
            <w:noProof/>
            <w:webHidden/>
          </w:rPr>
          <w:fldChar w:fldCharType="separate"/>
        </w:r>
        <w:r w:rsidR="00381B95">
          <w:rPr>
            <w:noProof/>
            <w:webHidden/>
          </w:rPr>
          <w:t>123</w:t>
        </w:r>
        <w:r w:rsidR="00AC31C1">
          <w:rPr>
            <w:noProof/>
            <w:webHidden/>
          </w:rPr>
          <w:fldChar w:fldCharType="end"/>
        </w:r>
      </w:hyperlink>
    </w:p>
    <w:p w14:paraId="30AD8BD0" w14:textId="6A995A2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2" w:history="1">
        <w:r w:rsidR="00AC31C1" w:rsidRPr="00B23B91">
          <w:rPr>
            <w:rStyle w:val="Lienhypertexte"/>
            <w:noProof/>
          </w:rPr>
          <w:t>Figure 5.2</w:t>
        </w:r>
        <w:r w:rsidR="00AC31C1" w:rsidRPr="00B23B91">
          <w:rPr>
            <w:rStyle w:val="Lienhypertexte"/>
            <w:noProof/>
          </w:rPr>
          <w:noBreakHyphen/>
          <w:t xml:space="preserve">3 : Résultat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_Toc3323582 \h </w:instrText>
        </w:r>
        <w:r w:rsidR="00AC31C1">
          <w:rPr>
            <w:noProof/>
            <w:webHidden/>
          </w:rPr>
        </w:r>
        <w:r w:rsidR="00AC31C1">
          <w:rPr>
            <w:noProof/>
            <w:webHidden/>
          </w:rPr>
          <w:fldChar w:fldCharType="separate"/>
        </w:r>
        <w:r w:rsidR="00381B95">
          <w:rPr>
            <w:noProof/>
            <w:webHidden/>
          </w:rPr>
          <w:t>124</w:t>
        </w:r>
        <w:r w:rsidR="00AC31C1">
          <w:rPr>
            <w:noProof/>
            <w:webHidden/>
          </w:rPr>
          <w:fldChar w:fldCharType="end"/>
        </w:r>
      </w:hyperlink>
    </w:p>
    <w:p w14:paraId="0CD98322" w14:textId="298FC6C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3" w:history="1">
        <w:r w:rsidR="00AC31C1" w:rsidRPr="00B23B91">
          <w:rPr>
            <w:rStyle w:val="Lienhypertexte"/>
            <w:rFonts w:eastAsia="Calibri" w:cs="Calibri"/>
            <w:noProof/>
            <w:lang w:eastAsia="en-US"/>
          </w:rPr>
          <w:t>Figure 5.2</w:t>
        </w:r>
        <w:r w:rsidR="00AC31C1" w:rsidRPr="00B23B91">
          <w:rPr>
            <w:rStyle w:val="Lienhypertexte"/>
            <w:rFonts w:eastAsia="Calibri" w:cs="Calibri"/>
            <w:noProof/>
            <w:lang w:eastAsia="en-US"/>
          </w:rPr>
          <w:noBreakHyphen/>
          <w:t>4 : La flexion thermique</w:t>
        </w:r>
        <w:r w:rsidR="00AC31C1" w:rsidRPr="00B23B91">
          <w:rPr>
            <w:rStyle w:val="Lienhypertexte"/>
            <w:rFonts w:cs="Calibri"/>
            <w:noProof/>
          </w:rPr>
          <w:t xml:space="preserve"> du rotor 430mm supporté par les paliers aux vitesses de rotation différentes sous un chargement thermique unitaire.</w:t>
        </w:r>
        <w:r w:rsidR="00AC31C1">
          <w:rPr>
            <w:noProof/>
            <w:webHidden/>
          </w:rPr>
          <w:tab/>
        </w:r>
        <w:r w:rsidR="00AC31C1">
          <w:rPr>
            <w:noProof/>
            <w:webHidden/>
          </w:rPr>
          <w:fldChar w:fldCharType="begin"/>
        </w:r>
        <w:r w:rsidR="00AC31C1">
          <w:rPr>
            <w:noProof/>
            <w:webHidden/>
          </w:rPr>
          <w:instrText xml:space="preserve"> PAGEREF _Toc3323583 \h </w:instrText>
        </w:r>
        <w:r w:rsidR="00AC31C1">
          <w:rPr>
            <w:noProof/>
            <w:webHidden/>
          </w:rPr>
        </w:r>
        <w:r w:rsidR="00AC31C1">
          <w:rPr>
            <w:noProof/>
            <w:webHidden/>
          </w:rPr>
          <w:fldChar w:fldCharType="separate"/>
        </w:r>
        <w:r w:rsidR="00381B95">
          <w:rPr>
            <w:noProof/>
            <w:webHidden/>
          </w:rPr>
          <w:t>125</w:t>
        </w:r>
        <w:r w:rsidR="00AC31C1">
          <w:rPr>
            <w:noProof/>
            <w:webHidden/>
          </w:rPr>
          <w:fldChar w:fldCharType="end"/>
        </w:r>
      </w:hyperlink>
    </w:p>
    <w:p w14:paraId="0F88574B" w14:textId="5A1229F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4" w:history="1">
        <w:r w:rsidR="00AC31C1" w:rsidRPr="00B23B91">
          <w:rPr>
            <w:rStyle w:val="Lienhypertexte"/>
            <w:noProof/>
          </w:rPr>
          <w:t>Figure 5.2</w:t>
        </w:r>
        <w:r w:rsidR="00AC31C1" w:rsidRPr="00B23B91">
          <w:rPr>
            <w:rStyle w:val="Lienhypertexte"/>
            <w:noProof/>
          </w:rPr>
          <w:noBreakHyphen/>
          <w:t>5 : champ de température imposé au modèle thermomécanique</w:t>
        </w:r>
        <w:r w:rsidR="00AC31C1">
          <w:rPr>
            <w:noProof/>
            <w:webHidden/>
          </w:rPr>
          <w:tab/>
        </w:r>
        <w:r w:rsidR="00AC31C1">
          <w:rPr>
            <w:noProof/>
            <w:webHidden/>
          </w:rPr>
          <w:fldChar w:fldCharType="begin"/>
        </w:r>
        <w:r w:rsidR="00AC31C1">
          <w:rPr>
            <w:noProof/>
            <w:webHidden/>
          </w:rPr>
          <w:instrText xml:space="preserve"> PAGEREF _Toc3323584 \h </w:instrText>
        </w:r>
        <w:r w:rsidR="00AC31C1">
          <w:rPr>
            <w:noProof/>
            <w:webHidden/>
          </w:rPr>
        </w:r>
        <w:r w:rsidR="00AC31C1">
          <w:rPr>
            <w:noProof/>
            <w:webHidden/>
          </w:rPr>
          <w:fldChar w:fldCharType="separate"/>
        </w:r>
        <w:r w:rsidR="00381B95">
          <w:rPr>
            <w:noProof/>
            <w:webHidden/>
          </w:rPr>
          <w:t>125</w:t>
        </w:r>
        <w:r w:rsidR="00AC31C1">
          <w:rPr>
            <w:noProof/>
            <w:webHidden/>
          </w:rPr>
          <w:fldChar w:fldCharType="end"/>
        </w:r>
      </w:hyperlink>
    </w:p>
    <w:p w14:paraId="7C89849A" w14:textId="107A211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5" w:history="1">
        <w:r w:rsidR="00AC31C1" w:rsidRPr="00B23B91">
          <w:rPr>
            <w:rStyle w:val="Lienhypertexte"/>
            <w:rFonts w:cs="Calibri"/>
            <w:noProof/>
          </w:rPr>
          <w:t>Figure 5.2</w:t>
        </w:r>
        <w:r w:rsidR="00AC31C1" w:rsidRPr="00B23B91">
          <w:rPr>
            <w:rStyle w:val="Lienhypertexte"/>
            <w:rFonts w:cs="Calibri"/>
            <w:noProof/>
          </w:rPr>
          <w:noBreakHyphen/>
          <w:t>6 : Résultat des analyses de la stabilité de l’effet Morton du rotor court 430mm</w:t>
        </w:r>
        <w:r w:rsidR="00AC31C1">
          <w:rPr>
            <w:noProof/>
            <w:webHidden/>
          </w:rPr>
          <w:tab/>
        </w:r>
        <w:r w:rsidR="00AC31C1">
          <w:rPr>
            <w:noProof/>
            <w:webHidden/>
          </w:rPr>
          <w:fldChar w:fldCharType="begin"/>
        </w:r>
        <w:r w:rsidR="00AC31C1">
          <w:rPr>
            <w:noProof/>
            <w:webHidden/>
          </w:rPr>
          <w:instrText xml:space="preserve"> PAGEREF _Toc3323585 \h </w:instrText>
        </w:r>
        <w:r w:rsidR="00AC31C1">
          <w:rPr>
            <w:noProof/>
            <w:webHidden/>
          </w:rPr>
        </w:r>
        <w:r w:rsidR="00AC31C1">
          <w:rPr>
            <w:noProof/>
            <w:webHidden/>
          </w:rPr>
          <w:fldChar w:fldCharType="separate"/>
        </w:r>
        <w:r w:rsidR="00381B95">
          <w:rPr>
            <w:noProof/>
            <w:webHidden/>
          </w:rPr>
          <w:t>126</w:t>
        </w:r>
        <w:r w:rsidR="00AC31C1">
          <w:rPr>
            <w:noProof/>
            <w:webHidden/>
          </w:rPr>
          <w:fldChar w:fldCharType="end"/>
        </w:r>
      </w:hyperlink>
    </w:p>
    <w:p w14:paraId="42B0F62A" w14:textId="299F21F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6" w:history="1">
        <w:r w:rsidR="00AC31C1" w:rsidRPr="00B23B91">
          <w:rPr>
            <w:rStyle w:val="Lienhypertexte"/>
            <w:rFonts w:cs="Calibri"/>
            <w:noProof/>
          </w:rPr>
          <w:t>Figure 5.2</w:t>
        </w:r>
        <w:r w:rsidR="00AC31C1" w:rsidRPr="00B23B91">
          <w:rPr>
            <w:rStyle w:val="Lienhypertexte"/>
            <w:rFonts w:cs="Calibri"/>
            <w:noProof/>
          </w:rPr>
          <w:noBreakHyphen/>
          <w:t>7 : Résultats du calcul de la réponse au balourd (Um différent à 180 deg) du rotor 700mm</w:t>
        </w:r>
        <w:r w:rsidR="00AC31C1">
          <w:rPr>
            <w:noProof/>
            <w:webHidden/>
          </w:rPr>
          <w:tab/>
        </w:r>
        <w:r w:rsidR="00AC31C1">
          <w:rPr>
            <w:noProof/>
            <w:webHidden/>
          </w:rPr>
          <w:fldChar w:fldCharType="begin"/>
        </w:r>
        <w:r w:rsidR="00AC31C1">
          <w:rPr>
            <w:noProof/>
            <w:webHidden/>
          </w:rPr>
          <w:instrText xml:space="preserve"> PAGEREF _Toc3323586 \h </w:instrText>
        </w:r>
        <w:r w:rsidR="00AC31C1">
          <w:rPr>
            <w:noProof/>
            <w:webHidden/>
          </w:rPr>
        </w:r>
        <w:r w:rsidR="00AC31C1">
          <w:rPr>
            <w:noProof/>
            <w:webHidden/>
          </w:rPr>
          <w:fldChar w:fldCharType="separate"/>
        </w:r>
        <w:r w:rsidR="00381B95">
          <w:rPr>
            <w:noProof/>
            <w:webHidden/>
          </w:rPr>
          <w:t>128</w:t>
        </w:r>
        <w:r w:rsidR="00AC31C1">
          <w:rPr>
            <w:noProof/>
            <w:webHidden/>
          </w:rPr>
          <w:fldChar w:fldCharType="end"/>
        </w:r>
      </w:hyperlink>
    </w:p>
    <w:p w14:paraId="19E08A98" w14:textId="270C166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7" w:history="1">
        <w:r w:rsidR="00AC31C1" w:rsidRPr="00B23B91">
          <w:rPr>
            <w:rStyle w:val="Lienhypertexte"/>
            <w:noProof/>
          </w:rPr>
          <w:t>Figure 5.2</w:t>
        </w:r>
        <w:r w:rsidR="00AC31C1" w:rsidRPr="00B23B91">
          <w:rPr>
            <w:rStyle w:val="Lienhypertexte"/>
            <w:noProof/>
          </w:rPr>
          <w:noBreakHyphen/>
          <w:t xml:space="preserve">8 : Résultats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700mm: (a) module et (b) phase</w:t>
        </w:r>
        <w:r w:rsidR="00AC31C1">
          <w:rPr>
            <w:noProof/>
            <w:webHidden/>
          </w:rPr>
          <w:tab/>
        </w:r>
        <w:r w:rsidR="00AC31C1">
          <w:rPr>
            <w:noProof/>
            <w:webHidden/>
          </w:rPr>
          <w:fldChar w:fldCharType="begin"/>
        </w:r>
        <w:r w:rsidR="00AC31C1">
          <w:rPr>
            <w:noProof/>
            <w:webHidden/>
          </w:rPr>
          <w:instrText xml:space="preserve"> PAGEREF _Toc3323587 \h </w:instrText>
        </w:r>
        <w:r w:rsidR="00AC31C1">
          <w:rPr>
            <w:noProof/>
            <w:webHidden/>
          </w:rPr>
        </w:r>
        <w:r w:rsidR="00AC31C1">
          <w:rPr>
            <w:noProof/>
            <w:webHidden/>
          </w:rPr>
          <w:fldChar w:fldCharType="separate"/>
        </w:r>
        <w:r w:rsidR="00381B95">
          <w:rPr>
            <w:noProof/>
            <w:webHidden/>
          </w:rPr>
          <w:t>129</w:t>
        </w:r>
        <w:r w:rsidR="00AC31C1">
          <w:rPr>
            <w:noProof/>
            <w:webHidden/>
          </w:rPr>
          <w:fldChar w:fldCharType="end"/>
        </w:r>
      </w:hyperlink>
    </w:p>
    <w:p w14:paraId="56319AD2" w14:textId="794F429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8" w:history="1">
        <w:r w:rsidR="00AC31C1" w:rsidRPr="00B23B91">
          <w:rPr>
            <w:rStyle w:val="Lienhypertexte"/>
            <w:noProof/>
          </w:rPr>
          <w:t>Figure 5.2</w:t>
        </w:r>
        <w:r w:rsidR="00AC31C1" w:rsidRPr="00B23B91">
          <w:rPr>
            <w:rStyle w:val="Lienhypertexte"/>
            <w:noProof/>
          </w:rPr>
          <w:noBreakHyphen/>
          <w:t xml:space="preserve">9 : Résultats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700mm</w:t>
        </w:r>
        <w:r w:rsidR="00AC31C1">
          <w:rPr>
            <w:noProof/>
            <w:webHidden/>
          </w:rPr>
          <w:tab/>
        </w:r>
        <w:r w:rsidR="00AC31C1">
          <w:rPr>
            <w:noProof/>
            <w:webHidden/>
          </w:rPr>
          <w:fldChar w:fldCharType="begin"/>
        </w:r>
        <w:r w:rsidR="00AC31C1">
          <w:rPr>
            <w:noProof/>
            <w:webHidden/>
          </w:rPr>
          <w:instrText xml:space="preserve"> PAGEREF _Toc3323588 \h </w:instrText>
        </w:r>
        <w:r w:rsidR="00AC31C1">
          <w:rPr>
            <w:noProof/>
            <w:webHidden/>
          </w:rPr>
        </w:r>
        <w:r w:rsidR="00AC31C1">
          <w:rPr>
            <w:noProof/>
            <w:webHidden/>
          </w:rPr>
          <w:fldChar w:fldCharType="separate"/>
        </w:r>
        <w:r w:rsidR="00381B95">
          <w:rPr>
            <w:noProof/>
            <w:webHidden/>
          </w:rPr>
          <w:t>130</w:t>
        </w:r>
        <w:r w:rsidR="00AC31C1">
          <w:rPr>
            <w:noProof/>
            <w:webHidden/>
          </w:rPr>
          <w:fldChar w:fldCharType="end"/>
        </w:r>
      </w:hyperlink>
    </w:p>
    <w:p w14:paraId="480D4D92" w14:textId="3B6F2A2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89" w:history="1">
        <w:r w:rsidR="00AC31C1" w:rsidRPr="00B23B91">
          <w:rPr>
            <w:rStyle w:val="Lienhypertexte"/>
            <w:rFonts w:cs="Calibri"/>
            <w:noProof/>
          </w:rPr>
          <w:t>Figure 5.2</w:t>
        </w:r>
        <w:r w:rsidR="00AC31C1" w:rsidRPr="00B23B9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C31C1">
          <w:rPr>
            <w:noProof/>
            <w:webHidden/>
          </w:rPr>
          <w:tab/>
        </w:r>
        <w:r w:rsidR="00AC31C1">
          <w:rPr>
            <w:noProof/>
            <w:webHidden/>
          </w:rPr>
          <w:fldChar w:fldCharType="begin"/>
        </w:r>
        <w:r w:rsidR="00AC31C1">
          <w:rPr>
            <w:noProof/>
            <w:webHidden/>
          </w:rPr>
          <w:instrText xml:space="preserve"> PAGEREF _Toc3323589 \h </w:instrText>
        </w:r>
        <w:r w:rsidR="00AC31C1">
          <w:rPr>
            <w:noProof/>
            <w:webHidden/>
          </w:rPr>
        </w:r>
        <w:r w:rsidR="00AC31C1">
          <w:rPr>
            <w:noProof/>
            <w:webHidden/>
          </w:rPr>
          <w:fldChar w:fldCharType="separate"/>
        </w:r>
        <w:r w:rsidR="00381B95">
          <w:rPr>
            <w:noProof/>
            <w:webHidden/>
          </w:rPr>
          <w:t>131</w:t>
        </w:r>
        <w:r w:rsidR="00AC31C1">
          <w:rPr>
            <w:noProof/>
            <w:webHidden/>
          </w:rPr>
          <w:fldChar w:fldCharType="end"/>
        </w:r>
      </w:hyperlink>
    </w:p>
    <w:p w14:paraId="4165A75E" w14:textId="641910A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0" w:history="1">
        <w:r w:rsidR="00AC31C1" w:rsidRPr="00B23B91">
          <w:rPr>
            <w:rStyle w:val="Lienhypertexte"/>
            <w:rFonts w:cs="Calibri"/>
            <w:noProof/>
          </w:rPr>
          <w:t>Figure 5.2</w:t>
        </w:r>
        <w:r w:rsidR="00AC31C1" w:rsidRPr="00B23B91">
          <w:rPr>
            <w:rStyle w:val="Lienhypertexte"/>
            <w:rFonts w:cs="Calibri"/>
            <w:noProof/>
          </w:rPr>
          <w:noBreakHyphen/>
          <w:t>11 : Diagramme de stabilité de l’effet Morton du rotor flexible</w:t>
        </w:r>
        <w:r w:rsidR="00AC31C1">
          <w:rPr>
            <w:noProof/>
            <w:webHidden/>
          </w:rPr>
          <w:tab/>
        </w:r>
        <w:r w:rsidR="00AC31C1">
          <w:rPr>
            <w:noProof/>
            <w:webHidden/>
          </w:rPr>
          <w:fldChar w:fldCharType="begin"/>
        </w:r>
        <w:r w:rsidR="00AC31C1">
          <w:rPr>
            <w:noProof/>
            <w:webHidden/>
          </w:rPr>
          <w:instrText xml:space="preserve"> PAGEREF _Toc3323590 \h </w:instrText>
        </w:r>
        <w:r w:rsidR="00AC31C1">
          <w:rPr>
            <w:noProof/>
            <w:webHidden/>
          </w:rPr>
        </w:r>
        <w:r w:rsidR="00AC31C1">
          <w:rPr>
            <w:noProof/>
            <w:webHidden/>
          </w:rPr>
          <w:fldChar w:fldCharType="separate"/>
        </w:r>
        <w:r w:rsidR="00381B95">
          <w:rPr>
            <w:noProof/>
            <w:webHidden/>
          </w:rPr>
          <w:t>132</w:t>
        </w:r>
        <w:r w:rsidR="00AC31C1">
          <w:rPr>
            <w:noProof/>
            <w:webHidden/>
          </w:rPr>
          <w:fldChar w:fldCharType="end"/>
        </w:r>
      </w:hyperlink>
    </w:p>
    <w:p w14:paraId="73D28601" w14:textId="3C9E2EF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1" w:history="1">
        <w:r w:rsidR="00AC31C1" w:rsidRPr="00B23B91">
          <w:rPr>
            <w:rStyle w:val="Lienhypertexte"/>
            <w:noProof/>
          </w:rPr>
          <w:t>Figure 5.3</w:t>
        </w:r>
        <w:r w:rsidR="00AC31C1" w:rsidRPr="00B23B91">
          <w:rPr>
            <w:rStyle w:val="Lienhypertexte"/>
            <w:noProof/>
          </w:rPr>
          <w:noBreakHyphen/>
          <w:t xml:space="preserve">1 : Configuration du rotor présenté par Faulkner et al. </w:t>
        </w:r>
        <w:r w:rsidR="00AC31C1" w:rsidRPr="00B23B91">
          <w:rPr>
            <w:rStyle w:val="Lienhypertexte"/>
            <w:b/>
            <w:noProof/>
          </w:rPr>
          <w:t>[60]</w:t>
        </w:r>
        <w:r w:rsidR="00AC31C1">
          <w:rPr>
            <w:noProof/>
            <w:webHidden/>
          </w:rPr>
          <w:tab/>
        </w:r>
        <w:r w:rsidR="00AC31C1">
          <w:rPr>
            <w:noProof/>
            <w:webHidden/>
          </w:rPr>
          <w:fldChar w:fldCharType="begin"/>
        </w:r>
        <w:r w:rsidR="00AC31C1">
          <w:rPr>
            <w:noProof/>
            <w:webHidden/>
          </w:rPr>
          <w:instrText xml:space="preserve"> PAGEREF _Toc3323591 \h </w:instrText>
        </w:r>
        <w:r w:rsidR="00AC31C1">
          <w:rPr>
            <w:noProof/>
            <w:webHidden/>
          </w:rPr>
        </w:r>
        <w:r w:rsidR="00AC31C1">
          <w:rPr>
            <w:noProof/>
            <w:webHidden/>
          </w:rPr>
          <w:fldChar w:fldCharType="separate"/>
        </w:r>
        <w:r w:rsidR="00381B95">
          <w:rPr>
            <w:noProof/>
            <w:webHidden/>
          </w:rPr>
          <w:t>134</w:t>
        </w:r>
        <w:r w:rsidR="00AC31C1">
          <w:rPr>
            <w:noProof/>
            <w:webHidden/>
          </w:rPr>
          <w:fldChar w:fldCharType="end"/>
        </w:r>
      </w:hyperlink>
    </w:p>
    <w:p w14:paraId="6E6BD1CA" w14:textId="2A0D29A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2" w:history="1">
        <w:r w:rsidR="00AC31C1" w:rsidRPr="00B23B91">
          <w:rPr>
            <w:rStyle w:val="Lienhypertexte"/>
            <w:noProof/>
          </w:rPr>
          <w:t>Figure 5.3</w:t>
        </w:r>
        <w:r w:rsidR="00AC31C1" w:rsidRPr="00B23B91">
          <w:rPr>
            <w:rStyle w:val="Lienhypertexte"/>
            <w:noProof/>
          </w:rPr>
          <w:noBreakHyphen/>
          <w:t xml:space="preserve">2 : Configuration du rotor symétrique décrit par Keogh et Morton </w:t>
        </w:r>
        <w:r w:rsidR="00AC31C1" w:rsidRPr="00B23B91">
          <w:rPr>
            <w:rStyle w:val="Lienhypertexte"/>
            <w:b/>
            <w:noProof/>
          </w:rPr>
          <w:t>[21]</w:t>
        </w:r>
        <w:r w:rsidR="00AC31C1">
          <w:rPr>
            <w:noProof/>
            <w:webHidden/>
          </w:rPr>
          <w:tab/>
        </w:r>
        <w:r w:rsidR="00AC31C1">
          <w:rPr>
            <w:noProof/>
            <w:webHidden/>
          </w:rPr>
          <w:fldChar w:fldCharType="begin"/>
        </w:r>
        <w:r w:rsidR="00AC31C1">
          <w:rPr>
            <w:noProof/>
            <w:webHidden/>
          </w:rPr>
          <w:instrText xml:space="preserve"> PAGEREF _Toc3323592 \h </w:instrText>
        </w:r>
        <w:r w:rsidR="00AC31C1">
          <w:rPr>
            <w:noProof/>
            <w:webHidden/>
          </w:rPr>
        </w:r>
        <w:r w:rsidR="00AC31C1">
          <w:rPr>
            <w:noProof/>
            <w:webHidden/>
          </w:rPr>
          <w:fldChar w:fldCharType="separate"/>
        </w:r>
        <w:r w:rsidR="00381B95">
          <w:rPr>
            <w:noProof/>
            <w:webHidden/>
          </w:rPr>
          <w:t>134</w:t>
        </w:r>
        <w:r w:rsidR="00AC31C1">
          <w:rPr>
            <w:noProof/>
            <w:webHidden/>
          </w:rPr>
          <w:fldChar w:fldCharType="end"/>
        </w:r>
      </w:hyperlink>
    </w:p>
    <w:p w14:paraId="395C3549" w14:textId="1581A5C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3" w:history="1">
        <w:r w:rsidR="00AC31C1" w:rsidRPr="00B23B91">
          <w:rPr>
            <w:rStyle w:val="Lienhypertexte"/>
            <w:noProof/>
          </w:rPr>
          <w:t>Figure 5.3</w:t>
        </w:r>
        <w:r w:rsidR="00AC31C1" w:rsidRPr="00B23B91">
          <w:rPr>
            <w:rStyle w:val="Lienhypertexte"/>
            <w:noProof/>
          </w:rPr>
          <w:noBreakHyphen/>
          <w:t xml:space="preserve">3 : Configuration du rotor présenté par Schmied et al. </w:t>
        </w:r>
        <w:r w:rsidR="00AC31C1" w:rsidRPr="00B23B91">
          <w:rPr>
            <w:rStyle w:val="Lienhypertexte"/>
            <w:b/>
            <w:noProof/>
          </w:rPr>
          <w:t>[16]</w:t>
        </w:r>
        <w:r w:rsidR="00AC31C1">
          <w:rPr>
            <w:noProof/>
            <w:webHidden/>
          </w:rPr>
          <w:tab/>
        </w:r>
        <w:r w:rsidR="00AC31C1">
          <w:rPr>
            <w:noProof/>
            <w:webHidden/>
          </w:rPr>
          <w:fldChar w:fldCharType="begin"/>
        </w:r>
        <w:r w:rsidR="00AC31C1">
          <w:rPr>
            <w:noProof/>
            <w:webHidden/>
          </w:rPr>
          <w:instrText xml:space="preserve"> PAGEREF _Toc3323593 \h </w:instrText>
        </w:r>
        <w:r w:rsidR="00AC31C1">
          <w:rPr>
            <w:noProof/>
            <w:webHidden/>
          </w:rPr>
        </w:r>
        <w:r w:rsidR="00AC31C1">
          <w:rPr>
            <w:noProof/>
            <w:webHidden/>
          </w:rPr>
          <w:fldChar w:fldCharType="separate"/>
        </w:r>
        <w:r w:rsidR="00381B95">
          <w:rPr>
            <w:noProof/>
            <w:webHidden/>
          </w:rPr>
          <w:t>135</w:t>
        </w:r>
        <w:r w:rsidR="00AC31C1">
          <w:rPr>
            <w:noProof/>
            <w:webHidden/>
          </w:rPr>
          <w:fldChar w:fldCharType="end"/>
        </w:r>
      </w:hyperlink>
    </w:p>
    <w:p w14:paraId="2174F196" w14:textId="10B0DD8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4" w:history="1">
        <w:r w:rsidR="00AC31C1" w:rsidRPr="00B23B91">
          <w:rPr>
            <w:rStyle w:val="Lienhypertexte"/>
            <w:noProof/>
          </w:rPr>
          <w:t>Figure 5.3</w:t>
        </w:r>
        <w:r w:rsidR="00AC31C1" w:rsidRPr="00B23B91">
          <w:rPr>
            <w:rStyle w:val="Lienhypertexte"/>
            <w:noProof/>
          </w:rPr>
          <w:noBreakHyphen/>
          <w:t xml:space="preserve">4 : Rotor testé par Panara </w:t>
        </w:r>
        <w:r w:rsidR="00AC31C1" w:rsidRPr="00B23B91">
          <w:rPr>
            <w:rStyle w:val="Lienhypertexte"/>
            <w:b/>
            <w:noProof/>
          </w:rPr>
          <w:t>[18]</w:t>
        </w:r>
        <w:r w:rsidR="00AC31C1" w:rsidRPr="00B23B91">
          <w:rPr>
            <w:rStyle w:val="Lienhypertexte"/>
            <w:noProof/>
          </w:rPr>
          <w:t>: (1) moteur électrique, (2) rotor, (3) paliers à patins oscillants, (4)-(7) système de mesure (8) disque</w:t>
        </w:r>
        <w:r w:rsidR="00AC31C1">
          <w:rPr>
            <w:noProof/>
            <w:webHidden/>
          </w:rPr>
          <w:tab/>
        </w:r>
        <w:r w:rsidR="00AC31C1">
          <w:rPr>
            <w:noProof/>
            <w:webHidden/>
          </w:rPr>
          <w:fldChar w:fldCharType="begin"/>
        </w:r>
        <w:r w:rsidR="00AC31C1">
          <w:rPr>
            <w:noProof/>
            <w:webHidden/>
          </w:rPr>
          <w:instrText xml:space="preserve"> PAGEREF _Toc3323594 \h </w:instrText>
        </w:r>
        <w:r w:rsidR="00AC31C1">
          <w:rPr>
            <w:noProof/>
            <w:webHidden/>
          </w:rPr>
        </w:r>
        <w:r w:rsidR="00AC31C1">
          <w:rPr>
            <w:noProof/>
            <w:webHidden/>
          </w:rPr>
          <w:fldChar w:fldCharType="separate"/>
        </w:r>
        <w:r w:rsidR="00381B95">
          <w:rPr>
            <w:noProof/>
            <w:webHidden/>
          </w:rPr>
          <w:t>135</w:t>
        </w:r>
        <w:r w:rsidR="00AC31C1">
          <w:rPr>
            <w:noProof/>
            <w:webHidden/>
          </w:rPr>
          <w:fldChar w:fldCharType="end"/>
        </w:r>
      </w:hyperlink>
    </w:p>
    <w:p w14:paraId="1E64C696" w14:textId="695807A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5" w:history="1">
        <w:r w:rsidR="00AC31C1" w:rsidRPr="00B23B91">
          <w:rPr>
            <w:rStyle w:val="Lienhypertexte"/>
            <w:noProof/>
          </w:rPr>
          <w:t>Figure 5.3</w:t>
        </w:r>
        <w:r w:rsidR="00AC31C1" w:rsidRPr="00B23B91">
          <w:rPr>
            <w:rStyle w:val="Lienhypertexte"/>
            <w:noProof/>
          </w:rPr>
          <w:noBreakHyphen/>
          <w:t>5 : Comparaison des coefficients d’influence de l’effet Morton entre les cas d’études</w:t>
        </w:r>
        <w:r w:rsidR="00AC31C1">
          <w:rPr>
            <w:noProof/>
            <w:webHidden/>
          </w:rPr>
          <w:tab/>
        </w:r>
        <w:r w:rsidR="00AC31C1">
          <w:rPr>
            <w:noProof/>
            <w:webHidden/>
          </w:rPr>
          <w:fldChar w:fldCharType="begin"/>
        </w:r>
        <w:r w:rsidR="00AC31C1">
          <w:rPr>
            <w:noProof/>
            <w:webHidden/>
          </w:rPr>
          <w:instrText xml:space="preserve"> PAGEREF _Toc3323595 \h </w:instrText>
        </w:r>
        <w:r w:rsidR="00AC31C1">
          <w:rPr>
            <w:noProof/>
            <w:webHidden/>
          </w:rPr>
        </w:r>
        <w:r w:rsidR="00AC31C1">
          <w:rPr>
            <w:noProof/>
            <w:webHidden/>
          </w:rPr>
          <w:fldChar w:fldCharType="separate"/>
        </w:r>
        <w:r w:rsidR="00381B95">
          <w:rPr>
            <w:noProof/>
            <w:webHidden/>
          </w:rPr>
          <w:t>137</w:t>
        </w:r>
        <w:r w:rsidR="00AC31C1">
          <w:rPr>
            <w:noProof/>
            <w:webHidden/>
          </w:rPr>
          <w:fldChar w:fldCharType="end"/>
        </w:r>
      </w:hyperlink>
    </w:p>
    <w:p w14:paraId="1B2319B9" w14:textId="11E1855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6" w:history="1">
        <w:r w:rsidR="00AC31C1" w:rsidRPr="00B23B91">
          <w:rPr>
            <w:rStyle w:val="Lienhypertexte"/>
            <w:noProof/>
          </w:rPr>
          <w:t>Figure 5.3</w:t>
        </w:r>
        <w:r w:rsidR="00AC31C1" w:rsidRPr="00B23B91">
          <w:rPr>
            <w:rStyle w:val="Lienhypertexte"/>
            <w:noProof/>
          </w:rPr>
          <w:noBreakHyphen/>
          <w:t>6 : Résultat de l’analyse de l’effet Morton des cas</w:t>
        </w:r>
        <w:r w:rsidR="00AC31C1">
          <w:rPr>
            <w:noProof/>
            <w:webHidden/>
          </w:rPr>
          <w:tab/>
        </w:r>
        <w:r w:rsidR="00AC31C1">
          <w:rPr>
            <w:noProof/>
            <w:webHidden/>
          </w:rPr>
          <w:fldChar w:fldCharType="begin"/>
        </w:r>
        <w:r w:rsidR="00AC31C1">
          <w:rPr>
            <w:noProof/>
            <w:webHidden/>
          </w:rPr>
          <w:instrText xml:space="preserve"> PAGEREF _Toc3323596 \h </w:instrText>
        </w:r>
        <w:r w:rsidR="00AC31C1">
          <w:rPr>
            <w:noProof/>
            <w:webHidden/>
          </w:rPr>
        </w:r>
        <w:r w:rsidR="00AC31C1">
          <w:rPr>
            <w:noProof/>
            <w:webHidden/>
          </w:rPr>
          <w:fldChar w:fldCharType="separate"/>
        </w:r>
        <w:r w:rsidR="00381B95">
          <w:rPr>
            <w:noProof/>
            <w:webHidden/>
          </w:rPr>
          <w:t>137</w:t>
        </w:r>
        <w:r w:rsidR="00AC31C1">
          <w:rPr>
            <w:noProof/>
            <w:webHidden/>
          </w:rPr>
          <w:fldChar w:fldCharType="end"/>
        </w:r>
      </w:hyperlink>
    </w:p>
    <w:p w14:paraId="2C9E8EA6" w14:textId="7C1E2A0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7" w:history="1">
        <w:r w:rsidR="00AC31C1" w:rsidRPr="00B23B91">
          <w:rPr>
            <w:rStyle w:val="Lienhypertexte"/>
            <w:noProof/>
          </w:rPr>
          <w:t>Figure A</w:t>
        </w:r>
        <w:r w:rsidR="00AC31C1" w:rsidRPr="00B23B91">
          <w:rPr>
            <w:rStyle w:val="Lienhypertexte"/>
            <w:noProof/>
          </w:rPr>
          <w:noBreakHyphen/>
          <w:t>1: Le patin incliné 1D</w:t>
        </w:r>
        <w:r w:rsidR="00AC31C1">
          <w:rPr>
            <w:noProof/>
            <w:webHidden/>
          </w:rPr>
          <w:tab/>
        </w:r>
        <w:r w:rsidR="00AC31C1">
          <w:rPr>
            <w:noProof/>
            <w:webHidden/>
          </w:rPr>
          <w:fldChar w:fldCharType="begin"/>
        </w:r>
        <w:r w:rsidR="00AC31C1">
          <w:rPr>
            <w:noProof/>
            <w:webHidden/>
          </w:rPr>
          <w:instrText xml:space="preserve"> PAGEREF _Toc3323597 \h </w:instrText>
        </w:r>
        <w:r w:rsidR="00AC31C1">
          <w:rPr>
            <w:noProof/>
            <w:webHidden/>
          </w:rPr>
        </w:r>
        <w:r w:rsidR="00AC31C1">
          <w:rPr>
            <w:noProof/>
            <w:webHidden/>
          </w:rPr>
          <w:fldChar w:fldCharType="separate"/>
        </w:r>
        <w:r w:rsidR="00381B95">
          <w:rPr>
            <w:noProof/>
            <w:webHidden/>
          </w:rPr>
          <w:t>144</w:t>
        </w:r>
        <w:r w:rsidR="00AC31C1">
          <w:rPr>
            <w:noProof/>
            <w:webHidden/>
          </w:rPr>
          <w:fldChar w:fldCharType="end"/>
        </w:r>
      </w:hyperlink>
    </w:p>
    <w:p w14:paraId="59D331DF" w14:textId="260A345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8" w:history="1">
        <w:r w:rsidR="00AC31C1" w:rsidRPr="00B23B91">
          <w:rPr>
            <w:rStyle w:val="Lienhypertexte"/>
            <w:noProof/>
          </w:rPr>
          <w:t>Figure A.1</w:t>
        </w:r>
        <w:r w:rsidR="00AC31C1" w:rsidRPr="00B23B91">
          <w:rPr>
            <w:rStyle w:val="Lienhypertexte"/>
            <w:noProof/>
          </w:rPr>
          <w:noBreakHyphen/>
          <w:t>1 : maillage 2D utilisé pour discrétiser l’équation de l’énergie du patin incliné</w:t>
        </w:r>
        <w:r w:rsidR="00AC31C1">
          <w:rPr>
            <w:noProof/>
            <w:webHidden/>
          </w:rPr>
          <w:tab/>
        </w:r>
        <w:r w:rsidR="00AC31C1">
          <w:rPr>
            <w:noProof/>
            <w:webHidden/>
          </w:rPr>
          <w:fldChar w:fldCharType="begin"/>
        </w:r>
        <w:r w:rsidR="00AC31C1">
          <w:rPr>
            <w:noProof/>
            <w:webHidden/>
          </w:rPr>
          <w:instrText xml:space="preserve"> PAGEREF _Toc3323598 \h </w:instrText>
        </w:r>
        <w:r w:rsidR="00AC31C1">
          <w:rPr>
            <w:noProof/>
            <w:webHidden/>
          </w:rPr>
        </w:r>
        <w:r w:rsidR="00AC31C1">
          <w:rPr>
            <w:noProof/>
            <w:webHidden/>
          </w:rPr>
          <w:fldChar w:fldCharType="separate"/>
        </w:r>
        <w:r w:rsidR="00381B95">
          <w:rPr>
            <w:noProof/>
            <w:webHidden/>
          </w:rPr>
          <w:t>145</w:t>
        </w:r>
        <w:r w:rsidR="00AC31C1">
          <w:rPr>
            <w:noProof/>
            <w:webHidden/>
          </w:rPr>
          <w:fldChar w:fldCharType="end"/>
        </w:r>
      </w:hyperlink>
    </w:p>
    <w:p w14:paraId="162D215D" w14:textId="728911B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599" w:history="1">
        <w:r w:rsidR="00AC31C1" w:rsidRPr="00B23B91">
          <w:rPr>
            <w:rStyle w:val="Lienhypertexte"/>
            <w:iCs/>
            <w:noProof/>
          </w:rPr>
          <w:t>Figure A.1</w:t>
        </w:r>
        <w:r w:rsidR="00AC31C1" w:rsidRPr="00B23B91">
          <w:rPr>
            <w:rStyle w:val="Lienhypertexte"/>
            <w:iCs/>
            <w:noProof/>
          </w:rPr>
          <w:noBreakHyphen/>
          <w:t>2 </w:t>
        </w:r>
        <w:r w:rsidR="00AC31C1" w:rsidRPr="00B23B91">
          <w:rPr>
            <w:rStyle w:val="Lienhypertexte"/>
            <w:noProof/>
          </w:rPr>
          <w:t>: Gradient de température adimensionnel à la paroi inférieure,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_Toc3323599 \h </w:instrText>
        </w:r>
        <w:r w:rsidR="00AC31C1">
          <w:rPr>
            <w:noProof/>
            <w:webHidden/>
          </w:rPr>
        </w:r>
        <w:r w:rsidR="00AC31C1">
          <w:rPr>
            <w:noProof/>
            <w:webHidden/>
          </w:rPr>
          <w:fldChar w:fldCharType="separate"/>
        </w:r>
        <w:r w:rsidR="00381B95">
          <w:rPr>
            <w:noProof/>
            <w:webHidden/>
          </w:rPr>
          <w:t>146</w:t>
        </w:r>
        <w:r w:rsidR="00AC31C1">
          <w:rPr>
            <w:noProof/>
            <w:webHidden/>
          </w:rPr>
          <w:fldChar w:fldCharType="end"/>
        </w:r>
      </w:hyperlink>
    </w:p>
    <w:p w14:paraId="5C65AF18" w14:textId="585FD8A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0" w:history="1">
        <w:r w:rsidR="00AC31C1" w:rsidRPr="00B23B91">
          <w:rPr>
            <w:rStyle w:val="Lienhypertexte"/>
            <w:iCs/>
            <w:noProof/>
          </w:rPr>
          <w:t>Figure A.1</w:t>
        </w:r>
        <w:r w:rsidR="00AC31C1" w:rsidRPr="00B23B91">
          <w:rPr>
            <w:rStyle w:val="Lienhypertexte"/>
            <w:iCs/>
            <w:noProof/>
          </w:rPr>
          <w:noBreakHyphen/>
          <w:t>3</w:t>
        </w:r>
        <w:r w:rsidR="00AC31C1" w:rsidRPr="00B23B91">
          <w:rPr>
            <w:rStyle w:val="Lienhypertexte"/>
            <w:noProof/>
          </w:rPr>
          <w:t> : Gradient de température adimensionnel à la paroi supérieure,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_Toc3323600 \h </w:instrText>
        </w:r>
        <w:r w:rsidR="00AC31C1">
          <w:rPr>
            <w:noProof/>
            <w:webHidden/>
          </w:rPr>
        </w:r>
        <w:r w:rsidR="00AC31C1">
          <w:rPr>
            <w:noProof/>
            <w:webHidden/>
          </w:rPr>
          <w:fldChar w:fldCharType="separate"/>
        </w:r>
        <w:r w:rsidR="00381B95">
          <w:rPr>
            <w:noProof/>
            <w:webHidden/>
          </w:rPr>
          <w:t>147</w:t>
        </w:r>
        <w:r w:rsidR="00AC31C1">
          <w:rPr>
            <w:noProof/>
            <w:webHidden/>
          </w:rPr>
          <w:fldChar w:fldCharType="end"/>
        </w:r>
      </w:hyperlink>
    </w:p>
    <w:p w14:paraId="43FB2268" w14:textId="556516F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1" w:history="1">
        <w:r w:rsidR="00AC31C1" w:rsidRPr="00B23B91">
          <w:rPr>
            <w:rStyle w:val="Lienhypertexte"/>
            <w:noProof/>
          </w:rPr>
          <w:t>Figure A.1</w:t>
        </w:r>
        <w:r w:rsidR="00AC31C1" w:rsidRPr="00B23B91">
          <w:rPr>
            <w:rStyle w:val="Lienhypertexte"/>
            <w:noProof/>
          </w:rPr>
          <w:noBreakHyphen/>
          <w:t>4 : (a) Ecarts relatifs et (b) temps de calcul de la solution de NDM pour Ny différent (h1/h2=2, Nx=80).</w:t>
        </w:r>
        <w:r w:rsidR="00AC31C1">
          <w:rPr>
            <w:noProof/>
            <w:webHidden/>
          </w:rPr>
          <w:tab/>
        </w:r>
        <w:r w:rsidR="00AC31C1">
          <w:rPr>
            <w:noProof/>
            <w:webHidden/>
          </w:rPr>
          <w:fldChar w:fldCharType="begin"/>
        </w:r>
        <w:r w:rsidR="00AC31C1">
          <w:rPr>
            <w:noProof/>
            <w:webHidden/>
          </w:rPr>
          <w:instrText xml:space="preserve"> PAGEREF _Toc3323601 \h </w:instrText>
        </w:r>
        <w:r w:rsidR="00AC31C1">
          <w:rPr>
            <w:noProof/>
            <w:webHidden/>
          </w:rPr>
        </w:r>
        <w:r w:rsidR="00AC31C1">
          <w:rPr>
            <w:noProof/>
            <w:webHidden/>
          </w:rPr>
          <w:fldChar w:fldCharType="separate"/>
        </w:r>
        <w:r w:rsidR="00381B95">
          <w:rPr>
            <w:noProof/>
            <w:webHidden/>
          </w:rPr>
          <w:t>147</w:t>
        </w:r>
        <w:r w:rsidR="00AC31C1">
          <w:rPr>
            <w:noProof/>
            <w:webHidden/>
          </w:rPr>
          <w:fldChar w:fldCharType="end"/>
        </w:r>
      </w:hyperlink>
    </w:p>
    <w:p w14:paraId="1463BED5" w14:textId="1124FEC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2" w:history="1">
        <w:r w:rsidR="00AC31C1" w:rsidRPr="00B23B91">
          <w:rPr>
            <w:rStyle w:val="Lienhypertexte"/>
            <w:iCs/>
            <w:noProof/>
          </w:rPr>
          <w:t>Figure A.2</w:t>
        </w:r>
        <w:r w:rsidR="00AC31C1" w:rsidRPr="00B23B91">
          <w:rPr>
            <w:rStyle w:val="Lienhypertexte"/>
            <w:iCs/>
            <w:noProof/>
          </w:rPr>
          <w:noBreakHyphen/>
          <w:t>1</w:t>
        </w:r>
        <w:r w:rsidR="00AC31C1" w:rsidRPr="00B23B91">
          <w:rPr>
            <w:rStyle w:val="Lienhypertexte"/>
            <w:noProof/>
          </w:rPr>
          <w:t>: Gradient de température adimensionnel à la paroi inférieure, obtenu avec la LPCM et les températures imposées aux parois (h1/h2=2, Nx = 80).</w:t>
        </w:r>
        <w:r w:rsidR="00AC31C1">
          <w:rPr>
            <w:noProof/>
            <w:webHidden/>
          </w:rPr>
          <w:tab/>
        </w:r>
        <w:r w:rsidR="00AC31C1">
          <w:rPr>
            <w:noProof/>
            <w:webHidden/>
          </w:rPr>
          <w:fldChar w:fldCharType="begin"/>
        </w:r>
        <w:r w:rsidR="00AC31C1">
          <w:rPr>
            <w:noProof/>
            <w:webHidden/>
          </w:rPr>
          <w:instrText xml:space="preserve"> PAGEREF _Toc3323602 \h </w:instrText>
        </w:r>
        <w:r w:rsidR="00AC31C1">
          <w:rPr>
            <w:noProof/>
            <w:webHidden/>
          </w:rPr>
        </w:r>
        <w:r w:rsidR="00AC31C1">
          <w:rPr>
            <w:noProof/>
            <w:webHidden/>
          </w:rPr>
          <w:fldChar w:fldCharType="separate"/>
        </w:r>
        <w:r w:rsidR="00381B95">
          <w:rPr>
            <w:noProof/>
            <w:webHidden/>
          </w:rPr>
          <w:t>148</w:t>
        </w:r>
        <w:r w:rsidR="00AC31C1">
          <w:rPr>
            <w:noProof/>
            <w:webHidden/>
          </w:rPr>
          <w:fldChar w:fldCharType="end"/>
        </w:r>
      </w:hyperlink>
    </w:p>
    <w:p w14:paraId="519CBD0E" w14:textId="38C2CB6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3" w:history="1">
        <w:r w:rsidR="00AC31C1" w:rsidRPr="00B23B91">
          <w:rPr>
            <w:rStyle w:val="Lienhypertexte"/>
            <w:iCs/>
            <w:noProof/>
          </w:rPr>
          <w:t>Figure A.2</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2, Nx = 80).</w:t>
        </w:r>
        <w:r w:rsidR="00AC31C1">
          <w:rPr>
            <w:noProof/>
            <w:webHidden/>
          </w:rPr>
          <w:tab/>
        </w:r>
        <w:r w:rsidR="00AC31C1">
          <w:rPr>
            <w:noProof/>
            <w:webHidden/>
          </w:rPr>
          <w:fldChar w:fldCharType="begin"/>
        </w:r>
        <w:r w:rsidR="00AC31C1">
          <w:rPr>
            <w:noProof/>
            <w:webHidden/>
          </w:rPr>
          <w:instrText xml:space="preserve"> PAGEREF _Toc3323603 \h </w:instrText>
        </w:r>
        <w:r w:rsidR="00AC31C1">
          <w:rPr>
            <w:noProof/>
            <w:webHidden/>
          </w:rPr>
        </w:r>
        <w:r w:rsidR="00AC31C1">
          <w:rPr>
            <w:noProof/>
            <w:webHidden/>
          </w:rPr>
          <w:fldChar w:fldCharType="separate"/>
        </w:r>
        <w:r w:rsidR="00381B95">
          <w:rPr>
            <w:noProof/>
            <w:webHidden/>
          </w:rPr>
          <w:t>148</w:t>
        </w:r>
        <w:r w:rsidR="00AC31C1">
          <w:rPr>
            <w:noProof/>
            <w:webHidden/>
          </w:rPr>
          <w:fldChar w:fldCharType="end"/>
        </w:r>
      </w:hyperlink>
    </w:p>
    <w:p w14:paraId="050DAD76" w14:textId="6AEFADD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4" w:history="1">
        <w:r w:rsidR="00AC31C1" w:rsidRPr="00B23B91">
          <w:rPr>
            <w:rStyle w:val="Lienhypertexte"/>
            <w:noProof/>
          </w:rPr>
          <w:t>Figure A.2</w:t>
        </w:r>
        <w:r w:rsidR="00AC31C1" w:rsidRPr="00B23B91">
          <w:rPr>
            <w:rStyle w:val="Lienhypertexte"/>
            <w:noProof/>
          </w:rPr>
          <w:noBreakHyphen/>
          <w:t>3 : (a) Ecarts relatifs et (b) temps de calcul de la solution LPCM pour N différent    (h1/h2 = 2, Nx = 80).</w:t>
        </w:r>
        <w:r w:rsidR="00AC31C1">
          <w:rPr>
            <w:noProof/>
            <w:webHidden/>
          </w:rPr>
          <w:tab/>
        </w:r>
        <w:r w:rsidR="00AC31C1">
          <w:rPr>
            <w:noProof/>
            <w:webHidden/>
          </w:rPr>
          <w:fldChar w:fldCharType="begin"/>
        </w:r>
        <w:r w:rsidR="00AC31C1">
          <w:rPr>
            <w:noProof/>
            <w:webHidden/>
          </w:rPr>
          <w:instrText xml:space="preserve"> PAGEREF _Toc3323604 \h </w:instrText>
        </w:r>
        <w:r w:rsidR="00AC31C1">
          <w:rPr>
            <w:noProof/>
            <w:webHidden/>
          </w:rPr>
        </w:r>
        <w:r w:rsidR="00AC31C1">
          <w:rPr>
            <w:noProof/>
            <w:webHidden/>
          </w:rPr>
          <w:fldChar w:fldCharType="separate"/>
        </w:r>
        <w:r w:rsidR="00381B95">
          <w:rPr>
            <w:noProof/>
            <w:webHidden/>
          </w:rPr>
          <w:t>149</w:t>
        </w:r>
        <w:r w:rsidR="00AC31C1">
          <w:rPr>
            <w:noProof/>
            <w:webHidden/>
          </w:rPr>
          <w:fldChar w:fldCharType="end"/>
        </w:r>
      </w:hyperlink>
    </w:p>
    <w:p w14:paraId="78C44681" w14:textId="49208E8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5" w:history="1">
        <w:r w:rsidR="00AC31C1" w:rsidRPr="00B23B91">
          <w:rPr>
            <w:rStyle w:val="Lienhypertexte"/>
            <w:iCs/>
            <w:noProof/>
          </w:rPr>
          <w:t>Figure A.3</w:t>
        </w:r>
        <w:r w:rsidR="00AC31C1" w:rsidRPr="00B23B91">
          <w:rPr>
            <w:rStyle w:val="Lienhypertexte"/>
            <w:iCs/>
            <w:noProof/>
          </w:rPr>
          <w:noBreakHyphen/>
          <w:t xml:space="preserve">1 </w:t>
        </w:r>
        <w:r w:rsidR="00AC31C1" w:rsidRPr="00B23B91">
          <w:rPr>
            <w:rStyle w:val="Lienhypertexte"/>
            <w:noProof/>
          </w:rPr>
          <w:t>: Gradient de température adimensionnel à la paroi inférieure,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_Toc3323605 \h </w:instrText>
        </w:r>
        <w:r w:rsidR="00AC31C1">
          <w:rPr>
            <w:noProof/>
            <w:webHidden/>
          </w:rPr>
        </w:r>
        <w:r w:rsidR="00AC31C1">
          <w:rPr>
            <w:noProof/>
            <w:webHidden/>
          </w:rPr>
          <w:fldChar w:fldCharType="separate"/>
        </w:r>
        <w:r w:rsidR="00381B95">
          <w:rPr>
            <w:noProof/>
            <w:webHidden/>
          </w:rPr>
          <w:t>150</w:t>
        </w:r>
        <w:r w:rsidR="00AC31C1">
          <w:rPr>
            <w:noProof/>
            <w:webHidden/>
          </w:rPr>
          <w:fldChar w:fldCharType="end"/>
        </w:r>
      </w:hyperlink>
    </w:p>
    <w:p w14:paraId="1CD1BD60" w14:textId="2B4FB4A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6" w:history="1">
        <w:r w:rsidR="00AC31C1" w:rsidRPr="00B23B91">
          <w:rPr>
            <w:rStyle w:val="Lienhypertexte"/>
            <w:iCs/>
            <w:noProof/>
          </w:rPr>
          <w:t>Figure A.3</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_Toc3323606 \h </w:instrText>
        </w:r>
        <w:r w:rsidR="00AC31C1">
          <w:rPr>
            <w:noProof/>
            <w:webHidden/>
          </w:rPr>
        </w:r>
        <w:r w:rsidR="00AC31C1">
          <w:rPr>
            <w:noProof/>
            <w:webHidden/>
          </w:rPr>
          <w:fldChar w:fldCharType="separate"/>
        </w:r>
        <w:r w:rsidR="00381B95">
          <w:rPr>
            <w:noProof/>
            <w:webHidden/>
          </w:rPr>
          <w:t>150</w:t>
        </w:r>
        <w:r w:rsidR="00AC31C1">
          <w:rPr>
            <w:noProof/>
            <w:webHidden/>
          </w:rPr>
          <w:fldChar w:fldCharType="end"/>
        </w:r>
      </w:hyperlink>
    </w:p>
    <w:p w14:paraId="355ABEC1" w14:textId="17B2957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7" w:history="1">
        <w:r w:rsidR="00AC31C1" w:rsidRPr="00B23B91">
          <w:rPr>
            <w:rStyle w:val="Lienhypertexte"/>
            <w:noProof/>
          </w:rPr>
          <w:t>Figure A.3</w:t>
        </w:r>
        <w:r w:rsidR="00AC31C1" w:rsidRPr="00B23B91">
          <w:rPr>
            <w:rStyle w:val="Lienhypertexte"/>
            <w:noProof/>
          </w:rPr>
          <w:noBreakHyphen/>
          <w:t>3 : (a) Ecarts relatifs et (b) temps de calcul de la solution LPCM pour N différent    (h1/h2 = 4, Nx = 80).</w:t>
        </w:r>
        <w:r w:rsidR="00AC31C1">
          <w:rPr>
            <w:noProof/>
            <w:webHidden/>
          </w:rPr>
          <w:tab/>
        </w:r>
        <w:r w:rsidR="00AC31C1">
          <w:rPr>
            <w:noProof/>
            <w:webHidden/>
          </w:rPr>
          <w:fldChar w:fldCharType="begin"/>
        </w:r>
        <w:r w:rsidR="00AC31C1">
          <w:rPr>
            <w:noProof/>
            <w:webHidden/>
          </w:rPr>
          <w:instrText xml:space="preserve"> PAGEREF _Toc3323607 \h </w:instrText>
        </w:r>
        <w:r w:rsidR="00AC31C1">
          <w:rPr>
            <w:noProof/>
            <w:webHidden/>
          </w:rPr>
        </w:r>
        <w:r w:rsidR="00AC31C1">
          <w:rPr>
            <w:noProof/>
            <w:webHidden/>
          </w:rPr>
          <w:fldChar w:fldCharType="separate"/>
        </w:r>
        <w:r w:rsidR="00381B95">
          <w:rPr>
            <w:noProof/>
            <w:webHidden/>
          </w:rPr>
          <w:t>151</w:t>
        </w:r>
        <w:r w:rsidR="00AC31C1">
          <w:rPr>
            <w:noProof/>
            <w:webHidden/>
          </w:rPr>
          <w:fldChar w:fldCharType="end"/>
        </w:r>
      </w:hyperlink>
    </w:p>
    <w:p w14:paraId="7554B266" w14:textId="4C52D5D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8" w:history="1">
        <w:r w:rsidR="00AC31C1" w:rsidRPr="00B23B91">
          <w:rPr>
            <w:rStyle w:val="Lienhypertexte"/>
            <w:noProof/>
          </w:rPr>
          <w:t>Figure A.3</w:t>
        </w:r>
        <w:r w:rsidR="00AC31C1" w:rsidRPr="00B23B91">
          <w:rPr>
            <w:rStyle w:val="Lienhypertexte"/>
            <w:noProof/>
          </w:rPr>
          <w:noBreakHyphen/>
          <w:t>4 : Gradient de température adimensionnel à la paroi inférieure,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_Toc3323608 \h </w:instrText>
        </w:r>
        <w:r w:rsidR="00AC31C1">
          <w:rPr>
            <w:noProof/>
            <w:webHidden/>
          </w:rPr>
        </w:r>
        <w:r w:rsidR="00AC31C1">
          <w:rPr>
            <w:noProof/>
            <w:webHidden/>
          </w:rPr>
          <w:fldChar w:fldCharType="separate"/>
        </w:r>
        <w:r w:rsidR="00381B95">
          <w:rPr>
            <w:noProof/>
            <w:webHidden/>
          </w:rPr>
          <w:t>151</w:t>
        </w:r>
        <w:r w:rsidR="00AC31C1">
          <w:rPr>
            <w:noProof/>
            <w:webHidden/>
          </w:rPr>
          <w:fldChar w:fldCharType="end"/>
        </w:r>
      </w:hyperlink>
    </w:p>
    <w:p w14:paraId="4D4CED69" w14:textId="4C1E5AF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09" w:history="1">
        <w:r w:rsidR="00AC31C1" w:rsidRPr="00B23B91">
          <w:rPr>
            <w:rStyle w:val="Lienhypertexte"/>
            <w:iCs/>
            <w:noProof/>
          </w:rPr>
          <w:t>Figure A.3</w:t>
        </w:r>
        <w:r w:rsidR="00AC31C1" w:rsidRPr="00B23B91">
          <w:rPr>
            <w:rStyle w:val="Lienhypertexte"/>
            <w:iCs/>
            <w:noProof/>
          </w:rPr>
          <w:noBreakHyphen/>
          <w:t>5</w:t>
        </w:r>
        <w:r w:rsidR="00AC31C1" w:rsidRPr="00B23B91">
          <w:rPr>
            <w:rStyle w:val="Lienhypertexte"/>
            <w:noProof/>
          </w:rPr>
          <w:t>: Gradient de température adimensionnel à la paroi supérieure,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_Toc3323609 \h </w:instrText>
        </w:r>
        <w:r w:rsidR="00AC31C1">
          <w:rPr>
            <w:noProof/>
            <w:webHidden/>
          </w:rPr>
        </w:r>
        <w:r w:rsidR="00AC31C1">
          <w:rPr>
            <w:noProof/>
            <w:webHidden/>
          </w:rPr>
          <w:fldChar w:fldCharType="separate"/>
        </w:r>
        <w:r w:rsidR="00381B95">
          <w:rPr>
            <w:noProof/>
            <w:webHidden/>
          </w:rPr>
          <w:t>152</w:t>
        </w:r>
        <w:r w:rsidR="00AC31C1">
          <w:rPr>
            <w:noProof/>
            <w:webHidden/>
          </w:rPr>
          <w:fldChar w:fldCharType="end"/>
        </w:r>
      </w:hyperlink>
    </w:p>
    <w:p w14:paraId="1B3CC6D0" w14:textId="30A5FBA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0" w:history="1">
        <w:r w:rsidR="00AC31C1" w:rsidRPr="00B23B91">
          <w:rPr>
            <w:rStyle w:val="Lienhypertexte"/>
            <w:noProof/>
          </w:rPr>
          <w:t>Figure A.3</w:t>
        </w:r>
        <w:r w:rsidR="00AC31C1" w:rsidRPr="00B23B91">
          <w:rPr>
            <w:rStyle w:val="Lienhypertexte"/>
            <w:noProof/>
          </w:rPr>
          <w:noBreakHyphen/>
          <w:t>6: (a) Ecarts relatifs et (b) temps de calcul de la solution LPCM pour N différent    (h1/h2 = 8, Nx = 80).</w:t>
        </w:r>
        <w:r w:rsidR="00AC31C1">
          <w:rPr>
            <w:noProof/>
            <w:webHidden/>
          </w:rPr>
          <w:tab/>
        </w:r>
        <w:r w:rsidR="00AC31C1">
          <w:rPr>
            <w:noProof/>
            <w:webHidden/>
          </w:rPr>
          <w:fldChar w:fldCharType="begin"/>
        </w:r>
        <w:r w:rsidR="00AC31C1">
          <w:rPr>
            <w:noProof/>
            <w:webHidden/>
          </w:rPr>
          <w:instrText xml:space="preserve"> PAGEREF _Toc3323610 \h </w:instrText>
        </w:r>
        <w:r w:rsidR="00AC31C1">
          <w:rPr>
            <w:noProof/>
            <w:webHidden/>
          </w:rPr>
        </w:r>
        <w:r w:rsidR="00AC31C1">
          <w:rPr>
            <w:noProof/>
            <w:webHidden/>
          </w:rPr>
          <w:fldChar w:fldCharType="separate"/>
        </w:r>
        <w:r w:rsidR="00381B95">
          <w:rPr>
            <w:noProof/>
            <w:webHidden/>
          </w:rPr>
          <w:t>152</w:t>
        </w:r>
        <w:r w:rsidR="00AC31C1">
          <w:rPr>
            <w:noProof/>
            <w:webHidden/>
          </w:rPr>
          <w:fldChar w:fldCharType="end"/>
        </w:r>
      </w:hyperlink>
    </w:p>
    <w:p w14:paraId="05A3E219" w14:textId="064574E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1" w:history="1">
        <w:r w:rsidR="00AC31C1" w:rsidRPr="00B23B91">
          <w:rPr>
            <w:rStyle w:val="Lienhypertexte"/>
            <w:iCs/>
            <w:noProof/>
          </w:rPr>
          <w:t>Figure A.3</w:t>
        </w:r>
        <w:r w:rsidR="00AC31C1" w:rsidRPr="00B23B91">
          <w:rPr>
            <w:rStyle w:val="Lienhypertexte"/>
            <w:iCs/>
            <w:noProof/>
          </w:rPr>
          <w:noBreakHyphen/>
          <w:t xml:space="preserve">7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_Toc3323611 \h </w:instrText>
        </w:r>
        <w:r w:rsidR="00AC31C1">
          <w:rPr>
            <w:noProof/>
            <w:webHidden/>
          </w:rPr>
        </w:r>
        <w:r w:rsidR="00AC31C1">
          <w:rPr>
            <w:noProof/>
            <w:webHidden/>
          </w:rPr>
          <w:fldChar w:fldCharType="separate"/>
        </w:r>
        <w:r w:rsidR="00381B95">
          <w:rPr>
            <w:noProof/>
            <w:webHidden/>
          </w:rPr>
          <w:t>153</w:t>
        </w:r>
        <w:r w:rsidR="00AC31C1">
          <w:rPr>
            <w:noProof/>
            <w:webHidden/>
          </w:rPr>
          <w:fldChar w:fldCharType="end"/>
        </w:r>
      </w:hyperlink>
    </w:p>
    <w:p w14:paraId="7B2585F6" w14:textId="3FFD1B2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2" w:history="1">
        <w:r w:rsidR="00AC31C1" w:rsidRPr="00B23B91">
          <w:rPr>
            <w:rStyle w:val="Lienhypertexte"/>
            <w:iCs/>
            <w:noProof/>
          </w:rPr>
          <w:t>Figure A.3</w:t>
        </w:r>
        <w:r w:rsidR="00AC31C1" w:rsidRPr="00B23B91">
          <w:rPr>
            <w:rStyle w:val="Lienhypertexte"/>
            <w:iCs/>
            <w:noProof/>
          </w:rPr>
          <w:noBreakHyphen/>
          <w:t xml:space="preserve">8 </w:t>
        </w:r>
        <w:r w:rsidR="00AC31C1" w:rsidRPr="00B23B91">
          <w:rPr>
            <w:rStyle w:val="Lienhypertexte"/>
            <w:noProof/>
          </w:rPr>
          <w:t>: Température à la paroi inférieure.   (h1/h2 = 4, Nx = 160).</w:t>
        </w:r>
        <w:r w:rsidR="00AC31C1">
          <w:rPr>
            <w:noProof/>
            <w:webHidden/>
          </w:rPr>
          <w:tab/>
        </w:r>
        <w:r w:rsidR="00AC31C1">
          <w:rPr>
            <w:noProof/>
            <w:webHidden/>
          </w:rPr>
          <w:fldChar w:fldCharType="begin"/>
        </w:r>
        <w:r w:rsidR="00AC31C1">
          <w:rPr>
            <w:noProof/>
            <w:webHidden/>
          </w:rPr>
          <w:instrText xml:space="preserve"> PAGEREF _Toc3323612 \h </w:instrText>
        </w:r>
        <w:r w:rsidR="00AC31C1">
          <w:rPr>
            <w:noProof/>
            <w:webHidden/>
          </w:rPr>
        </w:r>
        <w:r w:rsidR="00AC31C1">
          <w:rPr>
            <w:noProof/>
            <w:webHidden/>
          </w:rPr>
          <w:fldChar w:fldCharType="separate"/>
        </w:r>
        <w:r w:rsidR="00381B95">
          <w:rPr>
            <w:noProof/>
            <w:webHidden/>
          </w:rPr>
          <w:t>153</w:t>
        </w:r>
        <w:r w:rsidR="00AC31C1">
          <w:rPr>
            <w:noProof/>
            <w:webHidden/>
          </w:rPr>
          <w:fldChar w:fldCharType="end"/>
        </w:r>
      </w:hyperlink>
    </w:p>
    <w:p w14:paraId="69912700" w14:textId="23E55573"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3" w:history="1">
        <w:r w:rsidR="00AC31C1" w:rsidRPr="00B23B91">
          <w:rPr>
            <w:rStyle w:val="Lienhypertexte"/>
            <w:iCs/>
            <w:noProof/>
          </w:rPr>
          <w:t>Figure A.3</w:t>
        </w:r>
        <w:r w:rsidR="00AC31C1" w:rsidRPr="00B23B91">
          <w:rPr>
            <w:rStyle w:val="Lienhypertexte"/>
            <w:iCs/>
            <w:noProof/>
          </w:rPr>
          <w:noBreakHyphen/>
          <w:t xml:space="preserve">9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_Toc3323613 \h </w:instrText>
        </w:r>
        <w:r w:rsidR="00AC31C1">
          <w:rPr>
            <w:noProof/>
            <w:webHidden/>
          </w:rPr>
        </w:r>
        <w:r w:rsidR="00AC31C1">
          <w:rPr>
            <w:noProof/>
            <w:webHidden/>
          </w:rPr>
          <w:fldChar w:fldCharType="separate"/>
        </w:r>
        <w:r w:rsidR="00381B95">
          <w:rPr>
            <w:noProof/>
            <w:webHidden/>
          </w:rPr>
          <w:t>154</w:t>
        </w:r>
        <w:r w:rsidR="00AC31C1">
          <w:rPr>
            <w:noProof/>
            <w:webHidden/>
          </w:rPr>
          <w:fldChar w:fldCharType="end"/>
        </w:r>
      </w:hyperlink>
    </w:p>
    <w:p w14:paraId="009215ED" w14:textId="54A7EC9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4" w:history="1">
        <w:r w:rsidR="00AC31C1" w:rsidRPr="00B23B91">
          <w:rPr>
            <w:rStyle w:val="Lienhypertexte"/>
            <w:iCs/>
            <w:noProof/>
          </w:rPr>
          <w:t>Figure A.3</w:t>
        </w:r>
        <w:r w:rsidR="00AC31C1" w:rsidRPr="00B23B91">
          <w:rPr>
            <w:rStyle w:val="Lienhypertexte"/>
            <w:iCs/>
            <w:noProof/>
          </w:rPr>
          <w:noBreakHyphen/>
          <w:t>10</w:t>
        </w:r>
        <w:r w:rsidR="00AC31C1" w:rsidRPr="00B23B91">
          <w:rPr>
            <w:rStyle w:val="Lienhypertexte"/>
            <w:noProof/>
          </w:rPr>
          <w:t>: Gradient de température adimensionnel à la paroi inférieure.   (h1/h2 = 4, Nx = 160).</w:t>
        </w:r>
        <w:r w:rsidR="00AC31C1">
          <w:rPr>
            <w:noProof/>
            <w:webHidden/>
          </w:rPr>
          <w:tab/>
        </w:r>
        <w:r w:rsidR="00AC31C1">
          <w:rPr>
            <w:noProof/>
            <w:webHidden/>
          </w:rPr>
          <w:fldChar w:fldCharType="begin"/>
        </w:r>
        <w:r w:rsidR="00AC31C1">
          <w:rPr>
            <w:noProof/>
            <w:webHidden/>
          </w:rPr>
          <w:instrText xml:space="preserve"> PAGEREF _Toc3323614 \h </w:instrText>
        </w:r>
        <w:r w:rsidR="00AC31C1">
          <w:rPr>
            <w:noProof/>
            <w:webHidden/>
          </w:rPr>
        </w:r>
        <w:r w:rsidR="00AC31C1">
          <w:rPr>
            <w:noProof/>
            <w:webHidden/>
          </w:rPr>
          <w:fldChar w:fldCharType="separate"/>
        </w:r>
        <w:r w:rsidR="00381B95">
          <w:rPr>
            <w:noProof/>
            <w:webHidden/>
          </w:rPr>
          <w:t>154</w:t>
        </w:r>
        <w:r w:rsidR="00AC31C1">
          <w:rPr>
            <w:noProof/>
            <w:webHidden/>
          </w:rPr>
          <w:fldChar w:fldCharType="end"/>
        </w:r>
      </w:hyperlink>
    </w:p>
    <w:p w14:paraId="7F5FE04A" w14:textId="3F88E45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5" w:history="1">
        <w:r w:rsidR="00AC31C1" w:rsidRPr="00B23B91">
          <w:rPr>
            <w:rStyle w:val="Lienhypertexte"/>
            <w:noProof/>
          </w:rPr>
          <w:t>Figure A.4</w:t>
        </w:r>
        <w:r w:rsidR="00AC31C1" w:rsidRPr="00B23B91">
          <w:rPr>
            <w:rStyle w:val="Lienhypertexte"/>
            <w:noProof/>
          </w:rPr>
          <w:noBreakHyphen/>
          <w:t>1: LPCM, N=12</w:t>
        </w:r>
        <w:r w:rsidR="00AC31C1">
          <w:rPr>
            <w:noProof/>
            <w:webHidden/>
          </w:rPr>
          <w:tab/>
        </w:r>
        <w:r w:rsidR="00AC31C1">
          <w:rPr>
            <w:noProof/>
            <w:webHidden/>
          </w:rPr>
          <w:fldChar w:fldCharType="begin"/>
        </w:r>
        <w:r w:rsidR="00AC31C1">
          <w:rPr>
            <w:noProof/>
            <w:webHidden/>
          </w:rPr>
          <w:instrText xml:space="preserve"> PAGEREF _Toc3323615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1C2C63C2" w14:textId="6EFFF08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6" w:history="1">
        <w:r w:rsidR="00AC31C1" w:rsidRPr="00B23B91">
          <w:rPr>
            <w:rStyle w:val="Lienhypertexte"/>
            <w:noProof/>
          </w:rPr>
          <w:t>Figure A.4</w:t>
        </w:r>
        <w:r w:rsidR="00AC31C1" w:rsidRPr="00B23B91">
          <w:rPr>
            <w:rStyle w:val="Lienhypertexte"/>
            <w:noProof/>
          </w:rPr>
          <w:noBreakHyphen/>
          <w:t>2: NDM, Ny=80</w:t>
        </w:r>
        <w:r w:rsidR="00AC31C1">
          <w:rPr>
            <w:noProof/>
            <w:webHidden/>
          </w:rPr>
          <w:tab/>
        </w:r>
        <w:r w:rsidR="00AC31C1">
          <w:rPr>
            <w:noProof/>
            <w:webHidden/>
          </w:rPr>
          <w:fldChar w:fldCharType="begin"/>
        </w:r>
        <w:r w:rsidR="00AC31C1">
          <w:rPr>
            <w:noProof/>
            <w:webHidden/>
          </w:rPr>
          <w:instrText xml:space="preserve"> PAGEREF _Toc3323616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6DFBC5A4" w14:textId="69AD3298"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7" w:history="1">
        <w:r w:rsidR="00AC31C1" w:rsidRPr="00B23B91">
          <w:rPr>
            <w:rStyle w:val="Lienhypertexte"/>
            <w:noProof/>
          </w:rPr>
          <w:t>Figure A.4</w:t>
        </w:r>
        <w:r w:rsidR="00AC31C1" w:rsidRPr="00B23B91">
          <w:rPr>
            <w:rStyle w:val="Lienhypertexte"/>
            <w:noProof/>
          </w:rPr>
          <w:noBreakHyphen/>
          <w:t>3: LPCM, N=16</w:t>
        </w:r>
        <w:r w:rsidR="00AC31C1">
          <w:rPr>
            <w:noProof/>
            <w:webHidden/>
          </w:rPr>
          <w:tab/>
        </w:r>
        <w:r w:rsidR="00AC31C1">
          <w:rPr>
            <w:noProof/>
            <w:webHidden/>
          </w:rPr>
          <w:fldChar w:fldCharType="begin"/>
        </w:r>
        <w:r w:rsidR="00AC31C1">
          <w:rPr>
            <w:noProof/>
            <w:webHidden/>
          </w:rPr>
          <w:instrText xml:space="preserve"> PAGEREF _Toc3323617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6EDA1F4F" w14:textId="6B19931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8" w:history="1">
        <w:r w:rsidR="00AC31C1" w:rsidRPr="00B23B91">
          <w:rPr>
            <w:rStyle w:val="Lienhypertexte"/>
            <w:noProof/>
          </w:rPr>
          <w:t>Figure A.4</w:t>
        </w:r>
        <w:r w:rsidR="00AC31C1" w:rsidRPr="00B23B91">
          <w:rPr>
            <w:rStyle w:val="Lienhypertexte"/>
            <w:noProof/>
          </w:rPr>
          <w:noBreakHyphen/>
          <w:t>4: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_Toc3323618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40F007EB" w14:textId="7147CAA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19" w:history="1">
        <w:r w:rsidR="00AC31C1" w:rsidRPr="00B23B91">
          <w:rPr>
            <w:rStyle w:val="Lienhypertexte"/>
            <w:noProof/>
          </w:rPr>
          <w:t>Figure A.4</w:t>
        </w:r>
        <w:r w:rsidR="00AC31C1" w:rsidRPr="00B23B91">
          <w:rPr>
            <w:rStyle w:val="Lienhypertexte"/>
            <w:noProof/>
          </w:rPr>
          <w:noBreakHyphen/>
          <w:t>5: LPCM, N=16</w:t>
        </w:r>
        <w:r w:rsidR="00AC31C1">
          <w:rPr>
            <w:noProof/>
            <w:webHidden/>
          </w:rPr>
          <w:tab/>
        </w:r>
        <w:r w:rsidR="00AC31C1">
          <w:rPr>
            <w:noProof/>
            <w:webHidden/>
          </w:rPr>
          <w:fldChar w:fldCharType="begin"/>
        </w:r>
        <w:r w:rsidR="00AC31C1">
          <w:rPr>
            <w:noProof/>
            <w:webHidden/>
          </w:rPr>
          <w:instrText xml:space="preserve"> PAGEREF _Toc3323619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536CA3B4" w14:textId="5E2CBB9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0" w:history="1">
        <w:r w:rsidR="00AC31C1" w:rsidRPr="00B23B91">
          <w:rPr>
            <w:rStyle w:val="Lienhypertexte"/>
            <w:noProof/>
          </w:rPr>
          <w:t>Figure A.4</w:t>
        </w:r>
        <w:r w:rsidR="00AC31C1" w:rsidRPr="00B23B91">
          <w:rPr>
            <w:rStyle w:val="Lienhypertexte"/>
            <w:noProof/>
          </w:rPr>
          <w:noBreakHyphen/>
          <w:t>6: NDM, Ny=160</w:t>
        </w:r>
        <w:r w:rsidR="00AC31C1">
          <w:rPr>
            <w:noProof/>
            <w:webHidden/>
          </w:rPr>
          <w:tab/>
        </w:r>
        <w:r w:rsidR="00AC31C1">
          <w:rPr>
            <w:noProof/>
            <w:webHidden/>
          </w:rPr>
          <w:fldChar w:fldCharType="begin"/>
        </w:r>
        <w:r w:rsidR="00AC31C1">
          <w:rPr>
            <w:noProof/>
            <w:webHidden/>
          </w:rPr>
          <w:instrText xml:space="preserve"> PAGEREF _Toc3323620 \h </w:instrText>
        </w:r>
        <w:r w:rsidR="00AC31C1">
          <w:rPr>
            <w:noProof/>
            <w:webHidden/>
          </w:rPr>
        </w:r>
        <w:r w:rsidR="00AC31C1">
          <w:rPr>
            <w:noProof/>
            <w:webHidden/>
          </w:rPr>
          <w:fldChar w:fldCharType="separate"/>
        </w:r>
        <w:r w:rsidR="00381B95">
          <w:rPr>
            <w:noProof/>
            <w:webHidden/>
          </w:rPr>
          <w:t>155</w:t>
        </w:r>
        <w:r w:rsidR="00AC31C1">
          <w:rPr>
            <w:noProof/>
            <w:webHidden/>
          </w:rPr>
          <w:fldChar w:fldCharType="end"/>
        </w:r>
      </w:hyperlink>
    </w:p>
    <w:p w14:paraId="09D1085C" w14:textId="66B421B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1" w:history="1">
        <w:r w:rsidR="00AC31C1" w:rsidRPr="00B23B91">
          <w:rPr>
            <w:rStyle w:val="Lienhypertexte"/>
            <w:noProof/>
          </w:rPr>
          <w:t>Figure A.4</w:t>
        </w:r>
        <w:r w:rsidR="00AC31C1" w:rsidRPr="00B23B91">
          <w:rPr>
            <w:rStyle w:val="Lienhypertexte"/>
            <w:noProof/>
          </w:rPr>
          <w:noBreakHyphen/>
          <w:t>7: LPCM, N=16</w:t>
        </w:r>
        <w:r w:rsidR="00AC31C1">
          <w:rPr>
            <w:noProof/>
            <w:webHidden/>
          </w:rPr>
          <w:tab/>
        </w:r>
        <w:r w:rsidR="00AC31C1">
          <w:rPr>
            <w:noProof/>
            <w:webHidden/>
          </w:rPr>
          <w:fldChar w:fldCharType="begin"/>
        </w:r>
        <w:r w:rsidR="00AC31C1">
          <w:rPr>
            <w:noProof/>
            <w:webHidden/>
          </w:rPr>
          <w:instrText xml:space="preserve"> PAGEREF _Toc3323621 \h </w:instrText>
        </w:r>
        <w:r w:rsidR="00AC31C1">
          <w:rPr>
            <w:noProof/>
            <w:webHidden/>
          </w:rPr>
        </w:r>
        <w:r w:rsidR="00AC31C1">
          <w:rPr>
            <w:noProof/>
            <w:webHidden/>
          </w:rPr>
          <w:fldChar w:fldCharType="separate"/>
        </w:r>
        <w:r w:rsidR="00381B95">
          <w:rPr>
            <w:noProof/>
            <w:webHidden/>
          </w:rPr>
          <w:t>156</w:t>
        </w:r>
        <w:r w:rsidR="00AC31C1">
          <w:rPr>
            <w:noProof/>
            <w:webHidden/>
          </w:rPr>
          <w:fldChar w:fldCharType="end"/>
        </w:r>
      </w:hyperlink>
    </w:p>
    <w:p w14:paraId="333A6E57" w14:textId="2AE2036C"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2" w:history="1">
        <w:r w:rsidR="00AC31C1" w:rsidRPr="00B23B91">
          <w:rPr>
            <w:rStyle w:val="Lienhypertexte"/>
            <w:noProof/>
          </w:rPr>
          <w:t>Figure A.4</w:t>
        </w:r>
        <w:r w:rsidR="00AC31C1" w:rsidRPr="00B23B91">
          <w:rPr>
            <w:rStyle w:val="Lienhypertexte"/>
            <w:noProof/>
          </w:rPr>
          <w:noBreakHyphen/>
          <w:t>8: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_Toc3323622 \h </w:instrText>
        </w:r>
        <w:r w:rsidR="00AC31C1">
          <w:rPr>
            <w:noProof/>
            <w:webHidden/>
          </w:rPr>
        </w:r>
        <w:r w:rsidR="00AC31C1">
          <w:rPr>
            <w:noProof/>
            <w:webHidden/>
          </w:rPr>
          <w:fldChar w:fldCharType="separate"/>
        </w:r>
        <w:r w:rsidR="00381B95">
          <w:rPr>
            <w:noProof/>
            <w:webHidden/>
          </w:rPr>
          <w:t>156</w:t>
        </w:r>
        <w:r w:rsidR="00AC31C1">
          <w:rPr>
            <w:noProof/>
            <w:webHidden/>
          </w:rPr>
          <w:fldChar w:fldCharType="end"/>
        </w:r>
      </w:hyperlink>
    </w:p>
    <w:p w14:paraId="63A7CCEE" w14:textId="04367D46"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3" w:history="1">
        <w:r w:rsidR="00AC31C1" w:rsidRPr="00B23B91">
          <w:rPr>
            <w:rStyle w:val="Lienhypertexte"/>
            <w:noProof/>
          </w:rPr>
          <w:t>Figure A.4</w:t>
        </w:r>
        <w:r w:rsidR="00AC31C1" w:rsidRPr="00B23B91">
          <w:rPr>
            <w:rStyle w:val="Lienhypertexte"/>
            <w:noProof/>
          </w:rPr>
          <w:noBreakHyphen/>
          <w:t>9: LPCM, N=16</w:t>
        </w:r>
        <w:r w:rsidR="00AC31C1">
          <w:rPr>
            <w:noProof/>
            <w:webHidden/>
          </w:rPr>
          <w:tab/>
        </w:r>
        <w:r w:rsidR="00AC31C1">
          <w:rPr>
            <w:noProof/>
            <w:webHidden/>
          </w:rPr>
          <w:fldChar w:fldCharType="begin"/>
        </w:r>
        <w:r w:rsidR="00AC31C1">
          <w:rPr>
            <w:noProof/>
            <w:webHidden/>
          </w:rPr>
          <w:instrText xml:space="preserve"> PAGEREF _Toc3323623 \h </w:instrText>
        </w:r>
        <w:r w:rsidR="00AC31C1">
          <w:rPr>
            <w:noProof/>
            <w:webHidden/>
          </w:rPr>
        </w:r>
        <w:r w:rsidR="00AC31C1">
          <w:rPr>
            <w:noProof/>
            <w:webHidden/>
          </w:rPr>
          <w:fldChar w:fldCharType="separate"/>
        </w:r>
        <w:r w:rsidR="00381B95">
          <w:rPr>
            <w:noProof/>
            <w:webHidden/>
          </w:rPr>
          <w:t>156</w:t>
        </w:r>
        <w:r w:rsidR="00AC31C1">
          <w:rPr>
            <w:noProof/>
            <w:webHidden/>
          </w:rPr>
          <w:fldChar w:fldCharType="end"/>
        </w:r>
      </w:hyperlink>
    </w:p>
    <w:p w14:paraId="376DB1AF" w14:textId="305CE47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4" w:history="1">
        <w:r w:rsidR="00AC31C1" w:rsidRPr="00B23B91">
          <w:rPr>
            <w:rStyle w:val="Lienhypertexte"/>
            <w:noProof/>
          </w:rPr>
          <w:t>Figure A.4</w:t>
        </w:r>
        <w:r w:rsidR="00AC31C1" w:rsidRPr="00B23B91">
          <w:rPr>
            <w:rStyle w:val="Lienhypertexte"/>
            <w:noProof/>
          </w:rPr>
          <w:noBreakHyphen/>
          <w:t>10: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_Toc3323624 \h </w:instrText>
        </w:r>
        <w:r w:rsidR="00AC31C1">
          <w:rPr>
            <w:noProof/>
            <w:webHidden/>
          </w:rPr>
        </w:r>
        <w:r w:rsidR="00AC31C1">
          <w:rPr>
            <w:noProof/>
            <w:webHidden/>
          </w:rPr>
          <w:fldChar w:fldCharType="separate"/>
        </w:r>
        <w:r w:rsidR="00381B95">
          <w:rPr>
            <w:noProof/>
            <w:webHidden/>
          </w:rPr>
          <w:t>156</w:t>
        </w:r>
        <w:r w:rsidR="00AC31C1">
          <w:rPr>
            <w:noProof/>
            <w:webHidden/>
          </w:rPr>
          <w:fldChar w:fldCharType="end"/>
        </w:r>
      </w:hyperlink>
    </w:p>
    <w:p w14:paraId="06465DA5" w14:textId="4CBD2745"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5" w:history="1">
        <w:r w:rsidR="00AC31C1" w:rsidRPr="00B23B91">
          <w:rPr>
            <w:rStyle w:val="Lienhypertexte"/>
            <w:noProof/>
          </w:rPr>
          <w:t>Figure C.2</w:t>
        </w:r>
        <w:r w:rsidR="00AC31C1" w:rsidRPr="00B23B91">
          <w:rPr>
            <w:rStyle w:val="Lienhypertexte"/>
            <w:noProof/>
          </w:rPr>
          <w:noBreakHyphen/>
          <w:t>1 : Relation géométrique pour déterminer le point haut à la surface du rotor</w:t>
        </w:r>
        <w:r w:rsidR="00AC31C1">
          <w:rPr>
            <w:noProof/>
            <w:webHidden/>
          </w:rPr>
          <w:tab/>
        </w:r>
        <w:r w:rsidR="00AC31C1">
          <w:rPr>
            <w:noProof/>
            <w:webHidden/>
          </w:rPr>
          <w:fldChar w:fldCharType="begin"/>
        </w:r>
        <w:r w:rsidR="00AC31C1">
          <w:rPr>
            <w:noProof/>
            <w:webHidden/>
          </w:rPr>
          <w:instrText xml:space="preserve"> PAGEREF _Toc3323625 \h </w:instrText>
        </w:r>
        <w:r w:rsidR="00AC31C1">
          <w:rPr>
            <w:noProof/>
            <w:webHidden/>
          </w:rPr>
        </w:r>
        <w:r w:rsidR="00AC31C1">
          <w:rPr>
            <w:noProof/>
            <w:webHidden/>
          </w:rPr>
          <w:fldChar w:fldCharType="separate"/>
        </w:r>
        <w:r w:rsidR="00381B95">
          <w:rPr>
            <w:noProof/>
            <w:webHidden/>
          </w:rPr>
          <w:t>161</w:t>
        </w:r>
        <w:r w:rsidR="00AC31C1">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18" w:name="_Toc3323494"/>
      <w:r>
        <w:lastRenderedPageBreak/>
        <w:t>Liste des tableaux</w:t>
      </w:r>
      <w:bookmarkEnd w:id="2918"/>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7390DA2D" w14:textId="634FA1D9"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3323626" w:history="1">
        <w:r w:rsidR="00AC31C1" w:rsidRPr="00354D93">
          <w:rPr>
            <w:rStyle w:val="Lienhypertexte"/>
            <w:noProof/>
          </w:rPr>
          <w:t>Tableau 2.5</w:t>
        </w:r>
        <w:r w:rsidR="00AC31C1" w:rsidRPr="00354D93">
          <w:rPr>
            <w:rStyle w:val="Lienhypertexte"/>
            <w:noProof/>
          </w:rPr>
          <w:noBreakHyphen/>
          <w:t>1 : Caractéristiques géométriques et du lubrifiant</w:t>
        </w:r>
        <w:r w:rsidR="00AC31C1">
          <w:rPr>
            <w:noProof/>
            <w:webHidden/>
          </w:rPr>
          <w:tab/>
        </w:r>
        <w:r w:rsidR="00AC31C1">
          <w:rPr>
            <w:noProof/>
            <w:webHidden/>
          </w:rPr>
          <w:fldChar w:fldCharType="begin"/>
        </w:r>
        <w:r w:rsidR="00AC31C1">
          <w:rPr>
            <w:noProof/>
            <w:webHidden/>
          </w:rPr>
          <w:instrText xml:space="preserve"> PAGEREF _Toc3323626 \h </w:instrText>
        </w:r>
        <w:r w:rsidR="00AC31C1">
          <w:rPr>
            <w:noProof/>
            <w:webHidden/>
          </w:rPr>
        </w:r>
        <w:r w:rsidR="00AC31C1">
          <w:rPr>
            <w:noProof/>
            <w:webHidden/>
          </w:rPr>
          <w:fldChar w:fldCharType="separate"/>
        </w:r>
        <w:r w:rsidR="00381B95">
          <w:rPr>
            <w:noProof/>
            <w:webHidden/>
          </w:rPr>
          <w:t>61</w:t>
        </w:r>
        <w:r w:rsidR="00AC31C1">
          <w:rPr>
            <w:noProof/>
            <w:webHidden/>
          </w:rPr>
          <w:fldChar w:fldCharType="end"/>
        </w:r>
      </w:hyperlink>
    </w:p>
    <w:p w14:paraId="170ED3DB" w14:textId="1B53CC00"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7" w:history="1">
        <w:r w:rsidR="00AC31C1" w:rsidRPr="00354D93">
          <w:rPr>
            <w:rStyle w:val="Lienhypertexte"/>
            <w:bCs/>
            <w:noProof/>
          </w:rPr>
          <w:t>Tableau 2.5</w:t>
        </w:r>
        <w:r w:rsidR="00AC31C1" w:rsidRPr="00354D93">
          <w:rPr>
            <w:rStyle w:val="Lienhypertexte"/>
            <w:bCs/>
            <w:noProof/>
          </w:rPr>
          <w:noBreakHyphen/>
          <w:t>2 : Trois configurations de calcul avec leurs conditions aux limites</w:t>
        </w:r>
        <w:r w:rsidR="00AC31C1">
          <w:rPr>
            <w:noProof/>
            <w:webHidden/>
          </w:rPr>
          <w:tab/>
        </w:r>
        <w:r w:rsidR="00AC31C1">
          <w:rPr>
            <w:noProof/>
            <w:webHidden/>
          </w:rPr>
          <w:fldChar w:fldCharType="begin"/>
        </w:r>
        <w:r w:rsidR="00AC31C1">
          <w:rPr>
            <w:noProof/>
            <w:webHidden/>
          </w:rPr>
          <w:instrText xml:space="preserve"> PAGEREF _Toc3323627 \h </w:instrText>
        </w:r>
        <w:r w:rsidR="00AC31C1">
          <w:rPr>
            <w:noProof/>
            <w:webHidden/>
          </w:rPr>
        </w:r>
        <w:r w:rsidR="00AC31C1">
          <w:rPr>
            <w:noProof/>
            <w:webHidden/>
          </w:rPr>
          <w:fldChar w:fldCharType="separate"/>
        </w:r>
        <w:r w:rsidR="00381B95">
          <w:rPr>
            <w:noProof/>
            <w:webHidden/>
          </w:rPr>
          <w:t>62</w:t>
        </w:r>
        <w:r w:rsidR="00AC31C1">
          <w:rPr>
            <w:noProof/>
            <w:webHidden/>
          </w:rPr>
          <w:fldChar w:fldCharType="end"/>
        </w:r>
      </w:hyperlink>
    </w:p>
    <w:p w14:paraId="2EE2346D" w14:textId="5A2DBC0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8" w:history="1">
        <w:r w:rsidR="00AC31C1" w:rsidRPr="00354D93">
          <w:rPr>
            <w:rStyle w:val="Lienhypertexte"/>
            <w:noProof/>
          </w:rPr>
          <w:t>Tableau 3.1</w:t>
        </w:r>
        <w:r w:rsidR="00AC31C1" w:rsidRPr="00354D93">
          <w:rPr>
            <w:rStyle w:val="Lienhypertexte"/>
            <w:noProof/>
          </w:rPr>
          <w:noBreakHyphen/>
          <w:t>1 : Ordres de grandeur du coefficient de convection thermique H</w:t>
        </w:r>
        <w:r w:rsidR="00AC31C1" w:rsidRPr="00354D93">
          <w:rPr>
            <w:rStyle w:val="Lienhypertexte"/>
            <w:noProof/>
            <w:vertAlign w:val="subscript"/>
          </w:rPr>
          <w:t>c</w:t>
        </w:r>
        <w:r w:rsidR="00AC31C1" w:rsidRPr="00354D93">
          <w:rPr>
            <w:rStyle w:val="Lienhypertexte"/>
            <w:noProof/>
          </w:rPr>
          <w:t xml:space="preserve"> [W/m</w:t>
        </w:r>
        <w:r w:rsidR="00AC31C1" w:rsidRPr="00354D93">
          <w:rPr>
            <w:rStyle w:val="Lienhypertexte"/>
            <w:noProof/>
            <w:vertAlign w:val="superscript"/>
          </w:rPr>
          <w:t>2</w:t>
        </w:r>
        <w:r w:rsidR="00AC31C1" w:rsidRPr="00354D93">
          <w:rPr>
            <w:rStyle w:val="Lienhypertexte"/>
            <w:noProof/>
          </w:rPr>
          <w:t>K]</w:t>
        </w:r>
        <w:r w:rsidR="00AC31C1">
          <w:rPr>
            <w:noProof/>
            <w:webHidden/>
          </w:rPr>
          <w:tab/>
        </w:r>
        <w:r w:rsidR="00AC31C1">
          <w:rPr>
            <w:noProof/>
            <w:webHidden/>
          </w:rPr>
          <w:fldChar w:fldCharType="begin"/>
        </w:r>
        <w:r w:rsidR="00AC31C1">
          <w:rPr>
            <w:noProof/>
            <w:webHidden/>
          </w:rPr>
          <w:instrText xml:space="preserve"> PAGEREF _Toc3323628 \h </w:instrText>
        </w:r>
        <w:r w:rsidR="00AC31C1">
          <w:rPr>
            <w:noProof/>
            <w:webHidden/>
          </w:rPr>
        </w:r>
        <w:r w:rsidR="00AC31C1">
          <w:rPr>
            <w:noProof/>
            <w:webHidden/>
          </w:rPr>
          <w:fldChar w:fldCharType="separate"/>
        </w:r>
        <w:r w:rsidR="00381B95">
          <w:rPr>
            <w:noProof/>
            <w:webHidden/>
          </w:rPr>
          <w:t>67</w:t>
        </w:r>
        <w:r w:rsidR="00AC31C1">
          <w:rPr>
            <w:noProof/>
            <w:webHidden/>
          </w:rPr>
          <w:fldChar w:fldCharType="end"/>
        </w:r>
      </w:hyperlink>
    </w:p>
    <w:p w14:paraId="37021875" w14:textId="6A7E73BE"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29" w:history="1">
        <w:r w:rsidR="00AC31C1" w:rsidRPr="00354D93">
          <w:rPr>
            <w:rStyle w:val="Lienhypertexte"/>
            <w:noProof/>
          </w:rPr>
          <w:t>Tableau 3.1</w:t>
        </w:r>
        <w:r w:rsidR="00AC31C1" w:rsidRPr="00354D93">
          <w:rPr>
            <w:rStyle w:val="Lienhypertexte"/>
            <w:noProof/>
          </w:rPr>
          <w:noBreakHyphen/>
          <w:t>2 : Ordres de grandeur du coefficient de dilatation thermique</w:t>
        </w:r>
        <w:r w:rsidR="00AC31C1">
          <w:rPr>
            <w:noProof/>
            <w:webHidden/>
          </w:rPr>
          <w:tab/>
        </w:r>
        <w:r w:rsidR="00AC31C1">
          <w:rPr>
            <w:noProof/>
            <w:webHidden/>
          </w:rPr>
          <w:fldChar w:fldCharType="begin"/>
        </w:r>
        <w:r w:rsidR="00AC31C1">
          <w:rPr>
            <w:noProof/>
            <w:webHidden/>
          </w:rPr>
          <w:instrText xml:space="preserve"> PAGEREF _Toc3323629 \h </w:instrText>
        </w:r>
        <w:r w:rsidR="00AC31C1">
          <w:rPr>
            <w:noProof/>
            <w:webHidden/>
          </w:rPr>
        </w:r>
        <w:r w:rsidR="00AC31C1">
          <w:rPr>
            <w:noProof/>
            <w:webHidden/>
          </w:rPr>
          <w:fldChar w:fldCharType="separate"/>
        </w:r>
        <w:r w:rsidR="00381B95">
          <w:rPr>
            <w:noProof/>
            <w:webHidden/>
          </w:rPr>
          <w:t>70</w:t>
        </w:r>
        <w:r w:rsidR="00AC31C1">
          <w:rPr>
            <w:noProof/>
            <w:webHidden/>
          </w:rPr>
          <w:fldChar w:fldCharType="end"/>
        </w:r>
      </w:hyperlink>
    </w:p>
    <w:p w14:paraId="667118B1" w14:textId="62BF6B9B"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0" w:history="1">
        <w:r w:rsidR="00AC31C1" w:rsidRPr="00354D93">
          <w:rPr>
            <w:rStyle w:val="Lienhypertexte"/>
            <w:noProof/>
          </w:rPr>
          <w:t>Tableau 4.2</w:t>
        </w:r>
        <w:r w:rsidR="00AC31C1" w:rsidRPr="00354D93">
          <w:rPr>
            <w:rStyle w:val="Lienhypertexte"/>
            <w:noProof/>
          </w:rPr>
          <w:noBreakHyphen/>
          <w:t>1 : Propriétés du lubrifiant</w:t>
        </w:r>
        <w:r w:rsidR="00AC31C1">
          <w:rPr>
            <w:noProof/>
            <w:webHidden/>
          </w:rPr>
          <w:tab/>
        </w:r>
        <w:r w:rsidR="00AC31C1">
          <w:rPr>
            <w:noProof/>
            <w:webHidden/>
          </w:rPr>
          <w:fldChar w:fldCharType="begin"/>
        </w:r>
        <w:r w:rsidR="00AC31C1">
          <w:rPr>
            <w:noProof/>
            <w:webHidden/>
          </w:rPr>
          <w:instrText xml:space="preserve"> PAGEREF _Toc3323630 \h </w:instrText>
        </w:r>
        <w:r w:rsidR="00AC31C1">
          <w:rPr>
            <w:noProof/>
            <w:webHidden/>
          </w:rPr>
        </w:r>
        <w:r w:rsidR="00AC31C1">
          <w:rPr>
            <w:noProof/>
            <w:webHidden/>
          </w:rPr>
          <w:fldChar w:fldCharType="separate"/>
        </w:r>
        <w:r w:rsidR="00381B95">
          <w:rPr>
            <w:noProof/>
            <w:webHidden/>
          </w:rPr>
          <w:t>93</w:t>
        </w:r>
        <w:r w:rsidR="00AC31C1">
          <w:rPr>
            <w:noProof/>
            <w:webHidden/>
          </w:rPr>
          <w:fldChar w:fldCharType="end"/>
        </w:r>
      </w:hyperlink>
    </w:p>
    <w:p w14:paraId="1BCD367D" w14:textId="06CDCCAA"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1" w:history="1">
        <w:r w:rsidR="00AC31C1" w:rsidRPr="00354D93">
          <w:rPr>
            <w:rStyle w:val="Lienhypertexte"/>
            <w:noProof/>
          </w:rPr>
          <w:t>Tableau 4.2</w:t>
        </w:r>
        <w:r w:rsidR="00AC31C1" w:rsidRPr="00354D93">
          <w:rPr>
            <w:rStyle w:val="Lienhypertexte"/>
            <w:noProof/>
          </w:rPr>
          <w:noBreakHyphen/>
          <w:t>2 : paramètres physiques du rotor 430mm</w:t>
        </w:r>
        <w:r w:rsidR="00AC31C1">
          <w:rPr>
            <w:noProof/>
            <w:webHidden/>
          </w:rPr>
          <w:tab/>
        </w:r>
        <w:r w:rsidR="00AC31C1">
          <w:rPr>
            <w:noProof/>
            <w:webHidden/>
          </w:rPr>
          <w:fldChar w:fldCharType="begin"/>
        </w:r>
        <w:r w:rsidR="00AC31C1">
          <w:rPr>
            <w:noProof/>
            <w:webHidden/>
          </w:rPr>
          <w:instrText xml:space="preserve"> PAGEREF _Toc3323631 \h </w:instrText>
        </w:r>
        <w:r w:rsidR="00AC31C1">
          <w:rPr>
            <w:noProof/>
            <w:webHidden/>
          </w:rPr>
        </w:r>
        <w:r w:rsidR="00AC31C1">
          <w:rPr>
            <w:noProof/>
            <w:webHidden/>
          </w:rPr>
          <w:fldChar w:fldCharType="separate"/>
        </w:r>
        <w:r w:rsidR="00381B95">
          <w:rPr>
            <w:noProof/>
            <w:webHidden/>
          </w:rPr>
          <w:t>94</w:t>
        </w:r>
        <w:r w:rsidR="00AC31C1">
          <w:rPr>
            <w:noProof/>
            <w:webHidden/>
          </w:rPr>
          <w:fldChar w:fldCharType="end"/>
        </w:r>
      </w:hyperlink>
    </w:p>
    <w:p w14:paraId="2AB01A60" w14:textId="1BC26C4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2" w:history="1">
        <w:r w:rsidR="00AC31C1" w:rsidRPr="00354D93">
          <w:rPr>
            <w:rStyle w:val="Lienhypertexte"/>
            <w:rFonts w:cs="Calibri"/>
            <w:noProof/>
          </w:rPr>
          <w:t>Tableau 4.2</w:t>
        </w:r>
        <w:r w:rsidR="00AC31C1" w:rsidRPr="00354D93">
          <w:rPr>
            <w:rStyle w:val="Lienhypertexte"/>
            <w:rFonts w:cs="Calibri"/>
            <w:noProof/>
          </w:rPr>
          <w:noBreakHyphen/>
          <w:t>3 : paramètres physiques du rotor 700mm</w:t>
        </w:r>
        <w:r w:rsidR="00AC31C1">
          <w:rPr>
            <w:noProof/>
            <w:webHidden/>
          </w:rPr>
          <w:tab/>
        </w:r>
        <w:r w:rsidR="00AC31C1">
          <w:rPr>
            <w:noProof/>
            <w:webHidden/>
          </w:rPr>
          <w:fldChar w:fldCharType="begin"/>
        </w:r>
        <w:r w:rsidR="00AC31C1">
          <w:rPr>
            <w:noProof/>
            <w:webHidden/>
          </w:rPr>
          <w:instrText xml:space="preserve"> PAGEREF _Toc3323632 \h </w:instrText>
        </w:r>
        <w:r w:rsidR="00AC31C1">
          <w:rPr>
            <w:noProof/>
            <w:webHidden/>
          </w:rPr>
        </w:r>
        <w:r w:rsidR="00AC31C1">
          <w:rPr>
            <w:noProof/>
            <w:webHidden/>
          </w:rPr>
          <w:fldChar w:fldCharType="separate"/>
        </w:r>
        <w:r w:rsidR="00381B95">
          <w:rPr>
            <w:noProof/>
            <w:webHidden/>
          </w:rPr>
          <w:t>97</w:t>
        </w:r>
        <w:r w:rsidR="00AC31C1">
          <w:rPr>
            <w:noProof/>
            <w:webHidden/>
          </w:rPr>
          <w:fldChar w:fldCharType="end"/>
        </w:r>
      </w:hyperlink>
    </w:p>
    <w:p w14:paraId="40F09ADC" w14:textId="45F4E477"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3" w:history="1">
        <w:r w:rsidR="00AC31C1" w:rsidRPr="00354D93">
          <w:rPr>
            <w:rStyle w:val="Lienhypertexte"/>
            <w:noProof/>
          </w:rPr>
          <w:t>Tableau 5.1</w:t>
        </w:r>
        <w:r w:rsidR="00AC31C1" w:rsidRPr="00354D93">
          <w:rPr>
            <w:rStyle w:val="Lienhypertexte"/>
            <w:noProof/>
          </w:rPr>
          <w:noBreakHyphen/>
          <w:t>1 comparaison de l’approche Lorenz et Murphy avec l’approche analytique améliorée.</w:t>
        </w:r>
        <w:r w:rsidR="00AC31C1">
          <w:rPr>
            <w:noProof/>
            <w:webHidden/>
          </w:rPr>
          <w:tab/>
        </w:r>
        <w:r w:rsidR="00AC31C1">
          <w:rPr>
            <w:noProof/>
            <w:webHidden/>
          </w:rPr>
          <w:fldChar w:fldCharType="begin"/>
        </w:r>
        <w:r w:rsidR="00AC31C1">
          <w:rPr>
            <w:noProof/>
            <w:webHidden/>
          </w:rPr>
          <w:instrText xml:space="preserve"> PAGEREF _Toc3323633 \h </w:instrText>
        </w:r>
        <w:r w:rsidR="00AC31C1">
          <w:rPr>
            <w:noProof/>
            <w:webHidden/>
          </w:rPr>
        </w:r>
        <w:r w:rsidR="00AC31C1">
          <w:rPr>
            <w:noProof/>
            <w:webHidden/>
          </w:rPr>
          <w:fldChar w:fldCharType="separate"/>
        </w:r>
        <w:r w:rsidR="00381B95">
          <w:rPr>
            <w:noProof/>
            <w:webHidden/>
          </w:rPr>
          <w:t>120</w:t>
        </w:r>
        <w:r w:rsidR="00AC31C1">
          <w:rPr>
            <w:noProof/>
            <w:webHidden/>
          </w:rPr>
          <w:fldChar w:fldCharType="end"/>
        </w:r>
      </w:hyperlink>
    </w:p>
    <w:p w14:paraId="6971B66C" w14:textId="560CBAC4"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4" w:history="1">
        <w:r w:rsidR="00AC31C1" w:rsidRPr="00354D93">
          <w:rPr>
            <w:rStyle w:val="Lienhypertexte"/>
            <w:noProof/>
          </w:rPr>
          <w:t>Tableau 5.2</w:t>
        </w:r>
        <w:r w:rsidR="00AC31C1" w:rsidRPr="00354D93">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AC31C1">
          <w:rPr>
            <w:noProof/>
            <w:webHidden/>
          </w:rPr>
          <w:tab/>
        </w:r>
        <w:r w:rsidR="00AC31C1">
          <w:rPr>
            <w:noProof/>
            <w:webHidden/>
          </w:rPr>
          <w:fldChar w:fldCharType="begin"/>
        </w:r>
        <w:r w:rsidR="00AC31C1">
          <w:rPr>
            <w:noProof/>
            <w:webHidden/>
          </w:rPr>
          <w:instrText xml:space="preserve"> PAGEREF _Toc3323634 \h </w:instrText>
        </w:r>
        <w:r w:rsidR="00AC31C1">
          <w:rPr>
            <w:noProof/>
            <w:webHidden/>
          </w:rPr>
        </w:r>
        <w:r w:rsidR="00AC31C1">
          <w:rPr>
            <w:noProof/>
            <w:webHidden/>
          </w:rPr>
          <w:fldChar w:fldCharType="separate"/>
        </w:r>
        <w:r w:rsidR="00381B95">
          <w:rPr>
            <w:noProof/>
            <w:webHidden/>
          </w:rPr>
          <w:t>124</w:t>
        </w:r>
        <w:r w:rsidR="00AC31C1">
          <w:rPr>
            <w:noProof/>
            <w:webHidden/>
          </w:rPr>
          <w:fldChar w:fldCharType="end"/>
        </w:r>
      </w:hyperlink>
    </w:p>
    <w:p w14:paraId="4A703888" w14:textId="7A50697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5" w:history="1">
        <w:r w:rsidR="00AC31C1" w:rsidRPr="00354D93">
          <w:rPr>
            <w:rStyle w:val="Lienhypertexte"/>
            <w:rFonts w:cs="Calibri"/>
            <w:noProof/>
          </w:rPr>
          <w:t>Tableau 5.2</w:t>
        </w:r>
        <w:r w:rsidR="00AC31C1" w:rsidRPr="00354D93">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AC31C1" w:rsidRPr="00354D93">
          <w:rPr>
            <w:rStyle w:val="Lienhypertexte"/>
            <w:rFonts w:cs="Calibri"/>
            <w:b/>
            <w:bCs/>
            <w:noProof/>
          </w:rPr>
          <w:t xml:space="preserve"> </w:t>
        </w:r>
        <w:r w:rsidR="00AC31C1" w:rsidRPr="00354D93">
          <w:rPr>
            <w:rStyle w:val="Lienhypertexte"/>
            <w:rFonts w:cs="Calibri"/>
            <w:bCs/>
            <w:noProof/>
          </w:rPr>
          <w:t>du rotor 700mm</w:t>
        </w:r>
        <w:r w:rsidR="00AC31C1">
          <w:rPr>
            <w:noProof/>
            <w:webHidden/>
          </w:rPr>
          <w:tab/>
        </w:r>
        <w:r w:rsidR="00AC31C1">
          <w:rPr>
            <w:noProof/>
            <w:webHidden/>
          </w:rPr>
          <w:fldChar w:fldCharType="begin"/>
        </w:r>
        <w:r w:rsidR="00AC31C1">
          <w:rPr>
            <w:noProof/>
            <w:webHidden/>
          </w:rPr>
          <w:instrText xml:space="preserve"> PAGEREF _Toc3323635 \h </w:instrText>
        </w:r>
        <w:r w:rsidR="00AC31C1">
          <w:rPr>
            <w:noProof/>
            <w:webHidden/>
          </w:rPr>
        </w:r>
        <w:r w:rsidR="00AC31C1">
          <w:rPr>
            <w:noProof/>
            <w:webHidden/>
          </w:rPr>
          <w:fldChar w:fldCharType="separate"/>
        </w:r>
        <w:r w:rsidR="00381B95">
          <w:rPr>
            <w:noProof/>
            <w:webHidden/>
          </w:rPr>
          <w:t>130</w:t>
        </w:r>
        <w:r w:rsidR="00AC31C1">
          <w:rPr>
            <w:noProof/>
            <w:webHidden/>
          </w:rPr>
          <w:fldChar w:fldCharType="end"/>
        </w:r>
      </w:hyperlink>
    </w:p>
    <w:p w14:paraId="4E359771" w14:textId="5243BF92"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6" w:history="1">
        <w:r w:rsidR="00AC31C1" w:rsidRPr="00354D93">
          <w:rPr>
            <w:rStyle w:val="Lienhypertexte"/>
            <w:rFonts w:cs="Calibri"/>
            <w:noProof/>
          </w:rPr>
          <w:t>Tableau 5.2</w:t>
        </w:r>
        <w:r w:rsidR="00AC31C1" w:rsidRPr="00354D93">
          <w:rPr>
            <w:rStyle w:val="Lienhypertexte"/>
            <w:rFonts w:cs="Calibri"/>
            <w:noProof/>
          </w:rPr>
          <w:noBreakHyphen/>
          <w:t>3 : les balourds thermiques estimés et les balourds totaux correspondants</w:t>
        </w:r>
        <w:r w:rsidR="00AC31C1">
          <w:rPr>
            <w:noProof/>
            <w:webHidden/>
          </w:rPr>
          <w:tab/>
        </w:r>
        <w:r w:rsidR="00AC31C1">
          <w:rPr>
            <w:noProof/>
            <w:webHidden/>
          </w:rPr>
          <w:fldChar w:fldCharType="begin"/>
        </w:r>
        <w:r w:rsidR="00AC31C1">
          <w:rPr>
            <w:noProof/>
            <w:webHidden/>
          </w:rPr>
          <w:instrText xml:space="preserve"> PAGEREF _Toc3323636 \h </w:instrText>
        </w:r>
        <w:r w:rsidR="00AC31C1">
          <w:rPr>
            <w:noProof/>
            <w:webHidden/>
          </w:rPr>
        </w:r>
        <w:r w:rsidR="00AC31C1">
          <w:rPr>
            <w:noProof/>
            <w:webHidden/>
          </w:rPr>
          <w:fldChar w:fldCharType="separate"/>
        </w:r>
        <w:r w:rsidR="00381B95">
          <w:rPr>
            <w:noProof/>
            <w:webHidden/>
          </w:rPr>
          <w:t>132</w:t>
        </w:r>
        <w:r w:rsidR="00AC31C1">
          <w:rPr>
            <w:noProof/>
            <w:webHidden/>
          </w:rPr>
          <w:fldChar w:fldCharType="end"/>
        </w:r>
      </w:hyperlink>
    </w:p>
    <w:p w14:paraId="78FFA250" w14:textId="3D36F468"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7" w:history="1">
        <w:r w:rsidR="00AC31C1" w:rsidRPr="00354D93">
          <w:rPr>
            <w:rStyle w:val="Lienhypertexte"/>
            <w:noProof/>
          </w:rPr>
          <w:t>Tableau 5.3</w:t>
        </w:r>
        <w:r w:rsidR="00AC31C1" w:rsidRPr="00354D93">
          <w:rPr>
            <w:rStyle w:val="Lienhypertexte"/>
            <w:noProof/>
          </w:rPr>
          <w:noBreakHyphen/>
          <w:t>1 : comparaison des vitesses du déclenchement de l’instabilité et des vitesses critiques</w:t>
        </w:r>
        <w:r w:rsidR="00AC31C1">
          <w:rPr>
            <w:noProof/>
            <w:webHidden/>
          </w:rPr>
          <w:tab/>
        </w:r>
        <w:r w:rsidR="00AC31C1">
          <w:rPr>
            <w:noProof/>
            <w:webHidden/>
          </w:rPr>
          <w:fldChar w:fldCharType="begin"/>
        </w:r>
        <w:r w:rsidR="00AC31C1">
          <w:rPr>
            <w:noProof/>
            <w:webHidden/>
          </w:rPr>
          <w:instrText xml:space="preserve"> PAGEREF _Toc3323637 \h </w:instrText>
        </w:r>
        <w:r w:rsidR="00AC31C1">
          <w:rPr>
            <w:noProof/>
            <w:webHidden/>
          </w:rPr>
        </w:r>
        <w:r w:rsidR="00AC31C1">
          <w:rPr>
            <w:noProof/>
            <w:webHidden/>
          </w:rPr>
          <w:fldChar w:fldCharType="separate"/>
        </w:r>
        <w:r w:rsidR="00381B95">
          <w:rPr>
            <w:noProof/>
            <w:webHidden/>
          </w:rPr>
          <w:t>140</w:t>
        </w:r>
        <w:r w:rsidR="00AC31C1">
          <w:rPr>
            <w:noProof/>
            <w:webHidden/>
          </w:rPr>
          <w:fldChar w:fldCharType="end"/>
        </w:r>
      </w:hyperlink>
    </w:p>
    <w:p w14:paraId="0202D638" w14:textId="5B9E4809"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8" w:history="1">
        <w:r w:rsidR="00AC31C1" w:rsidRPr="00354D93">
          <w:rPr>
            <w:rStyle w:val="Lienhypertexte"/>
            <w:noProof/>
          </w:rPr>
          <w:t>Tableau A</w:t>
        </w:r>
        <w:r w:rsidR="00AC31C1" w:rsidRPr="00354D93">
          <w:rPr>
            <w:rStyle w:val="Lienhypertexte"/>
            <w:noProof/>
          </w:rPr>
          <w:noBreakHyphen/>
          <w:t>1: Données utilisées pour le patin incliné 1D</w:t>
        </w:r>
        <w:r w:rsidR="00AC31C1">
          <w:rPr>
            <w:noProof/>
            <w:webHidden/>
          </w:rPr>
          <w:tab/>
        </w:r>
        <w:r w:rsidR="00AC31C1">
          <w:rPr>
            <w:noProof/>
            <w:webHidden/>
          </w:rPr>
          <w:fldChar w:fldCharType="begin"/>
        </w:r>
        <w:r w:rsidR="00AC31C1">
          <w:rPr>
            <w:noProof/>
            <w:webHidden/>
          </w:rPr>
          <w:instrText xml:space="preserve"> PAGEREF _Toc3323638 \h </w:instrText>
        </w:r>
        <w:r w:rsidR="00AC31C1">
          <w:rPr>
            <w:noProof/>
            <w:webHidden/>
          </w:rPr>
        </w:r>
        <w:r w:rsidR="00AC31C1">
          <w:rPr>
            <w:noProof/>
            <w:webHidden/>
          </w:rPr>
          <w:fldChar w:fldCharType="separate"/>
        </w:r>
        <w:r w:rsidR="00381B95">
          <w:rPr>
            <w:noProof/>
            <w:webHidden/>
          </w:rPr>
          <w:t>144</w:t>
        </w:r>
        <w:r w:rsidR="00AC31C1">
          <w:rPr>
            <w:noProof/>
            <w:webHidden/>
          </w:rPr>
          <w:fldChar w:fldCharType="end"/>
        </w:r>
      </w:hyperlink>
    </w:p>
    <w:p w14:paraId="41E0DF43" w14:textId="0F288AFD"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39" w:history="1">
        <w:r w:rsidR="00AC31C1" w:rsidRPr="00354D93">
          <w:rPr>
            <w:rStyle w:val="Lienhypertexte"/>
            <w:noProof/>
          </w:rPr>
          <w:t>Tableau A.5</w:t>
        </w:r>
        <w:r w:rsidR="00AC31C1" w:rsidRPr="00354D93">
          <w:rPr>
            <w:rStyle w:val="Lienhypertexte"/>
            <w:noProof/>
          </w:rPr>
          <w:noBreakHyphen/>
          <w:t>1 : Résultat de tous les cas obtenus par le meilleur maillage NDM</w:t>
        </w:r>
        <w:r w:rsidR="00AC31C1">
          <w:rPr>
            <w:noProof/>
            <w:webHidden/>
          </w:rPr>
          <w:tab/>
        </w:r>
        <w:r w:rsidR="00AC31C1">
          <w:rPr>
            <w:noProof/>
            <w:webHidden/>
          </w:rPr>
          <w:fldChar w:fldCharType="begin"/>
        </w:r>
        <w:r w:rsidR="00AC31C1">
          <w:rPr>
            <w:noProof/>
            <w:webHidden/>
          </w:rPr>
          <w:instrText xml:space="preserve"> PAGEREF _Toc3323639 \h </w:instrText>
        </w:r>
        <w:r w:rsidR="00AC31C1">
          <w:rPr>
            <w:noProof/>
            <w:webHidden/>
          </w:rPr>
        </w:r>
        <w:r w:rsidR="00AC31C1">
          <w:rPr>
            <w:noProof/>
            <w:webHidden/>
          </w:rPr>
          <w:fldChar w:fldCharType="separate"/>
        </w:r>
        <w:r w:rsidR="00381B95">
          <w:rPr>
            <w:noProof/>
            <w:webHidden/>
          </w:rPr>
          <w:t>157</w:t>
        </w:r>
        <w:r w:rsidR="00AC31C1">
          <w:rPr>
            <w:noProof/>
            <w:webHidden/>
          </w:rPr>
          <w:fldChar w:fldCharType="end"/>
        </w:r>
      </w:hyperlink>
    </w:p>
    <w:p w14:paraId="6AE1DAAA" w14:textId="4CBC3108"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40" w:history="1">
        <w:r w:rsidR="00AC31C1" w:rsidRPr="00354D93">
          <w:rPr>
            <w:rStyle w:val="Lienhypertexte"/>
            <w:noProof/>
          </w:rPr>
          <w:t>Tableau A.5</w:t>
        </w:r>
        <w:r w:rsidR="00AC31C1" w:rsidRPr="00354D93">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AC31C1" w:rsidRPr="00354D93">
          <w:rPr>
            <w:rStyle w:val="Lienhypertexte"/>
            <w:noProof/>
          </w:rPr>
          <w:t xml:space="preserve"> décrivant les variations de température pour le cas 1, N = 12</w:t>
        </w:r>
        <w:r w:rsidR="00AC31C1">
          <w:rPr>
            <w:noProof/>
            <w:webHidden/>
          </w:rPr>
          <w:tab/>
        </w:r>
        <w:r w:rsidR="00AC31C1">
          <w:rPr>
            <w:noProof/>
            <w:webHidden/>
          </w:rPr>
          <w:fldChar w:fldCharType="begin"/>
        </w:r>
        <w:r w:rsidR="00AC31C1">
          <w:rPr>
            <w:noProof/>
            <w:webHidden/>
          </w:rPr>
          <w:instrText xml:space="preserve"> PAGEREF _Toc3323640 \h </w:instrText>
        </w:r>
        <w:r w:rsidR="00AC31C1">
          <w:rPr>
            <w:noProof/>
            <w:webHidden/>
          </w:rPr>
        </w:r>
        <w:r w:rsidR="00AC31C1">
          <w:rPr>
            <w:noProof/>
            <w:webHidden/>
          </w:rPr>
          <w:fldChar w:fldCharType="separate"/>
        </w:r>
        <w:r w:rsidR="00381B95">
          <w:rPr>
            <w:noProof/>
            <w:webHidden/>
          </w:rPr>
          <w:t>157</w:t>
        </w:r>
        <w:r w:rsidR="00AC31C1">
          <w:rPr>
            <w:noProof/>
            <w:webHidden/>
          </w:rPr>
          <w:fldChar w:fldCharType="end"/>
        </w:r>
      </w:hyperlink>
    </w:p>
    <w:p w14:paraId="758EADFB" w14:textId="425D58AF"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41" w:history="1">
        <w:r w:rsidR="00AC31C1" w:rsidRPr="00354D93">
          <w:rPr>
            <w:rStyle w:val="Lienhypertexte"/>
            <w:noProof/>
          </w:rPr>
          <w:t>Tableau D</w:t>
        </w:r>
        <w:r w:rsidR="00AC31C1" w:rsidRPr="00354D93">
          <w:rPr>
            <w:rStyle w:val="Lienhypertexte"/>
            <w:noProof/>
          </w:rPr>
          <w:noBreakHyphen/>
          <w:t>1 : Valeurs précise des coefficients d’influence de l’effet Morton calculées pour le rotor court de 430mm</w:t>
        </w:r>
        <w:r w:rsidR="00AC31C1">
          <w:rPr>
            <w:noProof/>
            <w:webHidden/>
          </w:rPr>
          <w:tab/>
        </w:r>
        <w:r w:rsidR="00AC31C1">
          <w:rPr>
            <w:noProof/>
            <w:webHidden/>
          </w:rPr>
          <w:fldChar w:fldCharType="begin"/>
        </w:r>
        <w:r w:rsidR="00AC31C1">
          <w:rPr>
            <w:noProof/>
            <w:webHidden/>
          </w:rPr>
          <w:instrText xml:space="preserve"> PAGEREF _Toc3323641 \h </w:instrText>
        </w:r>
        <w:r w:rsidR="00AC31C1">
          <w:rPr>
            <w:noProof/>
            <w:webHidden/>
          </w:rPr>
        </w:r>
        <w:r w:rsidR="00AC31C1">
          <w:rPr>
            <w:noProof/>
            <w:webHidden/>
          </w:rPr>
          <w:fldChar w:fldCharType="separate"/>
        </w:r>
        <w:r w:rsidR="00381B95">
          <w:rPr>
            <w:noProof/>
            <w:webHidden/>
          </w:rPr>
          <w:t>162</w:t>
        </w:r>
        <w:r w:rsidR="00AC31C1">
          <w:rPr>
            <w:noProof/>
            <w:webHidden/>
          </w:rPr>
          <w:fldChar w:fldCharType="end"/>
        </w:r>
      </w:hyperlink>
    </w:p>
    <w:p w14:paraId="7DB56AB2" w14:textId="6F43972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42" w:history="1">
        <w:r w:rsidR="00AC31C1" w:rsidRPr="00354D93">
          <w:rPr>
            <w:rStyle w:val="Lienhypertexte"/>
            <w:noProof/>
          </w:rPr>
          <w:t>Tableau D</w:t>
        </w:r>
        <w:r w:rsidR="00AC31C1" w:rsidRPr="00354D93">
          <w:rPr>
            <w:rStyle w:val="Lienhypertexte"/>
            <w:noProof/>
          </w:rPr>
          <w:noBreakHyphen/>
          <w:t>2 : Valeurs précise des coefficients d’influence de l’effet Morton calculées pour le rotor long de 700mm, dans le cas où le composant des vibrations synchrones dans la direction X est choisi pour réaliser le calcul</w:t>
        </w:r>
        <w:r w:rsidR="00AC31C1">
          <w:rPr>
            <w:noProof/>
            <w:webHidden/>
          </w:rPr>
          <w:tab/>
        </w:r>
        <w:r w:rsidR="00AC31C1">
          <w:rPr>
            <w:noProof/>
            <w:webHidden/>
          </w:rPr>
          <w:fldChar w:fldCharType="begin"/>
        </w:r>
        <w:r w:rsidR="00AC31C1">
          <w:rPr>
            <w:noProof/>
            <w:webHidden/>
          </w:rPr>
          <w:instrText xml:space="preserve"> PAGEREF _Toc3323642 \h </w:instrText>
        </w:r>
        <w:r w:rsidR="00AC31C1">
          <w:rPr>
            <w:noProof/>
            <w:webHidden/>
          </w:rPr>
        </w:r>
        <w:r w:rsidR="00AC31C1">
          <w:rPr>
            <w:noProof/>
            <w:webHidden/>
          </w:rPr>
          <w:fldChar w:fldCharType="separate"/>
        </w:r>
        <w:r w:rsidR="00381B95">
          <w:rPr>
            <w:noProof/>
            <w:webHidden/>
          </w:rPr>
          <w:t>163</w:t>
        </w:r>
        <w:r w:rsidR="00AC31C1">
          <w:rPr>
            <w:noProof/>
            <w:webHidden/>
          </w:rPr>
          <w:fldChar w:fldCharType="end"/>
        </w:r>
      </w:hyperlink>
    </w:p>
    <w:p w14:paraId="33CB19E3" w14:textId="05372C61" w:rsidR="00AC31C1" w:rsidRDefault="004D7128">
      <w:pPr>
        <w:pStyle w:val="Tabledesillustrations"/>
        <w:tabs>
          <w:tab w:val="right" w:leader="dot" w:pos="9060"/>
        </w:tabs>
        <w:rPr>
          <w:rFonts w:asciiTheme="minorHAnsi" w:eastAsiaTheme="minorEastAsia" w:hAnsiTheme="minorHAnsi" w:cstheme="minorBidi"/>
          <w:noProof/>
          <w:szCs w:val="22"/>
          <w:lang w:eastAsia="zh-CN"/>
        </w:rPr>
      </w:pPr>
      <w:hyperlink w:anchor="_Toc3323643" w:history="1">
        <w:r w:rsidR="00AC31C1" w:rsidRPr="00354D93">
          <w:rPr>
            <w:rStyle w:val="Lienhypertexte"/>
            <w:noProof/>
          </w:rPr>
          <w:t>Tableau D</w:t>
        </w:r>
        <w:r w:rsidR="00AC31C1" w:rsidRPr="00354D93">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AC31C1">
          <w:rPr>
            <w:noProof/>
            <w:webHidden/>
          </w:rPr>
          <w:tab/>
        </w:r>
        <w:r w:rsidR="00AC31C1">
          <w:rPr>
            <w:noProof/>
            <w:webHidden/>
          </w:rPr>
          <w:fldChar w:fldCharType="begin"/>
        </w:r>
        <w:r w:rsidR="00AC31C1">
          <w:rPr>
            <w:noProof/>
            <w:webHidden/>
          </w:rPr>
          <w:instrText xml:space="preserve"> PAGEREF _Toc3323643 \h </w:instrText>
        </w:r>
        <w:r w:rsidR="00AC31C1">
          <w:rPr>
            <w:noProof/>
            <w:webHidden/>
          </w:rPr>
        </w:r>
        <w:r w:rsidR="00AC31C1">
          <w:rPr>
            <w:noProof/>
            <w:webHidden/>
          </w:rPr>
          <w:fldChar w:fldCharType="separate"/>
        </w:r>
        <w:r w:rsidR="00381B95">
          <w:rPr>
            <w:noProof/>
            <w:webHidden/>
          </w:rPr>
          <w:t>164</w:t>
        </w:r>
        <w:r w:rsidR="00AC31C1">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19" w:name="_Toc3323495"/>
      <w:r>
        <w:lastRenderedPageBreak/>
        <w:t>Références</w:t>
      </w:r>
      <w:bookmarkEnd w:id="2919"/>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20" w:name="_Ref526346265"/>
      <w:bookmarkStart w:id="2921" w:name="_Ref534794244"/>
      <w:bookmarkStart w:id="2922" w:name="_Ref533094789"/>
      <w:bookmarkStart w:id="2923"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20"/>
    </w:p>
    <w:p w14:paraId="20BD8504" w14:textId="597D1526" w:rsidR="0054208F" w:rsidRDefault="004E03AF" w:rsidP="00E0308D">
      <w:pPr>
        <w:pStyle w:val="Paragraphedeliste"/>
        <w:numPr>
          <w:ilvl w:val="0"/>
          <w:numId w:val="30"/>
        </w:numPr>
        <w:spacing w:line="360" w:lineRule="auto"/>
        <w:jc w:val="both"/>
        <w:rPr>
          <w:lang w:val="en-US"/>
        </w:rPr>
      </w:pPr>
      <w:bookmarkStart w:id="2924"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921"/>
      <w:bookmarkEnd w:id="2924"/>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25"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25"/>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2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26"/>
    </w:p>
    <w:p w14:paraId="22F6FDEE" w14:textId="77777777" w:rsidR="00851955" w:rsidRDefault="00851955" w:rsidP="00E0308D">
      <w:pPr>
        <w:pStyle w:val="Paragraphedeliste"/>
        <w:numPr>
          <w:ilvl w:val="0"/>
          <w:numId w:val="30"/>
        </w:numPr>
        <w:spacing w:line="360" w:lineRule="auto"/>
        <w:jc w:val="both"/>
        <w:rPr>
          <w:lang w:val="en-US"/>
        </w:rPr>
      </w:pPr>
      <w:bookmarkStart w:id="2927" w:name="_Ref534794429"/>
      <w:bookmarkEnd w:id="2922"/>
      <w:r>
        <w:rPr>
          <w:lang w:val="en-US"/>
        </w:rPr>
        <w:t>D</w:t>
      </w:r>
      <w:r w:rsidRPr="004638BF">
        <w:rPr>
          <w:lang w:val="en-US"/>
        </w:rPr>
        <w:t>e Jongh, Frits. (2018). The Synchronous Rotor Instability Phenomenon - Morton Effect - (update 2018).</w:t>
      </w:r>
      <w:bookmarkEnd w:id="2927"/>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8"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28"/>
    </w:p>
    <w:p w14:paraId="60D06719" w14:textId="347A2917" w:rsidR="00851955" w:rsidRDefault="00BB4BF1" w:rsidP="00E0308D">
      <w:pPr>
        <w:pStyle w:val="Paragraphedeliste"/>
        <w:numPr>
          <w:ilvl w:val="0"/>
          <w:numId w:val="30"/>
        </w:numPr>
        <w:spacing w:line="360" w:lineRule="auto"/>
        <w:jc w:val="both"/>
        <w:rPr>
          <w:lang w:val="en-US"/>
        </w:rPr>
      </w:pPr>
      <w:bookmarkStart w:id="2929"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29"/>
    </w:p>
    <w:p w14:paraId="3FCE7534" w14:textId="435D680D" w:rsidR="002B0F67" w:rsidRDefault="006400B9" w:rsidP="002B0F67">
      <w:pPr>
        <w:pStyle w:val="Paragraphedeliste"/>
        <w:numPr>
          <w:ilvl w:val="0"/>
          <w:numId w:val="30"/>
        </w:numPr>
        <w:spacing w:line="360" w:lineRule="auto"/>
        <w:jc w:val="both"/>
      </w:pPr>
      <w:bookmarkStart w:id="2930"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30"/>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1" w:name="_Ref533092212"/>
      <w:bookmarkEnd w:id="2923"/>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31"/>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2" w:name="_Ref534796769"/>
      <w:r w:rsidRPr="001B73DC">
        <w:rPr>
          <w:rFonts w:asciiTheme="minorHAnsi" w:hAnsiTheme="minorHAnsi"/>
          <w:lang w:val="en-US"/>
        </w:rPr>
        <w:t>Muszynska, A. (2005). Rotordynamics. Boca Raton: CRC Press.</w:t>
      </w:r>
      <w:bookmarkEnd w:id="2932"/>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3"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33"/>
    </w:p>
    <w:p w14:paraId="63EA66CD" w14:textId="5133EDB8"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4"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34"/>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35"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35"/>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6"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36"/>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7" w:name="_Ref534632381"/>
      <w:r>
        <w:rPr>
          <w:rFonts w:asciiTheme="minorHAnsi" w:hAnsiTheme="minorHAnsi"/>
          <w:lang w:val="en-US"/>
        </w:rPr>
        <w:t xml:space="preserve"> </w:t>
      </w:r>
      <w:bookmarkStart w:id="2938"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37"/>
      <w:bookmarkEnd w:id="2938"/>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9"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39"/>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0"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40"/>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41" w:name="_Ref533096146"/>
      <w:r>
        <w:rPr>
          <w:rFonts w:asciiTheme="minorHAnsi" w:hAnsiTheme="minorHAnsi"/>
          <w:lang w:val="en-US"/>
        </w:rPr>
        <w:t xml:space="preserve"> </w:t>
      </w:r>
      <w:bookmarkStart w:id="2942"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41"/>
      <w:bookmarkEnd w:id="2942"/>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3"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43"/>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4"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4"/>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5"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45"/>
    </w:p>
    <w:p w14:paraId="28882F08" w14:textId="13B6D9B2"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6" w:name="_Ref533096550"/>
      <w:r>
        <w:rPr>
          <w:rFonts w:asciiTheme="minorHAnsi" w:hAnsiTheme="minorHAnsi"/>
          <w:lang w:val="en-US"/>
        </w:rPr>
        <w:t xml:space="preserve"> </w:t>
      </w:r>
      <w:bookmarkStart w:id="2947"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001C67B7">
        <w:rPr>
          <w:rFonts w:asciiTheme="minorHAnsi" w:hAnsiTheme="minorHAnsi"/>
          <w:lang w:val="en-US"/>
        </w:rPr>
        <w:t xml:space="preserve"> </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46"/>
      <w:bookmarkEnd w:id="2947"/>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8"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48"/>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9" w:name="_Ref533096918"/>
      <w:r>
        <w:rPr>
          <w:rFonts w:asciiTheme="minorHAnsi" w:hAnsiTheme="minorHAnsi"/>
          <w:lang w:val="en-US"/>
        </w:rPr>
        <w:t xml:space="preserve"> </w:t>
      </w:r>
      <w:bookmarkStart w:id="2950"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49"/>
      <w:bookmarkEnd w:id="2950"/>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1"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51"/>
    </w:p>
    <w:p w14:paraId="24E19F29" w14:textId="3398B2E5"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2"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1C67B7">
        <w:rPr>
          <w:rFonts w:asciiTheme="minorHAnsi" w:hAnsiTheme="minorHAnsi"/>
          <w:lang w:val="en-US"/>
        </w:rPr>
        <w:t>P.S., “ Orbit Induc</w:t>
      </w:r>
      <w:r w:rsidR="00755900" w:rsidRPr="00A22718">
        <w:rPr>
          <w:rFonts w:asciiTheme="minorHAnsi" w:hAnsiTheme="minorHAnsi"/>
          <w:lang w:val="en-US"/>
        </w:rPr>
        <w:t>ed Journal Temperature Variation in Hydrodynamic Bearings,” ASME Journal of Tribology , 121, pp.77-84, 1999</w:t>
      </w:r>
      <w:bookmarkEnd w:id="2952"/>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3"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53"/>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4" w:name="_Ref534635218"/>
      <w:r>
        <w:rPr>
          <w:rFonts w:asciiTheme="minorHAnsi" w:hAnsiTheme="minorHAnsi"/>
          <w:lang w:val="en-US"/>
        </w:rPr>
        <w:t xml:space="preserve"> </w:t>
      </w:r>
      <w:bookmarkStart w:id="2955"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54"/>
      <w:bookmarkEnd w:id="2955"/>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6"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56"/>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7" w:name="_Ref533115138"/>
      <w:bookmarkStart w:id="2958"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57"/>
      <w:bookmarkEnd w:id="2958"/>
    </w:p>
    <w:p w14:paraId="5DF0CFC4" w14:textId="49D75779" w:rsidR="006A4449" w:rsidRPr="005F2035" w:rsidRDefault="006A4449" w:rsidP="006A4449">
      <w:pPr>
        <w:pStyle w:val="Paragraphedeliste"/>
        <w:numPr>
          <w:ilvl w:val="0"/>
          <w:numId w:val="30"/>
        </w:numPr>
        <w:spacing w:line="360" w:lineRule="auto"/>
        <w:jc w:val="both"/>
      </w:pPr>
      <w:bookmarkStart w:id="2959"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959"/>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60" w:name="_Ref528660528"/>
      <w:bookmarkStart w:id="2961"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960"/>
      <w:bookmarkEnd w:id="2961"/>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62"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62"/>
    </w:p>
    <w:p w14:paraId="7F03D491" w14:textId="38DB6578" w:rsidR="00AE0E1B" w:rsidRDefault="00AE0E1B" w:rsidP="00AE0E1B">
      <w:pPr>
        <w:pStyle w:val="Paragraphedeliste"/>
        <w:numPr>
          <w:ilvl w:val="0"/>
          <w:numId w:val="30"/>
        </w:numPr>
        <w:spacing w:line="360" w:lineRule="auto"/>
        <w:jc w:val="both"/>
        <w:rPr>
          <w:lang w:val="en-US"/>
        </w:rPr>
      </w:pPr>
      <w:bookmarkStart w:id="2963" w:name="_Ref526263911"/>
      <w:r>
        <w:rPr>
          <w:lang w:val="en-US"/>
        </w:rPr>
        <w:t xml:space="preserve"> </w:t>
      </w:r>
      <w:bookmarkStart w:id="2964" w:name="_Ref536784853"/>
      <w:r w:rsidR="00B31A41">
        <w:rPr>
          <w:lang w:val="en-US"/>
        </w:rPr>
        <w:t>Woloszynski</w:t>
      </w:r>
      <w:bookmarkStart w:id="2965" w:name="_GoBack"/>
      <w:bookmarkEnd w:id="2965"/>
      <w:r w:rsidR="00B31A41">
        <w:rPr>
          <w:lang w:val="en-US"/>
        </w:rPr>
        <w:t xml:space="preserve">,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63"/>
      <w:bookmarkEnd w:id="2964"/>
    </w:p>
    <w:p w14:paraId="08B4D7ED" w14:textId="009028A4" w:rsidR="00670DF5" w:rsidRDefault="003273AF" w:rsidP="00670DF5">
      <w:pPr>
        <w:pStyle w:val="Paragraphedeliste"/>
        <w:numPr>
          <w:ilvl w:val="0"/>
          <w:numId w:val="30"/>
        </w:numPr>
        <w:spacing w:line="360" w:lineRule="auto"/>
        <w:jc w:val="both"/>
      </w:pPr>
      <w:bookmarkStart w:id="2966" w:name="_Ref525750678"/>
      <w:bookmarkStart w:id="2967"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66"/>
      <w:bookmarkEnd w:id="2967"/>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68" w:name="_Ref526330394"/>
      <w:r>
        <w:t xml:space="preserve"> </w:t>
      </w:r>
      <w:r w:rsidR="00AE0E1B" w:rsidRPr="00CD63D5">
        <w:t>Bonneau, D. ; Fatu, A. ; Souchet, D. “Paliers hydrodynamiques1 and 2, équations, modèles numériques isothermes et lubrification mixte”, Lavoisier, Paris, 2011, ISBN 978-2-7462-32990</w:t>
      </w:r>
      <w:bookmarkEnd w:id="2968"/>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69"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69"/>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70"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70"/>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71"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71"/>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72"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72"/>
    </w:p>
    <w:p w14:paraId="3C9EC656" w14:textId="2ED4FC1E" w:rsidR="00AE0E1B" w:rsidRDefault="00082A93" w:rsidP="00AE0E1B">
      <w:pPr>
        <w:pStyle w:val="Paragraphedeliste"/>
        <w:numPr>
          <w:ilvl w:val="0"/>
          <w:numId w:val="30"/>
        </w:numPr>
        <w:spacing w:line="360" w:lineRule="auto"/>
        <w:jc w:val="both"/>
        <w:rPr>
          <w:lang w:val="en-US"/>
        </w:rPr>
      </w:pPr>
      <w:bookmarkStart w:id="2973"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73"/>
    </w:p>
    <w:p w14:paraId="5EB8D043" w14:textId="2F7615C1" w:rsidR="0071775C" w:rsidRDefault="00082A93" w:rsidP="0071775C">
      <w:pPr>
        <w:pStyle w:val="Paragraphedeliste"/>
        <w:numPr>
          <w:ilvl w:val="0"/>
          <w:numId w:val="30"/>
        </w:numPr>
        <w:spacing w:line="360" w:lineRule="auto"/>
        <w:rPr>
          <w:lang w:val="en-US"/>
        </w:rPr>
      </w:pPr>
      <w:bookmarkStart w:id="2974"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74"/>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75"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75"/>
    </w:p>
    <w:p w14:paraId="18A0E002" w14:textId="153A8DB3" w:rsidR="00710DF8" w:rsidRDefault="00710DF8" w:rsidP="00710DF8">
      <w:pPr>
        <w:pStyle w:val="Paragraphedeliste"/>
        <w:numPr>
          <w:ilvl w:val="0"/>
          <w:numId w:val="30"/>
        </w:numPr>
        <w:spacing w:line="360" w:lineRule="auto"/>
        <w:jc w:val="both"/>
        <w:rPr>
          <w:lang w:val="en-US"/>
        </w:rPr>
      </w:pPr>
      <w:bookmarkStart w:id="2976" w:name="_Ref528171614"/>
      <w:r>
        <w:rPr>
          <w:lang w:val="en-US"/>
        </w:rPr>
        <w:t xml:space="preserve"> </w:t>
      </w:r>
      <w:bookmarkStart w:id="2977"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76"/>
      <w:bookmarkEnd w:id="2977"/>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78"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2978"/>
      <w:r>
        <w:t xml:space="preserve"> </w:t>
      </w:r>
    </w:p>
    <w:p w14:paraId="0AA299A1" w14:textId="1AEC690B" w:rsidR="00CA41D6" w:rsidRDefault="00CA41D6" w:rsidP="00CA41D6">
      <w:pPr>
        <w:pStyle w:val="Paragraphedeliste"/>
        <w:numPr>
          <w:ilvl w:val="0"/>
          <w:numId w:val="30"/>
        </w:numPr>
        <w:spacing w:line="360" w:lineRule="auto"/>
        <w:jc w:val="both"/>
      </w:pPr>
      <w:bookmarkStart w:id="2979"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79"/>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0"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80"/>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81" w:name="_Ref528255279"/>
      <w:r w:rsidR="00902415">
        <w:t>CodeAster© Référence R</w:t>
      </w:r>
      <w:r w:rsidR="00902415" w:rsidRPr="00866FE3">
        <w:t>3.03.08</w:t>
      </w:r>
      <w:r w:rsidR="00902415">
        <w:t>, "</w:t>
      </w:r>
      <w:r w:rsidR="00902415" w:rsidRPr="00866FE3">
        <w:t>Relations cinématiques linéaires de type RBE3</w:t>
      </w:r>
      <w:r w:rsidR="00902415">
        <w:t>"</w:t>
      </w:r>
      <w:bookmarkEnd w:id="2981"/>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2"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82"/>
    </w:p>
    <w:p w14:paraId="7FEDAB21" w14:textId="64C8E20E" w:rsidR="00EA38FB" w:rsidRDefault="009246F4" w:rsidP="00EA38FB">
      <w:pPr>
        <w:pStyle w:val="Paragraphedeliste"/>
        <w:numPr>
          <w:ilvl w:val="0"/>
          <w:numId w:val="30"/>
        </w:numPr>
        <w:spacing w:line="360" w:lineRule="auto"/>
        <w:jc w:val="both"/>
        <w:rPr>
          <w:lang w:val="en-US"/>
        </w:rPr>
      </w:pPr>
      <w:bookmarkStart w:id="2983"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83"/>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984"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984"/>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85"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85"/>
    </w:p>
    <w:p w14:paraId="29EB4C45" w14:textId="57A95720" w:rsidR="008C2975" w:rsidRDefault="008C2975" w:rsidP="008C2975">
      <w:pPr>
        <w:pStyle w:val="Paragraphedeliste"/>
        <w:numPr>
          <w:ilvl w:val="0"/>
          <w:numId w:val="30"/>
        </w:numPr>
        <w:spacing w:line="360" w:lineRule="auto"/>
        <w:jc w:val="both"/>
      </w:pPr>
      <w:bookmarkStart w:id="2986"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86"/>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987" w:name="_Ref1468009"/>
      <w:r w:rsidRPr="00856A34">
        <w:rPr>
          <w:lang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987"/>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lastRenderedPageBreak/>
        <w:t xml:space="preserve"> </w:t>
      </w:r>
      <w:bookmarkStart w:id="2988"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988"/>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989"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989"/>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990"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990"/>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99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9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9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9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93"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9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94"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94"/>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9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99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9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9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02B77C59" w14:textId="77777777" w:rsidR="00CC78E2" w:rsidRPr="00A22761" w:rsidRDefault="00CC78E2" w:rsidP="00CC78E2">
      <w:pPr>
        <w:pStyle w:val="Titre1"/>
        <w:numPr>
          <w:ilvl w:val="0"/>
          <w:numId w:val="0"/>
        </w:numPr>
        <w:ind w:left="567" w:hanging="567"/>
      </w:pPr>
      <w:bookmarkStart w:id="2997" w:name="_Toc3323496"/>
      <w:r w:rsidRPr="0065054C">
        <w:lastRenderedPageBreak/>
        <w:t>Résumé</w:t>
      </w:r>
      <w:bookmarkEnd w:id="2997"/>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998" w:name="_Toc3323497"/>
      <w:r w:rsidRPr="00214956">
        <w:rPr>
          <w:rFonts w:eastAsiaTheme="majorEastAsia"/>
          <w:lang w:val="en-US"/>
        </w:rPr>
        <w:t>Abstract</w:t>
      </w:r>
      <w:bookmarkEnd w:id="2998"/>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38EC8" w14:textId="77777777" w:rsidR="004D7128" w:rsidRDefault="004D7128" w:rsidP="00263793">
      <w:r>
        <w:separator/>
      </w:r>
    </w:p>
  </w:endnote>
  <w:endnote w:type="continuationSeparator" w:id="0">
    <w:p w14:paraId="402517FB" w14:textId="77777777" w:rsidR="004D7128" w:rsidRDefault="004D712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398272"/>
      <w:docPartObj>
        <w:docPartGallery w:val="Page Numbers (Bottom of Page)"/>
        <w:docPartUnique/>
      </w:docPartObj>
    </w:sdtPr>
    <w:sdtContent>
      <w:p w14:paraId="6E0720FC" w14:textId="05B94D98" w:rsidR="004D7128" w:rsidRDefault="004D7128">
        <w:pPr>
          <w:pStyle w:val="Pieddepage"/>
        </w:pPr>
        <w:r>
          <w:fldChar w:fldCharType="begin"/>
        </w:r>
        <w:r>
          <w:instrText>PAGE   \* MERGEFORMAT</w:instrText>
        </w:r>
        <w:r>
          <w:fldChar w:fldCharType="separate"/>
        </w:r>
        <w:r w:rsidR="00381B95">
          <w:rPr>
            <w:noProof/>
          </w:rPr>
          <w:t>176</w:t>
        </w:r>
        <w:r>
          <w:fldChar w:fldCharType="end"/>
        </w:r>
      </w:p>
    </w:sdtContent>
  </w:sdt>
  <w:p w14:paraId="745B396C" w14:textId="77777777" w:rsidR="004D7128" w:rsidRDefault="004D712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462158"/>
      <w:docPartObj>
        <w:docPartGallery w:val="Page Numbers (Bottom of Page)"/>
        <w:docPartUnique/>
      </w:docPartObj>
    </w:sdtPr>
    <w:sdtContent>
      <w:p w14:paraId="439ADBD1" w14:textId="215DD82F" w:rsidR="004D7128" w:rsidRDefault="004D7128">
        <w:pPr>
          <w:pStyle w:val="Pieddepage"/>
          <w:jc w:val="right"/>
        </w:pPr>
        <w:r>
          <w:fldChar w:fldCharType="begin"/>
        </w:r>
        <w:r>
          <w:instrText>PAGE   \* MERGEFORMAT</w:instrText>
        </w:r>
        <w:r>
          <w:fldChar w:fldCharType="separate"/>
        </w:r>
        <w:r w:rsidR="00381B95">
          <w:rPr>
            <w:noProof/>
          </w:rPr>
          <w:t>175</w:t>
        </w:r>
        <w:r>
          <w:fldChar w:fldCharType="end"/>
        </w:r>
      </w:p>
    </w:sdtContent>
  </w:sdt>
  <w:p w14:paraId="6F7FB6C7" w14:textId="77777777" w:rsidR="004D7128" w:rsidRDefault="004D712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D7128" w:rsidRDefault="004D7128">
    <w:pPr>
      <w:pStyle w:val="Pieddepage"/>
      <w:jc w:val="right"/>
    </w:pPr>
  </w:p>
  <w:p w14:paraId="7600F2DC" w14:textId="77777777" w:rsidR="004D7128" w:rsidRDefault="004D712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519E9" w14:textId="77777777" w:rsidR="004D7128" w:rsidRDefault="004D7128" w:rsidP="00263793">
      <w:r>
        <w:separator/>
      </w:r>
    </w:p>
  </w:footnote>
  <w:footnote w:type="continuationSeparator" w:id="0">
    <w:p w14:paraId="0E2E6C59" w14:textId="77777777" w:rsidR="004D7128" w:rsidRDefault="004D7128" w:rsidP="00263793">
      <w:r>
        <w:continuationSeparator/>
      </w:r>
    </w:p>
  </w:footnote>
  <w:footnote w:id="1">
    <w:p w14:paraId="4E1F30BE" w14:textId="28AE200A" w:rsidR="004D7128" w:rsidRDefault="004D7128">
      <w:pPr>
        <w:pStyle w:val="Notedebasdepage"/>
      </w:pPr>
      <w:r>
        <w:rPr>
          <w:rStyle w:val="Appelnotedebasdep"/>
        </w:rPr>
        <w:footnoteRef/>
      </w:r>
      <w:r>
        <w:t xml:space="preserve"> La conception du banc et les réalisations des essais font partie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sidR="00381B95">
        <w:rPr>
          <w:b/>
        </w:rPr>
        <w:t>[8]</w:t>
      </w:r>
      <w:r w:rsidRPr="006B2851">
        <w:rPr>
          <w:b/>
        </w:rPr>
        <w:fldChar w:fldCharType="end"/>
      </w:r>
      <w:r>
        <w:t>.</w:t>
      </w:r>
    </w:p>
  </w:footnote>
  <w:footnote w:id="2">
    <w:p w14:paraId="51C3144D" w14:textId="77777777" w:rsidR="004D7128" w:rsidRDefault="004D7128" w:rsidP="008713F0">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547DA3C4" w14:textId="77777777" w:rsidR="004D7128" w:rsidRDefault="004D7128" w:rsidP="00B5496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73006F4A" w14:textId="3FFD8B93" w:rsidR="004D7128" w:rsidRPr="00AC3448" w:rsidRDefault="004D7128" w:rsidP="00B54964">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00381B95">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00381B95">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ins w:id="477" w:author="GATIGNOL Simon" w:date="2019-03-12T17:55:00Z">
        <w:r>
          <w:t>l</w:t>
        </w:r>
      </w:ins>
      <w:r w:rsidRPr="00AC3448">
        <w:t>ocation aux points de Lobatto est plus précise.</w:t>
      </w:r>
    </w:p>
  </w:footnote>
  <w:footnote w:id="5">
    <w:p w14:paraId="4ACED4C0" w14:textId="77777777" w:rsidR="004D7128" w:rsidRDefault="004D7128" w:rsidP="00B8341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7BC499B2" w14:textId="77777777" w:rsidR="004D7128" w:rsidRDefault="004D7128" w:rsidP="00B8341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40493A99" w14:textId="464382EC" w:rsidR="004D7128" w:rsidRDefault="004D7128" w:rsidP="00B8341E">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00381B95">
        <w:rPr>
          <w:b/>
        </w:rPr>
        <w:t>Eq.3-15</w:t>
      </w:r>
      <w:r w:rsidRPr="008A00BC">
        <w:rPr>
          <w:b/>
        </w:rPr>
        <w:fldChar w:fldCharType="end"/>
      </w:r>
      <w:r>
        <w:rPr>
          <w:b/>
        </w:rPr>
        <w:t xml:space="preserve"> </w:t>
      </w:r>
      <w:r>
        <w:t>par rapport au temps.</w:t>
      </w:r>
    </w:p>
  </w:footnote>
  <w:footnote w:id="8">
    <w:p w14:paraId="4B6383E3" w14:textId="77777777" w:rsidR="004D7128" w:rsidRDefault="004D7128" w:rsidP="006A5DC5">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43C7814B" w14:textId="77777777" w:rsidR="004D7128" w:rsidRDefault="004D7128" w:rsidP="006A5DC5">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D7128" w:rsidRDefault="004D7128"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TIGNOL Simon">
    <w15:presenceInfo w15:providerId="AD" w15:userId="S-1-5-21-2415383333-406384120-3540199839-963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B0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0D44"/>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8A5"/>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67B7"/>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A8D"/>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4C60"/>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369"/>
    <w:rsid w:val="002528A5"/>
    <w:rsid w:val="00252964"/>
    <w:rsid w:val="00253A1E"/>
    <w:rsid w:val="00253D2D"/>
    <w:rsid w:val="002548B6"/>
    <w:rsid w:val="00254968"/>
    <w:rsid w:val="0025499F"/>
    <w:rsid w:val="002552F2"/>
    <w:rsid w:val="002555D0"/>
    <w:rsid w:val="00255604"/>
    <w:rsid w:val="002557EA"/>
    <w:rsid w:val="002567C8"/>
    <w:rsid w:val="002568DF"/>
    <w:rsid w:val="00256CF0"/>
    <w:rsid w:val="00256DC5"/>
    <w:rsid w:val="00256F4A"/>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799"/>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0F05"/>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A8B"/>
    <w:rsid w:val="00381B95"/>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63B"/>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BB3"/>
    <w:rsid w:val="004C2CEB"/>
    <w:rsid w:val="004C2D5D"/>
    <w:rsid w:val="004C2DD0"/>
    <w:rsid w:val="004C3B2A"/>
    <w:rsid w:val="004C3D5F"/>
    <w:rsid w:val="004C40A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128"/>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3D7"/>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126"/>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DBC"/>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808"/>
    <w:rsid w:val="005D1AEB"/>
    <w:rsid w:val="005D212B"/>
    <w:rsid w:val="005D32D6"/>
    <w:rsid w:val="005D362A"/>
    <w:rsid w:val="005D3683"/>
    <w:rsid w:val="005D3C2C"/>
    <w:rsid w:val="005D4090"/>
    <w:rsid w:val="005D41CC"/>
    <w:rsid w:val="005D4C47"/>
    <w:rsid w:val="005D4F8A"/>
    <w:rsid w:val="005D5577"/>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A55"/>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4ED"/>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5DC5"/>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2EE0"/>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2ECA"/>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0"/>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766"/>
    <w:rsid w:val="00804AE6"/>
    <w:rsid w:val="00804F18"/>
    <w:rsid w:val="008057DD"/>
    <w:rsid w:val="00805F7C"/>
    <w:rsid w:val="00806433"/>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B33"/>
    <w:rsid w:val="00840CA3"/>
    <w:rsid w:val="00841777"/>
    <w:rsid w:val="00841851"/>
    <w:rsid w:val="00841FED"/>
    <w:rsid w:val="00842092"/>
    <w:rsid w:val="008420AB"/>
    <w:rsid w:val="008423F3"/>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6A34"/>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3F0"/>
    <w:rsid w:val="0087157C"/>
    <w:rsid w:val="00871A0D"/>
    <w:rsid w:val="00871C89"/>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844"/>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431D"/>
    <w:rsid w:val="00914F6C"/>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887"/>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54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B31"/>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2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6AC"/>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1C1"/>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40A"/>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615"/>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4C7"/>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6DB"/>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964"/>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0BA"/>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41E"/>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07279"/>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1A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C788A"/>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61F"/>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31C"/>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1871"/>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9D8"/>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90B"/>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0714">
      <w:bodyDiv w:val="1"/>
      <w:marLeft w:val="0"/>
      <w:marRight w:val="0"/>
      <w:marTop w:val="0"/>
      <w:marBottom w:val="0"/>
      <w:divBdr>
        <w:top w:val="none" w:sz="0" w:space="0" w:color="auto"/>
        <w:left w:val="none" w:sz="0" w:space="0" w:color="auto"/>
        <w:bottom w:val="none" w:sz="0" w:space="0" w:color="auto"/>
        <w:right w:val="none" w:sz="0" w:space="0" w:color="auto"/>
      </w:divBdr>
    </w:div>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0146447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AD2F3-AEC8-49AE-856B-C6D7B7828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176</Pages>
  <Words>50487</Words>
  <Characters>277679</Characters>
  <Application>Microsoft Office Word</Application>
  <DocSecurity>0</DocSecurity>
  <Lines>2313</Lines>
  <Paragraphs>655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26</cp:revision>
  <cp:lastPrinted>2019-03-13T17:37:00Z</cp:lastPrinted>
  <dcterms:created xsi:type="dcterms:W3CDTF">2019-03-13T08:33:00Z</dcterms:created>
  <dcterms:modified xsi:type="dcterms:W3CDTF">2019-03-13T17:38:00Z</dcterms:modified>
</cp:coreProperties>
</file>